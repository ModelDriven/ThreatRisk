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media/image11.emf" ContentType="image/emf"/>
  <Override PartName="/word/media/image12.emf" ContentType="image/emf"/>
  <Override PartName="/word/media/image13.emf" ContentType="image/emf"/>
  <Override PartName="/word/media/image14.emf" ContentType="image/emf"/>
  <Override PartName="/word/media/image15.emf" ContentType="image/emf"/>
  <Override PartName="/word/media/image16.emf" ContentType="image/emf"/>
  <Override PartName="/word/media/image17.emf" ContentType="image/emf"/>
  <Override PartName="/word/media/image18.emf" ContentType="image/emf"/>
  <Override PartName="/word/media/image19.emf" ContentType="image/emf"/>
  <Override PartName="/word/media/image20.emf" ContentType="image/emf"/>
  <Override PartName="/word/media/image21.emf" ContentType="image/emf"/>
  <Override PartName="/word/media/image22.emf" ContentType="image/emf"/>
  <Override PartName="/word/media/image23.emf" ContentType="image/emf"/>
  <Override PartName="/word/media/image24.emf" ContentType="image/emf"/>
  <Override PartName="/word/media/image25.emf" ContentType="image/emf"/>
  <Override PartName="/word/media/image26.emf" ContentType="image/emf"/>
  <Override PartName="/word/media/image27.emf" ContentType="image/emf"/>
  <Override PartName="/word/media/image28.emf" ContentType="image/emf"/>
  <Override PartName="/word/media/image29.emf" ContentType="image/emf"/>
  <Override PartName="/word/media/image30.emf" ContentType="image/emf"/>
  <Override PartName="/word/media/image31.emf" ContentType="image/emf"/>
  <Override PartName="/word/media/image32.emf" ContentType="image/emf"/>
  <Override PartName="/word/media/image33.emf" ContentType="image/emf"/>
  <Override PartName="/word/media/image34.emf" ContentType="image/emf"/>
  <Override PartName="/word/media/image35.emf" ContentType="image/emf"/>
  <Override PartName="/word/media/image36.emf" ContentType="image/emf"/>
  <Override PartName="/word/media/image37.emf" ContentType="image/emf"/>
  <Override PartName="/word/media/image38.emf" ContentType="image/emf"/>
  <Override PartName="/word/media/image39.emf" ContentType="image/emf"/>
  <Override PartName="/word/media/image40.emf" ContentType="image/emf"/>
  <Override PartName="/word/media/image41.emf" ContentType="image/emf"/>
  <Override PartName="/word/media/image42.emf" ContentType="image/emf"/>
  <Override PartName="/word/media/image43.emf" ContentType="image/emf"/>
  <Override PartName="/word/media/image44.emf" ContentType="image/emf"/>
  <Override PartName="/word/media/image45.emf" ContentType="image/emf"/>
  <Override PartName="/word/media/image46.emf" ContentType="image/emf"/>
  <Override PartName="/word/media/image47.emf" ContentType="image/emf"/>
  <Override PartName="/word/media/image48.emf" ContentType="image/emf"/>
  <Override PartName="/word/media/image49.emf" ContentType="image/emf"/>
  <Override PartName="/word/media/image50.emf" ContentType="image/emf"/>
  <Override PartName="/word/media/image51.emf" ContentType="image/emf"/>
  <Override PartName="/word/media/image52.emf" ContentType="image/emf"/>
  <Override PartName="/word/media/image53.emf" ContentType="image/emf"/>
  <Override PartName="/word/media/image54.emf" ContentType="image/emf"/>
  <Override PartName="/word/media/image55.emf" ContentType="image/emf"/>
  <Override PartName="/word/media/image56.emf" ContentType="image/emf"/>
  <Override PartName="/word/media/image57.emf" ContentType="image/emf"/>
  <Override PartName="/word/media/image58.emf" ContentType="image/emf"/>
  <Override PartName="/word/media/image59.emf" ContentType="image/emf"/>
  <Override PartName="/word/media/image60.emf" ContentType="image/emf"/>
  <Override PartName="/word/media/image61.emf" ContentType="image/emf"/>
  <Override PartName="/word/media/image62.emf" ContentType="image/emf"/>
  <Override PartName="/word/media/image63.emf" ContentType="image/emf"/>
  <Override PartName="/word/media/image64.emf" ContentType="image/emf"/>
  <Override PartName="/word/media/image65.emf" ContentType="image/emf"/>
  <Override PartName="/word/media/image66.emf" ContentType="image/emf"/>
  <Override PartName="/word/media/image67.emf" ContentType="image/emf"/>
  <Override PartName="/word/media/image68.emf" ContentType="image/emf"/>
  <Override PartName="/word/media/image69.emf" ContentType="image/emf"/>
  <Override PartName="/word/media/image70.emf" ContentType="image/emf"/>
  <Override PartName="/word/media/image71.emf" ContentType="image/emf"/>
  <Override PartName="/word/media/image72.emf" ContentType="image/emf"/>
  <Override PartName="/word/media/image73.emf" ContentType="image/emf"/>
  <Override PartName="/word/media/image74.emf" ContentType="image/emf"/>
  <Override PartName="/word/media/image75.emf" ContentType="image/emf"/>
  <Override PartName="/word/media/image76.emf" ContentType="image/emf"/>
  <Override PartName="/word/media/image77.emf" ContentType="image/emf"/>
  <Override PartName="/word/media/image78.emf" ContentType="image/emf"/>
  <Override PartName="/word/media/image79.emf" ContentType="image/emf"/>
  <Override PartName="/word/media/image80.emf" ContentType="image/emf"/>
  <Override PartName="/word/media/image81.emf" ContentType="image/emf"/>
  <Override PartName="/word/media/image82.emf" ContentType="image/emf"/>
  <Override PartName="/word/media/image83.emf" ContentType="image/emf"/>
  <Override PartName="/word/media/image84.emf" ContentType="image/emf"/>
  <Override PartName="/word/media/image85.emf" ContentType="image/emf"/>
  <Override PartName="/word/media/image86.emf" ContentType="image/emf"/>
  <Override PartName="/word/media/image87.emf" ContentType="image/emf"/>
  <Override PartName="/word/media/image88.emf" ContentType="image/emf"/>
  <Override PartName="/word/media/image89.emf" ContentType="image/emf"/>
  <Override PartName="/word/media/image90.emf" ContentType="image/emf"/>
  <Override PartName="/word/media/image91.emf" ContentType="image/emf"/>
  <Override PartName="/word/media/image92.emf" ContentType="image/emf"/>
  <Override PartName="/word/media/image93.emf" ContentType="image/emf"/>
  <Override PartName="/word/media/image94.emf" ContentType="image/emf"/>
  <Override PartName="/word/media/image95.emf" ContentType="image/emf"/>
  <Override PartName="/word/media/image96.emf" ContentType="image/emf"/>
  <Override PartName="/word/media/image97.emf" ContentType="image/emf"/>
  <Override PartName="/word/media/image98.emf" ContentType="image/emf"/>
  <Override PartName="/word/media/image99.emf" ContentType="image/emf"/>
  <Override PartName="/word/media/image100.emf" ContentType="image/emf"/>
  <Override PartName="/word/media/image101.emf" ContentType="image/emf"/>
  <Override PartName="/word/media/image102.emf" ContentType="image/emf"/>
  <Override PartName="/word/media/image103.emf" ContentType="image/emf"/>
  <Override PartName="/word/media/image104.emf" ContentType="image/emf"/>
  <Override PartName="/word/media/image105.emf" ContentType="image/emf"/>
  <Override PartName="/word/media/image106.emf" ContentType="image/emf"/>
  <Override PartName="/word/media/image107.emf" ContentType="image/emf"/>
  <Override PartName="/word/media/image108.emf" ContentType="image/emf"/>
  <Override PartName="/word/media/image109.emf" ContentType="image/emf"/>
  <Override PartName="/word/media/image110.emf" ContentType="image/emf"/>
  <Override PartName="/word/media/image111.emf" ContentType="image/emf"/>
  <Override PartName="/word/media/image112.emf" ContentType="image/emf"/>
  <Override PartName="/word/media/image113.emf" ContentType="image/emf"/>
  <Override PartName="/word/media/image114.emf" ContentType="image/emf"/>
  <Override PartName="/word/media/image115.emf" ContentType="image/emf"/>
  <Override PartName="/word/media/image116.emf" ContentType="image/emf"/>
  <Override PartName="/word/media/image117.emf" ContentType="image/emf"/>
  <Override PartName="/word/media/image118.emf" ContentType="image/emf"/>
  <Override PartName="/word/media/image119.emf" ContentType="image/emf"/>
  <Override PartName="/word/media/image120.emf" ContentType="image/emf"/>
  <Override PartName="/word/media/image121.emf" ContentType="image/emf"/>
  <Override PartName="/word/media/image122.emf" ContentType="image/emf"/>
  <Override PartName="/word/media/image123.emf" ContentType="image/emf"/>
  <Override PartName="/word/media/image124.emf" ContentType="image/emf"/>
  <Override PartName="/word/media/image125.emf" ContentType="image/emf"/>
  <Override PartName="/word/media/image126.emf" ContentType="image/emf"/>
  <Override PartName="/word/media/image127.emf" ContentType="image/emf"/>
  <Override PartName="/word/media/image128.emf" ContentType="image/emf"/>
  <Override PartName="/word/media/image129.emf" ContentType="image/emf"/>
  <Override PartName="/word/media/image130.emf" ContentType="image/emf"/>
  <Override PartName="/word/media/image131.emf" ContentType="image/emf"/>
  <Override PartName="/word/media/image132.emf" ContentType="image/emf"/>
  <Override PartName="/word/media/image133.emf" ContentType="image/emf"/>
  <Override PartName="/word/media/image134.emf" ContentType="image/emf"/>
  <Override PartName="/word/media/image135.emf" ContentType="image/emf"/>
  <Override PartName="/word/media/image136.emf" ContentType="image/emf"/>
  <Override PartName="/word/media/image137.emf" ContentType="image/emf"/>
  <Override PartName="/word/media/image138.emf" ContentType="image/emf"/>
  <Override PartName="/word/media/image139.emf" ContentType="image/emf"/>
  <Override PartName="/word/media/image140.emf" ContentType="image/emf"/>
  <Override PartName="/word/media/image141.emf" ContentType="image/emf"/>
  <Override PartName="/word/media/image142.emf" ContentType="image/emf"/>
  <Override PartName="/word/media/image143.emf" ContentType="image/emf"/>
  <Override PartName="/word/media/image144.emf" ContentType="image/emf"/>
  <Override PartName="/word/media/image145.emf" ContentType="image/emf"/>
  <Override PartName="/word/media/image146.emf" ContentType="image/emf"/>
  <Override PartName="/word/media/image147.emf" ContentType="image/emf"/>
  <Override PartName="/word/media/image148.emf" ContentType="image/emf"/>
  <Override PartName="/word/media/image149.emf" ContentType="image/emf"/>
  <Override PartName="/word/media/image150.emf" ContentType="image/emf"/>
  <Override PartName="/word/media/image151.emf" ContentType="image/emf"/>
  <Override PartName="/word/media/image152.emf" ContentType="image/emf"/>
  <Override PartName="/word/media/image153.emf" ContentType="image/emf"/>
  <Override PartName="/word/media/image154.emf" ContentType="image/emf"/>
  <Override PartName="/word/media/image155.emf" ContentType="image/emf"/>
  <Override PartName="/word/media/image156.emf" ContentType="image/emf"/>
  <Override PartName="/word/media/image157.emf" ContentType="image/emf"/>
  <Override PartName="/word/media/image158.emf" ContentType="image/emf"/>
  <Override PartName="/word/media/image159.emf" ContentType="image/emf"/>
  <Override PartName="/word/media/image160.emf" ContentType="image/emf"/>
  <Override PartName="/word/media/image161.emf" ContentType="image/emf"/>
  <Override PartName="/word/media/image162.emf" ContentType="image/emf"/>
  <Override PartName="/word/media/image163.emf" ContentType="image/emf"/>
  <Override PartName="/word/media/image164.emf" ContentType="image/emf"/>
  <Override PartName="/word/media/image165.emf" ContentType="image/emf"/>
  <Override PartName="/word/media/image166.emf" ContentType="image/emf"/>
  <Override PartName="/word/media/image167.emf" ContentType="image/emf"/>
  <Override PartName="/word/media/image168.emf" ContentType="image/emf"/>
  <Override PartName="/word/media/image169.emf" ContentType="image/emf"/>
  <Override PartName="/word/media/image170.emf" ContentType="image/emf"/>
  <Override PartName="/word/media/image171.emf" ContentType="image/emf"/>
  <Override PartName="/word/media/image172.emf" ContentType="image/emf"/>
  <Override PartName="/word/media/image173.emf" ContentType="image/emf"/>
  <Override PartName="/word/media/image174.emf" ContentType="image/emf"/>
  <Override PartName="/word/media/image175.emf" ContentType="image/emf"/>
  <Override PartName="/word/media/image176.emf" ContentType="image/emf"/>
  <Override PartName="/word/media/image177.emf" ContentType="image/emf"/>
  <Override PartName="/word/media/image178.emf" ContentType="image/emf"/>
  <Override PartName="/word/media/image179.emf" ContentType="image/emf"/>
  <Override PartName="/word/media/image180.emf" ContentType="image/emf"/>
  <Override PartName="/word/media/image181.emf" ContentType="image/emf"/>
  <Override PartName="/word/media/image182.emf" ContentType="image/emf"/>
  <Override PartName="/word/media/image183.emf" ContentType="image/emf"/>
  <Override PartName="/word/media/image184.emf" ContentType="image/emf"/>
  <Override PartName="/word/media/image185.emf" ContentType="image/emf"/>
  <Override PartName="/word/media/image186.emf" ContentType="image/emf"/>
  <Override PartName="/word/media/image187.emf" ContentType="image/emf"/>
  <Override PartName="/word/media/image188.emf" ContentType="image/emf"/>
  <Override PartName="/word/media/image189.emf" ContentType="image/emf"/>
  <Override PartName="/word/media/image190.emf" ContentType="image/emf"/>
  <Override PartName="/word/media/image191.emf" ContentType="image/emf"/>
  <Override PartName="/word/media/image192.emf" ContentType="image/emf"/>
  <Override PartName="/word/media/image193.emf" ContentType="image/emf"/>
  <Override PartName="/word/media/image194.emf" ContentType="image/emf"/>
  <Override PartName="/word/media/image195.emf" ContentType="image/emf"/>
  <Override PartName="/word/media/image196.emf" ContentType="image/emf"/>
  <Override PartName="/word/media/image197.emf" ContentType="image/emf"/>
  <Override PartName="/word/media/image198.emf" ContentType="image/emf"/>
  <Override PartName="/word/media/image199.emf" ContentType="image/emf"/>
  <Override PartName="/word/media/image200.emf" ContentType="image/emf"/>
  <Override PartName="/word/media/image201.emf" ContentType="image/emf"/>
  <Override PartName="/word/media/image202.emf" ContentType="image/emf"/>
  <Override PartName="/word/media/image203.emf" ContentType="image/emf"/>
  <Override PartName="/word/media/image204.emf" ContentType="image/emf"/>
  <Override PartName="/word/media/image205.emf" ContentType="image/emf"/>
  <Override PartName="/word/media/image206.emf" ContentType="image/emf"/>
  <Override PartName="/word/media/image207.emf" ContentType="image/emf"/>
  <Override PartName="/word/media/image208.emf" ContentType="image/emf"/>
  <Override PartName="/word/media/image209.emf" ContentType="image/emf"/>
  <Override PartName="/word/media/image210.emf" ContentType="image/emf"/>
  <Override PartName="/word/media/image211.emf" ContentType="image/emf"/>
  <Override PartName="/word/media/image212.emf" ContentType="image/emf"/>
  <Override PartName="/word/media/image213.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BDC53" w14:textId="77777777" w:rsidR="002A6045" w:rsidRDefault="002A6045" w:rsidP="002A6045">
      <w:pPr>
        <w:pStyle w:val="FrontPageLabel"/>
      </w:pPr>
      <w:r>
        <w:rPr>
          <w:b/>
        </w:rPr>
        <w:t>Date:</w:t>
      </w:r>
      <w:r>
        <w:t xml:space="preserve">  </w:t>
      </w:r>
      <w:r w:rsidR="008463E8">
        <w:t>May</w:t>
      </w:r>
      <w:r w:rsidR="00CF4DDE">
        <w:t xml:space="preserve"> </w:t>
      </w:r>
      <w:r>
        <w:t>201</w:t>
      </w:r>
      <w:r w:rsidR="008463E8">
        <w:t>6</w:t>
      </w:r>
    </w:p>
    <w:p w14:paraId="0D601C12" w14:textId="77777777" w:rsidR="002A6045" w:rsidRDefault="002A6045" w:rsidP="00314DE7">
      <w:pPr>
        <w:pStyle w:val="omg-body"/>
      </w:pPr>
    </w:p>
    <w:p w14:paraId="3B218FB1" w14:textId="77777777" w:rsidR="002A6045" w:rsidRDefault="002A6045" w:rsidP="002A6045"/>
    <w:p w14:paraId="11925923" w14:textId="77777777" w:rsidR="002A6045" w:rsidRPr="003D62BB" w:rsidRDefault="002A6045" w:rsidP="002A6045">
      <w:pPr>
        <w:pStyle w:val="Title"/>
      </w:pPr>
      <w:r w:rsidRPr="003D62BB">
        <w:t>Operational Threat and Risk Information Sharing and Federation Model</w:t>
      </w:r>
    </w:p>
    <w:p w14:paraId="36725368" w14:textId="77777777" w:rsidR="002A6045" w:rsidRDefault="002A6045" w:rsidP="008C7C30">
      <w:pPr>
        <w:pStyle w:val="BodyText"/>
      </w:pPr>
      <w:r>
        <w:t>__________________________________________________</w:t>
      </w:r>
    </w:p>
    <w:p w14:paraId="5AF67F64" w14:textId="6E77F47F" w:rsidR="002A6045" w:rsidRPr="0038596B" w:rsidRDefault="002A6045" w:rsidP="008C7C30">
      <w:pPr>
        <w:pStyle w:val="BodyText"/>
        <w:rPr>
          <w:rStyle w:val="IntenseEmphasis"/>
        </w:rPr>
      </w:pPr>
      <w:r w:rsidRPr="0038596B">
        <w:rPr>
          <w:rStyle w:val="IntenseEmphasis"/>
        </w:rPr>
        <w:t xml:space="preserve">OMG Document </w:t>
      </w:r>
      <w:r w:rsidR="00C11D13" w:rsidRPr="00C11D13">
        <w:rPr>
          <w:rStyle w:val="IntenseEmphasis"/>
        </w:rPr>
        <w:t>Numbers</w:t>
      </w:r>
    </w:p>
    <w:p w14:paraId="4234133D" w14:textId="79764D04" w:rsidR="00B01C78" w:rsidRDefault="00B01D2A" w:rsidP="008C7C30">
      <w:pPr>
        <w:pStyle w:val="BodyText"/>
        <w:rPr>
          <w:rStyle w:val="IntenseReference"/>
        </w:rPr>
      </w:pPr>
      <w:r>
        <w:rPr>
          <w:rStyle w:val="IntenseReference"/>
        </w:rPr>
        <w:t>Inventory</w:t>
      </w:r>
      <w:r w:rsidR="00C11D13" w:rsidRPr="00C11D13">
        <w:rPr>
          <w:rStyle w:val="IntenseReference"/>
        </w:rPr>
        <w:t>   sysa/</w:t>
      </w:r>
      <w:r w:rsidR="0066736B">
        <w:rPr>
          <w:rStyle w:val="IntenseReference"/>
        </w:rPr>
        <w:t>xx</w:t>
      </w:r>
    </w:p>
    <w:p w14:paraId="4DC23887" w14:textId="541DC0FC" w:rsidR="00B01C78" w:rsidRDefault="00C11D13" w:rsidP="008C7C30">
      <w:pPr>
        <w:pStyle w:val="BodyText"/>
        <w:rPr>
          <w:rStyle w:val="IntenseReference"/>
        </w:rPr>
      </w:pPr>
      <w:r w:rsidRPr="00C11D13">
        <w:rPr>
          <w:rStyle w:val="IntenseReference"/>
        </w:rPr>
        <w:t>Submission document sysa/2016-</w:t>
      </w:r>
      <w:r w:rsidR="0066736B">
        <w:rPr>
          <w:rStyle w:val="IntenseReference"/>
        </w:rPr>
        <w:t>12</w:t>
      </w:r>
      <w:r w:rsidRPr="00C11D13">
        <w:rPr>
          <w:rStyle w:val="IntenseReference"/>
        </w:rPr>
        <w:t>-0</w:t>
      </w:r>
      <w:r w:rsidR="0066736B">
        <w:rPr>
          <w:rStyle w:val="IntenseReference"/>
        </w:rPr>
        <w:t>1</w:t>
      </w:r>
      <w:r w:rsidRPr="00C11D13">
        <w:rPr>
          <w:rStyle w:val="IntenseReference"/>
        </w:rPr>
        <w:t>  (this document)</w:t>
      </w:r>
    </w:p>
    <w:p w14:paraId="424D0C1C" w14:textId="77777777" w:rsidR="0066736B" w:rsidRPr="00C11D13" w:rsidRDefault="0066736B" w:rsidP="008C7C30">
      <w:pPr>
        <w:pStyle w:val="BodyText"/>
        <w:rPr>
          <w:rStyle w:val="IntenseReference"/>
        </w:rPr>
      </w:pPr>
      <w:r w:rsidRPr="00C11D13">
        <w:rPr>
          <w:rStyle w:val="IntenseReference"/>
        </w:rPr>
        <w:t>Non-normative artifacts (ZIP) sysa/2016-</w:t>
      </w:r>
      <w:r>
        <w:rPr>
          <w:rStyle w:val="IntenseReference"/>
        </w:rPr>
        <w:t>12</w:t>
      </w:r>
      <w:r w:rsidRPr="00C11D13">
        <w:rPr>
          <w:rStyle w:val="IntenseReference"/>
        </w:rPr>
        <w:t>-</w:t>
      </w:r>
      <w:r>
        <w:rPr>
          <w:rStyle w:val="IntenseReference"/>
        </w:rPr>
        <w:t>02</w:t>
      </w:r>
    </w:p>
    <w:p w14:paraId="059089CF" w14:textId="20B3E6AE" w:rsidR="00606FC4" w:rsidRDefault="008D50EE" w:rsidP="00606FC4">
      <w:pPr>
        <w:pStyle w:val="BodyText"/>
        <w:numPr>
          <w:ilvl w:val="0"/>
          <w:numId w:val="60"/>
        </w:numPr>
        <w:rPr>
          <w:ins w:id="0" w:author="Cory Casanave" w:date="2016-12-06T18:26:00Z"/>
          <w:rStyle w:val="IntenseReference"/>
          <w:lang w:val="en-US"/>
        </w:rPr>
        <w:pPrChange w:id="1" w:author="Cory Casanave" w:date="2016-12-06T18:27:00Z">
          <w:pPr>
            <w:pStyle w:val="BodyText"/>
          </w:pPr>
        </w:pPrChange>
      </w:pPr>
      <w:r>
        <w:rPr>
          <w:rStyle w:val="IntenseReference"/>
          <w:lang w:val="en-US"/>
        </w:rPr>
        <w:t xml:space="preserve">For latest version please see: </w:t>
      </w:r>
      <w:ins w:id="2" w:author="Cory Casanave" w:date="2016-12-06T18:26:00Z">
        <w:r w:rsidR="00606FC4">
          <w:rPr>
            <w:rStyle w:val="IntenseReference"/>
            <w:lang w:val="en-US"/>
          </w:rPr>
          <w:fldChar w:fldCharType="begin"/>
        </w:r>
        <w:r w:rsidR="00606FC4">
          <w:rPr>
            <w:rStyle w:val="IntenseReference"/>
            <w:lang w:val="en-US"/>
          </w:rPr>
          <w:instrText xml:space="preserve"> HYPERLINK "</w:instrText>
        </w:r>
      </w:ins>
      <w:r w:rsidR="00606FC4" w:rsidRPr="008D50EE">
        <w:rPr>
          <w:rStyle w:val="IntenseReference"/>
          <w:lang w:val="en-US"/>
        </w:rPr>
        <w:instrText>https://github.com/ModelDriven/ThreatRisk/tree/master/Draft%20Submission</w:instrText>
      </w:r>
      <w:ins w:id="3" w:author="Cory Casanave" w:date="2016-12-06T18:26:00Z">
        <w:r w:rsidR="00606FC4">
          <w:rPr>
            <w:rStyle w:val="IntenseReference"/>
            <w:lang w:val="en-US"/>
          </w:rPr>
          <w:instrText xml:space="preserve">" </w:instrText>
        </w:r>
        <w:r w:rsidR="00606FC4">
          <w:rPr>
            <w:rStyle w:val="IntenseReference"/>
            <w:lang w:val="en-US"/>
          </w:rPr>
          <w:fldChar w:fldCharType="separate"/>
        </w:r>
      </w:ins>
      <w:r w:rsidR="00606FC4" w:rsidRPr="000342F2">
        <w:rPr>
          <w:rStyle w:val="Hyperlink"/>
          <w:spacing w:val="5"/>
          <w:lang w:val="en-US"/>
        </w:rPr>
        <w:t>https://github.com/ModelDriven/ThreatRisk/tree/master/Draft%20Submission</w:t>
      </w:r>
      <w:ins w:id="4" w:author="Cory Casanave" w:date="2016-12-06T18:26:00Z">
        <w:r w:rsidR="00606FC4">
          <w:rPr>
            <w:rStyle w:val="IntenseReference"/>
            <w:lang w:val="en-US"/>
          </w:rPr>
          <w:fldChar w:fldCharType="end"/>
        </w:r>
      </w:ins>
    </w:p>
    <w:p w14:paraId="54F5DFD4" w14:textId="77777777" w:rsidR="00606FC4" w:rsidRPr="00606FC4" w:rsidRDefault="00606FC4" w:rsidP="00606FC4">
      <w:pPr>
        <w:suppressAutoHyphens w:val="0"/>
        <w:overflowPunct/>
        <w:spacing w:after="0"/>
        <w:textAlignment w:val="auto"/>
        <w:rPr>
          <w:ins w:id="5" w:author="Cory Casanave" w:date="2016-12-06T18:26:00Z"/>
          <w:rFonts w:ascii="Arial" w:hAnsi="Arial" w:cs="Arial"/>
          <w:color w:val="000000"/>
          <w:sz w:val="24"/>
          <w:szCs w:val="24"/>
        </w:rPr>
      </w:pPr>
    </w:p>
    <w:p w14:paraId="30A55F54" w14:textId="549C9A1F" w:rsidR="00606FC4" w:rsidRDefault="00606FC4" w:rsidP="00606FC4">
      <w:pPr>
        <w:pStyle w:val="BodyText"/>
        <w:numPr>
          <w:ilvl w:val="0"/>
          <w:numId w:val="60"/>
        </w:numPr>
        <w:rPr>
          <w:ins w:id="6" w:author="Cory Casanave" w:date="2016-12-06T18:26:00Z"/>
          <w:rStyle w:val="IntenseReference"/>
          <w:lang w:val="en-US"/>
        </w:rPr>
        <w:pPrChange w:id="7" w:author="Cory Casanave" w:date="2016-12-06T18:27:00Z">
          <w:pPr>
            <w:pStyle w:val="BodyText"/>
          </w:pPr>
        </w:pPrChange>
      </w:pPr>
      <w:ins w:id="8" w:author="Cory Casanave" w:date="2016-12-06T18:26:00Z">
        <w:r w:rsidRPr="00606FC4">
          <w:rPr>
            <w:rFonts w:ascii="Arial" w:hAnsi="Arial" w:cs="Arial"/>
            <w:noProof w:val="0"/>
            <w:sz w:val="22"/>
            <w:szCs w:val="22"/>
            <w:lang w:val="en-US" w:eastAsia="en-US"/>
          </w:rPr>
          <w:t>https://github.com/ModelDriven/SIMF/tree/master/NextSubmission</w:t>
        </w:r>
      </w:ins>
    </w:p>
    <w:p w14:paraId="11F6B35C" w14:textId="77777777" w:rsidR="00606FC4" w:rsidRDefault="00606FC4" w:rsidP="008C7C30">
      <w:pPr>
        <w:pStyle w:val="BodyText"/>
        <w:rPr>
          <w:ins w:id="9" w:author="Cory Casanave" w:date="2016-12-06T18:26:00Z"/>
          <w:rStyle w:val="IntenseReference"/>
          <w:lang w:val="en-US"/>
        </w:rPr>
      </w:pPr>
    </w:p>
    <w:p w14:paraId="4100F89C" w14:textId="24B36A03" w:rsidR="002A6045" w:rsidRDefault="002A6045" w:rsidP="008C7C30">
      <w:pPr>
        <w:pStyle w:val="BodyText"/>
      </w:pPr>
      <w:r>
        <w:t xml:space="preserve">Normative reference:  </w:t>
      </w:r>
      <w:hyperlink r:id="rId8" w:history="1">
        <w:r w:rsidR="002D188A" w:rsidRPr="001A6815">
          <w:rPr>
            <w:rStyle w:val="Hyperlink"/>
          </w:rPr>
          <w:t>http://www.omg.org/spec/threat/1.0/</w:t>
        </w:r>
      </w:hyperlink>
      <w:r w:rsidR="002D188A">
        <w:t xml:space="preserve"> </w:t>
      </w:r>
    </w:p>
    <w:p w14:paraId="124054EB" w14:textId="064BA6FA" w:rsidR="00B01C78" w:rsidRDefault="002A6045" w:rsidP="008C7C30">
      <w:pPr>
        <w:pStyle w:val="BodyText"/>
      </w:pPr>
      <w:r>
        <w:t>__________________________________________________</w:t>
      </w:r>
      <w:r>
        <w:br w:type="page"/>
      </w:r>
      <w:r>
        <w:lastRenderedPageBreak/>
        <w:t>Copyright © 201</w:t>
      </w:r>
      <w:r w:rsidR="00D95DD1">
        <w:t>6</w:t>
      </w:r>
      <w:r>
        <w:t>, Object Management Group, Inc.</w:t>
      </w:r>
    </w:p>
    <w:p w14:paraId="15C0876B" w14:textId="77777777" w:rsidR="00B01C78" w:rsidRDefault="002A6045" w:rsidP="00EA7ADD">
      <w:pPr>
        <w:pStyle w:val="NoSpacing"/>
      </w:pPr>
      <w:r>
        <w:t>Copyright © 201</w:t>
      </w:r>
      <w:r w:rsidR="00D95DD1">
        <w:t>6</w:t>
      </w:r>
      <w:r>
        <w:t xml:space="preserve">, </w:t>
      </w:r>
      <w:r>
        <w:rPr>
          <w:color w:val="000000"/>
        </w:rPr>
        <w:t>Model Driven Solutions division of Data Access Technologies, Inc.</w:t>
      </w:r>
    </w:p>
    <w:p w14:paraId="2C1612AD" w14:textId="77777777" w:rsidR="00B01C78" w:rsidRDefault="002A6045" w:rsidP="00EA7ADD">
      <w:pPr>
        <w:pStyle w:val="NoSpacing"/>
      </w:pPr>
      <w:r>
        <w:t>Copyright © 201</w:t>
      </w:r>
      <w:r w:rsidR="00D95DD1">
        <w:t>6</w:t>
      </w:r>
      <w:r>
        <w:t>, KDM Analytics, Inc.</w:t>
      </w:r>
    </w:p>
    <w:p w14:paraId="0B42FB09" w14:textId="77777777" w:rsidR="00B01C78" w:rsidRDefault="002A6045" w:rsidP="00EA7ADD">
      <w:pPr>
        <w:pStyle w:val="NoSpacing"/>
      </w:pPr>
      <w:r>
        <w:t>Copyright © 201</w:t>
      </w:r>
      <w:r w:rsidR="00D95DD1">
        <w:t>6</w:t>
      </w:r>
      <w:r>
        <w:t xml:space="preserve">, </w:t>
      </w:r>
      <w:r w:rsidRPr="00A50805">
        <w:t>International Business Machines</w:t>
      </w:r>
      <w:r>
        <w:t>, Inc.</w:t>
      </w:r>
    </w:p>
    <w:p w14:paraId="13203503" w14:textId="77777777" w:rsidR="00B01C78" w:rsidRDefault="002A6045" w:rsidP="00EA7ADD">
      <w:pPr>
        <w:pStyle w:val="NoSpacing"/>
      </w:pPr>
      <w:r>
        <w:t>Copyright © 201</w:t>
      </w:r>
      <w:r w:rsidR="00D95DD1">
        <w:t>6</w:t>
      </w:r>
      <w:r>
        <w:t>, EMC, Inc.</w:t>
      </w:r>
    </w:p>
    <w:p w14:paraId="3D7F2535" w14:textId="23A52F9C" w:rsidR="00EA7ADD" w:rsidRDefault="00EA7ADD" w:rsidP="00EA7ADD">
      <w:pPr>
        <w:pStyle w:val="NoSpacing"/>
      </w:pPr>
      <w:r>
        <w:t>Copyright © 201</w:t>
      </w:r>
      <w:r w:rsidR="00D95DD1">
        <w:t>6</w:t>
      </w:r>
      <w:r>
        <w:t xml:space="preserve">, </w:t>
      </w:r>
      <w:r w:rsidRPr="006F76A5">
        <w:t>Oracle Corporation</w:t>
      </w:r>
    </w:p>
    <w:p w14:paraId="51C33DE4" w14:textId="0135B679" w:rsidR="00EA7ADD" w:rsidRDefault="00EA7ADD" w:rsidP="00EA7ADD">
      <w:pPr>
        <w:pStyle w:val="NoSpacing"/>
      </w:pPr>
      <w:r>
        <w:t>Copyright © 201</w:t>
      </w:r>
      <w:r w:rsidR="00D95DD1">
        <w:t>6</w:t>
      </w:r>
      <w:r>
        <w:t>, Fujitsu</w:t>
      </w:r>
      <w:r w:rsidRPr="006F76A5">
        <w:t xml:space="preserve"> Corporation</w:t>
      </w:r>
    </w:p>
    <w:p w14:paraId="4A2A3349" w14:textId="77777777" w:rsidR="003503D2" w:rsidRPr="0038596B" w:rsidRDefault="003503D2" w:rsidP="008C7C30">
      <w:pPr>
        <w:pStyle w:val="BodyText"/>
      </w:pPr>
    </w:p>
    <w:p w14:paraId="4FFE6118" w14:textId="77777777" w:rsidR="002A6045" w:rsidRDefault="002A6045" w:rsidP="002A6045">
      <w:r>
        <w:t>USE OF SPECIFICATION - TERMS, CONDITIONS &amp; NOTICES</w:t>
      </w:r>
    </w:p>
    <w:p w14:paraId="6CDFACEF" w14:textId="6CE341B8" w:rsidR="002A6045" w:rsidRDefault="002A6045" w:rsidP="008C7C30">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w:t>
      </w:r>
      <w:r w:rsidR="005210CB">
        <w:t>’</w:t>
      </w:r>
      <w:r>
        <w:t>s products. The information contained in this document is subject to change without notice.</w:t>
      </w:r>
    </w:p>
    <w:p w14:paraId="29227D0E" w14:textId="77777777" w:rsidR="002A6045" w:rsidRDefault="002A6045" w:rsidP="002A6045">
      <w:r>
        <w:t>LICENSES</w:t>
      </w:r>
    </w:p>
    <w:p w14:paraId="2B244A2B" w14:textId="77777777" w:rsidR="002A6045" w:rsidRDefault="002A6045" w:rsidP="008C7C30">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A3E236C" w14:textId="77777777" w:rsidR="002A6045" w:rsidRDefault="002A6045" w:rsidP="008C7C30">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864EF2C" w14:textId="77777777" w:rsidR="002A6045" w:rsidRDefault="002A6045" w:rsidP="002A6045">
      <w:r>
        <w:t>PATENTS</w:t>
      </w:r>
    </w:p>
    <w:p w14:paraId="033853BD" w14:textId="77777777" w:rsidR="002A6045" w:rsidRDefault="002A6045" w:rsidP="008C7C30">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18FBADCA" w14:textId="77777777" w:rsidR="002A6045" w:rsidRDefault="002A6045" w:rsidP="002A6045">
      <w:r>
        <w:t>GENERAL USE RESTRICTIONS</w:t>
      </w:r>
    </w:p>
    <w:p w14:paraId="0A46DB14" w14:textId="77777777" w:rsidR="002A6045" w:rsidRDefault="002A6045" w:rsidP="008C7C30">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B4F46AF" w14:textId="77777777" w:rsidR="002A6045" w:rsidRDefault="002A6045" w:rsidP="002A6045">
      <w:r>
        <w:t>DISCLAIMER OF WARRANTY</w:t>
      </w:r>
    </w:p>
    <w:p w14:paraId="0B579F2A" w14:textId="77777777" w:rsidR="002A6045" w:rsidRDefault="002A6045" w:rsidP="008C7C30">
      <w:pPr>
        <w:pStyle w:val="BodyText"/>
      </w:pPr>
      <w:r>
        <w:lastRenderedPageBreak/>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B81BDD6" w14:textId="77777777" w:rsidR="002A6045" w:rsidRDefault="002A6045" w:rsidP="008C7C30">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B5CA1B1" w14:textId="77777777" w:rsidR="002A6045" w:rsidRDefault="002A6045" w:rsidP="002A6045">
      <w:r>
        <w:t>RESTRICTED RIGHTS LEGEND</w:t>
      </w:r>
    </w:p>
    <w:p w14:paraId="2BB3F32C" w14:textId="655D2B35" w:rsidR="002A6045" w:rsidRDefault="002A6045" w:rsidP="008C7C30">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14:paraId="318499CE" w14:textId="77777777" w:rsidR="002A6045" w:rsidRDefault="002A6045" w:rsidP="002A6045">
      <w:r>
        <w:t>TRADEMARKS</w:t>
      </w:r>
    </w:p>
    <w:p w14:paraId="470D3DDD" w14:textId="77777777" w:rsidR="002A6045" w:rsidRDefault="002A6045" w:rsidP="008C7C30">
      <w:pPr>
        <w:pStyle w:val="BodyText"/>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14:paraId="620B32CE" w14:textId="77777777" w:rsidR="002A6045" w:rsidRDefault="002A6045" w:rsidP="002A6045">
      <w:r>
        <w:t>COMPLIANCE</w:t>
      </w:r>
    </w:p>
    <w:p w14:paraId="62A8FBC6" w14:textId="77777777" w:rsidR="002A6045" w:rsidRDefault="002A6045" w:rsidP="008C7C30">
      <w:pPr>
        <w:pStyle w:val="BodyText"/>
      </w:pPr>
      <w:r>
        <w:t>The copyright holders listed above acknowledge that the Object Management Group (acting itself or through its designees) is and shall at all times be the sole entity that may authorize developers, suppliers</w:t>
      </w:r>
      <w:r w:rsidR="005210CB">
        <w:t>,</w:t>
      </w:r>
      <w:r>
        <w:t xml:space="preserve"> and sellers of computer software to use certification marks, trademarks</w:t>
      </w:r>
      <w:r w:rsidR="005210CB">
        <w:t>,</w:t>
      </w:r>
      <w:r>
        <w:t xml:space="preserve"> or other special designations to indicate compliance with these materials.</w:t>
      </w:r>
    </w:p>
    <w:p w14:paraId="07CFCD33" w14:textId="77777777" w:rsidR="002A6045" w:rsidRDefault="002A6045" w:rsidP="008C7C30">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49FFD114" w14:textId="77777777" w:rsidR="002A6045" w:rsidRDefault="002A6045" w:rsidP="008C7C30">
      <w:pPr>
        <w:pStyle w:val="BodyText"/>
      </w:pPr>
      <w:r>
        <w:t>OMG’s Issue Reporting Procedure</w:t>
      </w:r>
    </w:p>
    <w:p w14:paraId="7604C4E7" w14:textId="77777777" w:rsidR="002A6045" w:rsidRDefault="002A6045" w:rsidP="00314DE7">
      <w:pPr>
        <w:pStyle w:val="omg-body"/>
      </w:pPr>
      <w:r>
        <w:t xml:space="preserve">All OMG specifications are subject to continuous review and improvement. As part of this process we encourage readers to report any ambiguities, inconsistencies, or inaccuracies they may find by completing the </w:t>
      </w:r>
      <w:r>
        <w:lastRenderedPageBreak/>
        <w:t>Issue Reporting Form listed on the main web page http://www.omg.org, under Documents, Report a Bug/Issue (http://www.omg.org/report_issue.)</w:t>
      </w:r>
    </w:p>
    <w:p w14:paraId="3002CD8D" w14:textId="77777777" w:rsidR="002A6045" w:rsidRDefault="002A6045" w:rsidP="008C7C30">
      <w:pPr>
        <w:pStyle w:val="BodyText"/>
      </w:pPr>
    </w:p>
    <w:p w14:paraId="769468F8" w14:textId="77777777" w:rsidR="002A6045" w:rsidRDefault="002A6045" w:rsidP="008C7C30">
      <w:pPr>
        <w:pStyle w:val="BodyText"/>
      </w:pPr>
    </w:p>
    <w:p w14:paraId="368BEEA0" w14:textId="77777777" w:rsidR="002A6045" w:rsidRDefault="002A6045" w:rsidP="002A6045">
      <w:pPr>
        <w:sectPr w:rsidR="002A6045">
          <w:pgSz w:w="11906" w:h="15840" w:code="1"/>
          <w:pgMar w:top="1440" w:right="1440" w:bottom="1440" w:left="1440" w:header="720" w:footer="720" w:gutter="0"/>
          <w:cols w:space="720"/>
        </w:sectPr>
      </w:pPr>
    </w:p>
    <w:p w14:paraId="314E45C5" w14:textId="77777777" w:rsidR="002A6045" w:rsidRDefault="002A6045" w:rsidP="002A6045">
      <w:pPr>
        <w:pStyle w:val="Title"/>
      </w:pPr>
      <w:r>
        <w:lastRenderedPageBreak/>
        <w:t>Table of Contents</w:t>
      </w:r>
    </w:p>
    <w:p w14:paraId="22D761A6" w14:textId="77777777" w:rsidR="002A6045" w:rsidRDefault="002A6045" w:rsidP="002A6045"/>
    <w:p w14:paraId="3BC9D0EE" w14:textId="77777777" w:rsidR="002A6045" w:rsidRDefault="002A6045" w:rsidP="002A6045">
      <w:pPr>
        <w:sectPr w:rsidR="002A6045">
          <w:footerReference w:type="even" r:id="rId9"/>
          <w:footerReference w:type="default" r:id="rId10"/>
          <w:pgSz w:w="11905" w:h="15840"/>
          <w:pgMar w:top="1080" w:right="720" w:bottom="1656" w:left="1440" w:header="720" w:footer="1080" w:gutter="0"/>
          <w:pgNumType w:fmt="lowerRoman" w:start="1"/>
          <w:cols w:space="720"/>
        </w:sectPr>
      </w:pPr>
    </w:p>
    <w:p w14:paraId="534AB988" w14:textId="7985592B" w:rsidR="002D184F" w:rsidRDefault="002A6045">
      <w:pPr>
        <w:pStyle w:val="TOC1"/>
        <w:tabs>
          <w:tab w:val="left" w:pos="1512"/>
        </w:tabs>
        <w:rPr>
          <w:rFonts w:asciiTheme="minorHAnsi" w:eastAsiaTheme="minorEastAsia" w:hAnsiTheme="minorHAnsi" w:cstheme="minorBidi"/>
          <w:noProof/>
          <w:sz w:val="22"/>
          <w:szCs w:val="22"/>
        </w:rPr>
      </w:pPr>
      <w:r>
        <w:rPr>
          <w:rStyle w:val="Hyperlink"/>
        </w:rPr>
        <w:fldChar w:fldCharType="begin"/>
      </w:r>
      <w:r>
        <w:rPr>
          <w:rStyle w:val="Hyperlink"/>
        </w:rPr>
        <w:instrText xml:space="preserve"> TOC \o "1-3" \h \z \u </w:instrText>
      </w:r>
      <w:r>
        <w:rPr>
          <w:rStyle w:val="Hyperlink"/>
        </w:rPr>
        <w:fldChar w:fldCharType="separate"/>
      </w:r>
      <w:r w:rsidR="002D184F" w:rsidRPr="008E186E">
        <w:rPr>
          <w:rStyle w:val="Hyperlink"/>
          <w:noProof/>
        </w:rPr>
        <w:fldChar w:fldCharType="begin"/>
      </w:r>
      <w:r w:rsidR="002D184F" w:rsidRPr="008E186E">
        <w:rPr>
          <w:rStyle w:val="Hyperlink"/>
          <w:noProof/>
        </w:rPr>
        <w:instrText xml:space="preserve"> </w:instrText>
      </w:r>
      <w:r w:rsidR="002D184F">
        <w:rPr>
          <w:noProof/>
        </w:rPr>
        <w:instrText>HYPERLINK \l "_Toc468649251"</w:instrText>
      </w:r>
      <w:r w:rsidR="002D184F" w:rsidRPr="008E186E">
        <w:rPr>
          <w:rStyle w:val="Hyperlink"/>
          <w:noProof/>
        </w:rPr>
        <w:instrText xml:space="preserve"> </w:instrText>
      </w:r>
      <w:r w:rsidR="002D184F" w:rsidRPr="008E186E">
        <w:rPr>
          <w:rStyle w:val="Hyperlink"/>
          <w:noProof/>
        </w:rPr>
        <w:fldChar w:fldCharType="separate"/>
      </w:r>
      <w:r w:rsidR="002D184F" w:rsidRPr="008E186E">
        <w:rPr>
          <w:rStyle w:val="Hyperlink"/>
          <w:noProof/>
        </w:rPr>
        <w:t>0</w:t>
      </w:r>
      <w:r w:rsidR="002D184F">
        <w:rPr>
          <w:rFonts w:asciiTheme="minorHAnsi" w:eastAsiaTheme="minorEastAsia" w:hAnsiTheme="minorHAnsi" w:cstheme="minorBidi"/>
          <w:noProof/>
          <w:sz w:val="22"/>
          <w:szCs w:val="22"/>
        </w:rPr>
        <w:tab/>
      </w:r>
      <w:r w:rsidR="002D184F" w:rsidRPr="008E186E">
        <w:rPr>
          <w:rStyle w:val="Hyperlink"/>
          <w:noProof/>
        </w:rPr>
        <w:t>Submission-related material</w:t>
      </w:r>
      <w:r w:rsidR="002D184F">
        <w:rPr>
          <w:noProof/>
          <w:webHidden/>
        </w:rPr>
        <w:tab/>
      </w:r>
      <w:r w:rsidR="002D184F">
        <w:rPr>
          <w:noProof/>
          <w:webHidden/>
        </w:rPr>
        <w:fldChar w:fldCharType="begin"/>
      </w:r>
      <w:r w:rsidR="002D184F">
        <w:rPr>
          <w:noProof/>
          <w:webHidden/>
        </w:rPr>
        <w:instrText xml:space="preserve"> PAGEREF _Toc468649251 \h </w:instrText>
      </w:r>
      <w:r w:rsidR="002D184F">
        <w:rPr>
          <w:noProof/>
          <w:webHidden/>
        </w:rPr>
      </w:r>
      <w:r w:rsidR="002D184F">
        <w:rPr>
          <w:noProof/>
          <w:webHidden/>
        </w:rPr>
        <w:fldChar w:fldCharType="separate"/>
      </w:r>
      <w:ins w:id="10" w:author="Cory Casanave" w:date="2016-12-06T18:27:00Z">
        <w:r w:rsidR="00CD51EF">
          <w:rPr>
            <w:noProof/>
            <w:webHidden/>
          </w:rPr>
          <w:t>23</w:t>
        </w:r>
      </w:ins>
      <w:del w:id="11" w:author="Cory Casanave" w:date="2016-12-06T18:22:00Z">
        <w:r w:rsidR="00041B4E" w:rsidDel="00606FC4">
          <w:rPr>
            <w:noProof/>
            <w:webHidden/>
          </w:rPr>
          <w:delText>42</w:delText>
        </w:r>
      </w:del>
      <w:r w:rsidR="002D184F">
        <w:rPr>
          <w:noProof/>
          <w:webHidden/>
        </w:rPr>
        <w:fldChar w:fldCharType="end"/>
      </w:r>
      <w:r w:rsidR="002D184F" w:rsidRPr="008E186E">
        <w:rPr>
          <w:rStyle w:val="Hyperlink"/>
          <w:noProof/>
        </w:rPr>
        <w:fldChar w:fldCharType="end"/>
      </w:r>
    </w:p>
    <w:p w14:paraId="74BC75A3" w14:textId="4BA46B8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"_Toc468649252"</w:instrText>
      </w:r>
      <w:r w:rsidRPr="008E186E">
        <w:rPr>
          <w:rStyle w:val="Hyperlink"/>
          <w:noProof/>
        </w:rPr>
        <w:instrText xml:space="preserve"> </w:instrText>
      </w:r>
      <w:r w:rsidRPr="008E186E">
        <w:rPr>
          <w:rStyle w:val="Hyperlink"/>
          <w:noProof/>
        </w:rPr>
        <w:fldChar w:fldCharType="separate"/>
      </w:r>
      <w:r w:rsidRPr="008E186E">
        <w:rPr>
          <w:rStyle w:val="Hyperlink"/>
          <w:noProof/>
        </w:rPr>
        <w:t>0.1</w:t>
      </w:r>
      <w:r>
        <w:rPr>
          <w:rFonts w:asciiTheme="minorHAnsi" w:eastAsiaTheme="minorEastAsia" w:hAnsiTheme="minorHAnsi" w:cstheme="minorBidi"/>
          <w:noProof/>
          <w:sz w:val="22"/>
          <w:szCs w:val="22"/>
        </w:rPr>
        <w:tab/>
      </w:r>
      <w:r w:rsidRPr="008E186E">
        <w:rPr>
          <w:rStyle w:val="Hyperlink"/>
          <w:noProof/>
        </w:rPr>
        <w:t>Submission Introduction</w:t>
      </w:r>
      <w:r>
        <w:rPr>
          <w:noProof/>
          <w:webHidden/>
        </w:rPr>
        <w:tab/>
      </w:r>
      <w:r>
        <w:rPr>
          <w:noProof/>
          <w:webHidden/>
        </w:rPr>
        <w:fldChar w:fldCharType="begin"/>
      </w:r>
      <w:r>
        <w:rPr>
          <w:noProof/>
          <w:webHidden/>
        </w:rPr>
        <w:instrText xml:space="preserve"> PAGEREF _Toc468649252 \h </w:instrText>
      </w:r>
      <w:r>
        <w:rPr>
          <w:noProof/>
          <w:webHidden/>
        </w:rPr>
      </w:r>
      <w:r>
        <w:rPr>
          <w:noProof/>
          <w:webHidden/>
        </w:rPr>
        <w:fldChar w:fldCharType="separate"/>
      </w:r>
      <w:ins w:id="12" w:author="Cory Casanave" w:date="2016-12-06T18:27:00Z">
        <w:r w:rsidR="00CD51EF">
          <w:rPr>
            <w:noProof/>
            <w:webHidden/>
          </w:rPr>
          <w:t>23</w:t>
        </w:r>
      </w:ins>
      <w:del w:id="13"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7CF9E93E" w14:textId="718B86A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"_Toc468649253"</w:instrText>
      </w:r>
      <w:r w:rsidRPr="008E186E">
        <w:rPr>
          <w:rStyle w:val="Hyperlink"/>
          <w:noProof/>
        </w:rPr>
        <w:instrText xml:space="preserve"> </w:instrText>
      </w:r>
      <w:r w:rsidRPr="008E186E">
        <w:rPr>
          <w:rStyle w:val="Hyperlink"/>
          <w:noProof/>
        </w:rPr>
        <w:fldChar w:fldCharType="separate"/>
      </w:r>
      <w:r w:rsidRPr="008E186E">
        <w:rPr>
          <w:rStyle w:val="Hyperlink"/>
          <w:noProof/>
        </w:rPr>
        <w:t>0.2</w:t>
      </w:r>
      <w:r>
        <w:rPr>
          <w:rFonts w:asciiTheme="minorHAnsi" w:eastAsiaTheme="minorEastAsia" w:hAnsiTheme="minorHAnsi" w:cstheme="minorBidi"/>
          <w:noProof/>
          <w:sz w:val="22"/>
          <w:szCs w:val="22"/>
        </w:rPr>
        <w:tab/>
      </w:r>
      <w:r w:rsidRPr="008E186E">
        <w:rPr>
          <w:rStyle w:val="Hyperlink"/>
          <w:noProof/>
        </w:rPr>
        <w:t>Submission Team</w:t>
      </w:r>
      <w:r>
        <w:rPr>
          <w:noProof/>
          <w:webHidden/>
        </w:rPr>
        <w:tab/>
      </w:r>
      <w:r>
        <w:rPr>
          <w:noProof/>
          <w:webHidden/>
        </w:rPr>
        <w:fldChar w:fldCharType="begin"/>
      </w:r>
      <w:r>
        <w:rPr>
          <w:noProof/>
          <w:webHidden/>
        </w:rPr>
        <w:instrText xml:space="preserve"> PAGEREF _Toc468649253 \h </w:instrText>
      </w:r>
      <w:r>
        <w:rPr>
          <w:noProof/>
          <w:webHidden/>
        </w:rPr>
      </w:r>
      <w:r>
        <w:rPr>
          <w:noProof/>
          <w:webHidden/>
        </w:rPr>
        <w:fldChar w:fldCharType="separate"/>
      </w:r>
      <w:ins w:id="14" w:author="Cory Casanave" w:date="2016-12-06T18:27:00Z">
        <w:r w:rsidR="00CD51EF">
          <w:rPr>
            <w:noProof/>
            <w:webHidden/>
          </w:rPr>
          <w:t>23</w:t>
        </w:r>
      </w:ins>
      <w:del w:id="15"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1A75F99E" w14:textId="27D96F9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"_Toc468649254"</w:instrText>
      </w:r>
      <w:r w:rsidRPr="008E186E">
        <w:rPr>
          <w:rStyle w:val="Hyperlink"/>
          <w:noProof/>
        </w:rPr>
        <w:instrText xml:space="preserve"> </w:instrText>
      </w:r>
      <w:r w:rsidRPr="008E186E">
        <w:rPr>
          <w:rStyle w:val="Hyperlink"/>
          <w:noProof/>
        </w:rPr>
        <w:fldChar w:fldCharType="separate"/>
      </w:r>
      <w:r w:rsidRPr="008E186E">
        <w:rPr>
          <w:rStyle w:val="Hyperlink"/>
          <w:noProof/>
        </w:rPr>
        <w:t>0.2.1</w:t>
      </w:r>
      <w:r>
        <w:rPr>
          <w:rFonts w:asciiTheme="minorHAnsi" w:eastAsiaTheme="minorEastAsia" w:hAnsiTheme="minorHAnsi" w:cstheme="minorBidi"/>
          <w:noProof/>
          <w:sz w:val="22"/>
          <w:szCs w:val="22"/>
        </w:rPr>
        <w:tab/>
      </w:r>
      <w:r w:rsidRPr="008E186E">
        <w:rPr>
          <w:rStyle w:val="Hyperlink"/>
          <w:noProof/>
        </w:rPr>
        <w:t>Submitters</w:t>
      </w:r>
      <w:r>
        <w:rPr>
          <w:noProof/>
          <w:webHidden/>
        </w:rPr>
        <w:tab/>
      </w:r>
      <w:r>
        <w:rPr>
          <w:noProof/>
          <w:webHidden/>
        </w:rPr>
        <w:fldChar w:fldCharType="begin"/>
      </w:r>
      <w:r>
        <w:rPr>
          <w:noProof/>
          <w:webHidden/>
        </w:rPr>
        <w:instrText xml:space="preserve"> PAGEREF _Toc468649254 \h </w:instrText>
      </w:r>
      <w:r>
        <w:rPr>
          <w:noProof/>
          <w:webHidden/>
        </w:rPr>
      </w:r>
      <w:r>
        <w:rPr>
          <w:noProof/>
          <w:webHidden/>
        </w:rPr>
        <w:fldChar w:fldCharType="separate"/>
      </w:r>
      <w:ins w:id="16" w:author="Cory Casanave" w:date="2016-12-06T18:27:00Z">
        <w:r w:rsidR="00CD51EF">
          <w:rPr>
            <w:noProof/>
            <w:webHidden/>
          </w:rPr>
          <w:t>23</w:t>
        </w:r>
      </w:ins>
      <w:del w:id="17"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3AF5F33F" w14:textId="3AF75D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"_Toc468649255"</w:instrText>
      </w:r>
      <w:r w:rsidRPr="008E186E">
        <w:rPr>
          <w:rStyle w:val="Hyperlink"/>
          <w:noProof/>
        </w:rPr>
        <w:instrText xml:space="preserve"> </w:instrText>
      </w:r>
      <w:r w:rsidRPr="008E186E">
        <w:rPr>
          <w:rStyle w:val="Hyperlink"/>
          <w:noProof/>
        </w:rPr>
        <w:fldChar w:fldCharType="separate"/>
      </w:r>
      <w:r w:rsidRPr="008E186E">
        <w:rPr>
          <w:rStyle w:val="Hyperlink"/>
          <w:noProof/>
        </w:rPr>
        <w:t>0.2.2</w:t>
      </w:r>
      <w:r>
        <w:rPr>
          <w:rFonts w:asciiTheme="minorHAnsi" w:eastAsiaTheme="minorEastAsia" w:hAnsiTheme="minorHAnsi" w:cstheme="minorBidi"/>
          <w:noProof/>
          <w:sz w:val="22"/>
          <w:szCs w:val="22"/>
        </w:rPr>
        <w:tab/>
      </w:r>
      <w:r w:rsidRPr="008E186E">
        <w:rPr>
          <w:rStyle w:val="Hyperlink"/>
          <w:noProof/>
        </w:rPr>
        <w:t>Contributors &amp; Supporters</w:t>
      </w:r>
      <w:r>
        <w:rPr>
          <w:noProof/>
          <w:webHidden/>
        </w:rPr>
        <w:tab/>
      </w:r>
      <w:r>
        <w:rPr>
          <w:noProof/>
          <w:webHidden/>
        </w:rPr>
        <w:fldChar w:fldCharType="begin"/>
      </w:r>
      <w:r>
        <w:rPr>
          <w:noProof/>
          <w:webHidden/>
        </w:rPr>
        <w:instrText xml:space="preserve"> PAGEREF _Toc468649255 \h </w:instrText>
      </w:r>
      <w:r>
        <w:rPr>
          <w:noProof/>
          <w:webHidden/>
        </w:rPr>
      </w:r>
      <w:r>
        <w:rPr>
          <w:noProof/>
          <w:webHidden/>
        </w:rPr>
        <w:fldChar w:fldCharType="separate"/>
      </w:r>
      <w:ins w:id="18" w:author="Cory Casanave" w:date="2016-12-06T18:27:00Z">
        <w:r w:rsidR="00CD51EF">
          <w:rPr>
            <w:noProof/>
            <w:webHidden/>
          </w:rPr>
          <w:t>23</w:t>
        </w:r>
      </w:ins>
      <w:del w:id="19"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0881915B" w14:textId="1AD7BCB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"_Toc468649256"</w:instrText>
      </w:r>
      <w:r w:rsidRPr="008E186E">
        <w:rPr>
          <w:rStyle w:val="Hyperlink"/>
          <w:noProof/>
        </w:rPr>
        <w:instrText xml:space="preserve"> </w:instrText>
      </w:r>
      <w:r w:rsidRPr="008E186E">
        <w:rPr>
          <w:rStyle w:val="Hyperlink"/>
          <w:noProof/>
        </w:rPr>
        <w:fldChar w:fldCharType="separate"/>
      </w:r>
      <w:r w:rsidRPr="008E186E">
        <w:rPr>
          <w:rStyle w:val="Hyperlink"/>
          <w:noProof/>
        </w:rPr>
        <w:t>0.3</w:t>
      </w:r>
      <w:r>
        <w:rPr>
          <w:rFonts w:asciiTheme="minorHAnsi" w:eastAsiaTheme="minorEastAsia" w:hAnsiTheme="minorHAnsi" w:cstheme="minorBidi"/>
          <w:noProof/>
          <w:sz w:val="22"/>
          <w:szCs w:val="22"/>
        </w:rPr>
        <w:tab/>
      </w:r>
      <w:r w:rsidRPr="008E186E">
        <w:rPr>
          <w:rStyle w:val="Hyperlink"/>
          <w:noProof/>
        </w:rPr>
        <w:t>Proof of concept</w:t>
      </w:r>
      <w:r>
        <w:rPr>
          <w:noProof/>
          <w:webHidden/>
        </w:rPr>
        <w:tab/>
      </w:r>
      <w:r>
        <w:rPr>
          <w:noProof/>
          <w:webHidden/>
        </w:rPr>
        <w:fldChar w:fldCharType="begin"/>
      </w:r>
      <w:r>
        <w:rPr>
          <w:noProof/>
          <w:webHidden/>
        </w:rPr>
        <w:instrText xml:space="preserve"> PAGEREF _Toc468649256 \h </w:instrText>
      </w:r>
      <w:r>
        <w:rPr>
          <w:noProof/>
          <w:webHidden/>
        </w:rPr>
      </w:r>
      <w:r>
        <w:rPr>
          <w:noProof/>
          <w:webHidden/>
        </w:rPr>
        <w:fldChar w:fldCharType="separate"/>
      </w:r>
      <w:ins w:id="20" w:author="Cory Casanave" w:date="2016-12-06T18:27:00Z">
        <w:r w:rsidR="00CD51EF">
          <w:rPr>
            <w:noProof/>
            <w:webHidden/>
          </w:rPr>
          <w:t>24</w:t>
        </w:r>
      </w:ins>
      <w:del w:id="21" w:author="Cory Casanave" w:date="2016-12-06T18:22:00Z">
        <w:r w:rsidR="00041B4E" w:rsidDel="00606FC4">
          <w:rPr>
            <w:noProof/>
            <w:webHidden/>
          </w:rPr>
          <w:delText>43</w:delText>
        </w:r>
      </w:del>
      <w:r>
        <w:rPr>
          <w:noProof/>
          <w:webHidden/>
        </w:rPr>
        <w:fldChar w:fldCharType="end"/>
      </w:r>
      <w:r w:rsidRPr="008E186E">
        <w:rPr>
          <w:rStyle w:val="Hyperlink"/>
          <w:noProof/>
        </w:rPr>
        <w:fldChar w:fldCharType="end"/>
      </w:r>
    </w:p>
    <w:p w14:paraId="6DB1FEE3" w14:textId="2F591FE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"_Toc468649258"</w:instrText>
      </w:r>
      <w:r w:rsidRPr="008E186E">
        <w:rPr>
          <w:rStyle w:val="Hyperlink"/>
          <w:noProof/>
        </w:rPr>
        <w:instrText xml:space="preserve"> </w:instrText>
      </w:r>
      <w:r w:rsidRPr="008E186E">
        <w:rPr>
          <w:rStyle w:val="Hyperlink"/>
          <w:noProof/>
        </w:rPr>
        <w:fldChar w:fldCharType="separate"/>
      </w:r>
      <w:r w:rsidRPr="008E186E">
        <w:rPr>
          <w:rStyle w:val="Hyperlink"/>
          <w:noProof/>
        </w:rPr>
        <w:t>0.4</w:t>
      </w:r>
      <w:r>
        <w:rPr>
          <w:rFonts w:asciiTheme="minorHAnsi" w:eastAsiaTheme="minorEastAsia" w:hAnsiTheme="minorHAnsi" w:cstheme="minorBidi"/>
          <w:noProof/>
          <w:sz w:val="22"/>
          <w:szCs w:val="22"/>
        </w:rPr>
        <w:tab/>
      </w:r>
      <w:r w:rsidRPr="008E186E">
        <w:rPr>
          <w:rStyle w:val="Hyperlink"/>
          <w:noProof/>
        </w:rPr>
        <w:t>Resolution of Requirements</w:t>
      </w:r>
      <w:r>
        <w:rPr>
          <w:noProof/>
          <w:webHidden/>
        </w:rPr>
        <w:tab/>
      </w:r>
      <w:r>
        <w:rPr>
          <w:noProof/>
          <w:webHidden/>
        </w:rPr>
        <w:fldChar w:fldCharType="begin"/>
      </w:r>
      <w:r>
        <w:rPr>
          <w:noProof/>
          <w:webHidden/>
        </w:rPr>
        <w:instrText xml:space="preserve"> PAGEREF _Toc468649258 \h </w:instrText>
      </w:r>
      <w:r>
        <w:rPr>
          <w:noProof/>
          <w:webHidden/>
        </w:rPr>
      </w:r>
      <w:r>
        <w:rPr>
          <w:noProof/>
          <w:webHidden/>
        </w:rPr>
        <w:fldChar w:fldCharType="separate"/>
      </w:r>
      <w:ins w:id="22" w:author="Cory Casanave" w:date="2016-12-06T18:27:00Z">
        <w:r w:rsidR="00CD51EF">
          <w:rPr>
            <w:noProof/>
            <w:webHidden/>
          </w:rPr>
          <w:t>25</w:t>
        </w:r>
      </w:ins>
      <w:del w:id="23" w:author="Cory Casanave" w:date="2016-12-06T18:22:00Z">
        <w:r w:rsidR="00041B4E" w:rsidDel="00606FC4">
          <w:rPr>
            <w:noProof/>
            <w:webHidden/>
          </w:rPr>
          <w:delText>44</w:delText>
        </w:r>
      </w:del>
      <w:r>
        <w:rPr>
          <w:noProof/>
          <w:webHidden/>
        </w:rPr>
        <w:fldChar w:fldCharType="end"/>
      </w:r>
      <w:r w:rsidRPr="008E186E">
        <w:rPr>
          <w:rStyle w:val="Hyperlink"/>
          <w:noProof/>
        </w:rPr>
        <w:fldChar w:fldCharType="end"/>
      </w:r>
    </w:p>
    <w:p w14:paraId="608C3875" w14:textId="787F67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"_Toc468649259"</w:instrText>
      </w:r>
      <w:r w:rsidRPr="008E186E">
        <w:rPr>
          <w:rStyle w:val="Hyperlink"/>
          <w:noProof/>
        </w:rPr>
        <w:instrText xml:space="preserve"> </w:instrText>
      </w:r>
      <w:r w:rsidRPr="008E186E">
        <w:rPr>
          <w:rStyle w:val="Hyperlink"/>
          <w:noProof/>
        </w:rPr>
        <w:fldChar w:fldCharType="separate"/>
      </w:r>
      <w:r w:rsidRPr="008E186E">
        <w:rPr>
          <w:rStyle w:val="Hyperlink"/>
          <w:noProof/>
        </w:rPr>
        <w:t>0.4.1</w:t>
      </w:r>
      <w:r>
        <w:rPr>
          <w:rFonts w:asciiTheme="minorHAnsi" w:eastAsiaTheme="minorEastAsia" w:hAnsiTheme="minorHAnsi" w:cstheme="minorBidi"/>
          <w:noProof/>
          <w:sz w:val="22"/>
          <w:szCs w:val="22"/>
        </w:rPr>
        <w:tab/>
      </w:r>
      <w:r w:rsidRPr="008E186E">
        <w:rPr>
          <w:rStyle w:val="Hyperlink"/>
          <w:noProof/>
        </w:rPr>
        <w:t>Mandatory requirements</w:t>
      </w:r>
      <w:r>
        <w:rPr>
          <w:noProof/>
          <w:webHidden/>
        </w:rPr>
        <w:tab/>
      </w:r>
      <w:r>
        <w:rPr>
          <w:noProof/>
          <w:webHidden/>
        </w:rPr>
        <w:fldChar w:fldCharType="begin"/>
      </w:r>
      <w:r>
        <w:rPr>
          <w:noProof/>
          <w:webHidden/>
        </w:rPr>
        <w:instrText xml:space="preserve"> PAGEREF _Toc468649259 \h </w:instrText>
      </w:r>
      <w:r>
        <w:rPr>
          <w:noProof/>
          <w:webHidden/>
        </w:rPr>
      </w:r>
      <w:r>
        <w:rPr>
          <w:noProof/>
          <w:webHidden/>
        </w:rPr>
        <w:fldChar w:fldCharType="separate"/>
      </w:r>
      <w:ins w:id="24" w:author="Cory Casanave" w:date="2016-12-06T18:27:00Z">
        <w:r w:rsidR="00CD51EF">
          <w:rPr>
            <w:noProof/>
            <w:webHidden/>
          </w:rPr>
          <w:t>25</w:t>
        </w:r>
      </w:ins>
      <w:del w:id="25" w:author="Cory Casanave" w:date="2016-12-06T18:22:00Z">
        <w:r w:rsidR="00041B4E" w:rsidDel="00606FC4">
          <w:rPr>
            <w:noProof/>
            <w:webHidden/>
          </w:rPr>
          <w:delText>44</w:delText>
        </w:r>
      </w:del>
      <w:r>
        <w:rPr>
          <w:noProof/>
          <w:webHidden/>
        </w:rPr>
        <w:fldChar w:fldCharType="end"/>
      </w:r>
      <w:r w:rsidRPr="008E186E">
        <w:rPr>
          <w:rStyle w:val="Hyperlink"/>
          <w:noProof/>
        </w:rPr>
        <w:fldChar w:fldCharType="end"/>
      </w:r>
    </w:p>
    <w:p w14:paraId="7E5ED337" w14:textId="3F5747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"_Toc468649260"</w:instrText>
      </w:r>
      <w:r w:rsidRPr="008E186E">
        <w:rPr>
          <w:rStyle w:val="Hyperlink"/>
          <w:noProof/>
        </w:rPr>
        <w:instrText xml:space="preserve"> </w:instrText>
      </w:r>
      <w:r w:rsidRPr="008E186E">
        <w:rPr>
          <w:rStyle w:val="Hyperlink"/>
          <w:noProof/>
        </w:rPr>
        <w:fldChar w:fldCharType="separate"/>
      </w:r>
      <w:r w:rsidRPr="008E186E">
        <w:rPr>
          <w:rStyle w:val="Hyperlink"/>
          <w:noProof/>
        </w:rPr>
        <w:t>0.4.2</w:t>
      </w:r>
      <w:r>
        <w:rPr>
          <w:rFonts w:asciiTheme="minorHAnsi" w:eastAsiaTheme="minorEastAsia" w:hAnsiTheme="minorHAnsi" w:cstheme="minorBidi"/>
          <w:noProof/>
          <w:sz w:val="22"/>
          <w:szCs w:val="22"/>
        </w:rPr>
        <w:tab/>
      </w:r>
      <w:r w:rsidRPr="008E186E">
        <w:rPr>
          <w:rStyle w:val="Hyperlink"/>
          <w:noProof/>
        </w:rPr>
        <w:t>Non-mandatory features</w:t>
      </w:r>
      <w:r>
        <w:rPr>
          <w:noProof/>
          <w:webHidden/>
        </w:rPr>
        <w:tab/>
      </w:r>
      <w:r>
        <w:rPr>
          <w:noProof/>
          <w:webHidden/>
        </w:rPr>
        <w:fldChar w:fldCharType="begin"/>
      </w:r>
      <w:r>
        <w:rPr>
          <w:noProof/>
          <w:webHidden/>
        </w:rPr>
        <w:instrText xml:space="preserve"> PAGEREF _Toc468649260 \h </w:instrText>
      </w:r>
      <w:r>
        <w:rPr>
          <w:noProof/>
          <w:webHidden/>
        </w:rPr>
      </w:r>
      <w:r>
        <w:rPr>
          <w:noProof/>
          <w:webHidden/>
        </w:rPr>
        <w:fldChar w:fldCharType="separate"/>
      </w:r>
      <w:ins w:id="26" w:author="Cory Casanave" w:date="2016-12-06T18:27:00Z">
        <w:r w:rsidR="00CD51EF">
          <w:rPr>
            <w:noProof/>
            <w:webHidden/>
          </w:rPr>
          <w:t>28</w:t>
        </w:r>
      </w:ins>
      <w:del w:id="27" w:author="Cory Casanave" w:date="2016-12-06T18:22:00Z">
        <w:r w:rsidR="00041B4E" w:rsidDel="00606FC4">
          <w:rPr>
            <w:noProof/>
            <w:webHidden/>
          </w:rPr>
          <w:delText>47</w:delText>
        </w:r>
      </w:del>
      <w:r>
        <w:rPr>
          <w:noProof/>
          <w:webHidden/>
        </w:rPr>
        <w:fldChar w:fldCharType="end"/>
      </w:r>
      <w:r w:rsidRPr="008E186E">
        <w:rPr>
          <w:rStyle w:val="Hyperlink"/>
          <w:noProof/>
        </w:rPr>
        <w:fldChar w:fldCharType="end"/>
      </w:r>
    </w:p>
    <w:p w14:paraId="16D9E8B5" w14:textId="498D308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"_Toc468649261"</w:instrText>
      </w:r>
      <w:r w:rsidRPr="008E186E">
        <w:rPr>
          <w:rStyle w:val="Hyperlink"/>
          <w:noProof/>
        </w:rPr>
        <w:instrText xml:space="preserve"> </w:instrText>
      </w:r>
      <w:r w:rsidRPr="008E186E">
        <w:rPr>
          <w:rStyle w:val="Hyperlink"/>
          <w:noProof/>
        </w:rPr>
        <w:fldChar w:fldCharType="separate"/>
      </w:r>
      <w:r w:rsidRPr="008E186E">
        <w:rPr>
          <w:rStyle w:val="Hyperlink"/>
          <w:noProof/>
        </w:rPr>
        <w:t>0.5</w:t>
      </w:r>
      <w:r>
        <w:rPr>
          <w:rFonts w:asciiTheme="minorHAnsi" w:eastAsiaTheme="minorEastAsia" w:hAnsiTheme="minorHAnsi" w:cstheme="minorBidi"/>
          <w:noProof/>
          <w:sz w:val="22"/>
          <w:szCs w:val="22"/>
        </w:rPr>
        <w:tab/>
      </w:r>
      <w:r w:rsidRPr="008E186E">
        <w:rPr>
          <w:rStyle w:val="Hyperlink"/>
          <w:noProof/>
        </w:rPr>
        <w:t>Resolution of Discussion Issues</w:t>
      </w:r>
      <w:r>
        <w:rPr>
          <w:noProof/>
          <w:webHidden/>
        </w:rPr>
        <w:tab/>
      </w:r>
      <w:r>
        <w:rPr>
          <w:noProof/>
          <w:webHidden/>
        </w:rPr>
        <w:fldChar w:fldCharType="begin"/>
      </w:r>
      <w:r>
        <w:rPr>
          <w:noProof/>
          <w:webHidden/>
        </w:rPr>
        <w:instrText xml:space="preserve"> PAGEREF _Toc468649261 \h </w:instrText>
      </w:r>
      <w:r>
        <w:rPr>
          <w:noProof/>
          <w:webHidden/>
        </w:rPr>
      </w:r>
      <w:r>
        <w:rPr>
          <w:noProof/>
          <w:webHidden/>
        </w:rPr>
        <w:fldChar w:fldCharType="separate"/>
      </w:r>
      <w:ins w:id="28" w:author="Cory Casanave" w:date="2016-12-06T18:27:00Z">
        <w:r w:rsidR="00CD51EF">
          <w:rPr>
            <w:noProof/>
            <w:webHidden/>
          </w:rPr>
          <w:t>28</w:t>
        </w:r>
      </w:ins>
      <w:del w:id="29" w:author="Cory Casanave" w:date="2016-12-06T18:22:00Z">
        <w:r w:rsidR="00041B4E" w:rsidDel="00606FC4">
          <w:rPr>
            <w:noProof/>
            <w:webHidden/>
          </w:rPr>
          <w:delText>47</w:delText>
        </w:r>
      </w:del>
      <w:r>
        <w:rPr>
          <w:noProof/>
          <w:webHidden/>
        </w:rPr>
        <w:fldChar w:fldCharType="end"/>
      </w:r>
      <w:r w:rsidRPr="008E186E">
        <w:rPr>
          <w:rStyle w:val="Hyperlink"/>
          <w:noProof/>
        </w:rPr>
        <w:fldChar w:fldCharType="end"/>
      </w:r>
    </w:p>
    <w:p w14:paraId="40C127D1" w14:textId="167EF53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"_Toc468649262"</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Scope</w:t>
      </w:r>
      <w:r>
        <w:rPr>
          <w:noProof/>
          <w:webHidden/>
        </w:rPr>
        <w:tab/>
      </w:r>
      <w:r>
        <w:rPr>
          <w:noProof/>
          <w:webHidden/>
        </w:rPr>
        <w:fldChar w:fldCharType="begin"/>
      </w:r>
      <w:r>
        <w:rPr>
          <w:noProof/>
          <w:webHidden/>
        </w:rPr>
        <w:instrText xml:space="preserve"> PAGEREF _Toc468649262 \h </w:instrText>
      </w:r>
      <w:r>
        <w:rPr>
          <w:noProof/>
          <w:webHidden/>
        </w:rPr>
      </w:r>
      <w:r>
        <w:rPr>
          <w:noProof/>
          <w:webHidden/>
        </w:rPr>
        <w:fldChar w:fldCharType="separate"/>
      </w:r>
      <w:ins w:id="30" w:author="Cory Casanave" w:date="2016-12-06T18:27:00Z">
        <w:r w:rsidR="00CD51EF">
          <w:rPr>
            <w:noProof/>
            <w:webHidden/>
          </w:rPr>
          <w:t>30</w:t>
        </w:r>
      </w:ins>
      <w:del w:id="31" w:author="Cory Casanave" w:date="2016-12-06T18:22:00Z">
        <w:r w:rsidR="00041B4E" w:rsidDel="00606FC4">
          <w:rPr>
            <w:noProof/>
            <w:webHidden/>
          </w:rPr>
          <w:delText>49</w:delText>
        </w:r>
      </w:del>
      <w:r>
        <w:rPr>
          <w:noProof/>
          <w:webHidden/>
        </w:rPr>
        <w:fldChar w:fldCharType="end"/>
      </w:r>
      <w:r w:rsidRPr="008E186E">
        <w:rPr>
          <w:rStyle w:val="Hyperlink"/>
          <w:noProof/>
        </w:rPr>
        <w:fldChar w:fldCharType="end"/>
      </w:r>
    </w:p>
    <w:p w14:paraId="4D216261" w14:textId="51707973"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"_Toc468649263"</w:instrText>
      </w:r>
      <w:r w:rsidRPr="008E186E">
        <w:rPr>
          <w:rStyle w:val="Hyperlink"/>
          <w:noProof/>
        </w:rPr>
        <w:instrText xml:space="preserve"> </w:instrText>
      </w:r>
      <w:r w:rsidRPr="008E186E">
        <w:rPr>
          <w:rStyle w:val="Hyperlink"/>
          <w:noProof/>
        </w:rPr>
        <w:fldChar w:fldCharType="separate"/>
      </w:r>
      <w:r w:rsidRPr="008E186E">
        <w:rPr>
          <w:rStyle w:val="Hyperlink"/>
          <w:noProof/>
        </w:rPr>
        <w:t>2</w:t>
      </w:r>
      <w:r>
        <w:rPr>
          <w:rFonts w:asciiTheme="minorHAnsi" w:eastAsiaTheme="minorEastAsia" w:hAnsiTheme="minorHAnsi" w:cstheme="minorBidi"/>
          <w:noProof/>
          <w:sz w:val="22"/>
          <w:szCs w:val="22"/>
        </w:rPr>
        <w:tab/>
      </w:r>
      <w:r w:rsidRPr="008E186E">
        <w:rPr>
          <w:rStyle w:val="Hyperlink"/>
          <w:noProof/>
        </w:rPr>
        <w:t>Conformance</w:t>
      </w:r>
      <w:r>
        <w:rPr>
          <w:noProof/>
          <w:webHidden/>
        </w:rPr>
        <w:tab/>
      </w:r>
      <w:r>
        <w:rPr>
          <w:noProof/>
          <w:webHidden/>
        </w:rPr>
        <w:fldChar w:fldCharType="begin"/>
      </w:r>
      <w:r>
        <w:rPr>
          <w:noProof/>
          <w:webHidden/>
        </w:rPr>
        <w:instrText xml:space="preserve"> PAGEREF _Toc468649263 \h </w:instrText>
      </w:r>
      <w:r>
        <w:rPr>
          <w:noProof/>
          <w:webHidden/>
        </w:rPr>
      </w:r>
      <w:r>
        <w:rPr>
          <w:noProof/>
          <w:webHidden/>
        </w:rPr>
        <w:fldChar w:fldCharType="separate"/>
      </w:r>
      <w:ins w:id="32" w:author="Cory Casanave" w:date="2016-12-06T18:27:00Z">
        <w:r w:rsidR="00CD51EF">
          <w:rPr>
            <w:noProof/>
            <w:webHidden/>
          </w:rPr>
          <w:t>30</w:t>
        </w:r>
      </w:ins>
      <w:del w:id="33" w:author="Cory Casanave" w:date="2016-12-06T18:22:00Z">
        <w:r w:rsidR="00041B4E" w:rsidDel="00606FC4">
          <w:rPr>
            <w:noProof/>
            <w:webHidden/>
          </w:rPr>
          <w:delText>49</w:delText>
        </w:r>
      </w:del>
      <w:r>
        <w:rPr>
          <w:noProof/>
          <w:webHidden/>
        </w:rPr>
        <w:fldChar w:fldCharType="end"/>
      </w:r>
      <w:r w:rsidRPr="008E186E">
        <w:rPr>
          <w:rStyle w:val="Hyperlink"/>
          <w:noProof/>
        </w:rPr>
        <w:fldChar w:fldCharType="end"/>
      </w:r>
    </w:p>
    <w:p w14:paraId="14C7FAD5" w14:textId="2DEDFFE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"_Toc468649264"</w:instrText>
      </w:r>
      <w:r w:rsidRPr="008E186E">
        <w:rPr>
          <w:rStyle w:val="Hyperlink"/>
          <w:noProof/>
        </w:rPr>
        <w:instrText xml:space="preserve"> </w:instrText>
      </w:r>
      <w:r w:rsidRPr="008E186E">
        <w:rPr>
          <w:rStyle w:val="Hyperlink"/>
          <w:noProof/>
        </w:rPr>
        <w:fldChar w:fldCharType="separate"/>
      </w:r>
      <w:r w:rsidRPr="008E186E">
        <w:rPr>
          <w:rStyle w:val="Hyperlink"/>
          <w:noProof/>
        </w:rPr>
        <w:t>2.1</w:t>
      </w:r>
      <w:r>
        <w:rPr>
          <w:rFonts w:asciiTheme="minorHAnsi" w:eastAsiaTheme="minorEastAsia" w:hAnsiTheme="minorHAnsi" w:cstheme="minorBidi"/>
          <w:noProof/>
          <w:sz w:val="22"/>
          <w:szCs w:val="22"/>
        </w:rPr>
        <w:tab/>
      </w:r>
      <w:r w:rsidRPr="008E186E">
        <w:rPr>
          <w:rStyle w:val="Hyperlink"/>
          <w:noProof/>
        </w:rPr>
        <w:t>Canonical model conformance</w:t>
      </w:r>
      <w:r>
        <w:rPr>
          <w:noProof/>
          <w:webHidden/>
        </w:rPr>
        <w:tab/>
      </w:r>
      <w:r>
        <w:rPr>
          <w:noProof/>
          <w:webHidden/>
        </w:rPr>
        <w:fldChar w:fldCharType="begin"/>
      </w:r>
      <w:r>
        <w:rPr>
          <w:noProof/>
          <w:webHidden/>
        </w:rPr>
        <w:instrText xml:space="preserve"> PAGEREF _Toc468649264 \h </w:instrText>
      </w:r>
      <w:r>
        <w:rPr>
          <w:noProof/>
          <w:webHidden/>
        </w:rPr>
      </w:r>
      <w:r>
        <w:rPr>
          <w:noProof/>
          <w:webHidden/>
        </w:rPr>
        <w:fldChar w:fldCharType="separate"/>
      </w:r>
      <w:ins w:id="34" w:author="Cory Casanave" w:date="2016-12-06T18:27:00Z">
        <w:r w:rsidR="00CD51EF">
          <w:rPr>
            <w:noProof/>
            <w:webHidden/>
          </w:rPr>
          <w:t>31</w:t>
        </w:r>
      </w:ins>
      <w:del w:id="35"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56EE7DD1" w14:textId="1311B28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"_Toc468649265"</w:instrText>
      </w:r>
      <w:r w:rsidRPr="008E186E">
        <w:rPr>
          <w:rStyle w:val="Hyperlink"/>
          <w:noProof/>
        </w:rPr>
        <w:instrText xml:space="preserve"> </w:instrText>
      </w:r>
      <w:r w:rsidRPr="008E186E">
        <w:rPr>
          <w:rStyle w:val="Hyperlink"/>
          <w:noProof/>
        </w:rPr>
        <w:fldChar w:fldCharType="separate"/>
      </w:r>
      <w:r w:rsidRPr="008E186E">
        <w:rPr>
          <w:rStyle w:val="Hyperlink"/>
          <w:noProof/>
        </w:rPr>
        <w:t>2.2</w:t>
      </w:r>
      <w:r>
        <w:rPr>
          <w:rFonts w:asciiTheme="minorHAnsi" w:eastAsiaTheme="minorEastAsia" w:hAnsiTheme="minorHAnsi" w:cstheme="minorBidi"/>
          <w:noProof/>
          <w:sz w:val="22"/>
          <w:szCs w:val="22"/>
        </w:rPr>
        <w:tab/>
      </w:r>
      <w:r w:rsidRPr="008E186E">
        <w:rPr>
          <w:rStyle w:val="Hyperlink"/>
          <w:noProof/>
        </w:rPr>
        <w:t>Informatin model mapping conformance</w:t>
      </w:r>
      <w:r>
        <w:rPr>
          <w:noProof/>
          <w:webHidden/>
        </w:rPr>
        <w:tab/>
      </w:r>
      <w:r>
        <w:rPr>
          <w:noProof/>
          <w:webHidden/>
        </w:rPr>
        <w:fldChar w:fldCharType="begin"/>
      </w:r>
      <w:r>
        <w:rPr>
          <w:noProof/>
          <w:webHidden/>
        </w:rPr>
        <w:instrText xml:space="preserve"> PAGEREF _Toc468649265 \h </w:instrText>
      </w:r>
      <w:r>
        <w:rPr>
          <w:noProof/>
          <w:webHidden/>
        </w:rPr>
      </w:r>
      <w:r>
        <w:rPr>
          <w:noProof/>
          <w:webHidden/>
        </w:rPr>
        <w:fldChar w:fldCharType="separate"/>
      </w:r>
      <w:ins w:id="36" w:author="Cory Casanave" w:date="2016-12-06T18:27:00Z">
        <w:r w:rsidR="00CD51EF">
          <w:rPr>
            <w:noProof/>
            <w:webHidden/>
          </w:rPr>
          <w:t>31</w:t>
        </w:r>
      </w:ins>
      <w:del w:id="37"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165D9CDC" w14:textId="1E5E2B7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"_Toc468649266"</w:instrText>
      </w:r>
      <w:r w:rsidRPr="008E186E">
        <w:rPr>
          <w:rStyle w:val="Hyperlink"/>
          <w:noProof/>
        </w:rPr>
        <w:instrText xml:space="preserve"> </w:instrText>
      </w:r>
      <w:r w:rsidRPr="008E186E">
        <w:rPr>
          <w:rStyle w:val="Hyperlink"/>
          <w:noProof/>
        </w:rPr>
        <w:fldChar w:fldCharType="separate"/>
      </w:r>
      <w:r w:rsidRPr="008E186E">
        <w:rPr>
          <w:rStyle w:val="Hyperlink"/>
          <w:noProof/>
        </w:rPr>
        <w:t>2.3</w:t>
      </w:r>
      <w:r>
        <w:rPr>
          <w:rFonts w:asciiTheme="minorHAnsi" w:eastAsiaTheme="minorEastAsia" w:hAnsiTheme="minorHAnsi" w:cstheme="minorBidi"/>
          <w:noProof/>
          <w:sz w:val="22"/>
          <w:szCs w:val="22"/>
        </w:rPr>
        <w:tab/>
      </w:r>
      <w:r w:rsidRPr="008E186E">
        <w:rPr>
          <w:rStyle w:val="Hyperlink"/>
          <w:noProof/>
        </w:rPr>
        <w:t>STIX mapping conformance</w:t>
      </w:r>
      <w:r>
        <w:rPr>
          <w:noProof/>
          <w:webHidden/>
        </w:rPr>
        <w:tab/>
      </w:r>
      <w:r>
        <w:rPr>
          <w:noProof/>
          <w:webHidden/>
        </w:rPr>
        <w:fldChar w:fldCharType="begin"/>
      </w:r>
      <w:r>
        <w:rPr>
          <w:noProof/>
          <w:webHidden/>
        </w:rPr>
        <w:instrText xml:space="preserve"> PAGEREF _Toc468649266 \h </w:instrText>
      </w:r>
      <w:r>
        <w:rPr>
          <w:noProof/>
          <w:webHidden/>
        </w:rPr>
      </w:r>
      <w:r>
        <w:rPr>
          <w:noProof/>
          <w:webHidden/>
        </w:rPr>
        <w:fldChar w:fldCharType="separate"/>
      </w:r>
      <w:ins w:id="38" w:author="Cory Casanave" w:date="2016-12-06T18:27:00Z">
        <w:r w:rsidR="00CD51EF">
          <w:rPr>
            <w:noProof/>
            <w:webHidden/>
          </w:rPr>
          <w:t>31</w:t>
        </w:r>
      </w:ins>
      <w:del w:id="39"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205766E9" w14:textId="4B74E2A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"_Toc468649267"</w:instrText>
      </w:r>
      <w:r w:rsidRPr="008E186E">
        <w:rPr>
          <w:rStyle w:val="Hyperlink"/>
          <w:noProof/>
        </w:rPr>
        <w:instrText xml:space="preserve"> </w:instrText>
      </w:r>
      <w:r w:rsidRPr="008E186E">
        <w:rPr>
          <w:rStyle w:val="Hyperlink"/>
          <w:noProof/>
        </w:rPr>
        <w:fldChar w:fldCharType="separate"/>
      </w:r>
      <w:r w:rsidRPr="008E186E">
        <w:rPr>
          <w:rStyle w:val="Hyperlink"/>
          <w:noProof/>
        </w:rPr>
        <w:t>2.4</w:t>
      </w:r>
      <w:r>
        <w:rPr>
          <w:rFonts w:asciiTheme="minorHAnsi" w:eastAsiaTheme="minorEastAsia" w:hAnsiTheme="minorHAnsi" w:cstheme="minorBidi"/>
          <w:noProof/>
          <w:sz w:val="22"/>
          <w:szCs w:val="22"/>
        </w:rPr>
        <w:tab/>
      </w:r>
      <w:r w:rsidRPr="008E186E">
        <w:rPr>
          <w:rStyle w:val="Hyperlink"/>
          <w:noProof/>
        </w:rPr>
        <w:t>NIEM mapping conformance</w:t>
      </w:r>
      <w:r>
        <w:rPr>
          <w:noProof/>
          <w:webHidden/>
        </w:rPr>
        <w:tab/>
      </w:r>
      <w:r>
        <w:rPr>
          <w:noProof/>
          <w:webHidden/>
        </w:rPr>
        <w:fldChar w:fldCharType="begin"/>
      </w:r>
      <w:r>
        <w:rPr>
          <w:noProof/>
          <w:webHidden/>
        </w:rPr>
        <w:instrText xml:space="preserve"> PAGEREF _Toc468649267 \h </w:instrText>
      </w:r>
      <w:r>
        <w:rPr>
          <w:noProof/>
          <w:webHidden/>
        </w:rPr>
      </w:r>
      <w:r>
        <w:rPr>
          <w:noProof/>
          <w:webHidden/>
        </w:rPr>
        <w:fldChar w:fldCharType="separate"/>
      </w:r>
      <w:ins w:id="40" w:author="Cory Casanave" w:date="2016-12-06T18:27:00Z">
        <w:r w:rsidR="00CD51EF">
          <w:rPr>
            <w:noProof/>
            <w:webHidden/>
          </w:rPr>
          <w:t>31</w:t>
        </w:r>
      </w:ins>
      <w:del w:id="41"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5413BAF5" w14:textId="5FA5841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"_Toc468649268"</w:instrText>
      </w:r>
      <w:r w:rsidRPr="008E186E">
        <w:rPr>
          <w:rStyle w:val="Hyperlink"/>
          <w:noProof/>
        </w:rPr>
        <w:instrText xml:space="preserve"> </w:instrText>
      </w:r>
      <w:r w:rsidRPr="008E186E">
        <w:rPr>
          <w:rStyle w:val="Hyperlink"/>
          <w:noProof/>
        </w:rPr>
        <w:fldChar w:fldCharType="separate"/>
      </w:r>
      <w:r w:rsidRPr="008E186E">
        <w:rPr>
          <w:rStyle w:val="Hyperlink"/>
          <w:noProof/>
        </w:rPr>
        <w:t>2.5</w:t>
      </w:r>
      <w:r>
        <w:rPr>
          <w:rFonts w:asciiTheme="minorHAnsi" w:eastAsiaTheme="minorEastAsia" w:hAnsiTheme="minorHAnsi" w:cstheme="minorBidi"/>
          <w:noProof/>
          <w:sz w:val="22"/>
          <w:szCs w:val="22"/>
        </w:rPr>
        <w:tab/>
      </w:r>
      <w:r w:rsidRPr="008E186E">
        <w:rPr>
          <w:rStyle w:val="Hyperlink"/>
          <w:noProof/>
        </w:rPr>
        <w:t>OWL mapping conformance</w:t>
      </w:r>
      <w:r>
        <w:rPr>
          <w:noProof/>
          <w:webHidden/>
        </w:rPr>
        <w:tab/>
      </w:r>
      <w:r>
        <w:rPr>
          <w:noProof/>
          <w:webHidden/>
        </w:rPr>
        <w:fldChar w:fldCharType="begin"/>
      </w:r>
      <w:r>
        <w:rPr>
          <w:noProof/>
          <w:webHidden/>
        </w:rPr>
        <w:instrText xml:space="preserve"> PAGEREF _Toc468649268 \h </w:instrText>
      </w:r>
      <w:r>
        <w:rPr>
          <w:noProof/>
          <w:webHidden/>
        </w:rPr>
      </w:r>
      <w:r>
        <w:rPr>
          <w:noProof/>
          <w:webHidden/>
        </w:rPr>
        <w:fldChar w:fldCharType="separate"/>
      </w:r>
      <w:ins w:id="42" w:author="Cory Casanave" w:date="2016-12-06T18:27:00Z">
        <w:r w:rsidR="00CD51EF">
          <w:rPr>
            <w:noProof/>
            <w:webHidden/>
          </w:rPr>
          <w:t>32</w:t>
        </w:r>
      </w:ins>
      <w:del w:id="43" w:author="Cory Casanave" w:date="2016-12-06T18:22:00Z">
        <w:r w:rsidR="00041B4E" w:rsidDel="00606FC4">
          <w:rPr>
            <w:noProof/>
            <w:webHidden/>
          </w:rPr>
          <w:delText>51</w:delText>
        </w:r>
      </w:del>
      <w:r>
        <w:rPr>
          <w:noProof/>
          <w:webHidden/>
        </w:rPr>
        <w:fldChar w:fldCharType="end"/>
      </w:r>
      <w:r w:rsidRPr="008E186E">
        <w:rPr>
          <w:rStyle w:val="Hyperlink"/>
          <w:noProof/>
        </w:rPr>
        <w:fldChar w:fldCharType="end"/>
      </w:r>
    </w:p>
    <w:p w14:paraId="13F81954" w14:textId="35F2520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"_Toc468649269"</w:instrText>
      </w:r>
      <w:r w:rsidRPr="008E186E">
        <w:rPr>
          <w:rStyle w:val="Hyperlink"/>
          <w:noProof/>
        </w:rPr>
        <w:instrText xml:space="preserve"> </w:instrText>
      </w:r>
      <w:r w:rsidRPr="008E186E">
        <w:rPr>
          <w:rStyle w:val="Hyperlink"/>
          <w:noProof/>
        </w:rPr>
        <w:fldChar w:fldCharType="separate"/>
      </w:r>
      <w:r w:rsidRPr="008E186E">
        <w:rPr>
          <w:rStyle w:val="Hyperlink"/>
          <w:noProof/>
        </w:rPr>
        <w:t>2.6</w:t>
      </w:r>
      <w:r>
        <w:rPr>
          <w:rFonts w:asciiTheme="minorHAnsi" w:eastAsiaTheme="minorEastAsia" w:hAnsiTheme="minorHAnsi" w:cstheme="minorBidi"/>
          <w:noProof/>
          <w:sz w:val="22"/>
          <w:szCs w:val="22"/>
        </w:rPr>
        <w:tab/>
      </w:r>
      <w:r w:rsidRPr="008E186E">
        <w:rPr>
          <w:rStyle w:val="Hyperlink"/>
          <w:noProof/>
        </w:rPr>
        <w:t>Conceptual reference modeling profile conformance</w:t>
      </w:r>
      <w:r>
        <w:rPr>
          <w:noProof/>
          <w:webHidden/>
        </w:rPr>
        <w:tab/>
      </w:r>
      <w:r>
        <w:rPr>
          <w:noProof/>
          <w:webHidden/>
        </w:rPr>
        <w:fldChar w:fldCharType="begin"/>
      </w:r>
      <w:r>
        <w:rPr>
          <w:noProof/>
          <w:webHidden/>
        </w:rPr>
        <w:instrText xml:space="preserve"> PAGEREF _Toc468649269 \h </w:instrText>
      </w:r>
      <w:r>
        <w:rPr>
          <w:noProof/>
          <w:webHidden/>
        </w:rPr>
      </w:r>
      <w:r>
        <w:rPr>
          <w:noProof/>
          <w:webHidden/>
        </w:rPr>
        <w:fldChar w:fldCharType="separate"/>
      </w:r>
      <w:ins w:id="44" w:author="Cory Casanave" w:date="2016-12-06T18:27:00Z">
        <w:r w:rsidR="00CD51EF">
          <w:rPr>
            <w:noProof/>
            <w:webHidden/>
          </w:rPr>
          <w:t>32</w:t>
        </w:r>
      </w:ins>
      <w:del w:id="45" w:author="Cory Casanave" w:date="2016-12-06T18:22:00Z">
        <w:r w:rsidR="00041B4E" w:rsidDel="00606FC4">
          <w:rPr>
            <w:noProof/>
            <w:webHidden/>
          </w:rPr>
          <w:delText>51</w:delText>
        </w:r>
      </w:del>
      <w:r>
        <w:rPr>
          <w:noProof/>
          <w:webHidden/>
        </w:rPr>
        <w:fldChar w:fldCharType="end"/>
      </w:r>
      <w:r w:rsidRPr="008E186E">
        <w:rPr>
          <w:rStyle w:val="Hyperlink"/>
          <w:noProof/>
        </w:rPr>
        <w:fldChar w:fldCharType="end"/>
      </w:r>
    </w:p>
    <w:p w14:paraId="2FF07A91" w14:textId="04B8B832"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"_Toc468649270"</w:instrText>
      </w:r>
      <w:r w:rsidRPr="008E186E">
        <w:rPr>
          <w:rStyle w:val="Hyperlink"/>
          <w:noProof/>
        </w:rPr>
        <w:instrText xml:space="preserve"> </w:instrText>
      </w:r>
      <w:r w:rsidRPr="008E186E">
        <w:rPr>
          <w:rStyle w:val="Hyperlink"/>
          <w:noProof/>
        </w:rPr>
        <w:fldChar w:fldCharType="separate"/>
      </w:r>
      <w:r w:rsidRPr="008E186E">
        <w:rPr>
          <w:rStyle w:val="Hyperlink"/>
          <w:noProof/>
        </w:rPr>
        <w:t>3</w:t>
      </w:r>
      <w:r>
        <w:rPr>
          <w:rFonts w:asciiTheme="minorHAnsi" w:eastAsiaTheme="minorEastAsia" w:hAnsiTheme="minorHAnsi" w:cstheme="minorBidi"/>
          <w:noProof/>
          <w:sz w:val="22"/>
          <w:szCs w:val="22"/>
        </w:rPr>
        <w:tab/>
      </w:r>
      <w:r w:rsidRPr="008E186E">
        <w:rPr>
          <w:rStyle w:val="Hyperlink"/>
          <w:noProof/>
        </w:rPr>
        <w:t>References</w:t>
      </w:r>
      <w:r>
        <w:rPr>
          <w:noProof/>
          <w:webHidden/>
        </w:rPr>
        <w:tab/>
      </w:r>
      <w:r>
        <w:rPr>
          <w:noProof/>
          <w:webHidden/>
        </w:rPr>
        <w:fldChar w:fldCharType="begin"/>
      </w:r>
      <w:r>
        <w:rPr>
          <w:noProof/>
          <w:webHidden/>
        </w:rPr>
        <w:instrText xml:space="preserve"> PAGEREF _Toc468649270 \h </w:instrText>
      </w:r>
      <w:r>
        <w:rPr>
          <w:noProof/>
          <w:webHidden/>
        </w:rPr>
      </w:r>
      <w:r>
        <w:rPr>
          <w:noProof/>
          <w:webHidden/>
        </w:rPr>
        <w:fldChar w:fldCharType="separate"/>
      </w:r>
      <w:ins w:id="46" w:author="Cory Casanave" w:date="2016-12-06T18:27:00Z">
        <w:r w:rsidR="00CD51EF">
          <w:rPr>
            <w:noProof/>
            <w:webHidden/>
          </w:rPr>
          <w:t>33</w:t>
        </w:r>
      </w:ins>
      <w:del w:id="47" w:author="Cory Casanave" w:date="2016-12-06T18:22:00Z">
        <w:r w:rsidR="00041B4E" w:rsidDel="00606FC4">
          <w:rPr>
            <w:noProof/>
            <w:webHidden/>
          </w:rPr>
          <w:delText>52</w:delText>
        </w:r>
      </w:del>
      <w:r>
        <w:rPr>
          <w:noProof/>
          <w:webHidden/>
        </w:rPr>
        <w:fldChar w:fldCharType="end"/>
      </w:r>
      <w:r w:rsidRPr="008E186E">
        <w:rPr>
          <w:rStyle w:val="Hyperlink"/>
          <w:noProof/>
        </w:rPr>
        <w:fldChar w:fldCharType="end"/>
      </w:r>
    </w:p>
    <w:p w14:paraId="379AD85B" w14:textId="4E2BA40B"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"_Toc468649271"</w:instrText>
      </w:r>
      <w:r w:rsidRPr="008E186E">
        <w:rPr>
          <w:rStyle w:val="Hyperlink"/>
          <w:noProof/>
        </w:rPr>
        <w:instrText xml:space="preserve"> </w:instrText>
      </w:r>
      <w:r w:rsidRPr="008E186E">
        <w:rPr>
          <w:rStyle w:val="Hyperlink"/>
          <w:noProof/>
        </w:rPr>
        <w:fldChar w:fldCharType="separate"/>
      </w:r>
      <w:r w:rsidRPr="008E186E">
        <w:rPr>
          <w:rStyle w:val="Hyperlink"/>
          <w:noProof/>
        </w:rPr>
        <w:t>4</w:t>
      </w:r>
      <w:r>
        <w:rPr>
          <w:rFonts w:asciiTheme="minorHAnsi" w:eastAsiaTheme="minorEastAsia" w:hAnsiTheme="minorHAnsi" w:cstheme="minorBidi"/>
          <w:noProof/>
          <w:sz w:val="22"/>
          <w:szCs w:val="22"/>
        </w:rPr>
        <w:tab/>
      </w:r>
      <w:r w:rsidRPr="008E186E">
        <w:rPr>
          <w:rStyle w:val="Hyperlink"/>
          <w:noProof/>
        </w:rPr>
        <w:t>Terms and Definitions</w:t>
      </w:r>
      <w:r>
        <w:rPr>
          <w:noProof/>
          <w:webHidden/>
        </w:rPr>
        <w:tab/>
      </w:r>
      <w:r>
        <w:rPr>
          <w:noProof/>
          <w:webHidden/>
        </w:rPr>
        <w:fldChar w:fldCharType="begin"/>
      </w:r>
      <w:r>
        <w:rPr>
          <w:noProof/>
          <w:webHidden/>
        </w:rPr>
        <w:instrText xml:space="preserve"> PAGEREF _Toc468649271 \h </w:instrText>
      </w:r>
      <w:r>
        <w:rPr>
          <w:noProof/>
          <w:webHidden/>
        </w:rPr>
      </w:r>
      <w:r>
        <w:rPr>
          <w:noProof/>
          <w:webHidden/>
        </w:rPr>
        <w:fldChar w:fldCharType="separate"/>
      </w:r>
      <w:ins w:id="48" w:author="Cory Casanave" w:date="2016-12-06T18:27:00Z">
        <w:r w:rsidR="00CD51EF">
          <w:rPr>
            <w:noProof/>
            <w:webHidden/>
          </w:rPr>
          <w:t>34</w:t>
        </w:r>
      </w:ins>
      <w:del w:id="49" w:author="Cory Casanave" w:date="2016-12-06T18:22:00Z">
        <w:r w:rsidR="00041B4E" w:rsidDel="00606FC4">
          <w:rPr>
            <w:noProof/>
            <w:webHidden/>
          </w:rPr>
          <w:delText>53</w:delText>
        </w:r>
      </w:del>
      <w:r>
        <w:rPr>
          <w:noProof/>
          <w:webHidden/>
        </w:rPr>
        <w:fldChar w:fldCharType="end"/>
      </w:r>
      <w:r w:rsidRPr="008E186E">
        <w:rPr>
          <w:rStyle w:val="Hyperlink"/>
          <w:noProof/>
        </w:rPr>
        <w:fldChar w:fldCharType="end"/>
      </w:r>
    </w:p>
    <w:p w14:paraId="4A6AE011" w14:textId="09AB958A"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"_Toc468649272"</w:instrText>
      </w:r>
      <w:r w:rsidRPr="008E186E">
        <w:rPr>
          <w:rStyle w:val="Hyperlink"/>
          <w:noProof/>
        </w:rPr>
        <w:instrText xml:space="preserve"> </w:instrText>
      </w:r>
      <w:r w:rsidRPr="008E186E">
        <w:rPr>
          <w:rStyle w:val="Hyperlink"/>
          <w:noProof/>
        </w:rPr>
        <w:fldChar w:fldCharType="separate"/>
      </w:r>
      <w:r w:rsidRPr="008E186E">
        <w:rPr>
          <w:rStyle w:val="Hyperlink"/>
          <w:noProof/>
        </w:rPr>
        <w:t>5</w:t>
      </w:r>
      <w:r>
        <w:rPr>
          <w:rFonts w:asciiTheme="minorHAnsi" w:eastAsiaTheme="minorEastAsia" w:hAnsiTheme="minorHAnsi" w:cstheme="minorBidi"/>
          <w:noProof/>
          <w:sz w:val="22"/>
          <w:szCs w:val="22"/>
        </w:rPr>
        <w:tab/>
      </w:r>
      <w:r w:rsidRPr="008E186E">
        <w:rPr>
          <w:rStyle w:val="Hyperlink"/>
          <w:noProof/>
        </w:rPr>
        <w:t>Symbols and Notation</w:t>
      </w:r>
      <w:r>
        <w:rPr>
          <w:noProof/>
          <w:webHidden/>
        </w:rPr>
        <w:tab/>
      </w:r>
      <w:r>
        <w:rPr>
          <w:noProof/>
          <w:webHidden/>
        </w:rPr>
        <w:fldChar w:fldCharType="begin"/>
      </w:r>
      <w:r>
        <w:rPr>
          <w:noProof/>
          <w:webHidden/>
        </w:rPr>
        <w:instrText xml:space="preserve"> PAGEREF _Toc468649272 \h </w:instrText>
      </w:r>
      <w:r>
        <w:rPr>
          <w:noProof/>
          <w:webHidden/>
        </w:rPr>
      </w:r>
      <w:r>
        <w:rPr>
          <w:noProof/>
          <w:webHidden/>
        </w:rPr>
        <w:fldChar w:fldCharType="separate"/>
      </w:r>
      <w:ins w:id="50" w:author="Cory Casanave" w:date="2016-12-06T18:27:00Z">
        <w:r w:rsidR="00CD51EF">
          <w:rPr>
            <w:noProof/>
            <w:webHidden/>
          </w:rPr>
          <w:t>35</w:t>
        </w:r>
      </w:ins>
      <w:del w:id="51" w:author="Cory Casanave" w:date="2016-12-06T18:22:00Z">
        <w:r w:rsidR="00041B4E" w:rsidDel="00606FC4">
          <w:rPr>
            <w:noProof/>
            <w:webHidden/>
          </w:rPr>
          <w:delText>54</w:delText>
        </w:r>
      </w:del>
      <w:r>
        <w:rPr>
          <w:noProof/>
          <w:webHidden/>
        </w:rPr>
        <w:fldChar w:fldCharType="end"/>
      </w:r>
      <w:r w:rsidRPr="008E186E">
        <w:rPr>
          <w:rStyle w:val="Hyperlink"/>
          <w:noProof/>
        </w:rPr>
        <w:fldChar w:fldCharType="end"/>
      </w:r>
    </w:p>
    <w:p w14:paraId="0122D12F" w14:textId="5BB0DD57"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"_Toc468649273"</w:instrText>
      </w:r>
      <w:r w:rsidRPr="008E186E">
        <w:rPr>
          <w:rStyle w:val="Hyperlink"/>
          <w:noProof/>
        </w:rPr>
        <w:instrText xml:space="preserve"> </w:instrText>
      </w:r>
      <w:r w:rsidRPr="008E186E">
        <w:rPr>
          <w:rStyle w:val="Hyperlink"/>
          <w:noProof/>
        </w:rPr>
        <w:fldChar w:fldCharType="separate"/>
      </w:r>
      <w:r w:rsidRPr="008E186E">
        <w:rPr>
          <w:rStyle w:val="Hyperlink"/>
          <w:noProof/>
        </w:rPr>
        <w:t>6</w:t>
      </w:r>
      <w:r>
        <w:rPr>
          <w:rFonts w:asciiTheme="minorHAnsi" w:eastAsiaTheme="minorEastAsia" w:hAnsiTheme="minorHAnsi" w:cstheme="minorBidi"/>
          <w:noProof/>
          <w:sz w:val="22"/>
          <w:szCs w:val="22"/>
        </w:rPr>
        <w:tab/>
      </w:r>
      <w:r w:rsidRPr="008E186E">
        <w:rPr>
          <w:rStyle w:val="Hyperlink"/>
          <w:noProof/>
        </w:rPr>
        <w:t>Additional Information</w:t>
      </w:r>
      <w:r>
        <w:rPr>
          <w:noProof/>
          <w:webHidden/>
        </w:rPr>
        <w:tab/>
      </w:r>
      <w:r>
        <w:rPr>
          <w:noProof/>
          <w:webHidden/>
        </w:rPr>
        <w:fldChar w:fldCharType="begin"/>
      </w:r>
      <w:r>
        <w:rPr>
          <w:noProof/>
          <w:webHidden/>
        </w:rPr>
        <w:instrText xml:space="preserve"> PAGEREF _Toc468649273 \h </w:instrText>
      </w:r>
      <w:r>
        <w:rPr>
          <w:noProof/>
          <w:webHidden/>
        </w:rPr>
      </w:r>
      <w:r>
        <w:rPr>
          <w:noProof/>
          <w:webHidden/>
        </w:rPr>
        <w:fldChar w:fldCharType="separate"/>
      </w:r>
      <w:ins w:id="52" w:author="Cory Casanave" w:date="2016-12-06T18:27:00Z">
        <w:r w:rsidR="00CD51EF">
          <w:rPr>
            <w:noProof/>
            <w:webHidden/>
          </w:rPr>
          <w:t>36</w:t>
        </w:r>
      </w:ins>
      <w:del w:id="53" w:author="Cory Casanave" w:date="2016-12-06T18:22:00Z">
        <w:r w:rsidR="00041B4E" w:rsidDel="00606FC4">
          <w:rPr>
            <w:noProof/>
            <w:webHidden/>
          </w:rPr>
          <w:delText>54</w:delText>
        </w:r>
      </w:del>
      <w:r>
        <w:rPr>
          <w:noProof/>
          <w:webHidden/>
        </w:rPr>
        <w:fldChar w:fldCharType="end"/>
      </w:r>
      <w:r w:rsidRPr="008E186E">
        <w:rPr>
          <w:rStyle w:val="Hyperlink"/>
          <w:noProof/>
        </w:rPr>
        <w:fldChar w:fldCharType="end"/>
      </w:r>
    </w:p>
    <w:p w14:paraId="2FBFA5DB" w14:textId="4246002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"_Toc468649274"</w:instrText>
      </w:r>
      <w:r w:rsidRPr="008E186E">
        <w:rPr>
          <w:rStyle w:val="Hyperlink"/>
          <w:noProof/>
        </w:rPr>
        <w:instrText xml:space="preserve"> </w:instrText>
      </w:r>
      <w:r w:rsidRPr="008E186E">
        <w:rPr>
          <w:rStyle w:val="Hyperlink"/>
          <w:noProof/>
        </w:rPr>
        <w:fldChar w:fldCharType="separate"/>
      </w:r>
      <w:r w:rsidRPr="008E186E">
        <w:rPr>
          <w:rStyle w:val="Hyperlink"/>
          <w:noProof/>
        </w:rPr>
        <w:t>6.1</w:t>
      </w:r>
      <w:r>
        <w:rPr>
          <w:rFonts w:asciiTheme="minorHAnsi" w:eastAsiaTheme="minorEastAsia" w:hAnsiTheme="minorHAnsi" w:cstheme="minorBidi"/>
          <w:noProof/>
          <w:sz w:val="22"/>
          <w:szCs w:val="22"/>
        </w:rPr>
        <w:tab/>
      </w:r>
      <w:r w:rsidRPr="008E186E">
        <w:rPr>
          <w:rStyle w:val="Hyperlink"/>
          <w:noProof/>
        </w:rPr>
        <w:t>Acknowledgments</w:t>
      </w:r>
      <w:r>
        <w:rPr>
          <w:noProof/>
          <w:webHidden/>
        </w:rPr>
        <w:tab/>
      </w:r>
      <w:r>
        <w:rPr>
          <w:noProof/>
          <w:webHidden/>
        </w:rPr>
        <w:fldChar w:fldCharType="begin"/>
      </w:r>
      <w:r>
        <w:rPr>
          <w:noProof/>
          <w:webHidden/>
        </w:rPr>
        <w:instrText xml:space="preserve"> PAGEREF _Toc468649274 \h </w:instrText>
      </w:r>
      <w:r>
        <w:rPr>
          <w:noProof/>
          <w:webHidden/>
        </w:rPr>
      </w:r>
      <w:r>
        <w:rPr>
          <w:noProof/>
          <w:webHidden/>
        </w:rPr>
        <w:fldChar w:fldCharType="separate"/>
      </w:r>
      <w:ins w:id="54" w:author="Cory Casanave" w:date="2016-12-06T18:27:00Z">
        <w:r w:rsidR="00CD51EF">
          <w:rPr>
            <w:noProof/>
            <w:webHidden/>
          </w:rPr>
          <w:t>36</w:t>
        </w:r>
      </w:ins>
      <w:del w:id="55" w:author="Cory Casanave" w:date="2016-12-06T18:22:00Z">
        <w:r w:rsidR="00041B4E" w:rsidDel="00606FC4">
          <w:rPr>
            <w:noProof/>
            <w:webHidden/>
          </w:rPr>
          <w:delText>55</w:delText>
        </w:r>
      </w:del>
      <w:r>
        <w:rPr>
          <w:noProof/>
          <w:webHidden/>
        </w:rPr>
        <w:fldChar w:fldCharType="end"/>
      </w:r>
      <w:r w:rsidRPr="008E186E">
        <w:rPr>
          <w:rStyle w:val="Hyperlink"/>
          <w:noProof/>
        </w:rPr>
        <w:fldChar w:fldCharType="end"/>
      </w:r>
    </w:p>
    <w:p w14:paraId="664A9BB9" w14:textId="0521C094"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"_Toc468649275"</w:instrText>
      </w:r>
      <w:r w:rsidRPr="008E186E">
        <w:rPr>
          <w:rStyle w:val="Hyperlink"/>
          <w:noProof/>
        </w:rPr>
        <w:instrText xml:space="preserve"> </w:instrText>
      </w:r>
      <w:r w:rsidRPr="008E186E">
        <w:rPr>
          <w:rStyle w:val="Hyperlink"/>
          <w:noProof/>
        </w:rPr>
        <w:fldChar w:fldCharType="separate"/>
      </w:r>
      <w:r w:rsidRPr="008E186E">
        <w:rPr>
          <w:rStyle w:val="Hyperlink"/>
          <w:noProof/>
        </w:rPr>
        <w:t>7</w:t>
      </w:r>
      <w:r>
        <w:rPr>
          <w:rFonts w:asciiTheme="minorHAnsi" w:eastAsiaTheme="minorEastAsia" w:hAnsiTheme="minorHAnsi" w:cstheme="minorBidi"/>
          <w:noProof/>
          <w:sz w:val="22"/>
          <w:szCs w:val="22"/>
        </w:rPr>
        <w:tab/>
      </w:r>
      <w:r w:rsidRPr="008E186E">
        <w:rPr>
          <w:rStyle w:val="Hyperlink"/>
          <w:noProof/>
        </w:rPr>
        <w:t>Operational Threat and Risk Guide (Non Normative)</w:t>
      </w:r>
      <w:r>
        <w:rPr>
          <w:noProof/>
          <w:webHidden/>
        </w:rPr>
        <w:tab/>
      </w:r>
      <w:r>
        <w:rPr>
          <w:noProof/>
          <w:webHidden/>
        </w:rPr>
        <w:fldChar w:fldCharType="begin"/>
      </w:r>
      <w:r>
        <w:rPr>
          <w:noProof/>
          <w:webHidden/>
        </w:rPr>
        <w:instrText xml:space="preserve"> PAGEREF _Toc468649275 \h </w:instrText>
      </w:r>
      <w:r>
        <w:rPr>
          <w:noProof/>
          <w:webHidden/>
        </w:rPr>
      </w:r>
      <w:r>
        <w:rPr>
          <w:noProof/>
          <w:webHidden/>
        </w:rPr>
        <w:fldChar w:fldCharType="separate"/>
      </w:r>
      <w:ins w:id="56" w:author="Cory Casanave" w:date="2016-12-06T18:27:00Z">
        <w:r w:rsidR="00CD51EF">
          <w:rPr>
            <w:noProof/>
            <w:webHidden/>
          </w:rPr>
          <w:t>38</w:t>
        </w:r>
      </w:ins>
      <w:del w:id="57" w:author="Cory Casanave" w:date="2016-12-06T18:22:00Z">
        <w:r w:rsidR="00041B4E" w:rsidDel="00606FC4">
          <w:rPr>
            <w:noProof/>
            <w:webHidden/>
          </w:rPr>
          <w:delText>57</w:delText>
        </w:r>
      </w:del>
      <w:r>
        <w:rPr>
          <w:noProof/>
          <w:webHidden/>
        </w:rPr>
        <w:fldChar w:fldCharType="end"/>
      </w:r>
      <w:r w:rsidRPr="008E186E">
        <w:rPr>
          <w:rStyle w:val="Hyperlink"/>
          <w:noProof/>
        </w:rPr>
        <w:fldChar w:fldCharType="end"/>
      </w:r>
    </w:p>
    <w:p w14:paraId="5744F364" w14:textId="5587634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"_Toc468649276"</w:instrText>
      </w:r>
      <w:r w:rsidRPr="008E186E">
        <w:rPr>
          <w:rStyle w:val="Hyperlink"/>
          <w:noProof/>
        </w:rPr>
        <w:instrText xml:space="preserve"> </w:instrText>
      </w:r>
      <w:r w:rsidRPr="008E186E">
        <w:rPr>
          <w:rStyle w:val="Hyperlink"/>
          <w:noProof/>
        </w:rPr>
        <w:fldChar w:fldCharType="separate"/>
      </w:r>
      <w:r w:rsidRPr="008E186E">
        <w:rPr>
          <w:rStyle w:val="Hyperlink"/>
          <w:noProof/>
        </w:rPr>
        <w:t>7.1</w:t>
      </w:r>
      <w:r>
        <w:rPr>
          <w:rFonts w:asciiTheme="minorHAnsi" w:eastAsiaTheme="minorEastAsia" w:hAnsiTheme="minorHAnsi" w:cstheme="minorBidi"/>
          <w:noProof/>
          <w:sz w:val="22"/>
          <w:szCs w:val="22"/>
        </w:rPr>
        <w:tab/>
      </w:r>
      <w:r w:rsidRPr="008E186E">
        <w:rPr>
          <w:rStyle w:val="Hyperlink"/>
          <w:noProof/>
        </w:rPr>
        <w:t>Mission and purpose</w:t>
      </w:r>
      <w:r>
        <w:rPr>
          <w:noProof/>
          <w:webHidden/>
        </w:rPr>
        <w:tab/>
      </w:r>
      <w:r>
        <w:rPr>
          <w:noProof/>
          <w:webHidden/>
        </w:rPr>
        <w:fldChar w:fldCharType="begin"/>
      </w:r>
      <w:r>
        <w:rPr>
          <w:noProof/>
          <w:webHidden/>
        </w:rPr>
        <w:instrText xml:space="preserve"> PAGEREF _Toc468649276 \h </w:instrText>
      </w:r>
      <w:r>
        <w:rPr>
          <w:noProof/>
          <w:webHidden/>
        </w:rPr>
      </w:r>
      <w:r>
        <w:rPr>
          <w:noProof/>
          <w:webHidden/>
        </w:rPr>
        <w:fldChar w:fldCharType="separate"/>
      </w:r>
      <w:ins w:id="58" w:author="Cory Casanave" w:date="2016-12-06T18:27:00Z">
        <w:r w:rsidR="00CD51EF">
          <w:rPr>
            <w:noProof/>
            <w:webHidden/>
          </w:rPr>
          <w:t>38</w:t>
        </w:r>
      </w:ins>
      <w:del w:id="59" w:author="Cory Casanave" w:date="2016-12-06T18:22:00Z">
        <w:r w:rsidR="00041B4E" w:rsidDel="00606FC4">
          <w:rPr>
            <w:noProof/>
            <w:webHidden/>
          </w:rPr>
          <w:delText>57</w:delText>
        </w:r>
      </w:del>
      <w:r>
        <w:rPr>
          <w:noProof/>
          <w:webHidden/>
        </w:rPr>
        <w:fldChar w:fldCharType="end"/>
      </w:r>
      <w:r w:rsidRPr="008E186E">
        <w:rPr>
          <w:rStyle w:val="Hyperlink"/>
          <w:noProof/>
        </w:rPr>
        <w:fldChar w:fldCharType="end"/>
      </w:r>
    </w:p>
    <w:p w14:paraId="0B3A2A22" w14:textId="6F7B61F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"_Toc468649277"</w:instrText>
      </w:r>
      <w:r w:rsidRPr="008E186E">
        <w:rPr>
          <w:rStyle w:val="Hyperlink"/>
          <w:noProof/>
        </w:rPr>
        <w:instrText xml:space="preserve"> </w:instrText>
      </w:r>
      <w:r w:rsidRPr="008E186E">
        <w:rPr>
          <w:rStyle w:val="Hyperlink"/>
          <w:noProof/>
        </w:rPr>
        <w:fldChar w:fldCharType="separate"/>
      </w:r>
      <w:r w:rsidRPr="008E186E">
        <w:rPr>
          <w:rStyle w:val="Hyperlink"/>
          <w:noProof/>
        </w:rPr>
        <w:t>7.2</w:t>
      </w:r>
      <w:r>
        <w:rPr>
          <w:rFonts w:asciiTheme="minorHAnsi" w:eastAsiaTheme="minorEastAsia" w:hAnsiTheme="minorHAnsi" w:cstheme="minorBidi"/>
          <w:noProof/>
          <w:sz w:val="22"/>
          <w:szCs w:val="22"/>
        </w:rPr>
        <w:tab/>
      </w:r>
      <w:r w:rsidRPr="008E186E">
        <w:rPr>
          <w:rStyle w:val="Hyperlink"/>
          <w:noProof/>
        </w:rPr>
        <w:t>Technology capabilities</w:t>
      </w:r>
      <w:r>
        <w:rPr>
          <w:noProof/>
          <w:webHidden/>
        </w:rPr>
        <w:tab/>
      </w:r>
      <w:r>
        <w:rPr>
          <w:noProof/>
          <w:webHidden/>
        </w:rPr>
        <w:fldChar w:fldCharType="begin"/>
      </w:r>
      <w:r>
        <w:rPr>
          <w:noProof/>
          <w:webHidden/>
        </w:rPr>
        <w:instrText xml:space="preserve"> PAGEREF _Toc468649277 \h </w:instrText>
      </w:r>
      <w:r>
        <w:rPr>
          <w:noProof/>
          <w:webHidden/>
        </w:rPr>
      </w:r>
      <w:r>
        <w:rPr>
          <w:noProof/>
          <w:webHidden/>
        </w:rPr>
        <w:fldChar w:fldCharType="separate"/>
      </w:r>
      <w:ins w:id="60" w:author="Cory Casanave" w:date="2016-12-06T18:27:00Z">
        <w:r w:rsidR="00CD51EF">
          <w:rPr>
            <w:noProof/>
            <w:webHidden/>
          </w:rPr>
          <w:t>39</w:t>
        </w:r>
      </w:ins>
      <w:del w:id="61" w:author="Cory Casanave" w:date="2016-12-06T18:22:00Z">
        <w:r w:rsidR="00041B4E" w:rsidDel="00606FC4">
          <w:rPr>
            <w:noProof/>
            <w:webHidden/>
          </w:rPr>
          <w:delText>58</w:delText>
        </w:r>
      </w:del>
      <w:r>
        <w:rPr>
          <w:noProof/>
          <w:webHidden/>
        </w:rPr>
        <w:fldChar w:fldCharType="end"/>
      </w:r>
      <w:r w:rsidRPr="008E186E">
        <w:rPr>
          <w:rStyle w:val="Hyperlink"/>
          <w:noProof/>
        </w:rPr>
        <w:fldChar w:fldCharType="end"/>
      </w:r>
    </w:p>
    <w:p w14:paraId="516F15EB" w14:textId="0D5760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"_Toc468649278"</w:instrText>
      </w:r>
      <w:r w:rsidRPr="008E186E">
        <w:rPr>
          <w:rStyle w:val="Hyperlink"/>
          <w:noProof/>
        </w:rPr>
        <w:instrText xml:space="preserve"> </w:instrText>
      </w:r>
      <w:r w:rsidRPr="008E186E">
        <w:rPr>
          <w:rStyle w:val="Hyperlink"/>
          <w:noProof/>
        </w:rPr>
        <w:fldChar w:fldCharType="separate"/>
      </w:r>
      <w:r w:rsidRPr="008E186E">
        <w:rPr>
          <w:rStyle w:val="Hyperlink"/>
          <w:noProof/>
        </w:rPr>
        <w:t>7.2.1</w:t>
      </w:r>
      <w:r>
        <w:rPr>
          <w:rFonts w:asciiTheme="minorHAnsi" w:eastAsiaTheme="minorEastAsia" w:hAnsiTheme="minorHAnsi" w:cstheme="minorBidi"/>
          <w:noProof/>
          <w:sz w:val="22"/>
          <w:szCs w:val="22"/>
        </w:rPr>
        <w:tab/>
      </w:r>
      <w:r w:rsidRPr="008E186E">
        <w:rPr>
          <w:rStyle w:val="Hyperlink"/>
          <w:noProof/>
        </w:rPr>
        <w:t>Federated analytics and simulation capabilities</w:t>
      </w:r>
      <w:r>
        <w:rPr>
          <w:noProof/>
          <w:webHidden/>
        </w:rPr>
        <w:tab/>
      </w:r>
      <w:r>
        <w:rPr>
          <w:noProof/>
          <w:webHidden/>
        </w:rPr>
        <w:fldChar w:fldCharType="begin"/>
      </w:r>
      <w:r>
        <w:rPr>
          <w:noProof/>
          <w:webHidden/>
        </w:rPr>
        <w:instrText xml:space="preserve"> PAGEREF _Toc468649278 \h </w:instrText>
      </w:r>
      <w:r>
        <w:rPr>
          <w:noProof/>
          <w:webHidden/>
        </w:rPr>
      </w:r>
      <w:r>
        <w:rPr>
          <w:noProof/>
          <w:webHidden/>
        </w:rPr>
        <w:fldChar w:fldCharType="separate"/>
      </w:r>
      <w:ins w:id="62" w:author="Cory Casanave" w:date="2016-12-06T18:27:00Z">
        <w:r w:rsidR="00CD51EF">
          <w:rPr>
            <w:noProof/>
            <w:webHidden/>
          </w:rPr>
          <w:t>39</w:t>
        </w:r>
      </w:ins>
      <w:del w:id="63" w:author="Cory Casanave" w:date="2016-12-06T18:22:00Z">
        <w:r w:rsidR="00041B4E" w:rsidDel="00606FC4">
          <w:rPr>
            <w:noProof/>
            <w:webHidden/>
          </w:rPr>
          <w:delText>58</w:delText>
        </w:r>
      </w:del>
      <w:r>
        <w:rPr>
          <w:noProof/>
          <w:webHidden/>
        </w:rPr>
        <w:fldChar w:fldCharType="end"/>
      </w:r>
      <w:r w:rsidRPr="008E186E">
        <w:rPr>
          <w:rStyle w:val="Hyperlink"/>
          <w:noProof/>
        </w:rPr>
        <w:fldChar w:fldCharType="end"/>
      </w:r>
    </w:p>
    <w:p w14:paraId="2DA8C1B9" w14:textId="680B23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"_Toc468649279"</w:instrText>
      </w:r>
      <w:r w:rsidRPr="008E186E">
        <w:rPr>
          <w:rStyle w:val="Hyperlink"/>
          <w:noProof/>
        </w:rPr>
        <w:instrText xml:space="preserve"> </w:instrText>
      </w:r>
      <w:r w:rsidRPr="008E186E">
        <w:rPr>
          <w:rStyle w:val="Hyperlink"/>
          <w:noProof/>
        </w:rPr>
        <w:fldChar w:fldCharType="separate"/>
      </w:r>
      <w:r w:rsidRPr="008E186E">
        <w:rPr>
          <w:rStyle w:val="Hyperlink"/>
          <w:noProof/>
        </w:rPr>
        <w:t>7.2.2</w:t>
      </w:r>
      <w:r>
        <w:rPr>
          <w:rFonts w:asciiTheme="minorHAnsi" w:eastAsiaTheme="minorEastAsia" w:hAnsiTheme="minorHAnsi" w:cstheme="minorBidi"/>
          <w:noProof/>
          <w:sz w:val="22"/>
          <w:szCs w:val="22"/>
        </w:rPr>
        <w:tab/>
      </w:r>
      <w:r w:rsidRPr="008E186E">
        <w:rPr>
          <w:rStyle w:val="Hyperlink"/>
          <w:noProof/>
        </w:rPr>
        <w:t>Information Translating, Analytics, and Sharing capabilities</w:t>
      </w:r>
      <w:r>
        <w:rPr>
          <w:noProof/>
          <w:webHidden/>
        </w:rPr>
        <w:tab/>
      </w:r>
      <w:r>
        <w:rPr>
          <w:noProof/>
          <w:webHidden/>
        </w:rPr>
        <w:fldChar w:fldCharType="begin"/>
      </w:r>
      <w:r>
        <w:rPr>
          <w:noProof/>
          <w:webHidden/>
        </w:rPr>
        <w:instrText xml:space="preserve"> PAGEREF _Toc468649279 \h </w:instrText>
      </w:r>
      <w:r>
        <w:rPr>
          <w:noProof/>
          <w:webHidden/>
        </w:rPr>
      </w:r>
      <w:r>
        <w:rPr>
          <w:noProof/>
          <w:webHidden/>
        </w:rPr>
        <w:fldChar w:fldCharType="separate"/>
      </w:r>
      <w:ins w:id="64" w:author="Cory Casanave" w:date="2016-12-06T18:27:00Z">
        <w:r w:rsidR="00CD51EF">
          <w:rPr>
            <w:noProof/>
            <w:webHidden/>
          </w:rPr>
          <w:t>40</w:t>
        </w:r>
      </w:ins>
      <w:del w:id="65" w:author="Cory Casanave" w:date="2016-12-06T18:22:00Z">
        <w:r w:rsidR="00041B4E" w:rsidDel="00606FC4">
          <w:rPr>
            <w:noProof/>
            <w:webHidden/>
          </w:rPr>
          <w:delText>59</w:delText>
        </w:r>
      </w:del>
      <w:r>
        <w:rPr>
          <w:noProof/>
          <w:webHidden/>
        </w:rPr>
        <w:fldChar w:fldCharType="end"/>
      </w:r>
      <w:r w:rsidRPr="008E186E">
        <w:rPr>
          <w:rStyle w:val="Hyperlink"/>
          <w:noProof/>
        </w:rPr>
        <w:fldChar w:fldCharType="end"/>
      </w:r>
    </w:p>
    <w:p w14:paraId="3E1C9885" w14:textId="4F19BA7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"_Toc468649280"</w:instrText>
      </w:r>
      <w:r w:rsidRPr="008E186E">
        <w:rPr>
          <w:rStyle w:val="Hyperlink"/>
          <w:noProof/>
        </w:rPr>
        <w:instrText xml:space="preserve"> </w:instrText>
      </w:r>
      <w:r w:rsidRPr="008E186E">
        <w:rPr>
          <w:rStyle w:val="Hyperlink"/>
          <w:noProof/>
        </w:rPr>
        <w:fldChar w:fldCharType="separate"/>
      </w:r>
      <w:r w:rsidRPr="008E186E">
        <w:rPr>
          <w:rStyle w:val="Hyperlink"/>
          <w:noProof/>
        </w:rPr>
        <w:t>7.2.3</w:t>
      </w:r>
      <w:r>
        <w:rPr>
          <w:rFonts w:asciiTheme="minorHAnsi" w:eastAsiaTheme="minorEastAsia" w:hAnsiTheme="minorHAnsi" w:cstheme="minorBidi"/>
          <w:noProof/>
          <w:sz w:val="22"/>
          <w:szCs w:val="22"/>
        </w:rPr>
        <w:tab/>
      </w:r>
      <w:r w:rsidRPr="008E186E">
        <w:rPr>
          <w:rStyle w:val="Hyperlink"/>
          <w:noProof/>
        </w:rPr>
        <w:t>Risk Analytics Capabilities</w:t>
      </w:r>
      <w:r>
        <w:rPr>
          <w:noProof/>
          <w:webHidden/>
        </w:rPr>
        <w:tab/>
      </w:r>
      <w:r>
        <w:rPr>
          <w:noProof/>
          <w:webHidden/>
        </w:rPr>
        <w:fldChar w:fldCharType="begin"/>
      </w:r>
      <w:r>
        <w:rPr>
          <w:noProof/>
          <w:webHidden/>
        </w:rPr>
        <w:instrText xml:space="preserve"> PAGEREF _Toc468649280 \h </w:instrText>
      </w:r>
      <w:r>
        <w:rPr>
          <w:noProof/>
          <w:webHidden/>
        </w:rPr>
      </w:r>
      <w:r>
        <w:rPr>
          <w:noProof/>
          <w:webHidden/>
        </w:rPr>
        <w:fldChar w:fldCharType="separate"/>
      </w:r>
      <w:ins w:id="66" w:author="Cory Casanave" w:date="2016-12-06T18:27:00Z">
        <w:r w:rsidR="00CD51EF">
          <w:rPr>
            <w:noProof/>
            <w:webHidden/>
          </w:rPr>
          <w:t>41</w:t>
        </w:r>
      </w:ins>
      <w:del w:id="67" w:author="Cory Casanave" w:date="2016-12-06T18:22:00Z">
        <w:r w:rsidR="00041B4E" w:rsidDel="00606FC4">
          <w:rPr>
            <w:noProof/>
            <w:webHidden/>
          </w:rPr>
          <w:delText>60</w:delText>
        </w:r>
      </w:del>
      <w:r>
        <w:rPr>
          <w:noProof/>
          <w:webHidden/>
        </w:rPr>
        <w:fldChar w:fldCharType="end"/>
      </w:r>
      <w:r w:rsidRPr="008E186E">
        <w:rPr>
          <w:rStyle w:val="Hyperlink"/>
          <w:noProof/>
        </w:rPr>
        <w:fldChar w:fldCharType="end"/>
      </w:r>
    </w:p>
    <w:p w14:paraId="6A13F6A3" w14:textId="3CA397A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"_Toc468649302"</w:instrText>
      </w:r>
      <w:r w:rsidRPr="008E186E">
        <w:rPr>
          <w:rStyle w:val="Hyperlink"/>
          <w:noProof/>
        </w:rPr>
        <w:instrText xml:space="preserve"> </w:instrText>
      </w:r>
      <w:r w:rsidRPr="008E186E">
        <w:rPr>
          <w:rStyle w:val="Hyperlink"/>
          <w:noProof/>
        </w:rPr>
        <w:fldChar w:fldCharType="separate"/>
      </w:r>
      <w:r w:rsidRPr="008E186E">
        <w:rPr>
          <w:rStyle w:val="Hyperlink"/>
          <w:noProof/>
        </w:rPr>
        <w:t>7.2.4</w:t>
      </w:r>
      <w:r>
        <w:rPr>
          <w:rFonts w:asciiTheme="minorHAnsi" w:eastAsiaTheme="minorEastAsia" w:hAnsiTheme="minorHAnsi" w:cstheme="minorBidi"/>
          <w:noProof/>
          <w:sz w:val="22"/>
          <w:szCs w:val="22"/>
        </w:rPr>
        <w:tab/>
      </w:r>
      <w:r w:rsidRPr="008E186E">
        <w:rPr>
          <w:rStyle w:val="Hyperlink"/>
          <w:noProof/>
        </w:rPr>
        <w:t>Semantic federation and translation</w:t>
      </w:r>
      <w:r>
        <w:rPr>
          <w:noProof/>
          <w:webHidden/>
        </w:rPr>
        <w:tab/>
      </w:r>
      <w:r>
        <w:rPr>
          <w:noProof/>
          <w:webHidden/>
        </w:rPr>
        <w:fldChar w:fldCharType="begin"/>
      </w:r>
      <w:r>
        <w:rPr>
          <w:noProof/>
          <w:webHidden/>
        </w:rPr>
        <w:instrText xml:space="preserve"> PAGEREF _Toc468649302 \h </w:instrText>
      </w:r>
      <w:r>
        <w:rPr>
          <w:noProof/>
          <w:webHidden/>
        </w:rPr>
      </w:r>
      <w:r>
        <w:rPr>
          <w:noProof/>
          <w:webHidden/>
        </w:rPr>
        <w:fldChar w:fldCharType="separate"/>
      </w:r>
      <w:ins w:id="68" w:author="Cory Casanave" w:date="2016-12-06T18:27:00Z">
        <w:r w:rsidR="00CD51EF">
          <w:rPr>
            <w:noProof/>
            <w:webHidden/>
          </w:rPr>
          <w:t>42</w:t>
        </w:r>
      </w:ins>
      <w:del w:id="69" w:author="Cory Casanave" w:date="2016-12-06T18:22:00Z">
        <w:r w:rsidR="00041B4E" w:rsidDel="00606FC4">
          <w:rPr>
            <w:noProof/>
            <w:webHidden/>
          </w:rPr>
          <w:delText>62</w:delText>
        </w:r>
      </w:del>
      <w:r>
        <w:rPr>
          <w:noProof/>
          <w:webHidden/>
        </w:rPr>
        <w:fldChar w:fldCharType="end"/>
      </w:r>
      <w:r w:rsidRPr="008E186E">
        <w:rPr>
          <w:rStyle w:val="Hyperlink"/>
          <w:noProof/>
        </w:rPr>
        <w:fldChar w:fldCharType="end"/>
      </w:r>
    </w:p>
    <w:p w14:paraId="1AE9C0A1" w14:textId="7BAB819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"_Toc468649320"</w:instrText>
      </w:r>
      <w:r w:rsidRPr="008E186E">
        <w:rPr>
          <w:rStyle w:val="Hyperlink"/>
          <w:noProof/>
        </w:rPr>
        <w:instrText xml:space="preserve"> </w:instrText>
      </w:r>
      <w:r w:rsidRPr="008E186E">
        <w:rPr>
          <w:rStyle w:val="Hyperlink"/>
          <w:noProof/>
        </w:rPr>
        <w:fldChar w:fldCharType="separate"/>
      </w:r>
      <w:r w:rsidRPr="008E186E">
        <w:rPr>
          <w:rStyle w:val="Hyperlink"/>
          <w:noProof/>
        </w:rPr>
        <w:t>7.3</w:t>
      </w:r>
      <w:r>
        <w:rPr>
          <w:rFonts w:asciiTheme="minorHAnsi" w:eastAsiaTheme="minorEastAsia" w:hAnsiTheme="minorHAnsi" w:cstheme="minorBidi"/>
          <w:noProof/>
          <w:sz w:val="22"/>
          <w:szCs w:val="22"/>
        </w:rPr>
        <w:tab/>
      </w:r>
      <w:r w:rsidRPr="008E186E">
        <w:rPr>
          <w:rStyle w:val="Hyperlink"/>
          <w:noProof/>
        </w:rPr>
        <w:t>Defining and Leveraging Conceptual reference models</w:t>
      </w:r>
      <w:r>
        <w:rPr>
          <w:noProof/>
          <w:webHidden/>
        </w:rPr>
        <w:tab/>
      </w:r>
      <w:r>
        <w:rPr>
          <w:noProof/>
          <w:webHidden/>
        </w:rPr>
        <w:fldChar w:fldCharType="begin"/>
      </w:r>
      <w:r>
        <w:rPr>
          <w:noProof/>
          <w:webHidden/>
        </w:rPr>
        <w:instrText xml:space="preserve"> PAGEREF _Toc468649320 \h </w:instrText>
      </w:r>
      <w:r>
        <w:rPr>
          <w:noProof/>
          <w:webHidden/>
        </w:rPr>
      </w:r>
      <w:r>
        <w:rPr>
          <w:noProof/>
          <w:webHidden/>
        </w:rPr>
        <w:fldChar w:fldCharType="separate"/>
      </w:r>
      <w:ins w:id="70" w:author="Cory Casanave" w:date="2016-12-06T18:27:00Z">
        <w:r w:rsidR="00CD51EF">
          <w:rPr>
            <w:noProof/>
            <w:webHidden/>
          </w:rPr>
          <w:t>43</w:t>
        </w:r>
      </w:ins>
      <w:del w:id="71" w:author="Cory Casanave" w:date="2016-12-06T18:22:00Z">
        <w:r w:rsidR="00041B4E" w:rsidDel="00606FC4">
          <w:rPr>
            <w:noProof/>
            <w:webHidden/>
          </w:rPr>
          <w:delText>66</w:delText>
        </w:r>
      </w:del>
      <w:r>
        <w:rPr>
          <w:noProof/>
          <w:webHidden/>
        </w:rPr>
        <w:fldChar w:fldCharType="end"/>
      </w:r>
      <w:r w:rsidRPr="008E186E">
        <w:rPr>
          <w:rStyle w:val="Hyperlink"/>
          <w:noProof/>
        </w:rPr>
        <w:fldChar w:fldCharType="end"/>
      </w:r>
    </w:p>
    <w:p w14:paraId="148FAC2B" w14:textId="1A102DA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"_Toc468649321"</w:instrText>
      </w:r>
      <w:r w:rsidRPr="008E186E">
        <w:rPr>
          <w:rStyle w:val="Hyperlink"/>
          <w:noProof/>
        </w:rPr>
        <w:instrText xml:space="preserve"> </w:instrText>
      </w:r>
      <w:r w:rsidRPr="008E186E">
        <w:rPr>
          <w:rStyle w:val="Hyperlink"/>
          <w:noProof/>
        </w:rPr>
        <w:fldChar w:fldCharType="separate"/>
      </w:r>
      <w:r w:rsidRPr="008E186E">
        <w:rPr>
          <w:rStyle w:val="Hyperlink"/>
          <w:noProof/>
        </w:rPr>
        <w:t>7.3.1</w:t>
      </w:r>
      <w:r>
        <w:rPr>
          <w:rFonts w:asciiTheme="minorHAnsi" w:eastAsiaTheme="minorEastAsia" w:hAnsiTheme="minorHAnsi" w:cstheme="minorBidi"/>
          <w:noProof/>
          <w:sz w:val="22"/>
          <w:szCs w:val="22"/>
        </w:rPr>
        <w:tab/>
      </w:r>
      <w:r w:rsidRPr="008E186E">
        <w:rPr>
          <w:rStyle w:val="Hyperlink"/>
          <w:noProof/>
        </w:rPr>
        <w:t>Expressing conceptual reference models</w:t>
      </w:r>
      <w:r>
        <w:rPr>
          <w:noProof/>
          <w:webHidden/>
        </w:rPr>
        <w:tab/>
      </w:r>
      <w:r>
        <w:rPr>
          <w:noProof/>
          <w:webHidden/>
        </w:rPr>
        <w:fldChar w:fldCharType="begin"/>
      </w:r>
      <w:r>
        <w:rPr>
          <w:noProof/>
          <w:webHidden/>
        </w:rPr>
        <w:instrText xml:space="preserve"> PAGEREF _Toc468649321 \h </w:instrText>
      </w:r>
      <w:r>
        <w:rPr>
          <w:noProof/>
          <w:webHidden/>
        </w:rPr>
      </w:r>
      <w:r>
        <w:rPr>
          <w:noProof/>
          <w:webHidden/>
        </w:rPr>
        <w:fldChar w:fldCharType="separate"/>
      </w:r>
      <w:ins w:id="72" w:author="Cory Casanave" w:date="2016-12-06T18:27:00Z">
        <w:r w:rsidR="00CD51EF">
          <w:rPr>
            <w:noProof/>
            <w:webHidden/>
          </w:rPr>
          <w:t>43</w:t>
        </w:r>
      </w:ins>
      <w:del w:id="73" w:author="Cory Casanave" w:date="2016-12-06T18:22:00Z">
        <w:r w:rsidR="00041B4E" w:rsidDel="00606FC4">
          <w:rPr>
            <w:noProof/>
            <w:webHidden/>
          </w:rPr>
          <w:delText>66</w:delText>
        </w:r>
      </w:del>
      <w:r>
        <w:rPr>
          <w:noProof/>
          <w:webHidden/>
        </w:rPr>
        <w:fldChar w:fldCharType="end"/>
      </w:r>
      <w:r w:rsidRPr="008E186E">
        <w:rPr>
          <w:rStyle w:val="Hyperlink"/>
          <w:noProof/>
        </w:rPr>
        <w:fldChar w:fldCharType="end"/>
      </w:r>
    </w:p>
    <w:p w14:paraId="66CCB2A1" w14:textId="0FE71A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"_Toc468649322"</w:instrText>
      </w:r>
      <w:r w:rsidRPr="008E186E">
        <w:rPr>
          <w:rStyle w:val="Hyperlink"/>
          <w:noProof/>
        </w:rPr>
        <w:instrText xml:space="preserve"> </w:instrText>
      </w:r>
      <w:r w:rsidRPr="008E186E">
        <w:rPr>
          <w:rStyle w:val="Hyperlink"/>
          <w:noProof/>
        </w:rPr>
        <w:fldChar w:fldCharType="separate"/>
      </w:r>
      <w:r w:rsidRPr="008E186E">
        <w:rPr>
          <w:rStyle w:val="Hyperlink"/>
          <w:noProof/>
        </w:rPr>
        <w:t>7.3.2</w:t>
      </w:r>
      <w:r>
        <w:rPr>
          <w:rFonts w:asciiTheme="minorHAnsi" w:eastAsiaTheme="minorEastAsia" w:hAnsiTheme="minorHAnsi" w:cstheme="minorBidi"/>
          <w:noProof/>
          <w:sz w:val="22"/>
          <w:szCs w:val="22"/>
        </w:rPr>
        <w:tab/>
      </w:r>
      <w:r w:rsidRPr="008E186E">
        <w:rPr>
          <w:rStyle w:val="Hyperlink"/>
          <w:noProof/>
        </w:rPr>
        <w:t>Pivoting through conceptual reference models</w:t>
      </w:r>
      <w:r>
        <w:rPr>
          <w:noProof/>
          <w:webHidden/>
        </w:rPr>
        <w:tab/>
      </w:r>
      <w:r>
        <w:rPr>
          <w:noProof/>
          <w:webHidden/>
        </w:rPr>
        <w:fldChar w:fldCharType="begin"/>
      </w:r>
      <w:r>
        <w:rPr>
          <w:noProof/>
          <w:webHidden/>
        </w:rPr>
        <w:instrText xml:space="preserve"> PAGEREF _Toc468649322 \h </w:instrText>
      </w:r>
      <w:r>
        <w:rPr>
          <w:noProof/>
          <w:webHidden/>
        </w:rPr>
      </w:r>
      <w:r>
        <w:rPr>
          <w:noProof/>
          <w:webHidden/>
        </w:rPr>
        <w:fldChar w:fldCharType="separate"/>
      </w:r>
      <w:ins w:id="74" w:author="Cory Casanave" w:date="2016-12-06T18:27:00Z">
        <w:r w:rsidR="00CD51EF">
          <w:rPr>
            <w:noProof/>
            <w:webHidden/>
          </w:rPr>
          <w:t>44</w:t>
        </w:r>
      </w:ins>
      <w:del w:id="75" w:author="Cory Casanave" w:date="2016-12-06T18:22:00Z">
        <w:r w:rsidR="00041B4E" w:rsidDel="00606FC4">
          <w:rPr>
            <w:noProof/>
            <w:webHidden/>
          </w:rPr>
          <w:delText>68</w:delText>
        </w:r>
      </w:del>
      <w:r>
        <w:rPr>
          <w:noProof/>
          <w:webHidden/>
        </w:rPr>
        <w:fldChar w:fldCharType="end"/>
      </w:r>
      <w:r w:rsidRPr="008E186E">
        <w:rPr>
          <w:rStyle w:val="Hyperlink"/>
          <w:noProof/>
        </w:rPr>
        <w:fldChar w:fldCharType="end"/>
      </w:r>
    </w:p>
    <w:p w14:paraId="55EDAF7E" w14:textId="088F83F4"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"_Toc468649323"</w:instrText>
      </w:r>
      <w:r w:rsidRPr="008E186E">
        <w:rPr>
          <w:rStyle w:val="Hyperlink"/>
          <w:noProof/>
        </w:rPr>
        <w:instrText xml:space="preserve"> </w:instrText>
      </w:r>
      <w:r w:rsidRPr="008E186E">
        <w:rPr>
          <w:rStyle w:val="Hyperlink"/>
          <w:noProof/>
        </w:rPr>
        <w:fldChar w:fldCharType="separate"/>
      </w:r>
      <w:r w:rsidRPr="008E186E">
        <w:rPr>
          <w:rStyle w:val="Hyperlink"/>
          <w:noProof/>
        </w:rPr>
        <w:t>7.3.3</w:t>
      </w:r>
      <w:r>
        <w:rPr>
          <w:rFonts w:asciiTheme="minorHAnsi" w:eastAsiaTheme="minorEastAsia" w:hAnsiTheme="minorHAnsi" w:cstheme="minorBidi"/>
          <w:noProof/>
          <w:sz w:val="22"/>
          <w:szCs w:val="22"/>
        </w:rPr>
        <w:tab/>
      </w:r>
      <w:r w:rsidRPr="008E186E">
        <w:rPr>
          <w:rStyle w:val="Hyperlink"/>
          <w:noProof/>
        </w:rPr>
        <w:t>Mapping to information and data models</w:t>
      </w:r>
      <w:r>
        <w:rPr>
          <w:noProof/>
          <w:webHidden/>
        </w:rPr>
        <w:tab/>
      </w:r>
      <w:r>
        <w:rPr>
          <w:noProof/>
          <w:webHidden/>
        </w:rPr>
        <w:fldChar w:fldCharType="begin"/>
      </w:r>
      <w:r>
        <w:rPr>
          <w:noProof/>
          <w:webHidden/>
        </w:rPr>
        <w:instrText xml:space="preserve"> PAGEREF _Toc468649323 \h </w:instrText>
      </w:r>
      <w:r>
        <w:rPr>
          <w:noProof/>
          <w:webHidden/>
        </w:rPr>
      </w:r>
      <w:r>
        <w:rPr>
          <w:noProof/>
          <w:webHidden/>
        </w:rPr>
        <w:fldChar w:fldCharType="separate"/>
      </w:r>
      <w:ins w:id="76" w:author="Cory Casanave" w:date="2016-12-06T18:27:00Z">
        <w:r w:rsidR="00CD51EF">
          <w:rPr>
            <w:noProof/>
            <w:webHidden/>
          </w:rPr>
          <w:t>44</w:t>
        </w:r>
      </w:ins>
      <w:del w:id="77" w:author="Cory Casanave" w:date="2016-12-06T18:22:00Z">
        <w:r w:rsidR="00041B4E" w:rsidDel="00606FC4">
          <w:rPr>
            <w:noProof/>
            <w:webHidden/>
          </w:rPr>
          <w:delText>68</w:delText>
        </w:r>
      </w:del>
      <w:r>
        <w:rPr>
          <w:noProof/>
          <w:webHidden/>
        </w:rPr>
        <w:fldChar w:fldCharType="end"/>
      </w:r>
      <w:r w:rsidRPr="008E186E">
        <w:rPr>
          <w:rStyle w:val="Hyperlink"/>
          <w:noProof/>
        </w:rPr>
        <w:fldChar w:fldCharType="end"/>
      </w:r>
    </w:p>
    <w:p w14:paraId="1A7248EC" w14:textId="35B31CB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"_Toc468649324"</w:instrText>
      </w:r>
      <w:r w:rsidRPr="008E186E">
        <w:rPr>
          <w:rStyle w:val="Hyperlink"/>
          <w:noProof/>
        </w:rPr>
        <w:instrText xml:space="preserve"> </w:instrText>
      </w:r>
      <w:r w:rsidRPr="008E186E">
        <w:rPr>
          <w:rStyle w:val="Hyperlink"/>
          <w:noProof/>
        </w:rPr>
        <w:fldChar w:fldCharType="separate"/>
      </w:r>
      <w:r w:rsidRPr="008E186E">
        <w:rPr>
          <w:rStyle w:val="Hyperlink"/>
          <w:noProof/>
        </w:rPr>
        <w:t>7.3.4</w:t>
      </w:r>
      <w:r>
        <w:rPr>
          <w:rFonts w:asciiTheme="minorHAnsi" w:eastAsiaTheme="minorEastAsia" w:hAnsiTheme="minorHAnsi" w:cstheme="minorBidi"/>
          <w:noProof/>
          <w:sz w:val="22"/>
          <w:szCs w:val="22"/>
        </w:rPr>
        <w:tab/>
      </w:r>
      <w:r w:rsidRPr="008E186E">
        <w:rPr>
          <w:rStyle w:val="Hyperlink"/>
          <w:noProof/>
        </w:rPr>
        <w:t>Layering</w:t>
      </w:r>
      <w:r>
        <w:rPr>
          <w:noProof/>
          <w:webHidden/>
        </w:rPr>
        <w:tab/>
      </w:r>
      <w:r>
        <w:rPr>
          <w:noProof/>
          <w:webHidden/>
        </w:rPr>
        <w:fldChar w:fldCharType="begin"/>
      </w:r>
      <w:r>
        <w:rPr>
          <w:noProof/>
          <w:webHidden/>
        </w:rPr>
        <w:instrText xml:space="preserve"> PAGEREF _Toc468649324 \h </w:instrText>
      </w:r>
      <w:r>
        <w:rPr>
          <w:noProof/>
          <w:webHidden/>
        </w:rPr>
      </w:r>
      <w:r>
        <w:rPr>
          <w:noProof/>
          <w:webHidden/>
        </w:rPr>
        <w:fldChar w:fldCharType="separate"/>
      </w:r>
      <w:ins w:id="78" w:author="Cory Casanave" w:date="2016-12-06T18:27:00Z">
        <w:r w:rsidR="00CD51EF">
          <w:rPr>
            <w:noProof/>
            <w:webHidden/>
          </w:rPr>
          <w:t>45</w:t>
        </w:r>
      </w:ins>
      <w:del w:id="79" w:author="Cory Casanave" w:date="2016-12-06T18:22:00Z">
        <w:r w:rsidR="00041B4E" w:rsidDel="00606FC4">
          <w:rPr>
            <w:noProof/>
            <w:webHidden/>
          </w:rPr>
          <w:delText>69</w:delText>
        </w:r>
      </w:del>
      <w:r>
        <w:rPr>
          <w:noProof/>
          <w:webHidden/>
        </w:rPr>
        <w:fldChar w:fldCharType="end"/>
      </w:r>
      <w:r w:rsidRPr="008E186E">
        <w:rPr>
          <w:rStyle w:val="Hyperlink"/>
          <w:noProof/>
        </w:rPr>
        <w:fldChar w:fldCharType="end"/>
      </w:r>
    </w:p>
    <w:p w14:paraId="2D64388A" w14:textId="4B82D7A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"_Toc468649326"</w:instrText>
      </w:r>
      <w:r w:rsidRPr="008E186E">
        <w:rPr>
          <w:rStyle w:val="Hyperlink"/>
          <w:noProof/>
        </w:rPr>
        <w:instrText xml:space="preserve"> </w:instrText>
      </w:r>
      <w:r w:rsidRPr="008E186E">
        <w:rPr>
          <w:rStyle w:val="Hyperlink"/>
          <w:noProof/>
        </w:rPr>
        <w:fldChar w:fldCharType="separate"/>
      </w:r>
      <w:r w:rsidRPr="008E186E">
        <w:rPr>
          <w:rStyle w:val="Hyperlink"/>
          <w:noProof/>
        </w:rPr>
        <w:t>7.3.5</w:t>
      </w:r>
      <w:r>
        <w:rPr>
          <w:rFonts w:asciiTheme="minorHAnsi" w:eastAsiaTheme="minorEastAsia" w:hAnsiTheme="minorHAnsi" w:cstheme="minorBidi"/>
          <w:noProof/>
          <w:sz w:val="22"/>
          <w:szCs w:val="22"/>
        </w:rPr>
        <w:tab/>
      </w:r>
      <w:r w:rsidRPr="008E186E">
        <w:rPr>
          <w:rStyle w:val="Hyperlink"/>
          <w:noProof/>
        </w:rPr>
        <w:t>Source of concepts</w:t>
      </w:r>
      <w:r>
        <w:rPr>
          <w:noProof/>
          <w:webHidden/>
        </w:rPr>
        <w:tab/>
      </w:r>
      <w:r>
        <w:rPr>
          <w:noProof/>
          <w:webHidden/>
        </w:rPr>
        <w:fldChar w:fldCharType="begin"/>
      </w:r>
      <w:r>
        <w:rPr>
          <w:noProof/>
          <w:webHidden/>
        </w:rPr>
        <w:instrText xml:space="preserve"> PAGEREF _Toc468649326 \h </w:instrText>
      </w:r>
      <w:r>
        <w:rPr>
          <w:noProof/>
          <w:webHidden/>
        </w:rPr>
      </w:r>
      <w:r>
        <w:rPr>
          <w:noProof/>
          <w:webHidden/>
        </w:rPr>
        <w:fldChar w:fldCharType="separate"/>
      </w:r>
      <w:ins w:id="80" w:author="Cory Casanave" w:date="2016-12-06T18:27:00Z">
        <w:r w:rsidR="00CD51EF">
          <w:rPr>
            <w:noProof/>
            <w:webHidden/>
          </w:rPr>
          <w:t>45</w:t>
        </w:r>
      </w:ins>
      <w:del w:id="81" w:author="Cory Casanave" w:date="2016-12-06T18:22:00Z">
        <w:r w:rsidR="00041B4E" w:rsidDel="00606FC4">
          <w:rPr>
            <w:noProof/>
            <w:webHidden/>
          </w:rPr>
          <w:delText>70</w:delText>
        </w:r>
      </w:del>
      <w:r>
        <w:rPr>
          <w:noProof/>
          <w:webHidden/>
        </w:rPr>
        <w:fldChar w:fldCharType="end"/>
      </w:r>
      <w:r w:rsidRPr="008E186E">
        <w:rPr>
          <w:rStyle w:val="Hyperlink"/>
          <w:noProof/>
        </w:rPr>
        <w:fldChar w:fldCharType="end"/>
      </w:r>
    </w:p>
    <w:p w14:paraId="78D9BF73" w14:textId="5A9F97B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"_Toc468649327"</w:instrText>
      </w:r>
      <w:r w:rsidRPr="008E186E">
        <w:rPr>
          <w:rStyle w:val="Hyperlink"/>
          <w:noProof/>
        </w:rPr>
        <w:instrText xml:space="preserve"> </w:instrText>
      </w:r>
      <w:r w:rsidRPr="008E186E">
        <w:rPr>
          <w:rStyle w:val="Hyperlink"/>
          <w:noProof/>
        </w:rPr>
        <w:fldChar w:fldCharType="separate"/>
      </w:r>
      <w:r w:rsidRPr="008E186E">
        <w:rPr>
          <w:rStyle w:val="Hyperlink"/>
          <w:noProof/>
        </w:rPr>
        <w:t>7.4</w:t>
      </w:r>
      <w:r>
        <w:rPr>
          <w:rFonts w:asciiTheme="minorHAnsi" w:eastAsiaTheme="minorEastAsia" w:hAnsiTheme="minorHAnsi" w:cstheme="minorBidi"/>
          <w:noProof/>
          <w:sz w:val="22"/>
          <w:szCs w:val="22"/>
        </w:rPr>
        <w:tab/>
      </w:r>
      <w:r w:rsidRPr="008E186E">
        <w:rPr>
          <w:rStyle w:val="Hyperlink"/>
          <w:noProof/>
        </w:rPr>
        <w:t>Modeling Style</w:t>
      </w:r>
      <w:r>
        <w:rPr>
          <w:noProof/>
          <w:webHidden/>
        </w:rPr>
        <w:tab/>
      </w:r>
      <w:r>
        <w:rPr>
          <w:noProof/>
          <w:webHidden/>
        </w:rPr>
        <w:fldChar w:fldCharType="begin"/>
      </w:r>
      <w:r>
        <w:rPr>
          <w:noProof/>
          <w:webHidden/>
        </w:rPr>
        <w:instrText xml:space="preserve"> PAGEREF _Toc468649327 \h </w:instrText>
      </w:r>
      <w:r>
        <w:rPr>
          <w:noProof/>
          <w:webHidden/>
        </w:rPr>
      </w:r>
      <w:r>
        <w:rPr>
          <w:noProof/>
          <w:webHidden/>
        </w:rPr>
        <w:fldChar w:fldCharType="separate"/>
      </w:r>
      <w:ins w:id="82" w:author="Cory Casanave" w:date="2016-12-06T18:27:00Z">
        <w:r w:rsidR="00CD51EF">
          <w:rPr>
            <w:noProof/>
            <w:webHidden/>
          </w:rPr>
          <w:t>49</w:t>
        </w:r>
      </w:ins>
      <w:del w:id="83" w:author="Cory Casanave" w:date="2016-12-06T18:22:00Z">
        <w:r w:rsidR="00041B4E" w:rsidDel="00606FC4">
          <w:rPr>
            <w:noProof/>
            <w:webHidden/>
          </w:rPr>
          <w:delText>73</w:delText>
        </w:r>
      </w:del>
      <w:r>
        <w:rPr>
          <w:noProof/>
          <w:webHidden/>
        </w:rPr>
        <w:fldChar w:fldCharType="end"/>
      </w:r>
      <w:r w:rsidRPr="008E186E">
        <w:rPr>
          <w:rStyle w:val="Hyperlink"/>
          <w:noProof/>
        </w:rPr>
        <w:fldChar w:fldCharType="end"/>
      </w:r>
    </w:p>
    <w:p w14:paraId="54929D41" w14:textId="1D22452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"_Toc468649328"</w:instrText>
      </w:r>
      <w:r w:rsidRPr="008E186E">
        <w:rPr>
          <w:rStyle w:val="Hyperlink"/>
          <w:noProof/>
        </w:rPr>
        <w:instrText xml:space="preserve"> </w:instrText>
      </w:r>
      <w:r w:rsidRPr="008E186E">
        <w:rPr>
          <w:rStyle w:val="Hyperlink"/>
          <w:noProof/>
        </w:rPr>
        <w:fldChar w:fldCharType="separate"/>
      </w:r>
      <w:r w:rsidRPr="008E186E">
        <w:rPr>
          <w:rStyle w:val="Hyperlink"/>
          <w:noProof/>
        </w:rPr>
        <w:t>7.4.1</w:t>
      </w:r>
      <w:r>
        <w:rPr>
          <w:rFonts w:asciiTheme="minorHAnsi" w:eastAsiaTheme="minorEastAsia" w:hAnsiTheme="minorHAnsi" w:cstheme="minorBidi"/>
          <w:noProof/>
          <w:sz w:val="22"/>
          <w:szCs w:val="22"/>
        </w:rPr>
        <w:tab/>
      </w:r>
      <w:r w:rsidRPr="008E186E">
        <w:rPr>
          <w:rStyle w:val="Hyperlink"/>
          <w:noProof/>
        </w:rPr>
        <w:t>Mixing Concepts with “multiple classification”</w:t>
      </w:r>
      <w:r>
        <w:rPr>
          <w:noProof/>
          <w:webHidden/>
        </w:rPr>
        <w:tab/>
      </w:r>
      <w:r>
        <w:rPr>
          <w:noProof/>
          <w:webHidden/>
        </w:rPr>
        <w:fldChar w:fldCharType="begin"/>
      </w:r>
      <w:r>
        <w:rPr>
          <w:noProof/>
          <w:webHidden/>
        </w:rPr>
        <w:instrText xml:space="preserve"> PAGEREF _Toc468649328 \h </w:instrText>
      </w:r>
      <w:r>
        <w:rPr>
          <w:noProof/>
          <w:webHidden/>
        </w:rPr>
      </w:r>
      <w:r>
        <w:rPr>
          <w:noProof/>
          <w:webHidden/>
        </w:rPr>
        <w:fldChar w:fldCharType="separate"/>
      </w:r>
      <w:ins w:id="84" w:author="Cory Casanave" w:date="2016-12-06T18:27:00Z">
        <w:r w:rsidR="00CD51EF">
          <w:rPr>
            <w:noProof/>
            <w:webHidden/>
          </w:rPr>
          <w:t>52</w:t>
        </w:r>
      </w:ins>
      <w:del w:id="85" w:author="Cory Casanave" w:date="2016-12-06T18:22:00Z">
        <w:r w:rsidR="00041B4E" w:rsidDel="00606FC4">
          <w:rPr>
            <w:noProof/>
            <w:webHidden/>
          </w:rPr>
          <w:delText>80</w:delText>
        </w:r>
      </w:del>
      <w:r>
        <w:rPr>
          <w:noProof/>
          <w:webHidden/>
        </w:rPr>
        <w:fldChar w:fldCharType="end"/>
      </w:r>
      <w:r w:rsidRPr="008E186E">
        <w:rPr>
          <w:rStyle w:val="Hyperlink"/>
          <w:noProof/>
        </w:rPr>
        <w:fldChar w:fldCharType="end"/>
      </w:r>
    </w:p>
    <w:p w14:paraId="17A7B7D5" w14:textId="0081B4CA"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"_Toc468649329"</w:instrText>
      </w:r>
      <w:r w:rsidRPr="008E186E">
        <w:rPr>
          <w:rStyle w:val="Hyperlink"/>
          <w:noProof/>
        </w:rPr>
        <w:instrText xml:space="preserve"> </w:instrText>
      </w:r>
      <w:r w:rsidRPr="008E186E">
        <w:rPr>
          <w:rStyle w:val="Hyperlink"/>
          <w:noProof/>
        </w:rPr>
        <w:fldChar w:fldCharType="separate"/>
      </w:r>
      <w:r w:rsidRPr="008E186E">
        <w:rPr>
          <w:rStyle w:val="Hyperlink"/>
          <w:noProof/>
        </w:rPr>
        <w:t>8</w:t>
      </w:r>
      <w:r>
        <w:rPr>
          <w:rFonts w:asciiTheme="minorHAnsi" w:eastAsiaTheme="minorEastAsia" w:hAnsiTheme="minorHAnsi" w:cstheme="minorBidi"/>
          <w:noProof/>
          <w:sz w:val="22"/>
          <w:szCs w:val="22"/>
        </w:rPr>
        <w:tab/>
      </w:r>
      <w:r w:rsidRPr="008E186E">
        <w:rPr>
          <w:rStyle w:val="Hyperlink"/>
          <w:noProof/>
        </w:rPr>
        <w:t>Operational Threat and Risk Model Reference</w:t>
      </w:r>
      <w:r>
        <w:rPr>
          <w:noProof/>
          <w:webHidden/>
        </w:rPr>
        <w:tab/>
      </w:r>
      <w:r>
        <w:rPr>
          <w:noProof/>
          <w:webHidden/>
        </w:rPr>
        <w:fldChar w:fldCharType="begin"/>
      </w:r>
      <w:r>
        <w:rPr>
          <w:noProof/>
          <w:webHidden/>
        </w:rPr>
        <w:instrText xml:space="preserve"> PAGEREF _Toc468649329 \h </w:instrText>
      </w:r>
      <w:r>
        <w:rPr>
          <w:noProof/>
          <w:webHidden/>
        </w:rPr>
      </w:r>
      <w:r>
        <w:rPr>
          <w:noProof/>
          <w:webHidden/>
        </w:rPr>
        <w:fldChar w:fldCharType="separate"/>
      </w:r>
      <w:ins w:id="86" w:author="Cory Casanave" w:date="2016-12-06T18:27:00Z">
        <w:r w:rsidR="00CD51EF">
          <w:rPr>
            <w:noProof/>
            <w:webHidden/>
          </w:rPr>
          <w:t>53</w:t>
        </w:r>
      </w:ins>
      <w:del w:id="87" w:author="Cory Casanave" w:date="2016-12-06T18:22:00Z">
        <w:r w:rsidR="00041B4E" w:rsidDel="00606FC4">
          <w:rPr>
            <w:noProof/>
            <w:webHidden/>
          </w:rPr>
          <w:delText>81</w:delText>
        </w:r>
      </w:del>
      <w:r>
        <w:rPr>
          <w:noProof/>
          <w:webHidden/>
        </w:rPr>
        <w:fldChar w:fldCharType="end"/>
      </w:r>
      <w:r w:rsidRPr="008E186E">
        <w:rPr>
          <w:rStyle w:val="Hyperlink"/>
          <w:noProof/>
        </w:rPr>
        <w:fldChar w:fldCharType="end"/>
      </w:r>
    </w:p>
    <w:p w14:paraId="18442B77" w14:textId="4B8B55A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"_Toc468649330"</w:instrText>
      </w:r>
      <w:r w:rsidRPr="008E186E">
        <w:rPr>
          <w:rStyle w:val="Hyperlink"/>
          <w:noProof/>
        </w:rPr>
        <w:instrText xml:space="preserve"> </w:instrText>
      </w:r>
      <w:r w:rsidRPr="008E186E">
        <w:rPr>
          <w:rStyle w:val="Hyperlink"/>
          <w:noProof/>
        </w:rPr>
        <w:fldChar w:fldCharType="separate"/>
      </w:r>
      <w:r w:rsidRPr="008E186E">
        <w:rPr>
          <w:rStyle w:val="Hyperlink"/>
          <w:noProof/>
        </w:rPr>
        <w:t>8.1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t>
      </w:r>
      <w:r>
        <w:rPr>
          <w:noProof/>
          <w:webHidden/>
        </w:rPr>
        <w:tab/>
      </w:r>
      <w:r>
        <w:rPr>
          <w:noProof/>
          <w:webHidden/>
        </w:rPr>
        <w:fldChar w:fldCharType="begin"/>
      </w:r>
      <w:r>
        <w:rPr>
          <w:noProof/>
          <w:webHidden/>
        </w:rPr>
        <w:instrText xml:space="preserve"> PAGEREF _Toc468649330 \h </w:instrText>
      </w:r>
      <w:r>
        <w:rPr>
          <w:noProof/>
          <w:webHidden/>
        </w:rPr>
      </w:r>
      <w:r>
        <w:rPr>
          <w:noProof/>
          <w:webHidden/>
        </w:rPr>
        <w:fldChar w:fldCharType="separate"/>
      </w:r>
      <w:ins w:id="88" w:author="Cory Casanave" w:date="2016-12-06T18:27:00Z">
        <w:r w:rsidR="00CD51EF">
          <w:rPr>
            <w:noProof/>
            <w:webHidden/>
          </w:rPr>
          <w:t>53</w:t>
        </w:r>
      </w:ins>
      <w:del w:id="89" w:author="Cory Casanave" w:date="2016-12-06T18:22:00Z">
        <w:r w:rsidR="00041B4E" w:rsidDel="00606FC4">
          <w:rPr>
            <w:noProof/>
            <w:webHidden/>
          </w:rPr>
          <w:delText>81</w:delText>
        </w:r>
      </w:del>
      <w:r>
        <w:rPr>
          <w:noProof/>
          <w:webHidden/>
        </w:rPr>
        <w:fldChar w:fldCharType="end"/>
      </w:r>
      <w:r w:rsidRPr="008E186E">
        <w:rPr>
          <w:rStyle w:val="Hyperlink"/>
          <w:noProof/>
        </w:rPr>
        <w:fldChar w:fldCharType="end"/>
      </w:r>
    </w:p>
    <w:p w14:paraId="0A4439D8" w14:textId="46DF75C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"_Toc468649331"</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Diagram: Threat and Risk Specific Concepts</w:t>
      </w:r>
      <w:r>
        <w:rPr>
          <w:noProof/>
          <w:webHidden/>
        </w:rPr>
        <w:tab/>
      </w:r>
      <w:r>
        <w:rPr>
          <w:noProof/>
          <w:webHidden/>
        </w:rPr>
        <w:fldChar w:fldCharType="begin"/>
      </w:r>
      <w:r>
        <w:rPr>
          <w:noProof/>
          <w:webHidden/>
        </w:rPr>
        <w:instrText xml:space="preserve"> PAGEREF _Toc468649331 \h </w:instrText>
      </w:r>
      <w:r>
        <w:rPr>
          <w:noProof/>
          <w:webHidden/>
        </w:rPr>
      </w:r>
      <w:r>
        <w:rPr>
          <w:noProof/>
          <w:webHidden/>
        </w:rPr>
        <w:fldChar w:fldCharType="separate"/>
      </w:r>
      <w:ins w:id="90" w:author="Cory Casanave" w:date="2016-12-06T18:27:00Z">
        <w:r w:rsidR="00CD51EF">
          <w:rPr>
            <w:noProof/>
            <w:webHidden/>
          </w:rPr>
          <w:t>54</w:t>
        </w:r>
      </w:ins>
      <w:del w:id="91" w:author="Cory Casanave" w:date="2016-12-06T18:22:00Z">
        <w:r w:rsidR="00041B4E" w:rsidDel="00606FC4">
          <w:rPr>
            <w:noProof/>
            <w:webHidden/>
          </w:rPr>
          <w:delText>82</w:delText>
        </w:r>
      </w:del>
      <w:r>
        <w:rPr>
          <w:noProof/>
          <w:webHidden/>
        </w:rPr>
        <w:fldChar w:fldCharType="end"/>
      </w:r>
      <w:r w:rsidRPr="008E186E">
        <w:rPr>
          <w:rStyle w:val="Hyperlink"/>
          <w:noProof/>
        </w:rPr>
        <w:fldChar w:fldCharType="end"/>
      </w:r>
    </w:p>
    <w:p w14:paraId="766BBD20" w14:textId="55ACF7F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"_Toc468649338"</w:instrText>
      </w:r>
      <w:r w:rsidRPr="008E186E">
        <w:rPr>
          <w:rStyle w:val="Hyperlink"/>
          <w:noProof/>
        </w:rPr>
        <w:instrText xml:space="preserve"> </w:instrText>
      </w:r>
      <w:r w:rsidRPr="008E186E">
        <w:rPr>
          <w:rStyle w:val="Hyperlink"/>
          <w:noProof/>
        </w:rPr>
        <w:fldChar w:fldCharType="separate"/>
      </w:r>
      <w:r w:rsidRPr="008E186E">
        <w:rPr>
          <w:rStyle w:val="Hyperlink"/>
          <w:noProof/>
        </w:rPr>
        <w:t>8.2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Concepts::Campaigns</w:t>
      </w:r>
      <w:r>
        <w:rPr>
          <w:noProof/>
          <w:webHidden/>
        </w:rPr>
        <w:tab/>
      </w:r>
      <w:r>
        <w:rPr>
          <w:noProof/>
          <w:webHidden/>
        </w:rPr>
        <w:fldChar w:fldCharType="begin"/>
      </w:r>
      <w:r>
        <w:rPr>
          <w:noProof/>
          <w:webHidden/>
        </w:rPr>
        <w:instrText xml:space="preserve"> PAGEREF _Toc468649338 \h </w:instrText>
      </w:r>
      <w:r>
        <w:rPr>
          <w:noProof/>
          <w:webHidden/>
        </w:rPr>
      </w:r>
      <w:r>
        <w:rPr>
          <w:noProof/>
          <w:webHidden/>
        </w:rPr>
        <w:fldChar w:fldCharType="separate"/>
      </w:r>
      <w:ins w:id="92" w:author="Cory Casanave" w:date="2016-12-06T18:27:00Z">
        <w:r w:rsidR="00CD51EF">
          <w:rPr>
            <w:noProof/>
            <w:webHidden/>
          </w:rPr>
          <w:t>55</w:t>
        </w:r>
      </w:ins>
      <w:del w:id="93"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1E437488" w14:textId="0C26B45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"_Toc468649339"</w:instrText>
      </w:r>
      <w:r w:rsidRPr="008E186E">
        <w:rPr>
          <w:rStyle w:val="Hyperlink"/>
          <w:noProof/>
        </w:rPr>
        <w:instrText xml:space="preserve"> </w:instrText>
      </w:r>
      <w:r w:rsidRPr="008E186E">
        <w:rPr>
          <w:rStyle w:val="Hyperlink"/>
          <w:noProof/>
        </w:rPr>
        <w:fldChar w:fldCharType="separate"/>
      </w:r>
      <w:r w:rsidRPr="008E186E">
        <w:rPr>
          <w:rStyle w:val="Hyperlink"/>
          <w:noProof/>
        </w:rPr>
        <w:t>8.2.1</w:t>
      </w:r>
      <w:r>
        <w:rPr>
          <w:rFonts w:asciiTheme="minorHAnsi" w:eastAsiaTheme="minorEastAsia" w:hAnsiTheme="minorHAnsi" w:cstheme="minorBidi"/>
          <w:noProof/>
          <w:sz w:val="22"/>
          <w:szCs w:val="22"/>
        </w:rPr>
        <w:tab/>
      </w:r>
      <w:r w:rsidRPr="008E186E">
        <w:rPr>
          <w:rStyle w:val="Hyperlink"/>
          <w:noProof/>
        </w:rPr>
        <w:t>Diagram: Campaign</w:t>
      </w:r>
      <w:r>
        <w:rPr>
          <w:noProof/>
          <w:webHidden/>
        </w:rPr>
        <w:tab/>
      </w:r>
      <w:r>
        <w:rPr>
          <w:noProof/>
          <w:webHidden/>
        </w:rPr>
        <w:fldChar w:fldCharType="begin"/>
      </w:r>
      <w:r>
        <w:rPr>
          <w:noProof/>
          <w:webHidden/>
        </w:rPr>
        <w:instrText xml:space="preserve"> PAGEREF _Toc468649339 \h </w:instrText>
      </w:r>
      <w:r>
        <w:rPr>
          <w:noProof/>
          <w:webHidden/>
        </w:rPr>
      </w:r>
      <w:r>
        <w:rPr>
          <w:noProof/>
          <w:webHidden/>
        </w:rPr>
        <w:fldChar w:fldCharType="separate"/>
      </w:r>
      <w:ins w:id="94" w:author="Cory Casanave" w:date="2016-12-06T18:27:00Z">
        <w:r w:rsidR="00CD51EF">
          <w:rPr>
            <w:noProof/>
            <w:webHidden/>
          </w:rPr>
          <w:t>55</w:t>
        </w:r>
      </w:ins>
      <w:del w:id="95"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1CDA3B48" w14:textId="3DE1C5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"_Toc468649340"</w:instrText>
      </w:r>
      <w:r w:rsidRPr="008E186E">
        <w:rPr>
          <w:rStyle w:val="Hyperlink"/>
          <w:noProof/>
        </w:rPr>
        <w:instrText xml:space="preserve"> </w:instrText>
      </w:r>
      <w:r w:rsidRPr="008E186E">
        <w:rPr>
          <w:rStyle w:val="Hyperlink"/>
          <w:noProof/>
        </w:rPr>
        <w:fldChar w:fldCharType="separate"/>
      </w:r>
      <w:r w:rsidRPr="008E186E">
        <w:rPr>
          <w:rStyle w:val="Hyperlink"/>
          <w:noProof/>
        </w:rPr>
        <w:t>8.2.2</w:t>
      </w:r>
      <w:r>
        <w:rPr>
          <w:rFonts w:asciiTheme="minorHAnsi" w:eastAsiaTheme="minorEastAsia" w:hAnsiTheme="minorHAnsi" w:cstheme="minorBidi"/>
          <w:noProof/>
          <w:sz w:val="22"/>
          <w:szCs w:val="22"/>
        </w:rPr>
        <w:tab/>
      </w:r>
      <w:r w:rsidRPr="008E186E">
        <w:rPr>
          <w:rStyle w:val="Hyperlink"/>
          <w:noProof/>
        </w:rPr>
        <w:t>Class Campaign</w:t>
      </w:r>
      <w:r>
        <w:rPr>
          <w:noProof/>
          <w:webHidden/>
        </w:rPr>
        <w:tab/>
      </w:r>
      <w:r>
        <w:rPr>
          <w:noProof/>
          <w:webHidden/>
        </w:rPr>
        <w:fldChar w:fldCharType="begin"/>
      </w:r>
      <w:r>
        <w:rPr>
          <w:noProof/>
          <w:webHidden/>
        </w:rPr>
        <w:instrText xml:space="preserve"> PAGEREF _Toc468649340 \h </w:instrText>
      </w:r>
      <w:r>
        <w:rPr>
          <w:noProof/>
          <w:webHidden/>
        </w:rPr>
      </w:r>
      <w:r>
        <w:rPr>
          <w:noProof/>
          <w:webHidden/>
        </w:rPr>
        <w:fldChar w:fldCharType="separate"/>
      </w:r>
      <w:ins w:id="96" w:author="Cory Casanave" w:date="2016-12-06T18:27:00Z">
        <w:r w:rsidR="00CD51EF">
          <w:rPr>
            <w:noProof/>
            <w:webHidden/>
          </w:rPr>
          <w:t>55</w:t>
        </w:r>
      </w:ins>
      <w:del w:id="97"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7B2103A2" w14:textId="29909A5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"_Toc468649341"</w:instrText>
      </w:r>
      <w:r w:rsidRPr="008E186E">
        <w:rPr>
          <w:rStyle w:val="Hyperlink"/>
          <w:noProof/>
        </w:rPr>
        <w:instrText xml:space="preserve"> </w:instrText>
      </w:r>
      <w:r w:rsidRPr="008E186E">
        <w:rPr>
          <w:rStyle w:val="Hyperlink"/>
          <w:noProof/>
        </w:rPr>
        <w:fldChar w:fldCharType="separate"/>
      </w:r>
      <w:r w:rsidRPr="008E186E">
        <w:rPr>
          <w:rStyle w:val="Hyperlink"/>
          <w:noProof/>
        </w:rPr>
        <w:t>8.3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w:t>
      </w:r>
      <w:r>
        <w:rPr>
          <w:noProof/>
          <w:webHidden/>
        </w:rPr>
        <w:tab/>
      </w:r>
      <w:r>
        <w:rPr>
          <w:noProof/>
          <w:webHidden/>
        </w:rPr>
        <w:fldChar w:fldCharType="begin"/>
      </w:r>
      <w:r>
        <w:rPr>
          <w:noProof/>
          <w:webHidden/>
        </w:rPr>
        <w:instrText xml:space="preserve"> PAGEREF _Toc468649341 \h </w:instrText>
      </w:r>
      <w:r>
        <w:rPr>
          <w:noProof/>
          <w:webHidden/>
        </w:rPr>
      </w:r>
      <w:r>
        <w:rPr>
          <w:noProof/>
          <w:webHidden/>
        </w:rPr>
        <w:fldChar w:fldCharType="separate"/>
      </w:r>
      <w:ins w:id="98" w:author="Cory Casanave" w:date="2016-12-06T18:27:00Z">
        <w:r w:rsidR="00CD51EF">
          <w:rPr>
            <w:noProof/>
            <w:webHidden/>
          </w:rPr>
          <w:t>56</w:t>
        </w:r>
      </w:ins>
      <w:del w:id="99" w:author="Cory Casanave" w:date="2016-12-06T18:22:00Z">
        <w:r w:rsidR="00041B4E" w:rsidDel="00606FC4">
          <w:rPr>
            <w:noProof/>
            <w:webHidden/>
          </w:rPr>
          <w:delText>85</w:delText>
        </w:r>
      </w:del>
      <w:r>
        <w:rPr>
          <w:noProof/>
          <w:webHidden/>
        </w:rPr>
        <w:fldChar w:fldCharType="end"/>
      </w:r>
      <w:r w:rsidRPr="008E186E">
        <w:rPr>
          <w:rStyle w:val="Hyperlink"/>
          <w:noProof/>
        </w:rPr>
        <w:fldChar w:fldCharType="end"/>
      </w:r>
    </w:p>
    <w:p w14:paraId="3C954CD2" w14:textId="14D14F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"_Toc468649342"</w:instrText>
      </w:r>
      <w:r w:rsidRPr="008E186E">
        <w:rPr>
          <w:rStyle w:val="Hyperlink"/>
          <w:noProof/>
        </w:rPr>
        <w:instrText xml:space="preserve"> </w:instrText>
      </w:r>
      <w:r w:rsidRPr="008E186E">
        <w:rPr>
          <w:rStyle w:val="Hyperlink"/>
          <w:noProof/>
        </w:rPr>
        <w:fldChar w:fldCharType="separate"/>
      </w:r>
      <w:r w:rsidRPr="008E186E">
        <w:rPr>
          <w:rStyle w:val="Hyperlink"/>
          <w:noProof/>
        </w:rPr>
        <w:t>8.3.1</w:t>
      </w:r>
      <w:r>
        <w:rPr>
          <w:rFonts w:asciiTheme="minorHAnsi" w:eastAsiaTheme="minorEastAsia" w:hAnsiTheme="minorHAnsi" w:cstheme="minorBidi"/>
          <w:noProof/>
          <w:sz w:val="22"/>
          <w:szCs w:val="22"/>
        </w:rPr>
        <w:tab/>
      </w:r>
      <w:r w:rsidRPr="008E186E">
        <w:rPr>
          <w:rStyle w:val="Hyperlink"/>
          <w:noProof/>
        </w:rPr>
        <w:t>Diagram: Danger</w:t>
      </w:r>
      <w:r>
        <w:rPr>
          <w:noProof/>
          <w:webHidden/>
        </w:rPr>
        <w:tab/>
      </w:r>
      <w:r>
        <w:rPr>
          <w:noProof/>
          <w:webHidden/>
        </w:rPr>
        <w:fldChar w:fldCharType="begin"/>
      </w:r>
      <w:r>
        <w:rPr>
          <w:noProof/>
          <w:webHidden/>
        </w:rPr>
        <w:instrText xml:space="preserve"> PAGEREF _Toc468649342 \h </w:instrText>
      </w:r>
      <w:r>
        <w:rPr>
          <w:noProof/>
          <w:webHidden/>
        </w:rPr>
      </w:r>
      <w:r>
        <w:rPr>
          <w:noProof/>
          <w:webHidden/>
        </w:rPr>
        <w:fldChar w:fldCharType="separate"/>
      </w:r>
      <w:ins w:id="100" w:author="Cory Casanave" w:date="2016-12-06T18:27:00Z">
        <w:r w:rsidR="00CD51EF">
          <w:rPr>
            <w:noProof/>
            <w:webHidden/>
          </w:rPr>
          <w:t>57</w:t>
        </w:r>
      </w:ins>
      <w:del w:id="101" w:author="Cory Casanave" w:date="2016-12-06T18:22:00Z">
        <w:r w:rsidR="00041B4E" w:rsidDel="00606FC4">
          <w:rPr>
            <w:noProof/>
            <w:webHidden/>
          </w:rPr>
          <w:delText>86</w:delText>
        </w:r>
      </w:del>
      <w:r>
        <w:rPr>
          <w:noProof/>
          <w:webHidden/>
        </w:rPr>
        <w:fldChar w:fldCharType="end"/>
      </w:r>
      <w:r w:rsidRPr="008E186E">
        <w:rPr>
          <w:rStyle w:val="Hyperlink"/>
          <w:noProof/>
        </w:rPr>
        <w:fldChar w:fldCharType="end"/>
      </w:r>
    </w:p>
    <w:p w14:paraId="46B0EE94" w14:textId="0AA7EB7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"_Toc468649343"</w:instrText>
      </w:r>
      <w:r w:rsidRPr="008E186E">
        <w:rPr>
          <w:rStyle w:val="Hyperlink"/>
          <w:noProof/>
        </w:rPr>
        <w:instrText xml:space="preserve"> </w:instrText>
      </w:r>
      <w:r w:rsidRPr="008E186E">
        <w:rPr>
          <w:rStyle w:val="Hyperlink"/>
          <w:noProof/>
        </w:rPr>
        <w:fldChar w:fldCharType="separate"/>
      </w:r>
      <w:r w:rsidRPr="008E186E">
        <w:rPr>
          <w:rStyle w:val="Hyperlink"/>
          <w:noProof/>
        </w:rPr>
        <w:t>8.3.2</w:t>
      </w:r>
      <w:r>
        <w:rPr>
          <w:rFonts w:asciiTheme="minorHAnsi" w:eastAsiaTheme="minorEastAsia" w:hAnsiTheme="minorHAnsi" w:cstheme="minorBidi"/>
          <w:noProof/>
          <w:sz w:val="22"/>
          <w:szCs w:val="22"/>
        </w:rPr>
        <w:tab/>
      </w:r>
      <w:r w:rsidRPr="008E186E">
        <w:rPr>
          <w:rStyle w:val="Hyperlink"/>
          <w:noProof/>
        </w:rPr>
        <w:t>Class Attack</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_Toc468649343 \h </w:instrText>
      </w:r>
      <w:r>
        <w:rPr>
          <w:noProof/>
          <w:webHidden/>
        </w:rPr>
      </w:r>
      <w:r>
        <w:rPr>
          <w:noProof/>
          <w:webHidden/>
        </w:rPr>
        <w:fldChar w:fldCharType="separate"/>
      </w:r>
      <w:ins w:id="102" w:author="Cory Casanave" w:date="2016-12-06T18:27:00Z">
        <w:r w:rsidR="00CD51EF">
          <w:rPr>
            <w:noProof/>
            <w:webHidden/>
          </w:rPr>
          <w:t>58</w:t>
        </w:r>
      </w:ins>
      <w:del w:id="103"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0CBD78E3" w14:textId="38B7A4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"_Toc468649344"</w:instrText>
      </w:r>
      <w:r w:rsidRPr="008E186E">
        <w:rPr>
          <w:rStyle w:val="Hyperlink"/>
          <w:noProof/>
        </w:rPr>
        <w:instrText xml:space="preserve"> </w:instrText>
      </w:r>
      <w:r w:rsidRPr="008E186E">
        <w:rPr>
          <w:rStyle w:val="Hyperlink"/>
          <w:noProof/>
        </w:rPr>
        <w:fldChar w:fldCharType="separate"/>
      </w:r>
      <w:r w:rsidRPr="008E186E">
        <w:rPr>
          <w:rStyle w:val="Hyperlink"/>
          <w:noProof/>
        </w:rPr>
        <w:t>8.3.3</w:t>
      </w:r>
      <w:r>
        <w:rPr>
          <w:rFonts w:asciiTheme="minorHAnsi" w:eastAsiaTheme="minorEastAsia" w:hAnsiTheme="minorHAnsi" w:cstheme="minorBidi"/>
          <w:noProof/>
          <w:sz w:val="22"/>
          <w:szCs w:val="22"/>
        </w:rPr>
        <w:tab/>
      </w:r>
      <w:r w:rsidRPr="008E186E">
        <w:rPr>
          <w:rStyle w:val="Hyperlink"/>
          <w:noProof/>
        </w:rPr>
        <w:t>Class Indirect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_Toc468649344 \h </w:instrText>
      </w:r>
      <w:r>
        <w:rPr>
          <w:noProof/>
          <w:webHidden/>
        </w:rPr>
      </w:r>
      <w:r>
        <w:rPr>
          <w:noProof/>
          <w:webHidden/>
        </w:rPr>
        <w:fldChar w:fldCharType="separate"/>
      </w:r>
      <w:ins w:id="104" w:author="Cory Casanave" w:date="2016-12-06T18:27:00Z">
        <w:r w:rsidR="00CD51EF">
          <w:rPr>
            <w:noProof/>
            <w:webHidden/>
          </w:rPr>
          <w:t>58</w:t>
        </w:r>
      </w:ins>
      <w:del w:id="105"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5BD35D20" w14:textId="4FB30A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"_Toc468649345"</w:instrText>
      </w:r>
      <w:r w:rsidRPr="008E186E">
        <w:rPr>
          <w:rStyle w:val="Hyperlink"/>
          <w:noProof/>
        </w:rPr>
        <w:instrText xml:space="preserve"> </w:instrText>
      </w:r>
      <w:r w:rsidRPr="008E186E">
        <w:rPr>
          <w:rStyle w:val="Hyperlink"/>
          <w:noProof/>
        </w:rPr>
        <w:fldChar w:fldCharType="separate"/>
      </w:r>
      <w:r w:rsidRPr="008E186E">
        <w:rPr>
          <w:rStyle w:val="Hyperlink"/>
          <w:noProof/>
        </w:rPr>
        <w:t>8.3.4</w:t>
      </w:r>
      <w:r>
        <w:rPr>
          <w:rFonts w:asciiTheme="minorHAnsi" w:eastAsiaTheme="minorEastAsia" w:hAnsiTheme="minorHAnsi" w:cstheme="minorBidi"/>
          <w:noProof/>
          <w:sz w:val="22"/>
          <w:szCs w:val="22"/>
        </w:rPr>
        <w:tab/>
      </w:r>
      <w:r w:rsidRPr="008E186E">
        <w:rPr>
          <w:rStyle w:val="Hyperlink"/>
          <w:noProof/>
        </w:rPr>
        <w:t>Class Natural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_Toc468649345 \h </w:instrText>
      </w:r>
      <w:r>
        <w:rPr>
          <w:noProof/>
          <w:webHidden/>
        </w:rPr>
      </w:r>
      <w:r>
        <w:rPr>
          <w:noProof/>
          <w:webHidden/>
        </w:rPr>
        <w:fldChar w:fldCharType="separate"/>
      </w:r>
      <w:ins w:id="106" w:author="Cory Casanave" w:date="2016-12-06T18:27:00Z">
        <w:r w:rsidR="00CD51EF">
          <w:rPr>
            <w:noProof/>
            <w:webHidden/>
          </w:rPr>
          <w:t>58</w:t>
        </w:r>
      </w:ins>
      <w:del w:id="107"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56A88B76" w14:textId="6C9C82B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"_Toc468649346"</w:instrText>
      </w:r>
      <w:r w:rsidRPr="008E186E">
        <w:rPr>
          <w:rStyle w:val="Hyperlink"/>
          <w:noProof/>
        </w:rPr>
        <w:instrText xml:space="preserve"> </w:instrText>
      </w:r>
      <w:r w:rsidRPr="008E186E">
        <w:rPr>
          <w:rStyle w:val="Hyperlink"/>
          <w:noProof/>
        </w:rPr>
        <w:fldChar w:fldCharType="separate"/>
      </w:r>
      <w:r w:rsidRPr="008E186E">
        <w:rPr>
          <w:rStyle w:val="Hyperlink"/>
          <w:noProof/>
        </w:rPr>
        <w:t>8.3.5</w:t>
      </w:r>
      <w:r>
        <w:rPr>
          <w:rFonts w:asciiTheme="minorHAnsi" w:eastAsiaTheme="minorEastAsia" w:hAnsiTheme="minorHAnsi" w:cstheme="minorBidi"/>
          <w:noProof/>
          <w:sz w:val="22"/>
          <w:szCs w:val="22"/>
        </w:rPr>
        <w:tab/>
      </w:r>
      <w:r w:rsidRPr="008E186E">
        <w:rPr>
          <w:rStyle w:val="Hyperlink"/>
          <w:noProof/>
        </w:rPr>
        <w:t>Association Class Target of Attack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_Toc468649346 \h </w:instrText>
      </w:r>
      <w:r>
        <w:rPr>
          <w:noProof/>
          <w:webHidden/>
        </w:rPr>
      </w:r>
      <w:r>
        <w:rPr>
          <w:noProof/>
          <w:webHidden/>
        </w:rPr>
        <w:fldChar w:fldCharType="separate"/>
      </w:r>
      <w:ins w:id="108" w:author="Cory Casanave" w:date="2016-12-06T18:27:00Z">
        <w:r w:rsidR="00CD51EF">
          <w:rPr>
            <w:noProof/>
            <w:webHidden/>
          </w:rPr>
          <w:t>58</w:t>
        </w:r>
      </w:ins>
      <w:del w:id="109"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1AFB0ADB" w14:textId="46F739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"_Toc468649347"</w:instrText>
      </w:r>
      <w:r w:rsidRPr="008E186E">
        <w:rPr>
          <w:rStyle w:val="Hyperlink"/>
          <w:noProof/>
        </w:rPr>
        <w:instrText xml:space="preserve"> </w:instrText>
      </w:r>
      <w:r w:rsidRPr="008E186E">
        <w:rPr>
          <w:rStyle w:val="Hyperlink"/>
          <w:noProof/>
        </w:rPr>
        <w:fldChar w:fldCharType="separate"/>
      </w:r>
      <w:r w:rsidRPr="008E186E">
        <w:rPr>
          <w:rStyle w:val="Hyperlink"/>
          <w:noProof/>
        </w:rPr>
        <w:t>8.3.6</w:t>
      </w:r>
      <w:r>
        <w:rPr>
          <w:rFonts w:asciiTheme="minorHAnsi" w:eastAsiaTheme="minorEastAsia" w:hAnsiTheme="minorHAnsi" w:cstheme="minorBidi"/>
          <w:noProof/>
          <w:sz w:val="22"/>
          <w:szCs w:val="22"/>
        </w:rPr>
        <w:tab/>
      </w:r>
      <w:r w:rsidRPr="008E186E">
        <w:rPr>
          <w:rStyle w:val="Hyperlink"/>
          <w:noProof/>
        </w:rPr>
        <w:t>Class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_Toc468649347 \h </w:instrText>
      </w:r>
      <w:r>
        <w:rPr>
          <w:noProof/>
          <w:webHidden/>
        </w:rPr>
      </w:r>
      <w:r>
        <w:rPr>
          <w:noProof/>
          <w:webHidden/>
        </w:rPr>
        <w:fldChar w:fldCharType="separate"/>
      </w:r>
      <w:ins w:id="110" w:author="Cory Casanave" w:date="2016-12-06T18:27:00Z">
        <w:r w:rsidR="00CD51EF">
          <w:rPr>
            <w:noProof/>
            <w:webHidden/>
          </w:rPr>
          <w:t>59</w:t>
        </w:r>
      </w:ins>
      <w:del w:id="111" w:author="Cory Casanave" w:date="2016-12-06T18:22:00Z">
        <w:r w:rsidR="00041B4E" w:rsidDel="00606FC4">
          <w:rPr>
            <w:noProof/>
            <w:webHidden/>
          </w:rPr>
          <w:delText>88</w:delText>
        </w:r>
      </w:del>
      <w:r>
        <w:rPr>
          <w:noProof/>
          <w:webHidden/>
        </w:rPr>
        <w:fldChar w:fldCharType="end"/>
      </w:r>
      <w:r w:rsidRPr="008E186E">
        <w:rPr>
          <w:rStyle w:val="Hyperlink"/>
          <w:noProof/>
        </w:rPr>
        <w:fldChar w:fldCharType="end"/>
      </w:r>
    </w:p>
    <w:p w14:paraId="2BDC36FF" w14:textId="62228D0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"_Toc468649348"</w:instrText>
      </w:r>
      <w:r w:rsidRPr="008E186E">
        <w:rPr>
          <w:rStyle w:val="Hyperlink"/>
          <w:noProof/>
        </w:rPr>
        <w:instrText xml:space="preserve"> </w:instrText>
      </w:r>
      <w:r w:rsidRPr="008E186E">
        <w:rPr>
          <w:rStyle w:val="Hyperlink"/>
          <w:noProof/>
        </w:rPr>
        <w:fldChar w:fldCharType="separate"/>
      </w:r>
      <w:r w:rsidRPr="008E186E">
        <w:rPr>
          <w:rStyle w:val="Hyperlink"/>
          <w:noProof/>
        </w:rPr>
        <w:t>8.3.7</w:t>
      </w:r>
      <w:r>
        <w:rPr>
          <w:rFonts w:asciiTheme="minorHAnsi" w:eastAsiaTheme="minorEastAsia" w:hAnsiTheme="minorHAnsi" w:cstheme="minorBidi"/>
          <w:noProof/>
          <w:sz w:val="22"/>
          <w:szCs w:val="22"/>
        </w:rPr>
        <w:tab/>
      </w:r>
      <w:r w:rsidRPr="008E186E">
        <w:rPr>
          <w:rStyle w:val="Hyperlink"/>
          <w:noProof/>
        </w:rPr>
        <w:t>Class Unintentional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_Toc468649348 \h </w:instrText>
      </w:r>
      <w:r>
        <w:rPr>
          <w:noProof/>
          <w:webHidden/>
        </w:rPr>
      </w:r>
      <w:r>
        <w:rPr>
          <w:noProof/>
          <w:webHidden/>
        </w:rPr>
        <w:fldChar w:fldCharType="separate"/>
      </w:r>
      <w:ins w:id="112" w:author="Cory Casanave" w:date="2016-12-06T18:27:00Z">
        <w:r w:rsidR="00CD51EF">
          <w:rPr>
            <w:noProof/>
            <w:webHidden/>
          </w:rPr>
          <w:t>60</w:t>
        </w:r>
      </w:ins>
      <w:del w:id="113" w:author="Cory Casanave" w:date="2016-12-06T18:22:00Z">
        <w:r w:rsidR="00041B4E" w:rsidDel="00606FC4">
          <w:rPr>
            <w:noProof/>
            <w:webHidden/>
          </w:rPr>
          <w:delText>89</w:delText>
        </w:r>
      </w:del>
      <w:r>
        <w:rPr>
          <w:noProof/>
          <w:webHidden/>
        </w:rPr>
        <w:fldChar w:fldCharType="end"/>
      </w:r>
      <w:r w:rsidRPr="008E186E">
        <w:rPr>
          <w:rStyle w:val="Hyperlink"/>
          <w:noProof/>
        </w:rPr>
        <w:fldChar w:fldCharType="end"/>
      </w:r>
    </w:p>
    <w:p w14:paraId="3A369A65" w14:textId="42D0556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"_Toc468649349"</w:instrText>
      </w:r>
      <w:r w:rsidRPr="008E186E">
        <w:rPr>
          <w:rStyle w:val="Hyperlink"/>
          <w:noProof/>
        </w:rPr>
        <w:instrText xml:space="preserve"> </w:instrText>
      </w:r>
      <w:r w:rsidRPr="008E186E">
        <w:rPr>
          <w:rStyle w:val="Hyperlink"/>
          <w:noProof/>
        </w:rPr>
        <w:fldChar w:fldCharType="separate"/>
      </w:r>
      <w:r w:rsidRPr="008E186E">
        <w:rPr>
          <w:rStyle w:val="Hyperlink"/>
          <w:noProof/>
        </w:rPr>
        <w:t>8.4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Categories</w:t>
      </w:r>
      <w:r>
        <w:rPr>
          <w:noProof/>
          <w:webHidden/>
        </w:rPr>
        <w:tab/>
      </w:r>
      <w:r>
        <w:rPr>
          <w:noProof/>
          <w:webHidden/>
        </w:rPr>
        <w:fldChar w:fldCharType="begin"/>
      </w:r>
      <w:r>
        <w:rPr>
          <w:noProof/>
          <w:webHidden/>
        </w:rPr>
        <w:instrText xml:space="preserve"> PAGEREF _Toc468649349 \h </w:instrText>
      </w:r>
      <w:r>
        <w:rPr>
          <w:noProof/>
          <w:webHidden/>
        </w:rPr>
      </w:r>
      <w:r>
        <w:rPr>
          <w:noProof/>
          <w:webHidden/>
        </w:rPr>
        <w:fldChar w:fldCharType="separate"/>
      </w:r>
      <w:ins w:id="114" w:author="Cory Casanave" w:date="2016-12-06T18:27:00Z">
        <w:r w:rsidR="00CD51EF">
          <w:rPr>
            <w:noProof/>
            <w:webHidden/>
          </w:rPr>
          <w:t>61</w:t>
        </w:r>
      </w:ins>
      <w:del w:id="115" w:author="Cory Casanave" w:date="2016-12-06T18:22:00Z">
        <w:r w:rsidR="00041B4E" w:rsidDel="00606FC4">
          <w:rPr>
            <w:noProof/>
            <w:webHidden/>
          </w:rPr>
          <w:delText>90</w:delText>
        </w:r>
      </w:del>
      <w:r>
        <w:rPr>
          <w:noProof/>
          <w:webHidden/>
        </w:rPr>
        <w:fldChar w:fldCharType="end"/>
      </w:r>
      <w:r w:rsidRPr="008E186E">
        <w:rPr>
          <w:rStyle w:val="Hyperlink"/>
          <w:noProof/>
        </w:rPr>
        <w:fldChar w:fldCharType="end"/>
      </w:r>
    </w:p>
    <w:p w14:paraId="5BCDF2A6" w14:textId="546D6F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"_Toc468649350"</w:instrText>
      </w:r>
      <w:r w:rsidRPr="008E186E">
        <w:rPr>
          <w:rStyle w:val="Hyperlink"/>
          <w:noProof/>
        </w:rPr>
        <w:instrText xml:space="preserve"> </w:instrText>
      </w:r>
      <w:r w:rsidRPr="008E186E">
        <w:rPr>
          <w:rStyle w:val="Hyperlink"/>
          <w:noProof/>
        </w:rPr>
        <w:fldChar w:fldCharType="separate"/>
      </w:r>
      <w:r w:rsidRPr="008E186E">
        <w:rPr>
          <w:rStyle w:val="Hyperlink"/>
          <w:noProof/>
        </w:rPr>
        <w:t>8.4.1</w:t>
      </w:r>
      <w:r>
        <w:rPr>
          <w:rFonts w:asciiTheme="minorHAnsi" w:eastAsiaTheme="minorEastAsia" w:hAnsiTheme="minorHAnsi" w:cstheme="minorBidi"/>
          <w:noProof/>
          <w:sz w:val="22"/>
          <w:szCs w:val="22"/>
        </w:rPr>
        <w:tab/>
      </w:r>
      <w:r w:rsidRPr="008E186E">
        <w:rPr>
          <w:rStyle w:val="Hyperlink"/>
          <w:noProof/>
        </w:rPr>
        <w:t>Diagram: Danger Categories</w:t>
      </w:r>
      <w:r>
        <w:rPr>
          <w:noProof/>
          <w:webHidden/>
        </w:rPr>
        <w:tab/>
      </w:r>
      <w:r>
        <w:rPr>
          <w:noProof/>
          <w:webHidden/>
        </w:rPr>
        <w:fldChar w:fldCharType="begin"/>
      </w:r>
      <w:r>
        <w:rPr>
          <w:noProof/>
          <w:webHidden/>
        </w:rPr>
        <w:instrText xml:space="preserve"> PAGEREF _Toc468649350 \h </w:instrText>
      </w:r>
      <w:r>
        <w:rPr>
          <w:noProof/>
          <w:webHidden/>
        </w:rPr>
      </w:r>
      <w:r>
        <w:rPr>
          <w:noProof/>
          <w:webHidden/>
        </w:rPr>
        <w:fldChar w:fldCharType="separate"/>
      </w:r>
      <w:ins w:id="116" w:author="Cory Casanave" w:date="2016-12-06T18:27:00Z">
        <w:r w:rsidR="00CD51EF">
          <w:rPr>
            <w:noProof/>
            <w:webHidden/>
          </w:rPr>
          <w:t>61</w:t>
        </w:r>
      </w:ins>
      <w:del w:id="117" w:author="Cory Casanave" w:date="2016-12-06T18:22:00Z">
        <w:r w:rsidR="00041B4E" w:rsidDel="00606FC4">
          <w:rPr>
            <w:noProof/>
            <w:webHidden/>
          </w:rPr>
          <w:delText>90</w:delText>
        </w:r>
      </w:del>
      <w:r>
        <w:rPr>
          <w:noProof/>
          <w:webHidden/>
        </w:rPr>
        <w:fldChar w:fldCharType="end"/>
      </w:r>
      <w:r w:rsidRPr="008E186E">
        <w:rPr>
          <w:rStyle w:val="Hyperlink"/>
          <w:noProof/>
        </w:rPr>
        <w:fldChar w:fldCharType="end"/>
      </w:r>
    </w:p>
    <w:p w14:paraId="06E2C1F8" w14:textId="05E608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"_Toc468649351"</w:instrText>
      </w:r>
      <w:r w:rsidRPr="008E186E">
        <w:rPr>
          <w:rStyle w:val="Hyperlink"/>
          <w:noProof/>
        </w:rPr>
        <w:instrText xml:space="preserve"> </w:instrText>
      </w:r>
      <w:r w:rsidRPr="008E186E">
        <w:rPr>
          <w:rStyle w:val="Hyperlink"/>
          <w:noProof/>
        </w:rPr>
        <w:fldChar w:fldCharType="separate"/>
      </w:r>
      <w:r w:rsidRPr="008E186E">
        <w:rPr>
          <w:rStyle w:val="Hyperlink"/>
          <w:noProof/>
        </w:rPr>
        <w:t>8.4.2</w:t>
      </w:r>
      <w:r>
        <w:rPr>
          <w:rFonts w:asciiTheme="minorHAnsi" w:eastAsiaTheme="minorEastAsia" w:hAnsiTheme="minorHAnsi" w:cstheme="minorBidi"/>
          <w:noProof/>
          <w:sz w:val="22"/>
          <w:szCs w:val="22"/>
        </w:rPr>
        <w:tab/>
      </w:r>
      <w:r w:rsidRPr="008E186E">
        <w:rPr>
          <w:rStyle w:val="Hyperlink"/>
          <w:noProof/>
        </w:rPr>
        <w:t>Diagram: Danger Source Categories</w:t>
      </w:r>
      <w:r>
        <w:rPr>
          <w:noProof/>
          <w:webHidden/>
        </w:rPr>
        <w:tab/>
      </w:r>
      <w:r>
        <w:rPr>
          <w:noProof/>
          <w:webHidden/>
        </w:rPr>
        <w:fldChar w:fldCharType="begin"/>
      </w:r>
      <w:r>
        <w:rPr>
          <w:noProof/>
          <w:webHidden/>
        </w:rPr>
        <w:instrText xml:space="preserve"> PAGEREF _Toc468649351 \h </w:instrText>
      </w:r>
      <w:r>
        <w:rPr>
          <w:noProof/>
          <w:webHidden/>
        </w:rPr>
      </w:r>
      <w:r>
        <w:rPr>
          <w:noProof/>
          <w:webHidden/>
        </w:rPr>
        <w:fldChar w:fldCharType="separate"/>
      </w:r>
      <w:ins w:id="118" w:author="Cory Casanave" w:date="2016-12-06T18:27:00Z">
        <w:r w:rsidR="00CD51EF">
          <w:rPr>
            <w:noProof/>
            <w:webHidden/>
          </w:rPr>
          <w:t>62</w:t>
        </w:r>
      </w:ins>
      <w:del w:id="119" w:author="Cory Casanave" w:date="2016-12-06T18:22:00Z">
        <w:r w:rsidR="00041B4E" w:rsidDel="00606FC4">
          <w:rPr>
            <w:noProof/>
            <w:webHidden/>
          </w:rPr>
          <w:delText>91</w:delText>
        </w:r>
      </w:del>
      <w:r>
        <w:rPr>
          <w:noProof/>
          <w:webHidden/>
        </w:rPr>
        <w:fldChar w:fldCharType="end"/>
      </w:r>
      <w:r w:rsidRPr="008E186E">
        <w:rPr>
          <w:rStyle w:val="Hyperlink"/>
          <w:noProof/>
        </w:rPr>
        <w:fldChar w:fldCharType="end"/>
      </w:r>
    </w:p>
    <w:p w14:paraId="4437FDA4" w14:textId="5AE9AC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"_Toc468649352"</w:instrText>
      </w:r>
      <w:r w:rsidRPr="008E186E">
        <w:rPr>
          <w:rStyle w:val="Hyperlink"/>
          <w:noProof/>
        </w:rPr>
        <w:instrText xml:space="preserve"> </w:instrText>
      </w:r>
      <w:r w:rsidRPr="008E186E">
        <w:rPr>
          <w:rStyle w:val="Hyperlink"/>
          <w:noProof/>
        </w:rPr>
        <w:fldChar w:fldCharType="separate"/>
      </w:r>
      <w:r w:rsidRPr="008E186E">
        <w:rPr>
          <w:rStyle w:val="Hyperlink"/>
          <w:noProof/>
        </w:rPr>
        <w:t>8.4.3</w:t>
      </w:r>
      <w:r>
        <w:rPr>
          <w:rFonts w:asciiTheme="minorHAnsi" w:eastAsiaTheme="minorEastAsia" w:hAnsiTheme="minorHAnsi" w:cstheme="minorBidi"/>
          <w:noProof/>
          <w:sz w:val="22"/>
          <w:szCs w:val="22"/>
        </w:rPr>
        <w:tab/>
      </w:r>
      <w:r w:rsidRPr="008E186E">
        <w:rPr>
          <w:rStyle w:val="Hyperlink"/>
          <w:noProof/>
        </w:rPr>
        <w:t>Diagram: Failure Categories</w:t>
      </w:r>
      <w:r>
        <w:rPr>
          <w:noProof/>
          <w:webHidden/>
        </w:rPr>
        <w:tab/>
      </w:r>
      <w:r>
        <w:rPr>
          <w:noProof/>
          <w:webHidden/>
        </w:rPr>
        <w:fldChar w:fldCharType="begin"/>
      </w:r>
      <w:r>
        <w:rPr>
          <w:noProof/>
          <w:webHidden/>
        </w:rPr>
        <w:instrText xml:space="preserve"> PAGEREF _Toc468649352 \h </w:instrText>
      </w:r>
      <w:r>
        <w:rPr>
          <w:noProof/>
          <w:webHidden/>
        </w:rPr>
      </w:r>
      <w:r>
        <w:rPr>
          <w:noProof/>
          <w:webHidden/>
        </w:rPr>
        <w:fldChar w:fldCharType="separate"/>
      </w:r>
      <w:ins w:id="120" w:author="Cory Casanave" w:date="2016-12-06T18:27:00Z">
        <w:r w:rsidR="00CD51EF">
          <w:rPr>
            <w:noProof/>
            <w:webHidden/>
          </w:rPr>
          <w:t>63</w:t>
        </w:r>
      </w:ins>
      <w:del w:id="121" w:author="Cory Casanave" w:date="2016-12-06T18:22:00Z">
        <w:r w:rsidR="00041B4E" w:rsidDel="00606FC4">
          <w:rPr>
            <w:noProof/>
            <w:webHidden/>
          </w:rPr>
          <w:delText>92</w:delText>
        </w:r>
      </w:del>
      <w:r>
        <w:rPr>
          <w:noProof/>
          <w:webHidden/>
        </w:rPr>
        <w:fldChar w:fldCharType="end"/>
      </w:r>
      <w:r w:rsidRPr="008E186E">
        <w:rPr>
          <w:rStyle w:val="Hyperlink"/>
          <w:noProof/>
        </w:rPr>
        <w:fldChar w:fldCharType="end"/>
      </w:r>
    </w:p>
    <w:p w14:paraId="330A5F69" w14:textId="0627B2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"_Toc468649353"</w:instrText>
      </w:r>
      <w:r w:rsidRPr="008E186E">
        <w:rPr>
          <w:rStyle w:val="Hyperlink"/>
          <w:noProof/>
        </w:rPr>
        <w:instrText xml:space="preserve"> </w:instrText>
      </w:r>
      <w:r w:rsidRPr="008E186E">
        <w:rPr>
          <w:rStyle w:val="Hyperlink"/>
          <w:noProof/>
        </w:rPr>
        <w:fldChar w:fldCharType="separate"/>
      </w:r>
      <w:r w:rsidRPr="008E186E">
        <w:rPr>
          <w:rStyle w:val="Hyperlink"/>
          <w:noProof/>
        </w:rPr>
        <w:t>8.4.4</w:t>
      </w:r>
      <w:r>
        <w:rPr>
          <w:rFonts w:asciiTheme="minorHAnsi" w:eastAsiaTheme="minorEastAsia" w:hAnsiTheme="minorHAnsi" w:cstheme="minorBidi"/>
          <w:noProof/>
          <w:sz w:val="22"/>
          <w:szCs w:val="22"/>
        </w:rPr>
        <w:tab/>
      </w:r>
      <w:r w:rsidRPr="008E186E">
        <w:rPr>
          <w:rStyle w:val="Hyperlink"/>
          <w:noProof/>
        </w:rPr>
        <w:t>Diagram: Impact Categories</w:t>
      </w:r>
      <w:r>
        <w:rPr>
          <w:noProof/>
          <w:webHidden/>
        </w:rPr>
        <w:tab/>
      </w:r>
      <w:r>
        <w:rPr>
          <w:noProof/>
          <w:webHidden/>
        </w:rPr>
        <w:fldChar w:fldCharType="begin"/>
      </w:r>
      <w:r>
        <w:rPr>
          <w:noProof/>
          <w:webHidden/>
        </w:rPr>
        <w:instrText xml:space="preserve"> PAGEREF _Toc468649353 \h </w:instrText>
      </w:r>
      <w:r>
        <w:rPr>
          <w:noProof/>
          <w:webHidden/>
        </w:rPr>
      </w:r>
      <w:r>
        <w:rPr>
          <w:noProof/>
          <w:webHidden/>
        </w:rPr>
        <w:fldChar w:fldCharType="separate"/>
      </w:r>
      <w:ins w:id="122" w:author="Cory Casanave" w:date="2016-12-06T18:27:00Z">
        <w:r w:rsidR="00CD51EF">
          <w:rPr>
            <w:noProof/>
            <w:webHidden/>
          </w:rPr>
          <w:t>64</w:t>
        </w:r>
      </w:ins>
      <w:del w:id="123" w:author="Cory Casanave" w:date="2016-12-06T18:22:00Z">
        <w:r w:rsidR="00041B4E" w:rsidDel="00606FC4">
          <w:rPr>
            <w:noProof/>
            <w:webHidden/>
          </w:rPr>
          <w:delText>93</w:delText>
        </w:r>
      </w:del>
      <w:r>
        <w:rPr>
          <w:noProof/>
          <w:webHidden/>
        </w:rPr>
        <w:fldChar w:fldCharType="end"/>
      </w:r>
      <w:r w:rsidRPr="008E186E">
        <w:rPr>
          <w:rStyle w:val="Hyperlink"/>
          <w:noProof/>
        </w:rPr>
        <w:fldChar w:fldCharType="end"/>
      </w:r>
    </w:p>
    <w:p w14:paraId="2FFB0906" w14:textId="6E56CA0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"_Toc468649354"</w:instrText>
      </w:r>
      <w:r w:rsidRPr="008E186E">
        <w:rPr>
          <w:rStyle w:val="Hyperlink"/>
          <w:noProof/>
        </w:rPr>
        <w:instrText xml:space="preserve"> </w:instrText>
      </w:r>
      <w:r w:rsidRPr="008E186E">
        <w:rPr>
          <w:rStyle w:val="Hyperlink"/>
          <w:noProof/>
        </w:rPr>
        <w:fldChar w:fldCharType="separate"/>
      </w:r>
      <w:r w:rsidRPr="008E186E">
        <w:rPr>
          <w:rStyle w:val="Hyperlink"/>
          <w:noProof/>
        </w:rPr>
        <w:t>8.4.5</w:t>
      </w:r>
      <w:r>
        <w:rPr>
          <w:rFonts w:asciiTheme="minorHAnsi" w:eastAsiaTheme="minorEastAsia" w:hAnsiTheme="minorHAnsi" w:cstheme="minorBidi"/>
          <w:noProof/>
          <w:sz w:val="22"/>
          <w:szCs w:val="22"/>
        </w:rPr>
        <w:tab/>
      </w:r>
      <w:r w:rsidRPr="008E186E">
        <w:rPr>
          <w:rStyle w:val="Hyperlink"/>
          <w:noProof/>
        </w:rPr>
        <w:t>Class Access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_Toc468649354 \h </w:instrText>
      </w:r>
      <w:r>
        <w:rPr>
          <w:noProof/>
          <w:webHidden/>
        </w:rPr>
      </w:r>
      <w:r>
        <w:rPr>
          <w:noProof/>
          <w:webHidden/>
        </w:rPr>
        <w:fldChar w:fldCharType="separate"/>
      </w:r>
      <w:ins w:id="124" w:author="Cory Casanave" w:date="2016-12-06T18:27:00Z">
        <w:r w:rsidR="00CD51EF">
          <w:rPr>
            <w:noProof/>
            <w:webHidden/>
          </w:rPr>
          <w:t>64</w:t>
        </w:r>
      </w:ins>
      <w:del w:id="125" w:author="Cory Casanave" w:date="2016-12-06T18:22:00Z">
        <w:r w:rsidR="00041B4E" w:rsidDel="00606FC4">
          <w:rPr>
            <w:noProof/>
            <w:webHidden/>
          </w:rPr>
          <w:delText>93</w:delText>
        </w:r>
      </w:del>
      <w:r>
        <w:rPr>
          <w:noProof/>
          <w:webHidden/>
        </w:rPr>
        <w:fldChar w:fldCharType="end"/>
      </w:r>
      <w:r w:rsidRPr="008E186E">
        <w:rPr>
          <w:rStyle w:val="Hyperlink"/>
          <w:noProof/>
        </w:rPr>
        <w:fldChar w:fldCharType="end"/>
      </w:r>
    </w:p>
    <w:p w14:paraId="4C9608C4" w14:textId="43378EB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"_Toc468649355"</w:instrText>
      </w:r>
      <w:r w:rsidRPr="008E186E">
        <w:rPr>
          <w:rStyle w:val="Hyperlink"/>
          <w:noProof/>
        </w:rPr>
        <w:instrText xml:space="preserve"> </w:instrText>
      </w:r>
      <w:r w:rsidRPr="008E186E">
        <w:rPr>
          <w:rStyle w:val="Hyperlink"/>
          <w:noProof/>
        </w:rPr>
        <w:fldChar w:fldCharType="separate"/>
      </w:r>
      <w:r w:rsidRPr="008E186E">
        <w:rPr>
          <w:rStyle w:val="Hyperlink"/>
          <w:noProof/>
        </w:rPr>
        <w:t>8.4.6</w:t>
      </w:r>
      <w:r>
        <w:rPr>
          <w:rFonts w:asciiTheme="minorHAnsi" w:eastAsiaTheme="minorEastAsia" w:hAnsiTheme="minorHAnsi" w:cstheme="minorBidi"/>
          <w:noProof/>
          <w:sz w:val="22"/>
          <w:szCs w:val="22"/>
        </w:rPr>
        <w:tab/>
      </w:r>
      <w:r w:rsidRPr="008E186E">
        <w:rPr>
          <w:rStyle w:val="Hyperlink"/>
          <w:noProof/>
        </w:rPr>
        <w:t>Class Biological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_Toc468649355 \h </w:instrText>
      </w:r>
      <w:r>
        <w:rPr>
          <w:noProof/>
          <w:webHidden/>
        </w:rPr>
      </w:r>
      <w:r>
        <w:rPr>
          <w:noProof/>
          <w:webHidden/>
        </w:rPr>
        <w:fldChar w:fldCharType="separate"/>
      </w:r>
      <w:ins w:id="126" w:author="Cory Casanave" w:date="2016-12-06T18:27:00Z">
        <w:r w:rsidR="00CD51EF">
          <w:rPr>
            <w:noProof/>
            <w:webHidden/>
          </w:rPr>
          <w:t>65</w:t>
        </w:r>
      </w:ins>
      <w:del w:id="127"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32DB1C06" w14:textId="290CF2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"_Toc468649356"</w:instrText>
      </w:r>
      <w:r w:rsidRPr="008E186E">
        <w:rPr>
          <w:rStyle w:val="Hyperlink"/>
          <w:noProof/>
        </w:rPr>
        <w:instrText xml:space="preserve"> </w:instrText>
      </w:r>
      <w:r w:rsidRPr="008E186E">
        <w:rPr>
          <w:rStyle w:val="Hyperlink"/>
          <w:noProof/>
        </w:rPr>
        <w:fldChar w:fldCharType="separate"/>
      </w:r>
      <w:r w:rsidRPr="008E186E">
        <w:rPr>
          <w:rStyle w:val="Hyperlink"/>
          <w:noProof/>
        </w:rPr>
        <w:t>8.4.7</w:t>
      </w:r>
      <w:r>
        <w:rPr>
          <w:rFonts w:asciiTheme="minorHAnsi" w:eastAsiaTheme="minorEastAsia" w:hAnsiTheme="minorHAnsi" w:cstheme="minorBidi"/>
          <w:noProof/>
          <w:sz w:val="22"/>
          <w:szCs w:val="22"/>
        </w:rPr>
        <w:tab/>
      </w:r>
      <w:r w:rsidRPr="008E186E">
        <w:rPr>
          <w:rStyle w:val="Hyperlink"/>
          <w:noProof/>
        </w:rPr>
        <w:t>Class CBRN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_Toc468649356 \h </w:instrText>
      </w:r>
      <w:r>
        <w:rPr>
          <w:noProof/>
          <w:webHidden/>
        </w:rPr>
      </w:r>
      <w:r>
        <w:rPr>
          <w:noProof/>
          <w:webHidden/>
        </w:rPr>
        <w:fldChar w:fldCharType="separate"/>
      </w:r>
      <w:ins w:id="128" w:author="Cory Casanave" w:date="2016-12-06T18:27:00Z">
        <w:r w:rsidR="00CD51EF">
          <w:rPr>
            <w:noProof/>
            <w:webHidden/>
          </w:rPr>
          <w:t>65</w:t>
        </w:r>
      </w:ins>
      <w:del w:id="129"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1ACEDD56" w14:textId="20C793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"_Toc468649357"</w:instrText>
      </w:r>
      <w:r w:rsidRPr="008E186E">
        <w:rPr>
          <w:rStyle w:val="Hyperlink"/>
          <w:noProof/>
        </w:rPr>
        <w:instrText xml:space="preserve"> </w:instrText>
      </w:r>
      <w:r w:rsidRPr="008E186E">
        <w:rPr>
          <w:rStyle w:val="Hyperlink"/>
          <w:noProof/>
        </w:rPr>
        <w:fldChar w:fldCharType="separate"/>
      </w:r>
      <w:r w:rsidRPr="008E186E">
        <w:rPr>
          <w:rStyle w:val="Hyperlink"/>
          <w:noProof/>
        </w:rPr>
        <w:t>8.4.8</w:t>
      </w:r>
      <w:r>
        <w:rPr>
          <w:rFonts w:asciiTheme="minorHAnsi" w:eastAsiaTheme="minorEastAsia" w:hAnsiTheme="minorHAnsi" w:cstheme="minorBidi"/>
          <w:noProof/>
          <w:sz w:val="22"/>
          <w:szCs w:val="22"/>
        </w:rPr>
        <w:tab/>
      </w:r>
      <w:r w:rsidRPr="008E186E">
        <w:rPr>
          <w:rStyle w:val="Hyperlink"/>
          <w:noProof/>
        </w:rPr>
        <w:t>Class Chemical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_Toc468649357 \h </w:instrText>
      </w:r>
      <w:r>
        <w:rPr>
          <w:noProof/>
          <w:webHidden/>
        </w:rPr>
      </w:r>
      <w:r>
        <w:rPr>
          <w:noProof/>
          <w:webHidden/>
        </w:rPr>
        <w:fldChar w:fldCharType="separate"/>
      </w:r>
      <w:ins w:id="130" w:author="Cory Casanave" w:date="2016-12-06T18:27:00Z">
        <w:r w:rsidR="00CD51EF">
          <w:rPr>
            <w:noProof/>
            <w:webHidden/>
          </w:rPr>
          <w:t>65</w:t>
        </w:r>
      </w:ins>
      <w:del w:id="131"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0D0DE6D7" w14:textId="5CBF2C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"_Toc468649358"</w:instrText>
      </w:r>
      <w:r w:rsidRPr="008E186E">
        <w:rPr>
          <w:rStyle w:val="Hyperlink"/>
          <w:noProof/>
        </w:rPr>
        <w:instrText xml:space="preserve"> </w:instrText>
      </w:r>
      <w:r w:rsidRPr="008E186E">
        <w:rPr>
          <w:rStyle w:val="Hyperlink"/>
          <w:noProof/>
        </w:rPr>
        <w:fldChar w:fldCharType="separate"/>
      </w:r>
      <w:r w:rsidRPr="008E186E">
        <w:rPr>
          <w:rStyle w:val="Hyperlink"/>
          <w:noProof/>
        </w:rPr>
        <w:t>8.4.9</w:t>
      </w:r>
      <w:r>
        <w:rPr>
          <w:rFonts w:asciiTheme="minorHAnsi" w:eastAsiaTheme="minorEastAsia" w:hAnsiTheme="minorHAnsi" w:cstheme="minorBidi"/>
          <w:noProof/>
          <w:sz w:val="22"/>
          <w:szCs w:val="22"/>
        </w:rPr>
        <w:tab/>
      </w:r>
      <w:r w:rsidRPr="008E186E">
        <w:rPr>
          <w:rStyle w:val="Hyperlink"/>
          <w:noProof/>
        </w:rPr>
        <w:t>Class Civil Unrest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_Toc468649358 \h </w:instrText>
      </w:r>
      <w:r>
        <w:rPr>
          <w:noProof/>
          <w:webHidden/>
        </w:rPr>
      </w:r>
      <w:r>
        <w:rPr>
          <w:noProof/>
          <w:webHidden/>
        </w:rPr>
        <w:fldChar w:fldCharType="separate"/>
      </w:r>
      <w:ins w:id="132" w:author="Cory Casanave" w:date="2016-12-06T18:27:00Z">
        <w:r w:rsidR="00CD51EF">
          <w:rPr>
            <w:noProof/>
            <w:webHidden/>
          </w:rPr>
          <w:t>65</w:t>
        </w:r>
      </w:ins>
      <w:del w:id="133"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695D7B3A" w14:textId="796A6A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"_Toc468649359"</w:instrText>
      </w:r>
      <w:r w:rsidRPr="008E186E">
        <w:rPr>
          <w:rStyle w:val="Hyperlink"/>
          <w:noProof/>
        </w:rPr>
        <w:instrText xml:space="preserve"> </w:instrText>
      </w:r>
      <w:r w:rsidRPr="008E186E">
        <w:rPr>
          <w:rStyle w:val="Hyperlink"/>
          <w:noProof/>
        </w:rPr>
        <w:fldChar w:fldCharType="separate"/>
      </w:r>
      <w:r w:rsidRPr="008E186E">
        <w:rPr>
          <w:rStyle w:val="Hyperlink"/>
          <w:noProof/>
        </w:rPr>
        <w:t>8.4.10</w:t>
      </w:r>
      <w:r>
        <w:rPr>
          <w:rFonts w:asciiTheme="minorHAnsi" w:eastAsiaTheme="minorEastAsia" w:hAnsiTheme="minorHAnsi" w:cstheme="minorBidi"/>
          <w:noProof/>
          <w:sz w:val="22"/>
          <w:szCs w:val="22"/>
        </w:rPr>
        <w:tab/>
      </w:r>
      <w:r w:rsidRPr="008E186E">
        <w:rPr>
          <w:rStyle w:val="Hyperlink"/>
          <w:noProof/>
        </w:rPr>
        <w:t>Class Compliance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_Toc468649359 \h </w:instrText>
      </w:r>
      <w:r>
        <w:rPr>
          <w:noProof/>
          <w:webHidden/>
        </w:rPr>
      </w:r>
      <w:r>
        <w:rPr>
          <w:noProof/>
          <w:webHidden/>
        </w:rPr>
        <w:fldChar w:fldCharType="separate"/>
      </w:r>
      <w:ins w:id="134" w:author="Cory Casanave" w:date="2016-12-06T18:27:00Z">
        <w:r w:rsidR="00CD51EF">
          <w:rPr>
            <w:noProof/>
            <w:webHidden/>
          </w:rPr>
          <w:t>65</w:t>
        </w:r>
      </w:ins>
      <w:del w:id="135"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424D57F5" w14:textId="63B1CB7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"_Toc468649360"</w:instrText>
      </w:r>
      <w:r w:rsidRPr="008E186E">
        <w:rPr>
          <w:rStyle w:val="Hyperlink"/>
          <w:noProof/>
        </w:rPr>
        <w:instrText xml:space="preserve"> </w:instrText>
      </w:r>
      <w:r w:rsidRPr="008E186E">
        <w:rPr>
          <w:rStyle w:val="Hyperlink"/>
          <w:noProof/>
        </w:rPr>
        <w:fldChar w:fldCharType="separate"/>
      </w:r>
      <w:r w:rsidRPr="008E186E">
        <w:rPr>
          <w:rStyle w:val="Hyperlink"/>
          <w:noProof/>
        </w:rPr>
        <w:t>8.4.11</w:t>
      </w:r>
      <w:r>
        <w:rPr>
          <w:rFonts w:asciiTheme="minorHAnsi" w:eastAsiaTheme="minorEastAsia" w:hAnsiTheme="minorHAnsi" w:cstheme="minorBidi"/>
          <w:noProof/>
          <w:sz w:val="22"/>
          <w:szCs w:val="22"/>
        </w:rPr>
        <w:tab/>
      </w:r>
      <w:r w:rsidRPr="008E186E">
        <w:rPr>
          <w:rStyle w:val="Hyperlink"/>
          <w:noProof/>
        </w:rPr>
        <w:t>Class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_Toc468649360 \h </w:instrText>
      </w:r>
      <w:r>
        <w:rPr>
          <w:noProof/>
          <w:webHidden/>
        </w:rPr>
      </w:r>
      <w:r>
        <w:rPr>
          <w:noProof/>
          <w:webHidden/>
        </w:rPr>
        <w:fldChar w:fldCharType="separate"/>
      </w:r>
      <w:ins w:id="136" w:author="Cory Casanave" w:date="2016-12-06T18:27:00Z">
        <w:r w:rsidR="00CD51EF">
          <w:rPr>
            <w:noProof/>
            <w:webHidden/>
          </w:rPr>
          <w:t>65</w:t>
        </w:r>
      </w:ins>
      <w:del w:id="137"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2C341D75" w14:textId="1C0101B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"_Toc468649361"</w:instrText>
      </w:r>
      <w:r w:rsidRPr="008E186E">
        <w:rPr>
          <w:rStyle w:val="Hyperlink"/>
          <w:noProof/>
        </w:rPr>
        <w:instrText xml:space="preserve"> </w:instrText>
      </w:r>
      <w:r w:rsidRPr="008E186E">
        <w:rPr>
          <w:rStyle w:val="Hyperlink"/>
          <w:noProof/>
        </w:rPr>
        <w:fldChar w:fldCharType="separate"/>
      </w:r>
      <w:r w:rsidRPr="008E186E">
        <w:rPr>
          <w:rStyle w:val="Hyperlink"/>
          <w:noProof/>
        </w:rPr>
        <w:t>8.4.12</w:t>
      </w:r>
      <w:r>
        <w:rPr>
          <w:rFonts w:asciiTheme="minorHAnsi" w:eastAsiaTheme="minorEastAsia" w:hAnsiTheme="minorHAnsi" w:cstheme="minorBidi"/>
          <w:noProof/>
          <w:sz w:val="22"/>
          <w:szCs w:val="22"/>
        </w:rPr>
        <w:tab/>
      </w:r>
      <w:r w:rsidRPr="008E186E">
        <w:rPr>
          <w:rStyle w:val="Hyperlink"/>
          <w:noProof/>
        </w:rPr>
        <w:t>Class Criminal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_Toc468649361 \h </w:instrText>
      </w:r>
      <w:r>
        <w:rPr>
          <w:noProof/>
          <w:webHidden/>
        </w:rPr>
      </w:r>
      <w:r>
        <w:rPr>
          <w:noProof/>
          <w:webHidden/>
        </w:rPr>
        <w:fldChar w:fldCharType="separate"/>
      </w:r>
      <w:ins w:id="138" w:author="Cory Casanave" w:date="2016-12-06T18:27:00Z">
        <w:r w:rsidR="00CD51EF">
          <w:rPr>
            <w:noProof/>
            <w:webHidden/>
          </w:rPr>
          <w:t>66</w:t>
        </w:r>
      </w:ins>
      <w:del w:id="139"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665AE7F8" w14:textId="424ABA4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"_Toc468649362"</w:instrText>
      </w:r>
      <w:r w:rsidRPr="008E186E">
        <w:rPr>
          <w:rStyle w:val="Hyperlink"/>
          <w:noProof/>
        </w:rPr>
        <w:instrText xml:space="preserve"> </w:instrText>
      </w:r>
      <w:r w:rsidRPr="008E186E">
        <w:rPr>
          <w:rStyle w:val="Hyperlink"/>
          <w:noProof/>
        </w:rPr>
        <w:fldChar w:fldCharType="separate"/>
      </w:r>
      <w:r w:rsidRPr="008E186E">
        <w:rPr>
          <w:rStyle w:val="Hyperlink"/>
          <w:noProof/>
        </w:rPr>
        <w:t>8.4.13</w:t>
      </w:r>
      <w:r>
        <w:rPr>
          <w:rFonts w:asciiTheme="minorHAnsi" w:eastAsiaTheme="minorEastAsia" w:hAnsiTheme="minorHAnsi" w:cstheme="minorBidi"/>
          <w:noProof/>
          <w:sz w:val="22"/>
          <w:szCs w:val="22"/>
        </w:rPr>
        <w:tab/>
      </w:r>
      <w:r w:rsidRPr="008E186E">
        <w:rPr>
          <w:rStyle w:val="Hyperlink"/>
          <w:noProof/>
        </w:rPr>
        <w:t>Class Cyber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_Toc468649362 \h </w:instrText>
      </w:r>
      <w:r>
        <w:rPr>
          <w:noProof/>
          <w:webHidden/>
        </w:rPr>
      </w:r>
      <w:r>
        <w:rPr>
          <w:noProof/>
          <w:webHidden/>
        </w:rPr>
        <w:fldChar w:fldCharType="separate"/>
      </w:r>
      <w:ins w:id="140" w:author="Cory Casanave" w:date="2016-12-06T18:27:00Z">
        <w:r w:rsidR="00CD51EF">
          <w:rPr>
            <w:noProof/>
            <w:webHidden/>
          </w:rPr>
          <w:t>66</w:t>
        </w:r>
      </w:ins>
      <w:del w:id="141"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48820676" w14:textId="6E4D7F1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"_Toc468649363"</w:instrText>
      </w:r>
      <w:r w:rsidRPr="008E186E">
        <w:rPr>
          <w:rStyle w:val="Hyperlink"/>
          <w:noProof/>
        </w:rPr>
        <w:instrText xml:space="preserve"> </w:instrText>
      </w:r>
      <w:r w:rsidRPr="008E186E">
        <w:rPr>
          <w:rStyle w:val="Hyperlink"/>
          <w:noProof/>
        </w:rPr>
        <w:fldChar w:fldCharType="separate"/>
      </w:r>
      <w:r w:rsidRPr="008E186E">
        <w:rPr>
          <w:rStyle w:val="Hyperlink"/>
          <w:noProof/>
        </w:rPr>
        <w:t>8.4.14</w:t>
      </w:r>
      <w:r>
        <w:rPr>
          <w:rFonts w:asciiTheme="minorHAnsi" w:eastAsiaTheme="minorEastAsia" w:hAnsiTheme="minorHAnsi" w:cstheme="minorBidi"/>
          <w:noProof/>
          <w:sz w:val="22"/>
          <w:szCs w:val="22"/>
        </w:rPr>
        <w:tab/>
      </w:r>
      <w:r w:rsidRPr="008E186E">
        <w:rPr>
          <w:rStyle w:val="Hyperlink"/>
          <w:noProof/>
        </w:rPr>
        <w:t>Class Cyber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_Toc468649363 \h </w:instrText>
      </w:r>
      <w:r>
        <w:rPr>
          <w:noProof/>
          <w:webHidden/>
        </w:rPr>
      </w:r>
      <w:r>
        <w:rPr>
          <w:noProof/>
          <w:webHidden/>
        </w:rPr>
        <w:fldChar w:fldCharType="separate"/>
      </w:r>
      <w:ins w:id="142" w:author="Cory Casanave" w:date="2016-12-06T18:27:00Z">
        <w:r w:rsidR="00CD51EF">
          <w:rPr>
            <w:noProof/>
            <w:webHidden/>
          </w:rPr>
          <w:t>66</w:t>
        </w:r>
      </w:ins>
      <w:del w:id="143"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3F3EAFE3" w14:textId="08C52D4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"_Toc468649364"</w:instrText>
      </w:r>
      <w:r w:rsidRPr="008E186E">
        <w:rPr>
          <w:rStyle w:val="Hyperlink"/>
          <w:noProof/>
        </w:rPr>
        <w:instrText xml:space="preserve"> </w:instrText>
      </w:r>
      <w:r w:rsidRPr="008E186E">
        <w:rPr>
          <w:rStyle w:val="Hyperlink"/>
          <w:noProof/>
        </w:rPr>
        <w:fldChar w:fldCharType="separate"/>
      </w:r>
      <w:r w:rsidRPr="008E186E">
        <w:rPr>
          <w:rStyle w:val="Hyperlink"/>
          <w:noProof/>
        </w:rPr>
        <w:t>8.4.15</w:t>
      </w:r>
      <w:r>
        <w:rPr>
          <w:rFonts w:asciiTheme="minorHAnsi" w:eastAsiaTheme="minorEastAsia" w:hAnsiTheme="minorHAnsi" w:cstheme="minorBidi"/>
          <w:noProof/>
          <w:sz w:val="22"/>
          <w:szCs w:val="22"/>
        </w:rPr>
        <w:tab/>
      </w:r>
      <w:r w:rsidRPr="008E186E">
        <w:rPr>
          <w:rStyle w:val="Hyperlink"/>
          <w:noProof/>
        </w:rPr>
        <w:t>Class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_Toc468649364 \h </w:instrText>
      </w:r>
      <w:r>
        <w:rPr>
          <w:noProof/>
          <w:webHidden/>
        </w:rPr>
      </w:r>
      <w:r>
        <w:rPr>
          <w:noProof/>
          <w:webHidden/>
        </w:rPr>
        <w:fldChar w:fldCharType="separate"/>
      </w:r>
      <w:ins w:id="144" w:author="Cory Casanave" w:date="2016-12-06T18:27:00Z">
        <w:r w:rsidR="00CD51EF">
          <w:rPr>
            <w:noProof/>
            <w:webHidden/>
          </w:rPr>
          <w:t>66</w:t>
        </w:r>
      </w:ins>
      <w:del w:id="145"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62EE7B31" w14:textId="1F85E6E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"_Toc468649365"</w:instrText>
      </w:r>
      <w:r w:rsidRPr="008E186E">
        <w:rPr>
          <w:rStyle w:val="Hyperlink"/>
          <w:noProof/>
        </w:rPr>
        <w:instrText xml:space="preserve"> </w:instrText>
      </w:r>
      <w:r w:rsidRPr="008E186E">
        <w:rPr>
          <w:rStyle w:val="Hyperlink"/>
          <w:noProof/>
        </w:rPr>
        <w:fldChar w:fldCharType="separate"/>
      </w:r>
      <w:r w:rsidRPr="008E186E">
        <w:rPr>
          <w:rStyle w:val="Hyperlink"/>
          <w:noProof/>
        </w:rPr>
        <w:t>8.4.16</w:t>
      </w:r>
      <w:r>
        <w:rPr>
          <w:rFonts w:asciiTheme="minorHAnsi" w:eastAsiaTheme="minorEastAsia" w:hAnsiTheme="minorHAnsi" w:cstheme="minorBidi"/>
          <w:noProof/>
          <w:sz w:val="22"/>
          <w:szCs w:val="22"/>
        </w:rPr>
        <w:tab/>
      </w:r>
      <w:r w:rsidRPr="008E186E">
        <w:rPr>
          <w:rStyle w:val="Hyperlink"/>
          <w:noProof/>
        </w:rPr>
        <w:t>Class Decision-making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_Toc468649365 \h </w:instrText>
      </w:r>
      <w:r>
        <w:rPr>
          <w:noProof/>
          <w:webHidden/>
        </w:rPr>
      </w:r>
      <w:r>
        <w:rPr>
          <w:noProof/>
          <w:webHidden/>
        </w:rPr>
        <w:fldChar w:fldCharType="separate"/>
      </w:r>
      <w:ins w:id="146" w:author="Cory Casanave" w:date="2016-12-06T18:27:00Z">
        <w:r w:rsidR="00CD51EF">
          <w:rPr>
            <w:noProof/>
            <w:webHidden/>
          </w:rPr>
          <w:t>66</w:t>
        </w:r>
      </w:ins>
      <w:del w:id="147"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71F8FDEF" w14:textId="2A1323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"_Toc468649366"</w:instrText>
      </w:r>
      <w:r w:rsidRPr="008E186E">
        <w:rPr>
          <w:rStyle w:val="Hyperlink"/>
          <w:noProof/>
        </w:rPr>
        <w:instrText xml:space="preserve"> </w:instrText>
      </w:r>
      <w:r w:rsidRPr="008E186E">
        <w:rPr>
          <w:rStyle w:val="Hyperlink"/>
          <w:noProof/>
        </w:rPr>
        <w:fldChar w:fldCharType="separate"/>
      </w:r>
      <w:r w:rsidRPr="008E186E">
        <w:rPr>
          <w:rStyle w:val="Hyperlink"/>
          <w:noProof/>
        </w:rPr>
        <w:t>8.4.17</w:t>
      </w:r>
      <w:r>
        <w:rPr>
          <w:rFonts w:asciiTheme="minorHAnsi" w:eastAsiaTheme="minorEastAsia" w:hAnsiTheme="minorHAnsi" w:cstheme="minorBidi"/>
          <w:noProof/>
          <w:sz w:val="22"/>
          <w:szCs w:val="22"/>
        </w:rPr>
        <w:tab/>
      </w:r>
      <w:r w:rsidRPr="008E186E">
        <w:rPr>
          <w:rStyle w:val="Hyperlink"/>
          <w:noProof/>
        </w:rPr>
        <w:t>Class Disinformation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_Toc468649366 \h </w:instrText>
      </w:r>
      <w:r>
        <w:rPr>
          <w:noProof/>
          <w:webHidden/>
        </w:rPr>
      </w:r>
      <w:r>
        <w:rPr>
          <w:noProof/>
          <w:webHidden/>
        </w:rPr>
        <w:fldChar w:fldCharType="separate"/>
      </w:r>
      <w:ins w:id="148" w:author="Cory Casanave" w:date="2016-12-06T18:27:00Z">
        <w:r w:rsidR="00CD51EF">
          <w:rPr>
            <w:noProof/>
            <w:webHidden/>
          </w:rPr>
          <w:t>66</w:t>
        </w:r>
      </w:ins>
      <w:del w:id="149"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7832B2AE" w14:textId="095D7472"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"_Toc468649367"</w:instrText>
      </w:r>
      <w:r w:rsidRPr="008E186E">
        <w:rPr>
          <w:rStyle w:val="Hyperlink"/>
          <w:noProof/>
        </w:rPr>
        <w:instrText xml:space="preserve"> </w:instrText>
      </w:r>
      <w:r w:rsidRPr="008E186E">
        <w:rPr>
          <w:rStyle w:val="Hyperlink"/>
          <w:noProof/>
        </w:rPr>
        <w:fldChar w:fldCharType="separate"/>
      </w:r>
      <w:r w:rsidRPr="008E186E">
        <w:rPr>
          <w:rStyle w:val="Hyperlink"/>
          <w:noProof/>
        </w:rPr>
        <w:t>8.4.18</w:t>
      </w:r>
      <w:r>
        <w:rPr>
          <w:rFonts w:asciiTheme="minorHAnsi" w:eastAsiaTheme="minorEastAsia" w:hAnsiTheme="minorHAnsi" w:cstheme="minorBidi"/>
          <w:noProof/>
          <w:sz w:val="22"/>
          <w:szCs w:val="22"/>
        </w:rPr>
        <w:tab/>
      </w:r>
      <w:r w:rsidRPr="008E186E">
        <w:rPr>
          <w:rStyle w:val="Hyperlink"/>
          <w:noProof/>
        </w:rPr>
        <w:t>Class Electromagnetic Spectrum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_Toc468649367 \h </w:instrText>
      </w:r>
      <w:r>
        <w:rPr>
          <w:noProof/>
          <w:webHidden/>
        </w:rPr>
      </w:r>
      <w:r>
        <w:rPr>
          <w:noProof/>
          <w:webHidden/>
        </w:rPr>
        <w:fldChar w:fldCharType="separate"/>
      </w:r>
      <w:ins w:id="150" w:author="Cory Casanave" w:date="2016-12-06T18:27:00Z">
        <w:r w:rsidR="00CD51EF">
          <w:rPr>
            <w:noProof/>
            <w:webHidden/>
          </w:rPr>
          <w:t>66</w:t>
        </w:r>
      </w:ins>
      <w:del w:id="151"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4BFDBCF7" w14:textId="466CB0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"_Toc468649368"</w:instrText>
      </w:r>
      <w:r w:rsidRPr="008E186E">
        <w:rPr>
          <w:rStyle w:val="Hyperlink"/>
          <w:noProof/>
        </w:rPr>
        <w:instrText xml:space="preserve"> </w:instrText>
      </w:r>
      <w:r w:rsidRPr="008E186E">
        <w:rPr>
          <w:rStyle w:val="Hyperlink"/>
          <w:noProof/>
        </w:rPr>
        <w:fldChar w:fldCharType="separate"/>
      </w:r>
      <w:r w:rsidRPr="008E186E">
        <w:rPr>
          <w:rStyle w:val="Hyperlink"/>
          <w:noProof/>
        </w:rPr>
        <w:t>8.4.19</w:t>
      </w:r>
      <w:r>
        <w:rPr>
          <w:rFonts w:asciiTheme="minorHAnsi" w:eastAsiaTheme="minorEastAsia" w:hAnsiTheme="minorHAnsi" w:cstheme="minorBidi"/>
          <w:noProof/>
          <w:sz w:val="22"/>
          <w:szCs w:val="22"/>
        </w:rPr>
        <w:tab/>
      </w:r>
      <w:r w:rsidRPr="008E186E">
        <w:rPr>
          <w:rStyle w:val="Hyperlink"/>
          <w:noProof/>
        </w:rPr>
        <w:t>Class Environmental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_Toc468649368 \h </w:instrText>
      </w:r>
      <w:r>
        <w:rPr>
          <w:noProof/>
          <w:webHidden/>
        </w:rPr>
      </w:r>
      <w:r>
        <w:rPr>
          <w:noProof/>
          <w:webHidden/>
        </w:rPr>
        <w:fldChar w:fldCharType="separate"/>
      </w:r>
      <w:ins w:id="152" w:author="Cory Casanave" w:date="2016-12-06T18:27:00Z">
        <w:r w:rsidR="00CD51EF">
          <w:rPr>
            <w:noProof/>
            <w:webHidden/>
          </w:rPr>
          <w:t>67</w:t>
        </w:r>
      </w:ins>
      <w:del w:id="153"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60471E07" w14:textId="78AC090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"_Toc468649369"</w:instrText>
      </w:r>
      <w:r w:rsidRPr="008E186E">
        <w:rPr>
          <w:rStyle w:val="Hyperlink"/>
          <w:noProof/>
        </w:rPr>
        <w:instrText xml:space="preserve"> </w:instrText>
      </w:r>
      <w:r w:rsidRPr="008E186E">
        <w:rPr>
          <w:rStyle w:val="Hyperlink"/>
          <w:noProof/>
        </w:rPr>
        <w:fldChar w:fldCharType="separate"/>
      </w:r>
      <w:r w:rsidRPr="008E186E">
        <w:rPr>
          <w:rStyle w:val="Hyperlink"/>
          <w:noProof/>
        </w:rPr>
        <w:t>8.4.20</w:t>
      </w:r>
      <w:r>
        <w:rPr>
          <w:rFonts w:asciiTheme="minorHAnsi" w:eastAsiaTheme="minorEastAsia" w:hAnsiTheme="minorHAnsi" w:cstheme="minorBidi"/>
          <w:noProof/>
          <w:sz w:val="22"/>
          <w:szCs w:val="22"/>
        </w:rPr>
        <w:tab/>
      </w:r>
      <w:r w:rsidRPr="008E186E">
        <w:rPr>
          <w:rStyle w:val="Hyperlink"/>
          <w:noProof/>
        </w:rPr>
        <w:t>Class Failure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_Toc468649369 \h </w:instrText>
      </w:r>
      <w:r>
        <w:rPr>
          <w:noProof/>
          <w:webHidden/>
        </w:rPr>
      </w:r>
      <w:r>
        <w:rPr>
          <w:noProof/>
          <w:webHidden/>
        </w:rPr>
        <w:fldChar w:fldCharType="separate"/>
      </w:r>
      <w:ins w:id="154" w:author="Cory Casanave" w:date="2016-12-06T18:27:00Z">
        <w:r w:rsidR="00CD51EF">
          <w:rPr>
            <w:noProof/>
            <w:webHidden/>
          </w:rPr>
          <w:t>67</w:t>
        </w:r>
      </w:ins>
      <w:del w:id="155"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2357EBA1" w14:textId="7C5F6E2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"_Toc468649370"</w:instrText>
      </w:r>
      <w:r w:rsidRPr="008E186E">
        <w:rPr>
          <w:rStyle w:val="Hyperlink"/>
          <w:noProof/>
        </w:rPr>
        <w:instrText xml:space="preserve"> </w:instrText>
      </w:r>
      <w:r w:rsidRPr="008E186E">
        <w:rPr>
          <w:rStyle w:val="Hyperlink"/>
          <w:noProof/>
        </w:rPr>
        <w:fldChar w:fldCharType="separate"/>
      </w:r>
      <w:r w:rsidRPr="008E186E">
        <w:rPr>
          <w:rStyle w:val="Hyperlink"/>
          <w:noProof/>
        </w:rPr>
        <w:t>8.4.21</w:t>
      </w:r>
      <w:r>
        <w:rPr>
          <w:rFonts w:asciiTheme="minorHAnsi" w:eastAsiaTheme="minorEastAsia" w:hAnsiTheme="minorHAnsi" w:cstheme="minorBidi"/>
          <w:noProof/>
          <w:sz w:val="22"/>
          <w:szCs w:val="22"/>
        </w:rPr>
        <w:tab/>
      </w:r>
      <w:r w:rsidRPr="008E186E">
        <w:rPr>
          <w:rStyle w:val="Hyperlink"/>
          <w:noProof/>
        </w:rPr>
        <w:t>Class Financial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_Toc468649370 \h </w:instrText>
      </w:r>
      <w:r>
        <w:rPr>
          <w:noProof/>
          <w:webHidden/>
        </w:rPr>
      </w:r>
      <w:r>
        <w:rPr>
          <w:noProof/>
          <w:webHidden/>
        </w:rPr>
        <w:fldChar w:fldCharType="separate"/>
      </w:r>
      <w:ins w:id="156" w:author="Cory Casanave" w:date="2016-12-06T18:27:00Z">
        <w:r w:rsidR="00CD51EF">
          <w:rPr>
            <w:noProof/>
            <w:webHidden/>
          </w:rPr>
          <w:t>67</w:t>
        </w:r>
      </w:ins>
      <w:del w:id="157"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7EF74757" w14:textId="7E3A7D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"_Toc468649371"</w:instrText>
      </w:r>
      <w:r w:rsidRPr="008E186E">
        <w:rPr>
          <w:rStyle w:val="Hyperlink"/>
          <w:noProof/>
        </w:rPr>
        <w:instrText xml:space="preserve"> </w:instrText>
      </w:r>
      <w:r w:rsidRPr="008E186E">
        <w:rPr>
          <w:rStyle w:val="Hyperlink"/>
          <w:noProof/>
        </w:rPr>
        <w:fldChar w:fldCharType="separate"/>
      </w:r>
      <w:r w:rsidRPr="008E186E">
        <w:rPr>
          <w:rStyle w:val="Hyperlink"/>
          <w:noProof/>
        </w:rPr>
        <w:t>8.4.22</w:t>
      </w:r>
      <w:r>
        <w:rPr>
          <w:rFonts w:asciiTheme="minorHAnsi" w:eastAsiaTheme="minorEastAsia" w:hAnsiTheme="minorHAnsi" w:cstheme="minorBidi"/>
          <w:noProof/>
          <w:sz w:val="22"/>
          <w:szCs w:val="22"/>
        </w:rPr>
        <w:tab/>
      </w:r>
      <w:r w:rsidRPr="008E186E">
        <w:rPr>
          <w:rStyle w:val="Hyperlink"/>
          <w:noProof/>
        </w:rPr>
        <w:t>Class Fire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_Toc468649371 \h </w:instrText>
      </w:r>
      <w:r>
        <w:rPr>
          <w:noProof/>
          <w:webHidden/>
        </w:rPr>
      </w:r>
      <w:r>
        <w:rPr>
          <w:noProof/>
          <w:webHidden/>
        </w:rPr>
        <w:fldChar w:fldCharType="separate"/>
      </w:r>
      <w:ins w:id="158" w:author="Cory Casanave" w:date="2016-12-06T18:27:00Z">
        <w:r w:rsidR="00CD51EF">
          <w:rPr>
            <w:noProof/>
            <w:webHidden/>
          </w:rPr>
          <w:t>67</w:t>
        </w:r>
      </w:ins>
      <w:del w:id="159"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6F78DC39" w14:textId="0756EF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"_Toc468649372"</w:instrText>
      </w:r>
      <w:r w:rsidRPr="008E186E">
        <w:rPr>
          <w:rStyle w:val="Hyperlink"/>
          <w:noProof/>
        </w:rPr>
        <w:instrText xml:space="preserve"> </w:instrText>
      </w:r>
      <w:r w:rsidRPr="008E186E">
        <w:rPr>
          <w:rStyle w:val="Hyperlink"/>
          <w:noProof/>
        </w:rPr>
        <w:fldChar w:fldCharType="separate"/>
      </w:r>
      <w:r w:rsidRPr="008E186E">
        <w:rPr>
          <w:rStyle w:val="Hyperlink"/>
          <w:noProof/>
        </w:rPr>
        <w:t>8.4.23</w:t>
      </w:r>
      <w:r>
        <w:rPr>
          <w:rFonts w:asciiTheme="minorHAnsi" w:eastAsiaTheme="minorEastAsia" w:hAnsiTheme="minorHAnsi" w:cstheme="minorBidi"/>
          <w:noProof/>
          <w:sz w:val="22"/>
          <w:szCs w:val="22"/>
        </w:rPr>
        <w:tab/>
      </w:r>
      <w:r w:rsidRPr="008E186E">
        <w:rPr>
          <w:rStyle w:val="Hyperlink"/>
          <w:noProof/>
        </w:rPr>
        <w:t>Class Geophysical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_Toc468649372 \h </w:instrText>
      </w:r>
      <w:r>
        <w:rPr>
          <w:noProof/>
          <w:webHidden/>
        </w:rPr>
      </w:r>
      <w:r>
        <w:rPr>
          <w:noProof/>
          <w:webHidden/>
        </w:rPr>
        <w:fldChar w:fldCharType="separate"/>
      </w:r>
      <w:ins w:id="160" w:author="Cory Casanave" w:date="2016-12-06T18:27:00Z">
        <w:r w:rsidR="00CD51EF">
          <w:rPr>
            <w:noProof/>
            <w:webHidden/>
          </w:rPr>
          <w:t>67</w:t>
        </w:r>
      </w:ins>
      <w:del w:id="161"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0AA56E39" w14:textId="6B66A52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"_Toc468649373"</w:instrText>
      </w:r>
      <w:r w:rsidRPr="008E186E">
        <w:rPr>
          <w:rStyle w:val="Hyperlink"/>
          <w:noProof/>
        </w:rPr>
        <w:instrText xml:space="preserve"> </w:instrText>
      </w:r>
      <w:r w:rsidRPr="008E186E">
        <w:rPr>
          <w:rStyle w:val="Hyperlink"/>
          <w:noProof/>
        </w:rPr>
        <w:fldChar w:fldCharType="separate"/>
      </w:r>
      <w:r w:rsidRPr="008E186E">
        <w:rPr>
          <w:rStyle w:val="Hyperlink"/>
          <w:noProof/>
        </w:rPr>
        <w:t>8.4.24</w:t>
      </w:r>
      <w:r>
        <w:rPr>
          <w:rFonts w:asciiTheme="minorHAnsi" w:eastAsiaTheme="minorEastAsia" w:hAnsiTheme="minorHAnsi" w:cstheme="minorBidi"/>
          <w:noProof/>
          <w:sz w:val="22"/>
          <w:szCs w:val="22"/>
        </w:rPr>
        <w:tab/>
      </w:r>
      <w:r w:rsidRPr="008E186E">
        <w:rPr>
          <w:rStyle w:val="Hyperlink"/>
          <w:noProof/>
        </w:rPr>
        <w:t>Class Health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_Toc468649373 \h </w:instrText>
      </w:r>
      <w:r>
        <w:rPr>
          <w:noProof/>
          <w:webHidden/>
        </w:rPr>
      </w:r>
      <w:r>
        <w:rPr>
          <w:noProof/>
          <w:webHidden/>
        </w:rPr>
        <w:fldChar w:fldCharType="separate"/>
      </w:r>
      <w:ins w:id="162" w:author="Cory Casanave" w:date="2016-12-06T18:27:00Z">
        <w:r w:rsidR="00CD51EF">
          <w:rPr>
            <w:noProof/>
            <w:webHidden/>
          </w:rPr>
          <w:t>67</w:t>
        </w:r>
      </w:ins>
      <w:del w:id="163"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07822966" w14:textId="502D09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"_Toc468649374"</w:instrText>
      </w:r>
      <w:r w:rsidRPr="008E186E">
        <w:rPr>
          <w:rStyle w:val="Hyperlink"/>
          <w:noProof/>
        </w:rPr>
        <w:instrText xml:space="preserve"> </w:instrText>
      </w:r>
      <w:r w:rsidRPr="008E186E">
        <w:rPr>
          <w:rStyle w:val="Hyperlink"/>
          <w:noProof/>
        </w:rPr>
        <w:fldChar w:fldCharType="separate"/>
      </w:r>
      <w:r w:rsidRPr="008E186E">
        <w:rPr>
          <w:rStyle w:val="Hyperlink"/>
          <w:noProof/>
        </w:rPr>
        <w:t>8.4.25</w:t>
      </w:r>
      <w:r>
        <w:rPr>
          <w:rFonts w:asciiTheme="minorHAnsi" w:eastAsiaTheme="minorEastAsia" w:hAnsiTheme="minorHAnsi" w:cstheme="minorBidi"/>
          <w:noProof/>
          <w:sz w:val="22"/>
          <w:szCs w:val="22"/>
        </w:rPr>
        <w:tab/>
      </w:r>
      <w:r w:rsidRPr="008E186E">
        <w:rPr>
          <w:rStyle w:val="Hyperlink"/>
          <w:noProof/>
        </w:rPr>
        <w:t>Class Identity Theft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_Toc468649374 \h </w:instrText>
      </w:r>
      <w:r>
        <w:rPr>
          <w:noProof/>
          <w:webHidden/>
        </w:rPr>
      </w:r>
      <w:r>
        <w:rPr>
          <w:noProof/>
          <w:webHidden/>
        </w:rPr>
        <w:fldChar w:fldCharType="separate"/>
      </w:r>
      <w:ins w:id="164" w:author="Cory Casanave" w:date="2016-12-06T18:27:00Z">
        <w:r w:rsidR="00CD51EF">
          <w:rPr>
            <w:noProof/>
            <w:webHidden/>
          </w:rPr>
          <w:t>68</w:t>
        </w:r>
      </w:ins>
      <w:del w:id="165"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277AD35F" w14:textId="0B56F5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"_Toc468649375"</w:instrText>
      </w:r>
      <w:r w:rsidRPr="008E186E">
        <w:rPr>
          <w:rStyle w:val="Hyperlink"/>
          <w:noProof/>
        </w:rPr>
        <w:instrText xml:space="preserve"> </w:instrText>
      </w:r>
      <w:r w:rsidRPr="008E186E">
        <w:rPr>
          <w:rStyle w:val="Hyperlink"/>
          <w:noProof/>
        </w:rPr>
        <w:fldChar w:fldCharType="separate"/>
      </w:r>
      <w:r w:rsidRPr="008E186E">
        <w:rPr>
          <w:rStyle w:val="Hyperlink"/>
          <w:noProof/>
        </w:rPr>
        <w:t>8.4.26</w:t>
      </w:r>
      <w:r>
        <w:rPr>
          <w:rFonts w:asciiTheme="minorHAnsi" w:eastAsiaTheme="minorEastAsia" w:hAnsiTheme="minorHAnsi" w:cstheme="minorBidi"/>
          <w:noProof/>
          <w:sz w:val="22"/>
          <w:szCs w:val="22"/>
        </w:rPr>
        <w:tab/>
      </w:r>
      <w:r w:rsidRPr="008E186E">
        <w:rPr>
          <w:rStyle w:val="Hyperlink"/>
          <w:noProof/>
        </w:rPr>
        <w:t>Class Image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_Toc468649375 \h </w:instrText>
      </w:r>
      <w:r>
        <w:rPr>
          <w:noProof/>
          <w:webHidden/>
        </w:rPr>
      </w:r>
      <w:r>
        <w:rPr>
          <w:noProof/>
          <w:webHidden/>
        </w:rPr>
        <w:fldChar w:fldCharType="separate"/>
      </w:r>
      <w:ins w:id="166" w:author="Cory Casanave" w:date="2016-12-06T18:27:00Z">
        <w:r w:rsidR="00CD51EF">
          <w:rPr>
            <w:noProof/>
            <w:webHidden/>
          </w:rPr>
          <w:t>68</w:t>
        </w:r>
      </w:ins>
      <w:del w:id="167"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2E0BA886" w14:textId="5278A28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"_Toc468649376"</w:instrText>
      </w:r>
      <w:r w:rsidRPr="008E186E">
        <w:rPr>
          <w:rStyle w:val="Hyperlink"/>
          <w:noProof/>
        </w:rPr>
        <w:instrText xml:space="preserve"> </w:instrText>
      </w:r>
      <w:r w:rsidRPr="008E186E">
        <w:rPr>
          <w:rStyle w:val="Hyperlink"/>
          <w:noProof/>
        </w:rPr>
        <w:fldChar w:fldCharType="separate"/>
      </w:r>
      <w:r w:rsidRPr="008E186E">
        <w:rPr>
          <w:rStyle w:val="Hyperlink"/>
          <w:noProof/>
        </w:rPr>
        <w:t>8.4.27</w:t>
      </w:r>
      <w:r>
        <w:rPr>
          <w:rFonts w:asciiTheme="minorHAnsi" w:eastAsiaTheme="minorEastAsia" w:hAnsiTheme="minorHAnsi" w:cstheme="minorBidi"/>
          <w:noProof/>
          <w:sz w:val="22"/>
          <w:szCs w:val="22"/>
        </w:rPr>
        <w:tab/>
      </w:r>
      <w:r w:rsidRPr="008E186E">
        <w:rPr>
          <w:rStyle w:val="Hyperlink"/>
          <w:noProof/>
        </w:rPr>
        <w:t>Class Impact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_Toc468649376 \h </w:instrText>
      </w:r>
      <w:r>
        <w:rPr>
          <w:noProof/>
          <w:webHidden/>
        </w:rPr>
      </w:r>
      <w:r>
        <w:rPr>
          <w:noProof/>
          <w:webHidden/>
        </w:rPr>
        <w:fldChar w:fldCharType="separate"/>
      </w:r>
      <w:ins w:id="168" w:author="Cory Casanave" w:date="2016-12-06T18:27:00Z">
        <w:r w:rsidR="00CD51EF">
          <w:rPr>
            <w:noProof/>
            <w:webHidden/>
          </w:rPr>
          <w:t>68</w:t>
        </w:r>
      </w:ins>
      <w:del w:id="169"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104CDB53" w14:textId="6F9DFD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"_Toc468649377"</w:instrText>
      </w:r>
      <w:r w:rsidRPr="008E186E">
        <w:rPr>
          <w:rStyle w:val="Hyperlink"/>
          <w:noProof/>
        </w:rPr>
        <w:instrText xml:space="preserve"> </w:instrText>
      </w:r>
      <w:r w:rsidRPr="008E186E">
        <w:rPr>
          <w:rStyle w:val="Hyperlink"/>
          <w:noProof/>
        </w:rPr>
        <w:fldChar w:fldCharType="separate"/>
      </w:r>
      <w:r w:rsidRPr="008E186E">
        <w:rPr>
          <w:rStyle w:val="Hyperlink"/>
          <w:noProof/>
        </w:rPr>
        <w:t>8.4.28</w:t>
      </w:r>
      <w:r>
        <w:rPr>
          <w:rFonts w:asciiTheme="minorHAnsi" w:eastAsiaTheme="minorEastAsia" w:hAnsiTheme="minorHAnsi" w:cstheme="minorBidi"/>
          <w:noProof/>
          <w:sz w:val="22"/>
          <w:szCs w:val="22"/>
        </w:rPr>
        <w:tab/>
      </w:r>
      <w:r w:rsidRPr="008E186E">
        <w:rPr>
          <w:rStyle w:val="Hyperlink"/>
          <w:noProof/>
        </w:rPr>
        <w:t>Class Inability to Communicate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_Toc468649377 \h </w:instrText>
      </w:r>
      <w:r>
        <w:rPr>
          <w:noProof/>
          <w:webHidden/>
        </w:rPr>
      </w:r>
      <w:r>
        <w:rPr>
          <w:noProof/>
          <w:webHidden/>
        </w:rPr>
        <w:fldChar w:fldCharType="separate"/>
      </w:r>
      <w:ins w:id="170" w:author="Cory Casanave" w:date="2016-12-06T18:27:00Z">
        <w:r w:rsidR="00CD51EF">
          <w:rPr>
            <w:noProof/>
            <w:webHidden/>
          </w:rPr>
          <w:t>68</w:t>
        </w:r>
      </w:ins>
      <w:del w:id="171"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6F86ACEE" w14:textId="5D27DA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"_Toc468649378"</w:instrText>
      </w:r>
      <w:r w:rsidRPr="008E186E">
        <w:rPr>
          <w:rStyle w:val="Hyperlink"/>
          <w:noProof/>
        </w:rPr>
        <w:instrText xml:space="preserve"> </w:instrText>
      </w:r>
      <w:r w:rsidRPr="008E186E">
        <w:rPr>
          <w:rStyle w:val="Hyperlink"/>
          <w:noProof/>
        </w:rPr>
        <w:fldChar w:fldCharType="separate"/>
      </w:r>
      <w:r w:rsidRPr="008E186E">
        <w:rPr>
          <w:rStyle w:val="Hyperlink"/>
          <w:noProof/>
        </w:rPr>
        <w:t>8.4.29</w:t>
      </w:r>
      <w:r>
        <w:rPr>
          <w:rFonts w:asciiTheme="minorHAnsi" w:eastAsiaTheme="minorEastAsia" w:hAnsiTheme="minorHAnsi" w:cstheme="minorBidi"/>
          <w:noProof/>
          <w:sz w:val="22"/>
          <w:szCs w:val="22"/>
        </w:rPr>
        <w:tab/>
      </w:r>
      <w:r w:rsidRPr="008E186E">
        <w:rPr>
          <w:rStyle w:val="Hyperlink"/>
          <w:noProof/>
        </w:rPr>
        <w:t>Class Industrial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_Toc468649378 \h </w:instrText>
      </w:r>
      <w:r>
        <w:rPr>
          <w:noProof/>
          <w:webHidden/>
        </w:rPr>
      </w:r>
      <w:r>
        <w:rPr>
          <w:noProof/>
          <w:webHidden/>
        </w:rPr>
        <w:fldChar w:fldCharType="separate"/>
      </w:r>
      <w:ins w:id="172" w:author="Cory Casanave" w:date="2016-12-06T18:27:00Z">
        <w:r w:rsidR="00CD51EF">
          <w:rPr>
            <w:noProof/>
            <w:webHidden/>
          </w:rPr>
          <w:t>68</w:t>
        </w:r>
      </w:ins>
      <w:del w:id="173"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1CA525FE" w14:textId="43A5EB6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"_Toc468649379"</w:instrText>
      </w:r>
      <w:r w:rsidRPr="008E186E">
        <w:rPr>
          <w:rStyle w:val="Hyperlink"/>
          <w:noProof/>
        </w:rPr>
        <w:instrText xml:space="preserve"> </w:instrText>
      </w:r>
      <w:r w:rsidRPr="008E186E">
        <w:rPr>
          <w:rStyle w:val="Hyperlink"/>
          <w:noProof/>
        </w:rPr>
        <w:fldChar w:fldCharType="separate"/>
      </w:r>
      <w:r w:rsidRPr="008E186E">
        <w:rPr>
          <w:rStyle w:val="Hyperlink"/>
          <w:noProof/>
        </w:rPr>
        <w:t>8.4.30</w:t>
      </w:r>
      <w:r>
        <w:rPr>
          <w:rFonts w:asciiTheme="minorHAnsi" w:eastAsiaTheme="minorEastAsia" w:hAnsiTheme="minorHAnsi" w:cstheme="minorBidi"/>
          <w:noProof/>
          <w:sz w:val="22"/>
          <w:szCs w:val="22"/>
        </w:rPr>
        <w:tab/>
      </w:r>
      <w:r w:rsidRPr="008E186E">
        <w:rPr>
          <w:rStyle w:val="Hyperlink"/>
          <w:noProof/>
        </w:rPr>
        <w:t>Class 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_Toc468649379 \h </w:instrText>
      </w:r>
      <w:r>
        <w:rPr>
          <w:noProof/>
          <w:webHidden/>
        </w:rPr>
      </w:r>
      <w:r>
        <w:rPr>
          <w:noProof/>
          <w:webHidden/>
        </w:rPr>
        <w:fldChar w:fldCharType="separate"/>
      </w:r>
      <w:ins w:id="174" w:author="Cory Casanave" w:date="2016-12-06T18:27:00Z">
        <w:r w:rsidR="00CD51EF">
          <w:rPr>
            <w:noProof/>
            <w:webHidden/>
          </w:rPr>
          <w:t>68</w:t>
        </w:r>
      </w:ins>
      <w:del w:id="175"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06AF3ABF" w14:textId="0D3319A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"_Toc468649380"</w:instrText>
      </w:r>
      <w:r w:rsidRPr="008E186E">
        <w:rPr>
          <w:rStyle w:val="Hyperlink"/>
          <w:noProof/>
        </w:rPr>
        <w:instrText xml:space="preserve"> </w:instrText>
      </w:r>
      <w:r w:rsidRPr="008E186E">
        <w:rPr>
          <w:rStyle w:val="Hyperlink"/>
          <w:noProof/>
        </w:rPr>
        <w:fldChar w:fldCharType="separate"/>
      </w:r>
      <w:r w:rsidRPr="008E186E">
        <w:rPr>
          <w:rStyle w:val="Hyperlink"/>
          <w:noProof/>
        </w:rPr>
        <w:t>8.4.31</w:t>
      </w:r>
      <w:r>
        <w:rPr>
          <w:rFonts w:asciiTheme="minorHAnsi" w:eastAsiaTheme="minorEastAsia" w:hAnsiTheme="minorHAnsi" w:cstheme="minorBidi"/>
          <w:noProof/>
          <w:sz w:val="22"/>
          <w:szCs w:val="22"/>
        </w:rPr>
        <w:tab/>
      </w:r>
      <w:r w:rsidRPr="008E186E">
        <w:rPr>
          <w:rStyle w:val="Hyperlink"/>
          <w:noProof/>
        </w:rPr>
        <w:t>Class Information Loss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_Toc468649380 \h </w:instrText>
      </w:r>
      <w:r>
        <w:rPr>
          <w:noProof/>
          <w:webHidden/>
        </w:rPr>
      </w:r>
      <w:r>
        <w:rPr>
          <w:noProof/>
          <w:webHidden/>
        </w:rPr>
        <w:fldChar w:fldCharType="separate"/>
      </w:r>
      <w:ins w:id="176" w:author="Cory Casanave" w:date="2016-12-06T18:27:00Z">
        <w:r w:rsidR="00CD51EF">
          <w:rPr>
            <w:noProof/>
            <w:webHidden/>
          </w:rPr>
          <w:t>69</w:t>
        </w:r>
      </w:ins>
      <w:del w:id="177"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B6D7114" w14:textId="717DA2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"_Toc468649381"</w:instrText>
      </w:r>
      <w:r w:rsidRPr="008E186E">
        <w:rPr>
          <w:rStyle w:val="Hyperlink"/>
          <w:noProof/>
        </w:rPr>
        <w:instrText xml:space="preserve"> </w:instrText>
      </w:r>
      <w:r w:rsidRPr="008E186E">
        <w:rPr>
          <w:rStyle w:val="Hyperlink"/>
          <w:noProof/>
        </w:rPr>
        <w:fldChar w:fldCharType="separate"/>
      </w:r>
      <w:r w:rsidRPr="008E186E">
        <w:rPr>
          <w:rStyle w:val="Hyperlink"/>
          <w:noProof/>
        </w:rPr>
        <w:t>8.4.32</w:t>
      </w:r>
      <w:r>
        <w:rPr>
          <w:rFonts w:asciiTheme="minorHAnsi" w:eastAsiaTheme="minorEastAsia" w:hAnsiTheme="minorHAnsi" w:cstheme="minorBidi"/>
          <w:noProof/>
          <w:sz w:val="22"/>
          <w:szCs w:val="22"/>
        </w:rPr>
        <w:tab/>
      </w:r>
      <w:r w:rsidRPr="008E186E">
        <w:rPr>
          <w:rStyle w:val="Hyperlink"/>
          <w:noProof/>
        </w:rPr>
        <w:t>Class Infrastructure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_Toc468649381 \h </w:instrText>
      </w:r>
      <w:r>
        <w:rPr>
          <w:noProof/>
          <w:webHidden/>
        </w:rPr>
      </w:r>
      <w:r>
        <w:rPr>
          <w:noProof/>
          <w:webHidden/>
        </w:rPr>
        <w:fldChar w:fldCharType="separate"/>
      </w:r>
      <w:ins w:id="178" w:author="Cory Casanave" w:date="2016-12-06T18:27:00Z">
        <w:r w:rsidR="00CD51EF">
          <w:rPr>
            <w:noProof/>
            <w:webHidden/>
          </w:rPr>
          <w:t>69</w:t>
        </w:r>
      </w:ins>
      <w:del w:id="179"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097CEE2" w14:textId="13466E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"_Toc468649382"</w:instrText>
      </w:r>
      <w:r w:rsidRPr="008E186E">
        <w:rPr>
          <w:rStyle w:val="Hyperlink"/>
          <w:noProof/>
        </w:rPr>
        <w:instrText xml:space="preserve"> </w:instrText>
      </w:r>
      <w:r w:rsidRPr="008E186E">
        <w:rPr>
          <w:rStyle w:val="Hyperlink"/>
          <w:noProof/>
        </w:rPr>
        <w:fldChar w:fldCharType="separate"/>
      </w:r>
      <w:r w:rsidRPr="008E186E">
        <w:rPr>
          <w:rStyle w:val="Hyperlink"/>
          <w:noProof/>
        </w:rPr>
        <w:t>8.4.33</w:t>
      </w:r>
      <w:r>
        <w:rPr>
          <w:rFonts w:asciiTheme="minorHAnsi" w:eastAsiaTheme="minorEastAsia" w:hAnsiTheme="minorHAnsi" w:cstheme="minorBidi"/>
          <w:noProof/>
          <w:sz w:val="22"/>
          <w:szCs w:val="22"/>
        </w:rPr>
        <w:tab/>
      </w:r>
      <w:r w:rsidRPr="008E186E">
        <w:rPr>
          <w:rStyle w:val="Hyperlink"/>
          <w:noProof/>
        </w:rPr>
        <w:t>Class Intellectual Property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_Toc468649382 \h </w:instrText>
      </w:r>
      <w:r>
        <w:rPr>
          <w:noProof/>
          <w:webHidden/>
        </w:rPr>
      </w:r>
      <w:r>
        <w:rPr>
          <w:noProof/>
          <w:webHidden/>
        </w:rPr>
        <w:fldChar w:fldCharType="separate"/>
      </w:r>
      <w:ins w:id="180" w:author="Cory Casanave" w:date="2016-12-06T18:27:00Z">
        <w:r w:rsidR="00CD51EF">
          <w:rPr>
            <w:noProof/>
            <w:webHidden/>
          </w:rPr>
          <w:t>69</w:t>
        </w:r>
      </w:ins>
      <w:del w:id="181"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5AE85392" w14:textId="7F5B298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"_Toc468649383"</w:instrText>
      </w:r>
      <w:r w:rsidRPr="008E186E">
        <w:rPr>
          <w:rStyle w:val="Hyperlink"/>
          <w:noProof/>
        </w:rPr>
        <w:instrText xml:space="preserve"> </w:instrText>
      </w:r>
      <w:r w:rsidRPr="008E186E">
        <w:rPr>
          <w:rStyle w:val="Hyperlink"/>
          <w:noProof/>
        </w:rPr>
        <w:fldChar w:fldCharType="separate"/>
      </w:r>
      <w:r w:rsidRPr="008E186E">
        <w:rPr>
          <w:rStyle w:val="Hyperlink"/>
          <w:noProof/>
        </w:rPr>
        <w:t>8.4.34</w:t>
      </w:r>
      <w:r>
        <w:rPr>
          <w:rFonts w:asciiTheme="minorHAnsi" w:eastAsiaTheme="minorEastAsia" w:hAnsiTheme="minorHAnsi" w:cstheme="minorBidi"/>
          <w:noProof/>
          <w:sz w:val="22"/>
          <w:szCs w:val="22"/>
        </w:rPr>
        <w:tab/>
      </w:r>
      <w:r w:rsidRPr="008E186E">
        <w:rPr>
          <w:rStyle w:val="Hyperlink"/>
          <w:noProof/>
        </w:rPr>
        <w:t>Class Legal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_Toc468649383 \h </w:instrText>
      </w:r>
      <w:r>
        <w:rPr>
          <w:noProof/>
          <w:webHidden/>
        </w:rPr>
      </w:r>
      <w:r>
        <w:rPr>
          <w:noProof/>
          <w:webHidden/>
        </w:rPr>
        <w:fldChar w:fldCharType="separate"/>
      </w:r>
      <w:ins w:id="182" w:author="Cory Casanave" w:date="2016-12-06T18:27:00Z">
        <w:r w:rsidR="00CD51EF">
          <w:rPr>
            <w:noProof/>
            <w:webHidden/>
          </w:rPr>
          <w:t>69</w:t>
        </w:r>
      </w:ins>
      <w:del w:id="183"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1DDAECF9" w14:textId="42D21B8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"_Toc468649384"</w:instrText>
      </w:r>
      <w:r w:rsidRPr="008E186E">
        <w:rPr>
          <w:rStyle w:val="Hyperlink"/>
          <w:noProof/>
        </w:rPr>
        <w:instrText xml:space="preserve"> </w:instrText>
      </w:r>
      <w:r w:rsidRPr="008E186E">
        <w:rPr>
          <w:rStyle w:val="Hyperlink"/>
          <w:noProof/>
        </w:rPr>
        <w:fldChar w:fldCharType="separate"/>
      </w:r>
      <w:r w:rsidRPr="008E186E">
        <w:rPr>
          <w:rStyle w:val="Hyperlink"/>
          <w:noProof/>
        </w:rPr>
        <w:t>8.4.35</w:t>
      </w:r>
      <w:r>
        <w:rPr>
          <w:rFonts w:asciiTheme="minorHAnsi" w:eastAsiaTheme="minorEastAsia" w:hAnsiTheme="minorHAnsi" w:cstheme="minorBidi"/>
          <w:noProof/>
          <w:sz w:val="22"/>
          <w:szCs w:val="22"/>
        </w:rPr>
        <w:tab/>
      </w:r>
      <w:r w:rsidRPr="008E186E">
        <w:rPr>
          <w:rStyle w:val="Hyperlink"/>
          <w:noProof/>
        </w:rPr>
        <w:t>Class Loss of Control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_Toc468649384 \h </w:instrText>
      </w:r>
      <w:r>
        <w:rPr>
          <w:noProof/>
          <w:webHidden/>
        </w:rPr>
      </w:r>
      <w:r>
        <w:rPr>
          <w:noProof/>
          <w:webHidden/>
        </w:rPr>
        <w:fldChar w:fldCharType="separate"/>
      </w:r>
      <w:ins w:id="184" w:author="Cory Casanave" w:date="2016-12-06T18:27:00Z">
        <w:r w:rsidR="00CD51EF">
          <w:rPr>
            <w:noProof/>
            <w:webHidden/>
          </w:rPr>
          <w:t>69</w:t>
        </w:r>
      </w:ins>
      <w:del w:id="185"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72C1BEBB" w14:textId="2711A58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"_Toc468649385"</w:instrText>
      </w:r>
      <w:r w:rsidRPr="008E186E">
        <w:rPr>
          <w:rStyle w:val="Hyperlink"/>
          <w:noProof/>
        </w:rPr>
        <w:instrText xml:space="preserve"> </w:instrText>
      </w:r>
      <w:r w:rsidRPr="008E186E">
        <w:rPr>
          <w:rStyle w:val="Hyperlink"/>
          <w:noProof/>
        </w:rPr>
        <w:fldChar w:fldCharType="separate"/>
      </w:r>
      <w:r w:rsidRPr="008E186E">
        <w:rPr>
          <w:rStyle w:val="Hyperlink"/>
          <w:noProof/>
        </w:rPr>
        <w:t>8.4.36</w:t>
      </w:r>
      <w:r>
        <w:rPr>
          <w:rFonts w:asciiTheme="minorHAnsi" w:eastAsiaTheme="minorEastAsia" w:hAnsiTheme="minorHAnsi" w:cstheme="minorBidi"/>
          <w:noProof/>
          <w:sz w:val="22"/>
          <w:szCs w:val="22"/>
        </w:rPr>
        <w:tab/>
      </w:r>
      <w:r w:rsidRPr="008E186E">
        <w:rPr>
          <w:rStyle w:val="Hyperlink"/>
          <w:noProof/>
        </w:rPr>
        <w:t>Class Meteorological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_Toc468649385 \h </w:instrText>
      </w:r>
      <w:r>
        <w:rPr>
          <w:noProof/>
          <w:webHidden/>
        </w:rPr>
      </w:r>
      <w:r>
        <w:rPr>
          <w:noProof/>
          <w:webHidden/>
        </w:rPr>
        <w:fldChar w:fldCharType="separate"/>
      </w:r>
      <w:ins w:id="186" w:author="Cory Casanave" w:date="2016-12-06T18:27:00Z">
        <w:r w:rsidR="00CD51EF">
          <w:rPr>
            <w:noProof/>
            <w:webHidden/>
          </w:rPr>
          <w:t>69</w:t>
        </w:r>
      </w:ins>
      <w:del w:id="187"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DBF0792" w14:textId="0B88EBD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"_Toc468649386"</w:instrText>
      </w:r>
      <w:r w:rsidRPr="008E186E">
        <w:rPr>
          <w:rStyle w:val="Hyperlink"/>
          <w:noProof/>
        </w:rPr>
        <w:instrText xml:space="preserve"> </w:instrText>
      </w:r>
      <w:r w:rsidRPr="008E186E">
        <w:rPr>
          <w:rStyle w:val="Hyperlink"/>
          <w:noProof/>
        </w:rPr>
        <w:fldChar w:fldCharType="separate"/>
      </w:r>
      <w:r w:rsidRPr="008E186E">
        <w:rPr>
          <w:rStyle w:val="Hyperlink"/>
          <w:noProof/>
        </w:rPr>
        <w:t>8.4.37</w:t>
      </w:r>
      <w:r>
        <w:rPr>
          <w:rFonts w:asciiTheme="minorHAnsi" w:eastAsiaTheme="minorEastAsia" w:hAnsiTheme="minorHAnsi" w:cstheme="minorBidi"/>
          <w:noProof/>
          <w:sz w:val="22"/>
          <w:szCs w:val="22"/>
        </w:rPr>
        <w:tab/>
      </w:r>
      <w:r w:rsidRPr="008E186E">
        <w:rPr>
          <w:rStyle w:val="Hyperlink"/>
          <w:noProof/>
        </w:rPr>
        <w:t>Class Mission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_Toc468649386 \h </w:instrText>
      </w:r>
      <w:r>
        <w:rPr>
          <w:noProof/>
          <w:webHidden/>
        </w:rPr>
      </w:r>
      <w:r>
        <w:rPr>
          <w:noProof/>
          <w:webHidden/>
        </w:rPr>
        <w:fldChar w:fldCharType="separate"/>
      </w:r>
      <w:ins w:id="188" w:author="Cory Casanave" w:date="2016-12-06T18:27:00Z">
        <w:r w:rsidR="00CD51EF">
          <w:rPr>
            <w:noProof/>
            <w:webHidden/>
          </w:rPr>
          <w:t>70</w:t>
        </w:r>
      </w:ins>
      <w:del w:id="189"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7492146C" w14:textId="4785AD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"_Toc468649387"</w:instrText>
      </w:r>
      <w:r w:rsidRPr="008E186E">
        <w:rPr>
          <w:rStyle w:val="Hyperlink"/>
          <w:noProof/>
        </w:rPr>
        <w:instrText xml:space="preserve"> </w:instrText>
      </w:r>
      <w:r w:rsidRPr="008E186E">
        <w:rPr>
          <w:rStyle w:val="Hyperlink"/>
          <w:noProof/>
        </w:rPr>
        <w:fldChar w:fldCharType="separate"/>
      </w:r>
      <w:r w:rsidRPr="008E186E">
        <w:rPr>
          <w:rStyle w:val="Hyperlink"/>
          <w:noProof/>
        </w:rPr>
        <w:t>8.4.38</w:t>
      </w:r>
      <w:r>
        <w:rPr>
          <w:rFonts w:asciiTheme="minorHAnsi" w:eastAsiaTheme="minorEastAsia" w:hAnsiTheme="minorHAnsi" w:cstheme="minorBidi"/>
          <w:noProof/>
          <w:sz w:val="22"/>
          <w:szCs w:val="22"/>
        </w:rPr>
        <w:tab/>
      </w:r>
      <w:r w:rsidRPr="008E186E">
        <w:rPr>
          <w:rStyle w:val="Hyperlink"/>
          <w:noProof/>
        </w:rPr>
        <w:t>Class Non-Technical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_Toc468649387 \h </w:instrText>
      </w:r>
      <w:r>
        <w:rPr>
          <w:noProof/>
          <w:webHidden/>
        </w:rPr>
      </w:r>
      <w:r>
        <w:rPr>
          <w:noProof/>
          <w:webHidden/>
        </w:rPr>
        <w:fldChar w:fldCharType="separate"/>
      </w:r>
      <w:ins w:id="190" w:author="Cory Casanave" w:date="2016-12-06T18:27:00Z">
        <w:r w:rsidR="00CD51EF">
          <w:rPr>
            <w:noProof/>
            <w:webHidden/>
          </w:rPr>
          <w:t>70</w:t>
        </w:r>
      </w:ins>
      <w:del w:id="191"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23266FC4" w14:textId="40AB404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"_Toc468649388"</w:instrText>
      </w:r>
      <w:r w:rsidRPr="008E186E">
        <w:rPr>
          <w:rStyle w:val="Hyperlink"/>
          <w:noProof/>
        </w:rPr>
        <w:instrText xml:space="preserve"> </w:instrText>
      </w:r>
      <w:r w:rsidRPr="008E186E">
        <w:rPr>
          <w:rStyle w:val="Hyperlink"/>
          <w:noProof/>
        </w:rPr>
        <w:fldChar w:fldCharType="separate"/>
      </w:r>
      <w:r w:rsidRPr="008E186E">
        <w:rPr>
          <w:rStyle w:val="Hyperlink"/>
          <w:noProof/>
        </w:rPr>
        <w:t>8.4.39</w:t>
      </w:r>
      <w:r>
        <w:rPr>
          <w:rFonts w:asciiTheme="minorHAnsi" w:eastAsiaTheme="minorEastAsia" w:hAnsiTheme="minorHAnsi" w:cstheme="minorBidi"/>
          <w:noProof/>
          <w:sz w:val="22"/>
          <w:szCs w:val="22"/>
        </w:rPr>
        <w:tab/>
      </w:r>
      <w:r w:rsidRPr="008E186E">
        <w:rPr>
          <w:rStyle w:val="Hyperlink"/>
          <w:noProof/>
        </w:rPr>
        <w:t>Class Nuclear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_Toc468649388 \h </w:instrText>
      </w:r>
      <w:r>
        <w:rPr>
          <w:noProof/>
          <w:webHidden/>
        </w:rPr>
      </w:r>
      <w:r>
        <w:rPr>
          <w:noProof/>
          <w:webHidden/>
        </w:rPr>
        <w:fldChar w:fldCharType="separate"/>
      </w:r>
      <w:ins w:id="192" w:author="Cory Casanave" w:date="2016-12-06T18:27:00Z">
        <w:r w:rsidR="00CD51EF">
          <w:rPr>
            <w:noProof/>
            <w:webHidden/>
          </w:rPr>
          <w:t>70</w:t>
        </w:r>
      </w:ins>
      <w:del w:id="193"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149A87D9" w14:textId="46BF11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"_Toc468649389"</w:instrText>
      </w:r>
      <w:r w:rsidRPr="008E186E">
        <w:rPr>
          <w:rStyle w:val="Hyperlink"/>
          <w:noProof/>
        </w:rPr>
        <w:instrText xml:space="preserve"> </w:instrText>
      </w:r>
      <w:r w:rsidRPr="008E186E">
        <w:rPr>
          <w:rStyle w:val="Hyperlink"/>
          <w:noProof/>
        </w:rPr>
        <w:fldChar w:fldCharType="separate"/>
      </w:r>
      <w:r w:rsidRPr="008E186E">
        <w:rPr>
          <w:rStyle w:val="Hyperlink"/>
          <w:noProof/>
        </w:rPr>
        <w:t>8.4.40</w:t>
      </w:r>
      <w:r>
        <w:rPr>
          <w:rFonts w:asciiTheme="minorHAnsi" w:eastAsiaTheme="minorEastAsia" w:hAnsiTheme="minorHAnsi" w:cstheme="minorBidi"/>
          <w:noProof/>
          <w:sz w:val="22"/>
          <w:szCs w:val="22"/>
        </w:rPr>
        <w:tab/>
      </w:r>
      <w:r w:rsidRPr="008E186E">
        <w:rPr>
          <w:rStyle w:val="Hyperlink"/>
          <w:noProof/>
        </w:rPr>
        <w:t>Class Physical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_Toc468649389 \h </w:instrText>
      </w:r>
      <w:r>
        <w:rPr>
          <w:noProof/>
          <w:webHidden/>
        </w:rPr>
      </w:r>
      <w:r>
        <w:rPr>
          <w:noProof/>
          <w:webHidden/>
        </w:rPr>
        <w:fldChar w:fldCharType="separate"/>
      </w:r>
      <w:ins w:id="194" w:author="Cory Casanave" w:date="2016-12-06T18:27:00Z">
        <w:r w:rsidR="00CD51EF">
          <w:rPr>
            <w:noProof/>
            <w:webHidden/>
          </w:rPr>
          <w:t>70</w:t>
        </w:r>
      </w:ins>
      <w:del w:id="195"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075A5AEA" w14:textId="0FCFF09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"_Toc468649390"</w:instrText>
      </w:r>
      <w:r w:rsidRPr="008E186E">
        <w:rPr>
          <w:rStyle w:val="Hyperlink"/>
          <w:noProof/>
        </w:rPr>
        <w:instrText xml:space="preserve"> </w:instrText>
      </w:r>
      <w:r w:rsidRPr="008E186E">
        <w:rPr>
          <w:rStyle w:val="Hyperlink"/>
          <w:noProof/>
        </w:rPr>
        <w:fldChar w:fldCharType="separate"/>
      </w:r>
      <w:r w:rsidRPr="008E186E">
        <w:rPr>
          <w:rStyle w:val="Hyperlink"/>
          <w:noProof/>
        </w:rPr>
        <w:t>8.4.41</w:t>
      </w:r>
      <w:r>
        <w:rPr>
          <w:rFonts w:asciiTheme="minorHAnsi" w:eastAsiaTheme="minorEastAsia" w:hAnsiTheme="minorHAnsi" w:cstheme="minorBidi"/>
          <w:noProof/>
          <w:sz w:val="22"/>
          <w:szCs w:val="22"/>
        </w:rPr>
        <w:tab/>
      </w:r>
      <w:r w:rsidRPr="008E186E">
        <w:rPr>
          <w:rStyle w:val="Hyperlink"/>
          <w:noProof/>
        </w:rPr>
        <w:t>Class Process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_Toc468649390 \h </w:instrText>
      </w:r>
      <w:r>
        <w:rPr>
          <w:noProof/>
          <w:webHidden/>
        </w:rPr>
      </w:r>
      <w:r>
        <w:rPr>
          <w:noProof/>
          <w:webHidden/>
        </w:rPr>
        <w:fldChar w:fldCharType="separate"/>
      </w:r>
      <w:ins w:id="196" w:author="Cory Casanave" w:date="2016-12-06T18:27:00Z">
        <w:r w:rsidR="00CD51EF">
          <w:rPr>
            <w:noProof/>
            <w:webHidden/>
          </w:rPr>
          <w:t>70</w:t>
        </w:r>
      </w:ins>
      <w:del w:id="197"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305E76A2" w14:textId="1E9BF73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"_Toc468649391"</w:instrText>
      </w:r>
      <w:r w:rsidRPr="008E186E">
        <w:rPr>
          <w:rStyle w:val="Hyperlink"/>
          <w:noProof/>
        </w:rPr>
        <w:instrText xml:space="preserve"> </w:instrText>
      </w:r>
      <w:r w:rsidRPr="008E186E">
        <w:rPr>
          <w:rStyle w:val="Hyperlink"/>
          <w:noProof/>
        </w:rPr>
        <w:fldChar w:fldCharType="separate"/>
      </w:r>
      <w:r w:rsidRPr="008E186E">
        <w:rPr>
          <w:rStyle w:val="Hyperlink"/>
          <w:noProof/>
        </w:rPr>
        <w:t>8.4.42</w:t>
      </w:r>
      <w:r>
        <w:rPr>
          <w:rFonts w:asciiTheme="minorHAnsi" w:eastAsiaTheme="minorEastAsia" w:hAnsiTheme="minorHAnsi" w:cstheme="minorBidi"/>
          <w:noProof/>
          <w:sz w:val="22"/>
          <w:szCs w:val="22"/>
        </w:rPr>
        <w:tab/>
      </w:r>
      <w:r w:rsidRPr="008E186E">
        <w:rPr>
          <w:rStyle w:val="Hyperlink"/>
          <w:noProof/>
        </w:rPr>
        <w:t>Class Radiological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_Toc468649391 \h </w:instrText>
      </w:r>
      <w:r>
        <w:rPr>
          <w:noProof/>
          <w:webHidden/>
        </w:rPr>
      </w:r>
      <w:r>
        <w:rPr>
          <w:noProof/>
          <w:webHidden/>
        </w:rPr>
        <w:fldChar w:fldCharType="separate"/>
      </w:r>
      <w:ins w:id="198" w:author="Cory Casanave" w:date="2016-12-06T18:27:00Z">
        <w:r w:rsidR="00CD51EF">
          <w:rPr>
            <w:noProof/>
            <w:webHidden/>
          </w:rPr>
          <w:t>70</w:t>
        </w:r>
      </w:ins>
      <w:del w:id="199"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32FA0476" w14:textId="282179A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"_Toc468649392"</w:instrText>
      </w:r>
      <w:r w:rsidRPr="008E186E">
        <w:rPr>
          <w:rStyle w:val="Hyperlink"/>
          <w:noProof/>
        </w:rPr>
        <w:instrText xml:space="preserve"> </w:instrText>
      </w:r>
      <w:r w:rsidRPr="008E186E">
        <w:rPr>
          <w:rStyle w:val="Hyperlink"/>
          <w:noProof/>
        </w:rPr>
        <w:fldChar w:fldCharType="separate"/>
      </w:r>
      <w:r w:rsidRPr="008E186E">
        <w:rPr>
          <w:rStyle w:val="Hyperlink"/>
          <w:noProof/>
        </w:rPr>
        <w:t>8.4.43</w:t>
      </w:r>
      <w:r>
        <w:rPr>
          <w:rFonts w:asciiTheme="minorHAnsi" w:eastAsiaTheme="minorEastAsia" w:hAnsiTheme="minorHAnsi" w:cstheme="minorBidi"/>
          <w:noProof/>
          <w:sz w:val="22"/>
          <w:szCs w:val="22"/>
        </w:rPr>
        <w:tab/>
      </w:r>
      <w:r w:rsidRPr="008E186E">
        <w:rPr>
          <w:rStyle w:val="Hyperlink"/>
          <w:noProof/>
        </w:rPr>
        <w:t>Class Safety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_Toc468649392 \h </w:instrText>
      </w:r>
      <w:r>
        <w:rPr>
          <w:noProof/>
          <w:webHidden/>
        </w:rPr>
      </w:r>
      <w:r>
        <w:rPr>
          <w:noProof/>
          <w:webHidden/>
        </w:rPr>
        <w:fldChar w:fldCharType="separate"/>
      </w:r>
      <w:ins w:id="200" w:author="Cory Casanave" w:date="2016-12-06T18:27:00Z">
        <w:r w:rsidR="00CD51EF">
          <w:rPr>
            <w:noProof/>
            <w:webHidden/>
          </w:rPr>
          <w:t>71</w:t>
        </w:r>
      </w:ins>
      <w:del w:id="201"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3C89F404" w14:textId="704D68B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"_Toc468649393"</w:instrText>
      </w:r>
      <w:r w:rsidRPr="008E186E">
        <w:rPr>
          <w:rStyle w:val="Hyperlink"/>
          <w:noProof/>
        </w:rPr>
        <w:instrText xml:space="preserve"> </w:instrText>
      </w:r>
      <w:r w:rsidRPr="008E186E">
        <w:rPr>
          <w:rStyle w:val="Hyperlink"/>
          <w:noProof/>
        </w:rPr>
        <w:fldChar w:fldCharType="separate"/>
      </w:r>
      <w:r w:rsidRPr="008E186E">
        <w:rPr>
          <w:rStyle w:val="Hyperlink"/>
          <w:noProof/>
        </w:rPr>
        <w:t>8.4.44</w:t>
      </w:r>
      <w:r>
        <w:rPr>
          <w:rFonts w:asciiTheme="minorHAnsi" w:eastAsiaTheme="minorEastAsia" w:hAnsiTheme="minorHAnsi" w:cstheme="minorBidi"/>
          <w:noProof/>
          <w:sz w:val="22"/>
          <w:szCs w:val="22"/>
        </w:rPr>
        <w:tab/>
      </w:r>
      <w:r w:rsidRPr="008E186E">
        <w:rPr>
          <w:rStyle w:val="Hyperlink"/>
          <w:noProof/>
        </w:rPr>
        <w:t>Class Safety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_Toc468649393 \h </w:instrText>
      </w:r>
      <w:r>
        <w:rPr>
          <w:noProof/>
          <w:webHidden/>
        </w:rPr>
      </w:r>
      <w:r>
        <w:rPr>
          <w:noProof/>
          <w:webHidden/>
        </w:rPr>
        <w:fldChar w:fldCharType="separate"/>
      </w:r>
      <w:ins w:id="202" w:author="Cory Casanave" w:date="2016-12-06T18:27:00Z">
        <w:r w:rsidR="00CD51EF">
          <w:rPr>
            <w:noProof/>
            <w:webHidden/>
          </w:rPr>
          <w:t>71</w:t>
        </w:r>
      </w:ins>
      <w:del w:id="203"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13630C6E" w14:textId="56C840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"_Toc468649394"</w:instrText>
      </w:r>
      <w:r w:rsidRPr="008E186E">
        <w:rPr>
          <w:rStyle w:val="Hyperlink"/>
          <w:noProof/>
        </w:rPr>
        <w:instrText xml:space="preserve"> </w:instrText>
      </w:r>
      <w:r w:rsidRPr="008E186E">
        <w:rPr>
          <w:rStyle w:val="Hyperlink"/>
          <w:noProof/>
        </w:rPr>
        <w:fldChar w:fldCharType="separate"/>
      </w:r>
      <w:r w:rsidRPr="008E186E">
        <w:rPr>
          <w:rStyle w:val="Hyperlink"/>
          <w:noProof/>
        </w:rPr>
        <w:t>8.4.45</w:t>
      </w:r>
      <w:r>
        <w:rPr>
          <w:rFonts w:asciiTheme="minorHAnsi" w:eastAsiaTheme="minorEastAsia" w:hAnsiTheme="minorHAnsi" w:cstheme="minorBidi"/>
          <w:noProof/>
          <w:sz w:val="22"/>
          <w:szCs w:val="22"/>
        </w:rPr>
        <w:tab/>
      </w:r>
      <w:r w:rsidRPr="008E186E">
        <w:rPr>
          <w:rStyle w:val="Hyperlink"/>
          <w:noProof/>
        </w:rPr>
        <w:t>Class Security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_Toc468649394 \h </w:instrText>
      </w:r>
      <w:r>
        <w:rPr>
          <w:noProof/>
          <w:webHidden/>
        </w:rPr>
      </w:r>
      <w:r>
        <w:rPr>
          <w:noProof/>
          <w:webHidden/>
        </w:rPr>
        <w:fldChar w:fldCharType="separate"/>
      </w:r>
      <w:ins w:id="204" w:author="Cory Casanave" w:date="2016-12-06T18:27:00Z">
        <w:r w:rsidR="00CD51EF">
          <w:rPr>
            <w:noProof/>
            <w:webHidden/>
          </w:rPr>
          <w:t>71</w:t>
        </w:r>
      </w:ins>
      <w:del w:id="205"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59E09CAB" w14:textId="7BC4A0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"_Toc468649395"</w:instrText>
      </w:r>
      <w:r w:rsidRPr="008E186E">
        <w:rPr>
          <w:rStyle w:val="Hyperlink"/>
          <w:noProof/>
        </w:rPr>
        <w:instrText xml:space="preserve"> </w:instrText>
      </w:r>
      <w:r w:rsidRPr="008E186E">
        <w:rPr>
          <w:rStyle w:val="Hyperlink"/>
          <w:noProof/>
        </w:rPr>
        <w:fldChar w:fldCharType="separate"/>
      </w:r>
      <w:r w:rsidRPr="008E186E">
        <w:rPr>
          <w:rStyle w:val="Hyperlink"/>
          <w:noProof/>
        </w:rPr>
        <w:t>8.4.46</w:t>
      </w:r>
      <w:r>
        <w:rPr>
          <w:rFonts w:asciiTheme="minorHAnsi" w:eastAsiaTheme="minorEastAsia" w:hAnsiTheme="minorHAnsi" w:cstheme="minorBidi"/>
          <w:noProof/>
          <w:sz w:val="22"/>
          <w:szCs w:val="22"/>
        </w:rPr>
        <w:tab/>
      </w:r>
      <w:r w:rsidRPr="008E186E">
        <w:rPr>
          <w:rStyle w:val="Hyperlink"/>
          <w:noProof/>
        </w:rPr>
        <w:t>Class Source of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_Toc468649395 \h </w:instrText>
      </w:r>
      <w:r>
        <w:rPr>
          <w:noProof/>
          <w:webHidden/>
        </w:rPr>
      </w:r>
      <w:r>
        <w:rPr>
          <w:noProof/>
          <w:webHidden/>
        </w:rPr>
        <w:fldChar w:fldCharType="separate"/>
      </w:r>
      <w:ins w:id="206" w:author="Cory Casanave" w:date="2016-12-06T18:27:00Z">
        <w:r w:rsidR="00CD51EF">
          <w:rPr>
            <w:noProof/>
            <w:webHidden/>
          </w:rPr>
          <w:t>71</w:t>
        </w:r>
      </w:ins>
      <w:del w:id="207"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18E73B9E" w14:textId="7870CD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"_Toc468649396"</w:instrText>
      </w:r>
      <w:r w:rsidRPr="008E186E">
        <w:rPr>
          <w:rStyle w:val="Hyperlink"/>
          <w:noProof/>
        </w:rPr>
        <w:instrText xml:space="preserve"> </w:instrText>
      </w:r>
      <w:r w:rsidRPr="008E186E">
        <w:rPr>
          <w:rStyle w:val="Hyperlink"/>
          <w:noProof/>
        </w:rPr>
        <w:fldChar w:fldCharType="separate"/>
      </w:r>
      <w:r w:rsidRPr="008E186E">
        <w:rPr>
          <w:rStyle w:val="Hyperlink"/>
          <w:noProof/>
        </w:rPr>
        <w:t>8.4.47</w:t>
      </w:r>
      <w:r>
        <w:rPr>
          <w:rFonts w:asciiTheme="minorHAnsi" w:eastAsiaTheme="minorEastAsia" w:hAnsiTheme="minorHAnsi" w:cstheme="minorBidi"/>
          <w:noProof/>
          <w:sz w:val="22"/>
          <w:szCs w:val="22"/>
        </w:rPr>
        <w:tab/>
      </w:r>
      <w:r w:rsidRPr="008E186E">
        <w:rPr>
          <w:rStyle w:val="Hyperlink"/>
          <w:noProof/>
        </w:rPr>
        <w:t>Class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_Toc468649396 \h </w:instrText>
      </w:r>
      <w:r>
        <w:rPr>
          <w:noProof/>
          <w:webHidden/>
        </w:rPr>
      </w:r>
      <w:r>
        <w:rPr>
          <w:noProof/>
          <w:webHidden/>
        </w:rPr>
        <w:fldChar w:fldCharType="separate"/>
      </w:r>
      <w:ins w:id="208" w:author="Cory Casanave" w:date="2016-12-06T18:27:00Z">
        <w:r w:rsidR="00CD51EF">
          <w:rPr>
            <w:noProof/>
            <w:webHidden/>
          </w:rPr>
          <w:t>71</w:t>
        </w:r>
      </w:ins>
      <w:del w:id="209"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79E6DAA9" w14:textId="35687D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"_Toc468649397"</w:instrText>
      </w:r>
      <w:r w:rsidRPr="008E186E">
        <w:rPr>
          <w:rStyle w:val="Hyperlink"/>
          <w:noProof/>
        </w:rPr>
        <w:instrText xml:space="preserve"> </w:instrText>
      </w:r>
      <w:r w:rsidRPr="008E186E">
        <w:rPr>
          <w:rStyle w:val="Hyperlink"/>
          <w:noProof/>
        </w:rPr>
        <w:fldChar w:fldCharType="separate"/>
      </w:r>
      <w:r w:rsidRPr="008E186E">
        <w:rPr>
          <w:rStyle w:val="Hyperlink"/>
          <w:noProof/>
        </w:rPr>
        <w:t>8.4.48</w:t>
      </w:r>
      <w:r>
        <w:rPr>
          <w:rFonts w:asciiTheme="minorHAnsi" w:eastAsiaTheme="minorEastAsia" w:hAnsiTheme="minorHAnsi" w:cstheme="minorBidi"/>
          <w:noProof/>
          <w:sz w:val="22"/>
          <w:szCs w:val="22"/>
        </w:rPr>
        <w:tab/>
      </w:r>
      <w:r w:rsidRPr="008E186E">
        <w:rPr>
          <w:rStyle w:val="Hyperlink"/>
          <w:noProof/>
        </w:rPr>
        <w:t>Class Terrorism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_Toc468649397 \h </w:instrText>
      </w:r>
      <w:r>
        <w:rPr>
          <w:noProof/>
          <w:webHidden/>
        </w:rPr>
      </w:r>
      <w:r>
        <w:rPr>
          <w:noProof/>
          <w:webHidden/>
        </w:rPr>
        <w:fldChar w:fldCharType="separate"/>
      </w:r>
      <w:ins w:id="210" w:author="Cory Casanave" w:date="2016-12-06T18:27:00Z">
        <w:r w:rsidR="00CD51EF">
          <w:rPr>
            <w:noProof/>
            <w:webHidden/>
          </w:rPr>
          <w:t>71</w:t>
        </w:r>
      </w:ins>
      <w:del w:id="211"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285F836D" w14:textId="2A05FF2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"_Toc468649398"</w:instrText>
      </w:r>
      <w:r w:rsidRPr="008E186E">
        <w:rPr>
          <w:rStyle w:val="Hyperlink"/>
          <w:noProof/>
        </w:rPr>
        <w:instrText xml:space="preserve"> </w:instrText>
      </w:r>
      <w:r w:rsidRPr="008E186E">
        <w:rPr>
          <w:rStyle w:val="Hyperlink"/>
          <w:noProof/>
        </w:rPr>
        <w:fldChar w:fldCharType="separate"/>
      </w:r>
      <w:r w:rsidRPr="008E186E">
        <w:rPr>
          <w:rStyle w:val="Hyperlink"/>
          <w:noProof/>
        </w:rPr>
        <w:t>8.4.49</w:t>
      </w:r>
      <w:r>
        <w:rPr>
          <w:rFonts w:asciiTheme="minorHAnsi" w:eastAsiaTheme="minorEastAsia" w:hAnsiTheme="minorHAnsi" w:cstheme="minorBidi"/>
          <w:noProof/>
          <w:sz w:val="22"/>
          <w:szCs w:val="22"/>
        </w:rPr>
        <w:tab/>
      </w:r>
      <w:r w:rsidRPr="008E186E">
        <w:rPr>
          <w:rStyle w:val="Hyperlink"/>
          <w:noProof/>
        </w:rPr>
        <w:t>Class Transport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_Toc468649398 \h </w:instrText>
      </w:r>
      <w:r>
        <w:rPr>
          <w:noProof/>
          <w:webHidden/>
        </w:rPr>
      </w:r>
      <w:r>
        <w:rPr>
          <w:noProof/>
          <w:webHidden/>
        </w:rPr>
        <w:fldChar w:fldCharType="separate"/>
      </w:r>
      <w:ins w:id="212" w:author="Cory Casanave" w:date="2016-12-06T18:27:00Z">
        <w:r w:rsidR="00CD51EF">
          <w:rPr>
            <w:noProof/>
            <w:webHidden/>
          </w:rPr>
          <w:t>72</w:t>
        </w:r>
      </w:ins>
      <w:del w:id="213" w:author="Cory Casanave" w:date="2016-12-06T18:22:00Z">
        <w:r w:rsidR="00041B4E" w:rsidDel="00606FC4">
          <w:rPr>
            <w:noProof/>
            <w:webHidden/>
          </w:rPr>
          <w:delText>101</w:delText>
        </w:r>
      </w:del>
      <w:r>
        <w:rPr>
          <w:noProof/>
          <w:webHidden/>
        </w:rPr>
        <w:fldChar w:fldCharType="end"/>
      </w:r>
      <w:r w:rsidRPr="008E186E">
        <w:rPr>
          <w:rStyle w:val="Hyperlink"/>
          <w:noProof/>
        </w:rPr>
        <w:fldChar w:fldCharType="end"/>
      </w:r>
    </w:p>
    <w:p w14:paraId="7341B427" w14:textId="4352DA7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"_Toc468649399"</w:instrText>
      </w:r>
      <w:r w:rsidRPr="008E186E">
        <w:rPr>
          <w:rStyle w:val="Hyperlink"/>
          <w:noProof/>
        </w:rPr>
        <w:instrText xml:space="preserve"> </w:instrText>
      </w:r>
      <w:r w:rsidRPr="008E186E">
        <w:rPr>
          <w:rStyle w:val="Hyperlink"/>
          <w:noProof/>
        </w:rPr>
        <w:fldChar w:fldCharType="separate"/>
      </w:r>
      <w:r w:rsidRPr="008E186E">
        <w:rPr>
          <w:rStyle w:val="Hyperlink"/>
          <w:noProof/>
        </w:rPr>
        <w:t>8.4.50</w:t>
      </w:r>
      <w:r>
        <w:rPr>
          <w:rFonts w:asciiTheme="minorHAnsi" w:eastAsiaTheme="minorEastAsia" w:hAnsiTheme="minorHAnsi" w:cstheme="minorBidi"/>
          <w:noProof/>
          <w:sz w:val="22"/>
          <w:szCs w:val="22"/>
        </w:rPr>
        <w:tab/>
      </w:r>
      <w:r w:rsidRPr="008E186E">
        <w:rPr>
          <w:rStyle w:val="Hyperlink"/>
          <w:noProof/>
        </w:rPr>
        <w:t>Class War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_Toc468649399 \h </w:instrText>
      </w:r>
      <w:r>
        <w:rPr>
          <w:noProof/>
          <w:webHidden/>
        </w:rPr>
      </w:r>
      <w:r>
        <w:rPr>
          <w:noProof/>
          <w:webHidden/>
        </w:rPr>
        <w:fldChar w:fldCharType="separate"/>
      </w:r>
      <w:ins w:id="214" w:author="Cory Casanave" w:date="2016-12-06T18:27:00Z">
        <w:r w:rsidR="00CD51EF">
          <w:rPr>
            <w:noProof/>
            <w:webHidden/>
          </w:rPr>
          <w:t>72</w:t>
        </w:r>
      </w:ins>
      <w:del w:id="215" w:author="Cory Casanave" w:date="2016-12-06T18:22:00Z">
        <w:r w:rsidR="00041B4E" w:rsidDel="00606FC4">
          <w:rPr>
            <w:noProof/>
            <w:webHidden/>
          </w:rPr>
          <w:delText>101</w:delText>
        </w:r>
      </w:del>
      <w:r>
        <w:rPr>
          <w:noProof/>
          <w:webHidden/>
        </w:rPr>
        <w:fldChar w:fldCharType="end"/>
      </w:r>
      <w:r w:rsidRPr="008E186E">
        <w:rPr>
          <w:rStyle w:val="Hyperlink"/>
          <w:noProof/>
        </w:rPr>
        <w:fldChar w:fldCharType="end"/>
      </w:r>
    </w:p>
    <w:p w14:paraId="3AA927EA" w14:textId="1E06325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"_Toc468649400"</w:instrText>
      </w:r>
      <w:r w:rsidRPr="008E186E">
        <w:rPr>
          <w:rStyle w:val="Hyperlink"/>
          <w:noProof/>
        </w:rPr>
        <w:instrText xml:space="preserve"> </w:instrText>
      </w:r>
      <w:r w:rsidRPr="008E186E">
        <w:rPr>
          <w:rStyle w:val="Hyperlink"/>
          <w:noProof/>
        </w:rPr>
        <w:fldChar w:fldCharType="separate"/>
      </w:r>
      <w:r w:rsidRPr="008E186E">
        <w:rPr>
          <w:rStyle w:val="Hyperlink"/>
          <w:noProof/>
        </w:rPr>
        <w:t>8.5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Sources</w:t>
      </w:r>
      <w:r>
        <w:rPr>
          <w:noProof/>
          <w:webHidden/>
        </w:rPr>
        <w:tab/>
      </w:r>
      <w:r>
        <w:rPr>
          <w:noProof/>
          <w:webHidden/>
        </w:rPr>
        <w:fldChar w:fldCharType="begin"/>
      </w:r>
      <w:r>
        <w:rPr>
          <w:noProof/>
          <w:webHidden/>
        </w:rPr>
        <w:instrText xml:space="preserve"> PAGEREF _Toc468649400 \h </w:instrText>
      </w:r>
      <w:r>
        <w:rPr>
          <w:noProof/>
          <w:webHidden/>
        </w:rPr>
      </w:r>
      <w:r>
        <w:rPr>
          <w:noProof/>
          <w:webHidden/>
        </w:rPr>
        <w:fldChar w:fldCharType="separate"/>
      </w:r>
      <w:ins w:id="216" w:author="Cory Casanave" w:date="2016-12-06T18:27:00Z">
        <w:r w:rsidR="00CD51EF">
          <w:rPr>
            <w:noProof/>
            <w:webHidden/>
          </w:rPr>
          <w:t>73</w:t>
        </w:r>
      </w:ins>
      <w:del w:id="217"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066D1DA5" w14:textId="31B6191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"_Toc468649401"</w:instrText>
      </w:r>
      <w:r w:rsidRPr="008E186E">
        <w:rPr>
          <w:rStyle w:val="Hyperlink"/>
          <w:noProof/>
        </w:rPr>
        <w:instrText xml:space="preserve"> </w:instrText>
      </w:r>
      <w:r w:rsidRPr="008E186E">
        <w:rPr>
          <w:rStyle w:val="Hyperlink"/>
          <w:noProof/>
        </w:rPr>
        <w:fldChar w:fldCharType="separate"/>
      </w:r>
      <w:r w:rsidRPr="008E186E">
        <w:rPr>
          <w:rStyle w:val="Hyperlink"/>
          <w:noProof/>
        </w:rPr>
        <w:t>8.5.1</w:t>
      </w:r>
      <w:r>
        <w:rPr>
          <w:rFonts w:asciiTheme="minorHAnsi" w:eastAsiaTheme="minorEastAsia" w:hAnsiTheme="minorHAnsi" w:cstheme="minorBidi"/>
          <w:noProof/>
          <w:sz w:val="22"/>
          <w:szCs w:val="22"/>
        </w:rPr>
        <w:tab/>
      </w:r>
      <w:r w:rsidRPr="008E186E">
        <w:rPr>
          <w:rStyle w:val="Hyperlink"/>
          <w:noProof/>
        </w:rPr>
        <w:t>Diagram: Danger Sources</w:t>
      </w:r>
      <w:r>
        <w:rPr>
          <w:noProof/>
          <w:webHidden/>
        </w:rPr>
        <w:tab/>
      </w:r>
      <w:r>
        <w:rPr>
          <w:noProof/>
          <w:webHidden/>
        </w:rPr>
        <w:fldChar w:fldCharType="begin"/>
      </w:r>
      <w:r>
        <w:rPr>
          <w:noProof/>
          <w:webHidden/>
        </w:rPr>
        <w:instrText xml:space="preserve"> PAGEREF _Toc468649401 \h </w:instrText>
      </w:r>
      <w:r>
        <w:rPr>
          <w:noProof/>
          <w:webHidden/>
        </w:rPr>
      </w:r>
      <w:r>
        <w:rPr>
          <w:noProof/>
          <w:webHidden/>
        </w:rPr>
        <w:fldChar w:fldCharType="separate"/>
      </w:r>
      <w:ins w:id="218" w:author="Cory Casanave" w:date="2016-12-06T18:27:00Z">
        <w:r w:rsidR="00CD51EF">
          <w:rPr>
            <w:noProof/>
            <w:webHidden/>
          </w:rPr>
          <w:t>73</w:t>
        </w:r>
      </w:ins>
      <w:del w:id="219"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2316EA0E" w14:textId="69DECED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"_Toc468649402"</w:instrText>
      </w:r>
      <w:r w:rsidRPr="008E186E">
        <w:rPr>
          <w:rStyle w:val="Hyperlink"/>
          <w:noProof/>
        </w:rPr>
        <w:instrText xml:space="preserve"> </w:instrText>
      </w:r>
      <w:r w:rsidRPr="008E186E">
        <w:rPr>
          <w:rStyle w:val="Hyperlink"/>
          <w:noProof/>
        </w:rPr>
        <w:fldChar w:fldCharType="separate"/>
      </w:r>
      <w:r w:rsidRPr="008E186E">
        <w:rPr>
          <w:rStyle w:val="Hyperlink"/>
          <w:noProof/>
        </w:rPr>
        <w:t>8.5.2</w:t>
      </w:r>
      <w:r>
        <w:rPr>
          <w:rFonts w:asciiTheme="minorHAnsi" w:eastAsiaTheme="minorEastAsia" w:hAnsiTheme="minorHAnsi" w:cstheme="minorBidi"/>
          <w:noProof/>
          <w:sz w:val="22"/>
          <w:szCs w:val="22"/>
        </w:rPr>
        <w:tab/>
      </w:r>
      <w:r w:rsidRPr="008E186E">
        <w:rPr>
          <w:rStyle w:val="Hyperlink"/>
          <w:noProof/>
        </w:rPr>
        <w:t>Class Accident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_Toc468649402 \h </w:instrText>
      </w:r>
      <w:r>
        <w:rPr>
          <w:noProof/>
          <w:webHidden/>
        </w:rPr>
      </w:r>
      <w:r>
        <w:rPr>
          <w:noProof/>
          <w:webHidden/>
        </w:rPr>
        <w:fldChar w:fldCharType="separate"/>
      </w:r>
      <w:ins w:id="220" w:author="Cory Casanave" w:date="2016-12-06T18:27:00Z">
        <w:r w:rsidR="00CD51EF">
          <w:rPr>
            <w:noProof/>
            <w:webHidden/>
          </w:rPr>
          <w:t>73</w:t>
        </w:r>
      </w:ins>
      <w:del w:id="221"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411DEDE2" w14:textId="64CF416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"_Toc468649403"</w:instrText>
      </w:r>
      <w:r w:rsidRPr="008E186E">
        <w:rPr>
          <w:rStyle w:val="Hyperlink"/>
          <w:noProof/>
        </w:rPr>
        <w:instrText xml:space="preserve"> </w:instrText>
      </w:r>
      <w:r w:rsidRPr="008E186E">
        <w:rPr>
          <w:rStyle w:val="Hyperlink"/>
          <w:noProof/>
        </w:rPr>
        <w:fldChar w:fldCharType="separate"/>
      </w:r>
      <w:r w:rsidRPr="008E186E">
        <w:rPr>
          <w:rStyle w:val="Hyperlink"/>
          <w:noProof/>
        </w:rPr>
        <w:t>8.5.3</w:t>
      </w:r>
      <w:r>
        <w:rPr>
          <w:rFonts w:asciiTheme="minorHAnsi" w:eastAsiaTheme="minorEastAsia" w:hAnsiTheme="minorHAnsi" w:cstheme="minorBidi"/>
          <w:noProof/>
          <w:sz w:val="22"/>
          <w:szCs w:val="22"/>
        </w:rPr>
        <w:tab/>
      </w:r>
      <w:r w:rsidRPr="008E186E">
        <w:rPr>
          <w:rStyle w:val="Hyperlink"/>
          <w:noProof/>
        </w:rPr>
        <w:t>Association Class Contribution to Danger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_Toc468649403 \h </w:instrText>
      </w:r>
      <w:r>
        <w:rPr>
          <w:noProof/>
          <w:webHidden/>
        </w:rPr>
      </w:r>
      <w:r>
        <w:rPr>
          <w:noProof/>
          <w:webHidden/>
        </w:rPr>
        <w:fldChar w:fldCharType="separate"/>
      </w:r>
      <w:ins w:id="222" w:author="Cory Casanave" w:date="2016-12-06T18:27:00Z">
        <w:r w:rsidR="00CD51EF">
          <w:rPr>
            <w:noProof/>
            <w:webHidden/>
          </w:rPr>
          <w:t>74</w:t>
        </w:r>
      </w:ins>
      <w:del w:id="223"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343BC5ED" w14:textId="744BA0A1"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"_Toc468649404"</w:instrText>
      </w:r>
      <w:r w:rsidRPr="008E186E">
        <w:rPr>
          <w:rStyle w:val="Hyperlink"/>
          <w:noProof/>
        </w:rPr>
        <w:instrText xml:space="preserve"> </w:instrText>
      </w:r>
      <w:r w:rsidRPr="008E186E">
        <w:rPr>
          <w:rStyle w:val="Hyperlink"/>
          <w:noProof/>
        </w:rPr>
        <w:fldChar w:fldCharType="separate"/>
      </w:r>
      <w:r w:rsidRPr="008E186E">
        <w:rPr>
          <w:rStyle w:val="Hyperlink"/>
          <w:noProof/>
        </w:rPr>
        <w:t>8.5.4</w:t>
      </w:r>
      <w:r>
        <w:rPr>
          <w:rFonts w:asciiTheme="minorHAnsi" w:eastAsiaTheme="minorEastAsia" w:hAnsiTheme="minorHAnsi" w:cstheme="minorBidi"/>
          <w:noProof/>
          <w:sz w:val="22"/>
          <w:szCs w:val="22"/>
        </w:rPr>
        <w:tab/>
      </w:r>
      <w:r w:rsidRPr="008E186E">
        <w:rPr>
          <w:rStyle w:val="Hyperlink"/>
          <w:noProof/>
        </w:rPr>
        <w:t>Class Danger 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_Toc468649404 \h </w:instrText>
      </w:r>
      <w:r>
        <w:rPr>
          <w:noProof/>
          <w:webHidden/>
        </w:rPr>
      </w:r>
      <w:r>
        <w:rPr>
          <w:noProof/>
          <w:webHidden/>
        </w:rPr>
        <w:fldChar w:fldCharType="separate"/>
      </w:r>
      <w:ins w:id="224" w:author="Cory Casanave" w:date="2016-12-06T18:27:00Z">
        <w:r w:rsidR="00CD51EF">
          <w:rPr>
            <w:noProof/>
            <w:webHidden/>
          </w:rPr>
          <w:t>74</w:t>
        </w:r>
      </w:ins>
      <w:del w:id="225"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7424F23B" w14:textId="7E941B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"_Toc468649405"</w:instrText>
      </w:r>
      <w:r w:rsidRPr="008E186E">
        <w:rPr>
          <w:rStyle w:val="Hyperlink"/>
          <w:noProof/>
        </w:rPr>
        <w:instrText xml:space="preserve"> </w:instrText>
      </w:r>
      <w:r w:rsidRPr="008E186E">
        <w:rPr>
          <w:rStyle w:val="Hyperlink"/>
          <w:noProof/>
        </w:rPr>
        <w:fldChar w:fldCharType="separate"/>
      </w:r>
      <w:r w:rsidRPr="008E186E">
        <w:rPr>
          <w:rStyle w:val="Hyperlink"/>
          <w:noProof/>
        </w:rPr>
        <w:t>8.5.5</w:t>
      </w:r>
      <w:r>
        <w:rPr>
          <w:rFonts w:asciiTheme="minorHAnsi" w:eastAsiaTheme="minorEastAsia" w:hAnsiTheme="minorHAnsi" w:cstheme="minorBidi"/>
          <w:noProof/>
          <w:sz w:val="22"/>
          <w:szCs w:val="22"/>
        </w:rPr>
        <w:tab/>
      </w:r>
      <w:r w:rsidRPr="008E186E">
        <w:rPr>
          <w:rStyle w:val="Hyperlink"/>
          <w:noProof/>
        </w:rPr>
        <w:t>Class Dangerous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_Toc468649405 \h </w:instrText>
      </w:r>
      <w:r>
        <w:rPr>
          <w:noProof/>
          <w:webHidden/>
        </w:rPr>
      </w:r>
      <w:r>
        <w:rPr>
          <w:noProof/>
          <w:webHidden/>
        </w:rPr>
        <w:fldChar w:fldCharType="separate"/>
      </w:r>
      <w:ins w:id="226" w:author="Cory Casanave" w:date="2016-12-06T18:27:00Z">
        <w:r w:rsidR="00CD51EF">
          <w:rPr>
            <w:noProof/>
            <w:webHidden/>
          </w:rPr>
          <w:t>74</w:t>
        </w:r>
      </w:ins>
      <w:del w:id="227"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486DB92B" w14:textId="0E5F6B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"_Toc468649406"</w:instrText>
      </w:r>
      <w:r w:rsidRPr="008E186E">
        <w:rPr>
          <w:rStyle w:val="Hyperlink"/>
          <w:noProof/>
        </w:rPr>
        <w:instrText xml:space="preserve"> </w:instrText>
      </w:r>
      <w:r w:rsidRPr="008E186E">
        <w:rPr>
          <w:rStyle w:val="Hyperlink"/>
          <w:noProof/>
        </w:rPr>
        <w:fldChar w:fldCharType="separate"/>
      </w:r>
      <w:r w:rsidRPr="008E186E">
        <w:rPr>
          <w:rStyle w:val="Hyperlink"/>
          <w:noProof/>
        </w:rPr>
        <w:t>8.5.6</w:t>
      </w:r>
      <w:r>
        <w:rPr>
          <w:rFonts w:asciiTheme="minorHAnsi" w:eastAsiaTheme="minorEastAsia" w:hAnsiTheme="minorHAnsi" w:cstheme="minorBidi"/>
          <w:noProof/>
          <w:sz w:val="22"/>
          <w:szCs w:val="22"/>
        </w:rPr>
        <w:tab/>
      </w:r>
      <w:r w:rsidRPr="008E186E">
        <w:rPr>
          <w:rStyle w:val="Hyperlink"/>
          <w:noProof/>
        </w:rPr>
        <w:t>Class Dangerous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_Toc468649406 \h </w:instrText>
      </w:r>
      <w:r>
        <w:rPr>
          <w:noProof/>
          <w:webHidden/>
        </w:rPr>
      </w:r>
      <w:r>
        <w:rPr>
          <w:noProof/>
          <w:webHidden/>
        </w:rPr>
        <w:fldChar w:fldCharType="separate"/>
      </w:r>
      <w:ins w:id="228" w:author="Cory Casanave" w:date="2016-12-06T18:27:00Z">
        <w:r w:rsidR="00CD51EF">
          <w:rPr>
            <w:noProof/>
            <w:webHidden/>
          </w:rPr>
          <w:t>75</w:t>
        </w:r>
      </w:ins>
      <w:del w:id="229"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34658AA7" w14:textId="516C2EA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"_Toc468649407"</w:instrText>
      </w:r>
      <w:r w:rsidRPr="008E186E">
        <w:rPr>
          <w:rStyle w:val="Hyperlink"/>
          <w:noProof/>
        </w:rPr>
        <w:instrText xml:space="preserve"> </w:instrText>
      </w:r>
      <w:r w:rsidRPr="008E186E">
        <w:rPr>
          <w:rStyle w:val="Hyperlink"/>
          <w:noProof/>
        </w:rPr>
        <w:fldChar w:fldCharType="separate"/>
      </w:r>
      <w:r w:rsidRPr="008E186E">
        <w:rPr>
          <w:rStyle w:val="Hyperlink"/>
          <w:noProof/>
        </w:rPr>
        <w:t>8.5.7</w:t>
      </w:r>
      <w:r>
        <w:rPr>
          <w:rFonts w:asciiTheme="minorHAnsi" w:eastAsiaTheme="minorEastAsia" w:hAnsiTheme="minorHAnsi" w:cstheme="minorBidi"/>
          <w:noProof/>
          <w:sz w:val="22"/>
          <w:szCs w:val="22"/>
        </w:rPr>
        <w:tab/>
      </w:r>
      <w:r w:rsidRPr="008E186E">
        <w:rPr>
          <w:rStyle w:val="Hyperlink"/>
          <w:noProof/>
        </w:rPr>
        <w:t>Class Disrupt Stakeholder's Objective</w:t>
      </w:r>
      <w:r>
        <w:rPr>
          <w:noProof/>
          <w:webHidden/>
        </w:rPr>
        <w:tab/>
      </w:r>
      <w:r>
        <w:rPr>
          <w:noProof/>
          <w:webHidden/>
        </w:rPr>
        <w:fldChar w:fldCharType="begin"/>
      </w:r>
      <w:r>
        <w:rPr>
          <w:noProof/>
          <w:webHidden/>
        </w:rPr>
        <w:instrText xml:space="preserve"> PAGEREF _Toc468649407 \h </w:instrText>
      </w:r>
      <w:r>
        <w:rPr>
          <w:noProof/>
          <w:webHidden/>
        </w:rPr>
      </w:r>
      <w:r>
        <w:rPr>
          <w:noProof/>
          <w:webHidden/>
        </w:rPr>
        <w:fldChar w:fldCharType="separate"/>
      </w:r>
      <w:ins w:id="230" w:author="Cory Casanave" w:date="2016-12-06T18:27:00Z">
        <w:r w:rsidR="00CD51EF">
          <w:rPr>
            <w:noProof/>
            <w:webHidden/>
          </w:rPr>
          <w:t>75</w:t>
        </w:r>
      </w:ins>
      <w:del w:id="231"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3684EEF4" w14:textId="1FC47F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"_Toc468649408"</w:instrText>
      </w:r>
      <w:r w:rsidRPr="008E186E">
        <w:rPr>
          <w:rStyle w:val="Hyperlink"/>
          <w:noProof/>
        </w:rPr>
        <w:instrText xml:space="preserve"> </w:instrText>
      </w:r>
      <w:r w:rsidRPr="008E186E">
        <w:rPr>
          <w:rStyle w:val="Hyperlink"/>
          <w:noProof/>
        </w:rPr>
        <w:fldChar w:fldCharType="separate"/>
      </w:r>
      <w:r w:rsidRPr="008E186E">
        <w:rPr>
          <w:rStyle w:val="Hyperlink"/>
          <w:noProof/>
        </w:rPr>
        <w:t>8.5.8</w:t>
      </w:r>
      <w:r>
        <w:rPr>
          <w:rFonts w:asciiTheme="minorHAnsi" w:eastAsiaTheme="minorEastAsia" w:hAnsiTheme="minorHAnsi" w:cstheme="minorBidi"/>
          <w:noProof/>
          <w:sz w:val="22"/>
          <w:szCs w:val="22"/>
        </w:rPr>
        <w:tab/>
      </w:r>
      <w:r w:rsidRPr="008E186E">
        <w:rPr>
          <w:rStyle w:val="Hyperlink"/>
          <w:noProof/>
        </w:rPr>
        <w:t>Association Class Exploit of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_Toc468649408 \h </w:instrText>
      </w:r>
      <w:r>
        <w:rPr>
          <w:noProof/>
          <w:webHidden/>
        </w:rPr>
      </w:r>
      <w:r>
        <w:rPr>
          <w:noProof/>
          <w:webHidden/>
        </w:rPr>
        <w:fldChar w:fldCharType="separate"/>
      </w:r>
      <w:ins w:id="232" w:author="Cory Casanave" w:date="2016-12-06T18:27:00Z">
        <w:r w:rsidR="00CD51EF">
          <w:rPr>
            <w:noProof/>
            <w:webHidden/>
          </w:rPr>
          <w:t>75</w:t>
        </w:r>
      </w:ins>
      <w:del w:id="233"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24CFC8A8" w14:textId="71B05C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"_Toc468649409"</w:instrText>
      </w:r>
      <w:r w:rsidRPr="008E186E">
        <w:rPr>
          <w:rStyle w:val="Hyperlink"/>
          <w:noProof/>
        </w:rPr>
        <w:instrText xml:space="preserve"> </w:instrText>
      </w:r>
      <w:r w:rsidRPr="008E186E">
        <w:rPr>
          <w:rStyle w:val="Hyperlink"/>
          <w:noProof/>
        </w:rPr>
        <w:fldChar w:fldCharType="separate"/>
      </w:r>
      <w:r w:rsidRPr="008E186E">
        <w:rPr>
          <w:rStyle w:val="Hyperlink"/>
          <w:noProof/>
        </w:rPr>
        <w:t>8.5.9</w:t>
      </w:r>
      <w:r>
        <w:rPr>
          <w:rFonts w:asciiTheme="minorHAnsi" w:eastAsiaTheme="minorEastAsia" w:hAnsiTheme="minorHAnsi" w:cstheme="minorBidi"/>
          <w:noProof/>
          <w:sz w:val="22"/>
          <w:szCs w:val="22"/>
        </w:rPr>
        <w:tab/>
      </w:r>
      <w:r w:rsidRPr="008E186E">
        <w:rPr>
          <w:rStyle w:val="Hyperlink"/>
          <w:noProof/>
        </w:rPr>
        <w:t>Class Objective to Disrupt</w:t>
      </w:r>
      <w:r>
        <w:rPr>
          <w:noProof/>
          <w:webHidden/>
        </w:rPr>
        <w:tab/>
      </w:r>
      <w:r>
        <w:rPr>
          <w:noProof/>
          <w:webHidden/>
        </w:rPr>
        <w:fldChar w:fldCharType="begin"/>
      </w:r>
      <w:r>
        <w:rPr>
          <w:noProof/>
          <w:webHidden/>
        </w:rPr>
        <w:instrText xml:space="preserve"> PAGEREF _Toc468649409 \h </w:instrText>
      </w:r>
      <w:r>
        <w:rPr>
          <w:noProof/>
          <w:webHidden/>
        </w:rPr>
      </w:r>
      <w:r>
        <w:rPr>
          <w:noProof/>
          <w:webHidden/>
        </w:rPr>
        <w:fldChar w:fldCharType="separate"/>
      </w:r>
      <w:ins w:id="234" w:author="Cory Casanave" w:date="2016-12-06T18:27:00Z">
        <w:r w:rsidR="00CD51EF">
          <w:rPr>
            <w:noProof/>
            <w:webHidden/>
          </w:rPr>
          <w:t>76</w:t>
        </w:r>
      </w:ins>
      <w:del w:id="235" w:author="Cory Casanave" w:date="2016-12-06T18:22:00Z">
        <w:r w:rsidR="00041B4E" w:rsidDel="00606FC4">
          <w:rPr>
            <w:noProof/>
            <w:webHidden/>
          </w:rPr>
          <w:delText>105</w:delText>
        </w:r>
      </w:del>
      <w:r>
        <w:rPr>
          <w:noProof/>
          <w:webHidden/>
        </w:rPr>
        <w:fldChar w:fldCharType="end"/>
      </w:r>
      <w:r w:rsidRPr="008E186E">
        <w:rPr>
          <w:rStyle w:val="Hyperlink"/>
          <w:noProof/>
        </w:rPr>
        <w:fldChar w:fldCharType="end"/>
      </w:r>
    </w:p>
    <w:p w14:paraId="5251897B" w14:textId="0505C2A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"_Toc468649410"</w:instrText>
      </w:r>
      <w:r w:rsidRPr="008E186E">
        <w:rPr>
          <w:rStyle w:val="Hyperlink"/>
          <w:noProof/>
        </w:rPr>
        <w:instrText xml:space="preserve"> </w:instrText>
      </w:r>
      <w:r w:rsidRPr="008E186E">
        <w:rPr>
          <w:rStyle w:val="Hyperlink"/>
          <w:noProof/>
        </w:rPr>
        <w:fldChar w:fldCharType="separate"/>
      </w:r>
      <w:r w:rsidRPr="008E186E">
        <w:rPr>
          <w:rStyle w:val="Hyperlink"/>
          <w:noProof/>
        </w:rPr>
        <w:t>8.5.10</w:t>
      </w:r>
      <w:r>
        <w:rPr>
          <w:rFonts w:asciiTheme="minorHAnsi" w:eastAsiaTheme="minorEastAsia" w:hAnsiTheme="minorHAnsi" w:cstheme="minorBidi"/>
          <w:noProof/>
          <w:sz w:val="22"/>
          <w:szCs w:val="22"/>
        </w:rPr>
        <w:tab/>
      </w:r>
      <w:r w:rsidRPr="008E186E">
        <w:rPr>
          <w:rStyle w:val="Hyperlink"/>
          <w:noProof/>
        </w:rPr>
        <w:t>Class Unwitting Participant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_Toc468649410 \h </w:instrText>
      </w:r>
      <w:r>
        <w:rPr>
          <w:noProof/>
          <w:webHidden/>
        </w:rPr>
      </w:r>
      <w:r>
        <w:rPr>
          <w:noProof/>
          <w:webHidden/>
        </w:rPr>
        <w:fldChar w:fldCharType="separate"/>
      </w:r>
      <w:ins w:id="236" w:author="Cory Casanave" w:date="2016-12-06T18:27:00Z">
        <w:r w:rsidR="00CD51EF">
          <w:rPr>
            <w:noProof/>
            <w:webHidden/>
          </w:rPr>
          <w:t>77</w:t>
        </w:r>
      </w:ins>
      <w:del w:id="237" w:author="Cory Casanave" w:date="2016-12-06T18:22:00Z">
        <w:r w:rsidR="00041B4E" w:rsidDel="00606FC4">
          <w:rPr>
            <w:noProof/>
            <w:webHidden/>
          </w:rPr>
          <w:delText>106</w:delText>
        </w:r>
      </w:del>
      <w:r>
        <w:rPr>
          <w:noProof/>
          <w:webHidden/>
        </w:rPr>
        <w:fldChar w:fldCharType="end"/>
      </w:r>
      <w:r w:rsidRPr="008E186E">
        <w:rPr>
          <w:rStyle w:val="Hyperlink"/>
          <w:noProof/>
        </w:rPr>
        <w:fldChar w:fldCharType="end"/>
      </w:r>
    </w:p>
    <w:p w14:paraId="1D141338" w14:textId="6979B19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"_Toc468649411"</w:instrText>
      </w:r>
      <w:r w:rsidRPr="008E186E">
        <w:rPr>
          <w:rStyle w:val="Hyperlink"/>
          <w:noProof/>
        </w:rPr>
        <w:instrText xml:space="preserve"> </w:instrText>
      </w:r>
      <w:r w:rsidRPr="008E186E">
        <w:rPr>
          <w:rStyle w:val="Hyperlink"/>
          <w:noProof/>
        </w:rPr>
        <w:fldChar w:fldCharType="separate"/>
      </w:r>
      <w:r w:rsidRPr="008E186E">
        <w:rPr>
          <w:rStyle w:val="Hyperlink"/>
          <w:noProof/>
        </w:rPr>
        <w:t>8.6</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Concepts::Incidents and failures</w:t>
      </w:r>
      <w:r>
        <w:rPr>
          <w:noProof/>
          <w:webHidden/>
        </w:rPr>
        <w:tab/>
      </w:r>
      <w:r>
        <w:rPr>
          <w:noProof/>
          <w:webHidden/>
        </w:rPr>
        <w:fldChar w:fldCharType="begin"/>
      </w:r>
      <w:r>
        <w:rPr>
          <w:noProof/>
          <w:webHidden/>
        </w:rPr>
        <w:instrText xml:space="preserve"> PAGEREF _Toc468649411 \h </w:instrText>
      </w:r>
      <w:r>
        <w:rPr>
          <w:noProof/>
          <w:webHidden/>
        </w:rPr>
      </w:r>
      <w:r>
        <w:rPr>
          <w:noProof/>
          <w:webHidden/>
        </w:rPr>
        <w:fldChar w:fldCharType="separate"/>
      </w:r>
      <w:ins w:id="238" w:author="Cory Casanave" w:date="2016-12-06T18:27:00Z">
        <w:r w:rsidR="00CD51EF">
          <w:rPr>
            <w:noProof/>
            <w:webHidden/>
          </w:rPr>
          <w:t>78</w:t>
        </w:r>
      </w:ins>
      <w:del w:id="239"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26321586" w14:textId="057F0D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"_Toc468649412"</w:instrText>
      </w:r>
      <w:r w:rsidRPr="008E186E">
        <w:rPr>
          <w:rStyle w:val="Hyperlink"/>
          <w:noProof/>
        </w:rPr>
        <w:instrText xml:space="preserve"> </w:instrText>
      </w:r>
      <w:r w:rsidRPr="008E186E">
        <w:rPr>
          <w:rStyle w:val="Hyperlink"/>
          <w:noProof/>
        </w:rPr>
        <w:fldChar w:fldCharType="separate"/>
      </w:r>
      <w:r w:rsidRPr="008E186E">
        <w:rPr>
          <w:rStyle w:val="Hyperlink"/>
          <w:noProof/>
        </w:rPr>
        <w:t>8.6.1</w:t>
      </w:r>
      <w:r>
        <w:rPr>
          <w:rFonts w:asciiTheme="minorHAnsi" w:eastAsiaTheme="minorEastAsia" w:hAnsiTheme="minorHAnsi" w:cstheme="minorBidi"/>
          <w:noProof/>
          <w:sz w:val="22"/>
          <w:szCs w:val="22"/>
        </w:rPr>
        <w:tab/>
      </w:r>
      <w:r w:rsidRPr="008E186E">
        <w:rPr>
          <w:rStyle w:val="Hyperlink"/>
          <w:noProof/>
        </w:rPr>
        <w:t>Diagram: Incident</w:t>
      </w:r>
      <w:r>
        <w:rPr>
          <w:noProof/>
          <w:webHidden/>
        </w:rPr>
        <w:tab/>
      </w:r>
      <w:r>
        <w:rPr>
          <w:noProof/>
          <w:webHidden/>
        </w:rPr>
        <w:fldChar w:fldCharType="begin"/>
      </w:r>
      <w:r>
        <w:rPr>
          <w:noProof/>
          <w:webHidden/>
        </w:rPr>
        <w:instrText xml:space="preserve"> PAGEREF _Toc468649412 \h </w:instrText>
      </w:r>
      <w:r>
        <w:rPr>
          <w:noProof/>
          <w:webHidden/>
        </w:rPr>
      </w:r>
      <w:r>
        <w:rPr>
          <w:noProof/>
          <w:webHidden/>
        </w:rPr>
        <w:fldChar w:fldCharType="separate"/>
      </w:r>
      <w:ins w:id="240" w:author="Cory Casanave" w:date="2016-12-06T18:27:00Z">
        <w:r w:rsidR="00CD51EF">
          <w:rPr>
            <w:noProof/>
            <w:webHidden/>
          </w:rPr>
          <w:t>78</w:t>
        </w:r>
      </w:ins>
      <w:del w:id="241"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6A7088C6" w14:textId="31AC9B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"_Toc468649413"</w:instrText>
      </w:r>
      <w:r w:rsidRPr="008E186E">
        <w:rPr>
          <w:rStyle w:val="Hyperlink"/>
          <w:noProof/>
        </w:rPr>
        <w:instrText xml:space="preserve"> </w:instrText>
      </w:r>
      <w:r w:rsidRPr="008E186E">
        <w:rPr>
          <w:rStyle w:val="Hyperlink"/>
          <w:noProof/>
        </w:rPr>
        <w:fldChar w:fldCharType="separate"/>
      </w:r>
      <w:r w:rsidRPr="008E186E">
        <w:rPr>
          <w:rStyle w:val="Hyperlink"/>
          <w:noProof/>
        </w:rPr>
        <w:t>8.6.2</w:t>
      </w:r>
      <w:r>
        <w:rPr>
          <w:rFonts w:asciiTheme="minorHAnsi" w:eastAsiaTheme="minorEastAsia" w:hAnsiTheme="minorHAnsi" w:cstheme="minorBidi"/>
          <w:noProof/>
          <w:sz w:val="22"/>
          <w:szCs w:val="22"/>
        </w:rPr>
        <w:tab/>
      </w:r>
      <w:r w:rsidRPr="008E186E">
        <w:rPr>
          <w:rStyle w:val="Hyperlink"/>
          <w:noProof/>
        </w:rPr>
        <w:t>Association Class Danger Leads to Incident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_Toc468649413 \h </w:instrText>
      </w:r>
      <w:r>
        <w:rPr>
          <w:noProof/>
          <w:webHidden/>
        </w:rPr>
      </w:r>
      <w:r>
        <w:rPr>
          <w:noProof/>
          <w:webHidden/>
        </w:rPr>
        <w:fldChar w:fldCharType="separate"/>
      </w:r>
      <w:ins w:id="242" w:author="Cory Casanave" w:date="2016-12-06T18:27:00Z">
        <w:r w:rsidR="00CD51EF">
          <w:rPr>
            <w:noProof/>
            <w:webHidden/>
          </w:rPr>
          <w:t>78</w:t>
        </w:r>
      </w:ins>
      <w:del w:id="243"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7A3BFEA0" w14:textId="6790F2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"_Toc468649414"</w:instrText>
      </w:r>
      <w:r w:rsidRPr="008E186E">
        <w:rPr>
          <w:rStyle w:val="Hyperlink"/>
          <w:noProof/>
        </w:rPr>
        <w:instrText xml:space="preserve"> </w:instrText>
      </w:r>
      <w:r w:rsidRPr="008E186E">
        <w:rPr>
          <w:rStyle w:val="Hyperlink"/>
          <w:noProof/>
        </w:rPr>
        <w:fldChar w:fldCharType="separate"/>
      </w:r>
      <w:r w:rsidRPr="008E186E">
        <w:rPr>
          <w:rStyle w:val="Hyperlink"/>
          <w:noProof/>
        </w:rPr>
        <w:t>8.6.3</w:t>
      </w:r>
      <w:r>
        <w:rPr>
          <w:rFonts w:asciiTheme="minorHAnsi" w:eastAsiaTheme="minorEastAsia" w:hAnsiTheme="minorHAnsi" w:cstheme="minorBidi"/>
          <w:noProof/>
          <w:sz w:val="22"/>
          <w:szCs w:val="22"/>
        </w:rPr>
        <w:tab/>
      </w:r>
      <w:r w:rsidRPr="008E186E">
        <w:rPr>
          <w:rStyle w:val="Hyperlink"/>
          <w:noProof/>
        </w:rPr>
        <w:t>Class Failure</w:t>
      </w:r>
      <w:r>
        <w:rPr>
          <w:noProof/>
          <w:webHidden/>
        </w:rPr>
        <w:tab/>
      </w:r>
      <w:r>
        <w:rPr>
          <w:noProof/>
          <w:webHidden/>
        </w:rPr>
        <w:fldChar w:fldCharType="begin"/>
      </w:r>
      <w:r>
        <w:rPr>
          <w:noProof/>
          <w:webHidden/>
        </w:rPr>
        <w:instrText xml:space="preserve"> PAGEREF _Toc468649414 \h </w:instrText>
      </w:r>
      <w:r>
        <w:rPr>
          <w:noProof/>
          <w:webHidden/>
        </w:rPr>
      </w:r>
      <w:r>
        <w:rPr>
          <w:noProof/>
          <w:webHidden/>
        </w:rPr>
        <w:fldChar w:fldCharType="separate"/>
      </w:r>
      <w:ins w:id="244" w:author="Cory Casanave" w:date="2016-12-06T18:27:00Z">
        <w:r w:rsidR="00CD51EF">
          <w:rPr>
            <w:noProof/>
            <w:webHidden/>
          </w:rPr>
          <w:t>79</w:t>
        </w:r>
      </w:ins>
      <w:del w:id="245" w:author="Cory Casanave" w:date="2016-12-06T18:22:00Z">
        <w:r w:rsidR="00041B4E" w:rsidDel="00606FC4">
          <w:rPr>
            <w:noProof/>
            <w:webHidden/>
          </w:rPr>
          <w:delText>108</w:delText>
        </w:r>
      </w:del>
      <w:r>
        <w:rPr>
          <w:noProof/>
          <w:webHidden/>
        </w:rPr>
        <w:fldChar w:fldCharType="end"/>
      </w:r>
      <w:r w:rsidRPr="008E186E">
        <w:rPr>
          <w:rStyle w:val="Hyperlink"/>
          <w:noProof/>
        </w:rPr>
        <w:fldChar w:fldCharType="end"/>
      </w:r>
    </w:p>
    <w:p w14:paraId="6AA43323" w14:textId="0B4417F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"_Toc468649415"</w:instrText>
      </w:r>
      <w:r w:rsidRPr="008E186E">
        <w:rPr>
          <w:rStyle w:val="Hyperlink"/>
          <w:noProof/>
        </w:rPr>
        <w:instrText xml:space="preserve"> </w:instrText>
      </w:r>
      <w:r w:rsidRPr="008E186E">
        <w:rPr>
          <w:rStyle w:val="Hyperlink"/>
          <w:noProof/>
        </w:rPr>
        <w:fldChar w:fldCharType="separate"/>
      </w:r>
      <w:r w:rsidRPr="008E186E">
        <w:rPr>
          <w:rStyle w:val="Hyperlink"/>
          <w:noProof/>
        </w:rPr>
        <w:t>8.6.4</w:t>
      </w:r>
      <w:r>
        <w:rPr>
          <w:rFonts w:asciiTheme="minorHAnsi" w:eastAsiaTheme="minorEastAsia" w:hAnsiTheme="minorHAnsi" w:cstheme="minorBidi"/>
          <w:noProof/>
          <w:sz w:val="22"/>
          <w:szCs w:val="22"/>
        </w:rPr>
        <w:tab/>
      </w:r>
      <w:r w:rsidRPr="008E186E">
        <w:rPr>
          <w:rStyle w:val="Hyperlink"/>
          <w:noProof/>
        </w:rPr>
        <w:t>Association Class Failure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_Toc468649415 \h </w:instrText>
      </w:r>
      <w:r>
        <w:rPr>
          <w:noProof/>
          <w:webHidden/>
        </w:rPr>
      </w:r>
      <w:r>
        <w:rPr>
          <w:noProof/>
          <w:webHidden/>
        </w:rPr>
        <w:fldChar w:fldCharType="separate"/>
      </w:r>
      <w:ins w:id="246" w:author="Cory Casanave" w:date="2016-12-06T18:27:00Z">
        <w:r w:rsidR="00CD51EF">
          <w:rPr>
            <w:noProof/>
            <w:webHidden/>
          </w:rPr>
          <w:t>80</w:t>
        </w:r>
      </w:ins>
      <w:del w:id="247" w:author="Cory Casanave" w:date="2016-12-06T18:22:00Z">
        <w:r w:rsidR="00041B4E" w:rsidDel="00606FC4">
          <w:rPr>
            <w:noProof/>
            <w:webHidden/>
          </w:rPr>
          <w:delText>109</w:delText>
        </w:r>
      </w:del>
      <w:r>
        <w:rPr>
          <w:noProof/>
          <w:webHidden/>
        </w:rPr>
        <w:fldChar w:fldCharType="end"/>
      </w:r>
      <w:r w:rsidRPr="008E186E">
        <w:rPr>
          <w:rStyle w:val="Hyperlink"/>
          <w:noProof/>
        </w:rPr>
        <w:fldChar w:fldCharType="end"/>
      </w:r>
    </w:p>
    <w:p w14:paraId="384ABF06" w14:textId="209A71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"_Toc468649416"</w:instrText>
      </w:r>
      <w:r w:rsidRPr="008E186E">
        <w:rPr>
          <w:rStyle w:val="Hyperlink"/>
          <w:noProof/>
        </w:rPr>
        <w:instrText xml:space="preserve"> </w:instrText>
      </w:r>
      <w:r w:rsidRPr="008E186E">
        <w:rPr>
          <w:rStyle w:val="Hyperlink"/>
          <w:noProof/>
        </w:rPr>
        <w:fldChar w:fldCharType="separate"/>
      </w:r>
      <w:r w:rsidRPr="008E186E">
        <w:rPr>
          <w:rStyle w:val="Hyperlink"/>
          <w:noProof/>
        </w:rPr>
        <w:t>8.6.5</w:t>
      </w:r>
      <w:r>
        <w:rPr>
          <w:rFonts w:asciiTheme="minorHAnsi" w:eastAsiaTheme="minorEastAsia" w:hAnsiTheme="minorHAnsi" w:cstheme="minorBidi"/>
          <w:noProof/>
          <w:sz w:val="22"/>
          <w:szCs w:val="22"/>
        </w:rPr>
        <w:tab/>
      </w:r>
      <w:r w:rsidRPr="008E186E">
        <w:rPr>
          <w:rStyle w:val="Hyperlink"/>
          <w:noProof/>
        </w:rPr>
        <w:t>Class Incident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_Toc468649416 \h </w:instrText>
      </w:r>
      <w:r>
        <w:rPr>
          <w:noProof/>
          <w:webHidden/>
        </w:rPr>
      </w:r>
      <w:r>
        <w:rPr>
          <w:noProof/>
          <w:webHidden/>
        </w:rPr>
        <w:fldChar w:fldCharType="separate"/>
      </w:r>
      <w:ins w:id="248" w:author="Cory Casanave" w:date="2016-12-06T18:27:00Z">
        <w:r w:rsidR="00CD51EF">
          <w:rPr>
            <w:noProof/>
            <w:webHidden/>
          </w:rPr>
          <w:t>80</w:t>
        </w:r>
      </w:ins>
      <w:del w:id="249" w:author="Cory Casanave" w:date="2016-12-06T18:22:00Z">
        <w:r w:rsidR="00041B4E" w:rsidDel="00606FC4">
          <w:rPr>
            <w:noProof/>
            <w:webHidden/>
          </w:rPr>
          <w:delText>109</w:delText>
        </w:r>
      </w:del>
      <w:r>
        <w:rPr>
          <w:noProof/>
          <w:webHidden/>
        </w:rPr>
        <w:fldChar w:fldCharType="end"/>
      </w:r>
      <w:r w:rsidRPr="008E186E">
        <w:rPr>
          <w:rStyle w:val="Hyperlink"/>
          <w:noProof/>
        </w:rPr>
        <w:fldChar w:fldCharType="end"/>
      </w:r>
    </w:p>
    <w:p w14:paraId="268F25F1" w14:textId="0E5645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"_Toc468649417"</w:instrText>
      </w:r>
      <w:r w:rsidRPr="008E186E">
        <w:rPr>
          <w:rStyle w:val="Hyperlink"/>
          <w:noProof/>
        </w:rPr>
        <w:instrText xml:space="preserve"> </w:instrText>
      </w:r>
      <w:r w:rsidRPr="008E186E">
        <w:rPr>
          <w:rStyle w:val="Hyperlink"/>
          <w:noProof/>
        </w:rPr>
        <w:fldChar w:fldCharType="separate"/>
      </w:r>
      <w:r w:rsidRPr="008E186E">
        <w:rPr>
          <w:rStyle w:val="Hyperlink"/>
          <w:noProof/>
        </w:rPr>
        <w:t>8.6.6</w:t>
      </w:r>
      <w:r>
        <w:rPr>
          <w:rFonts w:asciiTheme="minorHAnsi" w:eastAsiaTheme="minorEastAsia" w:hAnsiTheme="minorHAnsi" w:cstheme="minorBidi"/>
          <w:noProof/>
          <w:sz w:val="22"/>
          <w:szCs w:val="22"/>
        </w:rPr>
        <w:tab/>
      </w:r>
      <w:r w:rsidRPr="008E186E">
        <w:rPr>
          <w:rStyle w:val="Hyperlink"/>
          <w:noProof/>
        </w:rPr>
        <w:t>Class Witness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_Toc468649417 \h </w:instrText>
      </w:r>
      <w:r>
        <w:rPr>
          <w:noProof/>
          <w:webHidden/>
        </w:rPr>
      </w:r>
      <w:r>
        <w:rPr>
          <w:noProof/>
          <w:webHidden/>
        </w:rPr>
        <w:fldChar w:fldCharType="separate"/>
      </w:r>
      <w:ins w:id="250" w:author="Cory Casanave" w:date="2016-12-06T18:27:00Z">
        <w:r w:rsidR="00CD51EF">
          <w:rPr>
            <w:noProof/>
            <w:webHidden/>
          </w:rPr>
          <w:t>81</w:t>
        </w:r>
      </w:ins>
      <w:del w:id="251" w:author="Cory Casanave" w:date="2016-12-06T18:22:00Z">
        <w:r w:rsidR="00041B4E" w:rsidDel="00606FC4">
          <w:rPr>
            <w:noProof/>
            <w:webHidden/>
          </w:rPr>
          <w:delText>110</w:delText>
        </w:r>
      </w:del>
      <w:r>
        <w:rPr>
          <w:noProof/>
          <w:webHidden/>
        </w:rPr>
        <w:fldChar w:fldCharType="end"/>
      </w:r>
      <w:r w:rsidRPr="008E186E">
        <w:rPr>
          <w:rStyle w:val="Hyperlink"/>
          <w:noProof/>
        </w:rPr>
        <w:fldChar w:fldCharType="end"/>
      </w:r>
    </w:p>
    <w:p w14:paraId="5CAF6371" w14:textId="37708E4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"_Toc468649418"</w:instrText>
      </w:r>
      <w:r w:rsidRPr="008E186E">
        <w:rPr>
          <w:rStyle w:val="Hyperlink"/>
          <w:noProof/>
        </w:rPr>
        <w:instrText xml:space="preserve"> </w:instrText>
      </w:r>
      <w:r w:rsidRPr="008E186E">
        <w:rPr>
          <w:rStyle w:val="Hyperlink"/>
          <w:noProof/>
        </w:rPr>
        <w:fldChar w:fldCharType="separate"/>
      </w:r>
      <w:r w:rsidRPr="008E186E">
        <w:rPr>
          <w:rStyle w:val="Hyperlink"/>
          <w:noProof/>
        </w:rPr>
        <w:t>8.6.7</w:t>
      </w:r>
      <w:r>
        <w:rPr>
          <w:rFonts w:asciiTheme="minorHAnsi" w:eastAsiaTheme="minorEastAsia" w:hAnsiTheme="minorHAnsi" w:cstheme="minorBidi"/>
          <w:noProof/>
          <w:sz w:val="22"/>
          <w:szCs w:val="22"/>
        </w:rPr>
        <w:tab/>
      </w:r>
      <w:r w:rsidRPr="008E186E">
        <w:rPr>
          <w:rStyle w:val="Hyperlink"/>
          <w:noProof/>
        </w:rPr>
        <w:t>Association Class Witnessing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_Toc468649418 \h </w:instrText>
      </w:r>
      <w:r>
        <w:rPr>
          <w:noProof/>
          <w:webHidden/>
        </w:rPr>
      </w:r>
      <w:r>
        <w:rPr>
          <w:noProof/>
          <w:webHidden/>
        </w:rPr>
        <w:fldChar w:fldCharType="separate"/>
      </w:r>
      <w:ins w:id="252" w:author="Cory Casanave" w:date="2016-12-06T18:27:00Z">
        <w:r w:rsidR="00CD51EF">
          <w:rPr>
            <w:noProof/>
            <w:webHidden/>
          </w:rPr>
          <w:t>81</w:t>
        </w:r>
      </w:ins>
      <w:del w:id="253" w:author="Cory Casanave" w:date="2016-12-06T18:22:00Z">
        <w:r w:rsidR="00041B4E" w:rsidDel="00606FC4">
          <w:rPr>
            <w:noProof/>
            <w:webHidden/>
          </w:rPr>
          <w:delText>110</w:delText>
        </w:r>
      </w:del>
      <w:r>
        <w:rPr>
          <w:noProof/>
          <w:webHidden/>
        </w:rPr>
        <w:fldChar w:fldCharType="end"/>
      </w:r>
      <w:r w:rsidRPr="008E186E">
        <w:rPr>
          <w:rStyle w:val="Hyperlink"/>
          <w:noProof/>
        </w:rPr>
        <w:fldChar w:fldCharType="end"/>
      </w:r>
    </w:p>
    <w:p w14:paraId="4F86DE89" w14:textId="7322E44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"_Toc468649419"</w:instrText>
      </w:r>
      <w:r w:rsidRPr="008E186E">
        <w:rPr>
          <w:rStyle w:val="Hyperlink"/>
          <w:noProof/>
        </w:rPr>
        <w:instrText xml:space="preserve"> </w:instrText>
      </w:r>
      <w:r w:rsidRPr="008E186E">
        <w:rPr>
          <w:rStyle w:val="Hyperlink"/>
          <w:noProof/>
        </w:rPr>
        <w:fldChar w:fldCharType="separate"/>
      </w:r>
      <w:r w:rsidRPr="008E186E">
        <w:rPr>
          <w:rStyle w:val="Hyperlink"/>
          <w:noProof/>
        </w:rPr>
        <w:t>8.7</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Concepts::Indicators</w:t>
      </w:r>
      <w:r>
        <w:rPr>
          <w:noProof/>
          <w:webHidden/>
        </w:rPr>
        <w:tab/>
      </w:r>
      <w:r>
        <w:rPr>
          <w:noProof/>
          <w:webHidden/>
        </w:rPr>
        <w:fldChar w:fldCharType="begin"/>
      </w:r>
      <w:r>
        <w:rPr>
          <w:noProof/>
          <w:webHidden/>
        </w:rPr>
        <w:instrText xml:space="preserve"> PAGEREF _Toc468649419 \h </w:instrText>
      </w:r>
      <w:r>
        <w:rPr>
          <w:noProof/>
          <w:webHidden/>
        </w:rPr>
      </w:r>
      <w:r>
        <w:rPr>
          <w:noProof/>
          <w:webHidden/>
        </w:rPr>
        <w:fldChar w:fldCharType="separate"/>
      </w:r>
      <w:ins w:id="254" w:author="Cory Casanave" w:date="2016-12-06T18:27:00Z">
        <w:r w:rsidR="00CD51EF">
          <w:rPr>
            <w:noProof/>
            <w:webHidden/>
          </w:rPr>
          <w:t>83</w:t>
        </w:r>
      </w:ins>
      <w:del w:id="255" w:author="Cory Casanave" w:date="2016-12-06T18:22:00Z">
        <w:r w:rsidR="00041B4E" w:rsidDel="00606FC4">
          <w:rPr>
            <w:noProof/>
            <w:webHidden/>
          </w:rPr>
          <w:delText>112</w:delText>
        </w:r>
      </w:del>
      <w:r>
        <w:rPr>
          <w:noProof/>
          <w:webHidden/>
        </w:rPr>
        <w:fldChar w:fldCharType="end"/>
      </w:r>
      <w:r w:rsidRPr="008E186E">
        <w:rPr>
          <w:rStyle w:val="Hyperlink"/>
          <w:noProof/>
        </w:rPr>
        <w:fldChar w:fldCharType="end"/>
      </w:r>
    </w:p>
    <w:p w14:paraId="04140A9C" w14:textId="3E8E0B8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"_Toc468649420"</w:instrText>
      </w:r>
      <w:r w:rsidRPr="008E186E">
        <w:rPr>
          <w:rStyle w:val="Hyperlink"/>
          <w:noProof/>
        </w:rPr>
        <w:instrText xml:space="preserve"> </w:instrText>
      </w:r>
      <w:r w:rsidRPr="008E186E">
        <w:rPr>
          <w:rStyle w:val="Hyperlink"/>
          <w:noProof/>
        </w:rPr>
        <w:fldChar w:fldCharType="separate"/>
      </w:r>
      <w:r w:rsidRPr="008E186E">
        <w:rPr>
          <w:rStyle w:val="Hyperlink"/>
          <w:noProof/>
        </w:rPr>
        <w:t>8.7.1</w:t>
      </w:r>
      <w:r>
        <w:rPr>
          <w:rFonts w:asciiTheme="minorHAnsi" w:eastAsiaTheme="minorEastAsia" w:hAnsiTheme="minorHAnsi" w:cstheme="minorBidi"/>
          <w:noProof/>
          <w:sz w:val="22"/>
          <w:szCs w:val="22"/>
        </w:rPr>
        <w:tab/>
      </w:r>
      <w:r w:rsidRPr="008E186E">
        <w:rPr>
          <w:rStyle w:val="Hyperlink"/>
          <w:noProof/>
        </w:rPr>
        <w:t>Diagram: Indicator</w:t>
      </w:r>
      <w:r>
        <w:rPr>
          <w:noProof/>
          <w:webHidden/>
        </w:rPr>
        <w:tab/>
      </w:r>
      <w:r>
        <w:rPr>
          <w:noProof/>
          <w:webHidden/>
        </w:rPr>
        <w:fldChar w:fldCharType="begin"/>
      </w:r>
      <w:r>
        <w:rPr>
          <w:noProof/>
          <w:webHidden/>
        </w:rPr>
        <w:instrText xml:space="preserve"> PAGEREF _Toc468649420 \h </w:instrText>
      </w:r>
      <w:r>
        <w:rPr>
          <w:noProof/>
          <w:webHidden/>
        </w:rPr>
      </w:r>
      <w:r>
        <w:rPr>
          <w:noProof/>
          <w:webHidden/>
        </w:rPr>
        <w:fldChar w:fldCharType="separate"/>
      </w:r>
      <w:ins w:id="256" w:author="Cory Casanave" w:date="2016-12-06T18:27:00Z">
        <w:r w:rsidR="00CD51EF">
          <w:rPr>
            <w:noProof/>
            <w:webHidden/>
          </w:rPr>
          <w:t>83</w:t>
        </w:r>
      </w:ins>
      <w:del w:id="257" w:author="Cory Casanave" w:date="2016-12-06T18:22:00Z">
        <w:r w:rsidR="00041B4E" w:rsidDel="00606FC4">
          <w:rPr>
            <w:noProof/>
            <w:webHidden/>
          </w:rPr>
          <w:delText>112</w:delText>
        </w:r>
      </w:del>
      <w:r>
        <w:rPr>
          <w:noProof/>
          <w:webHidden/>
        </w:rPr>
        <w:fldChar w:fldCharType="end"/>
      </w:r>
      <w:r w:rsidRPr="008E186E">
        <w:rPr>
          <w:rStyle w:val="Hyperlink"/>
          <w:noProof/>
        </w:rPr>
        <w:fldChar w:fldCharType="end"/>
      </w:r>
    </w:p>
    <w:p w14:paraId="0FE7B82D" w14:textId="7D358D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"_Toc468649421"</w:instrText>
      </w:r>
      <w:r w:rsidRPr="008E186E">
        <w:rPr>
          <w:rStyle w:val="Hyperlink"/>
          <w:noProof/>
        </w:rPr>
        <w:instrText xml:space="preserve"> </w:instrText>
      </w:r>
      <w:r w:rsidRPr="008E186E">
        <w:rPr>
          <w:rStyle w:val="Hyperlink"/>
          <w:noProof/>
        </w:rPr>
        <w:fldChar w:fldCharType="separate"/>
      </w:r>
      <w:r w:rsidRPr="008E186E">
        <w:rPr>
          <w:rStyle w:val="Hyperlink"/>
          <w:noProof/>
        </w:rPr>
        <w:t>8.7.2</w:t>
      </w:r>
      <w:r>
        <w:rPr>
          <w:rFonts w:asciiTheme="minorHAnsi" w:eastAsiaTheme="minorEastAsia" w:hAnsiTheme="minorHAnsi" w:cstheme="minorBidi"/>
          <w:noProof/>
          <w:sz w:val="22"/>
          <w:szCs w:val="22"/>
        </w:rPr>
        <w:tab/>
      </w:r>
      <w:r w:rsidRPr="008E186E">
        <w:rPr>
          <w:rStyle w:val="Hyperlink"/>
          <w:noProof/>
        </w:rPr>
        <w:t>Diagram: Sighting</w:t>
      </w:r>
      <w:r>
        <w:rPr>
          <w:noProof/>
          <w:webHidden/>
        </w:rPr>
        <w:tab/>
      </w:r>
      <w:r>
        <w:rPr>
          <w:noProof/>
          <w:webHidden/>
        </w:rPr>
        <w:fldChar w:fldCharType="begin"/>
      </w:r>
      <w:r>
        <w:rPr>
          <w:noProof/>
          <w:webHidden/>
        </w:rPr>
        <w:instrText xml:space="preserve"> PAGEREF _Toc468649421 \h </w:instrText>
      </w:r>
      <w:r>
        <w:rPr>
          <w:noProof/>
          <w:webHidden/>
        </w:rPr>
      </w:r>
      <w:r>
        <w:rPr>
          <w:noProof/>
          <w:webHidden/>
        </w:rPr>
        <w:fldChar w:fldCharType="separate"/>
      </w:r>
      <w:ins w:id="258" w:author="Cory Casanave" w:date="2016-12-06T18:27:00Z">
        <w:r w:rsidR="00CD51EF">
          <w:rPr>
            <w:noProof/>
            <w:webHidden/>
          </w:rPr>
          <w:t>84</w:t>
        </w:r>
      </w:ins>
      <w:del w:id="259"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47913DFC" w14:textId="43DA0F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"_Toc468649422"</w:instrText>
      </w:r>
      <w:r w:rsidRPr="008E186E">
        <w:rPr>
          <w:rStyle w:val="Hyperlink"/>
          <w:noProof/>
        </w:rPr>
        <w:instrText xml:space="preserve"> </w:instrText>
      </w:r>
      <w:r w:rsidRPr="008E186E">
        <w:rPr>
          <w:rStyle w:val="Hyperlink"/>
          <w:noProof/>
        </w:rPr>
        <w:fldChar w:fldCharType="separate"/>
      </w:r>
      <w:r w:rsidRPr="008E186E">
        <w:rPr>
          <w:rStyle w:val="Hyperlink"/>
          <w:noProof/>
        </w:rPr>
        <w:t>8.7.3</w:t>
      </w:r>
      <w:r>
        <w:rPr>
          <w:rFonts w:asciiTheme="minorHAnsi" w:eastAsiaTheme="minorEastAsia" w:hAnsiTheme="minorHAnsi" w:cstheme="minorBidi"/>
          <w:noProof/>
          <w:sz w:val="22"/>
          <w:szCs w:val="22"/>
        </w:rPr>
        <w:tab/>
      </w:r>
      <w:r w:rsidRPr="008E186E">
        <w:rPr>
          <w:rStyle w:val="Hyperlink"/>
          <w:noProof/>
        </w:rPr>
        <w:t>Class Blacklist Indicator</w:t>
      </w:r>
      <w:r>
        <w:rPr>
          <w:noProof/>
          <w:webHidden/>
        </w:rPr>
        <w:tab/>
      </w:r>
      <w:r>
        <w:rPr>
          <w:noProof/>
          <w:webHidden/>
        </w:rPr>
        <w:fldChar w:fldCharType="begin"/>
      </w:r>
      <w:r>
        <w:rPr>
          <w:noProof/>
          <w:webHidden/>
        </w:rPr>
        <w:instrText xml:space="preserve"> PAGEREF _Toc468649422 \h </w:instrText>
      </w:r>
      <w:r>
        <w:rPr>
          <w:noProof/>
          <w:webHidden/>
        </w:rPr>
      </w:r>
      <w:r>
        <w:rPr>
          <w:noProof/>
          <w:webHidden/>
        </w:rPr>
        <w:fldChar w:fldCharType="separate"/>
      </w:r>
      <w:ins w:id="260" w:author="Cory Casanave" w:date="2016-12-06T18:27:00Z">
        <w:r w:rsidR="00CD51EF">
          <w:rPr>
            <w:noProof/>
            <w:webHidden/>
          </w:rPr>
          <w:t>84</w:t>
        </w:r>
      </w:ins>
      <w:del w:id="261"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2A03C9C2" w14:textId="77D645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"_Toc468649423"</w:instrText>
      </w:r>
      <w:r w:rsidRPr="008E186E">
        <w:rPr>
          <w:rStyle w:val="Hyperlink"/>
          <w:noProof/>
        </w:rPr>
        <w:instrText xml:space="preserve"> </w:instrText>
      </w:r>
      <w:r w:rsidRPr="008E186E">
        <w:rPr>
          <w:rStyle w:val="Hyperlink"/>
          <w:noProof/>
        </w:rPr>
        <w:fldChar w:fldCharType="separate"/>
      </w:r>
      <w:r w:rsidRPr="008E186E">
        <w:rPr>
          <w:rStyle w:val="Hyperlink"/>
          <w:noProof/>
        </w:rPr>
        <w:t>8.7.4</w:t>
      </w:r>
      <w:r>
        <w:rPr>
          <w:rFonts w:asciiTheme="minorHAnsi" w:eastAsiaTheme="minorEastAsia" w:hAnsiTheme="minorHAnsi" w:cstheme="minorBidi"/>
          <w:noProof/>
          <w:sz w:val="22"/>
          <w:szCs w:val="22"/>
        </w:rPr>
        <w:tab/>
      </w:r>
      <w:r w:rsidRPr="008E186E">
        <w:rPr>
          <w:rStyle w:val="Hyperlink"/>
          <w:noProof/>
        </w:rPr>
        <w:t>Class Indicator</w:t>
      </w:r>
      <w:r>
        <w:rPr>
          <w:noProof/>
          <w:webHidden/>
        </w:rPr>
        <w:tab/>
      </w:r>
      <w:r>
        <w:rPr>
          <w:noProof/>
          <w:webHidden/>
        </w:rPr>
        <w:fldChar w:fldCharType="begin"/>
      </w:r>
      <w:r>
        <w:rPr>
          <w:noProof/>
          <w:webHidden/>
        </w:rPr>
        <w:instrText xml:space="preserve"> PAGEREF _Toc468649423 \h </w:instrText>
      </w:r>
      <w:r>
        <w:rPr>
          <w:noProof/>
          <w:webHidden/>
        </w:rPr>
      </w:r>
      <w:r>
        <w:rPr>
          <w:noProof/>
          <w:webHidden/>
        </w:rPr>
        <w:fldChar w:fldCharType="separate"/>
      </w:r>
      <w:ins w:id="262" w:author="Cory Casanave" w:date="2016-12-06T18:27:00Z">
        <w:r w:rsidR="00CD51EF">
          <w:rPr>
            <w:noProof/>
            <w:webHidden/>
          </w:rPr>
          <w:t>84</w:t>
        </w:r>
      </w:ins>
      <w:del w:id="263"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6E5FEFD1" w14:textId="173F475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"_Toc468649424"</w:instrText>
      </w:r>
      <w:r w:rsidRPr="008E186E">
        <w:rPr>
          <w:rStyle w:val="Hyperlink"/>
          <w:noProof/>
        </w:rPr>
        <w:instrText xml:space="preserve"> </w:instrText>
      </w:r>
      <w:r w:rsidRPr="008E186E">
        <w:rPr>
          <w:rStyle w:val="Hyperlink"/>
          <w:noProof/>
        </w:rPr>
        <w:fldChar w:fldCharType="separate"/>
      </w:r>
      <w:r w:rsidRPr="008E186E">
        <w:rPr>
          <w:rStyle w:val="Hyperlink"/>
          <w:noProof/>
        </w:rPr>
        <w:t>8.7.5</w:t>
      </w:r>
      <w:r>
        <w:rPr>
          <w:rFonts w:asciiTheme="minorHAnsi" w:eastAsiaTheme="minorEastAsia" w:hAnsiTheme="minorHAnsi" w:cstheme="minorBidi"/>
          <w:noProof/>
          <w:sz w:val="22"/>
          <w:szCs w:val="22"/>
        </w:rPr>
        <w:tab/>
      </w:r>
      <w:r w:rsidRPr="008E186E">
        <w:rPr>
          <w:rStyle w:val="Hyperlink"/>
          <w:noProof/>
        </w:rPr>
        <w:t>Association Class Indicator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_Toc468649424 \h </w:instrText>
      </w:r>
      <w:r>
        <w:rPr>
          <w:noProof/>
          <w:webHidden/>
        </w:rPr>
      </w:r>
      <w:r>
        <w:rPr>
          <w:noProof/>
          <w:webHidden/>
        </w:rPr>
        <w:fldChar w:fldCharType="separate"/>
      </w:r>
      <w:ins w:id="264" w:author="Cory Casanave" w:date="2016-12-06T18:27:00Z">
        <w:r w:rsidR="00CD51EF">
          <w:rPr>
            <w:noProof/>
            <w:webHidden/>
          </w:rPr>
          <w:t>85</w:t>
        </w:r>
      </w:ins>
      <w:del w:id="265" w:author="Cory Casanave" w:date="2016-12-06T18:22:00Z">
        <w:r w:rsidR="00041B4E" w:rsidDel="00606FC4">
          <w:rPr>
            <w:noProof/>
            <w:webHidden/>
          </w:rPr>
          <w:delText>114</w:delText>
        </w:r>
      </w:del>
      <w:r>
        <w:rPr>
          <w:noProof/>
          <w:webHidden/>
        </w:rPr>
        <w:fldChar w:fldCharType="end"/>
      </w:r>
      <w:r w:rsidRPr="008E186E">
        <w:rPr>
          <w:rStyle w:val="Hyperlink"/>
          <w:noProof/>
        </w:rPr>
        <w:fldChar w:fldCharType="end"/>
      </w:r>
    </w:p>
    <w:p w14:paraId="718004AE" w14:textId="5DE99A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"_Toc468649425"</w:instrText>
      </w:r>
      <w:r w:rsidRPr="008E186E">
        <w:rPr>
          <w:rStyle w:val="Hyperlink"/>
          <w:noProof/>
        </w:rPr>
        <w:instrText xml:space="preserve"> </w:instrText>
      </w:r>
      <w:r w:rsidRPr="008E186E">
        <w:rPr>
          <w:rStyle w:val="Hyperlink"/>
          <w:noProof/>
        </w:rPr>
        <w:fldChar w:fldCharType="separate"/>
      </w:r>
      <w:r w:rsidRPr="008E186E">
        <w:rPr>
          <w:rStyle w:val="Hyperlink"/>
          <w:noProof/>
        </w:rPr>
        <w:t>8.7.6</w:t>
      </w:r>
      <w:r>
        <w:rPr>
          <w:rFonts w:asciiTheme="minorHAnsi" w:eastAsiaTheme="minorEastAsia" w:hAnsiTheme="minorHAnsi" w:cstheme="minorBidi"/>
          <w:noProof/>
          <w:sz w:val="22"/>
          <w:szCs w:val="22"/>
        </w:rPr>
        <w:tab/>
      </w:r>
      <w:r w:rsidRPr="008E186E">
        <w:rPr>
          <w:rStyle w:val="Hyperlink"/>
          <w:noProof/>
        </w:rPr>
        <w:t>Class Indicator Pattern</w:t>
      </w:r>
      <w:r>
        <w:rPr>
          <w:noProof/>
          <w:webHidden/>
        </w:rPr>
        <w:tab/>
      </w:r>
      <w:r>
        <w:rPr>
          <w:noProof/>
          <w:webHidden/>
        </w:rPr>
        <w:fldChar w:fldCharType="begin"/>
      </w:r>
      <w:r>
        <w:rPr>
          <w:noProof/>
          <w:webHidden/>
        </w:rPr>
        <w:instrText xml:space="preserve"> PAGEREF _Toc468649425 \h </w:instrText>
      </w:r>
      <w:r>
        <w:rPr>
          <w:noProof/>
          <w:webHidden/>
        </w:rPr>
      </w:r>
      <w:r>
        <w:rPr>
          <w:noProof/>
          <w:webHidden/>
        </w:rPr>
        <w:fldChar w:fldCharType="separate"/>
      </w:r>
      <w:ins w:id="266" w:author="Cory Casanave" w:date="2016-12-06T18:27:00Z">
        <w:r w:rsidR="00CD51EF">
          <w:rPr>
            <w:noProof/>
            <w:webHidden/>
          </w:rPr>
          <w:t>86</w:t>
        </w:r>
      </w:ins>
      <w:del w:id="267"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57408CCF" w14:textId="427ED2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"_Toc468649426"</w:instrText>
      </w:r>
      <w:r w:rsidRPr="008E186E">
        <w:rPr>
          <w:rStyle w:val="Hyperlink"/>
          <w:noProof/>
        </w:rPr>
        <w:instrText xml:space="preserve"> </w:instrText>
      </w:r>
      <w:r w:rsidRPr="008E186E">
        <w:rPr>
          <w:rStyle w:val="Hyperlink"/>
          <w:noProof/>
        </w:rPr>
        <w:fldChar w:fldCharType="separate"/>
      </w:r>
      <w:r w:rsidRPr="008E186E">
        <w:rPr>
          <w:rStyle w:val="Hyperlink"/>
          <w:noProof/>
        </w:rPr>
        <w:t>8.7.7</w:t>
      </w:r>
      <w:r>
        <w:rPr>
          <w:rFonts w:asciiTheme="minorHAnsi" w:eastAsiaTheme="minorEastAsia" w:hAnsiTheme="minorHAnsi" w:cstheme="minorBidi"/>
          <w:noProof/>
          <w:sz w:val="22"/>
          <w:szCs w:val="22"/>
        </w:rPr>
        <w:tab/>
      </w:r>
      <w:r w:rsidRPr="008E186E">
        <w:rPr>
          <w:rStyle w:val="Hyperlink"/>
          <w:noProof/>
        </w:rPr>
        <w:t>Class Indicator Watchlist</w:t>
      </w:r>
      <w:r>
        <w:rPr>
          <w:noProof/>
          <w:webHidden/>
        </w:rPr>
        <w:tab/>
      </w:r>
      <w:r>
        <w:rPr>
          <w:noProof/>
          <w:webHidden/>
        </w:rPr>
        <w:fldChar w:fldCharType="begin"/>
      </w:r>
      <w:r>
        <w:rPr>
          <w:noProof/>
          <w:webHidden/>
        </w:rPr>
        <w:instrText xml:space="preserve"> PAGEREF _Toc468649426 \h </w:instrText>
      </w:r>
      <w:r>
        <w:rPr>
          <w:noProof/>
          <w:webHidden/>
        </w:rPr>
      </w:r>
      <w:r>
        <w:rPr>
          <w:noProof/>
          <w:webHidden/>
        </w:rPr>
        <w:fldChar w:fldCharType="separate"/>
      </w:r>
      <w:ins w:id="268" w:author="Cory Casanave" w:date="2016-12-06T18:27:00Z">
        <w:r w:rsidR="00CD51EF">
          <w:rPr>
            <w:noProof/>
            <w:webHidden/>
          </w:rPr>
          <w:t>86</w:t>
        </w:r>
      </w:ins>
      <w:del w:id="269"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6266B5F1" w14:textId="447BC5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"_Toc468649427"</w:instrText>
      </w:r>
      <w:r w:rsidRPr="008E186E">
        <w:rPr>
          <w:rStyle w:val="Hyperlink"/>
          <w:noProof/>
        </w:rPr>
        <w:instrText xml:space="preserve"> </w:instrText>
      </w:r>
      <w:r w:rsidRPr="008E186E">
        <w:rPr>
          <w:rStyle w:val="Hyperlink"/>
          <w:noProof/>
        </w:rPr>
        <w:fldChar w:fldCharType="separate"/>
      </w:r>
      <w:r w:rsidRPr="008E186E">
        <w:rPr>
          <w:rStyle w:val="Hyperlink"/>
          <w:noProof/>
        </w:rPr>
        <w:t>8.7.8</w:t>
      </w:r>
      <w:r>
        <w:rPr>
          <w:rFonts w:asciiTheme="minorHAnsi" w:eastAsiaTheme="minorEastAsia" w:hAnsiTheme="minorHAnsi" w:cstheme="minorBidi"/>
          <w:noProof/>
          <w:sz w:val="22"/>
          <w:szCs w:val="22"/>
        </w:rPr>
        <w:tab/>
      </w:r>
      <w:r w:rsidRPr="008E186E">
        <w:rPr>
          <w:rStyle w:val="Hyperlink"/>
          <w:noProof/>
        </w:rPr>
        <w:t>Association Class Sighting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_Toc468649427 \h </w:instrText>
      </w:r>
      <w:r>
        <w:rPr>
          <w:noProof/>
          <w:webHidden/>
        </w:rPr>
      </w:r>
      <w:r>
        <w:rPr>
          <w:noProof/>
          <w:webHidden/>
        </w:rPr>
        <w:fldChar w:fldCharType="separate"/>
      </w:r>
      <w:ins w:id="270" w:author="Cory Casanave" w:date="2016-12-06T18:27:00Z">
        <w:r w:rsidR="00CD51EF">
          <w:rPr>
            <w:noProof/>
            <w:webHidden/>
          </w:rPr>
          <w:t>86</w:t>
        </w:r>
      </w:ins>
      <w:del w:id="271"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195EC91A" w14:textId="14F53A8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"_Toc468649428"</w:instrText>
      </w:r>
      <w:r w:rsidRPr="008E186E">
        <w:rPr>
          <w:rStyle w:val="Hyperlink"/>
          <w:noProof/>
        </w:rPr>
        <w:instrText xml:space="preserve"> </w:instrText>
      </w:r>
      <w:r w:rsidRPr="008E186E">
        <w:rPr>
          <w:rStyle w:val="Hyperlink"/>
          <w:noProof/>
        </w:rPr>
        <w:fldChar w:fldCharType="separate"/>
      </w:r>
      <w:r w:rsidRPr="008E186E">
        <w:rPr>
          <w:rStyle w:val="Hyperlink"/>
          <w:noProof/>
        </w:rPr>
        <w:t>8.7.9</w:t>
      </w:r>
      <w:r>
        <w:rPr>
          <w:rFonts w:asciiTheme="minorHAnsi" w:eastAsiaTheme="minorEastAsia" w:hAnsiTheme="minorHAnsi" w:cstheme="minorBidi"/>
          <w:noProof/>
          <w:sz w:val="22"/>
          <w:szCs w:val="22"/>
        </w:rPr>
        <w:tab/>
      </w:r>
      <w:r w:rsidRPr="008E186E">
        <w:rPr>
          <w:rStyle w:val="Hyperlink"/>
          <w:noProof/>
        </w:rPr>
        <w:t>Association Class Sighting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_Toc468649428 \h </w:instrText>
      </w:r>
      <w:r>
        <w:rPr>
          <w:noProof/>
          <w:webHidden/>
        </w:rPr>
      </w:r>
      <w:r>
        <w:rPr>
          <w:noProof/>
          <w:webHidden/>
        </w:rPr>
        <w:fldChar w:fldCharType="separate"/>
      </w:r>
      <w:ins w:id="272" w:author="Cory Casanave" w:date="2016-12-06T18:27:00Z">
        <w:r w:rsidR="00CD51EF">
          <w:rPr>
            <w:noProof/>
            <w:webHidden/>
          </w:rPr>
          <w:t>87</w:t>
        </w:r>
      </w:ins>
      <w:del w:id="273" w:author="Cory Casanave" w:date="2016-12-06T18:22:00Z">
        <w:r w:rsidR="00041B4E" w:rsidDel="00606FC4">
          <w:rPr>
            <w:noProof/>
            <w:webHidden/>
          </w:rPr>
          <w:delText>116</w:delText>
        </w:r>
      </w:del>
      <w:r>
        <w:rPr>
          <w:noProof/>
          <w:webHidden/>
        </w:rPr>
        <w:fldChar w:fldCharType="end"/>
      </w:r>
      <w:r w:rsidRPr="008E186E">
        <w:rPr>
          <w:rStyle w:val="Hyperlink"/>
          <w:noProof/>
        </w:rPr>
        <w:fldChar w:fldCharType="end"/>
      </w:r>
    </w:p>
    <w:p w14:paraId="6455A929" w14:textId="76925A9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"_Toc468649429"</w:instrText>
      </w:r>
      <w:r w:rsidRPr="008E186E">
        <w:rPr>
          <w:rStyle w:val="Hyperlink"/>
          <w:noProof/>
        </w:rPr>
        <w:instrText xml:space="preserve"> </w:instrText>
      </w:r>
      <w:r w:rsidRPr="008E186E">
        <w:rPr>
          <w:rStyle w:val="Hyperlink"/>
          <w:noProof/>
        </w:rPr>
        <w:fldChar w:fldCharType="separate"/>
      </w:r>
      <w:r w:rsidRPr="008E186E">
        <w:rPr>
          <w:rStyle w:val="Hyperlink"/>
          <w:noProof/>
        </w:rPr>
        <w:t>8.7.10</w:t>
      </w:r>
      <w:r>
        <w:rPr>
          <w:rFonts w:asciiTheme="minorHAnsi" w:eastAsiaTheme="minorEastAsia" w:hAnsiTheme="minorHAnsi" w:cstheme="minorBidi"/>
          <w:noProof/>
          <w:sz w:val="22"/>
          <w:szCs w:val="22"/>
        </w:rPr>
        <w:tab/>
      </w:r>
      <w:r w:rsidRPr="008E186E">
        <w:rPr>
          <w:rStyle w:val="Hyperlink"/>
          <w:noProof/>
        </w:rPr>
        <w:t>Association Class Sighting Matches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_Toc468649429 \h </w:instrText>
      </w:r>
      <w:r>
        <w:rPr>
          <w:noProof/>
          <w:webHidden/>
        </w:rPr>
      </w:r>
      <w:r>
        <w:rPr>
          <w:noProof/>
          <w:webHidden/>
        </w:rPr>
        <w:fldChar w:fldCharType="separate"/>
      </w:r>
      <w:ins w:id="274" w:author="Cory Casanave" w:date="2016-12-06T18:27:00Z">
        <w:r w:rsidR="00CD51EF">
          <w:rPr>
            <w:noProof/>
            <w:webHidden/>
          </w:rPr>
          <w:t>88</w:t>
        </w:r>
      </w:ins>
      <w:del w:id="275" w:author="Cory Casanave" w:date="2016-12-06T18:22:00Z">
        <w:r w:rsidR="00041B4E" w:rsidDel="00606FC4">
          <w:rPr>
            <w:noProof/>
            <w:webHidden/>
          </w:rPr>
          <w:delText>117</w:delText>
        </w:r>
      </w:del>
      <w:r>
        <w:rPr>
          <w:noProof/>
          <w:webHidden/>
        </w:rPr>
        <w:fldChar w:fldCharType="end"/>
      </w:r>
      <w:r w:rsidRPr="008E186E">
        <w:rPr>
          <w:rStyle w:val="Hyperlink"/>
          <w:noProof/>
        </w:rPr>
        <w:fldChar w:fldCharType="end"/>
      </w:r>
    </w:p>
    <w:p w14:paraId="45476502" w14:textId="2A4D5E1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"_Toc468649430"</w:instrText>
      </w:r>
      <w:r w:rsidRPr="008E186E">
        <w:rPr>
          <w:rStyle w:val="Hyperlink"/>
          <w:noProof/>
        </w:rPr>
        <w:instrText xml:space="preserve"> </w:instrText>
      </w:r>
      <w:r w:rsidRPr="008E186E">
        <w:rPr>
          <w:rStyle w:val="Hyperlink"/>
          <w:noProof/>
        </w:rPr>
        <w:fldChar w:fldCharType="separate"/>
      </w:r>
      <w:r w:rsidRPr="008E186E">
        <w:rPr>
          <w:rStyle w:val="Hyperlink"/>
          <w:noProof/>
        </w:rPr>
        <w:t>8.7.11</w:t>
      </w:r>
      <w:r>
        <w:rPr>
          <w:rFonts w:asciiTheme="minorHAnsi" w:eastAsiaTheme="minorEastAsia" w:hAnsiTheme="minorHAnsi" w:cstheme="minorBidi"/>
          <w:noProof/>
          <w:sz w:val="22"/>
          <w:szCs w:val="22"/>
        </w:rPr>
        <w:tab/>
      </w:r>
      <w:r w:rsidRPr="008E186E">
        <w:rPr>
          <w:rStyle w:val="Hyperlink"/>
          <w:noProof/>
        </w:rPr>
        <w:t>Association Class Watch</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_Toc468649430 \h </w:instrText>
      </w:r>
      <w:r>
        <w:rPr>
          <w:noProof/>
          <w:webHidden/>
        </w:rPr>
      </w:r>
      <w:r>
        <w:rPr>
          <w:noProof/>
          <w:webHidden/>
        </w:rPr>
        <w:fldChar w:fldCharType="separate"/>
      </w:r>
      <w:ins w:id="276" w:author="Cory Casanave" w:date="2016-12-06T18:27:00Z">
        <w:r w:rsidR="00CD51EF">
          <w:rPr>
            <w:noProof/>
            <w:webHidden/>
          </w:rPr>
          <w:t>89</w:t>
        </w:r>
      </w:ins>
      <w:del w:id="277" w:author="Cory Casanave" w:date="2016-12-06T18:22:00Z">
        <w:r w:rsidR="00041B4E" w:rsidDel="00606FC4">
          <w:rPr>
            <w:noProof/>
            <w:webHidden/>
          </w:rPr>
          <w:delText>118</w:delText>
        </w:r>
      </w:del>
      <w:r>
        <w:rPr>
          <w:noProof/>
          <w:webHidden/>
        </w:rPr>
        <w:fldChar w:fldCharType="end"/>
      </w:r>
      <w:r w:rsidRPr="008E186E">
        <w:rPr>
          <w:rStyle w:val="Hyperlink"/>
          <w:noProof/>
        </w:rPr>
        <w:fldChar w:fldCharType="end"/>
      </w:r>
    </w:p>
    <w:p w14:paraId="5EFAD2C5" w14:textId="7EBE5B6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"_Toc468649431"</w:instrText>
      </w:r>
      <w:r w:rsidRPr="008E186E">
        <w:rPr>
          <w:rStyle w:val="Hyperlink"/>
          <w:noProof/>
        </w:rPr>
        <w:instrText xml:space="preserve"> </w:instrText>
      </w:r>
      <w:r w:rsidRPr="008E186E">
        <w:rPr>
          <w:rStyle w:val="Hyperlink"/>
          <w:noProof/>
        </w:rPr>
        <w:fldChar w:fldCharType="separate"/>
      </w:r>
      <w:r w:rsidRPr="008E186E">
        <w:rPr>
          <w:rStyle w:val="Hyperlink"/>
          <w:noProof/>
        </w:rPr>
        <w:t>8.7.12</w:t>
      </w:r>
      <w:r>
        <w:rPr>
          <w:rFonts w:asciiTheme="minorHAnsi" w:eastAsiaTheme="minorEastAsia" w:hAnsiTheme="minorHAnsi" w:cstheme="minorBidi"/>
          <w:noProof/>
          <w:sz w:val="22"/>
          <w:szCs w:val="22"/>
        </w:rPr>
        <w:tab/>
      </w:r>
      <w:r w:rsidRPr="008E186E">
        <w:rPr>
          <w:rStyle w:val="Hyperlink"/>
          <w:noProof/>
        </w:rPr>
        <w:t>Class Whitelist Indicator</w:t>
      </w:r>
      <w:r>
        <w:rPr>
          <w:noProof/>
          <w:webHidden/>
        </w:rPr>
        <w:tab/>
      </w:r>
      <w:r>
        <w:rPr>
          <w:noProof/>
          <w:webHidden/>
        </w:rPr>
        <w:fldChar w:fldCharType="begin"/>
      </w:r>
      <w:r>
        <w:rPr>
          <w:noProof/>
          <w:webHidden/>
        </w:rPr>
        <w:instrText xml:space="preserve"> PAGEREF _Toc468649431 \h </w:instrText>
      </w:r>
      <w:r>
        <w:rPr>
          <w:noProof/>
          <w:webHidden/>
        </w:rPr>
      </w:r>
      <w:r>
        <w:rPr>
          <w:noProof/>
          <w:webHidden/>
        </w:rPr>
        <w:fldChar w:fldCharType="separate"/>
      </w:r>
      <w:ins w:id="278" w:author="Cory Casanave" w:date="2016-12-06T18:27:00Z">
        <w:r w:rsidR="00CD51EF">
          <w:rPr>
            <w:noProof/>
            <w:webHidden/>
          </w:rPr>
          <w:t>90</w:t>
        </w:r>
      </w:ins>
      <w:del w:id="279" w:author="Cory Casanave" w:date="2016-12-06T18:22:00Z">
        <w:r w:rsidR="00041B4E" w:rsidDel="00606FC4">
          <w:rPr>
            <w:noProof/>
            <w:webHidden/>
          </w:rPr>
          <w:delText>119</w:delText>
        </w:r>
      </w:del>
      <w:r>
        <w:rPr>
          <w:noProof/>
          <w:webHidden/>
        </w:rPr>
        <w:fldChar w:fldCharType="end"/>
      </w:r>
      <w:r w:rsidRPr="008E186E">
        <w:rPr>
          <w:rStyle w:val="Hyperlink"/>
          <w:noProof/>
        </w:rPr>
        <w:fldChar w:fldCharType="end"/>
      </w:r>
    </w:p>
    <w:p w14:paraId="5774AFA0" w14:textId="01D2F6D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"_Toc468649432"</w:instrText>
      </w:r>
      <w:r w:rsidRPr="008E186E">
        <w:rPr>
          <w:rStyle w:val="Hyperlink"/>
          <w:noProof/>
        </w:rPr>
        <w:instrText xml:space="preserve"> </w:instrText>
      </w:r>
      <w:r w:rsidRPr="008E186E">
        <w:rPr>
          <w:rStyle w:val="Hyperlink"/>
          <w:noProof/>
        </w:rPr>
        <w:fldChar w:fldCharType="separate"/>
      </w:r>
      <w:r w:rsidRPr="008E186E">
        <w:rPr>
          <w:rStyle w:val="Hyperlink"/>
          <w:noProof/>
        </w:rPr>
        <w:t>8.8</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w:t>
      </w:r>
      <w:r>
        <w:rPr>
          <w:noProof/>
          <w:webHidden/>
        </w:rPr>
        <w:tab/>
      </w:r>
      <w:r>
        <w:rPr>
          <w:noProof/>
          <w:webHidden/>
        </w:rPr>
        <w:fldChar w:fldCharType="begin"/>
      </w:r>
      <w:r>
        <w:rPr>
          <w:noProof/>
          <w:webHidden/>
        </w:rPr>
        <w:instrText xml:space="preserve"> PAGEREF _Toc468649432 \h </w:instrText>
      </w:r>
      <w:r>
        <w:rPr>
          <w:noProof/>
          <w:webHidden/>
        </w:rPr>
      </w:r>
      <w:r>
        <w:rPr>
          <w:noProof/>
          <w:webHidden/>
        </w:rPr>
        <w:fldChar w:fldCharType="separate"/>
      </w:r>
      <w:ins w:id="280" w:author="Cory Casanave" w:date="2016-12-06T18:27:00Z">
        <w:r w:rsidR="00CD51EF">
          <w:rPr>
            <w:noProof/>
            <w:webHidden/>
          </w:rPr>
          <w:t>91</w:t>
        </w:r>
      </w:ins>
      <w:del w:id="281" w:author="Cory Casanave" w:date="2016-12-06T18:22:00Z">
        <w:r w:rsidR="00041B4E" w:rsidDel="00606FC4">
          <w:rPr>
            <w:noProof/>
            <w:webHidden/>
          </w:rPr>
          <w:delText>120</w:delText>
        </w:r>
      </w:del>
      <w:r>
        <w:rPr>
          <w:noProof/>
          <w:webHidden/>
        </w:rPr>
        <w:fldChar w:fldCharType="end"/>
      </w:r>
      <w:r w:rsidRPr="008E186E">
        <w:rPr>
          <w:rStyle w:val="Hyperlink"/>
          <w:noProof/>
        </w:rPr>
        <w:fldChar w:fldCharType="end"/>
      </w:r>
    </w:p>
    <w:p w14:paraId="328261B8" w14:textId="658DAF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"_Toc468649433"</w:instrText>
      </w:r>
      <w:r w:rsidRPr="008E186E">
        <w:rPr>
          <w:rStyle w:val="Hyperlink"/>
          <w:noProof/>
        </w:rPr>
        <w:instrText xml:space="preserve"> </w:instrText>
      </w:r>
      <w:r w:rsidRPr="008E186E">
        <w:rPr>
          <w:rStyle w:val="Hyperlink"/>
          <w:noProof/>
        </w:rPr>
        <w:fldChar w:fldCharType="separate"/>
      </w:r>
      <w:r w:rsidRPr="008E186E">
        <w:rPr>
          <w:rStyle w:val="Hyperlink"/>
          <w:noProof/>
        </w:rPr>
        <w:t>8.8.1</w:t>
      </w:r>
      <w:r>
        <w:rPr>
          <w:rFonts w:asciiTheme="minorHAnsi" w:eastAsiaTheme="minorEastAsia" w:hAnsiTheme="minorHAnsi" w:cstheme="minorBidi"/>
          <w:noProof/>
          <w:sz w:val="22"/>
          <w:szCs w:val="22"/>
        </w:rPr>
        <w:tab/>
      </w:r>
      <w:r w:rsidRPr="008E186E">
        <w:rPr>
          <w:rStyle w:val="Hyperlink"/>
          <w:noProof/>
        </w:rPr>
        <w:t>Diagram: Risk</w:t>
      </w:r>
      <w:r>
        <w:rPr>
          <w:noProof/>
          <w:webHidden/>
        </w:rPr>
        <w:tab/>
      </w:r>
      <w:r>
        <w:rPr>
          <w:noProof/>
          <w:webHidden/>
        </w:rPr>
        <w:fldChar w:fldCharType="begin"/>
      </w:r>
      <w:r>
        <w:rPr>
          <w:noProof/>
          <w:webHidden/>
        </w:rPr>
        <w:instrText xml:space="preserve"> PAGEREF _Toc468649433 \h </w:instrText>
      </w:r>
      <w:r>
        <w:rPr>
          <w:noProof/>
          <w:webHidden/>
        </w:rPr>
      </w:r>
      <w:r>
        <w:rPr>
          <w:noProof/>
          <w:webHidden/>
        </w:rPr>
        <w:fldChar w:fldCharType="separate"/>
      </w:r>
      <w:ins w:id="282" w:author="Cory Casanave" w:date="2016-12-06T18:27:00Z">
        <w:r w:rsidR="00CD51EF">
          <w:rPr>
            <w:noProof/>
            <w:webHidden/>
          </w:rPr>
          <w:t>91</w:t>
        </w:r>
      </w:ins>
      <w:del w:id="283" w:author="Cory Casanave" w:date="2016-12-06T18:22:00Z">
        <w:r w:rsidR="00041B4E" w:rsidDel="00606FC4">
          <w:rPr>
            <w:noProof/>
            <w:webHidden/>
          </w:rPr>
          <w:delText>120</w:delText>
        </w:r>
      </w:del>
      <w:r>
        <w:rPr>
          <w:noProof/>
          <w:webHidden/>
        </w:rPr>
        <w:fldChar w:fldCharType="end"/>
      </w:r>
      <w:r w:rsidRPr="008E186E">
        <w:rPr>
          <w:rStyle w:val="Hyperlink"/>
          <w:noProof/>
        </w:rPr>
        <w:fldChar w:fldCharType="end"/>
      </w:r>
    </w:p>
    <w:p w14:paraId="4EEBAC74" w14:textId="61EAAB9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"_Toc468649434"</w:instrText>
      </w:r>
      <w:r w:rsidRPr="008E186E">
        <w:rPr>
          <w:rStyle w:val="Hyperlink"/>
          <w:noProof/>
        </w:rPr>
        <w:instrText xml:space="preserve"> </w:instrText>
      </w:r>
      <w:r w:rsidRPr="008E186E">
        <w:rPr>
          <w:rStyle w:val="Hyperlink"/>
          <w:noProof/>
        </w:rPr>
        <w:fldChar w:fldCharType="separate"/>
      </w:r>
      <w:r w:rsidRPr="008E186E">
        <w:rPr>
          <w:rStyle w:val="Hyperlink"/>
          <w:noProof/>
        </w:rPr>
        <w:t>8.8.2</w:t>
      </w:r>
      <w:r>
        <w:rPr>
          <w:rFonts w:asciiTheme="minorHAnsi" w:eastAsiaTheme="minorEastAsia" w:hAnsiTheme="minorHAnsi" w:cstheme="minorBidi"/>
          <w:noProof/>
          <w:sz w:val="22"/>
          <w:szCs w:val="22"/>
        </w:rPr>
        <w:tab/>
      </w:r>
      <w:r w:rsidRPr="008E186E">
        <w:rPr>
          <w:rStyle w:val="Hyperlink"/>
          <w:noProof/>
        </w:rPr>
        <w:t>Diagram: Risk Metrics</w:t>
      </w:r>
      <w:r>
        <w:rPr>
          <w:noProof/>
          <w:webHidden/>
        </w:rPr>
        <w:tab/>
      </w:r>
      <w:r>
        <w:rPr>
          <w:noProof/>
          <w:webHidden/>
        </w:rPr>
        <w:fldChar w:fldCharType="begin"/>
      </w:r>
      <w:r>
        <w:rPr>
          <w:noProof/>
          <w:webHidden/>
        </w:rPr>
        <w:instrText xml:space="preserve"> PAGEREF _Toc468649434 \h </w:instrText>
      </w:r>
      <w:r>
        <w:rPr>
          <w:noProof/>
          <w:webHidden/>
        </w:rPr>
      </w:r>
      <w:r>
        <w:rPr>
          <w:noProof/>
          <w:webHidden/>
        </w:rPr>
        <w:fldChar w:fldCharType="separate"/>
      </w:r>
      <w:ins w:id="284" w:author="Cory Casanave" w:date="2016-12-06T18:27:00Z">
        <w:r w:rsidR="00CD51EF">
          <w:rPr>
            <w:noProof/>
            <w:webHidden/>
          </w:rPr>
          <w:t>92</w:t>
        </w:r>
      </w:ins>
      <w:del w:id="285"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4243CB76" w14:textId="526EFA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"_Toc468649435"</w:instrText>
      </w:r>
      <w:r w:rsidRPr="008E186E">
        <w:rPr>
          <w:rStyle w:val="Hyperlink"/>
          <w:noProof/>
        </w:rPr>
        <w:instrText xml:space="preserve"> </w:instrText>
      </w:r>
      <w:r w:rsidRPr="008E186E">
        <w:rPr>
          <w:rStyle w:val="Hyperlink"/>
          <w:noProof/>
        </w:rPr>
        <w:fldChar w:fldCharType="separate"/>
      </w:r>
      <w:r w:rsidRPr="008E186E">
        <w:rPr>
          <w:rStyle w:val="Hyperlink"/>
          <w:noProof/>
        </w:rPr>
        <w:t>8.8.3</w:t>
      </w:r>
      <w:r>
        <w:rPr>
          <w:rFonts w:asciiTheme="minorHAnsi" w:eastAsiaTheme="minorEastAsia" w:hAnsiTheme="minorHAnsi" w:cstheme="minorBidi"/>
          <w:noProof/>
          <w:sz w:val="22"/>
          <w:szCs w:val="22"/>
        </w:rPr>
        <w:tab/>
      </w:r>
      <w:r w:rsidRPr="008E186E">
        <w:rPr>
          <w:rStyle w:val="Hyperlink"/>
          <w:noProof/>
        </w:rPr>
        <w:t>Class Accept Risk</w:t>
      </w:r>
      <w:r>
        <w:rPr>
          <w:noProof/>
          <w:webHidden/>
        </w:rPr>
        <w:tab/>
      </w:r>
      <w:r>
        <w:rPr>
          <w:noProof/>
          <w:webHidden/>
        </w:rPr>
        <w:fldChar w:fldCharType="begin"/>
      </w:r>
      <w:r>
        <w:rPr>
          <w:noProof/>
          <w:webHidden/>
        </w:rPr>
        <w:instrText xml:space="preserve"> PAGEREF _Toc468649435 \h </w:instrText>
      </w:r>
      <w:r>
        <w:rPr>
          <w:noProof/>
          <w:webHidden/>
        </w:rPr>
      </w:r>
      <w:r>
        <w:rPr>
          <w:noProof/>
          <w:webHidden/>
        </w:rPr>
        <w:fldChar w:fldCharType="separate"/>
      </w:r>
      <w:ins w:id="286" w:author="Cory Casanave" w:date="2016-12-06T18:27:00Z">
        <w:r w:rsidR="00CD51EF">
          <w:rPr>
            <w:noProof/>
            <w:webHidden/>
          </w:rPr>
          <w:t>92</w:t>
        </w:r>
      </w:ins>
      <w:del w:id="287"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3DE1483B" w14:textId="791B6F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"_Toc468649436"</w:instrText>
      </w:r>
      <w:r w:rsidRPr="008E186E">
        <w:rPr>
          <w:rStyle w:val="Hyperlink"/>
          <w:noProof/>
        </w:rPr>
        <w:instrText xml:space="preserve"> </w:instrText>
      </w:r>
      <w:r w:rsidRPr="008E186E">
        <w:rPr>
          <w:rStyle w:val="Hyperlink"/>
          <w:noProof/>
        </w:rPr>
        <w:fldChar w:fldCharType="separate"/>
      </w:r>
      <w:r w:rsidRPr="008E186E">
        <w:rPr>
          <w:rStyle w:val="Hyperlink"/>
          <w:noProof/>
        </w:rPr>
        <w:t>8.8.4</w:t>
      </w:r>
      <w:r>
        <w:rPr>
          <w:rFonts w:asciiTheme="minorHAnsi" w:eastAsiaTheme="minorEastAsia" w:hAnsiTheme="minorHAnsi" w:cstheme="minorBidi"/>
          <w:noProof/>
          <w:sz w:val="22"/>
          <w:szCs w:val="22"/>
        </w:rPr>
        <w:tab/>
      </w:r>
      <w:r w:rsidRPr="008E186E">
        <w:rPr>
          <w:rStyle w:val="Hyperlink"/>
          <w:noProof/>
        </w:rPr>
        <w:t>Association Class Impose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_Toc468649436 \h </w:instrText>
      </w:r>
      <w:r>
        <w:rPr>
          <w:noProof/>
          <w:webHidden/>
        </w:rPr>
      </w:r>
      <w:r>
        <w:rPr>
          <w:noProof/>
          <w:webHidden/>
        </w:rPr>
        <w:fldChar w:fldCharType="separate"/>
      </w:r>
      <w:ins w:id="288" w:author="Cory Casanave" w:date="2016-12-06T18:27:00Z">
        <w:r w:rsidR="00CD51EF">
          <w:rPr>
            <w:noProof/>
            <w:webHidden/>
          </w:rPr>
          <w:t>92</w:t>
        </w:r>
      </w:ins>
      <w:del w:id="289"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069CDB86" w14:textId="3C18637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"_Toc468649437"</w:instrText>
      </w:r>
      <w:r w:rsidRPr="008E186E">
        <w:rPr>
          <w:rStyle w:val="Hyperlink"/>
          <w:noProof/>
        </w:rPr>
        <w:instrText xml:space="preserve"> </w:instrText>
      </w:r>
      <w:r w:rsidRPr="008E186E">
        <w:rPr>
          <w:rStyle w:val="Hyperlink"/>
          <w:noProof/>
        </w:rPr>
        <w:fldChar w:fldCharType="separate"/>
      </w:r>
      <w:r w:rsidRPr="008E186E">
        <w:rPr>
          <w:rStyle w:val="Hyperlink"/>
          <w:noProof/>
        </w:rPr>
        <w:t>8.8.5</w:t>
      </w:r>
      <w:r>
        <w:rPr>
          <w:rFonts w:asciiTheme="minorHAnsi" w:eastAsiaTheme="minorEastAsia" w:hAnsiTheme="minorHAnsi" w:cstheme="minorBidi"/>
          <w:noProof/>
          <w:sz w:val="22"/>
          <w:szCs w:val="22"/>
        </w:rPr>
        <w:tab/>
      </w:r>
      <w:r w:rsidRPr="008E186E">
        <w:rPr>
          <w:rStyle w:val="Hyperlink"/>
          <w:noProof/>
        </w:rPr>
        <w:t>Class Objective forSafety and Security</w:t>
      </w:r>
      <w:r>
        <w:rPr>
          <w:noProof/>
          <w:webHidden/>
        </w:rPr>
        <w:tab/>
      </w:r>
      <w:r>
        <w:rPr>
          <w:noProof/>
          <w:webHidden/>
        </w:rPr>
        <w:fldChar w:fldCharType="begin"/>
      </w:r>
      <w:r>
        <w:rPr>
          <w:noProof/>
          <w:webHidden/>
        </w:rPr>
        <w:instrText xml:space="preserve"> PAGEREF _Toc468649437 \h </w:instrText>
      </w:r>
      <w:r>
        <w:rPr>
          <w:noProof/>
          <w:webHidden/>
        </w:rPr>
      </w:r>
      <w:r>
        <w:rPr>
          <w:noProof/>
          <w:webHidden/>
        </w:rPr>
        <w:fldChar w:fldCharType="separate"/>
      </w:r>
      <w:ins w:id="290" w:author="Cory Casanave" w:date="2016-12-06T18:27:00Z">
        <w:r w:rsidR="00CD51EF">
          <w:rPr>
            <w:noProof/>
            <w:webHidden/>
          </w:rPr>
          <w:t>93</w:t>
        </w:r>
      </w:ins>
      <w:del w:id="291"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4A9E6039" w14:textId="1AC8FA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"_Toc468649438"</w:instrText>
      </w:r>
      <w:r w:rsidRPr="008E186E">
        <w:rPr>
          <w:rStyle w:val="Hyperlink"/>
          <w:noProof/>
        </w:rPr>
        <w:instrText xml:space="preserve"> </w:instrText>
      </w:r>
      <w:r w:rsidRPr="008E186E">
        <w:rPr>
          <w:rStyle w:val="Hyperlink"/>
          <w:noProof/>
        </w:rPr>
        <w:fldChar w:fldCharType="separate"/>
      </w:r>
      <w:r w:rsidRPr="008E186E">
        <w:rPr>
          <w:rStyle w:val="Hyperlink"/>
          <w:noProof/>
        </w:rPr>
        <w:t>8.8.6</w:t>
      </w:r>
      <w:r>
        <w:rPr>
          <w:rFonts w:asciiTheme="minorHAnsi" w:eastAsiaTheme="minorEastAsia" w:hAnsiTheme="minorHAnsi" w:cstheme="minorBidi"/>
          <w:noProof/>
          <w:sz w:val="22"/>
          <w:szCs w:val="22"/>
        </w:rPr>
        <w:tab/>
      </w:r>
      <w:r w:rsidRPr="008E186E">
        <w:rPr>
          <w:rStyle w:val="Hyperlink"/>
          <w:noProof/>
        </w:rPr>
        <w:t>Class Objective to Protect Assets</w:t>
      </w:r>
      <w:r>
        <w:rPr>
          <w:noProof/>
          <w:webHidden/>
        </w:rPr>
        <w:tab/>
      </w:r>
      <w:r>
        <w:rPr>
          <w:noProof/>
          <w:webHidden/>
        </w:rPr>
        <w:fldChar w:fldCharType="begin"/>
      </w:r>
      <w:r>
        <w:rPr>
          <w:noProof/>
          <w:webHidden/>
        </w:rPr>
        <w:instrText xml:space="preserve"> PAGEREF _Toc468649438 \h </w:instrText>
      </w:r>
      <w:r>
        <w:rPr>
          <w:noProof/>
          <w:webHidden/>
        </w:rPr>
      </w:r>
      <w:r>
        <w:rPr>
          <w:noProof/>
          <w:webHidden/>
        </w:rPr>
        <w:fldChar w:fldCharType="separate"/>
      </w:r>
      <w:ins w:id="292" w:author="Cory Casanave" w:date="2016-12-06T18:27:00Z">
        <w:r w:rsidR="00CD51EF">
          <w:rPr>
            <w:noProof/>
            <w:webHidden/>
          </w:rPr>
          <w:t>93</w:t>
        </w:r>
      </w:ins>
      <w:del w:id="293"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38DE3B8E" w14:textId="1E45B5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"_Toc468649439"</w:instrText>
      </w:r>
      <w:r w:rsidRPr="008E186E">
        <w:rPr>
          <w:rStyle w:val="Hyperlink"/>
          <w:noProof/>
        </w:rPr>
        <w:instrText xml:space="preserve"> </w:instrText>
      </w:r>
      <w:r w:rsidRPr="008E186E">
        <w:rPr>
          <w:rStyle w:val="Hyperlink"/>
          <w:noProof/>
        </w:rPr>
        <w:fldChar w:fldCharType="separate"/>
      </w:r>
      <w:r w:rsidRPr="008E186E">
        <w:rPr>
          <w:rStyle w:val="Hyperlink"/>
          <w:noProof/>
        </w:rPr>
        <w:t>8.8.7</w:t>
      </w:r>
      <w:r>
        <w:rPr>
          <w:rFonts w:asciiTheme="minorHAnsi" w:eastAsiaTheme="minorEastAsia" w:hAnsiTheme="minorHAnsi" w:cstheme="minorBidi"/>
          <w:noProof/>
          <w:sz w:val="22"/>
          <w:szCs w:val="22"/>
        </w:rPr>
        <w:tab/>
      </w:r>
      <w:r w:rsidRPr="008E186E">
        <w:rPr>
          <w:rStyle w:val="Hyperlink"/>
          <w:noProof/>
        </w:rPr>
        <w:t>Class Risk</w:t>
      </w:r>
      <w:r>
        <w:rPr>
          <w:noProof/>
          <w:webHidden/>
        </w:rPr>
        <w:tab/>
      </w:r>
      <w:r>
        <w:rPr>
          <w:noProof/>
          <w:webHidden/>
        </w:rPr>
        <w:fldChar w:fldCharType="begin"/>
      </w:r>
      <w:r>
        <w:rPr>
          <w:noProof/>
          <w:webHidden/>
        </w:rPr>
        <w:instrText xml:space="preserve"> PAGEREF _Toc468649439 \h </w:instrText>
      </w:r>
      <w:r>
        <w:rPr>
          <w:noProof/>
          <w:webHidden/>
        </w:rPr>
      </w:r>
      <w:r>
        <w:rPr>
          <w:noProof/>
          <w:webHidden/>
        </w:rPr>
        <w:fldChar w:fldCharType="separate"/>
      </w:r>
      <w:ins w:id="294" w:author="Cory Casanave" w:date="2016-12-06T18:27:00Z">
        <w:r w:rsidR="00CD51EF">
          <w:rPr>
            <w:noProof/>
            <w:webHidden/>
          </w:rPr>
          <w:t>93</w:t>
        </w:r>
      </w:ins>
      <w:del w:id="295"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409F900D" w14:textId="3816265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"_Toc468649440"</w:instrText>
      </w:r>
      <w:r w:rsidRPr="008E186E">
        <w:rPr>
          <w:rStyle w:val="Hyperlink"/>
          <w:noProof/>
        </w:rPr>
        <w:instrText xml:space="preserve"> </w:instrText>
      </w:r>
      <w:r w:rsidRPr="008E186E">
        <w:rPr>
          <w:rStyle w:val="Hyperlink"/>
          <w:noProof/>
        </w:rPr>
        <w:fldChar w:fldCharType="separate"/>
      </w:r>
      <w:r w:rsidRPr="008E186E">
        <w:rPr>
          <w:rStyle w:val="Hyperlink"/>
          <w:noProof/>
        </w:rPr>
        <w:t>8.8.8</w:t>
      </w:r>
      <w:r>
        <w:rPr>
          <w:rFonts w:asciiTheme="minorHAnsi" w:eastAsiaTheme="minorEastAsia" w:hAnsiTheme="minorHAnsi" w:cstheme="minorBidi"/>
          <w:noProof/>
          <w:sz w:val="22"/>
          <w:szCs w:val="22"/>
        </w:rPr>
        <w:tab/>
      </w:r>
      <w:r w:rsidRPr="008E186E">
        <w:rPr>
          <w:rStyle w:val="Hyperlink"/>
          <w:noProof/>
        </w:rPr>
        <w:t>Class Risk Mitigation Strategy</w:t>
      </w:r>
      <w:r>
        <w:rPr>
          <w:noProof/>
          <w:webHidden/>
        </w:rPr>
        <w:tab/>
      </w:r>
      <w:r>
        <w:rPr>
          <w:noProof/>
          <w:webHidden/>
        </w:rPr>
        <w:fldChar w:fldCharType="begin"/>
      </w:r>
      <w:r>
        <w:rPr>
          <w:noProof/>
          <w:webHidden/>
        </w:rPr>
        <w:instrText xml:space="preserve"> PAGEREF _Toc468649440 \h </w:instrText>
      </w:r>
      <w:r>
        <w:rPr>
          <w:noProof/>
          <w:webHidden/>
        </w:rPr>
      </w:r>
      <w:r>
        <w:rPr>
          <w:noProof/>
          <w:webHidden/>
        </w:rPr>
        <w:fldChar w:fldCharType="separate"/>
      </w:r>
      <w:ins w:id="296" w:author="Cory Casanave" w:date="2016-12-06T18:27:00Z">
        <w:r w:rsidR="00CD51EF">
          <w:rPr>
            <w:noProof/>
            <w:webHidden/>
          </w:rPr>
          <w:t>94</w:t>
        </w:r>
      </w:ins>
      <w:del w:id="297" w:author="Cory Casanave" w:date="2016-12-06T18:22:00Z">
        <w:r w:rsidR="00041B4E" w:rsidDel="00606FC4">
          <w:rPr>
            <w:noProof/>
            <w:webHidden/>
          </w:rPr>
          <w:delText>123</w:delText>
        </w:r>
      </w:del>
      <w:r>
        <w:rPr>
          <w:noProof/>
          <w:webHidden/>
        </w:rPr>
        <w:fldChar w:fldCharType="end"/>
      </w:r>
      <w:r w:rsidRPr="008E186E">
        <w:rPr>
          <w:rStyle w:val="Hyperlink"/>
          <w:noProof/>
        </w:rPr>
        <w:fldChar w:fldCharType="end"/>
      </w:r>
    </w:p>
    <w:p w14:paraId="446617EB" w14:textId="61E0B2C7"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"_Toc468649441"</w:instrText>
      </w:r>
      <w:r w:rsidRPr="008E186E">
        <w:rPr>
          <w:rStyle w:val="Hyperlink"/>
          <w:noProof/>
        </w:rPr>
        <w:instrText xml:space="preserve"> </w:instrText>
      </w:r>
      <w:r w:rsidRPr="008E186E">
        <w:rPr>
          <w:rStyle w:val="Hyperlink"/>
          <w:noProof/>
        </w:rPr>
        <w:fldChar w:fldCharType="separate"/>
      </w:r>
      <w:r w:rsidRPr="008E186E">
        <w:rPr>
          <w:rStyle w:val="Hyperlink"/>
          <w:noProof/>
        </w:rPr>
        <w:t>8.8.9</w:t>
      </w:r>
      <w:r>
        <w:rPr>
          <w:rFonts w:asciiTheme="minorHAnsi" w:eastAsiaTheme="minorEastAsia" w:hAnsiTheme="minorHAnsi" w:cstheme="minorBidi"/>
          <w:noProof/>
          <w:sz w:val="22"/>
          <w:szCs w:val="22"/>
        </w:rPr>
        <w:tab/>
      </w:r>
      <w:r w:rsidRPr="008E186E">
        <w:rPr>
          <w:rStyle w:val="Hyperlink"/>
          <w:noProof/>
        </w:rPr>
        <w:t>Class Risk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_Toc468649441 \h </w:instrText>
      </w:r>
      <w:r>
        <w:rPr>
          <w:noProof/>
          <w:webHidden/>
        </w:rPr>
      </w:r>
      <w:r>
        <w:rPr>
          <w:noProof/>
          <w:webHidden/>
        </w:rPr>
        <w:fldChar w:fldCharType="separate"/>
      </w:r>
      <w:ins w:id="298" w:author="Cory Casanave" w:date="2016-12-06T18:27:00Z">
        <w:r w:rsidR="00CD51EF">
          <w:rPr>
            <w:noProof/>
            <w:webHidden/>
          </w:rPr>
          <w:t>94</w:t>
        </w:r>
      </w:ins>
      <w:del w:id="299" w:author="Cory Casanave" w:date="2016-12-06T18:22:00Z">
        <w:r w:rsidR="00041B4E" w:rsidDel="00606FC4">
          <w:rPr>
            <w:noProof/>
            <w:webHidden/>
          </w:rPr>
          <w:delText>123</w:delText>
        </w:r>
      </w:del>
      <w:r>
        <w:rPr>
          <w:noProof/>
          <w:webHidden/>
        </w:rPr>
        <w:fldChar w:fldCharType="end"/>
      </w:r>
      <w:r w:rsidRPr="008E186E">
        <w:rPr>
          <w:rStyle w:val="Hyperlink"/>
          <w:noProof/>
        </w:rPr>
        <w:fldChar w:fldCharType="end"/>
      </w:r>
    </w:p>
    <w:p w14:paraId="1BB05A01" w14:textId="5A12A6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"_Toc468649442"</w:instrText>
      </w:r>
      <w:r w:rsidRPr="008E186E">
        <w:rPr>
          <w:rStyle w:val="Hyperlink"/>
          <w:noProof/>
        </w:rPr>
        <w:instrText xml:space="preserve"> </w:instrText>
      </w:r>
      <w:r w:rsidRPr="008E186E">
        <w:rPr>
          <w:rStyle w:val="Hyperlink"/>
          <w:noProof/>
        </w:rPr>
        <w:fldChar w:fldCharType="separate"/>
      </w:r>
      <w:r w:rsidRPr="008E186E">
        <w:rPr>
          <w:rStyle w:val="Hyperlink"/>
          <w:noProof/>
        </w:rPr>
        <w:t>8.8.10</w:t>
      </w:r>
      <w:r>
        <w:rPr>
          <w:rFonts w:asciiTheme="minorHAnsi" w:eastAsiaTheme="minorEastAsia" w:hAnsiTheme="minorHAnsi" w:cstheme="minorBidi"/>
          <w:noProof/>
          <w:sz w:val="22"/>
          <w:szCs w:val="22"/>
        </w:rPr>
        <w:tab/>
      </w:r>
      <w:r w:rsidRPr="008E186E">
        <w:rPr>
          <w:rStyle w:val="Hyperlink"/>
          <w:noProof/>
        </w:rPr>
        <w:t>Class Risk Reduction Objective</w:t>
      </w:r>
      <w:r>
        <w:rPr>
          <w:noProof/>
          <w:webHidden/>
        </w:rPr>
        <w:tab/>
      </w:r>
      <w:r>
        <w:rPr>
          <w:noProof/>
          <w:webHidden/>
        </w:rPr>
        <w:fldChar w:fldCharType="begin"/>
      </w:r>
      <w:r>
        <w:rPr>
          <w:noProof/>
          <w:webHidden/>
        </w:rPr>
        <w:instrText xml:space="preserve"> PAGEREF _Toc468649442 \h </w:instrText>
      </w:r>
      <w:r>
        <w:rPr>
          <w:noProof/>
          <w:webHidden/>
        </w:rPr>
      </w:r>
      <w:r>
        <w:rPr>
          <w:noProof/>
          <w:webHidden/>
        </w:rPr>
        <w:fldChar w:fldCharType="separate"/>
      </w:r>
      <w:ins w:id="300" w:author="Cory Casanave" w:date="2016-12-06T18:27:00Z">
        <w:r w:rsidR="00CD51EF">
          <w:rPr>
            <w:noProof/>
            <w:webHidden/>
          </w:rPr>
          <w:t>95</w:t>
        </w:r>
      </w:ins>
      <w:del w:id="301" w:author="Cory Casanave" w:date="2016-12-06T18:22:00Z">
        <w:r w:rsidR="00041B4E" w:rsidDel="00606FC4">
          <w:rPr>
            <w:noProof/>
            <w:webHidden/>
          </w:rPr>
          <w:delText>124</w:delText>
        </w:r>
      </w:del>
      <w:r>
        <w:rPr>
          <w:noProof/>
          <w:webHidden/>
        </w:rPr>
        <w:fldChar w:fldCharType="end"/>
      </w:r>
      <w:r w:rsidRPr="008E186E">
        <w:rPr>
          <w:rStyle w:val="Hyperlink"/>
          <w:noProof/>
        </w:rPr>
        <w:fldChar w:fldCharType="end"/>
      </w:r>
    </w:p>
    <w:p w14:paraId="5779A4B7" w14:textId="64263C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"_Toc468649443"</w:instrText>
      </w:r>
      <w:r w:rsidRPr="008E186E">
        <w:rPr>
          <w:rStyle w:val="Hyperlink"/>
          <w:noProof/>
        </w:rPr>
        <w:instrText xml:space="preserve"> </w:instrText>
      </w:r>
      <w:r w:rsidRPr="008E186E">
        <w:rPr>
          <w:rStyle w:val="Hyperlink"/>
          <w:noProof/>
        </w:rPr>
        <w:fldChar w:fldCharType="separate"/>
      </w:r>
      <w:r w:rsidRPr="008E186E">
        <w:rPr>
          <w:rStyle w:val="Hyperlink"/>
          <w:noProof/>
        </w:rPr>
        <w:t>8.8.11</w:t>
      </w:r>
      <w:r>
        <w:rPr>
          <w:rFonts w:asciiTheme="minorHAnsi" w:eastAsiaTheme="minorEastAsia" w:hAnsiTheme="minorHAnsi" w:cstheme="minorBidi"/>
          <w:noProof/>
          <w:sz w:val="22"/>
          <w:szCs w:val="22"/>
        </w:rPr>
        <w:tab/>
      </w:r>
      <w:r w:rsidRPr="008E186E">
        <w:rPr>
          <w:rStyle w:val="Hyperlink"/>
          <w:noProof/>
        </w:rPr>
        <w:t>Association Class Risk To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_Toc468649443 \h </w:instrText>
      </w:r>
      <w:r>
        <w:rPr>
          <w:noProof/>
          <w:webHidden/>
        </w:rPr>
      </w:r>
      <w:r>
        <w:rPr>
          <w:noProof/>
          <w:webHidden/>
        </w:rPr>
        <w:fldChar w:fldCharType="separate"/>
      </w:r>
      <w:ins w:id="302" w:author="Cory Casanave" w:date="2016-12-06T18:27:00Z">
        <w:r w:rsidR="00CD51EF">
          <w:rPr>
            <w:noProof/>
            <w:webHidden/>
          </w:rPr>
          <w:t>96</w:t>
        </w:r>
      </w:ins>
      <w:del w:id="303" w:author="Cory Casanave" w:date="2016-12-06T18:22:00Z">
        <w:r w:rsidR="00041B4E" w:rsidDel="00606FC4">
          <w:rPr>
            <w:noProof/>
            <w:webHidden/>
          </w:rPr>
          <w:delText>125</w:delText>
        </w:r>
      </w:del>
      <w:r>
        <w:rPr>
          <w:noProof/>
          <w:webHidden/>
        </w:rPr>
        <w:fldChar w:fldCharType="end"/>
      </w:r>
      <w:r w:rsidRPr="008E186E">
        <w:rPr>
          <w:rStyle w:val="Hyperlink"/>
          <w:noProof/>
        </w:rPr>
        <w:fldChar w:fldCharType="end"/>
      </w:r>
    </w:p>
    <w:p w14:paraId="70B0DDD7" w14:textId="79BECD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"_Toc468649444"</w:instrText>
      </w:r>
      <w:r w:rsidRPr="008E186E">
        <w:rPr>
          <w:rStyle w:val="Hyperlink"/>
          <w:noProof/>
        </w:rPr>
        <w:instrText xml:space="preserve"> </w:instrText>
      </w:r>
      <w:r w:rsidRPr="008E186E">
        <w:rPr>
          <w:rStyle w:val="Hyperlink"/>
          <w:noProof/>
        </w:rPr>
        <w:fldChar w:fldCharType="separate"/>
      </w:r>
      <w:r w:rsidRPr="008E186E">
        <w:rPr>
          <w:rStyle w:val="Hyperlink"/>
          <w:noProof/>
        </w:rPr>
        <w:t>8.8.12</w:t>
      </w:r>
      <w:r>
        <w:rPr>
          <w:rFonts w:asciiTheme="minorHAnsi" w:eastAsiaTheme="minorEastAsia" w:hAnsiTheme="minorHAnsi" w:cstheme="minorBidi"/>
          <w:noProof/>
          <w:sz w:val="22"/>
          <w:szCs w:val="22"/>
        </w:rPr>
        <w:tab/>
      </w:r>
      <w:r w:rsidRPr="008E186E">
        <w:rPr>
          <w:rStyle w:val="Hyperlink"/>
          <w:noProof/>
        </w:rPr>
        <w:t>Association Class Risk Topic</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_Toc468649444 \h </w:instrText>
      </w:r>
      <w:r>
        <w:rPr>
          <w:noProof/>
          <w:webHidden/>
        </w:rPr>
      </w:r>
      <w:r>
        <w:rPr>
          <w:noProof/>
          <w:webHidden/>
        </w:rPr>
        <w:fldChar w:fldCharType="separate"/>
      </w:r>
      <w:ins w:id="304" w:author="Cory Casanave" w:date="2016-12-06T18:27:00Z">
        <w:r w:rsidR="00CD51EF">
          <w:rPr>
            <w:noProof/>
            <w:webHidden/>
          </w:rPr>
          <w:t>96</w:t>
        </w:r>
      </w:ins>
      <w:del w:id="305" w:author="Cory Casanave" w:date="2016-12-06T18:22:00Z">
        <w:r w:rsidR="00041B4E" w:rsidDel="00606FC4">
          <w:rPr>
            <w:noProof/>
            <w:webHidden/>
          </w:rPr>
          <w:delText>125</w:delText>
        </w:r>
      </w:del>
      <w:r>
        <w:rPr>
          <w:noProof/>
          <w:webHidden/>
        </w:rPr>
        <w:fldChar w:fldCharType="end"/>
      </w:r>
      <w:r w:rsidRPr="008E186E">
        <w:rPr>
          <w:rStyle w:val="Hyperlink"/>
          <w:noProof/>
        </w:rPr>
        <w:fldChar w:fldCharType="end"/>
      </w:r>
    </w:p>
    <w:p w14:paraId="4C3B6762" w14:textId="4DCAD75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"_Toc468649445"</w:instrText>
      </w:r>
      <w:r w:rsidRPr="008E186E">
        <w:rPr>
          <w:rStyle w:val="Hyperlink"/>
          <w:noProof/>
        </w:rPr>
        <w:instrText xml:space="preserve"> </w:instrText>
      </w:r>
      <w:r w:rsidRPr="008E186E">
        <w:rPr>
          <w:rStyle w:val="Hyperlink"/>
          <w:noProof/>
        </w:rPr>
        <w:fldChar w:fldCharType="separate"/>
      </w:r>
      <w:r w:rsidRPr="008E186E">
        <w:rPr>
          <w:rStyle w:val="Hyperlink"/>
          <w:noProof/>
        </w:rPr>
        <w:t>8.8.13</w:t>
      </w:r>
      <w:r>
        <w:rPr>
          <w:rFonts w:asciiTheme="minorHAnsi" w:eastAsiaTheme="minorEastAsia" w:hAnsiTheme="minorHAnsi" w:cstheme="minorBidi"/>
          <w:noProof/>
          <w:sz w:val="22"/>
          <w:szCs w:val="22"/>
        </w:rPr>
        <w:tab/>
      </w:r>
      <w:r w:rsidRPr="008E186E">
        <w:rPr>
          <w:rStyle w:val="Hyperlink"/>
          <w:noProof/>
        </w:rPr>
        <w:t>Association Class Stakeholder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_Toc468649445 \h </w:instrText>
      </w:r>
      <w:r>
        <w:rPr>
          <w:noProof/>
          <w:webHidden/>
        </w:rPr>
      </w:r>
      <w:r>
        <w:rPr>
          <w:noProof/>
          <w:webHidden/>
        </w:rPr>
        <w:fldChar w:fldCharType="separate"/>
      </w:r>
      <w:ins w:id="306" w:author="Cory Casanave" w:date="2016-12-06T18:27:00Z">
        <w:r w:rsidR="00CD51EF">
          <w:rPr>
            <w:noProof/>
            <w:webHidden/>
          </w:rPr>
          <w:t>97</w:t>
        </w:r>
      </w:ins>
      <w:del w:id="307" w:author="Cory Casanave" w:date="2016-12-06T18:22:00Z">
        <w:r w:rsidR="00041B4E" w:rsidDel="00606FC4">
          <w:rPr>
            <w:noProof/>
            <w:webHidden/>
          </w:rPr>
          <w:delText>126</w:delText>
        </w:r>
      </w:del>
      <w:r>
        <w:rPr>
          <w:noProof/>
          <w:webHidden/>
        </w:rPr>
        <w:fldChar w:fldCharType="end"/>
      </w:r>
      <w:r w:rsidRPr="008E186E">
        <w:rPr>
          <w:rStyle w:val="Hyperlink"/>
          <w:noProof/>
        </w:rPr>
        <w:fldChar w:fldCharType="end"/>
      </w:r>
    </w:p>
    <w:p w14:paraId="1DF9F232" w14:textId="13D192E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"_Toc468649446"</w:instrText>
      </w:r>
      <w:r w:rsidRPr="008E186E">
        <w:rPr>
          <w:rStyle w:val="Hyperlink"/>
          <w:noProof/>
        </w:rPr>
        <w:instrText xml:space="preserve"> </w:instrText>
      </w:r>
      <w:r w:rsidRPr="008E186E">
        <w:rPr>
          <w:rStyle w:val="Hyperlink"/>
          <w:noProof/>
        </w:rPr>
        <w:fldChar w:fldCharType="separate"/>
      </w:r>
      <w:r w:rsidRPr="008E186E">
        <w:rPr>
          <w:rStyle w:val="Hyperlink"/>
          <w:noProof/>
        </w:rPr>
        <w:t>8.8.14</w:t>
      </w:r>
      <w:r>
        <w:rPr>
          <w:rFonts w:asciiTheme="minorHAnsi" w:eastAsiaTheme="minorEastAsia" w:hAnsiTheme="minorHAnsi" w:cstheme="minorBidi"/>
          <w:noProof/>
          <w:sz w:val="22"/>
          <w:szCs w:val="22"/>
        </w:rPr>
        <w:tab/>
      </w:r>
      <w:r w:rsidRPr="008E186E">
        <w:rPr>
          <w:rStyle w:val="Hyperlink"/>
          <w:noProof/>
        </w:rPr>
        <w:t>Class Threat Likelihood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_Toc468649446 \h </w:instrText>
      </w:r>
      <w:r>
        <w:rPr>
          <w:noProof/>
          <w:webHidden/>
        </w:rPr>
      </w:r>
      <w:r>
        <w:rPr>
          <w:noProof/>
          <w:webHidden/>
        </w:rPr>
        <w:fldChar w:fldCharType="separate"/>
      </w:r>
      <w:ins w:id="308" w:author="Cory Casanave" w:date="2016-12-06T18:27:00Z">
        <w:r w:rsidR="00CD51EF">
          <w:rPr>
            <w:noProof/>
            <w:webHidden/>
          </w:rPr>
          <w:t>98</w:t>
        </w:r>
      </w:ins>
      <w:del w:id="309" w:author="Cory Casanave" w:date="2016-12-06T18:22:00Z">
        <w:r w:rsidR="00041B4E" w:rsidDel="00606FC4">
          <w:rPr>
            <w:noProof/>
            <w:webHidden/>
          </w:rPr>
          <w:delText>127</w:delText>
        </w:r>
      </w:del>
      <w:r>
        <w:rPr>
          <w:noProof/>
          <w:webHidden/>
        </w:rPr>
        <w:fldChar w:fldCharType="end"/>
      </w:r>
      <w:r w:rsidRPr="008E186E">
        <w:rPr>
          <w:rStyle w:val="Hyperlink"/>
          <w:noProof/>
        </w:rPr>
        <w:fldChar w:fldCharType="end"/>
      </w:r>
    </w:p>
    <w:p w14:paraId="18CD289B" w14:textId="1227335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"_Toc468649447"</w:instrText>
      </w:r>
      <w:r w:rsidRPr="008E186E">
        <w:rPr>
          <w:rStyle w:val="Hyperlink"/>
          <w:noProof/>
        </w:rPr>
        <w:instrText xml:space="preserve"> </w:instrText>
      </w:r>
      <w:r w:rsidRPr="008E186E">
        <w:rPr>
          <w:rStyle w:val="Hyperlink"/>
          <w:noProof/>
        </w:rPr>
        <w:fldChar w:fldCharType="separate"/>
      </w:r>
      <w:r w:rsidRPr="008E186E">
        <w:rPr>
          <w:rStyle w:val="Hyperlink"/>
          <w:noProof/>
        </w:rPr>
        <w:t>8.8.15</w:t>
      </w:r>
      <w:r>
        <w:rPr>
          <w:rFonts w:asciiTheme="minorHAnsi" w:eastAsiaTheme="minorEastAsia" w:hAnsiTheme="minorHAnsi" w:cstheme="minorBidi"/>
          <w:noProof/>
          <w:sz w:val="22"/>
          <w:szCs w:val="22"/>
        </w:rPr>
        <w:tab/>
      </w:r>
      <w:r w:rsidRPr="008E186E">
        <w:rPr>
          <w:rStyle w:val="Hyperlink"/>
          <w:noProof/>
        </w:rPr>
        <w:t>Association Class Valuation of Asset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_Toc468649447 \h </w:instrText>
      </w:r>
      <w:r>
        <w:rPr>
          <w:noProof/>
          <w:webHidden/>
        </w:rPr>
      </w:r>
      <w:r>
        <w:rPr>
          <w:noProof/>
          <w:webHidden/>
        </w:rPr>
        <w:fldChar w:fldCharType="separate"/>
      </w:r>
      <w:ins w:id="310" w:author="Cory Casanave" w:date="2016-12-06T18:27:00Z">
        <w:r w:rsidR="00CD51EF">
          <w:rPr>
            <w:noProof/>
            <w:webHidden/>
          </w:rPr>
          <w:t>99</w:t>
        </w:r>
      </w:ins>
      <w:del w:id="311" w:author="Cory Casanave" w:date="2016-12-06T18:22:00Z">
        <w:r w:rsidR="00041B4E" w:rsidDel="00606FC4">
          <w:rPr>
            <w:noProof/>
            <w:webHidden/>
          </w:rPr>
          <w:delText>128</w:delText>
        </w:r>
      </w:del>
      <w:r>
        <w:rPr>
          <w:noProof/>
          <w:webHidden/>
        </w:rPr>
        <w:fldChar w:fldCharType="end"/>
      </w:r>
      <w:r w:rsidRPr="008E186E">
        <w:rPr>
          <w:rStyle w:val="Hyperlink"/>
          <w:noProof/>
        </w:rPr>
        <w:fldChar w:fldCharType="end"/>
      </w:r>
    </w:p>
    <w:p w14:paraId="119B7DE1" w14:textId="601F87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"_Toc468649448"</w:instrText>
      </w:r>
      <w:r w:rsidRPr="008E186E">
        <w:rPr>
          <w:rStyle w:val="Hyperlink"/>
          <w:noProof/>
        </w:rPr>
        <w:instrText xml:space="preserve"> </w:instrText>
      </w:r>
      <w:r w:rsidRPr="008E186E">
        <w:rPr>
          <w:rStyle w:val="Hyperlink"/>
          <w:noProof/>
        </w:rPr>
        <w:fldChar w:fldCharType="separate"/>
      </w:r>
      <w:r w:rsidRPr="008E186E">
        <w:rPr>
          <w:rStyle w:val="Hyperlink"/>
          <w:noProof/>
        </w:rPr>
        <w:t>8.8.16</w:t>
      </w:r>
      <w:r>
        <w:rPr>
          <w:rFonts w:asciiTheme="minorHAnsi" w:eastAsiaTheme="minorEastAsia" w:hAnsiTheme="minorHAnsi" w:cstheme="minorBidi"/>
          <w:noProof/>
          <w:sz w:val="22"/>
          <w:szCs w:val="22"/>
        </w:rPr>
        <w:tab/>
      </w:r>
      <w:r w:rsidRPr="008E186E">
        <w:rPr>
          <w:rStyle w:val="Hyperlink"/>
          <w:noProof/>
        </w:rPr>
        <w:t>Class Valued Asset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_Toc468649448 \h </w:instrText>
      </w:r>
      <w:r>
        <w:rPr>
          <w:noProof/>
          <w:webHidden/>
        </w:rPr>
      </w:r>
      <w:r>
        <w:rPr>
          <w:noProof/>
          <w:webHidden/>
        </w:rPr>
        <w:fldChar w:fldCharType="separate"/>
      </w:r>
      <w:ins w:id="312" w:author="Cory Casanave" w:date="2016-12-06T18:27:00Z">
        <w:r w:rsidR="00CD51EF">
          <w:rPr>
            <w:noProof/>
            <w:webHidden/>
          </w:rPr>
          <w:t>99</w:t>
        </w:r>
      </w:ins>
      <w:del w:id="313" w:author="Cory Casanave" w:date="2016-12-06T18:22:00Z">
        <w:r w:rsidR="00041B4E" w:rsidDel="00606FC4">
          <w:rPr>
            <w:noProof/>
            <w:webHidden/>
          </w:rPr>
          <w:delText>128</w:delText>
        </w:r>
      </w:del>
      <w:r>
        <w:rPr>
          <w:noProof/>
          <w:webHidden/>
        </w:rPr>
        <w:fldChar w:fldCharType="end"/>
      </w:r>
      <w:r w:rsidRPr="008E186E">
        <w:rPr>
          <w:rStyle w:val="Hyperlink"/>
          <w:noProof/>
        </w:rPr>
        <w:fldChar w:fldCharType="end"/>
      </w:r>
    </w:p>
    <w:p w14:paraId="1538E3BA" w14:textId="397CD1F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"_Toc468649449"</w:instrText>
      </w:r>
      <w:r w:rsidRPr="008E186E">
        <w:rPr>
          <w:rStyle w:val="Hyperlink"/>
          <w:noProof/>
        </w:rPr>
        <w:instrText xml:space="preserve"> </w:instrText>
      </w:r>
      <w:r w:rsidRPr="008E186E">
        <w:rPr>
          <w:rStyle w:val="Hyperlink"/>
          <w:noProof/>
        </w:rPr>
        <w:fldChar w:fldCharType="separate"/>
      </w:r>
      <w:r w:rsidRPr="008E186E">
        <w:rPr>
          <w:rStyle w:val="Hyperlink"/>
          <w:noProof/>
        </w:rPr>
        <w:t>8.9</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 Treatments</w:t>
      </w:r>
      <w:r>
        <w:rPr>
          <w:noProof/>
          <w:webHidden/>
        </w:rPr>
        <w:tab/>
      </w:r>
      <w:r>
        <w:rPr>
          <w:noProof/>
          <w:webHidden/>
        </w:rPr>
        <w:fldChar w:fldCharType="begin"/>
      </w:r>
      <w:r>
        <w:rPr>
          <w:noProof/>
          <w:webHidden/>
        </w:rPr>
        <w:instrText xml:space="preserve"> PAGEREF _Toc468649449 \h </w:instrText>
      </w:r>
      <w:r>
        <w:rPr>
          <w:noProof/>
          <w:webHidden/>
        </w:rPr>
      </w:r>
      <w:r>
        <w:rPr>
          <w:noProof/>
          <w:webHidden/>
        </w:rPr>
        <w:fldChar w:fldCharType="separate"/>
      </w:r>
      <w:ins w:id="314" w:author="Cory Casanave" w:date="2016-12-06T18:27:00Z">
        <w:r w:rsidR="00CD51EF">
          <w:rPr>
            <w:noProof/>
            <w:webHidden/>
          </w:rPr>
          <w:t>102</w:t>
        </w:r>
      </w:ins>
      <w:del w:id="315" w:author="Cory Casanave" w:date="2016-12-06T18:22:00Z">
        <w:r w:rsidR="00041B4E" w:rsidDel="00606FC4">
          <w:rPr>
            <w:noProof/>
            <w:webHidden/>
          </w:rPr>
          <w:delText>131</w:delText>
        </w:r>
      </w:del>
      <w:r>
        <w:rPr>
          <w:noProof/>
          <w:webHidden/>
        </w:rPr>
        <w:fldChar w:fldCharType="end"/>
      </w:r>
      <w:r w:rsidRPr="008E186E">
        <w:rPr>
          <w:rStyle w:val="Hyperlink"/>
          <w:noProof/>
        </w:rPr>
        <w:fldChar w:fldCharType="end"/>
      </w:r>
    </w:p>
    <w:p w14:paraId="428518E2" w14:textId="49E8BC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"_Toc468649450"</w:instrText>
      </w:r>
      <w:r w:rsidRPr="008E186E">
        <w:rPr>
          <w:rStyle w:val="Hyperlink"/>
          <w:noProof/>
        </w:rPr>
        <w:instrText xml:space="preserve"> </w:instrText>
      </w:r>
      <w:r w:rsidRPr="008E186E">
        <w:rPr>
          <w:rStyle w:val="Hyperlink"/>
          <w:noProof/>
        </w:rPr>
        <w:fldChar w:fldCharType="separate"/>
      </w:r>
      <w:r w:rsidRPr="008E186E">
        <w:rPr>
          <w:rStyle w:val="Hyperlink"/>
          <w:noProof/>
        </w:rPr>
        <w:t>8.9.1</w:t>
      </w:r>
      <w:r>
        <w:rPr>
          <w:rFonts w:asciiTheme="minorHAnsi" w:eastAsiaTheme="minorEastAsia" w:hAnsiTheme="minorHAnsi" w:cstheme="minorBidi"/>
          <w:noProof/>
          <w:sz w:val="22"/>
          <w:szCs w:val="22"/>
        </w:rPr>
        <w:tab/>
      </w:r>
      <w:r w:rsidRPr="008E186E">
        <w:rPr>
          <w:rStyle w:val="Hyperlink"/>
          <w:noProof/>
        </w:rPr>
        <w:t>Diagram: Risk Treatment</w:t>
      </w:r>
      <w:r>
        <w:rPr>
          <w:noProof/>
          <w:webHidden/>
        </w:rPr>
        <w:tab/>
      </w:r>
      <w:r>
        <w:rPr>
          <w:noProof/>
          <w:webHidden/>
        </w:rPr>
        <w:fldChar w:fldCharType="begin"/>
      </w:r>
      <w:r>
        <w:rPr>
          <w:noProof/>
          <w:webHidden/>
        </w:rPr>
        <w:instrText xml:space="preserve"> PAGEREF _Toc468649450 \h </w:instrText>
      </w:r>
      <w:r>
        <w:rPr>
          <w:noProof/>
          <w:webHidden/>
        </w:rPr>
      </w:r>
      <w:r>
        <w:rPr>
          <w:noProof/>
          <w:webHidden/>
        </w:rPr>
        <w:fldChar w:fldCharType="separate"/>
      </w:r>
      <w:ins w:id="316" w:author="Cory Casanave" w:date="2016-12-06T18:27:00Z">
        <w:r w:rsidR="00CD51EF">
          <w:rPr>
            <w:noProof/>
            <w:webHidden/>
          </w:rPr>
          <w:t>102</w:t>
        </w:r>
      </w:ins>
      <w:del w:id="317" w:author="Cory Casanave" w:date="2016-12-06T18:22:00Z">
        <w:r w:rsidR="00041B4E" w:rsidDel="00606FC4">
          <w:rPr>
            <w:noProof/>
            <w:webHidden/>
          </w:rPr>
          <w:delText>131</w:delText>
        </w:r>
      </w:del>
      <w:r>
        <w:rPr>
          <w:noProof/>
          <w:webHidden/>
        </w:rPr>
        <w:fldChar w:fldCharType="end"/>
      </w:r>
      <w:r w:rsidRPr="008E186E">
        <w:rPr>
          <w:rStyle w:val="Hyperlink"/>
          <w:noProof/>
        </w:rPr>
        <w:fldChar w:fldCharType="end"/>
      </w:r>
    </w:p>
    <w:p w14:paraId="0718666E" w14:textId="7B7F291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"_Toc468649451"</w:instrText>
      </w:r>
      <w:r w:rsidRPr="008E186E">
        <w:rPr>
          <w:rStyle w:val="Hyperlink"/>
          <w:noProof/>
        </w:rPr>
        <w:instrText xml:space="preserve"> </w:instrText>
      </w:r>
      <w:r w:rsidRPr="008E186E">
        <w:rPr>
          <w:rStyle w:val="Hyperlink"/>
          <w:noProof/>
        </w:rPr>
        <w:fldChar w:fldCharType="separate"/>
      </w:r>
      <w:r w:rsidRPr="008E186E">
        <w:rPr>
          <w:rStyle w:val="Hyperlink"/>
          <w:noProof/>
        </w:rPr>
        <w:t>8.9.2</w:t>
      </w:r>
      <w:r>
        <w:rPr>
          <w:rFonts w:asciiTheme="minorHAnsi" w:eastAsiaTheme="minorEastAsia" w:hAnsiTheme="minorHAnsi" w:cstheme="minorBidi"/>
          <w:noProof/>
          <w:sz w:val="22"/>
          <w:szCs w:val="22"/>
        </w:rPr>
        <w:tab/>
      </w:r>
      <w:r w:rsidRPr="008E186E">
        <w:rPr>
          <w:rStyle w:val="Hyperlink"/>
          <w:noProof/>
        </w:rPr>
        <w:t>Diagram: Safeguard Monitoring</w:t>
      </w:r>
      <w:r>
        <w:rPr>
          <w:noProof/>
          <w:webHidden/>
        </w:rPr>
        <w:tab/>
      </w:r>
      <w:r>
        <w:rPr>
          <w:noProof/>
          <w:webHidden/>
        </w:rPr>
        <w:fldChar w:fldCharType="begin"/>
      </w:r>
      <w:r>
        <w:rPr>
          <w:noProof/>
          <w:webHidden/>
        </w:rPr>
        <w:instrText xml:space="preserve"> PAGEREF _Toc468649451 \h </w:instrText>
      </w:r>
      <w:r>
        <w:rPr>
          <w:noProof/>
          <w:webHidden/>
        </w:rPr>
      </w:r>
      <w:r>
        <w:rPr>
          <w:noProof/>
          <w:webHidden/>
        </w:rPr>
        <w:fldChar w:fldCharType="separate"/>
      </w:r>
      <w:ins w:id="318" w:author="Cory Casanave" w:date="2016-12-06T18:27:00Z">
        <w:r w:rsidR="00CD51EF">
          <w:rPr>
            <w:noProof/>
            <w:webHidden/>
          </w:rPr>
          <w:t>103</w:t>
        </w:r>
      </w:ins>
      <w:del w:id="319" w:author="Cory Casanave" w:date="2016-12-06T18:22:00Z">
        <w:r w:rsidR="00041B4E" w:rsidDel="00606FC4">
          <w:rPr>
            <w:noProof/>
            <w:webHidden/>
          </w:rPr>
          <w:delText>132</w:delText>
        </w:r>
      </w:del>
      <w:r>
        <w:rPr>
          <w:noProof/>
          <w:webHidden/>
        </w:rPr>
        <w:fldChar w:fldCharType="end"/>
      </w:r>
      <w:r w:rsidRPr="008E186E">
        <w:rPr>
          <w:rStyle w:val="Hyperlink"/>
          <w:noProof/>
        </w:rPr>
        <w:fldChar w:fldCharType="end"/>
      </w:r>
    </w:p>
    <w:p w14:paraId="4E1E32A5" w14:textId="78A153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"_Toc468649452"</w:instrText>
      </w:r>
      <w:r w:rsidRPr="008E186E">
        <w:rPr>
          <w:rStyle w:val="Hyperlink"/>
          <w:noProof/>
        </w:rPr>
        <w:instrText xml:space="preserve"> </w:instrText>
      </w:r>
      <w:r w:rsidRPr="008E186E">
        <w:rPr>
          <w:rStyle w:val="Hyperlink"/>
          <w:noProof/>
        </w:rPr>
        <w:fldChar w:fldCharType="separate"/>
      </w:r>
      <w:r w:rsidRPr="008E186E">
        <w:rPr>
          <w:rStyle w:val="Hyperlink"/>
          <w:noProof/>
        </w:rPr>
        <w:t>8.9.3</w:t>
      </w:r>
      <w:r>
        <w:rPr>
          <w:rFonts w:asciiTheme="minorHAnsi" w:eastAsiaTheme="minorEastAsia" w:hAnsiTheme="minorHAnsi" w:cstheme="minorBidi"/>
          <w:noProof/>
          <w:sz w:val="22"/>
          <w:szCs w:val="22"/>
        </w:rPr>
        <w:tab/>
      </w:r>
      <w:r w:rsidRPr="008E186E">
        <w:rPr>
          <w:rStyle w:val="Hyperlink"/>
          <w:noProof/>
        </w:rPr>
        <w:t>Association Class Assume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_Toc468649452 \h </w:instrText>
      </w:r>
      <w:r>
        <w:rPr>
          <w:noProof/>
          <w:webHidden/>
        </w:rPr>
      </w:r>
      <w:r>
        <w:rPr>
          <w:noProof/>
          <w:webHidden/>
        </w:rPr>
        <w:fldChar w:fldCharType="separate"/>
      </w:r>
      <w:ins w:id="320" w:author="Cory Casanave" w:date="2016-12-06T18:27:00Z">
        <w:r w:rsidR="00CD51EF">
          <w:rPr>
            <w:noProof/>
            <w:webHidden/>
          </w:rPr>
          <w:t>103</w:t>
        </w:r>
      </w:ins>
      <w:del w:id="321" w:author="Cory Casanave" w:date="2016-12-06T18:22:00Z">
        <w:r w:rsidR="00041B4E" w:rsidDel="00606FC4">
          <w:rPr>
            <w:noProof/>
            <w:webHidden/>
          </w:rPr>
          <w:delText>132</w:delText>
        </w:r>
      </w:del>
      <w:r>
        <w:rPr>
          <w:noProof/>
          <w:webHidden/>
        </w:rPr>
        <w:fldChar w:fldCharType="end"/>
      </w:r>
      <w:r w:rsidRPr="008E186E">
        <w:rPr>
          <w:rStyle w:val="Hyperlink"/>
          <w:noProof/>
        </w:rPr>
        <w:fldChar w:fldCharType="end"/>
      </w:r>
    </w:p>
    <w:p w14:paraId="7789D5FB" w14:textId="2CBF81C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"_Toc468649453"</w:instrText>
      </w:r>
      <w:r w:rsidRPr="008E186E">
        <w:rPr>
          <w:rStyle w:val="Hyperlink"/>
          <w:noProof/>
        </w:rPr>
        <w:instrText xml:space="preserve"> </w:instrText>
      </w:r>
      <w:r w:rsidRPr="008E186E">
        <w:rPr>
          <w:rStyle w:val="Hyperlink"/>
          <w:noProof/>
        </w:rPr>
        <w:fldChar w:fldCharType="separate"/>
      </w:r>
      <w:r w:rsidRPr="008E186E">
        <w:rPr>
          <w:rStyle w:val="Hyperlink"/>
          <w:noProof/>
        </w:rPr>
        <w:t>8.9.4</w:t>
      </w:r>
      <w:r>
        <w:rPr>
          <w:rFonts w:asciiTheme="minorHAnsi" w:eastAsiaTheme="minorEastAsia" w:hAnsiTheme="minorHAnsi" w:cstheme="minorBidi"/>
          <w:noProof/>
          <w:sz w:val="22"/>
          <w:szCs w:val="22"/>
        </w:rPr>
        <w:tab/>
      </w:r>
      <w:r w:rsidRPr="008E186E">
        <w:rPr>
          <w:rStyle w:val="Hyperlink"/>
          <w:noProof/>
        </w:rPr>
        <w:t>Class Avoid Danger</w:t>
      </w:r>
      <w:r>
        <w:rPr>
          <w:noProof/>
          <w:webHidden/>
        </w:rPr>
        <w:tab/>
      </w:r>
      <w:r>
        <w:rPr>
          <w:noProof/>
          <w:webHidden/>
        </w:rPr>
        <w:fldChar w:fldCharType="begin"/>
      </w:r>
      <w:r>
        <w:rPr>
          <w:noProof/>
          <w:webHidden/>
        </w:rPr>
        <w:instrText xml:space="preserve"> PAGEREF _Toc468649453 \h </w:instrText>
      </w:r>
      <w:r>
        <w:rPr>
          <w:noProof/>
          <w:webHidden/>
        </w:rPr>
      </w:r>
      <w:r>
        <w:rPr>
          <w:noProof/>
          <w:webHidden/>
        </w:rPr>
        <w:fldChar w:fldCharType="separate"/>
      </w:r>
      <w:ins w:id="322" w:author="Cory Casanave" w:date="2016-12-06T18:27:00Z">
        <w:r w:rsidR="00CD51EF">
          <w:rPr>
            <w:noProof/>
            <w:webHidden/>
          </w:rPr>
          <w:t>104</w:t>
        </w:r>
      </w:ins>
      <w:del w:id="323" w:author="Cory Casanave" w:date="2016-12-06T18:22:00Z">
        <w:r w:rsidR="00041B4E" w:rsidDel="00606FC4">
          <w:rPr>
            <w:noProof/>
            <w:webHidden/>
          </w:rPr>
          <w:delText>133</w:delText>
        </w:r>
      </w:del>
      <w:r>
        <w:rPr>
          <w:noProof/>
          <w:webHidden/>
        </w:rPr>
        <w:fldChar w:fldCharType="end"/>
      </w:r>
      <w:r w:rsidRPr="008E186E">
        <w:rPr>
          <w:rStyle w:val="Hyperlink"/>
          <w:noProof/>
        </w:rPr>
        <w:fldChar w:fldCharType="end"/>
      </w:r>
    </w:p>
    <w:p w14:paraId="7DE2E98D" w14:textId="0A05B2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"_Toc468649454"</w:instrText>
      </w:r>
      <w:r w:rsidRPr="008E186E">
        <w:rPr>
          <w:rStyle w:val="Hyperlink"/>
          <w:noProof/>
        </w:rPr>
        <w:instrText xml:space="preserve"> </w:instrText>
      </w:r>
      <w:r w:rsidRPr="008E186E">
        <w:rPr>
          <w:rStyle w:val="Hyperlink"/>
          <w:noProof/>
        </w:rPr>
        <w:fldChar w:fldCharType="separate"/>
      </w:r>
      <w:r w:rsidRPr="008E186E">
        <w:rPr>
          <w:rStyle w:val="Hyperlink"/>
          <w:noProof/>
        </w:rPr>
        <w:t>8.9.5</w:t>
      </w:r>
      <w:r>
        <w:rPr>
          <w:rFonts w:asciiTheme="minorHAnsi" w:eastAsiaTheme="minorEastAsia" w:hAnsiTheme="minorHAnsi" w:cstheme="minorBidi"/>
          <w:noProof/>
          <w:sz w:val="22"/>
          <w:szCs w:val="22"/>
        </w:rPr>
        <w:tab/>
      </w:r>
      <w:r w:rsidRPr="008E186E">
        <w:rPr>
          <w:rStyle w:val="Hyperlink"/>
          <w:noProof/>
        </w:rPr>
        <w:t>Class Countermeasure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_Toc468649454 \h </w:instrText>
      </w:r>
      <w:r>
        <w:rPr>
          <w:noProof/>
          <w:webHidden/>
        </w:rPr>
      </w:r>
      <w:r>
        <w:rPr>
          <w:noProof/>
          <w:webHidden/>
        </w:rPr>
        <w:fldChar w:fldCharType="separate"/>
      </w:r>
      <w:ins w:id="324" w:author="Cory Casanave" w:date="2016-12-06T18:27:00Z">
        <w:r w:rsidR="00CD51EF">
          <w:rPr>
            <w:noProof/>
            <w:webHidden/>
          </w:rPr>
          <w:t>104</w:t>
        </w:r>
      </w:ins>
      <w:del w:id="325" w:author="Cory Casanave" w:date="2016-12-06T18:22:00Z">
        <w:r w:rsidR="00041B4E" w:rsidDel="00606FC4">
          <w:rPr>
            <w:noProof/>
            <w:webHidden/>
          </w:rPr>
          <w:delText>133</w:delText>
        </w:r>
      </w:del>
      <w:r>
        <w:rPr>
          <w:noProof/>
          <w:webHidden/>
        </w:rPr>
        <w:fldChar w:fldCharType="end"/>
      </w:r>
      <w:r w:rsidRPr="008E186E">
        <w:rPr>
          <w:rStyle w:val="Hyperlink"/>
          <w:noProof/>
        </w:rPr>
        <w:fldChar w:fldCharType="end"/>
      </w:r>
    </w:p>
    <w:p w14:paraId="0526D1AB" w14:textId="6C544C8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"_Toc468649455"</w:instrText>
      </w:r>
      <w:r w:rsidRPr="008E186E">
        <w:rPr>
          <w:rStyle w:val="Hyperlink"/>
          <w:noProof/>
        </w:rPr>
        <w:instrText xml:space="preserve"> </w:instrText>
      </w:r>
      <w:r w:rsidRPr="008E186E">
        <w:rPr>
          <w:rStyle w:val="Hyperlink"/>
          <w:noProof/>
        </w:rPr>
        <w:fldChar w:fldCharType="separate"/>
      </w:r>
      <w:r w:rsidRPr="008E186E">
        <w:rPr>
          <w:rStyle w:val="Hyperlink"/>
          <w:noProof/>
        </w:rPr>
        <w:t>8.9.6</w:t>
      </w:r>
      <w:r>
        <w:rPr>
          <w:rFonts w:asciiTheme="minorHAnsi" w:eastAsiaTheme="minorEastAsia" w:hAnsiTheme="minorHAnsi" w:cstheme="minorBidi"/>
          <w:noProof/>
          <w:sz w:val="22"/>
          <w:szCs w:val="22"/>
        </w:rPr>
        <w:tab/>
      </w:r>
      <w:r w:rsidRPr="008E186E">
        <w:rPr>
          <w:rStyle w:val="Hyperlink"/>
          <w:noProof/>
        </w:rPr>
        <w:t>Association Class Countermeasure for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_Toc468649455 \h </w:instrText>
      </w:r>
      <w:r>
        <w:rPr>
          <w:noProof/>
          <w:webHidden/>
        </w:rPr>
      </w:r>
      <w:r>
        <w:rPr>
          <w:noProof/>
          <w:webHidden/>
        </w:rPr>
        <w:fldChar w:fldCharType="separate"/>
      </w:r>
      <w:ins w:id="326" w:author="Cory Casanave" w:date="2016-12-06T18:27:00Z">
        <w:r w:rsidR="00CD51EF">
          <w:rPr>
            <w:noProof/>
            <w:webHidden/>
          </w:rPr>
          <w:t>105</w:t>
        </w:r>
      </w:ins>
      <w:del w:id="327" w:author="Cory Casanave" w:date="2016-12-06T18:22:00Z">
        <w:r w:rsidR="00041B4E" w:rsidDel="00606FC4">
          <w:rPr>
            <w:noProof/>
            <w:webHidden/>
          </w:rPr>
          <w:delText>134</w:delText>
        </w:r>
      </w:del>
      <w:r>
        <w:rPr>
          <w:noProof/>
          <w:webHidden/>
        </w:rPr>
        <w:fldChar w:fldCharType="end"/>
      </w:r>
      <w:r w:rsidRPr="008E186E">
        <w:rPr>
          <w:rStyle w:val="Hyperlink"/>
          <w:noProof/>
        </w:rPr>
        <w:fldChar w:fldCharType="end"/>
      </w:r>
    </w:p>
    <w:p w14:paraId="3D4641F2" w14:textId="5B1DDAF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"_Toc468649456"</w:instrText>
      </w:r>
      <w:r w:rsidRPr="008E186E">
        <w:rPr>
          <w:rStyle w:val="Hyperlink"/>
          <w:noProof/>
        </w:rPr>
        <w:instrText xml:space="preserve"> </w:instrText>
      </w:r>
      <w:r w:rsidRPr="008E186E">
        <w:rPr>
          <w:rStyle w:val="Hyperlink"/>
          <w:noProof/>
        </w:rPr>
        <w:fldChar w:fldCharType="separate"/>
      </w:r>
      <w:r w:rsidRPr="008E186E">
        <w:rPr>
          <w:rStyle w:val="Hyperlink"/>
          <w:noProof/>
        </w:rPr>
        <w:t>8.9.7</w:t>
      </w:r>
      <w:r>
        <w:rPr>
          <w:rFonts w:asciiTheme="minorHAnsi" w:eastAsiaTheme="minorEastAsia" w:hAnsiTheme="minorHAnsi" w:cstheme="minorBidi"/>
          <w:noProof/>
          <w:sz w:val="22"/>
          <w:szCs w:val="22"/>
        </w:rPr>
        <w:tab/>
      </w:r>
      <w:r w:rsidRPr="008E186E">
        <w:rPr>
          <w:rStyle w:val="Hyperlink"/>
          <w:noProof/>
        </w:rPr>
        <w:t>Association Class Countermeasure Mitigates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_Toc468649456 \h </w:instrText>
      </w:r>
      <w:r>
        <w:rPr>
          <w:noProof/>
          <w:webHidden/>
        </w:rPr>
      </w:r>
      <w:r>
        <w:rPr>
          <w:noProof/>
          <w:webHidden/>
        </w:rPr>
        <w:fldChar w:fldCharType="separate"/>
      </w:r>
      <w:ins w:id="328" w:author="Cory Casanave" w:date="2016-12-06T18:27:00Z">
        <w:r w:rsidR="00CD51EF">
          <w:rPr>
            <w:noProof/>
            <w:webHidden/>
          </w:rPr>
          <w:t>105</w:t>
        </w:r>
      </w:ins>
      <w:del w:id="329" w:author="Cory Casanave" w:date="2016-12-06T18:22:00Z">
        <w:r w:rsidR="00041B4E" w:rsidDel="00606FC4">
          <w:rPr>
            <w:noProof/>
            <w:webHidden/>
          </w:rPr>
          <w:delText>134</w:delText>
        </w:r>
      </w:del>
      <w:r>
        <w:rPr>
          <w:noProof/>
          <w:webHidden/>
        </w:rPr>
        <w:fldChar w:fldCharType="end"/>
      </w:r>
      <w:r w:rsidRPr="008E186E">
        <w:rPr>
          <w:rStyle w:val="Hyperlink"/>
          <w:noProof/>
        </w:rPr>
        <w:fldChar w:fldCharType="end"/>
      </w:r>
    </w:p>
    <w:p w14:paraId="4B5CBCED" w14:textId="0B11794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"_Toc468649457"</w:instrText>
      </w:r>
      <w:r w:rsidRPr="008E186E">
        <w:rPr>
          <w:rStyle w:val="Hyperlink"/>
          <w:noProof/>
        </w:rPr>
        <w:instrText xml:space="preserve"> </w:instrText>
      </w:r>
      <w:r w:rsidRPr="008E186E">
        <w:rPr>
          <w:rStyle w:val="Hyperlink"/>
          <w:noProof/>
        </w:rPr>
        <w:fldChar w:fldCharType="separate"/>
      </w:r>
      <w:r w:rsidRPr="008E186E">
        <w:rPr>
          <w:rStyle w:val="Hyperlink"/>
          <w:noProof/>
        </w:rPr>
        <w:t>8.9.8</w:t>
      </w:r>
      <w:r>
        <w:rPr>
          <w:rFonts w:asciiTheme="minorHAnsi" w:eastAsiaTheme="minorEastAsia" w:hAnsiTheme="minorHAnsi" w:cstheme="minorBidi"/>
          <w:noProof/>
          <w:sz w:val="22"/>
          <w:szCs w:val="22"/>
        </w:rPr>
        <w:tab/>
      </w:r>
      <w:r w:rsidRPr="008E186E">
        <w:rPr>
          <w:rStyle w:val="Hyperlink"/>
          <w:noProof/>
        </w:rPr>
        <w:t>Class Mitigation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_Toc468649457 \h </w:instrText>
      </w:r>
      <w:r>
        <w:rPr>
          <w:noProof/>
          <w:webHidden/>
        </w:rPr>
      </w:r>
      <w:r>
        <w:rPr>
          <w:noProof/>
          <w:webHidden/>
        </w:rPr>
        <w:fldChar w:fldCharType="separate"/>
      </w:r>
      <w:ins w:id="330" w:author="Cory Casanave" w:date="2016-12-06T18:27:00Z">
        <w:r w:rsidR="00CD51EF">
          <w:rPr>
            <w:noProof/>
            <w:webHidden/>
          </w:rPr>
          <w:t>106</w:t>
        </w:r>
      </w:ins>
      <w:del w:id="331" w:author="Cory Casanave" w:date="2016-12-06T18:22:00Z">
        <w:r w:rsidR="00041B4E" w:rsidDel="00606FC4">
          <w:rPr>
            <w:noProof/>
            <w:webHidden/>
          </w:rPr>
          <w:delText>135</w:delText>
        </w:r>
      </w:del>
      <w:r>
        <w:rPr>
          <w:noProof/>
          <w:webHidden/>
        </w:rPr>
        <w:fldChar w:fldCharType="end"/>
      </w:r>
      <w:r w:rsidRPr="008E186E">
        <w:rPr>
          <w:rStyle w:val="Hyperlink"/>
          <w:noProof/>
        </w:rPr>
        <w:fldChar w:fldCharType="end"/>
      </w:r>
    </w:p>
    <w:p w14:paraId="3FC8AC09" w14:textId="5CFB0DB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"_Toc468649458"</w:instrText>
      </w:r>
      <w:r w:rsidRPr="008E186E">
        <w:rPr>
          <w:rStyle w:val="Hyperlink"/>
          <w:noProof/>
        </w:rPr>
        <w:instrText xml:space="preserve"> </w:instrText>
      </w:r>
      <w:r w:rsidRPr="008E186E">
        <w:rPr>
          <w:rStyle w:val="Hyperlink"/>
          <w:noProof/>
        </w:rPr>
        <w:fldChar w:fldCharType="separate"/>
      </w:r>
      <w:r w:rsidRPr="008E186E">
        <w:rPr>
          <w:rStyle w:val="Hyperlink"/>
          <w:noProof/>
        </w:rPr>
        <w:t>8.9.9</w:t>
      </w:r>
      <w:r>
        <w:rPr>
          <w:rFonts w:asciiTheme="minorHAnsi" w:eastAsiaTheme="minorEastAsia" w:hAnsiTheme="minorHAnsi" w:cstheme="minorBidi"/>
          <w:noProof/>
          <w:sz w:val="22"/>
          <w:szCs w:val="22"/>
        </w:rPr>
        <w:tab/>
      </w:r>
      <w:r w:rsidRPr="008E186E">
        <w:rPr>
          <w:rStyle w:val="Hyperlink"/>
          <w:noProof/>
        </w:rPr>
        <w:t>Association Class Monitor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_Toc468649458 \h </w:instrText>
      </w:r>
      <w:r>
        <w:rPr>
          <w:noProof/>
          <w:webHidden/>
        </w:rPr>
      </w:r>
      <w:r>
        <w:rPr>
          <w:noProof/>
          <w:webHidden/>
        </w:rPr>
        <w:fldChar w:fldCharType="separate"/>
      </w:r>
      <w:ins w:id="332" w:author="Cory Casanave" w:date="2016-12-06T18:27:00Z">
        <w:r w:rsidR="00CD51EF">
          <w:rPr>
            <w:noProof/>
            <w:webHidden/>
          </w:rPr>
          <w:t>106</w:t>
        </w:r>
      </w:ins>
      <w:del w:id="333" w:author="Cory Casanave" w:date="2016-12-06T18:22:00Z">
        <w:r w:rsidR="00041B4E" w:rsidDel="00606FC4">
          <w:rPr>
            <w:noProof/>
            <w:webHidden/>
          </w:rPr>
          <w:delText>135</w:delText>
        </w:r>
      </w:del>
      <w:r>
        <w:rPr>
          <w:noProof/>
          <w:webHidden/>
        </w:rPr>
        <w:fldChar w:fldCharType="end"/>
      </w:r>
      <w:r w:rsidRPr="008E186E">
        <w:rPr>
          <w:rStyle w:val="Hyperlink"/>
          <w:noProof/>
        </w:rPr>
        <w:fldChar w:fldCharType="end"/>
      </w:r>
    </w:p>
    <w:p w14:paraId="107CAA3E" w14:textId="1000043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"_Toc468649459"</w:instrText>
      </w:r>
      <w:r w:rsidRPr="008E186E">
        <w:rPr>
          <w:rStyle w:val="Hyperlink"/>
          <w:noProof/>
        </w:rPr>
        <w:instrText xml:space="preserve"> </w:instrText>
      </w:r>
      <w:r w:rsidRPr="008E186E">
        <w:rPr>
          <w:rStyle w:val="Hyperlink"/>
          <w:noProof/>
        </w:rPr>
        <w:fldChar w:fldCharType="separate"/>
      </w:r>
      <w:r w:rsidRPr="008E186E">
        <w:rPr>
          <w:rStyle w:val="Hyperlink"/>
          <w:noProof/>
        </w:rPr>
        <w:t>8.9.10</w:t>
      </w:r>
      <w:r>
        <w:rPr>
          <w:rFonts w:asciiTheme="minorHAnsi" w:eastAsiaTheme="minorEastAsia" w:hAnsiTheme="minorHAnsi" w:cstheme="minorBidi"/>
          <w:noProof/>
          <w:sz w:val="22"/>
          <w:szCs w:val="22"/>
        </w:rPr>
        <w:tab/>
      </w:r>
      <w:r w:rsidRPr="008E186E">
        <w:rPr>
          <w:rStyle w:val="Hyperlink"/>
          <w:noProof/>
        </w:rPr>
        <w:t>Class Monitoring Safeguard</w:t>
      </w:r>
      <w:r>
        <w:rPr>
          <w:noProof/>
          <w:webHidden/>
        </w:rPr>
        <w:tab/>
      </w:r>
      <w:r>
        <w:rPr>
          <w:noProof/>
          <w:webHidden/>
        </w:rPr>
        <w:fldChar w:fldCharType="begin"/>
      </w:r>
      <w:r>
        <w:rPr>
          <w:noProof/>
          <w:webHidden/>
        </w:rPr>
        <w:instrText xml:space="preserve"> PAGEREF _Toc468649459 \h </w:instrText>
      </w:r>
      <w:r>
        <w:rPr>
          <w:noProof/>
          <w:webHidden/>
        </w:rPr>
      </w:r>
      <w:r>
        <w:rPr>
          <w:noProof/>
          <w:webHidden/>
        </w:rPr>
        <w:fldChar w:fldCharType="separate"/>
      </w:r>
      <w:ins w:id="334" w:author="Cory Casanave" w:date="2016-12-06T18:27:00Z">
        <w:r w:rsidR="00CD51EF">
          <w:rPr>
            <w:noProof/>
            <w:webHidden/>
          </w:rPr>
          <w:t>107</w:t>
        </w:r>
      </w:ins>
      <w:del w:id="335" w:author="Cory Casanave" w:date="2016-12-06T18:22:00Z">
        <w:r w:rsidR="00041B4E" w:rsidDel="00606FC4">
          <w:rPr>
            <w:noProof/>
            <w:webHidden/>
          </w:rPr>
          <w:delText>136</w:delText>
        </w:r>
      </w:del>
      <w:r>
        <w:rPr>
          <w:noProof/>
          <w:webHidden/>
        </w:rPr>
        <w:fldChar w:fldCharType="end"/>
      </w:r>
      <w:r w:rsidRPr="008E186E">
        <w:rPr>
          <w:rStyle w:val="Hyperlink"/>
          <w:noProof/>
        </w:rPr>
        <w:fldChar w:fldCharType="end"/>
      </w:r>
    </w:p>
    <w:p w14:paraId="199BBF41" w14:textId="3AF06C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"_Toc468649460"</w:instrText>
      </w:r>
      <w:r w:rsidRPr="008E186E">
        <w:rPr>
          <w:rStyle w:val="Hyperlink"/>
          <w:noProof/>
        </w:rPr>
        <w:instrText xml:space="preserve"> </w:instrText>
      </w:r>
      <w:r w:rsidRPr="008E186E">
        <w:rPr>
          <w:rStyle w:val="Hyperlink"/>
          <w:noProof/>
        </w:rPr>
        <w:fldChar w:fldCharType="separate"/>
      </w:r>
      <w:r w:rsidRPr="008E186E">
        <w:rPr>
          <w:rStyle w:val="Hyperlink"/>
          <w:noProof/>
        </w:rPr>
        <w:t>8.9.11</w:t>
      </w:r>
      <w:r>
        <w:rPr>
          <w:rFonts w:asciiTheme="minorHAnsi" w:eastAsiaTheme="minorEastAsia" w:hAnsiTheme="minorHAnsi" w:cstheme="minorBidi"/>
          <w:noProof/>
          <w:sz w:val="22"/>
          <w:szCs w:val="22"/>
        </w:rPr>
        <w:tab/>
      </w:r>
      <w:r w:rsidRPr="008E186E">
        <w:rPr>
          <w:rStyle w:val="Hyperlink"/>
          <w:noProof/>
        </w:rPr>
        <w:t>Association Class Protection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_Toc468649460 \h </w:instrText>
      </w:r>
      <w:r>
        <w:rPr>
          <w:noProof/>
          <w:webHidden/>
        </w:rPr>
      </w:r>
      <w:r>
        <w:rPr>
          <w:noProof/>
          <w:webHidden/>
        </w:rPr>
        <w:fldChar w:fldCharType="separate"/>
      </w:r>
      <w:ins w:id="336" w:author="Cory Casanave" w:date="2016-12-06T18:27:00Z">
        <w:r w:rsidR="00CD51EF">
          <w:rPr>
            <w:noProof/>
            <w:webHidden/>
          </w:rPr>
          <w:t>107</w:t>
        </w:r>
      </w:ins>
      <w:del w:id="337" w:author="Cory Casanave" w:date="2016-12-06T18:22:00Z">
        <w:r w:rsidR="00041B4E" w:rsidDel="00606FC4">
          <w:rPr>
            <w:noProof/>
            <w:webHidden/>
          </w:rPr>
          <w:delText>136</w:delText>
        </w:r>
      </w:del>
      <w:r>
        <w:rPr>
          <w:noProof/>
          <w:webHidden/>
        </w:rPr>
        <w:fldChar w:fldCharType="end"/>
      </w:r>
      <w:r w:rsidRPr="008E186E">
        <w:rPr>
          <w:rStyle w:val="Hyperlink"/>
          <w:noProof/>
        </w:rPr>
        <w:fldChar w:fldCharType="end"/>
      </w:r>
    </w:p>
    <w:p w14:paraId="0704D2F8" w14:textId="4251E53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"_Toc468649461"</w:instrText>
      </w:r>
      <w:r w:rsidRPr="008E186E">
        <w:rPr>
          <w:rStyle w:val="Hyperlink"/>
          <w:noProof/>
        </w:rPr>
        <w:instrText xml:space="preserve"> </w:instrText>
      </w:r>
      <w:r w:rsidRPr="008E186E">
        <w:rPr>
          <w:rStyle w:val="Hyperlink"/>
          <w:noProof/>
        </w:rPr>
        <w:fldChar w:fldCharType="separate"/>
      </w:r>
      <w:r w:rsidRPr="008E186E">
        <w:rPr>
          <w:rStyle w:val="Hyperlink"/>
          <w:noProof/>
        </w:rPr>
        <w:t>8.9.12</w:t>
      </w:r>
      <w:r>
        <w:rPr>
          <w:rFonts w:asciiTheme="minorHAnsi" w:eastAsiaTheme="minorEastAsia" w:hAnsiTheme="minorHAnsi" w:cstheme="minorBidi"/>
          <w:noProof/>
          <w:sz w:val="22"/>
          <w:szCs w:val="22"/>
        </w:rPr>
        <w:tab/>
      </w:r>
      <w:r w:rsidRPr="008E186E">
        <w:rPr>
          <w:rStyle w:val="Hyperlink"/>
          <w:noProof/>
        </w:rPr>
        <w:t>Class Risk Agent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_Toc468649461 \h </w:instrText>
      </w:r>
      <w:r>
        <w:rPr>
          <w:noProof/>
          <w:webHidden/>
        </w:rPr>
      </w:r>
      <w:r>
        <w:rPr>
          <w:noProof/>
          <w:webHidden/>
        </w:rPr>
        <w:fldChar w:fldCharType="separate"/>
      </w:r>
      <w:ins w:id="338" w:author="Cory Casanave" w:date="2016-12-06T18:27:00Z">
        <w:r w:rsidR="00CD51EF">
          <w:rPr>
            <w:noProof/>
            <w:webHidden/>
          </w:rPr>
          <w:t>108</w:t>
        </w:r>
      </w:ins>
      <w:del w:id="339" w:author="Cory Casanave" w:date="2016-12-06T18:22:00Z">
        <w:r w:rsidR="00041B4E" w:rsidDel="00606FC4">
          <w:rPr>
            <w:noProof/>
            <w:webHidden/>
          </w:rPr>
          <w:delText>137</w:delText>
        </w:r>
      </w:del>
      <w:r>
        <w:rPr>
          <w:noProof/>
          <w:webHidden/>
        </w:rPr>
        <w:fldChar w:fldCharType="end"/>
      </w:r>
      <w:r w:rsidRPr="008E186E">
        <w:rPr>
          <w:rStyle w:val="Hyperlink"/>
          <w:noProof/>
        </w:rPr>
        <w:fldChar w:fldCharType="end"/>
      </w:r>
    </w:p>
    <w:p w14:paraId="5F1E29F7" w14:textId="56F91E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"_Toc468649462"</w:instrText>
      </w:r>
      <w:r w:rsidRPr="008E186E">
        <w:rPr>
          <w:rStyle w:val="Hyperlink"/>
          <w:noProof/>
        </w:rPr>
        <w:instrText xml:space="preserve"> </w:instrText>
      </w:r>
      <w:r w:rsidRPr="008E186E">
        <w:rPr>
          <w:rStyle w:val="Hyperlink"/>
          <w:noProof/>
        </w:rPr>
        <w:fldChar w:fldCharType="separate"/>
      </w:r>
      <w:r w:rsidRPr="008E186E">
        <w:rPr>
          <w:rStyle w:val="Hyperlink"/>
          <w:noProof/>
        </w:rPr>
        <w:t>8.9.13</w:t>
      </w:r>
      <w:r>
        <w:rPr>
          <w:rFonts w:asciiTheme="minorHAnsi" w:eastAsiaTheme="minorEastAsia" w:hAnsiTheme="minorHAnsi" w:cstheme="minorBidi"/>
          <w:noProof/>
          <w:sz w:val="22"/>
          <w:szCs w:val="22"/>
        </w:rPr>
        <w:tab/>
      </w:r>
      <w:r w:rsidRPr="008E186E">
        <w:rPr>
          <w:rStyle w:val="Hyperlink"/>
          <w:noProof/>
        </w:rPr>
        <w:t>Association Class Risk Treatment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_Toc468649462 \h </w:instrText>
      </w:r>
      <w:r>
        <w:rPr>
          <w:noProof/>
          <w:webHidden/>
        </w:rPr>
      </w:r>
      <w:r>
        <w:rPr>
          <w:noProof/>
          <w:webHidden/>
        </w:rPr>
        <w:fldChar w:fldCharType="separate"/>
      </w:r>
      <w:ins w:id="340" w:author="Cory Casanave" w:date="2016-12-06T18:27:00Z">
        <w:r w:rsidR="00CD51EF">
          <w:rPr>
            <w:noProof/>
            <w:webHidden/>
          </w:rPr>
          <w:t>109</w:t>
        </w:r>
      </w:ins>
      <w:del w:id="341" w:author="Cory Casanave" w:date="2016-12-06T18:22:00Z">
        <w:r w:rsidR="00041B4E" w:rsidDel="00606FC4">
          <w:rPr>
            <w:noProof/>
            <w:webHidden/>
          </w:rPr>
          <w:delText>138</w:delText>
        </w:r>
      </w:del>
      <w:r>
        <w:rPr>
          <w:noProof/>
          <w:webHidden/>
        </w:rPr>
        <w:fldChar w:fldCharType="end"/>
      </w:r>
      <w:r w:rsidRPr="008E186E">
        <w:rPr>
          <w:rStyle w:val="Hyperlink"/>
          <w:noProof/>
        </w:rPr>
        <w:fldChar w:fldCharType="end"/>
      </w:r>
    </w:p>
    <w:p w14:paraId="233CD993" w14:textId="3C3CDC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"_Toc468649463"</w:instrText>
      </w:r>
      <w:r w:rsidRPr="008E186E">
        <w:rPr>
          <w:rStyle w:val="Hyperlink"/>
          <w:noProof/>
        </w:rPr>
        <w:instrText xml:space="preserve"> </w:instrText>
      </w:r>
      <w:r w:rsidRPr="008E186E">
        <w:rPr>
          <w:rStyle w:val="Hyperlink"/>
          <w:noProof/>
        </w:rPr>
        <w:fldChar w:fldCharType="separate"/>
      </w:r>
      <w:r w:rsidRPr="008E186E">
        <w:rPr>
          <w:rStyle w:val="Hyperlink"/>
          <w:noProof/>
        </w:rPr>
        <w:t>8.9.14</w:t>
      </w:r>
      <w:r>
        <w:rPr>
          <w:rFonts w:asciiTheme="minorHAnsi" w:eastAsiaTheme="minorEastAsia" w:hAnsiTheme="minorHAnsi" w:cstheme="minorBidi"/>
          <w:noProof/>
          <w:sz w:val="22"/>
          <w:szCs w:val="22"/>
        </w:rPr>
        <w:tab/>
      </w:r>
      <w:r w:rsidRPr="008E186E">
        <w:rPr>
          <w:rStyle w:val="Hyperlink"/>
          <w:noProof/>
        </w:rPr>
        <w:t>Class Risk Treatment Strategy</w:t>
      </w:r>
      <w:r>
        <w:rPr>
          <w:noProof/>
          <w:webHidden/>
        </w:rPr>
        <w:tab/>
      </w:r>
      <w:r>
        <w:rPr>
          <w:noProof/>
          <w:webHidden/>
        </w:rPr>
        <w:fldChar w:fldCharType="begin"/>
      </w:r>
      <w:r>
        <w:rPr>
          <w:noProof/>
          <w:webHidden/>
        </w:rPr>
        <w:instrText xml:space="preserve"> PAGEREF _Toc468649463 \h </w:instrText>
      </w:r>
      <w:r>
        <w:rPr>
          <w:noProof/>
          <w:webHidden/>
        </w:rPr>
      </w:r>
      <w:r>
        <w:rPr>
          <w:noProof/>
          <w:webHidden/>
        </w:rPr>
        <w:fldChar w:fldCharType="separate"/>
      </w:r>
      <w:ins w:id="342" w:author="Cory Casanave" w:date="2016-12-06T18:27:00Z">
        <w:r w:rsidR="00CD51EF">
          <w:rPr>
            <w:noProof/>
            <w:webHidden/>
          </w:rPr>
          <w:t>109</w:t>
        </w:r>
      </w:ins>
      <w:del w:id="343" w:author="Cory Casanave" w:date="2016-12-06T18:22:00Z">
        <w:r w:rsidR="00041B4E" w:rsidDel="00606FC4">
          <w:rPr>
            <w:noProof/>
            <w:webHidden/>
          </w:rPr>
          <w:delText>138</w:delText>
        </w:r>
      </w:del>
      <w:r>
        <w:rPr>
          <w:noProof/>
          <w:webHidden/>
        </w:rPr>
        <w:fldChar w:fldCharType="end"/>
      </w:r>
      <w:r w:rsidRPr="008E186E">
        <w:rPr>
          <w:rStyle w:val="Hyperlink"/>
          <w:noProof/>
        </w:rPr>
        <w:fldChar w:fldCharType="end"/>
      </w:r>
    </w:p>
    <w:p w14:paraId="7073A501" w14:textId="778019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"_Toc468649464"</w:instrText>
      </w:r>
      <w:r w:rsidRPr="008E186E">
        <w:rPr>
          <w:rStyle w:val="Hyperlink"/>
          <w:noProof/>
        </w:rPr>
        <w:instrText xml:space="preserve"> </w:instrText>
      </w:r>
      <w:r w:rsidRPr="008E186E">
        <w:rPr>
          <w:rStyle w:val="Hyperlink"/>
          <w:noProof/>
        </w:rPr>
        <w:fldChar w:fldCharType="separate"/>
      </w:r>
      <w:r w:rsidRPr="008E186E">
        <w:rPr>
          <w:rStyle w:val="Hyperlink"/>
          <w:noProof/>
        </w:rPr>
        <w:t>8.9.15</w:t>
      </w:r>
      <w:r>
        <w:rPr>
          <w:rFonts w:asciiTheme="minorHAnsi" w:eastAsiaTheme="minorEastAsia" w:hAnsiTheme="minorHAnsi" w:cstheme="minorBidi"/>
          <w:noProof/>
          <w:sz w:val="22"/>
          <w:szCs w:val="22"/>
        </w:rPr>
        <w:tab/>
      </w:r>
      <w:r w:rsidRPr="008E186E">
        <w:rPr>
          <w:rStyle w:val="Hyperlink"/>
          <w:noProof/>
        </w:rPr>
        <w:t>Class Safeguard Activity</w:t>
      </w:r>
      <w:r>
        <w:rPr>
          <w:noProof/>
          <w:webHidden/>
        </w:rPr>
        <w:tab/>
      </w:r>
      <w:r>
        <w:rPr>
          <w:noProof/>
          <w:webHidden/>
        </w:rPr>
        <w:fldChar w:fldCharType="begin"/>
      </w:r>
      <w:r>
        <w:rPr>
          <w:noProof/>
          <w:webHidden/>
        </w:rPr>
        <w:instrText xml:space="preserve"> PAGEREF _Toc468649464 \h </w:instrText>
      </w:r>
      <w:r>
        <w:rPr>
          <w:noProof/>
          <w:webHidden/>
        </w:rPr>
      </w:r>
      <w:r>
        <w:rPr>
          <w:noProof/>
          <w:webHidden/>
        </w:rPr>
        <w:fldChar w:fldCharType="separate"/>
      </w:r>
      <w:ins w:id="344" w:author="Cory Casanave" w:date="2016-12-06T18:27:00Z">
        <w:r w:rsidR="00CD51EF">
          <w:rPr>
            <w:noProof/>
            <w:webHidden/>
          </w:rPr>
          <w:t>110</w:t>
        </w:r>
      </w:ins>
      <w:del w:id="345" w:author="Cory Casanave" w:date="2016-12-06T18:22:00Z">
        <w:r w:rsidR="00041B4E" w:rsidDel="00606FC4">
          <w:rPr>
            <w:noProof/>
            <w:webHidden/>
          </w:rPr>
          <w:delText>139</w:delText>
        </w:r>
      </w:del>
      <w:r>
        <w:rPr>
          <w:noProof/>
          <w:webHidden/>
        </w:rPr>
        <w:fldChar w:fldCharType="end"/>
      </w:r>
      <w:r w:rsidRPr="008E186E">
        <w:rPr>
          <w:rStyle w:val="Hyperlink"/>
          <w:noProof/>
        </w:rPr>
        <w:fldChar w:fldCharType="end"/>
      </w:r>
    </w:p>
    <w:p w14:paraId="1F8E17F1" w14:textId="4930736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"_Toc468649465"</w:instrText>
      </w:r>
      <w:r w:rsidRPr="008E186E">
        <w:rPr>
          <w:rStyle w:val="Hyperlink"/>
          <w:noProof/>
        </w:rPr>
        <w:instrText xml:space="preserve"> </w:instrText>
      </w:r>
      <w:r w:rsidRPr="008E186E">
        <w:rPr>
          <w:rStyle w:val="Hyperlink"/>
          <w:noProof/>
        </w:rPr>
        <w:fldChar w:fldCharType="separate"/>
      </w:r>
      <w:r w:rsidRPr="008E186E">
        <w:rPr>
          <w:rStyle w:val="Hyperlink"/>
          <w:noProof/>
        </w:rPr>
        <w:t>8.9.16</w:t>
      </w:r>
      <w:r>
        <w:rPr>
          <w:rFonts w:asciiTheme="minorHAnsi" w:eastAsiaTheme="minorEastAsia" w:hAnsiTheme="minorHAnsi" w:cstheme="minorBidi"/>
          <w:noProof/>
          <w:sz w:val="22"/>
          <w:szCs w:val="22"/>
        </w:rPr>
        <w:tab/>
      </w:r>
      <w:r w:rsidRPr="008E186E">
        <w:rPr>
          <w:rStyle w:val="Hyperlink"/>
          <w:noProof/>
        </w:rPr>
        <w:t>Association Class Safeguarding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_Toc468649465 \h </w:instrText>
      </w:r>
      <w:r>
        <w:rPr>
          <w:noProof/>
          <w:webHidden/>
        </w:rPr>
      </w:r>
      <w:r>
        <w:rPr>
          <w:noProof/>
          <w:webHidden/>
        </w:rPr>
        <w:fldChar w:fldCharType="separate"/>
      </w:r>
      <w:ins w:id="346" w:author="Cory Casanave" w:date="2016-12-06T18:27:00Z">
        <w:r w:rsidR="00CD51EF">
          <w:rPr>
            <w:noProof/>
            <w:webHidden/>
          </w:rPr>
          <w:t>110</w:t>
        </w:r>
      </w:ins>
      <w:del w:id="347" w:author="Cory Casanave" w:date="2016-12-06T18:22:00Z">
        <w:r w:rsidR="00041B4E" w:rsidDel="00606FC4">
          <w:rPr>
            <w:noProof/>
            <w:webHidden/>
          </w:rPr>
          <w:delText>139</w:delText>
        </w:r>
      </w:del>
      <w:r>
        <w:rPr>
          <w:noProof/>
          <w:webHidden/>
        </w:rPr>
        <w:fldChar w:fldCharType="end"/>
      </w:r>
      <w:r w:rsidRPr="008E186E">
        <w:rPr>
          <w:rStyle w:val="Hyperlink"/>
          <w:noProof/>
        </w:rPr>
        <w:fldChar w:fldCharType="end"/>
      </w:r>
    </w:p>
    <w:p w14:paraId="293946B4" w14:textId="2FD129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"_Toc468649466"</w:instrText>
      </w:r>
      <w:r w:rsidRPr="008E186E">
        <w:rPr>
          <w:rStyle w:val="Hyperlink"/>
          <w:noProof/>
        </w:rPr>
        <w:instrText xml:space="preserve"> </w:instrText>
      </w:r>
      <w:r w:rsidRPr="008E186E">
        <w:rPr>
          <w:rStyle w:val="Hyperlink"/>
          <w:noProof/>
        </w:rPr>
        <w:fldChar w:fldCharType="separate"/>
      </w:r>
      <w:r w:rsidRPr="008E186E">
        <w:rPr>
          <w:rStyle w:val="Hyperlink"/>
          <w:noProof/>
        </w:rPr>
        <w:t>8.9.17</w:t>
      </w:r>
      <w:r>
        <w:rPr>
          <w:rFonts w:asciiTheme="minorHAnsi" w:eastAsiaTheme="minorEastAsia" w:hAnsiTheme="minorHAnsi" w:cstheme="minorBidi"/>
          <w:noProof/>
          <w:sz w:val="22"/>
          <w:szCs w:val="22"/>
        </w:rPr>
        <w:tab/>
      </w:r>
      <w:r w:rsidRPr="008E186E">
        <w:rPr>
          <w:rStyle w:val="Hyperlink"/>
          <w:noProof/>
        </w:rPr>
        <w:t>Class Transfer Risk</w:t>
      </w:r>
      <w:r>
        <w:rPr>
          <w:noProof/>
          <w:webHidden/>
        </w:rPr>
        <w:tab/>
      </w:r>
      <w:r>
        <w:rPr>
          <w:noProof/>
          <w:webHidden/>
        </w:rPr>
        <w:fldChar w:fldCharType="begin"/>
      </w:r>
      <w:r>
        <w:rPr>
          <w:noProof/>
          <w:webHidden/>
        </w:rPr>
        <w:instrText xml:space="preserve"> PAGEREF _Toc468649466 \h </w:instrText>
      </w:r>
      <w:r>
        <w:rPr>
          <w:noProof/>
          <w:webHidden/>
        </w:rPr>
      </w:r>
      <w:r>
        <w:rPr>
          <w:noProof/>
          <w:webHidden/>
        </w:rPr>
        <w:fldChar w:fldCharType="separate"/>
      </w:r>
      <w:ins w:id="348" w:author="Cory Casanave" w:date="2016-12-06T18:27:00Z">
        <w:r w:rsidR="00CD51EF">
          <w:rPr>
            <w:noProof/>
            <w:webHidden/>
          </w:rPr>
          <w:t>111</w:t>
        </w:r>
      </w:ins>
      <w:del w:id="349" w:author="Cory Casanave" w:date="2016-12-06T18:22:00Z">
        <w:r w:rsidR="00041B4E" w:rsidDel="00606FC4">
          <w:rPr>
            <w:noProof/>
            <w:webHidden/>
          </w:rPr>
          <w:delText>140</w:delText>
        </w:r>
      </w:del>
      <w:r>
        <w:rPr>
          <w:noProof/>
          <w:webHidden/>
        </w:rPr>
        <w:fldChar w:fldCharType="end"/>
      </w:r>
      <w:r w:rsidRPr="008E186E">
        <w:rPr>
          <w:rStyle w:val="Hyperlink"/>
          <w:noProof/>
        </w:rPr>
        <w:fldChar w:fldCharType="end"/>
      </w:r>
    </w:p>
    <w:p w14:paraId="155A2C2D" w14:textId="2F8A070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"_Toc468649467"</w:instrText>
      </w:r>
      <w:r w:rsidRPr="008E186E">
        <w:rPr>
          <w:rStyle w:val="Hyperlink"/>
          <w:noProof/>
        </w:rPr>
        <w:instrText xml:space="preserve"> </w:instrText>
      </w:r>
      <w:r w:rsidRPr="008E186E">
        <w:rPr>
          <w:rStyle w:val="Hyperlink"/>
          <w:noProof/>
        </w:rPr>
        <w:fldChar w:fldCharType="separate"/>
      </w:r>
      <w:r w:rsidRPr="008E186E">
        <w:rPr>
          <w:rStyle w:val="Hyperlink"/>
          <w:noProof/>
        </w:rPr>
        <w:t>8.10</w:t>
      </w:r>
      <w:r>
        <w:rPr>
          <w:rFonts w:asciiTheme="minorHAnsi" w:eastAsiaTheme="minorEastAsia" w:hAnsiTheme="minorHAnsi" w:cstheme="minorBidi"/>
          <w:noProof/>
          <w:sz w:val="22"/>
          <w:szCs w:val="22"/>
        </w:rPr>
        <w:tab/>
      </w:r>
      <w:r w:rsidRPr="008E186E">
        <w:rPr>
          <w:rStyle w:val="Hyperlink"/>
          <w:noProof/>
        </w:rPr>
        <w:t>Threat-risk-conceptual-model::Threat and Risk Specific Concepts::Threat Actors</w:t>
      </w:r>
      <w:r>
        <w:rPr>
          <w:noProof/>
          <w:webHidden/>
        </w:rPr>
        <w:tab/>
      </w:r>
      <w:r>
        <w:rPr>
          <w:noProof/>
          <w:webHidden/>
        </w:rPr>
        <w:fldChar w:fldCharType="begin"/>
      </w:r>
      <w:r>
        <w:rPr>
          <w:noProof/>
          <w:webHidden/>
        </w:rPr>
        <w:instrText xml:space="preserve"> PAGEREF _Toc468649467 \h </w:instrText>
      </w:r>
      <w:r>
        <w:rPr>
          <w:noProof/>
          <w:webHidden/>
        </w:rPr>
      </w:r>
      <w:r>
        <w:rPr>
          <w:noProof/>
          <w:webHidden/>
        </w:rPr>
        <w:fldChar w:fldCharType="separate"/>
      </w:r>
      <w:ins w:id="350" w:author="Cory Casanave" w:date="2016-12-06T18:27:00Z">
        <w:r w:rsidR="00CD51EF">
          <w:rPr>
            <w:noProof/>
            <w:webHidden/>
          </w:rPr>
          <w:t>112</w:t>
        </w:r>
      </w:ins>
      <w:del w:id="351" w:author="Cory Casanave" w:date="2016-12-06T18:22:00Z">
        <w:r w:rsidR="00041B4E" w:rsidDel="00606FC4">
          <w:rPr>
            <w:noProof/>
            <w:webHidden/>
          </w:rPr>
          <w:delText>141</w:delText>
        </w:r>
      </w:del>
      <w:r>
        <w:rPr>
          <w:noProof/>
          <w:webHidden/>
        </w:rPr>
        <w:fldChar w:fldCharType="end"/>
      </w:r>
      <w:r w:rsidRPr="008E186E">
        <w:rPr>
          <w:rStyle w:val="Hyperlink"/>
          <w:noProof/>
        </w:rPr>
        <w:fldChar w:fldCharType="end"/>
      </w:r>
    </w:p>
    <w:p w14:paraId="3F5D8A72" w14:textId="57C9E5D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"_Toc468649468"</w:instrText>
      </w:r>
      <w:r w:rsidRPr="008E186E">
        <w:rPr>
          <w:rStyle w:val="Hyperlink"/>
          <w:noProof/>
        </w:rPr>
        <w:instrText xml:space="preserve"> </w:instrText>
      </w:r>
      <w:r w:rsidRPr="008E186E">
        <w:rPr>
          <w:rStyle w:val="Hyperlink"/>
          <w:noProof/>
        </w:rPr>
        <w:fldChar w:fldCharType="separate"/>
      </w:r>
      <w:r w:rsidRPr="008E186E">
        <w:rPr>
          <w:rStyle w:val="Hyperlink"/>
          <w:noProof/>
        </w:rPr>
        <w:t>8.10.1</w:t>
      </w:r>
      <w:r>
        <w:rPr>
          <w:rFonts w:asciiTheme="minorHAnsi" w:eastAsiaTheme="minorEastAsia" w:hAnsiTheme="minorHAnsi" w:cstheme="minorBidi"/>
          <w:noProof/>
          <w:sz w:val="22"/>
          <w:szCs w:val="22"/>
        </w:rPr>
        <w:tab/>
      </w:r>
      <w:r w:rsidRPr="008E186E">
        <w:rPr>
          <w:rStyle w:val="Hyperlink"/>
          <w:noProof/>
        </w:rPr>
        <w:t>Diagram: Threat Actors</w:t>
      </w:r>
      <w:r>
        <w:rPr>
          <w:noProof/>
          <w:webHidden/>
        </w:rPr>
        <w:tab/>
      </w:r>
      <w:r>
        <w:rPr>
          <w:noProof/>
          <w:webHidden/>
        </w:rPr>
        <w:fldChar w:fldCharType="begin"/>
      </w:r>
      <w:r>
        <w:rPr>
          <w:noProof/>
          <w:webHidden/>
        </w:rPr>
        <w:instrText xml:space="preserve"> PAGEREF _Toc468649468 \h </w:instrText>
      </w:r>
      <w:r>
        <w:rPr>
          <w:noProof/>
          <w:webHidden/>
        </w:rPr>
      </w:r>
      <w:r>
        <w:rPr>
          <w:noProof/>
          <w:webHidden/>
        </w:rPr>
        <w:fldChar w:fldCharType="separate"/>
      </w:r>
      <w:ins w:id="352" w:author="Cory Casanave" w:date="2016-12-06T18:27:00Z">
        <w:r w:rsidR="00CD51EF">
          <w:rPr>
            <w:noProof/>
            <w:webHidden/>
          </w:rPr>
          <w:t>112</w:t>
        </w:r>
      </w:ins>
      <w:del w:id="353" w:author="Cory Casanave" w:date="2016-12-06T18:22:00Z">
        <w:r w:rsidR="00041B4E" w:rsidDel="00606FC4">
          <w:rPr>
            <w:noProof/>
            <w:webHidden/>
          </w:rPr>
          <w:delText>141</w:delText>
        </w:r>
      </w:del>
      <w:r>
        <w:rPr>
          <w:noProof/>
          <w:webHidden/>
        </w:rPr>
        <w:fldChar w:fldCharType="end"/>
      </w:r>
      <w:r w:rsidRPr="008E186E">
        <w:rPr>
          <w:rStyle w:val="Hyperlink"/>
          <w:noProof/>
        </w:rPr>
        <w:fldChar w:fldCharType="end"/>
      </w:r>
    </w:p>
    <w:p w14:paraId="029517ED" w14:textId="63974A0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"_Toc468649469"</w:instrText>
      </w:r>
      <w:r w:rsidRPr="008E186E">
        <w:rPr>
          <w:rStyle w:val="Hyperlink"/>
          <w:noProof/>
        </w:rPr>
        <w:instrText xml:space="preserve"> </w:instrText>
      </w:r>
      <w:r w:rsidRPr="008E186E">
        <w:rPr>
          <w:rStyle w:val="Hyperlink"/>
          <w:noProof/>
        </w:rPr>
        <w:fldChar w:fldCharType="separate"/>
      </w:r>
      <w:r w:rsidRPr="008E186E">
        <w:rPr>
          <w:rStyle w:val="Hyperlink"/>
          <w:noProof/>
        </w:rPr>
        <w:t>8.10.2</w:t>
      </w:r>
      <w:r>
        <w:rPr>
          <w:rFonts w:asciiTheme="minorHAnsi" w:eastAsiaTheme="minorEastAsia" w:hAnsiTheme="minorHAnsi" w:cstheme="minorBidi"/>
          <w:noProof/>
          <w:sz w:val="22"/>
          <w:szCs w:val="22"/>
        </w:rPr>
        <w:tab/>
      </w:r>
      <w:r w:rsidRPr="008E186E">
        <w:rPr>
          <w:rStyle w:val="Hyperlink"/>
          <w:noProof/>
        </w:rPr>
        <w:t>Class Disruptive Action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_Toc468649469 \h </w:instrText>
      </w:r>
      <w:r>
        <w:rPr>
          <w:noProof/>
          <w:webHidden/>
        </w:rPr>
      </w:r>
      <w:r>
        <w:rPr>
          <w:noProof/>
          <w:webHidden/>
        </w:rPr>
        <w:fldChar w:fldCharType="separate"/>
      </w:r>
      <w:ins w:id="354" w:author="Cory Casanave" w:date="2016-12-06T18:27:00Z">
        <w:r w:rsidR="00CD51EF">
          <w:rPr>
            <w:noProof/>
            <w:webHidden/>
          </w:rPr>
          <w:t>113</w:t>
        </w:r>
      </w:ins>
      <w:del w:id="355" w:author="Cory Casanave" w:date="2016-12-06T18:22:00Z">
        <w:r w:rsidR="00041B4E" w:rsidDel="00606FC4">
          <w:rPr>
            <w:noProof/>
            <w:webHidden/>
          </w:rPr>
          <w:delText>142</w:delText>
        </w:r>
      </w:del>
      <w:r>
        <w:rPr>
          <w:noProof/>
          <w:webHidden/>
        </w:rPr>
        <w:fldChar w:fldCharType="end"/>
      </w:r>
      <w:r w:rsidRPr="008E186E">
        <w:rPr>
          <w:rStyle w:val="Hyperlink"/>
          <w:noProof/>
        </w:rPr>
        <w:fldChar w:fldCharType="end"/>
      </w:r>
    </w:p>
    <w:p w14:paraId="2CC390C7" w14:textId="39E82A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"_Toc468649470"</w:instrText>
      </w:r>
      <w:r w:rsidRPr="008E186E">
        <w:rPr>
          <w:rStyle w:val="Hyperlink"/>
          <w:noProof/>
        </w:rPr>
        <w:instrText xml:space="preserve"> </w:instrText>
      </w:r>
      <w:r w:rsidRPr="008E186E">
        <w:rPr>
          <w:rStyle w:val="Hyperlink"/>
          <w:noProof/>
        </w:rPr>
        <w:fldChar w:fldCharType="separate"/>
      </w:r>
      <w:r w:rsidRPr="008E186E">
        <w:rPr>
          <w:rStyle w:val="Hyperlink"/>
          <w:noProof/>
        </w:rPr>
        <w:t>8.10.3</w:t>
      </w:r>
      <w:r>
        <w:rPr>
          <w:rFonts w:asciiTheme="minorHAnsi" w:eastAsiaTheme="minorEastAsia" w:hAnsiTheme="minorHAnsi" w:cstheme="minorBidi"/>
          <w:noProof/>
          <w:sz w:val="22"/>
          <w:szCs w:val="22"/>
        </w:rPr>
        <w:tab/>
      </w:r>
      <w:r w:rsidRPr="008E186E">
        <w:rPr>
          <w:rStyle w:val="Hyperlink"/>
          <w:noProof/>
        </w:rPr>
        <w:t>Association Class Perpetrate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_Toc468649470 \h </w:instrText>
      </w:r>
      <w:r>
        <w:rPr>
          <w:noProof/>
          <w:webHidden/>
        </w:rPr>
      </w:r>
      <w:r>
        <w:rPr>
          <w:noProof/>
          <w:webHidden/>
        </w:rPr>
        <w:fldChar w:fldCharType="separate"/>
      </w:r>
      <w:ins w:id="356" w:author="Cory Casanave" w:date="2016-12-06T18:27:00Z">
        <w:r w:rsidR="00CD51EF">
          <w:rPr>
            <w:noProof/>
            <w:webHidden/>
          </w:rPr>
          <w:t>113</w:t>
        </w:r>
      </w:ins>
      <w:del w:id="357" w:author="Cory Casanave" w:date="2016-12-06T18:22:00Z">
        <w:r w:rsidR="00041B4E" w:rsidDel="00606FC4">
          <w:rPr>
            <w:noProof/>
            <w:webHidden/>
          </w:rPr>
          <w:delText>142</w:delText>
        </w:r>
      </w:del>
      <w:r>
        <w:rPr>
          <w:noProof/>
          <w:webHidden/>
        </w:rPr>
        <w:fldChar w:fldCharType="end"/>
      </w:r>
      <w:r w:rsidRPr="008E186E">
        <w:rPr>
          <w:rStyle w:val="Hyperlink"/>
          <w:noProof/>
        </w:rPr>
        <w:fldChar w:fldCharType="end"/>
      </w:r>
    </w:p>
    <w:p w14:paraId="6595E62E" w14:textId="36ACCCE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"_Toc468649471"</w:instrText>
      </w:r>
      <w:r w:rsidRPr="008E186E">
        <w:rPr>
          <w:rStyle w:val="Hyperlink"/>
          <w:noProof/>
        </w:rPr>
        <w:instrText xml:space="preserve"> </w:instrText>
      </w:r>
      <w:r w:rsidRPr="008E186E">
        <w:rPr>
          <w:rStyle w:val="Hyperlink"/>
          <w:noProof/>
        </w:rPr>
        <w:fldChar w:fldCharType="separate"/>
      </w:r>
      <w:r w:rsidRPr="008E186E">
        <w:rPr>
          <w:rStyle w:val="Hyperlink"/>
          <w:noProof/>
        </w:rPr>
        <w:t>8.10.4</w:t>
      </w:r>
      <w:r>
        <w:rPr>
          <w:rFonts w:asciiTheme="minorHAnsi" w:eastAsiaTheme="minorEastAsia" w:hAnsiTheme="minorHAnsi" w:cstheme="minorBidi"/>
          <w:noProof/>
          <w:sz w:val="22"/>
          <w:szCs w:val="22"/>
        </w:rPr>
        <w:tab/>
      </w:r>
      <w:r w:rsidRPr="008E186E">
        <w:rPr>
          <w:rStyle w:val="Hyperlink"/>
          <w:noProof/>
        </w:rPr>
        <w:t>Class Threat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_Toc468649471 \h </w:instrText>
      </w:r>
      <w:r>
        <w:rPr>
          <w:noProof/>
          <w:webHidden/>
        </w:rPr>
      </w:r>
      <w:r>
        <w:rPr>
          <w:noProof/>
          <w:webHidden/>
        </w:rPr>
        <w:fldChar w:fldCharType="separate"/>
      </w:r>
      <w:ins w:id="358" w:author="Cory Casanave" w:date="2016-12-06T18:27:00Z">
        <w:r w:rsidR="00CD51EF">
          <w:rPr>
            <w:noProof/>
            <w:webHidden/>
          </w:rPr>
          <w:t>114</w:t>
        </w:r>
      </w:ins>
      <w:del w:id="359" w:author="Cory Casanave" w:date="2016-12-06T18:22:00Z">
        <w:r w:rsidR="00041B4E" w:rsidDel="00606FC4">
          <w:rPr>
            <w:noProof/>
            <w:webHidden/>
          </w:rPr>
          <w:delText>143</w:delText>
        </w:r>
      </w:del>
      <w:r>
        <w:rPr>
          <w:noProof/>
          <w:webHidden/>
        </w:rPr>
        <w:fldChar w:fldCharType="end"/>
      </w:r>
      <w:r w:rsidRPr="008E186E">
        <w:rPr>
          <w:rStyle w:val="Hyperlink"/>
          <w:noProof/>
        </w:rPr>
        <w:fldChar w:fldCharType="end"/>
      </w:r>
    </w:p>
    <w:p w14:paraId="42AC52EB" w14:textId="2BB8FF2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"_Toc468649472"</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Concepts::Undesirable Situations</w:t>
      </w:r>
      <w:r>
        <w:rPr>
          <w:noProof/>
          <w:webHidden/>
        </w:rPr>
        <w:tab/>
      </w:r>
      <w:r>
        <w:rPr>
          <w:noProof/>
          <w:webHidden/>
        </w:rPr>
        <w:fldChar w:fldCharType="begin"/>
      </w:r>
      <w:r>
        <w:rPr>
          <w:noProof/>
          <w:webHidden/>
        </w:rPr>
        <w:instrText xml:space="preserve"> PAGEREF _Toc468649472 \h </w:instrText>
      </w:r>
      <w:r>
        <w:rPr>
          <w:noProof/>
          <w:webHidden/>
        </w:rPr>
      </w:r>
      <w:r>
        <w:rPr>
          <w:noProof/>
          <w:webHidden/>
        </w:rPr>
        <w:fldChar w:fldCharType="separate"/>
      </w:r>
      <w:ins w:id="360" w:author="Cory Casanave" w:date="2016-12-06T18:27:00Z">
        <w:r w:rsidR="00CD51EF">
          <w:rPr>
            <w:noProof/>
            <w:webHidden/>
          </w:rPr>
          <w:t>116</w:t>
        </w:r>
      </w:ins>
      <w:del w:id="361" w:author="Cory Casanave" w:date="2016-12-06T18:22:00Z">
        <w:r w:rsidR="00041B4E" w:rsidDel="00606FC4">
          <w:rPr>
            <w:noProof/>
            <w:webHidden/>
          </w:rPr>
          <w:delText>145</w:delText>
        </w:r>
      </w:del>
      <w:r>
        <w:rPr>
          <w:noProof/>
          <w:webHidden/>
        </w:rPr>
        <w:fldChar w:fldCharType="end"/>
      </w:r>
      <w:r w:rsidRPr="008E186E">
        <w:rPr>
          <w:rStyle w:val="Hyperlink"/>
          <w:noProof/>
        </w:rPr>
        <w:fldChar w:fldCharType="end"/>
      </w:r>
    </w:p>
    <w:p w14:paraId="67F5E3E6" w14:textId="7AC294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"_Toc468649473"</w:instrText>
      </w:r>
      <w:r w:rsidRPr="008E186E">
        <w:rPr>
          <w:rStyle w:val="Hyperlink"/>
          <w:noProof/>
        </w:rPr>
        <w:instrText xml:space="preserve"> </w:instrText>
      </w:r>
      <w:r w:rsidRPr="008E186E">
        <w:rPr>
          <w:rStyle w:val="Hyperlink"/>
          <w:noProof/>
        </w:rPr>
        <w:fldChar w:fldCharType="separate"/>
      </w:r>
      <w:r w:rsidRPr="008E186E">
        <w:rPr>
          <w:rStyle w:val="Hyperlink"/>
          <w:noProof/>
        </w:rPr>
        <w:t>8.11.1</w:t>
      </w:r>
      <w:r>
        <w:rPr>
          <w:rFonts w:asciiTheme="minorHAnsi" w:eastAsiaTheme="minorEastAsia" w:hAnsiTheme="minorHAnsi" w:cstheme="minorBidi"/>
          <w:noProof/>
          <w:sz w:val="22"/>
          <w:szCs w:val="22"/>
        </w:rPr>
        <w:tab/>
      </w:r>
      <w:r w:rsidRPr="008E186E">
        <w:rPr>
          <w:rStyle w:val="Hyperlink"/>
          <w:noProof/>
        </w:rPr>
        <w:t>Diagram: Undesirable Situations</w:t>
      </w:r>
      <w:r>
        <w:rPr>
          <w:noProof/>
          <w:webHidden/>
        </w:rPr>
        <w:tab/>
      </w:r>
      <w:r>
        <w:rPr>
          <w:noProof/>
          <w:webHidden/>
        </w:rPr>
        <w:fldChar w:fldCharType="begin"/>
      </w:r>
      <w:r>
        <w:rPr>
          <w:noProof/>
          <w:webHidden/>
        </w:rPr>
        <w:instrText xml:space="preserve"> PAGEREF _Toc468649473 \h </w:instrText>
      </w:r>
      <w:r>
        <w:rPr>
          <w:noProof/>
          <w:webHidden/>
        </w:rPr>
      </w:r>
      <w:r>
        <w:rPr>
          <w:noProof/>
          <w:webHidden/>
        </w:rPr>
        <w:fldChar w:fldCharType="separate"/>
      </w:r>
      <w:ins w:id="362" w:author="Cory Casanave" w:date="2016-12-06T18:27:00Z">
        <w:r w:rsidR="00CD51EF">
          <w:rPr>
            <w:noProof/>
            <w:webHidden/>
          </w:rPr>
          <w:t>117</w:t>
        </w:r>
      </w:ins>
      <w:del w:id="363" w:author="Cory Casanave" w:date="2016-12-06T18:22:00Z">
        <w:r w:rsidR="00041B4E" w:rsidDel="00606FC4">
          <w:rPr>
            <w:noProof/>
            <w:webHidden/>
          </w:rPr>
          <w:delText>146</w:delText>
        </w:r>
      </w:del>
      <w:r>
        <w:rPr>
          <w:noProof/>
          <w:webHidden/>
        </w:rPr>
        <w:fldChar w:fldCharType="end"/>
      </w:r>
      <w:r w:rsidRPr="008E186E">
        <w:rPr>
          <w:rStyle w:val="Hyperlink"/>
          <w:noProof/>
        </w:rPr>
        <w:fldChar w:fldCharType="end"/>
      </w:r>
    </w:p>
    <w:p w14:paraId="5F34E949" w14:textId="18B069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"_Toc468649474"</w:instrText>
      </w:r>
      <w:r w:rsidRPr="008E186E">
        <w:rPr>
          <w:rStyle w:val="Hyperlink"/>
          <w:noProof/>
        </w:rPr>
        <w:instrText xml:space="preserve"> </w:instrText>
      </w:r>
      <w:r w:rsidRPr="008E186E">
        <w:rPr>
          <w:rStyle w:val="Hyperlink"/>
          <w:noProof/>
        </w:rPr>
        <w:fldChar w:fldCharType="separate"/>
      </w:r>
      <w:r w:rsidRPr="008E186E">
        <w:rPr>
          <w:rStyle w:val="Hyperlink"/>
          <w:noProof/>
        </w:rPr>
        <w:t>8.11.2</w:t>
      </w:r>
      <w:r>
        <w:rPr>
          <w:rFonts w:asciiTheme="minorHAnsi" w:eastAsiaTheme="minorEastAsia" w:hAnsiTheme="minorHAnsi" w:cstheme="minorBidi"/>
          <w:noProof/>
          <w:sz w:val="22"/>
          <w:szCs w:val="22"/>
        </w:rPr>
        <w:tab/>
      </w:r>
      <w:r w:rsidRPr="008E186E">
        <w:rPr>
          <w:rStyle w:val="Hyperlink"/>
          <w:noProof/>
        </w:rPr>
        <w:t>Class Harm</w:t>
      </w:r>
      <w:r>
        <w:rPr>
          <w:noProof/>
          <w:webHidden/>
        </w:rPr>
        <w:tab/>
      </w:r>
      <w:r>
        <w:rPr>
          <w:noProof/>
          <w:webHidden/>
        </w:rPr>
        <w:fldChar w:fldCharType="begin"/>
      </w:r>
      <w:r>
        <w:rPr>
          <w:noProof/>
          <w:webHidden/>
        </w:rPr>
        <w:instrText xml:space="preserve"> PAGEREF _Toc468649474 \h </w:instrText>
      </w:r>
      <w:r>
        <w:rPr>
          <w:noProof/>
          <w:webHidden/>
        </w:rPr>
      </w:r>
      <w:r>
        <w:rPr>
          <w:noProof/>
          <w:webHidden/>
        </w:rPr>
        <w:fldChar w:fldCharType="separate"/>
      </w:r>
      <w:ins w:id="364" w:author="Cory Casanave" w:date="2016-12-06T18:27:00Z">
        <w:r w:rsidR="00CD51EF">
          <w:rPr>
            <w:noProof/>
            <w:webHidden/>
          </w:rPr>
          <w:t>117</w:t>
        </w:r>
      </w:ins>
      <w:del w:id="365" w:author="Cory Casanave" w:date="2016-12-06T18:22:00Z">
        <w:r w:rsidR="00041B4E" w:rsidDel="00606FC4">
          <w:rPr>
            <w:noProof/>
            <w:webHidden/>
          </w:rPr>
          <w:delText>146</w:delText>
        </w:r>
      </w:del>
      <w:r>
        <w:rPr>
          <w:noProof/>
          <w:webHidden/>
        </w:rPr>
        <w:fldChar w:fldCharType="end"/>
      </w:r>
      <w:r w:rsidRPr="008E186E">
        <w:rPr>
          <w:rStyle w:val="Hyperlink"/>
          <w:noProof/>
        </w:rPr>
        <w:fldChar w:fldCharType="end"/>
      </w:r>
    </w:p>
    <w:p w14:paraId="0BE68398" w14:textId="11A04F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"_Toc468649475"</w:instrText>
      </w:r>
      <w:r w:rsidRPr="008E186E">
        <w:rPr>
          <w:rStyle w:val="Hyperlink"/>
          <w:noProof/>
        </w:rPr>
        <w:instrText xml:space="preserve"> </w:instrText>
      </w:r>
      <w:r w:rsidRPr="008E186E">
        <w:rPr>
          <w:rStyle w:val="Hyperlink"/>
          <w:noProof/>
        </w:rPr>
        <w:fldChar w:fldCharType="separate"/>
      </w:r>
      <w:r w:rsidRPr="008E186E">
        <w:rPr>
          <w:rStyle w:val="Hyperlink"/>
          <w:noProof/>
        </w:rPr>
        <w:t>8.11.3</w:t>
      </w:r>
      <w:r>
        <w:rPr>
          <w:rFonts w:asciiTheme="minorHAnsi" w:eastAsiaTheme="minorEastAsia" w:hAnsiTheme="minorHAnsi" w:cstheme="minorBidi"/>
          <w:noProof/>
          <w:sz w:val="22"/>
          <w:szCs w:val="22"/>
        </w:rPr>
        <w:tab/>
      </w:r>
      <w:r w:rsidRPr="008E186E">
        <w:rPr>
          <w:rStyle w:val="Hyperlink"/>
          <w:noProof/>
        </w:rPr>
        <w:t>Association Class Harms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_Toc468649475 \h </w:instrText>
      </w:r>
      <w:r>
        <w:rPr>
          <w:noProof/>
          <w:webHidden/>
        </w:rPr>
      </w:r>
      <w:r>
        <w:rPr>
          <w:noProof/>
          <w:webHidden/>
        </w:rPr>
        <w:fldChar w:fldCharType="separate"/>
      </w:r>
      <w:ins w:id="366" w:author="Cory Casanave" w:date="2016-12-06T18:27:00Z">
        <w:r w:rsidR="00CD51EF">
          <w:rPr>
            <w:noProof/>
            <w:webHidden/>
          </w:rPr>
          <w:t>118</w:t>
        </w:r>
      </w:ins>
      <w:del w:id="367" w:author="Cory Casanave" w:date="2016-12-06T18:22:00Z">
        <w:r w:rsidR="00041B4E" w:rsidDel="00606FC4">
          <w:rPr>
            <w:noProof/>
            <w:webHidden/>
          </w:rPr>
          <w:delText>147</w:delText>
        </w:r>
      </w:del>
      <w:r>
        <w:rPr>
          <w:noProof/>
          <w:webHidden/>
        </w:rPr>
        <w:fldChar w:fldCharType="end"/>
      </w:r>
      <w:r w:rsidRPr="008E186E">
        <w:rPr>
          <w:rStyle w:val="Hyperlink"/>
          <w:noProof/>
        </w:rPr>
        <w:fldChar w:fldCharType="end"/>
      </w:r>
    </w:p>
    <w:p w14:paraId="25530B2D" w14:textId="6A39AB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"_Toc468649476"</w:instrText>
      </w:r>
      <w:r w:rsidRPr="008E186E">
        <w:rPr>
          <w:rStyle w:val="Hyperlink"/>
          <w:noProof/>
        </w:rPr>
        <w:instrText xml:space="preserve"> </w:instrText>
      </w:r>
      <w:r w:rsidRPr="008E186E">
        <w:rPr>
          <w:rStyle w:val="Hyperlink"/>
          <w:noProof/>
        </w:rPr>
        <w:fldChar w:fldCharType="separate"/>
      </w:r>
      <w:r w:rsidRPr="008E186E">
        <w:rPr>
          <w:rStyle w:val="Hyperlink"/>
          <w:noProof/>
        </w:rPr>
        <w:t>8.11.4</w:t>
      </w:r>
      <w:r>
        <w:rPr>
          <w:rFonts w:asciiTheme="minorHAnsi" w:eastAsiaTheme="minorEastAsia" w:hAnsiTheme="minorHAnsi" w:cstheme="minorBidi"/>
          <w:noProof/>
          <w:sz w:val="22"/>
          <w:szCs w:val="22"/>
        </w:rPr>
        <w:tab/>
      </w:r>
      <w:r w:rsidRPr="008E186E">
        <w:rPr>
          <w:rStyle w:val="Hyperlink"/>
          <w:noProof/>
        </w:rPr>
        <w:t>Association Class Harms Victim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_Toc468649476 \h </w:instrText>
      </w:r>
      <w:r>
        <w:rPr>
          <w:noProof/>
          <w:webHidden/>
        </w:rPr>
      </w:r>
      <w:r>
        <w:rPr>
          <w:noProof/>
          <w:webHidden/>
        </w:rPr>
        <w:fldChar w:fldCharType="separate"/>
      </w:r>
      <w:ins w:id="368" w:author="Cory Casanave" w:date="2016-12-06T18:27:00Z">
        <w:r w:rsidR="00CD51EF">
          <w:rPr>
            <w:noProof/>
            <w:webHidden/>
          </w:rPr>
          <w:t>119</w:t>
        </w:r>
      </w:ins>
      <w:del w:id="369" w:author="Cory Casanave" w:date="2016-12-06T18:22:00Z">
        <w:r w:rsidR="00041B4E" w:rsidDel="00606FC4">
          <w:rPr>
            <w:noProof/>
            <w:webHidden/>
          </w:rPr>
          <w:delText>148</w:delText>
        </w:r>
      </w:del>
      <w:r>
        <w:rPr>
          <w:noProof/>
          <w:webHidden/>
        </w:rPr>
        <w:fldChar w:fldCharType="end"/>
      </w:r>
      <w:r w:rsidRPr="008E186E">
        <w:rPr>
          <w:rStyle w:val="Hyperlink"/>
          <w:noProof/>
        </w:rPr>
        <w:fldChar w:fldCharType="end"/>
      </w:r>
    </w:p>
    <w:p w14:paraId="7DE09695" w14:textId="264F0AE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"_Toc468649477"</w:instrText>
      </w:r>
      <w:r w:rsidRPr="008E186E">
        <w:rPr>
          <w:rStyle w:val="Hyperlink"/>
          <w:noProof/>
        </w:rPr>
        <w:instrText xml:space="preserve"> </w:instrText>
      </w:r>
      <w:r w:rsidRPr="008E186E">
        <w:rPr>
          <w:rStyle w:val="Hyperlink"/>
          <w:noProof/>
        </w:rPr>
        <w:fldChar w:fldCharType="separate"/>
      </w:r>
      <w:r w:rsidRPr="008E186E">
        <w:rPr>
          <w:rStyle w:val="Hyperlink"/>
          <w:noProof/>
        </w:rPr>
        <w:t>8.11.5</w:t>
      </w:r>
      <w:r>
        <w:rPr>
          <w:rFonts w:asciiTheme="minorHAnsi" w:eastAsiaTheme="minorEastAsia" w:hAnsiTheme="minorHAnsi" w:cstheme="minorBidi"/>
          <w:noProof/>
          <w:sz w:val="22"/>
          <w:szCs w:val="22"/>
        </w:rPr>
        <w:tab/>
      </w:r>
      <w:r w:rsidRPr="008E186E">
        <w:rPr>
          <w:rStyle w:val="Hyperlink"/>
          <w:noProof/>
        </w:rPr>
        <w:t>Association Class Source of Harm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_Toc468649477 \h </w:instrText>
      </w:r>
      <w:r>
        <w:rPr>
          <w:noProof/>
          <w:webHidden/>
        </w:rPr>
      </w:r>
      <w:r>
        <w:rPr>
          <w:noProof/>
          <w:webHidden/>
        </w:rPr>
        <w:fldChar w:fldCharType="separate"/>
      </w:r>
      <w:ins w:id="370" w:author="Cory Casanave" w:date="2016-12-06T18:27:00Z">
        <w:r w:rsidR="00CD51EF">
          <w:rPr>
            <w:noProof/>
            <w:webHidden/>
          </w:rPr>
          <w:t>120</w:t>
        </w:r>
      </w:ins>
      <w:del w:id="371" w:author="Cory Casanave" w:date="2016-12-06T18:22:00Z">
        <w:r w:rsidR="00041B4E" w:rsidDel="00606FC4">
          <w:rPr>
            <w:noProof/>
            <w:webHidden/>
          </w:rPr>
          <w:delText>149</w:delText>
        </w:r>
      </w:del>
      <w:r>
        <w:rPr>
          <w:noProof/>
          <w:webHidden/>
        </w:rPr>
        <w:fldChar w:fldCharType="end"/>
      </w:r>
      <w:r w:rsidRPr="008E186E">
        <w:rPr>
          <w:rStyle w:val="Hyperlink"/>
          <w:noProof/>
        </w:rPr>
        <w:fldChar w:fldCharType="end"/>
      </w:r>
    </w:p>
    <w:p w14:paraId="2BFDDF25" w14:textId="71CF9098"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"_Toc468649478"</w:instrText>
      </w:r>
      <w:r w:rsidRPr="008E186E">
        <w:rPr>
          <w:rStyle w:val="Hyperlink"/>
          <w:noProof/>
        </w:rPr>
        <w:instrText xml:space="preserve"> </w:instrText>
      </w:r>
      <w:r w:rsidRPr="008E186E">
        <w:rPr>
          <w:rStyle w:val="Hyperlink"/>
          <w:noProof/>
        </w:rPr>
        <w:fldChar w:fldCharType="separate"/>
      </w:r>
      <w:r w:rsidRPr="008E186E">
        <w:rPr>
          <w:rStyle w:val="Hyperlink"/>
          <w:noProof/>
        </w:rPr>
        <w:t>8.11.6</w:t>
      </w:r>
      <w:r>
        <w:rPr>
          <w:rFonts w:asciiTheme="minorHAnsi" w:eastAsiaTheme="minorEastAsia" w:hAnsiTheme="minorHAnsi" w:cstheme="minorBidi"/>
          <w:noProof/>
          <w:sz w:val="22"/>
          <w:szCs w:val="22"/>
        </w:rPr>
        <w:tab/>
      </w:r>
      <w:r w:rsidRPr="008E186E">
        <w:rPr>
          <w:rStyle w:val="Hyperlink"/>
          <w:noProof/>
        </w:rPr>
        <w:t>Class Undesirable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_Toc468649478 \h </w:instrText>
      </w:r>
      <w:r>
        <w:rPr>
          <w:noProof/>
          <w:webHidden/>
        </w:rPr>
      </w:r>
      <w:r>
        <w:rPr>
          <w:noProof/>
          <w:webHidden/>
        </w:rPr>
        <w:fldChar w:fldCharType="separate"/>
      </w:r>
      <w:ins w:id="372" w:author="Cory Casanave" w:date="2016-12-06T18:27:00Z">
        <w:r w:rsidR="00CD51EF">
          <w:rPr>
            <w:noProof/>
            <w:webHidden/>
          </w:rPr>
          <w:t>120</w:t>
        </w:r>
      </w:ins>
      <w:del w:id="373" w:author="Cory Casanave" w:date="2016-12-06T18:22:00Z">
        <w:r w:rsidR="00041B4E" w:rsidDel="00606FC4">
          <w:rPr>
            <w:noProof/>
            <w:webHidden/>
          </w:rPr>
          <w:delText>149</w:delText>
        </w:r>
      </w:del>
      <w:r>
        <w:rPr>
          <w:noProof/>
          <w:webHidden/>
        </w:rPr>
        <w:fldChar w:fldCharType="end"/>
      </w:r>
      <w:r w:rsidRPr="008E186E">
        <w:rPr>
          <w:rStyle w:val="Hyperlink"/>
          <w:noProof/>
        </w:rPr>
        <w:fldChar w:fldCharType="end"/>
      </w:r>
    </w:p>
    <w:p w14:paraId="45666296" w14:textId="4E590E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"_Toc468649479"</w:instrText>
      </w:r>
      <w:r w:rsidRPr="008E186E">
        <w:rPr>
          <w:rStyle w:val="Hyperlink"/>
          <w:noProof/>
        </w:rPr>
        <w:instrText xml:space="preserve"> </w:instrText>
      </w:r>
      <w:r w:rsidRPr="008E186E">
        <w:rPr>
          <w:rStyle w:val="Hyperlink"/>
          <w:noProof/>
        </w:rPr>
        <w:fldChar w:fldCharType="separate"/>
      </w:r>
      <w:r w:rsidRPr="008E186E">
        <w:rPr>
          <w:rStyle w:val="Hyperlink"/>
          <w:noProof/>
        </w:rPr>
        <w:t>8.11.7</w:t>
      </w:r>
      <w:r>
        <w:rPr>
          <w:rFonts w:asciiTheme="minorHAnsi" w:eastAsiaTheme="minorEastAsia" w:hAnsiTheme="minorHAnsi" w:cstheme="minorBidi"/>
          <w:noProof/>
          <w:sz w:val="22"/>
          <w:szCs w:val="22"/>
        </w:rPr>
        <w:tab/>
      </w:r>
      <w:r w:rsidRPr="008E186E">
        <w:rPr>
          <w:rStyle w:val="Hyperlink"/>
          <w:noProof/>
        </w:rPr>
        <w:t>Class Undesirable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_Toc468649479 \h </w:instrText>
      </w:r>
      <w:r>
        <w:rPr>
          <w:noProof/>
          <w:webHidden/>
        </w:rPr>
      </w:r>
      <w:r>
        <w:rPr>
          <w:noProof/>
          <w:webHidden/>
        </w:rPr>
        <w:fldChar w:fldCharType="separate"/>
      </w:r>
      <w:ins w:id="374" w:author="Cory Casanave" w:date="2016-12-06T18:27:00Z">
        <w:r w:rsidR="00CD51EF">
          <w:rPr>
            <w:noProof/>
            <w:webHidden/>
          </w:rPr>
          <w:t>121</w:t>
        </w:r>
      </w:ins>
      <w:del w:id="375" w:author="Cory Casanave" w:date="2016-12-06T18:22:00Z">
        <w:r w:rsidR="00041B4E" w:rsidDel="00606FC4">
          <w:rPr>
            <w:noProof/>
            <w:webHidden/>
          </w:rPr>
          <w:delText>150</w:delText>
        </w:r>
      </w:del>
      <w:r>
        <w:rPr>
          <w:noProof/>
          <w:webHidden/>
        </w:rPr>
        <w:fldChar w:fldCharType="end"/>
      </w:r>
      <w:r w:rsidRPr="008E186E">
        <w:rPr>
          <w:rStyle w:val="Hyperlink"/>
          <w:noProof/>
        </w:rPr>
        <w:fldChar w:fldCharType="end"/>
      </w:r>
    </w:p>
    <w:p w14:paraId="03E0EDA9" w14:textId="3899B7E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"_Toc468649480"</w:instrText>
      </w:r>
      <w:r w:rsidRPr="008E186E">
        <w:rPr>
          <w:rStyle w:val="Hyperlink"/>
          <w:noProof/>
        </w:rPr>
        <w:instrText xml:space="preserve"> </w:instrText>
      </w:r>
      <w:r w:rsidRPr="008E186E">
        <w:rPr>
          <w:rStyle w:val="Hyperlink"/>
          <w:noProof/>
        </w:rPr>
        <w:fldChar w:fldCharType="separate"/>
      </w:r>
      <w:r w:rsidRPr="008E186E">
        <w:rPr>
          <w:rStyle w:val="Hyperlink"/>
          <w:noProof/>
        </w:rPr>
        <w:t>8.11.8</w:t>
      </w:r>
      <w:r>
        <w:rPr>
          <w:rFonts w:asciiTheme="minorHAnsi" w:eastAsiaTheme="minorEastAsia" w:hAnsiTheme="minorHAnsi" w:cstheme="minorBidi"/>
          <w:noProof/>
          <w:sz w:val="22"/>
          <w:szCs w:val="22"/>
        </w:rPr>
        <w:tab/>
      </w:r>
      <w:r w:rsidRPr="008E186E">
        <w:rPr>
          <w:rStyle w:val="Hyperlink"/>
          <w:noProof/>
        </w:rPr>
        <w:t>Class Undesirable Situation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_Toc468649480 \h </w:instrText>
      </w:r>
      <w:r>
        <w:rPr>
          <w:noProof/>
          <w:webHidden/>
        </w:rPr>
      </w:r>
      <w:r>
        <w:rPr>
          <w:noProof/>
          <w:webHidden/>
        </w:rPr>
        <w:fldChar w:fldCharType="separate"/>
      </w:r>
      <w:ins w:id="376" w:author="Cory Casanave" w:date="2016-12-06T18:27:00Z">
        <w:r w:rsidR="00CD51EF">
          <w:rPr>
            <w:noProof/>
            <w:webHidden/>
          </w:rPr>
          <w:t>121</w:t>
        </w:r>
      </w:ins>
      <w:del w:id="377" w:author="Cory Casanave" w:date="2016-12-06T18:22:00Z">
        <w:r w:rsidR="00041B4E" w:rsidDel="00606FC4">
          <w:rPr>
            <w:noProof/>
            <w:webHidden/>
          </w:rPr>
          <w:delText>150</w:delText>
        </w:r>
      </w:del>
      <w:r>
        <w:rPr>
          <w:noProof/>
          <w:webHidden/>
        </w:rPr>
        <w:fldChar w:fldCharType="end"/>
      </w:r>
      <w:r w:rsidRPr="008E186E">
        <w:rPr>
          <w:rStyle w:val="Hyperlink"/>
          <w:noProof/>
        </w:rPr>
        <w:fldChar w:fldCharType="end"/>
      </w:r>
    </w:p>
    <w:p w14:paraId="670A25B6" w14:textId="7A8AC8E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"_Toc468649481"</w:instrText>
      </w:r>
      <w:r w:rsidRPr="008E186E">
        <w:rPr>
          <w:rStyle w:val="Hyperlink"/>
          <w:noProof/>
        </w:rPr>
        <w:instrText xml:space="preserve"> </w:instrText>
      </w:r>
      <w:r w:rsidRPr="008E186E">
        <w:rPr>
          <w:rStyle w:val="Hyperlink"/>
          <w:noProof/>
        </w:rPr>
        <w:fldChar w:fldCharType="separate"/>
      </w:r>
      <w:r w:rsidRPr="008E186E">
        <w:rPr>
          <w:rStyle w:val="Hyperlink"/>
          <w:noProof/>
        </w:rPr>
        <w:t>8.11.9</w:t>
      </w:r>
      <w:r>
        <w:rPr>
          <w:rFonts w:asciiTheme="minorHAnsi" w:eastAsiaTheme="minorEastAsia" w:hAnsiTheme="minorHAnsi" w:cstheme="minorBidi"/>
          <w:noProof/>
          <w:sz w:val="22"/>
          <w:szCs w:val="22"/>
        </w:rPr>
        <w:tab/>
      </w:r>
      <w:r w:rsidRPr="008E186E">
        <w:rPr>
          <w:rStyle w:val="Hyperlink"/>
          <w:noProof/>
        </w:rPr>
        <w:t>Class Victim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_Toc468649481 \h </w:instrText>
      </w:r>
      <w:r>
        <w:rPr>
          <w:noProof/>
          <w:webHidden/>
        </w:rPr>
      </w:r>
      <w:r>
        <w:rPr>
          <w:noProof/>
          <w:webHidden/>
        </w:rPr>
        <w:fldChar w:fldCharType="separate"/>
      </w:r>
      <w:ins w:id="378" w:author="Cory Casanave" w:date="2016-12-06T18:27:00Z">
        <w:r w:rsidR="00CD51EF">
          <w:rPr>
            <w:noProof/>
            <w:webHidden/>
          </w:rPr>
          <w:t>122</w:t>
        </w:r>
      </w:ins>
      <w:del w:id="379" w:author="Cory Casanave" w:date="2016-12-06T18:22:00Z">
        <w:r w:rsidR="00041B4E" w:rsidDel="00606FC4">
          <w:rPr>
            <w:noProof/>
            <w:webHidden/>
          </w:rPr>
          <w:delText>151</w:delText>
        </w:r>
      </w:del>
      <w:r>
        <w:rPr>
          <w:noProof/>
          <w:webHidden/>
        </w:rPr>
        <w:fldChar w:fldCharType="end"/>
      </w:r>
      <w:r w:rsidRPr="008E186E">
        <w:rPr>
          <w:rStyle w:val="Hyperlink"/>
          <w:noProof/>
        </w:rPr>
        <w:fldChar w:fldCharType="end"/>
      </w:r>
    </w:p>
    <w:p w14:paraId="0B55B59A" w14:textId="03FD8F5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"_Toc468649482"</w:instrText>
      </w:r>
      <w:r w:rsidRPr="008E186E">
        <w:rPr>
          <w:rStyle w:val="Hyperlink"/>
          <w:noProof/>
        </w:rPr>
        <w:instrText xml:space="preserve"> </w:instrText>
      </w:r>
      <w:r w:rsidRPr="008E186E">
        <w:rPr>
          <w:rStyle w:val="Hyperlink"/>
          <w:noProof/>
        </w:rPr>
        <w:fldChar w:fldCharType="separate"/>
      </w:r>
      <w:r w:rsidRPr="008E186E">
        <w:rPr>
          <w:rStyle w:val="Hyperlink"/>
          <w:noProof/>
        </w:rPr>
        <w:t>8.12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w:t>
      </w:r>
      <w:r>
        <w:rPr>
          <w:noProof/>
          <w:webHidden/>
        </w:rPr>
        <w:tab/>
      </w:r>
      <w:r>
        <w:rPr>
          <w:noProof/>
          <w:webHidden/>
        </w:rPr>
        <w:fldChar w:fldCharType="begin"/>
      </w:r>
      <w:r>
        <w:rPr>
          <w:noProof/>
          <w:webHidden/>
        </w:rPr>
        <w:instrText xml:space="preserve"> PAGEREF _Toc468649482 \h </w:instrText>
      </w:r>
      <w:r>
        <w:rPr>
          <w:noProof/>
          <w:webHidden/>
        </w:rPr>
      </w:r>
      <w:r>
        <w:rPr>
          <w:noProof/>
          <w:webHidden/>
        </w:rPr>
        <w:fldChar w:fldCharType="separate"/>
      </w:r>
      <w:ins w:id="380" w:author="Cory Casanave" w:date="2016-12-06T18:27:00Z">
        <w:r w:rsidR="00CD51EF">
          <w:rPr>
            <w:noProof/>
            <w:webHidden/>
          </w:rPr>
          <w:t>123</w:t>
        </w:r>
      </w:ins>
      <w:del w:id="381" w:author="Cory Casanave" w:date="2016-12-06T18:22:00Z">
        <w:r w:rsidR="00041B4E" w:rsidDel="00606FC4">
          <w:rPr>
            <w:noProof/>
            <w:webHidden/>
          </w:rPr>
          <w:delText>152</w:delText>
        </w:r>
      </w:del>
      <w:r>
        <w:rPr>
          <w:noProof/>
          <w:webHidden/>
        </w:rPr>
        <w:fldChar w:fldCharType="end"/>
      </w:r>
      <w:r w:rsidRPr="008E186E">
        <w:rPr>
          <w:rStyle w:val="Hyperlink"/>
          <w:noProof/>
        </w:rPr>
        <w:fldChar w:fldCharType="end"/>
      </w:r>
    </w:p>
    <w:p w14:paraId="7224796F" w14:textId="71B1CB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"_Toc468649483"</w:instrText>
      </w:r>
      <w:r w:rsidRPr="008E186E">
        <w:rPr>
          <w:rStyle w:val="Hyperlink"/>
          <w:noProof/>
        </w:rPr>
        <w:instrText xml:space="preserve"> </w:instrText>
      </w:r>
      <w:r w:rsidRPr="008E186E">
        <w:rPr>
          <w:rStyle w:val="Hyperlink"/>
          <w:noProof/>
        </w:rPr>
        <w:fldChar w:fldCharType="separate"/>
      </w:r>
      <w:r w:rsidRPr="008E186E">
        <w:rPr>
          <w:rStyle w:val="Hyperlink"/>
          <w:noProof/>
        </w:rPr>
        <w:t>8.12.1</w:t>
      </w:r>
      <w:r>
        <w:rPr>
          <w:rFonts w:asciiTheme="minorHAnsi" w:eastAsiaTheme="minorEastAsia" w:hAnsiTheme="minorHAnsi" w:cstheme="minorBidi"/>
          <w:noProof/>
          <w:sz w:val="22"/>
          <w:szCs w:val="22"/>
        </w:rPr>
        <w:tab/>
      </w:r>
      <w:r w:rsidRPr="008E186E">
        <w:rPr>
          <w:rStyle w:val="Hyperlink"/>
          <w:noProof/>
        </w:rPr>
        <w:t>Diagram: Vulnerability</w:t>
      </w:r>
      <w:r>
        <w:rPr>
          <w:noProof/>
          <w:webHidden/>
        </w:rPr>
        <w:tab/>
      </w:r>
      <w:r>
        <w:rPr>
          <w:noProof/>
          <w:webHidden/>
        </w:rPr>
        <w:fldChar w:fldCharType="begin"/>
      </w:r>
      <w:r>
        <w:rPr>
          <w:noProof/>
          <w:webHidden/>
        </w:rPr>
        <w:instrText xml:space="preserve"> PAGEREF _Toc468649483 \h </w:instrText>
      </w:r>
      <w:r>
        <w:rPr>
          <w:noProof/>
          <w:webHidden/>
        </w:rPr>
      </w:r>
      <w:r>
        <w:rPr>
          <w:noProof/>
          <w:webHidden/>
        </w:rPr>
        <w:fldChar w:fldCharType="separate"/>
      </w:r>
      <w:ins w:id="382" w:author="Cory Casanave" w:date="2016-12-06T18:27:00Z">
        <w:r w:rsidR="00CD51EF">
          <w:rPr>
            <w:noProof/>
            <w:webHidden/>
          </w:rPr>
          <w:t>123</w:t>
        </w:r>
      </w:ins>
      <w:del w:id="383" w:author="Cory Casanave" w:date="2016-12-06T18:22:00Z">
        <w:r w:rsidR="00041B4E" w:rsidDel="00606FC4">
          <w:rPr>
            <w:noProof/>
            <w:webHidden/>
          </w:rPr>
          <w:delText>152</w:delText>
        </w:r>
      </w:del>
      <w:r>
        <w:rPr>
          <w:noProof/>
          <w:webHidden/>
        </w:rPr>
        <w:fldChar w:fldCharType="end"/>
      </w:r>
      <w:r w:rsidRPr="008E186E">
        <w:rPr>
          <w:rStyle w:val="Hyperlink"/>
          <w:noProof/>
        </w:rPr>
        <w:fldChar w:fldCharType="end"/>
      </w:r>
    </w:p>
    <w:p w14:paraId="7C5382C5" w14:textId="35383C8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"_Toc468649484"</w:instrText>
      </w:r>
      <w:r w:rsidRPr="008E186E">
        <w:rPr>
          <w:rStyle w:val="Hyperlink"/>
          <w:noProof/>
        </w:rPr>
        <w:instrText xml:space="preserve"> </w:instrText>
      </w:r>
      <w:r w:rsidRPr="008E186E">
        <w:rPr>
          <w:rStyle w:val="Hyperlink"/>
          <w:noProof/>
        </w:rPr>
        <w:fldChar w:fldCharType="separate"/>
      </w:r>
      <w:r w:rsidRPr="008E186E">
        <w:rPr>
          <w:rStyle w:val="Hyperlink"/>
          <w:noProof/>
        </w:rPr>
        <w:t>8.12.2</w:t>
      </w:r>
      <w:r>
        <w:rPr>
          <w:rFonts w:asciiTheme="minorHAnsi" w:eastAsiaTheme="minorEastAsia" w:hAnsiTheme="minorHAnsi" w:cstheme="minorBidi"/>
          <w:noProof/>
          <w:sz w:val="22"/>
          <w:szCs w:val="22"/>
        </w:rPr>
        <w:tab/>
      </w:r>
      <w:r w:rsidRPr="008E186E">
        <w:rPr>
          <w:rStyle w:val="Hyperlink"/>
          <w:noProof/>
        </w:rPr>
        <w:t>Diagram: Vulnerability Identifiers</w:t>
      </w:r>
      <w:r>
        <w:rPr>
          <w:noProof/>
          <w:webHidden/>
        </w:rPr>
        <w:tab/>
      </w:r>
      <w:r>
        <w:rPr>
          <w:noProof/>
          <w:webHidden/>
        </w:rPr>
        <w:fldChar w:fldCharType="begin"/>
      </w:r>
      <w:r>
        <w:rPr>
          <w:noProof/>
          <w:webHidden/>
        </w:rPr>
        <w:instrText xml:space="preserve"> PAGEREF _Toc468649484 \h </w:instrText>
      </w:r>
      <w:r>
        <w:rPr>
          <w:noProof/>
          <w:webHidden/>
        </w:rPr>
      </w:r>
      <w:r>
        <w:rPr>
          <w:noProof/>
          <w:webHidden/>
        </w:rPr>
        <w:fldChar w:fldCharType="separate"/>
      </w:r>
      <w:ins w:id="384" w:author="Cory Casanave" w:date="2016-12-06T18:27:00Z">
        <w:r w:rsidR="00CD51EF">
          <w:rPr>
            <w:noProof/>
            <w:webHidden/>
          </w:rPr>
          <w:t>124</w:t>
        </w:r>
      </w:ins>
      <w:del w:id="385"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2ACCABB1" w14:textId="5B68241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"_Toc468649485"</w:instrText>
      </w:r>
      <w:r w:rsidRPr="008E186E">
        <w:rPr>
          <w:rStyle w:val="Hyperlink"/>
          <w:noProof/>
        </w:rPr>
        <w:instrText xml:space="preserve"> </w:instrText>
      </w:r>
      <w:r w:rsidRPr="008E186E">
        <w:rPr>
          <w:rStyle w:val="Hyperlink"/>
          <w:noProof/>
        </w:rPr>
        <w:fldChar w:fldCharType="separate"/>
      </w:r>
      <w:r w:rsidRPr="008E186E">
        <w:rPr>
          <w:rStyle w:val="Hyperlink"/>
          <w:noProof/>
        </w:rPr>
        <w:t>8.12.3</w:t>
      </w:r>
      <w:r>
        <w:rPr>
          <w:rFonts w:asciiTheme="minorHAnsi" w:eastAsiaTheme="minorEastAsia" w:hAnsiTheme="minorHAnsi" w:cstheme="minorBidi"/>
          <w:noProof/>
          <w:sz w:val="22"/>
          <w:szCs w:val="22"/>
        </w:rPr>
        <w:tab/>
      </w:r>
      <w:r w:rsidRPr="008E186E">
        <w:rPr>
          <w:rStyle w:val="Hyperlink"/>
          <w:noProof/>
        </w:rPr>
        <w:t>Class Physical Vulnerability</w:t>
      </w:r>
      <w:r>
        <w:rPr>
          <w:noProof/>
          <w:webHidden/>
        </w:rPr>
        <w:tab/>
      </w:r>
      <w:r>
        <w:rPr>
          <w:noProof/>
          <w:webHidden/>
        </w:rPr>
        <w:fldChar w:fldCharType="begin"/>
      </w:r>
      <w:r>
        <w:rPr>
          <w:noProof/>
          <w:webHidden/>
        </w:rPr>
        <w:instrText xml:space="preserve"> PAGEREF _Toc468649485 \h </w:instrText>
      </w:r>
      <w:r>
        <w:rPr>
          <w:noProof/>
          <w:webHidden/>
        </w:rPr>
      </w:r>
      <w:r>
        <w:rPr>
          <w:noProof/>
          <w:webHidden/>
        </w:rPr>
        <w:fldChar w:fldCharType="separate"/>
      </w:r>
      <w:ins w:id="386" w:author="Cory Casanave" w:date="2016-12-06T18:27:00Z">
        <w:r w:rsidR="00CD51EF">
          <w:rPr>
            <w:noProof/>
            <w:webHidden/>
          </w:rPr>
          <w:t>124</w:t>
        </w:r>
      </w:ins>
      <w:del w:id="387"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08E35CFA" w14:textId="415A60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"_Toc468649486"</w:instrText>
      </w:r>
      <w:r w:rsidRPr="008E186E">
        <w:rPr>
          <w:rStyle w:val="Hyperlink"/>
          <w:noProof/>
        </w:rPr>
        <w:instrText xml:space="preserve"> </w:instrText>
      </w:r>
      <w:r w:rsidRPr="008E186E">
        <w:rPr>
          <w:rStyle w:val="Hyperlink"/>
          <w:noProof/>
        </w:rPr>
        <w:fldChar w:fldCharType="separate"/>
      </w:r>
      <w:r w:rsidRPr="008E186E">
        <w:rPr>
          <w:rStyle w:val="Hyperlink"/>
          <w:noProof/>
        </w:rPr>
        <w:t>8.12.4</w:t>
      </w:r>
      <w:r>
        <w:rPr>
          <w:rFonts w:asciiTheme="minorHAnsi" w:eastAsiaTheme="minorEastAsia" w:hAnsiTheme="minorHAnsi" w:cstheme="minorBidi"/>
          <w:noProof/>
          <w:sz w:val="22"/>
          <w:szCs w:val="22"/>
        </w:rPr>
        <w:tab/>
      </w:r>
      <w:r w:rsidRPr="008E186E">
        <w:rPr>
          <w:rStyle w:val="Hyperlink"/>
          <w:noProof/>
        </w:rPr>
        <w:t>Association Class Supporting Condition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_Toc468649486 \h </w:instrText>
      </w:r>
      <w:r>
        <w:rPr>
          <w:noProof/>
          <w:webHidden/>
        </w:rPr>
      </w:r>
      <w:r>
        <w:rPr>
          <w:noProof/>
          <w:webHidden/>
        </w:rPr>
        <w:fldChar w:fldCharType="separate"/>
      </w:r>
      <w:ins w:id="388" w:author="Cory Casanave" w:date="2016-12-06T18:27:00Z">
        <w:r w:rsidR="00CD51EF">
          <w:rPr>
            <w:noProof/>
            <w:webHidden/>
          </w:rPr>
          <w:t>124</w:t>
        </w:r>
      </w:ins>
      <w:del w:id="389"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157294BA" w14:textId="2E986BF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"_Toc468649487"</w:instrText>
      </w:r>
      <w:r w:rsidRPr="008E186E">
        <w:rPr>
          <w:rStyle w:val="Hyperlink"/>
          <w:noProof/>
        </w:rPr>
        <w:instrText xml:space="preserve"> </w:instrText>
      </w:r>
      <w:r w:rsidRPr="008E186E">
        <w:rPr>
          <w:rStyle w:val="Hyperlink"/>
          <w:noProof/>
        </w:rPr>
        <w:fldChar w:fldCharType="separate"/>
      </w:r>
      <w:r w:rsidRPr="008E186E">
        <w:rPr>
          <w:rStyle w:val="Hyperlink"/>
          <w:noProof/>
        </w:rPr>
        <w:t>8.12.5</w:t>
      </w:r>
      <w:r>
        <w:rPr>
          <w:rFonts w:asciiTheme="minorHAnsi" w:eastAsiaTheme="minorEastAsia" w:hAnsiTheme="minorHAnsi" w:cstheme="minorBidi"/>
          <w:noProof/>
          <w:sz w:val="22"/>
          <w:szCs w:val="22"/>
        </w:rPr>
        <w:tab/>
      </w:r>
      <w:r w:rsidRPr="008E186E">
        <w:rPr>
          <w:rStyle w:val="Hyperlink"/>
          <w:noProof/>
        </w:rPr>
        <w:t>Class Vulnerability</w:t>
      </w:r>
      <w:r>
        <w:rPr>
          <w:noProof/>
          <w:webHidden/>
        </w:rPr>
        <w:tab/>
      </w:r>
      <w:r>
        <w:rPr>
          <w:noProof/>
          <w:webHidden/>
        </w:rPr>
        <w:fldChar w:fldCharType="begin"/>
      </w:r>
      <w:r>
        <w:rPr>
          <w:noProof/>
          <w:webHidden/>
        </w:rPr>
        <w:instrText xml:space="preserve"> PAGEREF _Toc468649487 \h </w:instrText>
      </w:r>
      <w:r>
        <w:rPr>
          <w:noProof/>
          <w:webHidden/>
        </w:rPr>
      </w:r>
      <w:r>
        <w:rPr>
          <w:noProof/>
          <w:webHidden/>
        </w:rPr>
        <w:fldChar w:fldCharType="separate"/>
      </w:r>
      <w:ins w:id="390" w:author="Cory Casanave" w:date="2016-12-06T18:27:00Z">
        <w:r w:rsidR="00CD51EF">
          <w:rPr>
            <w:noProof/>
            <w:webHidden/>
          </w:rPr>
          <w:t>125</w:t>
        </w:r>
      </w:ins>
      <w:del w:id="391" w:author="Cory Casanave" w:date="2016-12-06T18:22:00Z">
        <w:r w:rsidR="00041B4E" w:rsidDel="00606FC4">
          <w:rPr>
            <w:noProof/>
            <w:webHidden/>
          </w:rPr>
          <w:delText>154</w:delText>
        </w:r>
      </w:del>
      <w:r>
        <w:rPr>
          <w:noProof/>
          <w:webHidden/>
        </w:rPr>
        <w:fldChar w:fldCharType="end"/>
      </w:r>
      <w:r w:rsidRPr="008E186E">
        <w:rPr>
          <w:rStyle w:val="Hyperlink"/>
          <w:noProof/>
        </w:rPr>
        <w:fldChar w:fldCharType="end"/>
      </w:r>
    </w:p>
    <w:p w14:paraId="67C055FF" w14:textId="546B62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"_Toc468649488"</w:instrText>
      </w:r>
      <w:r w:rsidRPr="008E186E">
        <w:rPr>
          <w:rStyle w:val="Hyperlink"/>
          <w:noProof/>
        </w:rPr>
        <w:instrText xml:space="preserve"> </w:instrText>
      </w:r>
      <w:r w:rsidRPr="008E186E">
        <w:rPr>
          <w:rStyle w:val="Hyperlink"/>
          <w:noProof/>
        </w:rPr>
        <w:fldChar w:fldCharType="separate"/>
      </w:r>
      <w:r w:rsidRPr="008E186E">
        <w:rPr>
          <w:rStyle w:val="Hyperlink"/>
          <w:noProof/>
        </w:rPr>
        <w:t>8.12.6</w:t>
      </w:r>
      <w:r>
        <w:rPr>
          <w:rFonts w:asciiTheme="minorHAnsi" w:eastAsiaTheme="minorEastAsia" w:hAnsiTheme="minorHAnsi" w:cstheme="minorBidi"/>
          <w:noProof/>
          <w:sz w:val="22"/>
          <w:szCs w:val="22"/>
        </w:rPr>
        <w:tab/>
      </w:r>
      <w:r w:rsidRPr="008E186E">
        <w:rPr>
          <w:rStyle w:val="Hyperlink"/>
          <w:noProof/>
        </w:rPr>
        <w:t>Class Vulnerability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_Toc468649488 \h </w:instrText>
      </w:r>
      <w:r>
        <w:rPr>
          <w:noProof/>
          <w:webHidden/>
        </w:rPr>
      </w:r>
      <w:r>
        <w:rPr>
          <w:noProof/>
          <w:webHidden/>
        </w:rPr>
        <w:fldChar w:fldCharType="separate"/>
      </w:r>
      <w:ins w:id="392" w:author="Cory Casanave" w:date="2016-12-06T18:27:00Z">
        <w:r w:rsidR="00CD51EF">
          <w:rPr>
            <w:noProof/>
            <w:webHidden/>
          </w:rPr>
          <w:t>126</w:t>
        </w:r>
      </w:ins>
      <w:del w:id="393" w:author="Cory Casanave" w:date="2016-12-06T18:22:00Z">
        <w:r w:rsidR="00041B4E" w:rsidDel="00606FC4">
          <w:rPr>
            <w:noProof/>
            <w:webHidden/>
          </w:rPr>
          <w:delText>155</w:delText>
        </w:r>
      </w:del>
      <w:r>
        <w:rPr>
          <w:noProof/>
          <w:webHidden/>
        </w:rPr>
        <w:fldChar w:fldCharType="end"/>
      </w:r>
      <w:r w:rsidRPr="008E186E">
        <w:rPr>
          <w:rStyle w:val="Hyperlink"/>
          <w:noProof/>
        </w:rPr>
        <w:fldChar w:fldCharType="end"/>
      </w:r>
    </w:p>
    <w:p w14:paraId="58AFFAD7" w14:textId="2F0684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"_Toc468649489"</w:instrText>
      </w:r>
      <w:r w:rsidRPr="008E186E">
        <w:rPr>
          <w:rStyle w:val="Hyperlink"/>
          <w:noProof/>
        </w:rPr>
        <w:instrText xml:space="preserve"> </w:instrText>
      </w:r>
      <w:r w:rsidRPr="008E186E">
        <w:rPr>
          <w:rStyle w:val="Hyperlink"/>
          <w:noProof/>
        </w:rPr>
        <w:fldChar w:fldCharType="separate"/>
      </w:r>
      <w:r w:rsidRPr="008E186E">
        <w:rPr>
          <w:rStyle w:val="Hyperlink"/>
          <w:noProof/>
        </w:rPr>
        <w:t>8.12.7</w:t>
      </w:r>
      <w:r>
        <w:rPr>
          <w:rFonts w:asciiTheme="minorHAnsi" w:eastAsiaTheme="minorEastAsia" w:hAnsiTheme="minorHAnsi" w:cstheme="minorBidi"/>
          <w:noProof/>
          <w:sz w:val="22"/>
          <w:szCs w:val="22"/>
        </w:rPr>
        <w:tab/>
      </w:r>
      <w:r w:rsidRPr="008E186E">
        <w:rPr>
          <w:rStyle w:val="Hyperlink"/>
          <w:noProof/>
        </w:rPr>
        <w:t>Class Vulnerability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_Toc468649489 \h </w:instrText>
      </w:r>
      <w:r>
        <w:rPr>
          <w:noProof/>
          <w:webHidden/>
        </w:rPr>
      </w:r>
      <w:r>
        <w:rPr>
          <w:noProof/>
          <w:webHidden/>
        </w:rPr>
        <w:fldChar w:fldCharType="separate"/>
      </w:r>
      <w:ins w:id="394" w:author="Cory Casanave" w:date="2016-12-06T18:27:00Z">
        <w:r w:rsidR="00CD51EF">
          <w:rPr>
            <w:noProof/>
            <w:webHidden/>
          </w:rPr>
          <w:t>127</w:t>
        </w:r>
      </w:ins>
      <w:del w:id="395" w:author="Cory Casanave" w:date="2016-12-06T18:22:00Z">
        <w:r w:rsidR="00041B4E" w:rsidDel="00606FC4">
          <w:rPr>
            <w:noProof/>
            <w:webHidden/>
          </w:rPr>
          <w:delText>156</w:delText>
        </w:r>
      </w:del>
      <w:r>
        <w:rPr>
          <w:noProof/>
          <w:webHidden/>
        </w:rPr>
        <w:fldChar w:fldCharType="end"/>
      </w:r>
      <w:r w:rsidRPr="008E186E">
        <w:rPr>
          <w:rStyle w:val="Hyperlink"/>
          <w:noProof/>
        </w:rPr>
        <w:fldChar w:fldCharType="end"/>
      </w:r>
    </w:p>
    <w:p w14:paraId="7236F6D3" w14:textId="2C82B1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"_Toc468649490"</w:instrText>
      </w:r>
      <w:r w:rsidRPr="008E186E">
        <w:rPr>
          <w:rStyle w:val="Hyperlink"/>
          <w:noProof/>
        </w:rPr>
        <w:instrText xml:space="preserve"> </w:instrText>
      </w:r>
      <w:r w:rsidRPr="008E186E">
        <w:rPr>
          <w:rStyle w:val="Hyperlink"/>
          <w:noProof/>
        </w:rPr>
        <w:fldChar w:fldCharType="separate"/>
      </w:r>
      <w:r w:rsidRPr="008E186E">
        <w:rPr>
          <w:rStyle w:val="Hyperlink"/>
          <w:noProof/>
        </w:rPr>
        <w:t>8.12.8</w:t>
      </w:r>
      <w:r>
        <w:rPr>
          <w:rFonts w:asciiTheme="minorHAnsi" w:eastAsiaTheme="minorEastAsia" w:hAnsiTheme="minorHAnsi" w:cstheme="minorBidi"/>
          <w:noProof/>
          <w:sz w:val="22"/>
          <w:szCs w:val="22"/>
        </w:rPr>
        <w:tab/>
      </w:r>
      <w:r w:rsidRPr="008E186E">
        <w:rPr>
          <w:rStyle w:val="Hyperlink"/>
          <w:noProof/>
        </w:rPr>
        <w:t>Association Class Vulnerability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_Toc468649490 \h </w:instrText>
      </w:r>
      <w:r>
        <w:rPr>
          <w:noProof/>
          <w:webHidden/>
        </w:rPr>
      </w:r>
      <w:r>
        <w:rPr>
          <w:noProof/>
          <w:webHidden/>
        </w:rPr>
        <w:fldChar w:fldCharType="separate"/>
      </w:r>
      <w:ins w:id="396" w:author="Cory Casanave" w:date="2016-12-06T18:27:00Z">
        <w:r w:rsidR="00CD51EF">
          <w:rPr>
            <w:noProof/>
            <w:webHidden/>
          </w:rPr>
          <w:t>127</w:t>
        </w:r>
      </w:ins>
      <w:del w:id="397" w:author="Cory Casanave" w:date="2016-12-06T18:22:00Z">
        <w:r w:rsidR="00041B4E" w:rsidDel="00606FC4">
          <w:rPr>
            <w:noProof/>
            <w:webHidden/>
          </w:rPr>
          <w:delText>156</w:delText>
        </w:r>
      </w:del>
      <w:r>
        <w:rPr>
          <w:noProof/>
          <w:webHidden/>
        </w:rPr>
        <w:fldChar w:fldCharType="end"/>
      </w:r>
      <w:r w:rsidRPr="008E186E">
        <w:rPr>
          <w:rStyle w:val="Hyperlink"/>
          <w:noProof/>
        </w:rPr>
        <w:fldChar w:fldCharType="end"/>
      </w:r>
    </w:p>
    <w:p w14:paraId="41A7EBFF" w14:textId="53E3767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"_Toc468649491"</w:instrText>
      </w:r>
      <w:r w:rsidRPr="008E186E">
        <w:rPr>
          <w:rStyle w:val="Hyperlink"/>
          <w:noProof/>
        </w:rPr>
        <w:instrText xml:space="preserve"> </w:instrText>
      </w:r>
      <w:r w:rsidRPr="008E186E">
        <w:rPr>
          <w:rStyle w:val="Hyperlink"/>
          <w:noProof/>
        </w:rPr>
        <w:fldChar w:fldCharType="separate"/>
      </w:r>
      <w:r w:rsidRPr="008E186E">
        <w:rPr>
          <w:rStyle w:val="Hyperlink"/>
          <w:noProof/>
        </w:rPr>
        <w:t>8.13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Concepts::Vulnerabilities::Cyber Vulnerabilities</w:t>
      </w:r>
      <w:r>
        <w:rPr>
          <w:noProof/>
          <w:webHidden/>
        </w:rPr>
        <w:tab/>
      </w:r>
      <w:r>
        <w:rPr>
          <w:noProof/>
          <w:webHidden/>
        </w:rPr>
        <w:fldChar w:fldCharType="begin"/>
      </w:r>
      <w:r>
        <w:rPr>
          <w:noProof/>
          <w:webHidden/>
        </w:rPr>
        <w:instrText xml:space="preserve"> PAGEREF _Toc468649491 \h </w:instrText>
      </w:r>
      <w:r>
        <w:rPr>
          <w:noProof/>
          <w:webHidden/>
        </w:rPr>
      </w:r>
      <w:r>
        <w:rPr>
          <w:noProof/>
          <w:webHidden/>
        </w:rPr>
        <w:fldChar w:fldCharType="separate"/>
      </w:r>
      <w:ins w:id="398" w:author="Cory Casanave" w:date="2016-12-06T18:27:00Z">
        <w:r w:rsidR="00CD51EF">
          <w:rPr>
            <w:noProof/>
            <w:webHidden/>
          </w:rPr>
          <w:t>128</w:t>
        </w:r>
      </w:ins>
      <w:del w:id="399"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62156C7A" w14:textId="4FB2872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"_Toc468649492"</w:instrText>
      </w:r>
      <w:r w:rsidRPr="008E186E">
        <w:rPr>
          <w:rStyle w:val="Hyperlink"/>
          <w:noProof/>
        </w:rPr>
        <w:instrText xml:space="preserve"> </w:instrText>
      </w:r>
      <w:r w:rsidRPr="008E186E">
        <w:rPr>
          <w:rStyle w:val="Hyperlink"/>
          <w:noProof/>
        </w:rPr>
        <w:fldChar w:fldCharType="separate"/>
      </w:r>
      <w:r w:rsidRPr="008E186E">
        <w:rPr>
          <w:rStyle w:val="Hyperlink"/>
          <w:noProof/>
        </w:rPr>
        <w:t>8.13.1</w:t>
      </w:r>
      <w:r>
        <w:rPr>
          <w:rFonts w:asciiTheme="minorHAnsi" w:eastAsiaTheme="minorEastAsia" w:hAnsiTheme="minorHAnsi" w:cstheme="minorBidi"/>
          <w:noProof/>
          <w:sz w:val="22"/>
          <w:szCs w:val="22"/>
        </w:rPr>
        <w:tab/>
      </w:r>
      <w:r w:rsidRPr="008E186E">
        <w:rPr>
          <w:rStyle w:val="Hyperlink"/>
          <w:noProof/>
        </w:rPr>
        <w:t>Diagram: Cyber Vulnerability</w:t>
      </w:r>
      <w:r>
        <w:rPr>
          <w:noProof/>
          <w:webHidden/>
        </w:rPr>
        <w:tab/>
      </w:r>
      <w:r>
        <w:rPr>
          <w:noProof/>
          <w:webHidden/>
        </w:rPr>
        <w:fldChar w:fldCharType="begin"/>
      </w:r>
      <w:r>
        <w:rPr>
          <w:noProof/>
          <w:webHidden/>
        </w:rPr>
        <w:instrText xml:space="preserve"> PAGEREF _Toc468649492 \h </w:instrText>
      </w:r>
      <w:r>
        <w:rPr>
          <w:noProof/>
          <w:webHidden/>
        </w:rPr>
      </w:r>
      <w:r>
        <w:rPr>
          <w:noProof/>
          <w:webHidden/>
        </w:rPr>
        <w:fldChar w:fldCharType="separate"/>
      </w:r>
      <w:ins w:id="400" w:author="Cory Casanave" w:date="2016-12-06T18:27:00Z">
        <w:r w:rsidR="00CD51EF">
          <w:rPr>
            <w:noProof/>
            <w:webHidden/>
          </w:rPr>
          <w:t>128</w:t>
        </w:r>
      </w:ins>
      <w:del w:id="401"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6AEF722A" w14:textId="2E6B76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"_Toc468649493"</w:instrText>
      </w:r>
      <w:r w:rsidRPr="008E186E">
        <w:rPr>
          <w:rStyle w:val="Hyperlink"/>
          <w:noProof/>
        </w:rPr>
        <w:instrText xml:space="preserve"> </w:instrText>
      </w:r>
      <w:r w:rsidRPr="008E186E">
        <w:rPr>
          <w:rStyle w:val="Hyperlink"/>
          <w:noProof/>
        </w:rPr>
        <w:fldChar w:fldCharType="separate"/>
      </w:r>
      <w:r w:rsidRPr="008E186E">
        <w:rPr>
          <w:rStyle w:val="Hyperlink"/>
          <w:noProof/>
        </w:rPr>
        <w:t>8.13.2</w:t>
      </w:r>
      <w:r>
        <w:rPr>
          <w:rFonts w:asciiTheme="minorHAnsi" w:eastAsiaTheme="minorEastAsia" w:hAnsiTheme="minorHAnsi" w:cstheme="minorBidi"/>
          <w:noProof/>
          <w:sz w:val="22"/>
          <w:szCs w:val="22"/>
        </w:rPr>
        <w:tab/>
      </w:r>
      <w:r w:rsidRPr="008E186E">
        <w:rPr>
          <w:rStyle w:val="Hyperlink"/>
          <w:noProof/>
        </w:rPr>
        <w:t>Class Communications Vulnerability</w:t>
      </w:r>
      <w:r>
        <w:rPr>
          <w:noProof/>
          <w:webHidden/>
        </w:rPr>
        <w:tab/>
      </w:r>
      <w:r>
        <w:rPr>
          <w:noProof/>
          <w:webHidden/>
        </w:rPr>
        <w:fldChar w:fldCharType="begin"/>
      </w:r>
      <w:r>
        <w:rPr>
          <w:noProof/>
          <w:webHidden/>
        </w:rPr>
        <w:instrText xml:space="preserve"> PAGEREF _Toc468649493 \h </w:instrText>
      </w:r>
      <w:r>
        <w:rPr>
          <w:noProof/>
          <w:webHidden/>
        </w:rPr>
      </w:r>
      <w:r>
        <w:rPr>
          <w:noProof/>
          <w:webHidden/>
        </w:rPr>
        <w:fldChar w:fldCharType="separate"/>
      </w:r>
      <w:ins w:id="402" w:author="Cory Casanave" w:date="2016-12-06T18:27:00Z">
        <w:r w:rsidR="00CD51EF">
          <w:rPr>
            <w:noProof/>
            <w:webHidden/>
          </w:rPr>
          <w:t>128</w:t>
        </w:r>
      </w:ins>
      <w:del w:id="403"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7EFB9A08" w14:textId="417FBA4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"_Toc468649494"</w:instrText>
      </w:r>
      <w:r w:rsidRPr="008E186E">
        <w:rPr>
          <w:rStyle w:val="Hyperlink"/>
          <w:noProof/>
        </w:rPr>
        <w:instrText xml:space="preserve"> </w:instrText>
      </w:r>
      <w:r w:rsidRPr="008E186E">
        <w:rPr>
          <w:rStyle w:val="Hyperlink"/>
          <w:noProof/>
        </w:rPr>
        <w:fldChar w:fldCharType="separate"/>
      </w:r>
      <w:r w:rsidRPr="008E186E">
        <w:rPr>
          <w:rStyle w:val="Hyperlink"/>
          <w:noProof/>
        </w:rPr>
        <w:t>8.13.3</w:t>
      </w:r>
      <w:r>
        <w:rPr>
          <w:rFonts w:asciiTheme="minorHAnsi" w:eastAsiaTheme="minorEastAsia" w:hAnsiTheme="minorHAnsi" w:cstheme="minorBidi"/>
          <w:noProof/>
          <w:sz w:val="22"/>
          <w:szCs w:val="22"/>
        </w:rPr>
        <w:tab/>
      </w:r>
      <w:r w:rsidRPr="008E186E">
        <w:rPr>
          <w:rStyle w:val="Hyperlink"/>
          <w:noProof/>
        </w:rPr>
        <w:t>Class CVE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_Toc468649494 \h </w:instrText>
      </w:r>
      <w:r>
        <w:rPr>
          <w:noProof/>
          <w:webHidden/>
        </w:rPr>
      </w:r>
      <w:r>
        <w:rPr>
          <w:noProof/>
          <w:webHidden/>
        </w:rPr>
        <w:fldChar w:fldCharType="separate"/>
      </w:r>
      <w:ins w:id="404" w:author="Cory Casanave" w:date="2016-12-06T18:27:00Z">
        <w:r w:rsidR="00CD51EF">
          <w:rPr>
            <w:noProof/>
            <w:webHidden/>
          </w:rPr>
          <w:t>129</w:t>
        </w:r>
      </w:ins>
      <w:del w:id="405"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155130F3" w14:textId="06F4F5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"_Toc468649495"</w:instrText>
      </w:r>
      <w:r w:rsidRPr="008E186E">
        <w:rPr>
          <w:rStyle w:val="Hyperlink"/>
          <w:noProof/>
        </w:rPr>
        <w:instrText xml:space="preserve"> </w:instrText>
      </w:r>
      <w:r w:rsidRPr="008E186E">
        <w:rPr>
          <w:rStyle w:val="Hyperlink"/>
          <w:noProof/>
        </w:rPr>
        <w:fldChar w:fldCharType="separate"/>
      </w:r>
      <w:r w:rsidRPr="008E186E">
        <w:rPr>
          <w:rStyle w:val="Hyperlink"/>
          <w:noProof/>
        </w:rPr>
        <w:t>8.13.4</w:t>
      </w:r>
      <w:r>
        <w:rPr>
          <w:rFonts w:asciiTheme="minorHAnsi" w:eastAsiaTheme="minorEastAsia" w:hAnsiTheme="minorHAnsi" w:cstheme="minorBidi"/>
          <w:noProof/>
          <w:sz w:val="22"/>
          <w:szCs w:val="22"/>
        </w:rPr>
        <w:tab/>
      </w:r>
      <w:r w:rsidRPr="008E186E">
        <w:rPr>
          <w:rStyle w:val="Hyperlink"/>
          <w:noProof/>
        </w:rPr>
        <w:t>Class Cyber Vulnerability</w:t>
      </w:r>
      <w:r>
        <w:rPr>
          <w:noProof/>
          <w:webHidden/>
        </w:rPr>
        <w:tab/>
      </w:r>
      <w:r>
        <w:rPr>
          <w:noProof/>
          <w:webHidden/>
        </w:rPr>
        <w:fldChar w:fldCharType="begin"/>
      </w:r>
      <w:r>
        <w:rPr>
          <w:noProof/>
          <w:webHidden/>
        </w:rPr>
        <w:instrText xml:space="preserve"> PAGEREF _Toc468649495 \h </w:instrText>
      </w:r>
      <w:r>
        <w:rPr>
          <w:noProof/>
          <w:webHidden/>
        </w:rPr>
      </w:r>
      <w:r>
        <w:rPr>
          <w:noProof/>
          <w:webHidden/>
        </w:rPr>
        <w:fldChar w:fldCharType="separate"/>
      </w:r>
      <w:ins w:id="406" w:author="Cory Casanave" w:date="2016-12-06T18:27:00Z">
        <w:r w:rsidR="00CD51EF">
          <w:rPr>
            <w:noProof/>
            <w:webHidden/>
          </w:rPr>
          <w:t>129</w:t>
        </w:r>
      </w:ins>
      <w:del w:id="407"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66CFA07C" w14:textId="25BD0D4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"_Toc468649496"</w:instrText>
      </w:r>
      <w:r w:rsidRPr="008E186E">
        <w:rPr>
          <w:rStyle w:val="Hyperlink"/>
          <w:noProof/>
        </w:rPr>
        <w:instrText xml:space="preserve"> </w:instrText>
      </w:r>
      <w:r w:rsidRPr="008E186E">
        <w:rPr>
          <w:rStyle w:val="Hyperlink"/>
          <w:noProof/>
        </w:rPr>
        <w:fldChar w:fldCharType="separate"/>
      </w:r>
      <w:r w:rsidRPr="008E186E">
        <w:rPr>
          <w:rStyle w:val="Hyperlink"/>
          <w:noProof/>
        </w:rPr>
        <w:t>8.13.5</w:t>
      </w:r>
      <w:r>
        <w:rPr>
          <w:rFonts w:asciiTheme="minorHAnsi" w:eastAsiaTheme="minorEastAsia" w:hAnsiTheme="minorHAnsi" w:cstheme="minorBidi"/>
          <w:noProof/>
          <w:sz w:val="22"/>
          <w:szCs w:val="22"/>
        </w:rPr>
        <w:tab/>
      </w:r>
      <w:r w:rsidRPr="008E186E">
        <w:rPr>
          <w:rStyle w:val="Hyperlink"/>
          <w:noProof/>
        </w:rPr>
        <w:t>Class Information System Vulnerability</w:t>
      </w:r>
      <w:r>
        <w:rPr>
          <w:noProof/>
          <w:webHidden/>
        </w:rPr>
        <w:tab/>
      </w:r>
      <w:r>
        <w:rPr>
          <w:noProof/>
          <w:webHidden/>
        </w:rPr>
        <w:fldChar w:fldCharType="begin"/>
      </w:r>
      <w:r>
        <w:rPr>
          <w:noProof/>
          <w:webHidden/>
        </w:rPr>
        <w:instrText xml:space="preserve"> PAGEREF _Toc468649496 \h </w:instrText>
      </w:r>
      <w:r>
        <w:rPr>
          <w:noProof/>
          <w:webHidden/>
        </w:rPr>
      </w:r>
      <w:r>
        <w:rPr>
          <w:noProof/>
          <w:webHidden/>
        </w:rPr>
        <w:fldChar w:fldCharType="separate"/>
      </w:r>
      <w:ins w:id="408" w:author="Cory Casanave" w:date="2016-12-06T18:27:00Z">
        <w:r w:rsidR="00CD51EF">
          <w:rPr>
            <w:noProof/>
            <w:webHidden/>
          </w:rPr>
          <w:t>129</w:t>
        </w:r>
      </w:ins>
      <w:del w:id="409"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464C9674" w14:textId="011CC9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"_Toc468649497"</w:instrText>
      </w:r>
      <w:r w:rsidRPr="008E186E">
        <w:rPr>
          <w:rStyle w:val="Hyperlink"/>
          <w:noProof/>
        </w:rPr>
        <w:instrText xml:space="preserve"> </w:instrText>
      </w:r>
      <w:r w:rsidRPr="008E186E">
        <w:rPr>
          <w:rStyle w:val="Hyperlink"/>
          <w:noProof/>
        </w:rPr>
        <w:fldChar w:fldCharType="separate"/>
      </w:r>
      <w:r w:rsidRPr="008E186E">
        <w:rPr>
          <w:rStyle w:val="Hyperlink"/>
          <w:noProof/>
        </w:rPr>
        <w:t>8.13.6</w:t>
      </w:r>
      <w:r>
        <w:rPr>
          <w:rFonts w:asciiTheme="minorHAnsi" w:eastAsiaTheme="minorEastAsia" w:hAnsiTheme="minorHAnsi" w:cstheme="minorBidi"/>
          <w:noProof/>
          <w:sz w:val="22"/>
          <w:szCs w:val="22"/>
        </w:rPr>
        <w:tab/>
      </w:r>
      <w:r w:rsidRPr="008E186E">
        <w:rPr>
          <w:rStyle w:val="Hyperlink"/>
          <w:noProof/>
        </w:rPr>
        <w:t>Class Information Vulnerability</w:t>
      </w:r>
      <w:r>
        <w:rPr>
          <w:noProof/>
          <w:webHidden/>
        </w:rPr>
        <w:tab/>
      </w:r>
      <w:r>
        <w:rPr>
          <w:noProof/>
          <w:webHidden/>
        </w:rPr>
        <w:fldChar w:fldCharType="begin"/>
      </w:r>
      <w:r>
        <w:rPr>
          <w:noProof/>
          <w:webHidden/>
        </w:rPr>
        <w:instrText xml:space="preserve"> PAGEREF _Toc468649497 \h </w:instrText>
      </w:r>
      <w:r>
        <w:rPr>
          <w:noProof/>
          <w:webHidden/>
        </w:rPr>
      </w:r>
      <w:r>
        <w:rPr>
          <w:noProof/>
          <w:webHidden/>
        </w:rPr>
        <w:fldChar w:fldCharType="separate"/>
      </w:r>
      <w:ins w:id="410" w:author="Cory Casanave" w:date="2016-12-06T18:27:00Z">
        <w:r w:rsidR="00CD51EF">
          <w:rPr>
            <w:noProof/>
            <w:webHidden/>
          </w:rPr>
          <w:t>129</w:t>
        </w:r>
      </w:ins>
      <w:del w:id="411"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0334BF14" w14:textId="056D62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"_Toc468649498"</w:instrText>
      </w:r>
      <w:r w:rsidRPr="008E186E">
        <w:rPr>
          <w:rStyle w:val="Hyperlink"/>
          <w:noProof/>
        </w:rPr>
        <w:instrText xml:space="preserve"> </w:instrText>
      </w:r>
      <w:r w:rsidRPr="008E186E">
        <w:rPr>
          <w:rStyle w:val="Hyperlink"/>
          <w:noProof/>
        </w:rPr>
        <w:fldChar w:fldCharType="separate"/>
      </w:r>
      <w:r w:rsidRPr="008E186E">
        <w:rPr>
          <w:rStyle w:val="Hyperlink"/>
          <w:noProof/>
        </w:rPr>
        <w:t>8.13.7</w:t>
      </w:r>
      <w:r>
        <w:rPr>
          <w:rFonts w:asciiTheme="minorHAnsi" w:eastAsiaTheme="minorEastAsia" w:hAnsiTheme="minorHAnsi" w:cstheme="minorBidi"/>
          <w:noProof/>
          <w:sz w:val="22"/>
          <w:szCs w:val="22"/>
        </w:rPr>
        <w:tab/>
      </w:r>
      <w:r w:rsidRPr="008E186E">
        <w:rPr>
          <w:rStyle w:val="Hyperlink"/>
          <w:noProof/>
        </w:rPr>
        <w:t>Class OSVDB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_Toc468649498 \h </w:instrText>
      </w:r>
      <w:r>
        <w:rPr>
          <w:noProof/>
          <w:webHidden/>
        </w:rPr>
      </w:r>
      <w:r>
        <w:rPr>
          <w:noProof/>
          <w:webHidden/>
        </w:rPr>
        <w:fldChar w:fldCharType="separate"/>
      </w:r>
      <w:ins w:id="412" w:author="Cory Casanave" w:date="2016-12-06T18:27:00Z">
        <w:r w:rsidR="00CD51EF">
          <w:rPr>
            <w:noProof/>
            <w:webHidden/>
          </w:rPr>
          <w:t>130</w:t>
        </w:r>
      </w:ins>
      <w:del w:id="413" w:author="Cory Casanave" w:date="2016-12-06T18:22:00Z">
        <w:r w:rsidR="00041B4E" w:rsidDel="00606FC4">
          <w:rPr>
            <w:noProof/>
            <w:webHidden/>
          </w:rPr>
          <w:delText>159</w:delText>
        </w:r>
      </w:del>
      <w:r>
        <w:rPr>
          <w:noProof/>
          <w:webHidden/>
        </w:rPr>
        <w:fldChar w:fldCharType="end"/>
      </w:r>
      <w:r w:rsidRPr="008E186E">
        <w:rPr>
          <w:rStyle w:val="Hyperlink"/>
          <w:noProof/>
        </w:rPr>
        <w:fldChar w:fldCharType="end"/>
      </w:r>
    </w:p>
    <w:p w14:paraId="19931B10" w14:textId="798DA02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"_Toc468649499"</w:instrText>
      </w:r>
      <w:r w:rsidRPr="008E186E">
        <w:rPr>
          <w:rStyle w:val="Hyperlink"/>
          <w:noProof/>
        </w:rPr>
        <w:instrText xml:space="preserve"> </w:instrText>
      </w:r>
      <w:r w:rsidRPr="008E186E">
        <w:rPr>
          <w:rStyle w:val="Hyperlink"/>
          <w:noProof/>
        </w:rPr>
        <w:fldChar w:fldCharType="separate"/>
      </w:r>
      <w:r w:rsidRPr="008E186E">
        <w:rPr>
          <w:rStyle w:val="Hyperlink"/>
          <w:noProof/>
        </w:rPr>
        <w:t>8.13.8</w:t>
      </w:r>
      <w:r>
        <w:rPr>
          <w:rFonts w:asciiTheme="minorHAnsi" w:eastAsiaTheme="minorEastAsia" w:hAnsiTheme="minorHAnsi" w:cstheme="minorBidi"/>
          <w:noProof/>
          <w:sz w:val="22"/>
          <w:szCs w:val="22"/>
        </w:rPr>
        <w:tab/>
      </w:r>
      <w:r w:rsidRPr="008E186E">
        <w:rPr>
          <w:rStyle w:val="Hyperlink"/>
          <w:noProof/>
        </w:rPr>
        <w:t>Class Software Vulnerability</w:t>
      </w:r>
      <w:r>
        <w:rPr>
          <w:noProof/>
          <w:webHidden/>
        </w:rPr>
        <w:tab/>
      </w:r>
      <w:r>
        <w:rPr>
          <w:noProof/>
          <w:webHidden/>
        </w:rPr>
        <w:fldChar w:fldCharType="begin"/>
      </w:r>
      <w:r>
        <w:rPr>
          <w:noProof/>
          <w:webHidden/>
        </w:rPr>
        <w:instrText xml:space="preserve"> PAGEREF _Toc468649499 \h </w:instrText>
      </w:r>
      <w:r>
        <w:rPr>
          <w:noProof/>
          <w:webHidden/>
        </w:rPr>
      </w:r>
      <w:r>
        <w:rPr>
          <w:noProof/>
          <w:webHidden/>
        </w:rPr>
        <w:fldChar w:fldCharType="separate"/>
      </w:r>
      <w:ins w:id="414" w:author="Cory Casanave" w:date="2016-12-06T18:27:00Z">
        <w:r w:rsidR="00CD51EF">
          <w:rPr>
            <w:noProof/>
            <w:webHidden/>
          </w:rPr>
          <w:t>130</w:t>
        </w:r>
      </w:ins>
      <w:del w:id="415" w:author="Cory Casanave" w:date="2016-12-06T18:22:00Z">
        <w:r w:rsidR="00041B4E" w:rsidDel="00606FC4">
          <w:rPr>
            <w:noProof/>
            <w:webHidden/>
          </w:rPr>
          <w:delText>159</w:delText>
        </w:r>
      </w:del>
      <w:r>
        <w:rPr>
          <w:noProof/>
          <w:webHidden/>
        </w:rPr>
        <w:fldChar w:fldCharType="end"/>
      </w:r>
      <w:r w:rsidRPr="008E186E">
        <w:rPr>
          <w:rStyle w:val="Hyperlink"/>
          <w:noProof/>
        </w:rPr>
        <w:fldChar w:fldCharType="end"/>
      </w:r>
    </w:p>
    <w:p w14:paraId="3B820284" w14:textId="33C5386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"_Toc468649500"</w:instrText>
      </w:r>
      <w:r w:rsidRPr="008E186E">
        <w:rPr>
          <w:rStyle w:val="Hyperlink"/>
          <w:noProof/>
        </w:rPr>
        <w:instrText xml:space="preserve"> </w:instrText>
      </w:r>
      <w:r w:rsidRPr="008E186E">
        <w:rPr>
          <w:rStyle w:val="Hyperlink"/>
          <w:noProof/>
        </w:rPr>
        <w:fldChar w:fldCharType="separate"/>
      </w:r>
      <w:r w:rsidRPr="008E186E">
        <w:rPr>
          <w:rStyle w:val="Hyperlink"/>
          <w:noProof/>
        </w:rPr>
        <w:t>8.14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Concepts::Vulnerabilities::Vulnerability Vectors</w:t>
      </w:r>
      <w:r>
        <w:rPr>
          <w:noProof/>
          <w:webHidden/>
        </w:rPr>
        <w:tab/>
      </w:r>
      <w:r>
        <w:rPr>
          <w:noProof/>
          <w:webHidden/>
        </w:rPr>
        <w:fldChar w:fldCharType="begin"/>
      </w:r>
      <w:r>
        <w:rPr>
          <w:noProof/>
          <w:webHidden/>
        </w:rPr>
        <w:instrText xml:space="preserve"> PAGEREF _Toc468649500 \h </w:instrText>
      </w:r>
      <w:r>
        <w:rPr>
          <w:noProof/>
          <w:webHidden/>
        </w:rPr>
      </w:r>
      <w:r>
        <w:rPr>
          <w:noProof/>
          <w:webHidden/>
        </w:rPr>
        <w:fldChar w:fldCharType="separate"/>
      </w:r>
      <w:ins w:id="416" w:author="Cory Casanave" w:date="2016-12-06T18:27:00Z">
        <w:r w:rsidR="00CD51EF">
          <w:rPr>
            <w:noProof/>
            <w:webHidden/>
          </w:rPr>
          <w:t>131</w:t>
        </w:r>
      </w:ins>
      <w:del w:id="417" w:author="Cory Casanave" w:date="2016-12-06T18:22:00Z">
        <w:r w:rsidR="00041B4E" w:rsidDel="00606FC4">
          <w:rPr>
            <w:noProof/>
            <w:webHidden/>
          </w:rPr>
          <w:delText>160</w:delText>
        </w:r>
      </w:del>
      <w:r>
        <w:rPr>
          <w:noProof/>
          <w:webHidden/>
        </w:rPr>
        <w:fldChar w:fldCharType="end"/>
      </w:r>
      <w:r w:rsidRPr="008E186E">
        <w:rPr>
          <w:rStyle w:val="Hyperlink"/>
          <w:noProof/>
        </w:rPr>
        <w:fldChar w:fldCharType="end"/>
      </w:r>
    </w:p>
    <w:p w14:paraId="05A75A4C" w14:textId="5890F86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"_Toc468649501"</w:instrText>
      </w:r>
      <w:r w:rsidRPr="008E186E">
        <w:rPr>
          <w:rStyle w:val="Hyperlink"/>
          <w:noProof/>
        </w:rPr>
        <w:instrText xml:space="preserve"> </w:instrText>
      </w:r>
      <w:r w:rsidRPr="008E186E">
        <w:rPr>
          <w:rStyle w:val="Hyperlink"/>
          <w:noProof/>
        </w:rPr>
        <w:fldChar w:fldCharType="separate"/>
      </w:r>
      <w:r w:rsidRPr="008E186E">
        <w:rPr>
          <w:rStyle w:val="Hyperlink"/>
          <w:noProof/>
        </w:rPr>
        <w:t>8.14.1</w:t>
      </w:r>
      <w:r>
        <w:rPr>
          <w:rFonts w:asciiTheme="minorHAnsi" w:eastAsiaTheme="minorEastAsia" w:hAnsiTheme="minorHAnsi" w:cstheme="minorBidi"/>
          <w:noProof/>
          <w:sz w:val="22"/>
          <w:szCs w:val="22"/>
        </w:rPr>
        <w:tab/>
      </w:r>
      <w:r w:rsidRPr="008E186E">
        <w:rPr>
          <w:rStyle w:val="Hyperlink"/>
          <w:noProof/>
        </w:rPr>
        <w:t>Diagram: Vulnerability Vectors</w:t>
      </w:r>
      <w:r>
        <w:rPr>
          <w:noProof/>
          <w:webHidden/>
        </w:rPr>
        <w:tab/>
      </w:r>
      <w:r>
        <w:rPr>
          <w:noProof/>
          <w:webHidden/>
        </w:rPr>
        <w:fldChar w:fldCharType="begin"/>
      </w:r>
      <w:r>
        <w:rPr>
          <w:noProof/>
          <w:webHidden/>
        </w:rPr>
        <w:instrText xml:space="preserve"> PAGEREF _Toc468649501 \h </w:instrText>
      </w:r>
      <w:r>
        <w:rPr>
          <w:noProof/>
          <w:webHidden/>
        </w:rPr>
      </w:r>
      <w:r>
        <w:rPr>
          <w:noProof/>
          <w:webHidden/>
        </w:rPr>
        <w:fldChar w:fldCharType="separate"/>
      </w:r>
      <w:ins w:id="418" w:author="Cory Casanave" w:date="2016-12-06T18:27:00Z">
        <w:r w:rsidR="00CD51EF">
          <w:rPr>
            <w:noProof/>
            <w:webHidden/>
          </w:rPr>
          <w:t>132</w:t>
        </w:r>
      </w:ins>
      <w:del w:id="419" w:author="Cory Casanave" w:date="2016-12-06T18:22:00Z">
        <w:r w:rsidR="00041B4E" w:rsidDel="00606FC4">
          <w:rPr>
            <w:noProof/>
            <w:webHidden/>
          </w:rPr>
          <w:delText>161</w:delText>
        </w:r>
      </w:del>
      <w:r>
        <w:rPr>
          <w:noProof/>
          <w:webHidden/>
        </w:rPr>
        <w:fldChar w:fldCharType="end"/>
      </w:r>
      <w:r w:rsidRPr="008E186E">
        <w:rPr>
          <w:rStyle w:val="Hyperlink"/>
          <w:noProof/>
        </w:rPr>
        <w:fldChar w:fldCharType="end"/>
      </w:r>
    </w:p>
    <w:p w14:paraId="003FCF02" w14:textId="4C07C9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"_Toc468649502"</w:instrText>
      </w:r>
      <w:r w:rsidRPr="008E186E">
        <w:rPr>
          <w:rStyle w:val="Hyperlink"/>
          <w:noProof/>
        </w:rPr>
        <w:instrText xml:space="preserve"> </w:instrText>
      </w:r>
      <w:r w:rsidRPr="008E186E">
        <w:rPr>
          <w:rStyle w:val="Hyperlink"/>
          <w:noProof/>
        </w:rPr>
        <w:fldChar w:fldCharType="separate"/>
      </w:r>
      <w:r w:rsidRPr="008E186E">
        <w:rPr>
          <w:rStyle w:val="Hyperlink"/>
          <w:noProof/>
        </w:rPr>
        <w:t>8.14.2</w:t>
      </w:r>
      <w:r>
        <w:rPr>
          <w:rFonts w:asciiTheme="minorHAnsi" w:eastAsiaTheme="minorEastAsia" w:hAnsiTheme="minorHAnsi" w:cstheme="minorBidi"/>
          <w:noProof/>
          <w:sz w:val="22"/>
          <w:szCs w:val="22"/>
        </w:rPr>
        <w:tab/>
      </w:r>
      <w:r w:rsidRPr="008E186E">
        <w:rPr>
          <w:rStyle w:val="Hyperlink"/>
          <w:noProof/>
        </w:rPr>
        <w:t>Class CVSS Score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_Toc468649502 \h </w:instrText>
      </w:r>
      <w:r>
        <w:rPr>
          <w:noProof/>
          <w:webHidden/>
        </w:rPr>
      </w:r>
      <w:r>
        <w:rPr>
          <w:noProof/>
          <w:webHidden/>
        </w:rPr>
        <w:fldChar w:fldCharType="separate"/>
      </w:r>
      <w:ins w:id="420" w:author="Cory Casanave" w:date="2016-12-06T18:27:00Z">
        <w:r w:rsidR="00CD51EF">
          <w:rPr>
            <w:noProof/>
            <w:webHidden/>
          </w:rPr>
          <w:t>133</w:t>
        </w:r>
      </w:ins>
      <w:del w:id="421" w:author="Cory Casanave" w:date="2016-12-06T18:22:00Z">
        <w:r w:rsidR="00041B4E" w:rsidDel="00606FC4">
          <w:rPr>
            <w:noProof/>
            <w:webHidden/>
          </w:rPr>
          <w:delText>162</w:delText>
        </w:r>
      </w:del>
      <w:r>
        <w:rPr>
          <w:noProof/>
          <w:webHidden/>
        </w:rPr>
        <w:fldChar w:fldCharType="end"/>
      </w:r>
      <w:r w:rsidRPr="008E186E">
        <w:rPr>
          <w:rStyle w:val="Hyperlink"/>
          <w:noProof/>
        </w:rPr>
        <w:fldChar w:fldCharType="end"/>
      </w:r>
    </w:p>
    <w:p w14:paraId="2AF53873" w14:textId="3DC7190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"_Toc468649503"</w:instrText>
      </w:r>
      <w:r w:rsidRPr="008E186E">
        <w:rPr>
          <w:rStyle w:val="Hyperlink"/>
          <w:noProof/>
        </w:rPr>
        <w:instrText xml:space="preserve"> </w:instrText>
      </w:r>
      <w:r w:rsidRPr="008E186E">
        <w:rPr>
          <w:rStyle w:val="Hyperlink"/>
          <w:noProof/>
        </w:rPr>
        <w:fldChar w:fldCharType="separate"/>
      </w:r>
      <w:r w:rsidRPr="008E186E">
        <w:rPr>
          <w:rStyle w:val="Hyperlink"/>
          <w:noProof/>
        </w:rPr>
        <w:t>8.15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Concepts::Weapons</w:t>
      </w:r>
      <w:r>
        <w:rPr>
          <w:noProof/>
          <w:webHidden/>
        </w:rPr>
        <w:tab/>
      </w:r>
      <w:r>
        <w:rPr>
          <w:noProof/>
          <w:webHidden/>
        </w:rPr>
        <w:fldChar w:fldCharType="begin"/>
      </w:r>
      <w:r>
        <w:rPr>
          <w:noProof/>
          <w:webHidden/>
        </w:rPr>
        <w:instrText xml:space="preserve"> PAGEREF _Toc468649503 \h </w:instrText>
      </w:r>
      <w:r>
        <w:rPr>
          <w:noProof/>
          <w:webHidden/>
        </w:rPr>
      </w:r>
      <w:r>
        <w:rPr>
          <w:noProof/>
          <w:webHidden/>
        </w:rPr>
        <w:fldChar w:fldCharType="separate"/>
      </w:r>
      <w:ins w:id="422" w:author="Cory Casanave" w:date="2016-12-06T18:27:00Z">
        <w:r w:rsidR="00CD51EF">
          <w:rPr>
            <w:noProof/>
            <w:webHidden/>
          </w:rPr>
          <w:t>143</w:t>
        </w:r>
      </w:ins>
      <w:del w:id="423"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1C835A83" w14:textId="20AFC2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"_Toc468649504"</w:instrText>
      </w:r>
      <w:r w:rsidRPr="008E186E">
        <w:rPr>
          <w:rStyle w:val="Hyperlink"/>
          <w:noProof/>
        </w:rPr>
        <w:instrText xml:space="preserve"> </w:instrText>
      </w:r>
      <w:r w:rsidRPr="008E186E">
        <w:rPr>
          <w:rStyle w:val="Hyperlink"/>
          <w:noProof/>
        </w:rPr>
        <w:fldChar w:fldCharType="separate"/>
      </w:r>
      <w:r w:rsidRPr="008E186E">
        <w:rPr>
          <w:rStyle w:val="Hyperlink"/>
          <w:noProof/>
        </w:rPr>
        <w:t>8.15.1</w:t>
      </w:r>
      <w:r>
        <w:rPr>
          <w:rFonts w:asciiTheme="minorHAnsi" w:eastAsiaTheme="minorEastAsia" w:hAnsiTheme="minorHAnsi" w:cstheme="minorBidi"/>
          <w:noProof/>
          <w:sz w:val="22"/>
          <w:szCs w:val="22"/>
        </w:rPr>
        <w:tab/>
      </w:r>
      <w:r w:rsidRPr="008E186E">
        <w:rPr>
          <w:rStyle w:val="Hyperlink"/>
          <w:noProof/>
        </w:rPr>
        <w:t>Diagram: Weapons</w:t>
      </w:r>
      <w:r>
        <w:rPr>
          <w:noProof/>
          <w:webHidden/>
        </w:rPr>
        <w:tab/>
      </w:r>
      <w:r>
        <w:rPr>
          <w:noProof/>
          <w:webHidden/>
        </w:rPr>
        <w:fldChar w:fldCharType="begin"/>
      </w:r>
      <w:r>
        <w:rPr>
          <w:noProof/>
          <w:webHidden/>
        </w:rPr>
        <w:instrText xml:space="preserve"> PAGEREF _Toc468649504 \h </w:instrText>
      </w:r>
      <w:r>
        <w:rPr>
          <w:noProof/>
          <w:webHidden/>
        </w:rPr>
      </w:r>
      <w:r>
        <w:rPr>
          <w:noProof/>
          <w:webHidden/>
        </w:rPr>
        <w:fldChar w:fldCharType="separate"/>
      </w:r>
      <w:ins w:id="424" w:author="Cory Casanave" w:date="2016-12-06T18:27:00Z">
        <w:r w:rsidR="00CD51EF">
          <w:rPr>
            <w:noProof/>
            <w:webHidden/>
          </w:rPr>
          <w:t>143</w:t>
        </w:r>
      </w:ins>
      <w:del w:id="425"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7634276E" w14:textId="5541353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"_Toc468649505"</w:instrText>
      </w:r>
      <w:r w:rsidRPr="008E186E">
        <w:rPr>
          <w:rStyle w:val="Hyperlink"/>
          <w:noProof/>
        </w:rPr>
        <w:instrText xml:space="preserve"> </w:instrText>
      </w:r>
      <w:r w:rsidRPr="008E186E">
        <w:rPr>
          <w:rStyle w:val="Hyperlink"/>
          <w:noProof/>
        </w:rPr>
        <w:fldChar w:fldCharType="separate"/>
      </w:r>
      <w:r w:rsidRPr="008E186E">
        <w:rPr>
          <w:rStyle w:val="Hyperlink"/>
          <w:noProof/>
        </w:rPr>
        <w:t>8.15.2</w:t>
      </w:r>
      <w:r>
        <w:rPr>
          <w:rFonts w:asciiTheme="minorHAnsi" w:eastAsiaTheme="minorEastAsia" w:hAnsiTheme="minorHAnsi" w:cstheme="minorBidi"/>
          <w:noProof/>
          <w:sz w:val="22"/>
          <w:szCs w:val="22"/>
        </w:rPr>
        <w:tab/>
      </w:r>
      <w:r w:rsidRPr="008E186E">
        <w:rPr>
          <w:rStyle w:val="Hyperlink"/>
          <w:noProof/>
        </w:rPr>
        <w:t>Class Physical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_Toc468649505 \h </w:instrText>
      </w:r>
      <w:r>
        <w:rPr>
          <w:noProof/>
          <w:webHidden/>
        </w:rPr>
      </w:r>
      <w:r>
        <w:rPr>
          <w:noProof/>
          <w:webHidden/>
        </w:rPr>
        <w:fldChar w:fldCharType="separate"/>
      </w:r>
      <w:ins w:id="426" w:author="Cory Casanave" w:date="2016-12-06T18:27:00Z">
        <w:r w:rsidR="00CD51EF">
          <w:rPr>
            <w:noProof/>
            <w:webHidden/>
          </w:rPr>
          <w:t>143</w:t>
        </w:r>
      </w:ins>
      <w:del w:id="427"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49D9B0FB" w14:textId="4C97765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"_Toc468649506"</w:instrText>
      </w:r>
      <w:r w:rsidRPr="008E186E">
        <w:rPr>
          <w:rStyle w:val="Hyperlink"/>
          <w:noProof/>
        </w:rPr>
        <w:instrText xml:space="preserve"> </w:instrText>
      </w:r>
      <w:r w:rsidRPr="008E186E">
        <w:rPr>
          <w:rStyle w:val="Hyperlink"/>
          <w:noProof/>
        </w:rPr>
        <w:fldChar w:fldCharType="separate"/>
      </w:r>
      <w:r w:rsidRPr="008E186E">
        <w:rPr>
          <w:rStyle w:val="Hyperlink"/>
          <w:noProof/>
        </w:rPr>
        <w:t>8.15.3</w:t>
      </w:r>
      <w:r>
        <w:rPr>
          <w:rFonts w:asciiTheme="minorHAnsi" w:eastAsiaTheme="minorEastAsia" w:hAnsiTheme="minorHAnsi" w:cstheme="minorBidi"/>
          <w:noProof/>
          <w:sz w:val="22"/>
          <w:szCs w:val="22"/>
        </w:rPr>
        <w:tab/>
      </w:r>
      <w:r w:rsidRPr="008E186E">
        <w:rPr>
          <w:rStyle w:val="Hyperlink"/>
          <w:noProof/>
        </w:rPr>
        <w:t>Class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_Toc468649506 \h </w:instrText>
      </w:r>
      <w:r>
        <w:rPr>
          <w:noProof/>
          <w:webHidden/>
        </w:rPr>
      </w:r>
      <w:r>
        <w:rPr>
          <w:noProof/>
          <w:webHidden/>
        </w:rPr>
        <w:fldChar w:fldCharType="separate"/>
      </w:r>
      <w:ins w:id="428" w:author="Cory Casanave" w:date="2016-12-06T18:27:00Z">
        <w:r w:rsidR="00CD51EF">
          <w:rPr>
            <w:noProof/>
            <w:webHidden/>
          </w:rPr>
          <w:t>143</w:t>
        </w:r>
      </w:ins>
      <w:del w:id="429"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3F675723" w14:textId="2289ED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"_Toc468649507"</w:instrText>
      </w:r>
      <w:r w:rsidRPr="008E186E">
        <w:rPr>
          <w:rStyle w:val="Hyperlink"/>
          <w:noProof/>
        </w:rPr>
        <w:instrText xml:space="preserve"> </w:instrText>
      </w:r>
      <w:r w:rsidRPr="008E186E">
        <w:rPr>
          <w:rStyle w:val="Hyperlink"/>
          <w:noProof/>
        </w:rPr>
        <w:fldChar w:fldCharType="separate"/>
      </w:r>
      <w:r w:rsidRPr="008E186E">
        <w:rPr>
          <w:rStyle w:val="Hyperlink"/>
          <w:noProof/>
        </w:rPr>
        <w:t>8.15.4</w:t>
      </w:r>
      <w:r>
        <w:rPr>
          <w:rFonts w:asciiTheme="minorHAnsi" w:eastAsiaTheme="minorEastAsia" w:hAnsiTheme="minorHAnsi" w:cstheme="minorBidi"/>
          <w:noProof/>
          <w:sz w:val="22"/>
          <w:szCs w:val="22"/>
        </w:rPr>
        <w:tab/>
      </w:r>
      <w:r w:rsidRPr="008E186E">
        <w:rPr>
          <w:rStyle w:val="Hyperlink"/>
          <w:noProof/>
        </w:rPr>
        <w:t>Association Class Weapon Leverages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_Toc468649507 \h </w:instrText>
      </w:r>
      <w:r>
        <w:rPr>
          <w:noProof/>
          <w:webHidden/>
        </w:rPr>
      </w:r>
      <w:r>
        <w:rPr>
          <w:noProof/>
          <w:webHidden/>
        </w:rPr>
        <w:fldChar w:fldCharType="separate"/>
      </w:r>
      <w:ins w:id="430" w:author="Cory Casanave" w:date="2016-12-06T18:27:00Z">
        <w:r w:rsidR="00CD51EF">
          <w:rPr>
            <w:noProof/>
            <w:webHidden/>
          </w:rPr>
          <w:t>144</w:t>
        </w:r>
      </w:ins>
      <w:del w:id="431" w:author="Cory Casanave" w:date="2016-12-06T18:22:00Z">
        <w:r w:rsidR="00041B4E" w:rsidDel="00606FC4">
          <w:rPr>
            <w:noProof/>
            <w:webHidden/>
          </w:rPr>
          <w:delText>173</w:delText>
        </w:r>
      </w:del>
      <w:r>
        <w:rPr>
          <w:noProof/>
          <w:webHidden/>
        </w:rPr>
        <w:fldChar w:fldCharType="end"/>
      </w:r>
      <w:r w:rsidRPr="008E186E">
        <w:rPr>
          <w:rStyle w:val="Hyperlink"/>
          <w:noProof/>
        </w:rPr>
        <w:fldChar w:fldCharType="end"/>
      </w:r>
    </w:p>
    <w:p w14:paraId="7A86BE44" w14:textId="0D16F5A5"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"_Toc468649508"</w:instrText>
      </w:r>
      <w:r w:rsidRPr="008E186E">
        <w:rPr>
          <w:rStyle w:val="Hyperlink"/>
          <w:noProof/>
        </w:rPr>
        <w:instrText xml:space="preserve"> </w:instrText>
      </w:r>
      <w:r w:rsidRPr="008E186E">
        <w:rPr>
          <w:rStyle w:val="Hyperlink"/>
          <w:noProof/>
        </w:rPr>
        <w:fldChar w:fldCharType="separate"/>
      </w:r>
      <w:r w:rsidRPr="008E186E">
        <w:rPr>
          <w:rStyle w:val="Hyperlink"/>
          <w:noProof/>
        </w:rPr>
        <w:t>9</w:t>
      </w:r>
      <w:r>
        <w:rPr>
          <w:rFonts w:asciiTheme="minorHAnsi" w:eastAsiaTheme="minorEastAsia" w:hAnsiTheme="minorHAnsi" w:cstheme="minorBidi"/>
          <w:noProof/>
          <w:sz w:val="22"/>
          <w:szCs w:val="22"/>
        </w:rPr>
        <w:tab/>
      </w:r>
      <w:r w:rsidRPr="008E186E">
        <w:rPr>
          <w:rStyle w:val="Hyperlink"/>
          <w:noProof/>
        </w:rPr>
        <w:t>Generic Concept Library (Normative)</w:t>
      </w:r>
      <w:r>
        <w:rPr>
          <w:noProof/>
          <w:webHidden/>
        </w:rPr>
        <w:tab/>
      </w:r>
      <w:r>
        <w:rPr>
          <w:noProof/>
          <w:webHidden/>
        </w:rPr>
        <w:fldChar w:fldCharType="begin"/>
      </w:r>
      <w:r>
        <w:rPr>
          <w:noProof/>
          <w:webHidden/>
        </w:rPr>
        <w:instrText xml:space="preserve"> PAGEREF _Toc468649508 \h </w:instrText>
      </w:r>
      <w:r>
        <w:rPr>
          <w:noProof/>
          <w:webHidden/>
        </w:rPr>
      </w:r>
      <w:r>
        <w:rPr>
          <w:noProof/>
          <w:webHidden/>
        </w:rPr>
        <w:fldChar w:fldCharType="separate"/>
      </w:r>
      <w:ins w:id="432" w:author="Cory Casanave" w:date="2016-12-06T18:27:00Z">
        <w:r w:rsidR="00CD51EF">
          <w:rPr>
            <w:noProof/>
            <w:webHidden/>
          </w:rPr>
          <w:t>145</w:t>
        </w:r>
      </w:ins>
      <w:del w:id="433"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1E3E2DC4" w14:textId="0C9F5B7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"_Toc468649509"</w:instrText>
      </w:r>
      <w:r w:rsidRPr="008E186E">
        <w:rPr>
          <w:rStyle w:val="Hyperlink"/>
          <w:noProof/>
        </w:rPr>
        <w:instrText xml:space="preserve"> </w:instrText>
      </w:r>
      <w:r w:rsidRPr="008E186E">
        <w:rPr>
          <w:rStyle w:val="Hyperlink"/>
          <w:noProof/>
        </w:rPr>
        <w:fldChar w:fldCharType="separate"/>
      </w:r>
      <w:r w:rsidRPr="008E186E">
        <w:rPr>
          <w:rStyle w:val="Hyperlink"/>
          <w:noProof/>
        </w:rPr>
        <w:t>9.1</w:t>
      </w:r>
      <w:r>
        <w:rPr>
          <w:rFonts w:asciiTheme="minorHAnsi" w:eastAsiaTheme="minorEastAsia" w:hAnsiTheme="minorHAnsi" w:cstheme="minorBidi"/>
          <w:noProof/>
          <w:sz w:val="22"/>
          <w:szCs w:val="22"/>
        </w:rPr>
        <w:tab/>
      </w:r>
      <w:r w:rsidRPr="008E186E">
        <w:rPr>
          <w:rStyle w:val="Hyperlink"/>
          <w:noProof/>
        </w:rPr>
        <w:t>Threat-risk-conceptual-model::Generic Concept Library</w:t>
      </w:r>
      <w:r>
        <w:rPr>
          <w:noProof/>
          <w:webHidden/>
        </w:rPr>
        <w:tab/>
      </w:r>
      <w:r>
        <w:rPr>
          <w:noProof/>
          <w:webHidden/>
        </w:rPr>
        <w:fldChar w:fldCharType="begin"/>
      </w:r>
      <w:r>
        <w:rPr>
          <w:noProof/>
          <w:webHidden/>
        </w:rPr>
        <w:instrText xml:space="preserve"> PAGEREF _Toc468649509 \h </w:instrText>
      </w:r>
      <w:r>
        <w:rPr>
          <w:noProof/>
          <w:webHidden/>
        </w:rPr>
      </w:r>
      <w:r>
        <w:rPr>
          <w:noProof/>
          <w:webHidden/>
        </w:rPr>
        <w:fldChar w:fldCharType="separate"/>
      </w:r>
      <w:ins w:id="434" w:author="Cory Casanave" w:date="2016-12-06T18:27:00Z">
        <w:r w:rsidR="00CD51EF">
          <w:rPr>
            <w:noProof/>
            <w:webHidden/>
          </w:rPr>
          <w:t>145</w:t>
        </w:r>
      </w:ins>
      <w:del w:id="435"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526E83CE" w14:textId="747D0CB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"_Toc468649510"</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Diagram: Generic Concept Library</w:t>
      </w:r>
      <w:r>
        <w:rPr>
          <w:noProof/>
          <w:webHidden/>
        </w:rPr>
        <w:tab/>
      </w:r>
      <w:r>
        <w:rPr>
          <w:noProof/>
          <w:webHidden/>
        </w:rPr>
        <w:fldChar w:fldCharType="begin"/>
      </w:r>
      <w:r>
        <w:rPr>
          <w:noProof/>
          <w:webHidden/>
        </w:rPr>
        <w:instrText xml:space="preserve"> PAGEREF _Toc468649510 \h </w:instrText>
      </w:r>
      <w:r>
        <w:rPr>
          <w:noProof/>
          <w:webHidden/>
        </w:rPr>
      </w:r>
      <w:r>
        <w:rPr>
          <w:noProof/>
          <w:webHidden/>
        </w:rPr>
        <w:fldChar w:fldCharType="separate"/>
      </w:r>
      <w:ins w:id="436" w:author="Cory Casanave" w:date="2016-12-06T18:27:00Z">
        <w:r w:rsidR="00CD51EF">
          <w:rPr>
            <w:noProof/>
            <w:webHidden/>
          </w:rPr>
          <w:t>145</w:t>
        </w:r>
      </w:ins>
      <w:del w:id="437"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74C35A3D" w14:textId="55815BF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"_Toc468649511"</w:instrText>
      </w:r>
      <w:r w:rsidRPr="008E186E">
        <w:rPr>
          <w:rStyle w:val="Hyperlink"/>
          <w:noProof/>
        </w:rPr>
        <w:instrText xml:space="preserve"> </w:instrText>
      </w:r>
      <w:r w:rsidRPr="008E186E">
        <w:rPr>
          <w:rStyle w:val="Hyperlink"/>
          <w:noProof/>
        </w:rPr>
        <w:fldChar w:fldCharType="separate"/>
      </w:r>
      <w:r w:rsidRPr="008E186E">
        <w:rPr>
          <w:rStyle w:val="Hyperlink"/>
          <w:noProof/>
        </w:rPr>
        <w:t>9.2</w:t>
      </w:r>
      <w:r>
        <w:rPr>
          <w:rFonts w:asciiTheme="minorHAnsi" w:eastAsiaTheme="minorEastAsia" w:hAnsiTheme="minorHAnsi" w:cstheme="minorBidi"/>
          <w:noProof/>
          <w:sz w:val="22"/>
          <w:szCs w:val="22"/>
        </w:rPr>
        <w:tab/>
      </w:r>
      <w:r w:rsidRPr="008E186E">
        <w:rPr>
          <w:rStyle w:val="Hyperlink"/>
          <w:noProof/>
        </w:rPr>
        <w:t>Threat-risk-conceptual-model::Generic Concept Library::Abilities</w:t>
      </w:r>
      <w:r>
        <w:rPr>
          <w:noProof/>
          <w:webHidden/>
        </w:rPr>
        <w:tab/>
      </w:r>
      <w:r>
        <w:rPr>
          <w:noProof/>
          <w:webHidden/>
        </w:rPr>
        <w:fldChar w:fldCharType="begin"/>
      </w:r>
      <w:r>
        <w:rPr>
          <w:noProof/>
          <w:webHidden/>
        </w:rPr>
        <w:instrText xml:space="preserve"> PAGEREF _Toc468649511 \h </w:instrText>
      </w:r>
      <w:r>
        <w:rPr>
          <w:noProof/>
          <w:webHidden/>
        </w:rPr>
      </w:r>
      <w:r>
        <w:rPr>
          <w:noProof/>
          <w:webHidden/>
        </w:rPr>
        <w:fldChar w:fldCharType="separate"/>
      </w:r>
      <w:ins w:id="438" w:author="Cory Casanave" w:date="2016-12-06T18:27:00Z">
        <w:r w:rsidR="00CD51EF">
          <w:rPr>
            <w:noProof/>
            <w:webHidden/>
          </w:rPr>
          <w:t>147</w:t>
        </w:r>
      </w:ins>
      <w:del w:id="439" w:author="Cory Casanave" w:date="2016-12-06T18:22:00Z">
        <w:r w:rsidR="00041B4E" w:rsidDel="00606FC4">
          <w:rPr>
            <w:noProof/>
            <w:webHidden/>
          </w:rPr>
          <w:delText>176</w:delText>
        </w:r>
      </w:del>
      <w:r>
        <w:rPr>
          <w:noProof/>
          <w:webHidden/>
        </w:rPr>
        <w:fldChar w:fldCharType="end"/>
      </w:r>
      <w:r w:rsidRPr="008E186E">
        <w:rPr>
          <w:rStyle w:val="Hyperlink"/>
          <w:noProof/>
        </w:rPr>
        <w:fldChar w:fldCharType="end"/>
      </w:r>
    </w:p>
    <w:p w14:paraId="0569BF4A" w14:textId="67F90F4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"_Toc468649512"</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Diagram: Ability</w:t>
      </w:r>
      <w:r>
        <w:rPr>
          <w:noProof/>
          <w:webHidden/>
        </w:rPr>
        <w:tab/>
      </w:r>
      <w:r>
        <w:rPr>
          <w:noProof/>
          <w:webHidden/>
        </w:rPr>
        <w:fldChar w:fldCharType="begin"/>
      </w:r>
      <w:r>
        <w:rPr>
          <w:noProof/>
          <w:webHidden/>
        </w:rPr>
        <w:instrText xml:space="preserve"> PAGEREF _Toc468649512 \h </w:instrText>
      </w:r>
      <w:r>
        <w:rPr>
          <w:noProof/>
          <w:webHidden/>
        </w:rPr>
      </w:r>
      <w:r>
        <w:rPr>
          <w:noProof/>
          <w:webHidden/>
        </w:rPr>
        <w:fldChar w:fldCharType="separate"/>
      </w:r>
      <w:ins w:id="440" w:author="Cory Casanave" w:date="2016-12-06T18:27:00Z">
        <w:r w:rsidR="00CD51EF">
          <w:rPr>
            <w:noProof/>
            <w:webHidden/>
          </w:rPr>
          <w:t>147</w:t>
        </w:r>
      </w:ins>
      <w:del w:id="441" w:author="Cory Casanave" w:date="2016-12-06T18:22:00Z">
        <w:r w:rsidR="00041B4E" w:rsidDel="00606FC4">
          <w:rPr>
            <w:noProof/>
            <w:webHidden/>
          </w:rPr>
          <w:delText>176</w:delText>
        </w:r>
      </w:del>
      <w:r>
        <w:rPr>
          <w:noProof/>
          <w:webHidden/>
        </w:rPr>
        <w:fldChar w:fldCharType="end"/>
      </w:r>
      <w:r w:rsidRPr="008E186E">
        <w:rPr>
          <w:rStyle w:val="Hyperlink"/>
          <w:noProof/>
        </w:rPr>
        <w:fldChar w:fldCharType="end"/>
      </w:r>
    </w:p>
    <w:p w14:paraId="44DC275D" w14:textId="45AFF75B"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"_Toc468649513"</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Diagram: Alter ability or control</w:t>
      </w:r>
      <w:r>
        <w:rPr>
          <w:noProof/>
          <w:webHidden/>
        </w:rPr>
        <w:tab/>
      </w:r>
      <w:r>
        <w:rPr>
          <w:noProof/>
          <w:webHidden/>
        </w:rPr>
        <w:fldChar w:fldCharType="begin"/>
      </w:r>
      <w:r>
        <w:rPr>
          <w:noProof/>
          <w:webHidden/>
        </w:rPr>
        <w:instrText xml:space="preserve"> PAGEREF _Toc468649513 \h </w:instrText>
      </w:r>
      <w:r>
        <w:rPr>
          <w:noProof/>
          <w:webHidden/>
        </w:rPr>
      </w:r>
      <w:r>
        <w:rPr>
          <w:noProof/>
          <w:webHidden/>
        </w:rPr>
        <w:fldChar w:fldCharType="separate"/>
      </w:r>
      <w:ins w:id="442" w:author="Cory Casanave" w:date="2016-12-06T18:27:00Z">
        <w:r w:rsidR="00CD51EF">
          <w:rPr>
            <w:noProof/>
            <w:webHidden/>
          </w:rPr>
          <w:t>148</w:t>
        </w:r>
      </w:ins>
      <w:del w:id="443" w:author="Cory Casanave" w:date="2016-12-06T18:22:00Z">
        <w:r w:rsidR="00041B4E" w:rsidDel="00606FC4">
          <w:rPr>
            <w:noProof/>
            <w:webHidden/>
          </w:rPr>
          <w:delText>177</w:delText>
        </w:r>
      </w:del>
      <w:r>
        <w:rPr>
          <w:noProof/>
          <w:webHidden/>
        </w:rPr>
        <w:fldChar w:fldCharType="end"/>
      </w:r>
      <w:r w:rsidRPr="008E186E">
        <w:rPr>
          <w:rStyle w:val="Hyperlink"/>
          <w:noProof/>
        </w:rPr>
        <w:fldChar w:fldCharType="end"/>
      </w:r>
    </w:p>
    <w:p w14:paraId="4CDEFE70" w14:textId="4A6153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Association Class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_Toc468649514 \h </w:instrText>
      </w:r>
      <w:r>
        <w:rPr>
          <w:noProof/>
          <w:webHidden/>
        </w:rPr>
      </w:r>
      <w:r>
        <w:rPr>
          <w:noProof/>
          <w:webHidden/>
        </w:rPr>
        <w:fldChar w:fldCharType="separate"/>
      </w:r>
      <w:ins w:id="444" w:author="Cory Casanave" w:date="2016-12-06T18:27:00Z">
        <w:r w:rsidR="00CD51EF">
          <w:rPr>
            <w:noProof/>
            <w:webHidden/>
          </w:rPr>
          <w:t>148</w:t>
        </w:r>
      </w:ins>
      <w:del w:id="445" w:author="Cory Casanave" w:date="2016-12-06T18:22:00Z">
        <w:r w:rsidR="00041B4E" w:rsidDel="00606FC4">
          <w:rPr>
            <w:noProof/>
            <w:webHidden/>
          </w:rPr>
          <w:delText>177</w:delText>
        </w:r>
      </w:del>
      <w:r>
        <w:rPr>
          <w:noProof/>
          <w:webHidden/>
        </w:rPr>
        <w:fldChar w:fldCharType="end"/>
      </w:r>
      <w:r w:rsidRPr="008E186E">
        <w:rPr>
          <w:rStyle w:val="Hyperlink"/>
          <w:noProof/>
        </w:rPr>
        <w:fldChar w:fldCharType="end"/>
      </w:r>
    </w:p>
    <w:p w14:paraId="21D3FEDB" w14:textId="4E1B6AC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"_Toc468649515"</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Association Class Affected Available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_Toc468649515 \h </w:instrText>
      </w:r>
      <w:r>
        <w:rPr>
          <w:noProof/>
          <w:webHidden/>
        </w:rPr>
      </w:r>
      <w:r>
        <w:rPr>
          <w:noProof/>
          <w:webHidden/>
        </w:rPr>
        <w:fldChar w:fldCharType="separate"/>
      </w:r>
      <w:ins w:id="446" w:author="Cory Casanave" w:date="2016-12-06T18:27:00Z">
        <w:r w:rsidR="00CD51EF">
          <w:rPr>
            <w:noProof/>
            <w:webHidden/>
          </w:rPr>
          <w:t>149</w:t>
        </w:r>
      </w:ins>
      <w:del w:id="447" w:author="Cory Casanave" w:date="2016-12-06T18:22:00Z">
        <w:r w:rsidR="00041B4E" w:rsidDel="00606FC4">
          <w:rPr>
            <w:noProof/>
            <w:webHidden/>
          </w:rPr>
          <w:delText>178</w:delText>
        </w:r>
      </w:del>
      <w:r>
        <w:rPr>
          <w:noProof/>
          <w:webHidden/>
        </w:rPr>
        <w:fldChar w:fldCharType="end"/>
      </w:r>
      <w:r w:rsidRPr="008E186E">
        <w:rPr>
          <w:rStyle w:val="Hyperlink"/>
          <w:noProof/>
        </w:rPr>
        <w:fldChar w:fldCharType="end"/>
      </w:r>
    </w:p>
    <w:p w14:paraId="5CE4EE2D" w14:textId="5CDE40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"_Toc468649516"</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Class Alter Ability</w:t>
      </w:r>
      <w:r>
        <w:rPr>
          <w:noProof/>
          <w:webHidden/>
        </w:rPr>
        <w:tab/>
      </w:r>
      <w:r>
        <w:rPr>
          <w:noProof/>
          <w:webHidden/>
        </w:rPr>
        <w:fldChar w:fldCharType="begin"/>
      </w:r>
      <w:r>
        <w:rPr>
          <w:noProof/>
          <w:webHidden/>
        </w:rPr>
        <w:instrText xml:space="preserve"> PAGEREF _Toc468649516 \h </w:instrText>
      </w:r>
      <w:r>
        <w:rPr>
          <w:noProof/>
          <w:webHidden/>
        </w:rPr>
      </w:r>
      <w:r>
        <w:rPr>
          <w:noProof/>
          <w:webHidden/>
        </w:rPr>
        <w:fldChar w:fldCharType="separate"/>
      </w:r>
      <w:ins w:id="448" w:author="Cory Casanave" w:date="2016-12-06T18:27:00Z">
        <w:r w:rsidR="00CD51EF">
          <w:rPr>
            <w:noProof/>
            <w:webHidden/>
          </w:rPr>
          <w:t>150</w:t>
        </w:r>
      </w:ins>
      <w:del w:id="449" w:author="Cory Casanave" w:date="2016-12-06T18:22:00Z">
        <w:r w:rsidR="00041B4E" w:rsidDel="00606FC4">
          <w:rPr>
            <w:noProof/>
            <w:webHidden/>
          </w:rPr>
          <w:delText>179</w:delText>
        </w:r>
      </w:del>
      <w:r>
        <w:rPr>
          <w:noProof/>
          <w:webHidden/>
        </w:rPr>
        <w:fldChar w:fldCharType="end"/>
      </w:r>
      <w:r w:rsidRPr="008E186E">
        <w:rPr>
          <w:rStyle w:val="Hyperlink"/>
          <w:noProof/>
        </w:rPr>
        <w:fldChar w:fldCharType="end"/>
      </w:r>
    </w:p>
    <w:p w14:paraId="55920D49" w14:textId="0460AE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"_Toc468649517"</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Association Class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_Toc468649517 \h </w:instrText>
      </w:r>
      <w:r>
        <w:rPr>
          <w:noProof/>
          <w:webHidden/>
        </w:rPr>
      </w:r>
      <w:r>
        <w:rPr>
          <w:noProof/>
          <w:webHidden/>
        </w:rPr>
        <w:fldChar w:fldCharType="separate"/>
      </w:r>
      <w:ins w:id="450" w:author="Cory Casanave" w:date="2016-12-06T18:27:00Z">
        <w:r w:rsidR="00CD51EF">
          <w:rPr>
            <w:noProof/>
            <w:webHidden/>
          </w:rPr>
          <w:t>151</w:t>
        </w:r>
      </w:ins>
      <w:del w:id="451" w:author="Cory Casanave" w:date="2016-12-06T18:22:00Z">
        <w:r w:rsidR="00041B4E" w:rsidDel="00606FC4">
          <w:rPr>
            <w:noProof/>
            <w:webHidden/>
          </w:rPr>
          <w:delText>180</w:delText>
        </w:r>
      </w:del>
      <w:r>
        <w:rPr>
          <w:noProof/>
          <w:webHidden/>
        </w:rPr>
        <w:fldChar w:fldCharType="end"/>
      </w:r>
      <w:r w:rsidRPr="008E186E">
        <w:rPr>
          <w:rStyle w:val="Hyperlink"/>
          <w:noProof/>
        </w:rPr>
        <w:fldChar w:fldCharType="end"/>
      </w:r>
    </w:p>
    <w:p w14:paraId="5F149AA9" w14:textId="31E0D17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"_Toc468649518"</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Class Facilitator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_Toc468649518 \h </w:instrText>
      </w:r>
      <w:r>
        <w:rPr>
          <w:noProof/>
          <w:webHidden/>
        </w:rPr>
      </w:r>
      <w:r>
        <w:rPr>
          <w:noProof/>
          <w:webHidden/>
        </w:rPr>
        <w:fldChar w:fldCharType="separate"/>
      </w:r>
      <w:ins w:id="452" w:author="Cory Casanave" w:date="2016-12-06T18:27:00Z">
        <w:r w:rsidR="00CD51EF">
          <w:rPr>
            <w:noProof/>
            <w:webHidden/>
          </w:rPr>
          <w:t>151</w:t>
        </w:r>
      </w:ins>
      <w:del w:id="453" w:author="Cory Casanave" w:date="2016-12-06T18:22:00Z">
        <w:r w:rsidR="00041B4E" w:rsidDel="00606FC4">
          <w:rPr>
            <w:noProof/>
            <w:webHidden/>
          </w:rPr>
          <w:delText>180</w:delText>
        </w:r>
      </w:del>
      <w:r>
        <w:rPr>
          <w:noProof/>
          <w:webHidden/>
        </w:rPr>
        <w:fldChar w:fldCharType="end"/>
      </w:r>
      <w:r w:rsidRPr="008E186E">
        <w:rPr>
          <w:rStyle w:val="Hyperlink"/>
          <w:noProof/>
        </w:rPr>
        <w:fldChar w:fldCharType="end"/>
      </w:r>
    </w:p>
    <w:p w14:paraId="347E29E0" w14:textId="6AC2823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"_Toc468649519"</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Class Lose Ability</w:t>
      </w:r>
      <w:r>
        <w:rPr>
          <w:noProof/>
          <w:webHidden/>
        </w:rPr>
        <w:tab/>
      </w:r>
      <w:r>
        <w:rPr>
          <w:noProof/>
          <w:webHidden/>
        </w:rPr>
        <w:fldChar w:fldCharType="begin"/>
      </w:r>
      <w:r>
        <w:rPr>
          <w:noProof/>
          <w:webHidden/>
        </w:rPr>
        <w:instrText xml:space="preserve"> PAGEREF _Toc468649519 \h </w:instrText>
      </w:r>
      <w:r>
        <w:rPr>
          <w:noProof/>
          <w:webHidden/>
        </w:rPr>
      </w:r>
      <w:r>
        <w:rPr>
          <w:noProof/>
          <w:webHidden/>
        </w:rPr>
        <w:fldChar w:fldCharType="separate"/>
      </w:r>
      <w:ins w:id="454" w:author="Cory Casanave" w:date="2016-12-06T18:27:00Z">
        <w:r w:rsidR="00CD51EF">
          <w:rPr>
            <w:noProof/>
            <w:webHidden/>
          </w:rPr>
          <w:t>152</w:t>
        </w:r>
      </w:ins>
      <w:del w:id="455"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6719401A" w14:textId="2A09DB1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"_Toc468649520"</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Class Obtain Ability</w:t>
      </w:r>
      <w:r>
        <w:rPr>
          <w:noProof/>
          <w:webHidden/>
        </w:rPr>
        <w:tab/>
      </w:r>
      <w:r>
        <w:rPr>
          <w:noProof/>
          <w:webHidden/>
        </w:rPr>
        <w:fldChar w:fldCharType="begin"/>
      </w:r>
      <w:r>
        <w:rPr>
          <w:noProof/>
          <w:webHidden/>
        </w:rPr>
        <w:instrText xml:space="preserve"> PAGEREF _Toc468649520 \h </w:instrText>
      </w:r>
      <w:r>
        <w:rPr>
          <w:noProof/>
          <w:webHidden/>
        </w:rPr>
      </w:r>
      <w:r>
        <w:rPr>
          <w:noProof/>
          <w:webHidden/>
        </w:rPr>
        <w:fldChar w:fldCharType="separate"/>
      </w:r>
      <w:ins w:id="456" w:author="Cory Casanave" w:date="2016-12-06T18:27:00Z">
        <w:r w:rsidR="00CD51EF">
          <w:rPr>
            <w:noProof/>
            <w:webHidden/>
          </w:rPr>
          <w:t>152</w:t>
        </w:r>
      </w:ins>
      <w:del w:id="457"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4EBD1B75" w14:textId="150530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"_Toc468649521"</w:instrText>
      </w:r>
      <w:r w:rsidRPr="008E186E">
        <w:rPr>
          <w:rStyle w:val="Hyperlink"/>
          <w:noProof/>
        </w:rPr>
        <w:instrText xml:space="preserve"> </w:instrText>
      </w:r>
      <w:r w:rsidRPr="008E186E">
        <w:rPr>
          <w:rStyle w:val="Hyperlink"/>
          <w:noProof/>
        </w:rPr>
        <w:fldChar w:fldCharType="separate"/>
      </w:r>
      <w:r w:rsidRPr="008E186E">
        <w:rPr>
          <w:rStyle w:val="Hyperlink"/>
          <w:noProof/>
        </w:rPr>
        <w:t>9.2.10</w:t>
      </w:r>
      <w:r>
        <w:rPr>
          <w:rFonts w:asciiTheme="minorHAnsi" w:eastAsiaTheme="minorEastAsia" w:hAnsiTheme="minorHAnsi" w:cstheme="minorBidi"/>
          <w:noProof/>
          <w:sz w:val="22"/>
          <w:szCs w:val="22"/>
        </w:rPr>
        <w:tab/>
      </w:r>
      <w:r w:rsidRPr="008E186E">
        <w:rPr>
          <w:rStyle w:val="Hyperlink"/>
          <w:noProof/>
        </w:rPr>
        <w:t>Association Class Strenthened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_Toc468649521 \h </w:instrText>
      </w:r>
      <w:r>
        <w:rPr>
          <w:noProof/>
          <w:webHidden/>
        </w:rPr>
      </w:r>
      <w:r>
        <w:rPr>
          <w:noProof/>
          <w:webHidden/>
        </w:rPr>
        <w:fldChar w:fldCharType="separate"/>
      </w:r>
      <w:ins w:id="458" w:author="Cory Casanave" w:date="2016-12-06T18:27:00Z">
        <w:r w:rsidR="00CD51EF">
          <w:rPr>
            <w:noProof/>
            <w:webHidden/>
          </w:rPr>
          <w:t>152</w:t>
        </w:r>
      </w:ins>
      <w:del w:id="459"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47D33491" w14:textId="0968420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"_Toc468649522"</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Class Transfer Ability</w:t>
      </w:r>
      <w:r>
        <w:rPr>
          <w:noProof/>
          <w:webHidden/>
        </w:rPr>
        <w:tab/>
      </w:r>
      <w:r>
        <w:rPr>
          <w:noProof/>
          <w:webHidden/>
        </w:rPr>
        <w:fldChar w:fldCharType="begin"/>
      </w:r>
      <w:r>
        <w:rPr>
          <w:noProof/>
          <w:webHidden/>
        </w:rPr>
        <w:instrText xml:space="preserve"> PAGEREF _Toc468649522 \h </w:instrText>
      </w:r>
      <w:r>
        <w:rPr>
          <w:noProof/>
          <w:webHidden/>
        </w:rPr>
      </w:r>
      <w:r>
        <w:rPr>
          <w:noProof/>
          <w:webHidden/>
        </w:rPr>
        <w:fldChar w:fldCharType="separate"/>
      </w:r>
      <w:ins w:id="460" w:author="Cory Casanave" w:date="2016-12-06T18:27:00Z">
        <w:r w:rsidR="00CD51EF">
          <w:rPr>
            <w:noProof/>
            <w:webHidden/>
          </w:rPr>
          <w:t>153</w:t>
        </w:r>
      </w:ins>
      <w:del w:id="461" w:author="Cory Casanave" w:date="2016-12-06T18:22:00Z">
        <w:r w:rsidR="00041B4E" w:rsidDel="00606FC4">
          <w:rPr>
            <w:noProof/>
            <w:webHidden/>
          </w:rPr>
          <w:delText>182</w:delText>
        </w:r>
      </w:del>
      <w:r>
        <w:rPr>
          <w:noProof/>
          <w:webHidden/>
        </w:rPr>
        <w:fldChar w:fldCharType="end"/>
      </w:r>
      <w:r w:rsidRPr="008E186E">
        <w:rPr>
          <w:rStyle w:val="Hyperlink"/>
          <w:noProof/>
        </w:rPr>
        <w:fldChar w:fldCharType="end"/>
      </w:r>
    </w:p>
    <w:p w14:paraId="0C946915" w14:textId="017E65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"_Toc468649523"</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Association Class Weakened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_Toc468649523 \h </w:instrText>
      </w:r>
      <w:r>
        <w:rPr>
          <w:noProof/>
          <w:webHidden/>
        </w:rPr>
      </w:r>
      <w:r>
        <w:rPr>
          <w:noProof/>
          <w:webHidden/>
        </w:rPr>
        <w:fldChar w:fldCharType="separate"/>
      </w:r>
      <w:ins w:id="462" w:author="Cory Casanave" w:date="2016-12-06T18:27:00Z">
        <w:r w:rsidR="00CD51EF">
          <w:rPr>
            <w:noProof/>
            <w:webHidden/>
          </w:rPr>
          <w:t>153</w:t>
        </w:r>
      </w:ins>
      <w:del w:id="463" w:author="Cory Casanave" w:date="2016-12-06T18:22:00Z">
        <w:r w:rsidR="00041B4E" w:rsidDel="00606FC4">
          <w:rPr>
            <w:noProof/>
            <w:webHidden/>
          </w:rPr>
          <w:delText>182</w:delText>
        </w:r>
      </w:del>
      <w:r>
        <w:rPr>
          <w:noProof/>
          <w:webHidden/>
        </w:rPr>
        <w:fldChar w:fldCharType="end"/>
      </w:r>
      <w:r w:rsidRPr="008E186E">
        <w:rPr>
          <w:rStyle w:val="Hyperlink"/>
          <w:noProof/>
        </w:rPr>
        <w:fldChar w:fldCharType="end"/>
      </w:r>
    </w:p>
    <w:p w14:paraId="34900C44" w14:textId="6F9D722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"_Toc468649524"</w:instrText>
      </w:r>
      <w:r w:rsidRPr="008E186E">
        <w:rPr>
          <w:rStyle w:val="Hyperlink"/>
          <w:noProof/>
        </w:rPr>
        <w:instrText xml:space="preserve"> </w:instrText>
      </w:r>
      <w:r w:rsidRPr="008E186E">
        <w:rPr>
          <w:rStyle w:val="Hyperlink"/>
          <w:noProof/>
        </w:rPr>
        <w:fldChar w:fldCharType="separate"/>
      </w:r>
      <w:r w:rsidRPr="008E186E">
        <w:rPr>
          <w:rStyle w:val="Hyperlink"/>
          <w:noProof/>
        </w:rPr>
        <w:t>9.3</w:t>
      </w:r>
      <w:r>
        <w:rPr>
          <w:rFonts w:asciiTheme="minorHAnsi" w:eastAsiaTheme="minorEastAsia" w:hAnsiTheme="minorHAnsi" w:cstheme="minorBidi"/>
          <w:noProof/>
          <w:sz w:val="22"/>
          <w:szCs w:val="22"/>
        </w:rPr>
        <w:tab/>
      </w:r>
      <w:r w:rsidRPr="008E186E">
        <w:rPr>
          <w:rStyle w:val="Hyperlink"/>
          <w:noProof/>
        </w:rPr>
        <w:t>Threat-risk-conceptual-model::Generic Concept Library::Assessments</w:t>
      </w:r>
      <w:r>
        <w:rPr>
          <w:noProof/>
          <w:webHidden/>
        </w:rPr>
        <w:tab/>
      </w:r>
      <w:r>
        <w:rPr>
          <w:noProof/>
          <w:webHidden/>
        </w:rPr>
        <w:fldChar w:fldCharType="begin"/>
      </w:r>
      <w:r>
        <w:rPr>
          <w:noProof/>
          <w:webHidden/>
        </w:rPr>
        <w:instrText xml:space="preserve"> PAGEREF _Toc468649524 \h </w:instrText>
      </w:r>
      <w:r>
        <w:rPr>
          <w:noProof/>
          <w:webHidden/>
        </w:rPr>
      </w:r>
      <w:r>
        <w:rPr>
          <w:noProof/>
          <w:webHidden/>
        </w:rPr>
        <w:fldChar w:fldCharType="separate"/>
      </w:r>
      <w:ins w:id="464" w:author="Cory Casanave" w:date="2016-12-06T18:27:00Z">
        <w:r w:rsidR="00CD51EF">
          <w:rPr>
            <w:noProof/>
            <w:webHidden/>
          </w:rPr>
          <w:t>155</w:t>
        </w:r>
      </w:ins>
      <w:del w:id="465"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15336B0A" w14:textId="12E43BA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"_Toc468649525"</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Diagram: Assessment</w:t>
      </w:r>
      <w:r>
        <w:rPr>
          <w:noProof/>
          <w:webHidden/>
        </w:rPr>
        <w:tab/>
      </w:r>
      <w:r>
        <w:rPr>
          <w:noProof/>
          <w:webHidden/>
        </w:rPr>
        <w:fldChar w:fldCharType="begin"/>
      </w:r>
      <w:r>
        <w:rPr>
          <w:noProof/>
          <w:webHidden/>
        </w:rPr>
        <w:instrText xml:space="preserve"> PAGEREF _Toc468649525 \h </w:instrText>
      </w:r>
      <w:r>
        <w:rPr>
          <w:noProof/>
          <w:webHidden/>
        </w:rPr>
      </w:r>
      <w:r>
        <w:rPr>
          <w:noProof/>
          <w:webHidden/>
        </w:rPr>
        <w:fldChar w:fldCharType="separate"/>
      </w:r>
      <w:ins w:id="466" w:author="Cory Casanave" w:date="2016-12-06T18:27:00Z">
        <w:r w:rsidR="00CD51EF">
          <w:rPr>
            <w:noProof/>
            <w:webHidden/>
          </w:rPr>
          <w:t>155</w:t>
        </w:r>
      </w:ins>
      <w:del w:id="467"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709E2C68" w14:textId="083093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"_Toc468649526"</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Class Assessed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_Toc468649526 \h </w:instrText>
      </w:r>
      <w:r>
        <w:rPr>
          <w:noProof/>
          <w:webHidden/>
        </w:rPr>
      </w:r>
      <w:r>
        <w:rPr>
          <w:noProof/>
          <w:webHidden/>
        </w:rPr>
        <w:fldChar w:fldCharType="separate"/>
      </w:r>
      <w:ins w:id="468" w:author="Cory Casanave" w:date="2016-12-06T18:27:00Z">
        <w:r w:rsidR="00CD51EF">
          <w:rPr>
            <w:noProof/>
            <w:webHidden/>
          </w:rPr>
          <w:t>155</w:t>
        </w:r>
      </w:ins>
      <w:del w:id="469"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7F1A8072" w14:textId="74156DE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"_Toc468649527"</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Class Assessment</w:t>
      </w:r>
      <w:r>
        <w:rPr>
          <w:noProof/>
          <w:webHidden/>
        </w:rPr>
        <w:tab/>
      </w:r>
      <w:r>
        <w:rPr>
          <w:noProof/>
          <w:webHidden/>
        </w:rPr>
        <w:fldChar w:fldCharType="begin"/>
      </w:r>
      <w:r>
        <w:rPr>
          <w:noProof/>
          <w:webHidden/>
        </w:rPr>
        <w:instrText xml:space="preserve"> PAGEREF _Toc468649527 \h </w:instrText>
      </w:r>
      <w:r>
        <w:rPr>
          <w:noProof/>
          <w:webHidden/>
        </w:rPr>
      </w:r>
      <w:r>
        <w:rPr>
          <w:noProof/>
          <w:webHidden/>
        </w:rPr>
        <w:fldChar w:fldCharType="separate"/>
      </w:r>
      <w:ins w:id="470" w:author="Cory Casanave" w:date="2016-12-06T18:27:00Z">
        <w:r w:rsidR="00CD51EF">
          <w:rPr>
            <w:noProof/>
            <w:webHidden/>
          </w:rPr>
          <w:t>156</w:t>
        </w:r>
      </w:ins>
      <w:del w:id="471"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36BEA08F" w14:textId="2EC2575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"_Toc468649528"</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Class Assessment Activity</w:t>
      </w:r>
      <w:r>
        <w:rPr>
          <w:noProof/>
          <w:webHidden/>
        </w:rPr>
        <w:tab/>
      </w:r>
      <w:r>
        <w:rPr>
          <w:noProof/>
          <w:webHidden/>
        </w:rPr>
        <w:fldChar w:fldCharType="begin"/>
      </w:r>
      <w:r>
        <w:rPr>
          <w:noProof/>
          <w:webHidden/>
        </w:rPr>
        <w:instrText xml:space="preserve"> PAGEREF _Toc468649528 \h </w:instrText>
      </w:r>
      <w:r>
        <w:rPr>
          <w:noProof/>
          <w:webHidden/>
        </w:rPr>
      </w:r>
      <w:r>
        <w:rPr>
          <w:noProof/>
          <w:webHidden/>
        </w:rPr>
        <w:fldChar w:fldCharType="separate"/>
      </w:r>
      <w:ins w:id="472" w:author="Cory Casanave" w:date="2016-12-06T18:27:00Z">
        <w:r w:rsidR="00CD51EF">
          <w:rPr>
            <w:noProof/>
            <w:webHidden/>
          </w:rPr>
          <w:t>156</w:t>
        </w:r>
      </w:ins>
      <w:del w:id="473"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4A224D43" w14:textId="124324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"_Toc468649529"</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Association Class Entity Assessment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_Toc468649529 \h </w:instrText>
      </w:r>
      <w:r>
        <w:rPr>
          <w:noProof/>
          <w:webHidden/>
        </w:rPr>
      </w:r>
      <w:r>
        <w:rPr>
          <w:noProof/>
          <w:webHidden/>
        </w:rPr>
        <w:fldChar w:fldCharType="separate"/>
      </w:r>
      <w:ins w:id="474" w:author="Cory Casanave" w:date="2016-12-06T18:27:00Z">
        <w:r w:rsidR="00CD51EF">
          <w:rPr>
            <w:noProof/>
            <w:webHidden/>
          </w:rPr>
          <w:t>156</w:t>
        </w:r>
      </w:ins>
      <w:del w:id="475"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20FAEFD7" w14:textId="08C3745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"_Toc468649530"</w:instrText>
      </w:r>
      <w:r w:rsidRPr="008E186E">
        <w:rPr>
          <w:rStyle w:val="Hyperlink"/>
          <w:noProof/>
        </w:rPr>
        <w:instrText xml:space="preserve"> </w:instrText>
      </w:r>
      <w:r w:rsidRPr="008E186E">
        <w:rPr>
          <w:rStyle w:val="Hyperlink"/>
          <w:noProof/>
        </w:rPr>
        <w:fldChar w:fldCharType="separate"/>
      </w:r>
      <w:r w:rsidRPr="008E186E">
        <w:rPr>
          <w:rStyle w:val="Hyperlink"/>
          <w:noProof/>
        </w:rPr>
        <w:t>9.4</w:t>
      </w:r>
      <w:r>
        <w:rPr>
          <w:rFonts w:asciiTheme="minorHAnsi" w:eastAsiaTheme="minorEastAsia" w:hAnsiTheme="minorHAnsi" w:cstheme="minorBidi"/>
          <w:noProof/>
          <w:sz w:val="22"/>
          <w:szCs w:val="22"/>
        </w:rPr>
        <w:tab/>
      </w:r>
      <w:r w:rsidRPr="008E186E">
        <w:rPr>
          <w:rStyle w:val="Hyperlink"/>
          <w:noProof/>
        </w:rPr>
        <w:t>Threat-risk-conceptual-model::Generic Concept Library::Contact Information</w:t>
      </w:r>
      <w:r>
        <w:rPr>
          <w:noProof/>
          <w:webHidden/>
        </w:rPr>
        <w:tab/>
      </w:r>
      <w:r>
        <w:rPr>
          <w:noProof/>
          <w:webHidden/>
        </w:rPr>
        <w:fldChar w:fldCharType="begin"/>
      </w:r>
      <w:r>
        <w:rPr>
          <w:noProof/>
          <w:webHidden/>
        </w:rPr>
        <w:instrText xml:space="preserve"> PAGEREF _Toc468649530 \h </w:instrText>
      </w:r>
      <w:r>
        <w:rPr>
          <w:noProof/>
          <w:webHidden/>
        </w:rPr>
      </w:r>
      <w:r>
        <w:rPr>
          <w:noProof/>
          <w:webHidden/>
        </w:rPr>
        <w:fldChar w:fldCharType="separate"/>
      </w:r>
      <w:ins w:id="476" w:author="Cory Casanave" w:date="2016-12-06T18:27:00Z">
        <w:r w:rsidR="00CD51EF">
          <w:rPr>
            <w:noProof/>
            <w:webHidden/>
          </w:rPr>
          <w:t>158</w:t>
        </w:r>
      </w:ins>
      <w:del w:id="477" w:author="Cory Casanave" w:date="2016-12-06T18:22:00Z">
        <w:r w:rsidR="00041B4E" w:rsidDel="00606FC4">
          <w:rPr>
            <w:noProof/>
            <w:webHidden/>
          </w:rPr>
          <w:delText>187</w:delText>
        </w:r>
      </w:del>
      <w:r>
        <w:rPr>
          <w:noProof/>
          <w:webHidden/>
        </w:rPr>
        <w:fldChar w:fldCharType="end"/>
      </w:r>
      <w:r w:rsidRPr="008E186E">
        <w:rPr>
          <w:rStyle w:val="Hyperlink"/>
          <w:noProof/>
        </w:rPr>
        <w:fldChar w:fldCharType="end"/>
      </w:r>
    </w:p>
    <w:p w14:paraId="55CFBF2E" w14:textId="5B1F18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"_Toc468649531"</w:instrText>
      </w:r>
      <w:r w:rsidRPr="008E186E">
        <w:rPr>
          <w:rStyle w:val="Hyperlink"/>
          <w:noProof/>
        </w:rPr>
        <w:instrText xml:space="preserve"> </w:instrText>
      </w:r>
      <w:r w:rsidRPr="008E186E">
        <w:rPr>
          <w:rStyle w:val="Hyperlink"/>
          <w:noProof/>
        </w:rPr>
        <w:fldChar w:fldCharType="separate"/>
      </w:r>
      <w:r w:rsidRPr="008E186E">
        <w:rPr>
          <w:rStyle w:val="Hyperlink"/>
          <w:noProof/>
        </w:rPr>
        <w:t>9.4.1</w:t>
      </w:r>
      <w:r>
        <w:rPr>
          <w:rFonts w:asciiTheme="minorHAnsi" w:eastAsiaTheme="minorEastAsia" w:hAnsiTheme="minorHAnsi" w:cstheme="minorBidi"/>
          <w:noProof/>
          <w:sz w:val="22"/>
          <w:szCs w:val="22"/>
        </w:rPr>
        <w:tab/>
      </w:r>
      <w:r w:rsidRPr="008E186E">
        <w:rPr>
          <w:rStyle w:val="Hyperlink"/>
          <w:noProof/>
        </w:rPr>
        <w:t>Diagram: Contact Information</w:t>
      </w:r>
      <w:r>
        <w:rPr>
          <w:noProof/>
          <w:webHidden/>
        </w:rPr>
        <w:tab/>
      </w:r>
      <w:r>
        <w:rPr>
          <w:noProof/>
          <w:webHidden/>
        </w:rPr>
        <w:fldChar w:fldCharType="begin"/>
      </w:r>
      <w:r>
        <w:rPr>
          <w:noProof/>
          <w:webHidden/>
        </w:rPr>
        <w:instrText xml:space="preserve"> PAGEREF _Toc468649531 \h </w:instrText>
      </w:r>
      <w:r>
        <w:rPr>
          <w:noProof/>
          <w:webHidden/>
        </w:rPr>
      </w:r>
      <w:r>
        <w:rPr>
          <w:noProof/>
          <w:webHidden/>
        </w:rPr>
        <w:fldChar w:fldCharType="separate"/>
      </w:r>
      <w:ins w:id="478" w:author="Cory Casanave" w:date="2016-12-06T18:27:00Z">
        <w:r w:rsidR="00CD51EF">
          <w:rPr>
            <w:noProof/>
            <w:webHidden/>
          </w:rPr>
          <w:t>159</w:t>
        </w:r>
      </w:ins>
      <w:del w:id="479" w:author="Cory Casanave" w:date="2016-12-06T18:22:00Z">
        <w:r w:rsidR="00041B4E" w:rsidDel="00606FC4">
          <w:rPr>
            <w:noProof/>
            <w:webHidden/>
          </w:rPr>
          <w:delText>188</w:delText>
        </w:r>
      </w:del>
      <w:r>
        <w:rPr>
          <w:noProof/>
          <w:webHidden/>
        </w:rPr>
        <w:fldChar w:fldCharType="end"/>
      </w:r>
      <w:r w:rsidRPr="008E186E">
        <w:rPr>
          <w:rStyle w:val="Hyperlink"/>
          <w:noProof/>
        </w:rPr>
        <w:fldChar w:fldCharType="end"/>
      </w:r>
    </w:p>
    <w:p w14:paraId="1DE62AC5" w14:textId="475216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"_Toc468649532"</w:instrText>
      </w:r>
      <w:r w:rsidRPr="008E186E">
        <w:rPr>
          <w:rStyle w:val="Hyperlink"/>
          <w:noProof/>
        </w:rPr>
        <w:instrText xml:space="preserve"> </w:instrText>
      </w:r>
      <w:r w:rsidRPr="008E186E">
        <w:rPr>
          <w:rStyle w:val="Hyperlink"/>
          <w:noProof/>
        </w:rPr>
        <w:fldChar w:fldCharType="separate"/>
      </w:r>
      <w:r w:rsidRPr="008E186E">
        <w:rPr>
          <w:rStyle w:val="Hyperlink"/>
          <w:noProof/>
        </w:rPr>
        <w:t>9.4.2</w:t>
      </w:r>
      <w:r>
        <w:rPr>
          <w:rFonts w:asciiTheme="minorHAnsi" w:eastAsiaTheme="minorEastAsia" w:hAnsiTheme="minorHAnsi" w:cstheme="minorBidi"/>
          <w:noProof/>
          <w:sz w:val="22"/>
          <w:szCs w:val="22"/>
        </w:rPr>
        <w:tab/>
      </w:r>
      <w:r w:rsidRPr="008E186E">
        <w:rPr>
          <w:rStyle w:val="Hyperlink"/>
          <w:noProof/>
        </w:rPr>
        <w:t>Class Communications Security Level</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_Toc468649532 \h </w:instrText>
      </w:r>
      <w:r>
        <w:rPr>
          <w:noProof/>
          <w:webHidden/>
        </w:rPr>
      </w:r>
      <w:r>
        <w:rPr>
          <w:noProof/>
          <w:webHidden/>
        </w:rPr>
        <w:fldChar w:fldCharType="separate"/>
      </w:r>
      <w:ins w:id="480" w:author="Cory Casanave" w:date="2016-12-06T18:27:00Z">
        <w:r w:rsidR="00CD51EF">
          <w:rPr>
            <w:noProof/>
            <w:webHidden/>
          </w:rPr>
          <w:t>160</w:t>
        </w:r>
      </w:ins>
      <w:del w:id="481"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22037FFD" w14:textId="210367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"_Toc468649533"</w:instrText>
      </w:r>
      <w:r w:rsidRPr="008E186E">
        <w:rPr>
          <w:rStyle w:val="Hyperlink"/>
          <w:noProof/>
        </w:rPr>
        <w:instrText xml:space="preserve"> </w:instrText>
      </w:r>
      <w:r w:rsidRPr="008E186E">
        <w:rPr>
          <w:rStyle w:val="Hyperlink"/>
          <w:noProof/>
        </w:rPr>
        <w:fldChar w:fldCharType="separate"/>
      </w:r>
      <w:r w:rsidRPr="008E186E">
        <w:rPr>
          <w:rStyle w:val="Hyperlink"/>
          <w:noProof/>
        </w:rPr>
        <w:t>9.4.3</w:t>
      </w:r>
      <w:r>
        <w:rPr>
          <w:rFonts w:asciiTheme="minorHAnsi" w:eastAsiaTheme="minorEastAsia" w:hAnsiTheme="minorHAnsi" w:cstheme="minorBidi"/>
          <w:noProof/>
          <w:sz w:val="22"/>
          <w:szCs w:val="22"/>
        </w:rPr>
        <w:tab/>
      </w:r>
      <w:r w:rsidRPr="008E186E">
        <w:rPr>
          <w:rStyle w:val="Hyperlink"/>
          <w:noProof/>
        </w:rPr>
        <w:t>Class Contact Means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_Toc468649533 \h </w:instrText>
      </w:r>
      <w:r>
        <w:rPr>
          <w:noProof/>
          <w:webHidden/>
        </w:rPr>
      </w:r>
      <w:r>
        <w:rPr>
          <w:noProof/>
          <w:webHidden/>
        </w:rPr>
        <w:fldChar w:fldCharType="separate"/>
      </w:r>
      <w:ins w:id="482" w:author="Cory Casanave" w:date="2016-12-06T18:27:00Z">
        <w:r w:rsidR="00CD51EF">
          <w:rPr>
            <w:noProof/>
            <w:webHidden/>
          </w:rPr>
          <w:t>160</w:t>
        </w:r>
      </w:ins>
      <w:del w:id="483"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7B51DE21" w14:textId="6BEF82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"_Toc468649534"</w:instrText>
      </w:r>
      <w:r w:rsidRPr="008E186E">
        <w:rPr>
          <w:rStyle w:val="Hyperlink"/>
          <w:noProof/>
        </w:rPr>
        <w:instrText xml:space="preserve"> </w:instrText>
      </w:r>
      <w:r w:rsidRPr="008E186E">
        <w:rPr>
          <w:rStyle w:val="Hyperlink"/>
          <w:noProof/>
        </w:rPr>
        <w:fldChar w:fldCharType="separate"/>
      </w:r>
      <w:r w:rsidRPr="008E186E">
        <w:rPr>
          <w:rStyle w:val="Hyperlink"/>
          <w:noProof/>
        </w:rPr>
        <w:t>9.4.4</w:t>
      </w:r>
      <w:r>
        <w:rPr>
          <w:rFonts w:asciiTheme="minorHAnsi" w:eastAsiaTheme="minorEastAsia" w:hAnsiTheme="minorHAnsi" w:cstheme="minorBidi"/>
          <w:noProof/>
          <w:sz w:val="22"/>
          <w:szCs w:val="22"/>
        </w:rPr>
        <w:tab/>
      </w:r>
      <w:r w:rsidRPr="008E186E">
        <w:rPr>
          <w:rStyle w:val="Hyperlink"/>
          <w:noProof/>
        </w:rPr>
        <w:t>Association Class Contact Via</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_Toc468649534 \h </w:instrText>
      </w:r>
      <w:r>
        <w:rPr>
          <w:noProof/>
          <w:webHidden/>
        </w:rPr>
      </w:r>
      <w:r>
        <w:rPr>
          <w:noProof/>
          <w:webHidden/>
        </w:rPr>
        <w:fldChar w:fldCharType="separate"/>
      </w:r>
      <w:ins w:id="484" w:author="Cory Casanave" w:date="2016-12-06T18:27:00Z">
        <w:r w:rsidR="00CD51EF">
          <w:rPr>
            <w:noProof/>
            <w:webHidden/>
          </w:rPr>
          <w:t>160</w:t>
        </w:r>
      </w:ins>
      <w:del w:id="485"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0EC3944C" w14:textId="20E704D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"_Toc468649535"</w:instrText>
      </w:r>
      <w:r w:rsidRPr="008E186E">
        <w:rPr>
          <w:rStyle w:val="Hyperlink"/>
          <w:noProof/>
        </w:rPr>
        <w:instrText xml:space="preserve"> </w:instrText>
      </w:r>
      <w:r w:rsidRPr="008E186E">
        <w:rPr>
          <w:rStyle w:val="Hyperlink"/>
          <w:noProof/>
        </w:rPr>
        <w:fldChar w:fldCharType="separate"/>
      </w:r>
      <w:r w:rsidRPr="008E186E">
        <w:rPr>
          <w:rStyle w:val="Hyperlink"/>
          <w:noProof/>
        </w:rPr>
        <w:t>9.4.5</w:t>
      </w:r>
      <w:r>
        <w:rPr>
          <w:rFonts w:asciiTheme="minorHAnsi" w:eastAsiaTheme="minorEastAsia" w:hAnsiTheme="minorHAnsi" w:cstheme="minorBidi"/>
          <w:noProof/>
          <w:sz w:val="22"/>
          <w:szCs w:val="22"/>
        </w:rPr>
        <w:tab/>
      </w:r>
      <w:r w:rsidRPr="008E186E">
        <w:rPr>
          <w:rStyle w:val="Hyperlink"/>
          <w:noProof/>
        </w:rPr>
        <w:t>Class Contactable</w:t>
      </w:r>
      <w:r>
        <w:rPr>
          <w:noProof/>
          <w:webHidden/>
        </w:rPr>
        <w:tab/>
      </w:r>
      <w:r>
        <w:rPr>
          <w:noProof/>
          <w:webHidden/>
        </w:rPr>
        <w:fldChar w:fldCharType="begin"/>
      </w:r>
      <w:r>
        <w:rPr>
          <w:noProof/>
          <w:webHidden/>
        </w:rPr>
        <w:instrText xml:space="preserve"> PAGEREF _Toc468649535 \h </w:instrText>
      </w:r>
      <w:r>
        <w:rPr>
          <w:noProof/>
          <w:webHidden/>
        </w:rPr>
      </w:r>
      <w:r>
        <w:rPr>
          <w:noProof/>
          <w:webHidden/>
        </w:rPr>
        <w:fldChar w:fldCharType="separate"/>
      </w:r>
      <w:ins w:id="486" w:author="Cory Casanave" w:date="2016-12-06T18:27:00Z">
        <w:r w:rsidR="00CD51EF">
          <w:rPr>
            <w:noProof/>
            <w:webHidden/>
          </w:rPr>
          <w:t>161</w:t>
        </w:r>
      </w:ins>
      <w:del w:id="487" w:author="Cory Casanave" w:date="2016-12-06T18:22:00Z">
        <w:r w:rsidR="00041B4E" w:rsidDel="00606FC4">
          <w:rPr>
            <w:noProof/>
            <w:webHidden/>
          </w:rPr>
          <w:delText>190</w:delText>
        </w:r>
      </w:del>
      <w:r>
        <w:rPr>
          <w:noProof/>
          <w:webHidden/>
        </w:rPr>
        <w:fldChar w:fldCharType="end"/>
      </w:r>
      <w:r w:rsidRPr="008E186E">
        <w:rPr>
          <w:rStyle w:val="Hyperlink"/>
          <w:noProof/>
        </w:rPr>
        <w:fldChar w:fldCharType="end"/>
      </w:r>
    </w:p>
    <w:p w14:paraId="001CE847" w14:textId="709070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"_Toc468649536"</w:instrText>
      </w:r>
      <w:r w:rsidRPr="008E186E">
        <w:rPr>
          <w:rStyle w:val="Hyperlink"/>
          <w:noProof/>
        </w:rPr>
        <w:instrText xml:space="preserve"> </w:instrText>
      </w:r>
      <w:r w:rsidRPr="008E186E">
        <w:rPr>
          <w:rStyle w:val="Hyperlink"/>
          <w:noProof/>
        </w:rPr>
        <w:fldChar w:fldCharType="separate"/>
      </w:r>
      <w:r w:rsidRPr="008E186E">
        <w:rPr>
          <w:rStyle w:val="Hyperlink"/>
          <w:noProof/>
        </w:rPr>
        <w:t>9.4.6</w:t>
      </w:r>
      <w:r>
        <w:rPr>
          <w:rFonts w:asciiTheme="minorHAnsi" w:eastAsiaTheme="minorEastAsia" w:hAnsiTheme="minorHAnsi" w:cstheme="minorBidi"/>
          <w:noProof/>
          <w:sz w:val="22"/>
          <w:szCs w:val="22"/>
        </w:rPr>
        <w:tab/>
      </w:r>
      <w:r w:rsidRPr="008E186E">
        <w:rPr>
          <w:rStyle w:val="Hyperlink"/>
          <w:noProof/>
        </w:rPr>
        <w:t>Class Electronic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_Toc468649536 \h </w:instrText>
      </w:r>
      <w:r>
        <w:rPr>
          <w:noProof/>
          <w:webHidden/>
        </w:rPr>
      </w:r>
      <w:r>
        <w:rPr>
          <w:noProof/>
          <w:webHidden/>
        </w:rPr>
        <w:fldChar w:fldCharType="separate"/>
      </w:r>
      <w:ins w:id="488" w:author="Cory Casanave" w:date="2016-12-06T18:27:00Z">
        <w:r w:rsidR="00CD51EF">
          <w:rPr>
            <w:noProof/>
            <w:webHidden/>
          </w:rPr>
          <w:t>162</w:t>
        </w:r>
      </w:ins>
      <w:del w:id="489" w:author="Cory Casanave" w:date="2016-12-06T18:22:00Z">
        <w:r w:rsidR="00041B4E" w:rsidDel="00606FC4">
          <w:rPr>
            <w:noProof/>
            <w:webHidden/>
          </w:rPr>
          <w:delText>191</w:delText>
        </w:r>
      </w:del>
      <w:r>
        <w:rPr>
          <w:noProof/>
          <w:webHidden/>
        </w:rPr>
        <w:fldChar w:fldCharType="end"/>
      </w:r>
      <w:r w:rsidRPr="008E186E">
        <w:rPr>
          <w:rStyle w:val="Hyperlink"/>
          <w:noProof/>
        </w:rPr>
        <w:fldChar w:fldCharType="end"/>
      </w:r>
    </w:p>
    <w:p w14:paraId="700795E6" w14:textId="5A3A66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"_Toc468649537"</w:instrText>
      </w:r>
      <w:r w:rsidRPr="008E186E">
        <w:rPr>
          <w:rStyle w:val="Hyperlink"/>
          <w:noProof/>
        </w:rPr>
        <w:instrText xml:space="preserve"> </w:instrText>
      </w:r>
      <w:r w:rsidRPr="008E186E">
        <w:rPr>
          <w:rStyle w:val="Hyperlink"/>
          <w:noProof/>
        </w:rPr>
        <w:fldChar w:fldCharType="separate"/>
      </w:r>
      <w:r w:rsidRPr="008E186E">
        <w:rPr>
          <w:rStyle w:val="Hyperlink"/>
          <w:noProof/>
        </w:rPr>
        <w:t>9.4.7</w:t>
      </w:r>
      <w:r>
        <w:rPr>
          <w:rFonts w:asciiTheme="minorHAnsi" w:eastAsiaTheme="minorEastAsia" w:hAnsiTheme="minorHAnsi" w:cstheme="minorBidi"/>
          <w:noProof/>
          <w:sz w:val="22"/>
          <w:szCs w:val="22"/>
        </w:rPr>
        <w:tab/>
      </w:r>
      <w:r w:rsidRPr="008E186E">
        <w:rPr>
          <w:rStyle w:val="Hyperlink"/>
          <w:noProof/>
        </w:rPr>
        <w:t>Class Email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_Toc468649537 \h </w:instrText>
      </w:r>
      <w:r>
        <w:rPr>
          <w:noProof/>
          <w:webHidden/>
        </w:rPr>
      </w:r>
      <w:r>
        <w:rPr>
          <w:noProof/>
          <w:webHidden/>
        </w:rPr>
        <w:fldChar w:fldCharType="separate"/>
      </w:r>
      <w:ins w:id="490" w:author="Cory Casanave" w:date="2016-12-06T18:27:00Z">
        <w:r w:rsidR="00CD51EF">
          <w:rPr>
            <w:noProof/>
            <w:webHidden/>
          </w:rPr>
          <w:t>162</w:t>
        </w:r>
      </w:ins>
      <w:del w:id="491" w:author="Cory Casanave" w:date="2016-12-06T18:22:00Z">
        <w:r w:rsidR="00041B4E" w:rsidDel="00606FC4">
          <w:rPr>
            <w:noProof/>
            <w:webHidden/>
          </w:rPr>
          <w:delText>191</w:delText>
        </w:r>
      </w:del>
      <w:r>
        <w:rPr>
          <w:noProof/>
          <w:webHidden/>
        </w:rPr>
        <w:fldChar w:fldCharType="end"/>
      </w:r>
      <w:r w:rsidRPr="008E186E">
        <w:rPr>
          <w:rStyle w:val="Hyperlink"/>
          <w:noProof/>
        </w:rPr>
        <w:fldChar w:fldCharType="end"/>
      </w:r>
    </w:p>
    <w:p w14:paraId="6E0E9BE7" w14:textId="4E2A7C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"_Toc468649538"</w:instrText>
      </w:r>
      <w:r w:rsidRPr="008E186E">
        <w:rPr>
          <w:rStyle w:val="Hyperlink"/>
          <w:noProof/>
        </w:rPr>
        <w:instrText xml:space="preserve"> </w:instrText>
      </w:r>
      <w:r w:rsidRPr="008E186E">
        <w:rPr>
          <w:rStyle w:val="Hyperlink"/>
          <w:noProof/>
        </w:rPr>
        <w:fldChar w:fldCharType="separate"/>
      </w:r>
      <w:r w:rsidRPr="008E186E">
        <w:rPr>
          <w:rStyle w:val="Hyperlink"/>
          <w:noProof/>
        </w:rPr>
        <w:t>9.4.8</w:t>
      </w:r>
      <w:r>
        <w:rPr>
          <w:rFonts w:asciiTheme="minorHAnsi" w:eastAsiaTheme="minorEastAsia" w:hAnsiTheme="minorHAnsi" w:cstheme="minorBidi"/>
          <w:noProof/>
          <w:sz w:val="22"/>
          <w:szCs w:val="22"/>
        </w:rPr>
        <w:tab/>
      </w:r>
      <w:r w:rsidRPr="008E186E">
        <w:rPr>
          <w:rStyle w:val="Hyperlink"/>
          <w:noProof/>
        </w:rPr>
        <w:t>Class Internet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_Toc468649538 \h </w:instrText>
      </w:r>
      <w:r>
        <w:rPr>
          <w:noProof/>
          <w:webHidden/>
        </w:rPr>
      </w:r>
      <w:r>
        <w:rPr>
          <w:noProof/>
          <w:webHidden/>
        </w:rPr>
        <w:fldChar w:fldCharType="separate"/>
      </w:r>
      <w:ins w:id="492" w:author="Cory Casanave" w:date="2016-12-06T18:27:00Z">
        <w:r w:rsidR="00CD51EF">
          <w:rPr>
            <w:noProof/>
            <w:webHidden/>
          </w:rPr>
          <w:t>163</w:t>
        </w:r>
      </w:ins>
      <w:del w:id="493"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417FE52E" w14:textId="075F354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"_Toc468649539"</w:instrText>
      </w:r>
      <w:r w:rsidRPr="008E186E">
        <w:rPr>
          <w:rStyle w:val="Hyperlink"/>
          <w:noProof/>
        </w:rPr>
        <w:instrText xml:space="preserve"> </w:instrText>
      </w:r>
      <w:r w:rsidRPr="008E186E">
        <w:rPr>
          <w:rStyle w:val="Hyperlink"/>
          <w:noProof/>
        </w:rPr>
        <w:fldChar w:fldCharType="separate"/>
      </w:r>
      <w:r w:rsidRPr="008E186E">
        <w:rPr>
          <w:rStyle w:val="Hyperlink"/>
          <w:noProof/>
        </w:rPr>
        <w:t>9.4.9</w:t>
      </w:r>
      <w:r>
        <w:rPr>
          <w:rFonts w:asciiTheme="minorHAnsi" w:eastAsiaTheme="minorEastAsia" w:hAnsiTheme="minorHAnsi" w:cstheme="minorBidi"/>
          <w:noProof/>
          <w:sz w:val="22"/>
          <w:szCs w:val="22"/>
        </w:rPr>
        <w:tab/>
      </w:r>
      <w:r w:rsidRPr="008E186E">
        <w:rPr>
          <w:rStyle w:val="Hyperlink"/>
          <w:noProof/>
        </w:rPr>
        <w:t>Class Network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_Toc468649539 \h </w:instrText>
      </w:r>
      <w:r>
        <w:rPr>
          <w:noProof/>
          <w:webHidden/>
        </w:rPr>
      </w:r>
      <w:r>
        <w:rPr>
          <w:noProof/>
          <w:webHidden/>
        </w:rPr>
        <w:fldChar w:fldCharType="separate"/>
      </w:r>
      <w:ins w:id="494" w:author="Cory Casanave" w:date="2016-12-06T18:27:00Z">
        <w:r w:rsidR="00CD51EF">
          <w:rPr>
            <w:noProof/>
            <w:webHidden/>
          </w:rPr>
          <w:t>163</w:t>
        </w:r>
      </w:ins>
      <w:del w:id="495"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6287DDB7" w14:textId="2275B4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"_Toc468649540"</w:instrText>
      </w:r>
      <w:r w:rsidRPr="008E186E">
        <w:rPr>
          <w:rStyle w:val="Hyperlink"/>
          <w:noProof/>
        </w:rPr>
        <w:instrText xml:space="preserve"> </w:instrText>
      </w:r>
      <w:r w:rsidRPr="008E186E">
        <w:rPr>
          <w:rStyle w:val="Hyperlink"/>
          <w:noProof/>
        </w:rPr>
        <w:fldChar w:fldCharType="separate"/>
      </w:r>
      <w:r w:rsidRPr="008E186E">
        <w:rPr>
          <w:rStyle w:val="Hyperlink"/>
          <w:noProof/>
        </w:rPr>
        <w:t>9.4.10</w:t>
      </w:r>
      <w:r>
        <w:rPr>
          <w:rFonts w:asciiTheme="minorHAnsi" w:eastAsiaTheme="minorEastAsia" w:hAnsiTheme="minorHAnsi" w:cstheme="minorBidi"/>
          <w:noProof/>
          <w:sz w:val="22"/>
          <w:szCs w:val="22"/>
        </w:rPr>
        <w:tab/>
      </w:r>
      <w:r w:rsidRPr="008E186E">
        <w:rPr>
          <w:rStyle w:val="Hyperlink"/>
          <w:noProof/>
        </w:rPr>
        <w:t>Class Postal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_Toc468649540 \h </w:instrText>
      </w:r>
      <w:r>
        <w:rPr>
          <w:noProof/>
          <w:webHidden/>
        </w:rPr>
      </w:r>
      <w:r>
        <w:rPr>
          <w:noProof/>
          <w:webHidden/>
        </w:rPr>
        <w:fldChar w:fldCharType="separate"/>
      </w:r>
      <w:ins w:id="496" w:author="Cory Casanave" w:date="2016-12-06T18:27:00Z">
        <w:r w:rsidR="00CD51EF">
          <w:rPr>
            <w:noProof/>
            <w:webHidden/>
          </w:rPr>
          <w:t>163</w:t>
        </w:r>
      </w:ins>
      <w:del w:id="497"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1151A4AD" w14:textId="2784342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"_Toc468649541"</w:instrText>
      </w:r>
      <w:r w:rsidRPr="008E186E">
        <w:rPr>
          <w:rStyle w:val="Hyperlink"/>
          <w:noProof/>
        </w:rPr>
        <w:instrText xml:space="preserve"> </w:instrText>
      </w:r>
      <w:r w:rsidRPr="008E186E">
        <w:rPr>
          <w:rStyle w:val="Hyperlink"/>
          <w:noProof/>
        </w:rPr>
        <w:fldChar w:fldCharType="separate"/>
      </w:r>
      <w:r w:rsidRPr="008E186E">
        <w:rPr>
          <w:rStyle w:val="Hyperlink"/>
          <w:noProof/>
        </w:rPr>
        <w:t>9.4.11</w:t>
      </w:r>
      <w:r>
        <w:rPr>
          <w:rFonts w:asciiTheme="minorHAnsi" w:eastAsiaTheme="minorEastAsia" w:hAnsiTheme="minorHAnsi" w:cstheme="minorBidi"/>
          <w:noProof/>
          <w:sz w:val="22"/>
          <w:szCs w:val="22"/>
        </w:rPr>
        <w:tab/>
      </w:r>
      <w:r w:rsidRPr="008E186E">
        <w:rPr>
          <w:rStyle w:val="Hyperlink"/>
          <w:noProof/>
        </w:rPr>
        <w:t>Class Postal Address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_Toc468649541 \h </w:instrText>
      </w:r>
      <w:r>
        <w:rPr>
          <w:noProof/>
          <w:webHidden/>
        </w:rPr>
      </w:r>
      <w:r>
        <w:rPr>
          <w:noProof/>
          <w:webHidden/>
        </w:rPr>
        <w:fldChar w:fldCharType="separate"/>
      </w:r>
      <w:ins w:id="498" w:author="Cory Casanave" w:date="2016-12-06T18:27:00Z">
        <w:r w:rsidR="00CD51EF">
          <w:rPr>
            <w:noProof/>
            <w:webHidden/>
          </w:rPr>
          <w:t>163</w:t>
        </w:r>
      </w:ins>
      <w:del w:id="499"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0427499B" w14:textId="48A7FB7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"_Toc468649542"</w:instrText>
      </w:r>
      <w:r w:rsidRPr="008E186E">
        <w:rPr>
          <w:rStyle w:val="Hyperlink"/>
          <w:noProof/>
        </w:rPr>
        <w:instrText xml:space="preserve"> </w:instrText>
      </w:r>
      <w:r w:rsidRPr="008E186E">
        <w:rPr>
          <w:rStyle w:val="Hyperlink"/>
          <w:noProof/>
        </w:rPr>
        <w:fldChar w:fldCharType="separate"/>
      </w:r>
      <w:r w:rsidRPr="008E186E">
        <w:rPr>
          <w:rStyle w:val="Hyperlink"/>
          <w:noProof/>
        </w:rPr>
        <w:t>9.4.12</w:t>
      </w:r>
      <w:r>
        <w:rPr>
          <w:rFonts w:asciiTheme="minorHAnsi" w:eastAsiaTheme="minorEastAsia" w:hAnsiTheme="minorHAnsi" w:cstheme="minorBidi"/>
          <w:noProof/>
          <w:sz w:val="22"/>
          <w:szCs w:val="22"/>
        </w:rPr>
        <w:tab/>
      </w:r>
      <w:r w:rsidRPr="008E186E">
        <w:rPr>
          <w:rStyle w:val="Hyperlink"/>
          <w:noProof/>
        </w:rPr>
        <w:t>Class Postal Address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_Toc468649542 \h </w:instrText>
      </w:r>
      <w:r>
        <w:rPr>
          <w:noProof/>
          <w:webHidden/>
        </w:rPr>
      </w:r>
      <w:r>
        <w:rPr>
          <w:noProof/>
          <w:webHidden/>
        </w:rPr>
        <w:fldChar w:fldCharType="separate"/>
      </w:r>
      <w:ins w:id="500" w:author="Cory Casanave" w:date="2016-12-06T18:27:00Z">
        <w:r w:rsidR="00CD51EF">
          <w:rPr>
            <w:noProof/>
            <w:webHidden/>
          </w:rPr>
          <w:t>165</w:t>
        </w:r>
      </w:ins>
      <w:del w:id="501" w:author="Cory Casanave" w:date="2016-12-06T18:22:00Z">
        <w:r w:rsidR="00041B4E" w:rsidDel="00606FC4">
          <w:rPr>
            <w:noProof/>
            <w:webHidden/>
          </w:rPr>
          <w:delText>193</w:delText>
        </w:r>
      </w:del>
      <w:r>
        <w:rPr>
          <w:noProof/>
          <w:webHidden/>
        </w:rPr>
        <w:fldChar w:fldCharType="end"/>
      </w:r>
      <w:r w:rsidRPr="008E186E">
        <w:rPr>
          <w:rStyle w:val="Hyperlink"/>
          <w:noProof/>
        </w:rPr>
        <w:fldChar w:fldCharType="end"/>
      </w:r>
    </w:p>
    <w:p w14:paraId="723F8118" w14:textId="452EC75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"_Toc468649543"</w:instrText>
      </w:r>
      <w:r w:rsidRPr="008E186E">
        <w:rPr>
          <w:rStyle w:val="Hyperlink"/>
          <w:noProof/>
        </w:rPr>
        <w:instrText xml:space="preserve"> </w:instrText>
      </w:r>
      <w:r w:rsidRPr="008E186E">
        <w:rPr>
          <w:rStyle w:val="Hyperlink"/>
          <w:noProof/>
        </w:rPr>
        <w:fldChar w:fldCharType="separate"/>
      </w:r>
      <w:r w:rsidRPr="008E186E">
        <w:rPr>
          <w:rStyle w:val="Hyperlink"/>
          <w:noProof/>
        </w:rPr>
        <w:t>9.4.13</w:t>
      </w:r>
      <w:r>
        <w:rPr>
          <w:rFonts w:asciiTheme="minorHAnsi" w:eastAsiaTheme="minorEastAsia" w:hAnsiTheme="minorHAnsi" w:cstheme="minorBidi"/>
          <w:noProof/>
          <w:sz w:val="22"/>
          <w:szCs w:val="22"/>
        </w:rPr>
        <w:tab/>
      </w:r>
      <w:r w:rsidRPr="008E186E">
        <w:rPr>
          <w:rStyle w:val="Hyperlink"/>
          <w:noProof/>
        </w:rPr>
        <w:t>Class Postal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_Toc468649543 \h </w:instrText>
      </w:r>
      <w:r>
        <w:rPr>
          <w:noProof/>
          <w:webHidden/>
        </w:rPr>
      </w:r>
      <w:r>
        <w:rPr>
          <w:noProof/>
          <w:webHidden/>
        </w:rPr>
        <w:fldChar w:fldCharType="separate"/>
      </w:r>
      <w:ins w:id="502" w:author="Cory Casanave" w:date="2016-12-06T18:27:00Z">
        <w:r w:rsidR="00CD51EF">
          <w:rPr>
            <w:noProof/>
            <w:webHidden/>
          </w:rPr>
          <w:t>165</w:t>
        </w:r>
      </w:ins>
      <w:del w:id="503"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094861FE" w14:textId="39C3E7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"_Toc468649544"</w:instrText>
      </w:r>
      <w:r w:rsidRPr="008E186E">
        <w:rPr>
          <w:rStyle w:val="Hyperlink"/>
          <w:noProof/>
        </w:rPr>
        <w:instrText xml:space="preserve"> </w:instrText>
      </w:r>
      <w:r w:rsidRPr="008E186E">
        <w:rPr>
          <w:rStyle w:val="Hyperlink"/>
          <w:noProof/>
        </w:rPr>
        <w:fldChar w:fldCharType="separate"/>
      </w:r>
      <w:r w:rsidRPr="008E186E">
        <w:rPr>
          <w:rStyle w:val="Hyperlink"/>
          <w:noProof/>
        </w:rPr>
        <w:t>9.4.14</w:t>
      </w:r>
      <w:r>
        <w:rPr>
          <w:rFonts w:asciiTheme="minorHAnsi" w:eastAsiaTheme="minorEastAsia" w:hAnsiTheme="minorHAnsi" w:cstheme="minorBidi"/>
          <w:noProof/>
          <w:sz w:val="22"/>
          <w:szCs w:val="22"/>
        </w:rPr>
        <w:tab/>
      </w:r>
      <w:r w:rsidRPr="008E186E">
        <w:rPr>
          <w:rStyle w:val="Hyperlink"/>
          <w:noProof/>
        </w:rPr>
        <w:t>Class Private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_Toc468649544 \h </w:instrText>
      </w:r>
      <w:r>
        <w:rPr>
          <w:noProof/>
          <w:webHidden/>
        </w:rPr>
      </w:r>
      <w:r>
        <w:rPr>
          <w:noProof/>
          <w:webHidden/>
        </w:rPr>
        <w:fldChar w:fldCharType="separate"/>
      </w:r>
      <w:ins w:id="504" w:author="Cory Casanave" w:date="2016-12-06T18:27:00Z">
        <w:r w:rsidR="00CD51EF">
          <w:rPr>
            <w:noProof/>
            <w:webHidden/>
          </w:rPr>
          <w:t>165</w:t>
        </w:r>
      </w:ins>
      <w:del w:id="505"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38E412E2" w14:textId="71D5D9A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"_Toc468649545"</w:instrText>
      </w:r>
      <w:r w:rsidRPr="008E186E">
        <w:rPr>
          <w:rStyle w:val="Hyperlink"/>
          <w:noProof/>
        </w:rPr>
        <w:instrText xml:space="preserve"> </w:instrText>
      </w:r>
      <w:r w:rsidRPr="008E186E">
        <w:rPr>
          <w:rStyle w:val="Hyperlink"/>
          <w:noProof/>
        </w:rPr>
        <w:fldChar w:fldCharType="separate"/>
      </w:r>
      <w:r w:rsidRPr="008E186E">
        <w:rPr>
          <w:rStyle w:val="Hyperlink"/>
          <w:noProof/>
        </w:rPr>
        <w:t>9.4.15</w:t>
      </w:r>
      <w:r>
        <w:rPr>
          <w:rFonts w:asciiTheme="minorHAnsi" w:eastAsiaTheme="minorEastAsia" w:hAnsiTheme="minorHAnsi" w:cstheme="minorBidi"/>
          <w:noProof/>
          <w:sz w:val="22"/>
          <w:szCs w:val="22"/>
        </w:rPr>
        <w:tab/>
      </w:r>
      <w:r w:rsidRPr="008E186E">
        <w:rPr>
          <w:rStyle w:val="Hyperlink"/>
          <w:noProof/>
        </w:rPr>
        <w:t>Class Radio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_Toc468649545 \h </w:instrText>
      </w:r>
      <w:r>
        <w:rPr>
          <w:noProof/>
          <w:webHidden/>
        </w:rPr>
      </w:r>
      <w:r>
        <w:rPr>
          <w:noProof/>
          <w:webHidden/>
        </w:rPr>
        <w:fldChar w:fldCharType="separate"/>
      </w:r>
      <w:ins w:id="506" w:author="Cory Casanave" w:date="2016-12-06T18:27:00Z">
        <w:r w:rsidR="00CD51EF">
          <w:rPr>
            <w:noProof/>
            <w:webHidden/>
          </w:rPr>
          <w:t>165</w:t>
        </w:r>
      </w:ins>
      <w:del w:id="507"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20B53821" w14:textId="4432E0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"_Toc468649546"</w:instrText>
      </w:r>
      <w:r w:rsidRPr="008E186E">
        <w:rPr>
          <w:rStyle w:val="Hyperlink"/>
          <w:noProof/>
        </w:rPr>
        <w:instrText xml:space="preserve"> </w:instrText>
      </w:r>
      <w:r w:rsidRPr="008E186E">
        <w:rPr>
          <w:rStyle w:val="Hyperlink"/>
          <w:noProof/>
        </w:rPr>
        <w:fldChar w:fldCharType="separate"/>
      </w:r>
      <w:r w:rsidRPr="008E186E">
        <w:rPr>
          <w:rStyle w:val="Hyperlink"/>
          <w:noProof/>
        </w:rPr>
        <w:t>9.4.16</w:t>
      </w:r>
      <w:r>
        <w:rPr>
          <w:rFonts w:asciiTheme="minorHAnsi" w:eastAsiaTheme="minorEastAsia" w:hAnsiTheme="minorHAnsi" w:cstheme="minorBidi"/>
          <w:noProof/>
          <w:sz w:val="22"/>
          <w:szCs w:val="22"/>
        </w:rPr>
        <w:tab/>
      </w:r>
      <w:r w:rsidRPr="008E186E">
        <w:rPr>
          <w:rStyle w:val="Hyperlink"/>
          <w:noProof/>
        </w:rPr>
        <w:t>Class Social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_Toc468649546 \h </w:instrText>
      </w:r>
      <w:r>
        <w:rPr>
          <w:noProof/>
          <w:webHidden/>
        </w:rPr>
      </w:r>
      <w:r>
        <w:rPr>
          <w:noProof/>
          <w:webHidden/>
        </w:rPr>
        <w:fldChar w:fldCharType="separate"/>
      </w:r>
      <w:ins w:id="508" w:author="Cory Casanave" w:date="2016-12-06T18:27:00Z">
        <w:r w:rsidR="00CD51EF">
          <w:rPr>
            <w:noProof/>
            <w:webHidden/>
          </w:rPr>
          <w:t>166</w:t>
        </w:r>
      </w:ins>
      <w:del w:id="509"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6336FD2A" w14:textId="2990086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"_Toc468649547"</w:instrText>
      </w:r>
      <w:r w:rsidRPr="008E186E">
        <w:rPr>
          <w:rStyle w:val="Hyperlink"/>
          <w:noProof/>
        </w:rPr>
        <w:instrText xml:space="preserve"> </w:instrText>
      </w:r>
      <w:r w:rsidRPr="008E186E">
        <w:rPr>
          <w:rStyle w:val="Hyperlink"/>
          <w:noProof/>
        </w:rPr>
        <w:fldChar w:fldCharType="separate"/>
      </w:r>
      <w:r w:rsidRPr="008E186E">
        <w:rPr>
          <w:rStyle w:val="Hyperlink"/>
          <w:noProof/>
        </w:rPr>
        <w:t>9.4.17</w:t>
      </w:r>
      <w:r>
        <w:rPr>
          <w:rFonts w:asciiTheme="minorHAnsi" w:eastAsiaTheme="minorEastAsia" w:hAnsiTheme="minorHAnsi" w:cstheme="minorBidi"/>
          <w:noProof/>
          <w:sz w:val="22"/>
          <w:szCs w:val="22"/>
        </w:rPr>
        <w:tab/>
      </w:r>
      <w:r w:rsidRPr="008E186E">
        <w:rPr>
          <w:rStyle w:val="Hyperlink"/>
          <w:noProof/>
        </w:rPr>
        <w:t>Class Telephone Area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_Toc468649547 \h </w:instrText>
      </w:r>
      <w:r>
        <w:rPr>
          <w:noProof/>
          <w:webHidden/>
        </w:rPr>
      </w:r>
      <w:r>
        <w:rPr>
          <w:noProof/>
          <w:webHidden/>
        </w:rPr>
        <w:fldChar w:fldCharType="separate"/>
      </w:r>
      <w:ins w:id="510" w:author="Cory Casanave" w:date="2016-12-06T18:27:00Z">
        <w:r w:rsidR="00CD51EF">
          <w:rPr>
            <w:noProof/>
            <w:webHidden/>
          </w:rPr>
          <w:t>166</w:t>
        </w:r>
      </w:ins>
      <w:del w:id="511"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4F9B106B" w14:textId="191A2C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"_Toc468649548"</w:instrText>
      </w:r>
      <w:r w:rsidRPr="008E186E">
        <w:rPr>
          <w:rStyle w:val="Hyperlink"/>
          <w:noProof/>
        </w:rPr>
        <w:instrText xml:space="preserve"> </w:instrText>
      </w:r>
      <w:r w:rsidRPr="008E186E">
        <w:rPr>
          <w:rStyle w:val="Hyperlink"/>
          <w:noProof/>
        </w:rPr>
        <w:fldChar w:fldCharType="separate"/>
      </w:r>
      <w:r w:rsidRPr="008E186E">
        <w:rPr>
          <w:rStyle w:val="Hyperlink"/>
          <w:noProof/>
        </w:rPr>
        <w:t>9.4.18</w:t>
      </w:r>
      <w:r>
        <w:rPr>
          <w:rFonts w:asciiTheme="minorHAnsi" w:eastAsiaTheme="minorEastAsia" w:hAnsiTheme="minorHAnsi" w:cstheme="minorBidi"/>
          <w:noProof/>
          <w:sz w:val="22"/>
          <w:szCs w:val="22"/>
        </w:rPr>
        <w:tab/>
      </w:r>
      <w:r w:rsidRPr="008E186E">
        <w:rPr>
          <w:rStyle w:val="Hyperlink"/>
          <w:noProof/>
        </w:rPr>
        <w:t>Class Telephone Country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_Toc468649548 \h </w:instrText>
      </w:r>
      <w:r>
        <w:rPr>
          <w:noProof/>
          <w:webHidden/>
        </w:rPr>
      </w:r>
      <w:r>
        <w:rPr>
          <w:noProof/>
          <w:webHidden/>
        </w:rPr>
        <w:fldChar w:fldCharType="separate"/>
      </w:r>
      <w:ins w:id="512" w:author="Cory Casanave" w:date="2016-12-06T18:27:00Z">
        <w:r w:rsidR="00CD51EF">
          <w:rPr>
            <w:noProof/>
            <w:webHidden/>
          </w:rPr>
          <w:t>166</w:t>
        </w:r>
      </w:ins>
      <w:del w:id="513"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0AD1C2C0" w14:textId="02D804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"_Toc468649549"</w:instrText>
      </w:r>
      <w:r w:rsidRPr="008E186E">
        <w:rPr>
          <w:rStyle w:val="Hyperlink"/>
          <w:noProof/>
        </w:rPr>
        <w:instrText xml:space="preserve"> </w:instrText>
      </w:r>
      <w:r w:rsidRPr="008E186E">
        <w:rPr>
          <w:rStyle w:val="Hyperlink"/>
          <w:noProof/>
        </w:rPr>
        <w:fldChar w:fldCharType="separate"/>
      </w:r>
      <w:r w:rsidRPr="008E186E">
        <w:rPr>
          <w:rStyle w:val="Hyperlink"/>
          <w:noProof/>
        </w:rPr>
        <w:t>9.4.19</w:t>
      </w:r>
      <w:r>
        <w:rPr>
          <w:rFonts w:asciiTheme="minorHAnsi" w:eastAsiaTheme="minorEastAsia" w:hAnsiTheme="minorHAnsi" w:cstheme="minorBidi"/>
          <w:noProof/>
          <w:sz w:val="22"/>
          <w:szCs w:val="22"/>
        </w:rPr>
        <w:tab/>
      </w:r>
      <w:r w:rsidRPr="008E186E">
        <w:rPr>
          <w:rStyle w:val="Hyperlink"/>
          <w:noProof/>
        </w:rPr>
        <w:t>Class Telephone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_Toc468649549 \h </w:instrText>
      </w:r>
      <w:r>
        <w:rPr>
          <w:noProof/>
          <w:webHidden/>
        </w:rPr>
      </w:r>
      <w:r>
        <w:rPr>
          <w:noProof/>
          <w:webHidden/>
        </w:rPr>
        <w:fldChar w:fldCharType="separate"/>
      </w:r>
      <w:ins w:id="514" w:author="Cory Casanave" w:date="2016-12-06T18:27:00Z">
        <w:r w:rsidR="00CD51EF">
          <w:rPr>
            <w:noProof/>
            <w:webHidden/>
          </w:rPr>
          <w:t>166</w:t>
        </w:r>
      </w:ins>
      <w:del w:id="515"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2C28E61D" w14:textId="1AAD7535"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"_Toc468649550"</w:instrText>
      </w:r>
      <w:r w:rsidRPr="008E186E">
        <w:rPr>
          <w:rStyle w:val="Hyperlink"/>
          <w:noProof/>
        </w:rPr>
        <w:instrText xml:space="preserve"> </w:instrText>
      </w:r>
      <w:r w:rsidRPr="008E186E">
        <w:rPr>
          <w:rStyle w:val="Hyperlink"/>
          <w:noProof/>
        </w:rPr>
        <w:fldChar w:fldCharType="separate"/>
      </w:r>
      <w:r w:rsidRPr="008E186E">
        <w:rPr>
          <w:rStyle w:val="Hyperlink"/>
          <w:noProof/>
        </w:rPr>
        <w:t>9.4.20</w:t>
      </w:r>
      <w:r>
        <w:rPr>
          <w:rFonts w:asciiTheme="minorHAnsi" w:eastAsiaTheme="minorEastAsia" w:hAnsiTheme="minorHAnsi" w:cstheme="minorBidi"/>
          <w:noProof/>
          <w:sz w:val="22"/>
          <w:szCs w:val="22"/>
        </w:rPr>
        <w:tab/>
      </w:r>
      <w:r w:rsidRPr="008E186E">
        <w:rPr>
          <w:rStyle w:val="Hyperlink"/>
          <w:noProof/>
        </w:rPr>
        <w:t>Class Telephone Number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_Toc468649550 \h </w:instrText>
      </w:r>
      <w:r>
        <w:rPr>
          <w:noProof/>
          <w:webHidden/>
        </w:rPr>
      </w:r>
      <w:r>
        <w:rPr>
          <w:noProof/>
          <w:webHidden/>
        </w:rPr>
        <w:fldChar w:fldCharType="separate"/>
      </w:r>
      <w:ins w:id="516" w:author="Cory Casanave" w:date="2016-12-06T18:27:00Z">
        <w:r w:rsidR="00CD51EF">
          <w:rPr>
            <w:noProof/>
            <w:webHidden/>
          </w:rPr>
          <w:t>167</w:t>
        </w:r>
      </w:ins>
      <w:del w:id="517"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3810C060" w14:textId="4F0DE3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"_Toc468649551"</w:instrText>
      </w:r>
      <w:r w:rsidRPr="008E186E">
        <w:rPr>
          <w:rStyle w:val="Hyperlink"/>
          <w:noProof/>
        </w:rPr>
        <w:instrText xml:space="preserve"> </w:instrText>
      </w:r>
      <w:r w:rsidRPr="008E186E">
        <w:rPr>
          <w:rStyle w:val="Hyperlink"/>
          <w:noProof/>
        </w:rPr>
        <w:fldChar w:fldCharType="separate"/>
      </w:r>
      <w:r w:rsidRPr="008E186E">
        <w:rPr>
          <w:rStyle w:val="Hyperlink"/>
          <w:noProof/>
        </w:rPr>
        <w:t>9.4.21</w:t>
      </w:r>
      <w:r>
        <w:rPr>
          <w:rFonts w:asciiTheme="minorHAnsi" w:eastAsiaTheme="minorEastAsia" w:hAnsiTheme="minorHAnsi" w:cstheme="minorBidi"/>
          <w:noProof/>
          <w:sz w:val="22"/>
          <w:szCs w:val="22"/>
        </w:rPr>
        <w:tab/>
      </w:r>
      <w:r w:rsidRPr="008E186E">
        <w:rPr>
          <w:rStyle w:val="Hyperlink"/>
          <w:noProof/>
        </w:rPr>
        <w:t>Class Telephone Number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_Toc468649551 \h </w:instrText>
      </w:r>
      <w:r>
        <w:rPr>
          <w:noProof/>
          <w:webHidden/>
        </w:rPr>
      </w:r>
      <w:r>
        <w:rPr>
          <w:noProof/>
          <w:webHidden/>
        </w:rPr>
        <w:fldChar w:fldCharType="separate"/>
      </w:r>
      <w:ins w:id="518" w:author="Cory Casanave" w:date="2016-12-06T18:27:00Z">
        <w:r w:rsidR="00CD51EF">
          <w:rPr>
            <w:noProof/>
            <w:webHidden/>
          </w:rPr>
          <w:t>167</w:t>
        </w:r>
      </w:ins>
      <w:del w:id="519"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75B0F48B" w14:textId="47E888F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"_Toc468649552"</w:instrText>
      </w:r>
      <w:r w:rsidRPr="008E186E">
        <w:rPr>
          <w:rStyle w:val="Hyperlink"/>
          <w:noProof/>
        </w:rPr>
        <w:instrText xml:space="preserve"> </w:instrText>
      </w:r>
      <w:r w:rsidRPr="008E186E">
        <w:rPr>
          <w:rStyle w:val="Hyperlink"/>
          <w:noProof/>
        </w:rPr>
        <w:fldChar w:fldCharType="separate"/>
      </w:r>
      <w:r w:rsidRPr="008E186E">
        <w:rPr>
          <w:rStyle w:val="Hyperlink"/>
          <w:noProof/>
        </w:rPr>
        <w:t>9.4.22</w:t>
      </w:r>
      <w:r>
        <w:rPr>
          <w:rFonts w:asciiTheme="minorHAnsi" w:eastAsiaTheme="minorEastAsia" w:hAnsiTheme="minorHAnsi" w:cstheme="minorBidi"/>
          <w:noProof/>
          <w:sz w:val="22"/>
          <w:szCs w:val="22"/>
        </w:rPr>
        <w:tab/>
      </w:r>
      <w:r w:rsidRPr="008E186E">
        <w:rPr>
          <w:rStyle w:val="Hyperlink"/>
          <w:noProof/>
        </w:rPr>
        <w:t>Class Website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_Toc468649552 \h </w:instrText>
      </w:r>
      <w:r>
        <w:rPr>
          <w:noProof/>
          <w:webHidden/>
        </w:rPr>
      </w:r>
      <w:r>
        <w:rPr>
          <w:noProof/>
          <w:webHidden/>
        </w:rPr>
        <w:fldChar w:fldCharType="separate"/>
      </w:r>
      <w:ins w:id="520" w:author="Cory Casanave" w:date="2016-12-06T18:27:00Z">
        <w:r w:rsidR="00CD51EF">
          <w:rPr>
            <w:noProof/>
            <w:webHidden/>
          </w:rPr>
          <w:t>167</w:t>
        </w:r>
      </w:ins>
      <w:del w:id="521"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20A27840" w14:textId="06B9741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"_Toc468649553"</w:instrText>
      </w:r>
      <w:r w:rsidRPr="008E186E">
        <w:rPr>
          <w:rStyle w:val="Hyperlink"/>
          <w:noProof/>
        </w:rPr>
        <w:instrText xml:space="preserve"> </w:instrText>
      </w:r>
      <w:r w:rsidRPr="008E186E">
        <w:rPr>
          <w:rStyle w:val="Hyperlink"/>
          <w:noProof/>
        </w:rPr>
        <w:fldChar w:fldCharType="separate"/>
      </w:r>
      <w:r w:rsidRPr="008E186E">
        <w:rPr>
          <w:rStyle w:val="Hyperlink"/>
          <w:noProof/>
        </w:rPr>
        <w:t>9.5</w:t>
      </w:r>
      <w:r>
        <w:rPr>
          <w:rFonts w:asciiTheme="minorHAnsi" w:eastAsiaTheme="minorEastAsia" w:hAnsiTheme="minorHAnsi" w:cstheme="minorBidi"/>
          <w:noProof/>
          <w:sz w:val="22"/>
          <w:szCs w:val="22"/>
        </w:rPr>
        <w:tab/>
      </w:r>
      <w:r w:rsidRPr="008E186E">
        <w:rPr>
          <w:rStyle w:val="Hyperlink"/>
          <w:noProof/>
        </w:rPr>
        <w:t>Threat-risk-conceptual-model::Generic Concept Library::Containment</w:t>
      </w:r>
      <w:r>
        <w:rPr>
          <w:noProof/>
          <w:webHidden/>
        </w:rPr>
        <w:tab/>
      </w:r>
      <w:r>
        <w:rPr>
          <w:noProof/>
          <w:webHidden/>
        </w:rPr>
        <w:fldChar w:fldCharType="begin"/>
      </w:r>
      <w:r>
        <w:rPr>
          <w:noProof/>
          <w:webHidden/>
        </w:rPr>
        <w:instrText xml:space="preserve"> PAGEREF _Toc468649553 \h </w:instrText>
      </w:r>
      <w:r>
        <w:rPr>
          <w:noProof/>
          <w:webHidden/>
        </w:rPr>
      </w:r>
      <w:r>
        <w:rPr>
          <w:noProof/>
          <w:webHidden/>
        </w:rPr>
        <w:fldChar w:fldCharType="separate"/>
      </w:r>
      <w:ins w:id="522" w:author="Cory Casanave" w:date="2016-12-06T18:27:00Z">
        <w:r w:rsidR="00CD51EF">
          <w:rPr>
            <w:noProof/>
            <w:webHidden/>
          </w:rPr>
          <w:t>170</w:t>
        </w:r>
      </w:ins>
      <w:del w:id="523" w:author="Cory Casanave" w:date="2016-12-06T18:22:00Z">
        <w:r w:rsidR="00041B4E" w:rsidDel="00606FC4">
          <w:rPr>
            <w:noProof/>
            <w:webHidden/>
          </w:rPr>
          <w:delText>199</w:delText>
        </w:r>
      </w:del>
      <w:r>
        <w:rPr>
          <w:noProof/>
          <w:webHidden/>
        </w:rPr>
        <w:fldChar w:fldCharType="end"/>
      </w:r>
      <w:r w:rsidRPr="008E186E">
        <w:rPr>
          <w:rStyle w:val="Hyperlink"/>
          <w:noProof/>
        </w:rPr>
        <w:fldChar w:fldCharType="end"/>
      </w:r>
    </w:p>
    <w:p w14:paraId="13EBFD8E" w14:textId="2C6806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"_Toc468649554"</w:instrText>
      </w:r>
      <w:r w:rsidRPr="008E186E">
        <w:rPr>
          <w:rStyle w:val="Hyperlink"/>
          <w:noProof/>
        </w:rPr>
        <w:instrText xml:space="preserve"> </w:instrText>
      </w:r>
      <w:r w:rsidRPr="008E186E">
        <w:rPr>
          <w:rStyle w:val="Hyperlink"/>
          <w:noProof/>
        </w:rPr>
        <w:fldChar w:fldCharType="separate"/>
      </w:r>
      <w:r w:rsidRPr="008E186E">
        <w:rPr>
          <w:rStyle w:val="Hyperlink"/>
          <w:noProof/>
        </w:rPr>
        <w:t>9.5.1</w:t>
      </w:r>
      <w:r>
        <w:rPr>
          <w:rFonts w:asciiTheme="minorHAnsi" w:eastAsiaTheme="minorEastAsia" w:hAnsiTheme="minorHAnsi" w:cstheme="minorBidi"/>
          <w:noProof/>
          <w:sz w:val="22"/>
          <w:szCs w:val="22"/>
        </w:rPr>
        <w:tab/>
      </w:r>
      <w:r w:rsidRPr="008E186E">
        <w:rPr>
          <w:rStyle w:val="Hyperlink"/>
          <w:noProof/>
        </w:rPr>
        <w:t>Diagram: Containment</w:t>
      </w:r>
      <w:r>
        <w:rPr>
          <w:noProof/>
          <w:webHidden/>
        </w:rPr>
        <w:tab/>
      </w:r>
      <w:r>
        <w:rPr>
          <w:noProof/>
          <w:webHidden/>
        </w:rPr>
        <w:fldChar w:fldCharType="begin"/>
      </w:r>
      <w:r>
        <w:rPr>
          <w:noProof/>
          <w:webHidden/>
        </w:rPr>
        <w:instrText xml:space="preserve"> PAGEREF _Toc468649554 \h </w:instrText>
      </w:r>
      <w:r>
        <w:rPr>
          <w:noProof/>
          <w:webHidden/>
        </w:rPr>
      </w:r>
      <w:r>
        <w:rPr>
          <w:noProof/>
          <w:webHidden/>
        </w:rPr>
        <w:fldChar w:fldCharType="separate"/>
      </w:r>
      <w:ins w:id="524" w:author="Cory Casanave" w:date="2016-12-06T18:27:00Z">
        <w:r w:rsidR="00CD51EF">
          <w:rPr>
            <w:noProof/>
            <w:webHidden/>
          </w:rPr>
          <w:t>170</w:t>
        </w:r>
      </w:ins>
      <w:del w:id="525" w:author="Cory Casanave" w:date="2016-12-06T18:22:00Z">
        <w:r w:rsidR="00041B4E" w:rsidDel="00606FC4">
          <w:rPr>
            <w:noProof/>
            <w:webHidden/>
          </w:rPr>
          <w:delText>199</w:delText>
        </w:r>
      </w:del>
      <w:r>
        <w:rPr>
          <w:noProof/>
          <w:webHidden/>
        </w:rPr>
        <w:fldChar w:fldCharType="end"/>
      </w:r>
      <w:r w:rsidRPr="008E186E">
        <w:rPr>
          <w:rStyle w:val="Hyperlink"/>
          <w:noProof/>
        </w:rPr>
        <w:fldChar w:fldCharType="end"/>
      </w:r>
    </w:p>
    <w:p w14:paraId="5F6ADCF1" w14:textId="016A21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"_Toc468649555"</w:instrText>
      </w:r>
      <w:r w:rsidRPr="008E186E">
        <w:rPr>
          <w:rStyle w:val="Hyperlink"/>
          <w:noProof/>
        </w:rPr>
        <w:instrText xml:space="preserve"> </w:instrText>
      </w:r>
      <w:r w:rsidRPr="008E186E">
        <w:rPr>
          <w:rStyle w:val="Hyperlink"/>
          <w:noProof/>
        </w:rPr>
        <w:fldChar w:fldCharType="separate"/>
      </w:r>
      <w:r w:rsidRPr="008E186E">
        <w:rPr>
          <w:rStyle w:val="Hyperlink"/>
          <w:noProof/>
        </w:rPr>
        <w:t>9.5.2</w:t>
      </w:r>
      <w:r>
        <w:rPr>
          <w:rFonts w:asciiTheme="minorHAnsi" w:eastAsiaTheme="minorEastAsia" w:hAnsiTheme="minorHAnsi" w:cstheme="minorBidi"/>
          <w:noProof/>
          <w:sz w:val="22"/>
          <w:szCs w:val="22"/>
        </w:rPr>
        <w:tab/>
      </w:r>
      <w:r w:rsidRPr="008E186E">
        <w:rPr>
          <w:rStyle w:val="Hyperlink"/>
          <w:noProof/>
        </w:rPr>
        <w:t>Diagram: Move Between Containers</w:t>
      </w:r>
      <w:r>
        <w:rPr>
          <w:noProof/>
          <w:webHidden/>
        </w:rPr>
        <w:tab/>
      </w:r>
      <w:r>
        <w:rPr>
          <w:noProof/>
          <w:webHidden/>
        </w:rPr>
        <w:fldChar w:fldCharType="begin"/>
      </w:r>
      <w:r>
        <w:rPr>
          <w:noProof/>
          <w:webHidden/>
        </w:rPr>
        <w:instrText xml:space="preserve"> PAGEREF _Toc468649555 \h </w:instrText>
      </w:r>
      <w:r>
        <w:rPr>
          <w:noProof/>
          <w:webHidden/>
        </w:rPr>
      </w:r>
      <w:r>
        <w:rPr>
          <w:noProof/>
          <w:webHidden/>
        </w:rPr>
        <w:fldChar w:fldCharType="separate"/>
      </w:r>
      <w:ins w:id="526" w:author="Cory Casanave" w:date="2016-12-06T18:27:00Z">
        <w:r w:rsidR="00CD51EF">
          <w:rPr>
            <w:noProof/>
            <w:webHidden/>
          </w:rPr>
          <w:t>171</w:t>
        </w:r>
      </w:ins>
      <w:del w:id="527" w:author="Cory Casanave" w:date="2016-12-06T18:22:00Z">
        <w:r w:rsidR="00041B4E" w:rsidDel="00606FC4">
          <w:rPr>
            <w:noProof/>
            <w:webHidden/>
          </w:rPr>
          <w:delText>200</w:delText>
        </w:r>
      </w:del>
      <w:r>
        <w:rPr>
          <w:noProof/>
          <w:webHidden/>
        </w:rPr>
        <w:fldChar w:fldCharType="end"/>
      </w:r>
      <w:r w:rsidRPr="008E186E">
        <w:rPr>
          <w:rStyle w:val="Hyperlink"/>
          <w:noProof/>
        </w:rPr>
        <w:fldChar w:fldCharType="end"/>
      </w:r>
    </w:p>
    <w:p w14:paraId="21AAF7C6" w14:textId="613CE1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"_Toc468649556"</w:instrText>
      </w:r>
      <w:r w:rsidRPr="008E186E">
        <w:rPr>
          <w:rStyle w:val="Hyperlink"/>
          <w:noProof/>
        </w:rPr>
        <w:instrText xml:space="preserve"> </w:instrText>
      </w:r>
      <w:r w:rsidRPr="008E186E">
        <w:rPr>
          <w:rStyle w:val="Hyperlink"/>
          <w:noProof/>
        </w:rPr>
        <w:fldChar w:fldCharType="separate"/>
      </w:r>
      <w:r w:rsidRPr="008E186E">
        <w:rPr>
          <w:rStyle w:val="Hyperlink"/>
          <w:noProof/>
        </w:rPr>
        <w:t>9.5.3</w:t>
      </w:r>
      <w:r>
        <w:rPr>
          <w:rFonts w:asciiTheme="minorHAnsi" w:eastAsiaTheme="minorEastAsia" w:hAnsiTheme="minorHAnsi" w:cstheme="minorBidi"/>
          <w:noProof/>
          <w:sz w:val="22"/>
          <w:szCs w:val="22"/>
        </w:rPr>
        <w:tab/>
      </w:r>
      <w:r w:rsidRPr="008E186E">
        <w:rPr>
          <w:rStyle w:val="Hyperlink"/>
          <w:noProof/>
        </w:rPr>
        <w:t>Diagram: Physical Containment</w:t>
      </w:r>
      <w:r>
        <w:rPr>
          <w:noProof/>
          <w:webHidden/>
        </w:rPr>
        <w:tab/>
      </w:r>
      <w:r>
        <w:rPr>
          <w:noProof/>
          <w:webHidden/>
        </w:rPr>
        <w:fldChar w:fldCharType="begin"/>
      </w:r>
      <w:r>
        <w:rPr>
          <w:noProof/>
          <w:webHidden/>
        </w:rPr>
        <w:instrText xml:space="preserve"> PAGEREF _Toc468649556 \h </w:instrText>
      </w:r>
      <w:r>
        <w:rPr>
          <w:noProof/>
          <w:webHidden/>
        </w:rPr>
      </w:r>
      <w:r>
        <w:rPr>
          <w:noProof/>
          <w:webHidden/>
        </w:rPr>
        <w:fldChar w:fldCharType="separate"/>
      </w:r>
      <w:ins w:id="528" w:author="Cory Casanave" w:date="2016-12-06T18:27:00Z">
        <w:r w:rsidR="00CD51EF">
          <w:rPr>
            <w:noProof/>
            <w:webHidden/>
          </w:rPr>
          <w:t>172</w:t>
        </w:r>
      </w:ins>
      <w:del w:id="529"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36F021D3" w14:textId="20F2177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"_Toc468649557"</w:instrText>
      </w:r>
      <w:r w:rsidRPr="008E186E">
        <w:rPr>
          <w:rStyle w:val="Hyperlink"/>
          <w:noProof/>
        </w:rPr>
        <w:instrText xml:space="preserve"> </w:instrText>
      </w:r>
      <w:r w:rsidRPr="008E186E">
        <w:rPr>
          <w:rStyle w:val="Hyperlink"/>
          <w:noProof/>
        </w:rPr>
        <w:fldChar w:fldCharType="separate"/>
      </w:r>
      <w:r w:rsidRPr="008E186E">
        <w:rPr>
          <w:rStyle w:val="Hyperlink"/>
          <w:noProof/>
        </w:rPr>
        <w:t>9.5.4</w:t>
      </w:r>
      <w:r>
        <w:rPr>
          <w:rFonts w:asciiTheme="minorHAnsi" w:eastAsiaTheme="minorEastAsia" w:hAnsiTheme="minorHAnsi" w:cstheme="minorBidi"/>
          <w:noProof/>
          <w:sz w:val="22"/>
          <w:szCs w:val="22"/>
        </w:rPr>
        <w:tab/>
      </w:r>
      <w:r w:rsidRPr="008E186E">
        <w:rPr>
          <w:rStyle w:val="Hyperlink"/>
          <w:noProof/>
        </w:rPr>
        <w:t>Class Add To Container Event</w:t>
      </w:r>
      <w:r>
        <w:rPr>
          <w:noProof/>
          <w:webHidden/>
        </w:rPr>
        <w:tab/>
      </w:r>
      <w:r>
        <w:rPr>
          <w:noProof/>
          <w:webHidden/>
        </w:rPr>
        <w:fldChar w:fldCharType="begin"/>
      </w:r>
      <w:r>
        <w:rPr>
          <w:noProof/>
          <w:webHidden/>
        </w:rPr>
        <w:instrText xml:space="preserve"> PAGEREF _Toc468649557 \h </w:instrText>
      </w:r>
      <w:r>
        <w:rPr>
          <w:noProof/>
          <w:webHidden/>
        </w:rPr>
      </w:r>
      <w:r>
        <w:rPr>
          <w:noProof/>
          <w:webHidden/>
        </w:rPr>
        <w:fldChar w:fldCharType="separate"/>
      </w:r>
      <w:ins w:id="530" w:author="Cory Casanave" w:date="2016-12-06T18:27:00Z">
        <w:r w:rsidR="00CD51EF">
          <w:rPr>
            <w:noProof/>
            <w:webHidden/>
          </w:rPr>
          <w:t>172</w:t>
        </w:r>
      </w:ins>
      <w:del w:id="531"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354E6CA7" w14:textId="3A0F27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"_Toc468649558"</w:instrText>
      </w:r>
      <w:r w:rsidRPr="008E186E">
        <w:rPr>
          <w:rStyle w:val="Hyperlink"/>
          <w:noProof/>
        </w:rPr>
        <w:instrText xml:space="preserve"> </w:instrText>
      </w:r>
      <w:r w:rsidRPr="008E186E">
        <w:rPr>
          <w:rStyle w:val="Hyperlink"/>
          <w:noProof/>
        </w:rPr>
        <w:fldChar w:fldCharType="separate"/>
      </w:r>
      <w:r w:rsidRPr="008E186E">
        <w:rPr>
          <w:rStyle w:val="Hyperlink"/>
          <w:noProof/>
        </w:rPr>
        <w:t>9.5.5</w:t>
      </w:r>
      <w:r>
        <w:rPr>
          <w:rFonts w:asciiTheme="minorHAnsi" w:eastAsiaTheme="minorEastAsia" w:hAnsiTheme="minorHAnsi" w:cstheme="minorBidi"/>
          <w:noProof/>
          <w:sz w:val="22"/>
          <w:szCs w:val="22"/>
        </w:rPr>
        <w:tab/>
      </w:r>
      <w:r w:rsidRPr="008E186E">
        <w:rPr>
          <w:rStyle w:val="Hyperlink"/>
          <w:noProof/>
        </w:rPr>
        <w:t>Class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_Toc468649558 \h </w:instrText>
      </w:r>
      <w:r>
        <w:rPr>
          <w:noProof/>
          <w:webHidden/>
        </w:rPr>
      </w:r>
      <w:r>
        <w:rPr>
          <w:noProof/>
          <w:webHidden/>
        </w:rPr>
        <w:fldChar w:fldCharType="separate"/>
      </w:r>
      <w:ins w:id="532" w:author="Cory Casanave" w:date="2016-12-06T18:27:00Z">
        <w:r w:rsidR="00CD51EF">
          <w:rPr>
            <w:noProof/>
            <w:webHidden/>
          </w:rPr>
          <w:t>172</w:t>
        </w:r>
      </w:ins>
      <w:del w:id="533"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1CAB03B5" w14:textId="52608B0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"_Toc468649559"</w:instrText>
      </w:r>
      <w:r w:rsidRPr="008E186E">
        <w:rPr>
          <w:rStyle w:val="Hyperlink"/>
          <w:noProof/>
        </w:rPr>
        <w:instrText xml:space="preserve"> </w:instrText>
      </w:r>
      <w:r w:rsidRPr="008E186E">
        <w:rPr>
          <w:rStyle w:val="Hyperlink"/>
          <w:noProof/>
        </w:rPr>
        <w:fldChar w:fldCharType="separate"/>
      </w:r>
      <w:r w:rsidRPr="008E186E">
        <w:rPr>
          <w:rStyle w:val="Hyperlink"/>
          <w:noProof/>
        </w:rPr>
        <w:t>9.5.6</w:t>
      </w:r>
      <w:r>
        <w:rPr>
          <w:rFonts w:asciiTheme="minorHAnsi" w:eastAsiaTheme="minorEastAsia" w:hAnsiTheme="minorHAnsi" w:cstheme="minorBidi"/>
          <w:noProof/>
          <w:sz w:val="22"/>
          <w:szCs w:val="22"/>
        </w:rPr>
        <w:tab/>
      </w:r>
      <w:r w:rsidRPr="008E186E">
        <w:rPr>
          <w:rStyle w:val="Hyperlink"/>
          <w:noProof/>
        </w:rPr>
        <w:t>Association Class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_Toc468649559 \h </w:instrText>
      </w:r>
      <w:r>
        <w:rPr>
          <w:noProof/>
          <w:webHidden/>
        </w:rPr>
      </w:r>
      <w:r>
        <w:rPr>
          <w:noProof/>
          <w:webHidden/>
        </w:rPr>
        <w:fldChar w:fldCharType="separate"/>
      </w:r>
      <w:ins w:id="534" w:author="Cory Casanave" w:date="2016-12-06T18:27:00Z">
        <w:r w:rsidR="00CD51EF">
          <w:rPr>
            <w:noProof/>
            <w:webHidden/>
          </w:rPr>
          <w:t>173</w:t>
        </w:r>
      </w:ins>
      <w:del w:id="535" w:author="Cory Casanave" w:date="2016-12-06T18:22:00Z">
        <w:r w:rsidR="00041B4E" w:rsidDel="00606FC4">
          <w:rPr>
            <w:noProof/>
            <w:webHidden/>
          </w:rPr>
          <w:delText>202</w:delText>
        </w:r>
      </w:del>
      <w:r>
        <w:rPr>
          <w:noProof/>
          <w:webHidden/>
        </w:rPr>
        <w:fldChar w:fldCharType="end"/>
      </w:r>
      <w:r w:rsidRPr="008E186E">
        <w:rPr>
          <w:rStyle w:val="Hyperlink"/>
          <w:noProof/>
        </w:rPr>
        <w:fldChar w:fldCharType="end"/>
      </w:r>
    </w:p>
    <w:p w14:paraId="67BA03B4" w14:textId="7F7D0D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"_Toc468649560"</w:instrText>
      </w:r>
      <w:r w:rsidRPr="008E186E">
        <w:rPr>
          <w:rStyle w:val="Hyperlink"/>
          <w:noProof/>
        </w:rPr>
        <w:instrText xml:space="preserve"> </w:instrText>
      </w:r>
      <w:r w:rsidRPr="008E186E">
        <w:rPr>
          <w:rStyle w:val="Hyperlink"/>
          <w:noProof/>
        </w:rPr>
        <w:fldChar w:fldCharType="separate"/>
      </w:r>
      <w:r w:rsidRPr="008E186E">
        <w:rPr>
          <w:rStyle w:val="Hyperlink"/>
          <w:noProof/>
        </w:rPr>
        <w:t>9.5.7</w:t>
      </w:r>
      <w:r>
        <w:rPr>
          <w:rFonts w:asciiTheme="minorHAnsi" w:eastAsiaTheme="minorEastAsia" w:hAnsiTheme="minorHAnsi" w:cstheme="minorBidi"/>
          <w:noProof/>
          <w:sz w:val="22"/>
          <w:szCs w:val="22"/>
        </w:rPr>
        <w:tab/>
      </w:r>
      <w:r w:rsidRPr="008E186E">
        <w:rPr>
          <w:rStyle w:val="Hyperlink"/>
          <w:noProof/>
        </w:rPr>
        <w:t>Class Containment Event</w:t>
      </w:r>
      <w:r>
        <w:rPr>
          <w:noProof/>
          <w:webHidden/>
        </w:rPr>
        <w:tab/>
      </w:r>
      <w:r>
        <w:rPr>
          <w:noProof/>
          <w:webHidden/>
        </w:rPr>
        <w:fldChar w:fldCharType="begin"/>
      </w:r>
      <w:r>
        <w:rPr>
          <w:noProof/>
          <w:webHidden/>
        </w:rPr>
        <w:instrText xml:space="preserve"> PAGEREF _Toc468649560 \h </w:instrText>
      </w:r>
      <w:r>
        <w:rPr>
          <w:noProof/>
          <w:webHidden/>
        </w:rPr>
      </w:r>
      <w:r>
        <w:rPr>
          <w:noProof/>
          <w:webHidden/>
        </w:rPr>
        <w:fldChar w:fldCharType="separate"/>
      </w:r>
      <w:ins w:id="536" w:author="Cory Casanave" w:date="2016-12-06T18:27:00Z">
        <w:r w:rsidR="00CD51EF">
          <w:rPr>
            <w:noProof/>
            <w:webHidden/>
          </w:rPr>
          <w:t>174</w:t>
        </w:r>
      </w:ins>
      <w:del w:id="537"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662CFF22" w14:textId="5E555E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"_Toc468649561"</w:instrText>
      </w:r>
      <w:r w:rsidRPr="008E186E">
        <w:rPr>
          <w:rStyle w:val="Hyperlink"/>
          <w:noProof/>
        </w:rPr>
        <w:instrText xml:space="preserve"> </w:instrText>
      </w:r>
      <w:r w:rsidRPr="008E186E">
        <w:rPr>
          <w:rStyle w:val="Hyperlink"/>
          <w:noProof/>
        </w:rPr>
        <w:fldChar w:fldCharType="separate"/>
      </w:r>
      <w:r w:rsidRPr="008E186E">
        <w:rPr>
          <w:rStyle w:val="Hyperlink"/>
          <w:noProof/>
        </w:rPr>
        <w:t>9.5.8</w:t>
      </w:r>
      <w:r>
        <w:rPr>
          <w:rFonts w:asciiTheme="minorHAnsi" w:eastAsiaTheme="minorEastAsia" w:hAnsiTheme="minorHAnsi" w:cstheme="minorBidi"/>
          <w:noProof/>
          <w:sz w:val="22"/>
          <w:szCs w:val="22"/>
        </w:rPr>
        <w:tab/>
      </w:r>
      <w:r w:rsidRPr="008E186E">
        <w:rPr>
          <w:rStyle w:val="Hyperlink"/>
          <w:noProof/>
        </w:rPr>
        <w:t>Class Physical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_Toc468649561 \h </w:instrText>
      </w:r>
      <w:r>
        <w:rPr>
          <w:noProof/>
          <w:webHidden/>
        </w:rPr>
      </w:r>
      <w:r>
        <w:rPr>
          <w:noProof/>
          <w:webHidden/>
        </w:rPr>
        <w:fldChar w:fldCharType="separate"/>
      </w:r>
      <w:ins w:id="538" w:author="Cory Casanave" w:date="2016-12-06T18:27:00Z">
        <w:r w:rsidR="00CD51EF">
          <w:rPr>
            <w:noProof/>
            <w:webHidden/>
          </w:rPr>
          <w:t>174</w:t>
        </w:r>
      </w:ins>
      <w:del w:id="539"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6744A705" w14:textId="3DDD62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"_Toc468649562"</w:instrText>
      </w:r>
      <w:r w:rsidRPr="008E186E">
        <w:rPr>
          <w:rStyle w:val="Hyperlink"/>
          <w:noProof/>
        </w:rPr>
        <w:instrText xml:space="preserve"> </w:instrText>
      </w:r>
      <w:r w:rsidRPr="008E186E">
        <w:rPr>
          <w:rStyle w:val="Hyperlink"/>
          <w:noProof/>
        </w:rPr>
        <w:fldChar w:fldCharType="separate"/>
      </w:r>
      <w:r w:rsidRPr="008E186E">
        <w:rPr>
          <w:rStyle w:val="Hyperlink"/>
          <w:noProof/>
        </w:rPr>
        <w:t>9.5.9</w:t>
      </w:r>
      <w:r>
        <w:rPr>
          <w:rFonts w:asciiTheme="minorHAnsi" w:eastAsiaTheme="minorEastAsia" w:hAnsiTheme="minorHAnsi" w:cstheme="minorBidi"/>
          <w:noProof/>
          <w:sz w:val="22"/>
          <w:szCs w:val="22"/>
        </w:rPr>
        <w:tab/>
      </w:r>
      <w:r w:rsidRPr="008E186E">
        <w:rPr>
          <w:rStyle w:val="Hyperlink"/>
          <w:noProof/>
        </w:rPr>
        <w:t>Association Class Physical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_Toc468649562 \h </w:instrText>
      </w:r>
      <w:r>
        <w:rPr>
          <w:noProof/>
          <w:webHidden/>
        </w:rPr>
      </w:r>
      <w:r>
        <w:rPr>
          <w:noProof/>
          <w:webHidden/>
        </w:rPr>
        <w:fldChar w:fldCharType="separate"/>
      </w:r>
      <w:ins w:id="540" w:author="Cory Casanave" w:date="2016-12-06T18:27:00Z">
        <w:r w:rsidR="00CD51EF">
          <w:rPr>
            <w:noProof/>
            <w:webHidden/>
          </w:rPr>
          <w:t>174</w:t>
        </w:r>
      </w:ins>
      <w:del w:id="541"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4FC86BB1" w14:textId="3740866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"_Toc468649563"</w:instrText>
      </w:r>
      <w:r w:rsidRPr="008E186E">
        <w:rPr>
          <w:rStyle w:val="Hyperlink"/>
          <w:noProof/>
        </w:rPr>
        <w:instrText xml:space="preserve"> </w:instrText>
      </w:r>
      <w:r w:rsidRPr="008E186E">
        <w:rPr>
          <w:rStyle w:val="Hyperlink"/>
          <w:noProof/>
        </w:rPr>
        <w:fldChar w:fldCharType="separate"/>
      </w:r>
      <w:r w:rsidRPr="008E186E">
        <w:rPr>
          <w:rStyle w:val="Hyperlink"/>
          <w:noProof/>
        </w:rPr>
        <w:t>9.5.10</w:t>
      </w:r>
      <w:r>
        <w:rPr>
          <w:rFonts w:asciiTheme="minorHAnsi" w:eastAsiaTheme="minorEastAsia" w:hAnsiTheme="minorHAnsi" w:cstheme="minorBidi"/>
          <w:noProof/>
          <w:sz w:val="22"/>
          <w:szCs w:val="22"/>
        </w:rPr>
        <w:tab/>
      </w:r>
      <w:r w:rsidRPr="008E186E">
        <w:rPr>
          <w:rStyle w:val="Hyperlink"/>
          <w:noProof/>
        </w:rPr>
        <w:t>Association Class Recieving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_Toc468649563 \h </w:instrText>
      </w:r>
      <w:r>
        <w:rPr>
          <w:noProof/>
          <w:webHidden/>
        </w:rPr>
      </w:r>
      <w:r>
        <w:rPr>
          <w:noProof/>
          <w:webHidden/>
        </w:rPr>
        <w:fldChar w:fldCharType="separate"/>
      </w:r>
      <w:ins w:id="542" w:author="Cory Casanave" w:date="2016-12-06T18:27:00Z">
        <w:r w:rsidR="00CD51EF">
          <w:rPr>
            <w:noProof/>
            <w:webHidden/>
          </w:rPr>
          <w:t>175</w:t>
        </w:r>
      </w:ins>
      <w:del w:id="543"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56D84F53" w14:textId="06B5D6A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"_Toc468649564"</w:instrText>
      </w:r>
      <w:r w:rsidRPr="008E186E">
        <w:rPr>
          <w:rStyle w:val="Hyperlink"/>
          <w:noProof/>
        </w:rPr>
        <w:instrText xml:space="preserve"> </w:instrText>
      </w:r>
      <w:r w:rsidRPr="008E186E">
        <w:rPr>
          <w:rStyle w:val="Hyperlink"/>
          <w:noProof/>
        </w:rPr>
        <w:fldChar w:fldCharType="separate"/>
      </w:r>
      <w:r w:rsidRPr="008E186E">
        <w:rPr>
          <w:rStyle w:val="Hyperlink"/>
          <w:noProof/>
        </w:rPr>
        <w:t>9.5.11</w:t>
      </w:r>
      <w:r>
        <w:rPr>
          <w:rFonts w:asciiTheme="minorHAnsi" w:eastAsiaTheme="minorEastAsia" w:hAnsiTheme="minorHAnsi" w:cstheme="minorBidi"/>
          <w:noProof/>
          <w:sz w:val="22"/>
          <w:szCs w:val="22"/>
        </w:rPr>
        <w:tab/>
      </w:r>
      <w:r w:rsidRPr="008E186E">
        <w:rPr>
          <w:rStyle w:val="Hyperlink"/>
          <w:noProof/>
        </w:rPr>
        <w:t>Class Relocation</w:t>
      </w:r>
      <w:r>
        <w:rPr>
          <w:noProof/>
          <w:webHidden/>
        </w:rPr>
        <w:tab/>
      </w:r>
      <w:r>
        <w:rPr>
          <w:noProof/>
          <w:webHidden/>
        </w:rPr>
        <w:fldChar w:fldCharType="begin"/>
      </w:r>
      <w:r>
        <w:rPr>
          <w:noProof/>
          <w:webHidden/>
        </w:rPr>
        <w:instrText xml:space="preserve"> PAGEREF _Toc468649564 \h </w:instrText>
      </w:r>
      <w:r>
        <w:rPr>
          <w:noProof/>
          <w:webHidden/>
        </w:rPr>
      </w:r>
      <w:r>
        <w:rPr>
          <w:noProof/>
          <w:webHidden/>
        </w:rPr>
        <w:fldChar w:fldCharType="separate"/>
      </w:r>
      <w:ins w:id="544" w:author="Cory Casanave" w:date="2016-12-06T18:27:00Z">
        <w:r w:rsidR="00CD51EF">
          <w:rPr>
            <w:noProof/>
            <w:webHidden/>
          </w:rPr>
          <w:t>175</w:t>
        </w:r>
      </w:ins>
      <w:del w:id="545"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4367FDD1" w14:textId="18D06EA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"_Toc468649565"</w:instrText>
      </w:r>
      <w:r w:rsidRPr="008E186E">
        <w:rPr>
          <w:rStyle w:val="Hyperlink"/>
          <w:noProof/>
        </w:rPr>
        <w:instrText xml:space="preserve"> </w:instrText>
      </w:r>
      <w:r w:rsidRPr="008E186E">
        <w:rPr>
          <w:rStyle w:val="Hyperlink"/>
          <w:noProof/>
        </w:rPr>
        <w:fldChar w:fldCharType="separate"/>
      </w:r>
      <w:r w:rsidRPr="008E186E">
        <w:rPr>
          <w:rStyle w:val="Hyperlink"/>
          <w:noProof/>
        </w:rPr>
        <w:t>9.5.12</w:t>
      </w:r>
      <w:r>
        <w:rPr>
          <w:rFonts w:asciiTheme="minorHAnsi" w:eastAsiaTheme="minorEastAsia" w:hAnsiTheme="minorHAnsi" w:cstheme="minorBidi"/>
          <w:noProof/>
          <w:sz w:val="22"/>
          <w:szCs w:val="22"/>
        </w:rPr>
        <w:tab/>
      </w:r>
      <w:r w:rsidRPr="008E186E">
        <w:rPr>
          <w:rStyle w:val="Hyperlink"/>
          <w:noProof/>
        </w:rPr>
        <w:t>Class Removal Event</w:t>
      </w:r>
      <w:r>
        <w:rPr>
          <w:noProof/>
          <w:webHidden/>
        </w:rPr>
        <w:tab/>
      </w:r>
      <w:r>
        <w:rPr>
          <w:noProof/>
          <w:webHidden/>
        </w:rPr>
        <w:fldChar w:fldCharType="begin"/>
      </w:r>
      <w:r>
        <w:rPr>
          <w:noProof/>
          <w:webHidden/>
        </w:rPr>
        <w:instrText xml:space="preserve"> PAGEREF _Toc468649565 \h </w:instrText>
      </w:r>
      <w:r>
        <w:rPr>
          <w:noProof/>
          <w:webHidden/>
        </w:rPr>
      </w:r>
      <w:r>
        <w:rPr>
          <w:noProof/>
          <w:webHidden/>
        </w:rPr>
        <w:fldChar w:fldCharType="separate"/>
      </w:r>
      <w:ins w:id="546" w:author="Cory Casanave" w:date="2016-12-06T18:27:00Z">
        <w:r w:rsidR="00CD51EF">
          <w:rPr>
            <w:noProof/>
            <w:webHidden/>
          </w:rPr>
          <w:t>175</w:t>
        </w:r>
      </w:ins>
      <w:del w:id="547"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07810C87" w14:textId="67ADE8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"_Toc468649566"</w:instrText>
      </w:r>
      <w:r w:rsidRPr="008E186E">
        <w:rPr>
          <w:rStyle w:val="Hyperlink"/>
          <w:noProof/>
        </w:rPr>
        <w:instrText xml:space="preserve"> </w:instrText>
      </w:r>
      <w:r w:rsidRPr="008E186E">
        <w:rPr>
          <w:rStyle w:val="Hyperlink"/>
          <w:noProof/>
        </w:rPr>
        <w:fldChar w:fldCharType="separate"/>
      </w:r>
      <w:r w:rsidRPr="008E186E">
        <w:rPr>
          <w:rStyle w:val="Hyperlink"/>
          <w:noProof/>
        </w:rPr>
        <w:t>9.5.13</w:t>
      </w:r>
      <w:r>
        <w:rPr>
          <w:rFonts w:asciiTheme="minorHAnsi" w:eastAsiaTheme="minorEastAsia" w:hAnsiTheme="minorHAnsi" w:cstheme="minorBidi"/>
          <w:noProof/>
          <w:sz w:val="22"/>
          <w:szCs w:val="22"/>
        </w:rPr>
        <w:tab/>
      </w:r>
      <w:r w:rsidRPr="008E186E">
        <w:rPr>
          <w:rStyle w:val="Hyperlink"/>
          <w:noProof/>
        </w:rPr>
        <w:t>Association Class Supplying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_Toc468649566 \h </w:instrText>
      </w:r>
      <w:r>
        <w:rPr>
          <w:noProof/>
          <w:webHidden/>
        </w:rPr>
      </w:r>
      <w:r>
        <w:rPr>
          <w:noProof/>
          <w:webHidden/>
        </w:rPr>
        <w:fldChar w:fldCharType="separate"/>
      </w:r>
      <w:ins w:id="548" w:author="Cory Casanave" w:date="2016-12-06T18:27:00Z">
        <w:r w:rsidR="00CD51EF">
          <w:rPr>
            <w:noProof/>
            <w:webHidden/>
          </w:rPr>
          <w:t>176</w:t>
        </w:r>
      </w:ins>
      <w:del w:id="549" w:author="Cory Casanave" w:date="2016-12-06T18:22:00Z">
        <w:r w:rsidR="00041B4E" w:rsidDel="00606FC4">
          <w:rPr>
            <w:noProof/>
            <w:webHidden/>
          </w:rPr>
          <w:delText>205</w:delText>
        </w:r>
      </w:del>
      <w:r>
        <w:rPr>
          <w:noProof/>
          <w:webHidden/>
        </w:rPr>
        <w:fldChar w:fldCharType="end"/>
      </w:r>
      <w:r w:rsidRPr="008E186E">
        <w:rPr>
          <w:rStyle w:val="Hyperlink"/>
          <w:noProof/>
        </w:rPr>
        <w:fldChar w:fldCharType="end"/>
      </w:r>
    </w:p>
    <w:p w14:paraId="7CCA4319" w14:textId="2E0418A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"_Toc468649567"</w:instrText>
      </w:r>
      <w:r w:rsidRPr="008E186E">
        <w:rPr>
          <w:rStyle w:val="Hyperlink"/>
          <w:noProof/>
        </w:rPr>
        <w:instrText xml:space="preserve"> </w:instrText>
      </w:r>
      <w:r w:rsidRPr="008E186E">
        <w:rPr>
          <w:rStyle w:val="Hyperlink"/>
          <w:noProof/>
        </w:rPr>
        <w:fldChar w:fldCharType="separate"/>
      </w:r>
      <w:r w:rsidRPr="008E186E">
        <w:rPr>
          <w:rStyle w:val="Hyperlink"/>
          <w:noProof/>
        </w:rPr>
        <w:t>9.6</w:t>
      </w:r>
      <w:r>
        <w:rPr>
          <w:rFonts w:asciiTheme="minorHAnsi" w:eastAsiaTheme="minorEastAsia" w:hAnsiTheme="minorHAnsi" w:cstheme="minorBidi"/>
          <w:noProof/>
          <w:sz w:val="22"/>
          <w:szCs w:val="22"/>
        </w:rPr>
        <w:tab/>
      </w:r>
      <w:r w:rsidRPr="008E186E">
        <w:rPr>
          <w:rStyle w:val="Hyperlink"/>
          <w:noProof/>
        </w:rPr>
        <w:t>Threat-risk-conceptual-model::Generic Concept Library::Control</w:t>
      </w:r>
      <w:r>
        <w:rPr>
          <w:noProof/>
          <w:webHidden/>
        </w:rPr>
        <w:tab/>
      </w:r>
      <w:r>
        <w:rPr>
          <w:noProof/>
          <w:webHidden/>
        </w:rPr>
        <w:fldChar w:fldCharType="begin"/>
      </w:r>
      <w:r>
        <w:rPr>
          <w:noProof/>
          <w:webHidden/>
        </w:rPr>
        <w:instrText xml:space="preserve"> PAGEREF _Toc468649567 \h </w:instrText>
      </w:r>
      <w:r>
        <w:rPr>
          <w:noProof/>
          <w:webHidden/>
        </w:rPr>
      </w:r>
      <w:r>
        <w:rPr>
          <w:noProof/>
          <w:webHidden/>
        </w:rPr>
        <w:fldChar w:fldCharType="separate"/>
      </w:r>
      <w:ins w:id="550" w:author="Cory Casanave" w:date="2016-12-06T18:27:00Z">
        <w:r w:rsidR="00CD51EF">
          <w:rPr>
            <w:noProof/>
            <w:webHidden/>
          </w:rPr>
          <w:t>177</w:t>
        </w:r>
      </w:ins>
      <w:del w:id="551" w:author="Cory Casanave" w:date="2016-12-06T18:22:00Z">
        <w:r w:rsidR="00041B4E" w:rsidDel="00606FC4">
          <w:rPr>
            <w:noProof/>
            <w:webHidden/>
          </w:rPr>
          <w:delText>206</w:delText>
        </w:r>
      </w:del>
      <w:r>
        <w:rPr>
          <w:noProof/>
          <w:webHidden/>
        </w:rPr>
        <w:fldChar w:fldCharType="end"/>
      </w:r>
      <w:r w:rsidRPr="008E186E">
        <w:rPr>
          <w:rStyle w:val="Hyperlink"/>
          <w:noProof/>
        </w:rPr>
        <w:fldChar w:fldCharType="end"/>
      </w:r>
    </w:p>
    <w:p w14:paraId="767D0ECA" w14:textId="3FD95BF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"_Toc468649568"</w:instrText>
      </w:r>
      <w:r w:rsidRPr="008E186E">
        <w:rPr>
          <w:rStyle w:val="Hyperlink"/>
          <w:noProof/>
        </w:rPr>
        <w:instrText xml:space="preserve"> </w:instrText>
      </w:r>
      <w:r w:rsidRPr="008E186E">
        <w:rPr>
          <w:rStyle w:val="Hyperlink"/>
          <w:noProof/>
        </w:rPr>
        <w:fldChar w:fldCharType="separate"/>
      </w:r>
      <w:r w:rsidRPr="008E186E">
        <w:rPr>
          <w:rStyle w:val="Hyperlink"/>
          <w:noProof/>
        </w:rPr>
        <w:t>9.6.1</w:t>
      </w:r>
      <w:r>
        <w:rPr>
          <w:rFonts w:asciiTheme="minorHAnsi" w:eastAsiaTheme="minorEastAsia" w:hAnsiTheme="minorHAnsi" w:cstheme="minorBidi"/>
          <w:noProof/>
          <w:sz w:val="22"/>
          <w:szCs w:val="22"/>
        </w:rPr>
        <w:tab/>
      </w:r>
      <w:r w:rsidRPr="008E186E">
        <w:rPr>
          <w:rStyle w:val="Hyperlink"/>
          <w:noProof/>
        </w:rPr>
        <w:t>Diagram: Control</w:t>
      </w:r>
      <w:r>
        <w:rPr>
          <w:noProof/>
          <w:webHidden/>
        </w:rPr>
        <w:tab/>
      </w:r>
      <w:r>
        <w:rPr>
          <w:noProof/>
          <w:webHidden/>
        </w:rPr>
        <w:fldChar w:fldCharType="begin"/>
      </w:r>
      <w:r>
        <w:rPr>
          <w:noProof/>
          <w:webHidden/>
        </w:rPr>
        <w:instrText xml:space="preserve"> PAGEREF _Toc468649568 \h </w:instrText>
      </w:r>
      <w:r>
        <w:rPr>
          <w:noProof/>
          <w:webHidden/>
        </w:rPr>
      </w:r>
      <w:r>
        <w:rPr>
          <w:noProof/>
          <w:webHidden/>
        </w:rPr>
        <w:fldChar w:fldCharType="separate"/>
      </w:r>
      <w:ins w:id="552" w:author="Cory Casanave" w:date="2016-12-06T18:27:00Z">
        <w:r w:rsidR="00CD51EF">
          <w:rPr>
            <w:noProof/>
            <w:webHidden/>
          </w:rPr>
          <w:t>177</w:t>
        </w:r>
      </w:ins>
      <w:del w:id="553" w:author="Cory Casanave" w:date="2016-12-06T18:22:00Z">
        <w:r w:rsidR="00041B4E" w:rsidDel="00606FC4">
          <w:rPr>
            <w:noProof/>
            <w:webHidden/>
          </w:rPr>
          <w:delText>206</w:delText>
        </w:r>
      </w:del>
      <w:r>
        <w:rPr>
          <w:noProof/>
          <w:webHidden/>
        </w:rPr>
        <w:fldChar w:fldCharType="end"/>
      </w:r>
      <w:r w:rsidRPr="008E186E">
        <w:rPr>
          <w:rStyle w:val="Hyperlink"/>
          <w:noProof/>
        </w:rPr>
        <w:fldChar w:fldCharType="end"/>
      </w:r>
    </w:p>
    <w:p w14:paraId="36AD4D33" w14:textId="63EAD7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"_Toc468649569"</w:instrText>
      </w:r>
      <w:r w:rsidRPr="008E186E">
        <w:rPr>
          <w:rStyle w:val="Hyperlink"/>
          <w:noProof/>
        </w:rPr>
        <w:instrText xml:space="preserve"> </w:instrText>
      </w:r>
      <w:r w:rsidRPr="008E186E">
        <w:rPr>
          <w:rStyle w:val="Hyperlink"/>
          <w:noProof/>
        </w:rPr>
        <w:fldChar w:fldCharType="separate"/>
      </w:r>
      <w:r w:rsidRPr="008E186E">
        <w:rPr>
          <w:rStyle w:val="Hyperlink"/>
          <w:noProof/>
        </w:rPr>
        <w:t>9.6.2</w:t>
      </w:r>
      <w:r>
        <w:rPr>
          <w:rFonts w:asciiTheme="minorHAnsi" w:eastAsiaTheme="minorEastAsia" w:hAnsiTheme="minorHAnsi" w:cstheme="minorBidi"/>
          <w:noProof/>
          <w:sz w:val="22"/>
          <w:szCs w:val="22"/>
        </w:rPr>
        <w:tab/>
      </w:r>
      <w:r w:rsidRPr="008E186E">
        <w:rPr>
          <w:rStyle w:val="Hyperlink"/>
          <w:noProof/>
        </w:rPr>
        <w:t>Diagram: Control Authority</w:t>
      </w:r>
      <w:r>
        <w:rPr>
          <w:noProof/>
          <w:webHidden/>
        </w:rPr>
        <w:tab/>
      </w:r>
      <w:r>
        <w:rPr>
          <w:noProof/>
          <w:webHidden/>
        </w:rPr>
        <w:fldChar w:fldCharType="begin"/>
      </w:r>
      <w:r>
        <w:rPr>
          <w:noProof/>
          <w:webHidden/>
        </w:rPr>
        <w:instrText xml:space="preserve"> PAGEREF _Toc468649569 \h </w:instrText>
      </w:r>
      <w:r>
        <w:rPr>
          <w:noProof/>
          <w:webHidden/>
        </w:rPr>
      </w:r>
      <w:r>
        <w:rPr>
          <w:noProof/>
          <w:webHidden/>
        </w:rPr>
        <w:fldChar w:fldCharType="separate"/>
      </w:r>
      <w:ins w:id="554" w:author="Cory Casanave" w:date="2016-12-06T18:27:00Z">
        <w:r w:rsidR="00CD51EF">
          <w:rPr>
            <w:noProof/>
            <w:webHidden/>
          </w:rPr>
          <w:t>178</w:t>
        </w:r>
      </w:ins>
      <w:del w:id="555" w:author="Cory Casanave" w:date="2016-12-06T18:22:00Z">
        <w:r w:rsidR="00041B4E" w:rsidDel="00606FC4">
          <w:rPr>
            <w:noProof/>
            <w:webHidden/>
          </w:rPr>
          <w:delText>207</w:delText>
        </w:r>
      </w:del>
      <w:r>
        <w:rPr>
          <w:noProof/>
          <w:webHidden/>
        </w:rPr>
        <w:fldChar w:fldCharType="end"/>
      </w:r>
      <w:r w:rsidRPr="008E186E">
        <w:rPr>
          <w:rStyle w:val="Hyperlink"/>
          <w:noProof/>
        </w:rPr>
        <w:fldChar w:fldCharType="end"/>
      </w:r>
    </w:p>
    <w:p w14:paraId="31777412" w14:textId="104F4E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"_Toc468649570"</w:instrText>
      </w:r>
      <w:r w:rsidRPr="008E186E">
        <w:rPr>
          <w:rStyle w:val="Hyperlink"/>
          <w:noProof/>
        </w:rPr>
        <w:instrText xml:space="preserve"> </w:instrText>
      </w:r>
      <w:r w:rsidRPr="008E186E">
        <w:rPr>
          <w:rStyle w:val="Hyperlink"/>
          <w:noProof/>
        </w:rPr>
        <w:fldChar w:fldCharType="separate"/>
      </w:r>
      <w:r w:rsidRPr="008E186E">
        <w:rPr>
          <w:rStyle w:val="Hyperlink"/>
          <w:noProof/>
        </w:rPr>
        <w:t>9.6.3</w:t>
      </w:r>
      <w:r>
        <w:rPr>
          <w:rFonts w:asciiTheme="minorHAnsi" w:eastAsiaTheme="minorEastAsia" w:hAnsiTheme="minorHAnsi" w:cstheme="minorBidi"/>
          <w:noProof/>
          <w:sz w:val="22"/>
          <w:szCs w:val="22"/>
        </w:rPr>
        <w:tab/>
      </w:r>
      <w:r w:rsidRPr="008E186E">
        <w:rPr>
          <w:rStyle w:val="Hyperlink"/>
          <w:noProof/>
        </w:rPr>
        <w:t>Diagram: Custody</w:t>
      </w:r>
      <w:r>
        <w:rPr>
          <w:noProof/>
          <w:webHidden/>
        </w:rPr>
        <w:tab/>
      </w:r>
      <w:r>
        <w:rPr>
          <w:noProof/>
          <w:webHidden/>
        </w:rPr>
        <w:fldChar w:fldCharType="begin"/>
      </w:r>
      <w:r>
        <w:rPr>
          <w:noProof/>
          <w:webHidden/>
        </w:rPr>
        <w:instrText xml:space="preserve"> PAGEREF _Toc468649570 \h </w:instrText>
      </w:r>
      <w:r>
        <w:rPr>
          <w:noProof/>
          <w:webHidden/>
        </w:rPr>
      </w:r>
      <w:r>
        <w:rPr>
          <w:noProof/>
          <w:webHidden/>
        </w:rPr>
        <w:fldChar w:fldCharType="separate"/>
      </w:r>
      <w:ins w:id="556" w:author="Cory Casanave" w:date="2016-12-06T18:27:00Z">
        <w:r w:rsidR="00CD51EF">
          <w:rPr>
            <w:noProof/>
            <w:webHidden/>
          </w:rPr>
          <w:t>178</w:t>
        </w:r>
      </w:ins>
      <w:del w:id="557" w:author="Cory Casanave" w:date="2016-12-06T18:22:00Z">
        <w:r w:rsidR="00041B4E" w:rsidDel="00606FC4">
          <w:rPr>
            <w:noProof/>
            <w:webHidden/>
          </w:rPr>
          <w:delText>207</w:delText>
        </w:r>
      </w:del>
      <w:r>
        <w:rPr>
          <w:noProof/>
          <w:webHidden/>
        </w:rPr>
        <w:fldChar w:fldCharType="end"/>
      </w:r>
      <w:r w:rsidRPr="008E186E">
        <w:rPr>
          <w:rStyle w:val="Hyperlink"/>
          <w:noProof/>
        </w:rPr>
        <w:fldChar w:fldCharType="end"/>
      </w:r>
    </w:p>
    <w:p w14:paraId="4EACA883" w14:textId="598A3B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"_Toc468649571"</w:instrText>
      </w:r>
      <w:r w:rsidRPr="008E186E">
        <w:rPr>
          <w:rStyle w:val="Hyperlink"/>
          <w:noProof/>
        </w:rPr>
        <w:instrText xml:space="preserve"> </w:instrText>
      </w:r>
      <w:r w:rsidRPr="008E186E">
        <w:rPr>
          <w:rStyle w:val="Hyperlink"/>
          <w:noProof/>
        </w:rPr>
        <w:fldChar w:fldCharType="separate"/>
      </w:r>
      <w:r w:rsidRPr="008E186E">
        <w:rPr>
          <w:rStyle w:val="Hyperlink"/>
          <w:noProof/>
        </w:rPr>
        <w:t>9.6.4</w:t>
      </w:r>
      <w:r>
        <w:rPr>
          <w:rFonts w:asciiTheme="minorHAnsi" w:eastAsiaTheme="minorEastAsia" w:hAnsiTheme="minorHAnsi" w:cstheme="minorBidi"/>
          <w:noProof/>
          <w:sz w:val="22"/>
          <w:szCs w:val="22"/>
        </w:rPr>
        <w:tab/>
      </w:r>
      <w:r w:rsidRPr="008E186E">
        <w:rPr>
          <w:rStyle w:val="Hyperlink"/>
          <w:noProof/>
        </w:rPr>
        <w:t>Class Authority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_Toc468649571 \h </w:instrText>
      </w:r>
      <w:r>
        <w:rPr>
          <w:noProof/>
          <w:webHidden/>
        </w:rPr>
      </w:r>
      <w:r>
        <w:rPr>
          <w:noProof/>
          <w:webHidden/>
        </w:rPr>
        <w:fldChar w:fldCharType="separate"/>
      </w:r>
      <w:ins w:id="558" w:author="Cory Casanave" w:date="2016-12-06T18:27:00Z">
        <w:r w:rsidR="00CD51EF">
          <w:rPr>
            <w:noProof/>
            <w:webHidden/>
          </w:rPr>
          <w:t>179</w:t>
        </w:r>
      </w:ins>
      <w:del w:id="559" w:author="Cory Casanave" w:date="2016-12-06T18:22:00Z">
        <w:r w:rsidR="00041B4E" w:rsidDel="00606FC4">
          <w:rPr>
            <w:noProof/>
            <w:webHidden/>
          </w:rPr>
          <w:delText>208</w:delText>
        </w:r>
      </w:del>
      <w:r>
        <w:rPr>
          <w:noProof/>
          <w:webHidden/>
        </w:rPr>
        <w:fldChar w:fldCharType="end"/>
      </w:r>
      <w:r w:rsidRPr="008E186E">
        <w:rPr>
          <w:rStyle w:val="Hyperlink"/>
          <w:noProof/>
        </w:rPr>
        <w:fldChar w:fldCharType="end"/>
      </w:r>
    </w:p>
    <w:p w14:paraId="50C9787D" w14:textId="19E739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"_Toc468649572"</w:instrText>
      </w:r>
      <w:r w:rsidRPr="008E186E">
        <w:rPr>
          <w:rStyle w:val="Hyperlink"/>
          <w:noProof/>
        </w:rPr>
        <w:instrText xml:space="preserve"> </w:instrText>
      </w:r>
      <w:r w:rsidRPr="008E186E">
        <w:rPr>
          <w:rStyle w:val="Hyperlink"/>
          <w:noProof/>
        </w:rPr>
        <w:fldChar w:fldCharType="separate"/>
      </w:r>
      <w:r w:rsidRPr="008E186E">
        <w:rPr>
          <w:rStyle w:val="Hyperlink"/>
          <w:noProof/>
        </w:rPr>
        <w:t>9.6.5</w:t>
      </w:r>
      <w:r>
        <w:rPr>
          <w:rFonts w:asciiTheme="minorHAnsi" w:eastAsiaTheme="minorEastAsia" w:hAnsiTheme="minorHAnsi" w:cstheme="minorBidi"/>
          <w:noProof/>
          <w:sz w:val="22"/>
          <w:szCs w:val="22"/>
        </w:rPr>
        <w:tab/>
      </w:r>
      <w:r w:rsidRPr="008E186E">
        <w:rPr>
          <w:rStyle w:val="Hyperlink"/>
          <w:noProof/>
        </w:rPr>
        <w:t>Association Class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_Toc468649572 \h </w:instrText>
      </w:r>
      <w:r>
        <w:rPr>
          <w:noProof/>
          <w:webHidden/>
        </w:rPr>
      </w:r>
      <w:r>
        <w:rPr>
          <w:noProof/>
          <w:webHidden/>
        </w:rPr>
        <w:fldChar w:fldCharType="separate"/>
      </w:r>
      <w:ins w:id="560" w:author="Cory Casanave" w:date="2016-12-06T18:27:00Z">
        <w:r w:rsidR="00CD51EF">
          <w:rPr>
            <w:noProof/>
            <w:webHidden/>
          </w:rPr>
          <w:t>179</w:t>
        </w:r>
      </w:ins>
      <w:del w:id="561" w:author="Cory Casanave" w:date="2016-12-06T18:22:00Z">
        <w:r w:rsidR="00041B4E" w:rsidDel="00606FC4">
          <w:rPr>
            <w:noProof/>
            <w:webHidden/>
          </w:rPr>
          <w:delText>208</w:delText>
        </w:r>
      </w:del>
      <w:r>
        <w:rPr>
          <w:noProof/>
          <w:webHidden/>
        </w:rPr>
        <w:fldChar w:fldCharType="end"/>
      </w:r>
      <w:r w:rsidRPr="008E186E">
        <w:rPr>
          <w:rStyle w:val="Hyperlink"/>
          <w:noProof/>
        </w:rPr>
        <w:fldChar w:fldCharType="end"/>
      </w:r>
    </w:p>
    <w:p w14:paraId="5C203783" w14:textId="05DF4D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"_Toc468649573"</w:instrText>
      </w:r>
      <w:r w:rsidRPr="008E186E">
        <w:rPr>
          <w:rStyle w:val="Hyperlink"/>
          <w:noProof/>
        </w:rPr>
        <w:instrText xml:space="preserve"> </w:instrText>
      </w:r>
      <w:r w:rsidRPr="008E186E">
        <w:rPr>
          <w:rStyle w:val="Hyperlink"/>
          <w:noProof/>
        </w:rPr>
        <w:fldChar w:fldCharType="separate"/>
      </w:r>
      <w:r w:rsidRPr="008E186E">
        <w:rPr>
          <w:rStyle w:val="Hyperlink"/>
          <w:noProof/>
        </w:rPr>
        <w:t>9.6.6</w:t>
      </w:r>
      <w:r>
        <w:rPr>
          <w:rFonts w:asciiTheme="minorHAnsi" w:eastAsiaTheme="minorEastAsia" w:hAnsiTheme="minorHAnsi" w:cstheme="minorBidi"/>
          <w:noProof/>
          <w:sz w:val="22"/>
          <w:szCs w:val="22"/>
        </w:rPr>
        <w:tab/>
      </w:r>
      <w:r w:rsidRPr="008E186E">
        <w:rPr>
          <w:rStyle w:val="Hyperlink"/>
          <w:noProof/>
        </w:rPr>
        <w:t>Class Controlled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_Toc468649573 \h </w:instrText>
      </w:r>
      <w:r>
        <w:rPr>
          <w:noProof/>
          <w:webHidden/>
        </w:rPr>
      </w:r>
      <w:r>
        <w:rPr>
          <w:noProof/>
          <w:webHidden/>
        </w:rPr>
        <w:fldChar w:fldCharType="separate"/>
      </w:r>
      <w:ins w:id="562" w:author="Cory Casanave" w:date="2016-12-06T18:27:00Z">
        <w:r w:rsidR="00CD51EF">
          <w:rPr>
            <w:noProof/>
            <w:webHidden/>
          </w:rPr>
          <w:t>180</w:t>
        </w:r>
      </w:ins>
      <w:del w:id="563" w:author="Cory Casanave" w:date="2016-12-06T18:22:00Z">
        <w:r w:rsidR="00041B4E" w:rsidDel="00606FC4">
          <w:rPr>
            <w:noProof/>
            <w:webHidden/>
          </w:rPr>
          <w:delText>209</w:delText>
        </w:r>
      </w:del>
      <w:r>
        <w:rPr>
          <w:noProof/>
          <w:webHidden/>
        </w:rPr>
        <w:fldChar w:fldCharType="end"/>
      </w:r>
      <w:r w:rsidRPr="008E186E">
        <w:rPr>
          <w:rStyle w:val="Hyperlink"/>
          <w:noProof/>
        </w:rPr>
        <w:fldChar w:fldCharType="end"/>
      </w:r>
    </w:p>
    <w:p w14:paraId="5AFE9034" w14:textId="5B1DE78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"_Toc468649574"</w:instrText>
      </w:r>
      <w:r w:rsidRPr="008E186E">
        <w:rPr>
          <w:rStyle w:val="Hyperlink"/>
          <w:noProof/>
        </w:rPr>
        <w:instrText xml:space="preserve"> </w:instrText>
      </w:r>
      <w:r w:rsidRPr="008E186E">
        <w:rPr>
          <w:rStyle w:val="Hyperlink"/>
          <w:noProof/>
        </w:rPr>
        <w:fldChar w:fldCharType="separate"/>
      </w:r>
      <w:r w:rsidRPr="008E186E">
        <w:rPr>
          <w:rStyle w:val="Hyperlink"/>
          <w:noProof/>
        </w:rPr>
        <w:t>9.6.7</w:t>
      </w:r>
      <w:r>
        <w:rPr>
          <w:rFonts w:asciiTheme="minorHAnsi" w:eastAsiaTheme="minorEastAsia" w:hAnsiTheme="minorHAnsi" w:cstheme="minorBidi"/>
          <w:noProof/>
          <w:sz w:val="22"/>
          <w:szCs w:val="22"/>
        </w:rPr>
        <w:tab/>
      </w:r>
      <w:r w:rsidRPr="008E186E">
        <w:rPr>
          <w:rStyle w:val="Hyperlink"/>
          <w:noProof/>
        </w:rPr>
        <w:t>Class Controlling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_Toc468649574 \h </w:instrText>
      </w:r>
      <w:r>
        <w:rPr>
          <w:noProof/>
          <w:webHidden/>
        </w:rPr>
      </w:r>
      <w:r>
        <w:rPr>
          <w:noProof/>
          <w:webHidden/>
        </w:rPr>
        <w:fldChar w:fldCharType="separate"/>
      </w:r>
      <w:ins w:id="564" w:author="Cory Casanave" w:date="2016-12-06T18:27:00Z">
        <w:r w:rsidR="00CD51EF">
          <w:rPr>
            <w:noProof/>
            <w:webHidden/>
          </w:rPr>
          <w:t>181</w:t>
        </w:r>
      </w:ins>
      <w:del w:id="565"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72EEFF24" w14:textId="070E1FF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"_Toc468649575"</w:instrText>
      </w:r>
      <w:r w:rsidRPr="008E186E">
        <w:rPr>
          <w:rStyle w:val="Hyperlink"/>
          <w:noProof/>
        </w:rPr>
        <w:instrText xml:space="preserve"> </w:instrText>
      </w:r>
      <w:r w:rsidRPr="008E186E">
        <w:rPr>
          <w:rStyle w:val="Hyperlink"/>
          <w:noProof/>
        </w:rPr>
        <w:fldChar w:fldCharType="separate"/>
      </w:r>
      <w:r w:rsidRPr="008E186E">
        <w:rPr>
          <w:rStyle w:val="Hyperlink"/>
          <w:noProof/>
        </w:rPr>
        <w:t>9.6.8</w:t>
      </w:r>
      <w:r>
        <w:rPr>
          <w:rFonts w:asciiTheme="minorHAnsi" w:eastAsiaTheme="minorEastAsia" w:hAnsiTheme="minorHAnsi" w:cstheme="minorBidi"/>
          <w:noProof/>
          <w:sz w:val="22"/>
          <w:szCs w:val="22"/>
        </w:rPr>
        <w:tab/>
      </w:r>
      <w:r w:rsidRPr="008E186E">
        <w:rPr>
          <w:rStyle w:val="Hyperlink"/>
          <w:noProof/>
        </w:rPr>
        <w:t>Class Custodian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_Toc468649575 \h </w:instrText>
      </w:r>
      <w:r>
        <w:rPr>
          <w:noProof/>
          <w:webHidden/>
        </w:rPr>
      </w:r>
      <w:r>
        <w:rPr>
          <w:noProof/>
          <w:webHidden/>
        </w:rPr>
        <w:fldChar w:fldCharType="separate"/>
      </w:r>
      <w:ins w:id="566" w:author="Cory Casanave" w:date="2016-12-06T18:27:00Z">
        <w:r w:rsidR="00CD51EF">
          <w:rPr>
            <w:noProof/>
            <w:webHidden/>
          </w:rPr>
          <w:t>181</w:t>
        </w:r>
      </w:ins>
      <w:del w:id="567"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55BF09A1" w14:textId="61173D7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"_Toc468649576"</w:instrText>
      </w:r>
      <w:r w:rsidRPr="008E186E">
        <w:rPr>
          <w:rStyle w:val="Hyperlink"/>
          <w:noProof/>
        </w:rPr>
        <w:instrText xml:space="preserve"> </w:instrText>
      </w:r>
      <w:r w:rsidRPr="008E186E">
        <w:rPr>
          <w:rStyle w:val="Hyperlink"/>
          <w:noProof/>
        </w:rPr>
        <w:fldChar w:fldCharType="separate"/>
      </w:r>
      <w:r w:rsidRPr="008E186E">
        <w:rPr>
          <w:rStyle w:val="Hyperlink"/>
          <w:noProof/>
        </w:rPr>
        <w:t>9.6.9</w:t>
      </w:r>
      <w:r>
        <w:rPr>
          <w:rFonts w:asciiTheme="minorHAnsi" w:eastAsiaTheme="minorEastAsia" w:hAnsiTheme="minorHAnsi" w:cstheme="minorBidi"/>
          <w:noProof/>
          <w:sz w:val="22"/>
          <w:szCs w:val="22"/>
        </w:rPr>
        <w:tab/>
      </w:r>
      <w:r w:rsidRPr="008E186E">
        <w:rPr>
          <w:rStyle w:val="Hyperlink"/>
          <w:noProof/>
        </w:rPr>
        <w:t>Association Class Custody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_Toc468649576 \h </w:instrText>
      </w:r>
      <w:r>
        <w:rPr>
          <w:noProof/>
          <w:webHidden/>
        </w:rPr>
      </w:r>
      <w:r>
        <w:rPr>
          <w:noProof/>
          <w:webHidden/>
        </w:rPr>
        <w:fldChar w:fldCharType="separate"/>
      </w:r>
      <w:ins w:id="568" w:author="Cory Casanave" w:date="2016-12-06T18:27:00Z">
        <w:r w:rsidR="00CD51EF">
          <w:rPr>
            <w:noProof/>
            <w:webHidden/>
          </w:rPr>
          <w:t>181</w:t>
        </w:r>
      </w:ins>
      <w:del w:id="569"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1CE14194" w14:textId="58FB3A0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"_Toc468649577"</w:instrText>
      </w:r>
      <w:r w:rsidRPr="008E186E">
        <w:rPr>
          <w:rStyle w:val="Hyperlink"/>
          <w:noProof/>
        </w:rPr>
        <w:instrText xml:space="preserve"> </w:instrText>
      </w:r>
      <w:r w:rsidRPr="008E186E">
        <w:rPr>
          <w:rStyle w:val="Hyperlink"/>
          <w:noProof/>
        </w:rPr>
        <w:fldChar w:fldCharType="separate"/>
      </w:r>
      <w:r w:rsidRPr="008E186E">
        <w:rPr>
          <w:rStyle w:val="Hyperlink"/>
          <w:noProof/>
        </w:rPr>
        <w:t>9.6.10</w:t>
      </w:r>
      <w:r>
        <w:rPr>
          <w:rFonts w:asciiTheme="minorHAnsi" w:eastAsiaTheme="minorEastAsia" w:hAnsiTheme="minorHAnsi" w:cstheme="minorBidi"/>
          <w:noProof/>
          <w:sz w:val="22"/>
          <w:szCs w:val="22"/>
        </w:rPr>
        <w:tab/>
      </w:r>
      <w:r w:rsidRPr="008E186E">
        <w:rPr>
          <w:rStyle w:val="Hyperlink"/>
          <w:noProof/>
        </w:rPr>
        <w:t>Class Leader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_Toc468649577 \h </w:instrText>
      </w:r>
      <w:r>
        <w:rPr>
          <w:noProof/>
          <w:webHidden/>
        </w:rPr>
      </w:r>
      <w:r>
        <w:rPr>
          <w:noProof/>
          <w:webHidden/>
        </w:rPr>
        <w:fldChar w:fldCharType="separate"/>
      </w:r>
      <w:ins w:id="570" w:author="Cory Casanave" w:date="2016-12-06T18:27:00Z">
        <w:r w:rsidR="00CD51EF">
          <w:rPr>
            <w:noProof/>
            <w:webHidden/>
          </w:rPr>
          <w:t>182</w:t>
        </w:r>
      </w:ins>
      <w:del w:id="571"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089D8750" w14:textId="4E4A9A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"_Toc468649578"</w:instrText>
      </w:r>
      <w:r w:rsidRPr="008E186E">
        <w:rPr>
          <w:rStyle w:val="Hyperlink"/>
          <w:noProof/>
        </w:rPr>
        <w:instrText xml:space="preserve"> </w:instrText>
      </w:r>
      <w:r w:rsidRPr="008E186E">
        <w:rPr>
          <w:rStyle w:val="Hyperlink"/>
          <w:noProof/>
        </w:rPr>
        <w:fldChar w:fldCharType="separate"/>
      </w:r>
      <w:r w:rsidRPr="008E186E">
        <w:rPr>
          <w:rStyle w:val="Hyperlink"/>
          <w:noProof/>
        </w:rPr>
        <w:t>9.6.11</w:t>
      </w:r>
      <w:r>
        <w:rPr>
          <w:rFonts w:asciiTheme="minorHAnsi" w:eastAsiaTheme="minorEastAsia" w:hAnsiTheme="minorHAnsi" w:cstheme="minorBidi"/>
          <w:noProof/>
          <w:sz w:val="22"/>
          <w:szCs w:val="22"/>
        </w:rPr>
        <w:tab/>
      </w:r>
      <w:r w:rsidRPr="008E186E">
        <w:rPr>
          <w:rStyle w:val="Hyperlink"/>
          <w:noProof/>
        </w:rPr>
        <w:t>Association Class Leadership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_Toc468649578 \h </w:instrText>
      </w:r>
      <w:r>
        <w:rPr>
          <w:noProof/>
          <w:webHidden/>
        </w:rPr>
      </w:r>
      <w:r>
        <w:rPr>
          <w:noProof/>
          <w:webHidden/>
        </w:rPr>
        <w:fldChar w:fldCharType="separate"/>
      </w:r>
      <w:ins w:id="572" w:author="Cory Casanave" w:date="2016-12-06T18:27:00Z">
        <w:r w:rsidR="00CD51EF">
          <w:rPr>
            <w:noProof/>
            <w:webHidden/>
          </w:rPr>
          <w:t>182</w:t>
        </w:r>
      </w:ins>
      <w:del w:id="573"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1E5CB28D" w14:textId="74FE8B0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"_Toc468649579"</w:instrText>
      </w:r>
      <w:r w:rsidRPr="008E186E">
        <w:rPr>
          <w:rStyle w:val="Hyperlink"/>
          <w:noProof/>
        </w:rPr>
        <w:instrText xml:space="preserve"> </w:instrText>
      </w:r>
      <w:r w:rsidRPr="008E186E">
        <w:rPr>
          <w:rStyle w:val="Hyperlink"/>
          <w:noProof/>
        </w:rPr>
        <w:fldChar w:fldCharType="separate"/>
      </w:r>
      <w:r w:rsidRPr="008E186E">
        <w:rPr>
          <w:rStyle w:val="Hyperlink"/>
          <w:noProof/>
        </w:rPr>
        <w:t>9.6.12</w:t>
      </w:r>
      <w:r>
        <w:rPr>
          <w:rFonts w:asciiTheme="minorHAnsi" w:eastAsiaTheme="minorEastAsia" w:hAnsiTheme="minorHAnsi" w:cstheme="minorBidi"/>
          <w:noProof/>
          <w:sz w:val="22"/>
          <w:szCs w:val="22"/>
        </w:rPr>
        <w:tab/>
      </w:r>
      <w:r w:rsidRPr="008E186E">
        <w:rPr>
          <w:rStyle w:val="Hyperlink"/>
          <w:noProof/>
        </w:rPr>
        <w:t>Class Managed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_Toc468649579 \h </w:instrText>
      </w:r>
      <w:r>
        <w:rPr>
          <w:noProof/>
          <w:webHidden/>
        </w:rPr>
      </w:r>
      <w:r>
        <w:rPr>
          <w:noProof/>
          <w:webHidden/>
        </w:rPr>
        <w:fldChar w:fldCharType="separate"/>
      </w:r>
      <w:ins w:id="574" w:author="Cory Casanave" w:date="2016-12-06T18:27:00Z">
        <w:r w:rsidR="00CD51EF">
          <w:rPr>
            <w:noProof/>
            <w:webHidden/>
          </w:rPr>
          <w:t>182</w:t>
        </w:r>
      </w:ins>
      <w:del w:id="575"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653A7E52" w14:textId="68ACD9D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"_Toc468649580"</w:instrText>
      </w:r>
      <w:r w:rsidRPr="008E186E">
        <w:rPr>
          <w:rStyle w:val="Hyperlink"/>
          <w:noProof/>
        </w:rPr>
        <w:instrText xml:space="preserve"> </w:instrText>
      </w:r>
      <w:r w:rsidRPr="008E186E">
        <w:rPr>
          <w:rStyle w:val="Hyperlink"/>
          <w:noProof/>
        </w:rPr>
        <w:fldChar w:fldCharType="separate"/>
      </w:r>
      <w:r w:rsidRPr="008E186E">
        <w:rPr>
          <w:rStyle w:val="Hyperlink"/>
          <w:noProof/>
        </w:rPr>
        <w:t>9.6.13</w:t>
      </w:r>
      <w:r>
        <w:rPr>
          <w:rFonts w:asciiTheme="minorHAnsi" w:eastAsiaTheme="minorEastAsia" w:hAnsiTheme="minorHAnsi" w:cstheme="minorBidi"/>
          <w:noProof/>
          <w:sz w:val="22"/>
          <w:szCs w:val="22"/>
        </w:rPr>
        <w:tab/>
      </w:r>
      <w:r w:rsidRPr="008E186E">
        <w:rPr>
          <w:rStyle w:val="Hyperlink"/>
          <w:noProof/>
        </w:rPr>
        <w:t>Class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_Toc468649580 \h </w:instrText>
      </w:r>
      <w:r>
        <w:rPr>
          <w:noProof/>
          <w:webHidden/>
        </w:rPr>
      </w:r>
      <w:r>
        <w:rPr>
          <w:noProof/>
          <w:webHidden/>
        </w:rPr>
        <w:fldChar w:fldCharType="separate"/>
      </w:r>
      <w:ins w:id="576" w:author="Cory Casanave" w:date="2016-12-06T18:27:00Z">
        <w:r w:rsidR="00CD51EF">
          <w:rPr>
            <w:noProof/>
            <w:webHidden/>
          </w:rPr>
          <w:t>183</w:t>
        </w:r>
      </w:ins>
      <w:del w:id="577"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100D0B59" w14:textId="609F657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"_Toc468649581"</w:instrText>
      </w:r>
      <w:r w:rsidRPr="008E186E">
        <w:rPr>
          <w:rStyle w:val="Hyperlink"/>
          <w:noProof/>
        </w:rPr>
        <w:instrText xml:space="preserve"> </w:instrText>
      </w:r>
      <w:r w:rsidRPr="008E186E">
        <w:rPr>
          <w:rStyle w:val="Hyperlink"/>
          <w:noProof/>
        </w:rPr>
        <w:fldChar w:fldCharType="separate"/>
      </w:r>
      <w:r w:rsidRPr="008E186E">
        <w:rPr>
          <w:rStyle w:val="Hyperlink"/>
          <w:noProof/>
        </w:rPr>
        <w:t>9.6.14</w:t>
      </w:r>
      <w:r>
        <w:rPr>
          <w:rFonts w:asciiTheme="minorHAnsi" w:eastAsiaTheme="minorEastAsia" w:hAnsiTheme="minorHAnsi" w:cstheme="minorBidi"/>
          <w:noProof/>
          <w:sz w:val="22"/>
          <w:szCs w:val="22"/>
        </w:rPr>
        <w:tab/>
      </w:r>
      <w:r w:rsidRPr="008E186E">
        <w:rPr>
          <w:rStyle w:val="Hyperlink"/>
          <w:noProof/>
        </w:rPr>
        <w:t>Association Class Ownership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_Toc468649581 \h </w:instrText>
      </w:r>
      <w:r>
        <w:rPr>
          <w:noProof/>
          <w:webHidden/>
        </w:rPr>
      </w:r>
      <w:r>
        <w:rPr>
          <w:noProof/>
          <w:webHidden/>
        </w:rPr>
        <w:fldChar w:fldCharType="separate"/>
      </w:r>
      <w:ins w:id="578" w:author="Cory Casanave" w:date="2016-12-06T18:27:00Z">
        <w:r w:rsidR="00CD51EF">
          <w:rPr>
            <w:noProof/>
            <w:webHidden/>
          </w:rPr>
          <w:t>183</w:t>
        </w:r>
      </w:ins>
      <w:del w:id="579"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5F791CF6" w14:textId="576ACD9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"_Toc468649582"</w:instrText>
      </w:r>
      <w:r w:rsidRPr="008E186E">
        <w:rPr>
          <w:rStyle w:val="Hyperlink"/>
          <w:noProof/>
        </w:rPr>
        <w:instrText xml:space="preserve"> </w:instrText>
      </w:r>
      <w:r w:rsidRPr="008E186E">
        <w:rPr>
          <w:rStyle w:val="Hyperlink"/>
          <w:noProof/>
        </w:rPr>
        <w:fldChar w:fldCharType="separate"/>
      </w:r>
      <w:r w:rsidRPr="008E186E">
        <w:rPr>
          <w:rStyle w:val="Hyperlink"/>
          <w:noProof/>
        </w:rPr>
        <w:t>9.6.15</w:t>
      </w:r>
      <w:r>
        <w:rPr>
          <w:rFonts w:asciiTheme="minorHAnsi" w:eastAsiaTheme="minorEastAsia" w:hAnsiTheme="minorHAnsi" w:cstheme="minorBidi"/>
          <w:noProof/>
          <w:sz w:val="22"/>
          <w:szCs w:val="22"/>
        </w:rPr>
        <w:tab/>
      </w:r>
      <w:r w:rsidRPr="008E186E">
        <w:rPr>
          <w:rStyle w:val="Hyperlink"/>
          <w:noProof/>
        </w:rPr>
        <w:t>Association Class Possession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_Toc468649582 \h </w:instrText>
      </w:r>
      <w:r>
        <w:rPr>
          <w:noProof/>
          <w:webHidden/>
        </w:rPr>
      </w:r>
      <w:r>
        <w:rPr>
          <w:noProof/>
          <w:webHidden/>
        </w:rPr>
        <w:fldChar w:fldCharType="separate"/>
      </w:r>
      <w:ins w:id="580" w:author="Cory Casanave" w:date="2016-12-06T18:27:00Z">
        <w:r w:rsidR="00CD51EF">
          <w:rPr>
            <w:noProof/>
            <w:webHidden/>
          </w:rPr>
          <w:t>183</w:t>
        </w:r>
      </w:ins>
      <w:del w:id="581"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4458FC15" w14:textId="0F0360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"_Toc468649583"</w:instrText>
      </w:r>
      <w:r w:rsidRPr="008E186E">
        <w:rPr>
          <w:rStyle w:val="Hyperlink"/>
          <w:noProof/>
        </w:rPr>
        <w:instrText xml:space="preserve"> </w:instrText>
      </w:r>
      <w:r w:rsidRPr="008E186E">
        <w:rPr>
          <w:rStyle w:val="Hyperlink"/>
          <w:noProof/>
        </w:rPr>
        <w:fldChar w:fldCharType="separate"/>
      </w:r>
      <w:r w:rsidRPr="008E186E">
        <w:rPr>
          <w:rStyle w:val="Hyperlink"/>
          <w:noProof/>
        </w:rPr>
        <w:t>9.6.16</w:t>
      </w:r>
      <w:r>
        <w:rPr>
          <w:rFonts w:asciiTheme="minorHAnsi" w:eastAsiaTheme="minorEastAsia" w:hAnsiTheme="minorHAnsi" w:cstheme="minorBidi"/>
          <w:noProof/>
          <w:sz w:val="22"/>
          <w:szCs w:val="22"/>
        </w:rPr>
        <w:tab/>
      </w:r>
      <w:r w:rsidRPr="008E186E">
        <w:rPr>
          <w:rStyle w:val="Hyperlink"/>
          <w:noProof/>
        </w:rPr>
        <w:t>Class Property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_Toc468649583 \h </w:instrText>
      </w:r>
      <w:r>
        <w:rPr>
          <w:noProof/>
          <w:webHidden/>
        </w:rPr>
      </w:r>
      <w:r>
        <w:rPr>
          <w:noProof/>
          <w:webHidden/>
        </w:rPr>
        <w:fldChar w:fldCharType="separate"/>
      </w:r>
      <w:ins w:id="582" w:author="Cory Casanave" w:date="2016-12-06T18:27:00Z">
        <w:r w:rsidR="00CD51EF">
          <w:rPr>
            <w:noProof/>
            <w:webHidden/>
          </w:rPr>
          <w:t>184</w:t>
        </w:r>
      </w:ins>
      <w:del w:id="583" w:author="Cory Casanave" w:date="2016-12-06T18:22:00Z">
        <w:r w:rsidR="00041B4E" w:rsidDel="00606FC4">
          <w:rPr>
            <w:noProof/>
            <w:webHidden/>
          </w:rPr>
          <w:delText>213</w:delText>
        </w:r>
      </w:del>
      <w:r>
        <w:rPr>
          <w:noProof/>
          <w:webHidden/>
        </w:rPr>
        <w:fldChar w:fldCharType="end"/>
      </w:r>
      <w:r w:rsidRPr="008E186E">
        <w:rPr>
          <w:rStyle w:val="Hyperlink"/>
          <w:noProof/>
        </w:rPr>
        <w:fldChar w:fldCharType="end"/>
      </w:r>
    </w:p>
    <w:p w14:paraId="24CB8EFE" w14:textId="263D305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"_Toc468649584"</w:instrText>
      </w:r>
      <w:r w:rsidRPr="008E186E">
        <w:rPr>
          <w:rStyle w:val="Hyperlink"/>
          <w:noProof/>
        </w:rPr>
        <w:instrText xml:space="preserve"> </w:instrText>
      </w:r>
      <w:r w:rsidRPr="008E186E">
        <w:rPr>
          <w:rStyle w:val="Hyperlink"/>
          <w:noProof/>
        </w:rPr>
        <w:fldChar w:fldCharType="separate"/>
      </w:r>
      <w:r w:rsidRPr="008E186E">
        <w:rPr>
          <w:rStyle w:val="Hyperlink"/>
          <w:noProof/>
        </w:rPr>
        <w:t>9.6.17</w:t>
      </w:r>
      <w:r>
        <w:rPr>
          <w:rFonts w:asciiTheme="minorHAnsi" w:eastAsiaTheme="minorEastAsia" w:hAnsiTheme="minorHAnsi" w:cstheme="minorBidi"/>
          <w:noProof/>
          <w:sz w:val="22"/>
          <w:szCs w:val="22"/>
        </w:rPr>
        <w:tab/>
      </w:r>
      <w:r w:rsidRPr="008E186E">
        <w:rPr>
          <w:rStyle w:val="Hyperlink"/>
          <w:noProof/>
        </w:rPr>
        <w:t>Association Class Subject to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_Toc468649584 \h </w:instrText>
      </w:r>
      <w:r>
        <w:rPr>
          <w:noProof/>
          <w:webHidden/>
        </w:rPr>
      </w:r>
      <w:r>
        <w:rPr>
          <w:noProof/>
          <w:webHidden/>
        </w:rPr>
        <w:fldChar w:fldCharType="separate"/>
      </w:r>
      <w:ins w:id="584" w:author="Cory Casanave" w:date="2016-12-06T18:27:00Z">
        <w:r w:rsidR="00CD51EF">
          <w:rPr>
            <w:noProof/>
            <w:webHidden/>
          </w:rPr>
          <w:t>184</w:t>
        </w:r>
      </w:ins>
      <w:del w:id="585" w:author="Cory Casanave" w:date="2016-12-06T18:22:00Z">
        <w:r w:rsidR="00041B4E" w:rsidDel="00606FC4">
          <w:rPr>
            <w:noProof/>
            <w:webHidden/>
          </w:rPr>
          <w:delText>213</w:delText>
        </w:r>
      </w:del>
      <w:r>
        <w:rPr>
          <w:noProof/>
          <w:webHidden/>
        </w:rPr>
        <w:fldChar w:fldCharType="end"/>
      </w:r>
      <w:r w:rsidRPr="008E186E">
        <w:rPr>
          <w:rStyle w:val="Hyperlink"/>
          <w:noProof/>
        </w:rPr>
        <w:fldChar w:fldCharType="end"/>
      </w:r>
    </w:p>
    <w:p w14:paraId="30396630" w14:textId="4E9AE39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"_Toc468649585"</w:instrText>
      </w:r>
      <w:r w:rsidRPr="008E186E">
        <w:rPr>
          <w:rStyle w:val="Hyperlink"/>
          <w:noProof/>
        </w:rPr>
        <w:instrText xml:space="preserve"> </w:instrText>
      </w:r>
      <w:r w:rsidRPr="008E186E">
        <w:rPr>
          <w:rStyle w:val="Hyperlink"/>
          <w:noProof/>
        </w:rPr>
        <w:fldChar w:fldCharType="separate"/>
      </w:r>
      <w:r w:rsidRPr="008E186E">
        <w:rPr>
          <w:rStyle w:val="Hyperlink"/>
          <w:noProof/>
        </w:rPr>
        <w:t>9.7</w:t>
      </w:r>
      <w:r>
        <w:rPr>
          <w:rFonts w:asciiTheme="minorHAnsi" w:eastAsiaTheme="minorEastAsia" w:hAnsiTheme="minorHAnsi" w:cstheme="minorBidi"/>
          <w:noProof/>
          <w:sz w:val="22"/>
          <w:szCs w:val="22"/>
        </w:rPr>
        <w:tab/>
      </w:r>
      <w:r w:rsidRPr="008E186E">
        <w:rPr>
          <w:rStyle w:val="Hyperlink"/>
          <w:noProof/>
        </w:rPr>
        <w:t>Threat-risk-conceptual-model::Generic Concept Library::Credentials</w:t>
      </w:r>
      <w:r>
        <w:rPr>
          <w:noProof/>
          <w:webHidden/>
        </w:rPr>
        <w:tab/>
      </w:r>
      <w:r>
        <w:rPr>
          <w:noProof/>
          <w:webHidden/>
        </w:rPr>
        <w:fldChar w:fldCharType="begin"/>
      </w:r>
      <w:r>
        <w:rPr>
          <w:noProof/>
          <w:webHidden/>
        </w:rPr>
        <w:instrText xml:space="preserve"> PAGEREF _Toc468649585 \h </w:instrText>
      </w:r>
      <w:r>
        <w:rPr>
          <w:noProof/>
          <w:webHidden/>
        </w:rPr>
      </w:r>
      <w:r>
        <w:rPr>
          <w:noProof/>
          <w:webHidden/>
        </w:rPr>
        <w:fldChar w:fldCharType="separate"/>
      </w:r>
      <w:ins w:id="586" w:author="Cory Casanave" w:date="2016-12-06T18:27:00Z">
        <w:r w:rsidR="00CD51EF">
          <w:rPr>
            <w:noProof/>
            <w:webHidden/>
          </w:rPr>
          <w:t>185</w:t>
        </w:r>
      </w:ins>
      <w:del w:id="587"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251216F5" w14:textId="47BF4D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"_Toc468649586"</w:instrText>
      </w:r>
      <w:r w:rsidRPr="008E186E">
        <w:rPr>
          <w:rStyle w:val="Hyperlink"/>
          <w:noProof/>
        </w:rPr>
        <w:instrText xml:space="preserve"> </w:instrText>
      </w:r>
      <w:r w:rsidRPr="008E186E">
        <w:rPr>
          <w:rStyle w:val="Hyperlink"/>
          <w:noProof/>
        </w:rPr>
        <w:fldChar w:fldCharType="separate"/>
      </w:r>
      <w:r w:rsidRPr="008E186E">
        <w:rPr>
          <w:rStyle w:val="Hyperlink"/>
          <w:noProof/>
        </w:rPr>
        <w:t>9.7.1</w:t>
      </w:r>
      <w:r>
        <w:rPr>
          <w:rFonts w:asciiTheme="minorHAnsi" w:eastAsiaTheme="minorEastAsia" w:hAnsiTheme="minorHAnsi" w:cstheme="minorBidi"/>
          <w:noProof/>
          <w:sz w:val="22"/>
          <w:szCs w:val="22"/>
        </w:rPr>
        <w:tab/>
      </w:r>
      <w:r w:rsidRPr="008E186E">
        <w:rPr>
          <w:rStyle w:val="Hyperlink"/>
          <w:noProof/>
        </w:rPr>
        <w:t>Diagram: Credentials and Managed Identifiers</w:t>
      </w:r>
      <w:r>
        <w:rPr>
          <w:noProof/>
          <w:webHidden/>
        </w:rPr>
        <w:tab/>
      </w:r>
      <w:r>
        <w:rPr>
          <w:noProof/>
          <w:webHidden/>
        </w:rPr>
        <w:fldChar w:fldCharType="begin"/>
      </w:r>
      <w:r>
        <w:rPr>
          <w:noProof/>
          <w:webHidden/>
        </w:rPr>
        <w:instrText xml:space="preserve"> PAGEREF _Toc468649586 \h </w:instrText>
      </w:r>
      <w:r>
        <w:rPr>
          <w:noProof/>
          <w:webHidden/>
        </w:rPr>
      </w:r>
      <w:r>
        <w:rPr>
          <w:noProof/>
          <w:webHidden/>
        </w:rPr>
        <w:fldChar w:fldCharType="separate"/>
      </w:r>
      <w:ins w:id="588" w:author="Cory Casanave" w:date="2016-12-06T18:27:00Z">
        <w:r w:rsidR="00CD51EF">
          <w:rPr>
            <w:noProof/>
            <w:webHidden/>
          </w:rPr>
          <w:t>185</w:t>
        </w:r>
      </w:ins>
      <w:del w:id="589"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42076E79" w14:textId="4C2C18F7"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"_Toc468649587"</w:instrText>
      </w:r>
      <w:r w:rsidRPr="008E186E">
        <w:rPr>
          <w:rStyle w:val="Hyperlink"/>
          <w:noProof/>
        </w:rPr>
        <w:instrText xml:space="preserve"> </w:instrText>
      </w:r>
      <w:r w:rsidRPr="008E186E">
        <w:rPr>
          <w:rStyle w:val="Hyperlink"/>
          <w:noProof/>
        </w:rPr>
        <w:fldChar w:fldCharType="separate"/>
      </w:r>
      <w:r w:rsidRPr="008E186E">
        <w:rPr>
          <w:rStyle w:val="Hyperlink"/>
          <w:noProof/>
        </w:rPr>
        <w:t>9.7.2</w:t>
      </w:r>
      <w:r>
        <w:rPr>
          <w:rFonts w:asciiTheme="minorHAnsi" w:eastAsiaTheme="minorEastAsia" w:hAnsiTheme="minorHAnsi" w:cstheme="minorBidi"/>
          <w:noProof/>
          <w:sz w:val="22"/>
          <w:szCs w:val="22"/>
        </w:rPr>
        <w:tab/>
      </w:r>
      <w:r w:rsidRPr="008E186E">
        <w:rPr>
          <w:rStyle w:val="Hyperlink"/>
          <w:noProof/>
        </w:rPr>
        <w:t>Association Actor Identifier of Credential</w:t>
      </w:r>
      <w:r>
        <w:rPr>
          <w:noProof/>
          <w:webHidden/>
        </w:rPr>
        <w:tab/>
      </w:r>
      <w:r>
        <w:rPr>
          <w:noProof/>
          <w:webHidden/>
        </w:rPr>
        <w:fldChar w:fldCharType="begin"/>
      </w:r>
      <w:r>
        <w:rPr>
          <w:noProof/>
          <w:webHidden/>
        </w:rPr>
        <w:instrText xml:space="preserve"> PAGEREF _Toc468649587 \h </w:instrText>
      </w:r>
      <w:r>
        <w:rPr>
          <w:noProof/>
          <w:webHidden/>
        </w:rPr>
      </w:r>
      <w:r>
        <w:rPr>
          <w:noProof/>
          <w:webHidden/>
        </w:rPr>
        <w:fldChar w:fldCharType="separate"/>
      </w:r>
      <w:ins w:id="590" w:author="Cory Casanave" w:date="2016-12-06T18:27:00Z">
        <w:r w:rsidR="00CD51EF">
          <w:rPr>
            <w:noProof/>
            <w:webHidden/>
          </w:rPr>
          <w:t>185</w:t>
        </w:r>
      </w:ins>
      <w:del w:id="591"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3225FE03" w14:textId="2830EA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"_Toc468649588"</w:instrText>
      </w:r>
      <w:r w:rsidRPr="008E186E">
        <w:rPr>
          <w:rStyle w:val="Hyperlink"/>
          <w:noProof/>
        </w:rPr>
        <w:instrText xml:space="preserve"> </w:instrText>
      </w:r>
      <w:r w:rsidRPr="008E186E">
        <w:rPr>
          <w:rStyle w:val="Hyperlink"/>
          <w:noProof/>
        </w:rPr>
        <w:fldChar w:fldCharType="separate"/>
      </w:r>
      <w:r w:rsidRPr="008E186E">
        <w:rPr>
          <w:rStyle w:val="Hyperlink"/>
          <w:noProof/>
        </w:rPr>
        <w:t>9.7.3</w:t>
      </w:r>
      <w:r>
        <w:rPr>
          <w:rFonts w:asciiTheme="minorHAnsi" w:eastAsiaTheme="minorEastAsia" w:hAnsiTheme="minorHAnsi" w:cstheme="minorBidi"/>
          <w:noProof/>
          <w:sz w:val="22"/>
          <w:szCs w:val="22"/>
        </w:rPr>
        <w:tab/>
      </w:r>
      <w:r w:rsidRPr="008E186E">
        <w:rPr>
          <w:rStyle w:val="Hyperlink"/>
          <w:noProof/>
        </w:rPr>
        <w:t>Association Class Attest to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_Toc468649588 \h </w:instrText>
      </w:r>
      <w:r>
        <w:rPr>
          <w:noProof/>
          <w:webHidden/>
        </w:rPr>
      </w:r>
      <w:r>
        <w:rPr>
          <w:noProof/>
          <w:webHidden/>
        </w:rPr>
        <w:fldChar w:fldCharType="separate"/>
      </w:r>
      <w:ins w:id="592" w:author="Cory Casanave" w:date="2016-12-06T18:27:00Z">
        <w:r w:rsidR="00CD51EF">
          <w:rPr>
            <w:noProof/>
            <w:webHidden/>
          </w:rPr>
          <w:t>186</w:t>
        </w:r>
      </w:ins>
      <w:del w:id="593" w:author="Cory Casanave" w:date="2016-12-06T18:22:00Z">
        <w:r w:rsidR="00041B4E" w:rsidDel="00606FC4">
          <w:rPr>
            <w:noProof/>
            <w:webHidden/>
          </w:rPr>
          <w:delText>215</w:delText>
        </w:r>
      </w:del>
      <w:r>
        <w:rPr>
          <w:noProof/>
          <w:webHidden/>
        </w:rPr>
        <w:fldChar w:fldCharType="end"/>
      </w:r>
      <w:r w:rsidRPr="008E186E">
        <w:rPr>
          <w:rStyle w:val="Hyperlink"/>
          <w:noProof/>
        </w:rPr>
        <w:fldChar w:fldCharType="end"/>
      </w:r>
    </w:p>
    <w:p w14:paraId="768E7BB3" w14:textId="226875D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"_Toc468649589"</w:instrText>
      </w:r>
      <w:r w:rsidRPr="008E186E">
        <w:rPr>
          <w:rStyle w:val="Hyperlink"/>
          <w:noProof/>
        </w:rPr>
        <w:instrText xml:space="preserve"> </w:instrText>
      </w:r>
      <w:r w:rsidRPr="008E186E">
        <w:rPr>
          <w:rStyle w:val="Hyperlink"/>
          <w:noProof/>
        </w:rPr>
        <w:fldChar w:fldCharType="separate"/>
      </w:r>
      <w:r w:rsidRPr="008E186E">
        <w:rPr>
          <w:rStyle w:val="Hyperlink"/>
          <w:noProof/>
        </w:rPr>
        <w:t>9.7.4</w:t>
      </w:r>
      <w:r>
        <w:rPr>
          <w:rFonts w:asciiTheme="minorHAnsi" w:eastAsiaTheme="minorEastAsia" w:hAnsiTheme="minorHAnsi" w:cstheme="minorBidi"/>
          <w:noProof/>
          <w:sz w:val="22"/>
          <w:szCs w:val="22"/>
        </w:rPr>
        <w:tab/>
      </w:r>
      <w:r w:rsidRPr="008E186E">
        <w:rPr>
          <w:rStyle w:val="Hyperlink"/>
          <w:noProof/>
        </w:rPr>
        <w:t>Class Credential</w:t>
      </w:r>
      <w:r>
        <w:rPr>
          <w:noProof/>
          <w:webHidden/>
        </w:rPr>
        <w:tab/>
      </w:r>
      <w:r>
        <w:rPr>
          <w:noProof/>
          <w:webHidden/>
        </w:rPr>
        <w:fldChar w:fldCharType="begin"/>
      </w:r>
      <w:r>
        <w:rPr>
          <w:noProof/>
          <w:webHidden/>
        </w:rPr>
        <w:instrText xml:space="preserve"> PAGEREF _Toc468649589 \h </w:instrText>
      </w:r>
      <w:r>
        <w:rPr>
          <w:noProof/>
          <w:webHidden/>
        </w:rPr>
      </w:r>
      <w:r>
        <w:rPr>
          <w:noProof/>
          <w:webHidden/>
        </w:rPr>
        <w:fldChar w:fldCharType="separate"/>
      </w:r>
      <w:ins w:id="594" w:author="Cory Casanave" w:date="2016-12-06T18:27:00Z">
        <w:r w:rsidR="00CD51EF">
          <w:rPr>
            <w:noProof/>
            <w:webHidden/>
          </w:rPr>
          <w:t>187</w:t>
        </w:r>
      </w:ins>
      <w:del w:id="595" w:author="Cory Casanave" w:date="2016-12-06T18:22:00Z">
        <w:r w:rsidR="00041B4E" w:rsidDel="00606FC4">
          <w:rPr>
            <w:noProof/>
            <w:webHidden/>
          </w:rPr>
          <w:delText>216</w:delText>
        </w:r>
      </w:del>
      <w:r>
        <w:rPr>
          <w:noProof/>
          <w:webHidden/>
        </w:rPr>
        <w:fldChar w:fldCharType="end"/>
      </w:r>
      <w:r w:rsidRPr="008E186E">
        <w:rPr>
          <w:rStyle w:val="Hyperlink"/>
          <w:noProof/>
        </w:rPr>
        <w:fldChar w:fldCharType="end"/>
      </w:r>
    </w:p>
    <w:p w14:paraId="532C6E39" w14:textId="24A713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"_Toc468649590"</w:instrText>
      </w:r>
      <w:r w:rsidRPr="008E186E">
        <w:rPr>
          <w:rStyle w:val="Hyperlink"/>
          <w:noProof/>
        </w:rPr>
        <w:instrText xml:space="preserve"> </w:instrText>
      </w:r>
      <w:r w:rsidRPr="008E186E">
        <w:rPr>
          <w:rStyle w:val="Hyperlink"/>
          <w:noProof/>
        </w:rPr>
        <w:fldChar w:fldCharType="separate"/>
      </w:r>
      <w:r w:rsidRPr="008E186E">
        <w:rPr>
          <w:rStyle w:val="Hyperlink"/>
          <w:noProof/>
        </w:rPr>
        <w:t>9.7.5</w:t>
      </w:r>
      <w:r>
        <w:rPr>
          <w:rFonts w:asciiTheme="minorHAnsi" w:eastAsiaTheme="minorEastAsia" w:hAnsiTheme="minorHAnsi" w:cstheme="minorBidi"/>
          <w:noProof/>
          <w:sz w:val="22"/>
          <w:szCs w:val="22"/>
        </w:rPr>
        <w:tab/>
      </w:r>
      <w:r w:rsidRPr="008E186E">
        <w:rPr>
          <w:rStyle w:val="Hyperlink"/>
          <w:noProof/>
        </w:rPr>
        <w:t>Class Identity Provider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_Toc468649590 \h </w:instrText>
      </w:r>
      <w:r>
        <w:rPr>
          <w:noProof/>
          <w:webHidden/>
        </w:rPr>
      </w:r>
      <w:r>
        <w:rPr>
          <w:noProof/>
          <w:webHidden/>
        </w:rPr>
        <w:fldChar w:fldCharType="separate"/>
      </w:r>
      <w:ins w:id="596" w:author="Cory Casanave" w:date="2016-12-06T18:27:00Z">
        <w:r w:rsidR="00CD51EF">
          <w:rPr>
            <w:noProof/>
            <w:webHidden/>
          </w:rPr>
          <w:t>187</w:t>
        </w:r>
      </w:ins>
      <w:del w:id="597" w:author="Cory Casanave" w:date="2016-12-06T18:22:00Z">
        <w:r w:rsidR="00041B4E" w:rsidDel="00606FC4">
          <w:rPr>
            <w:noProof/>
            <w:webHidden/>
          </w:rPr>
          <w:delText>216</w:delText>
        </w:r>
      </w:del>
      <w:r>
        <w:rPr>
          <w:noProof/>
          <w:webHidden/>
        </w:rPr>
        <w:fldChar w:fldCharType="end"/>
      </w:r>
      <w:r w:rsidRPr="008E186E">
        <w:rPr>
          <w:rStyle w:val="Hyperlink"/>
          <w:noProof/>
        </w:rPr>
        <w:fldChar w:fldCharType="end"/>
      </w:r>
    </w:p>
    <w:p w14:paraId="6A8D65A2" w14:textId="6C07C6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"_Toc468649591"</w:instrText>
      </w:r>
      <w:r w:rsidRPr="008E186E">
        <w:rPr>
          <w:rStyle w:val="Hyperlink"/>
          <w:noProof/>
        </w:rPr>
        <w:instrText xml:space="preserve"> </w:instrText>
      </w:r>
      <w:r w:rsidRPr="008E186E">
        <w:rPr>
          <w:rStyle w:val="Hyperlink"/>
          <w:noProof/>
        </w:rPr>
        <w:fldChar w:fldCharType="separate"/>
      </w:r>
      <w:r w:rsidRPr="008E186E">
        <w:rPr>
          <w:rStyle w:val="Hyperlink"/>
          <w:noProof/>
        </w:rPr>
        <w:t>9.7.6</w:t>
      </w:r>
      <w:r>
        <w:rPr>
          <w:rFonts w:asciiTheme="minorHAnsi" w:eastAsiaTheme="minorEastAsia" w:hAnsiTheme="minorHAnsi" w:cstheme="minorBidi"/>
          <w:noProof/>
          <w:sz w:val="22"/>
          <w:szCs w:val="22"/>
        </w:rPr>
        <w:tab/>
      </w:r>
      <w:r w:rsidRPr="008E186E">
        <w:rPr>
          <w:rStyle w:val="Hyperlink"/>
          <w:noProof/>
        </w:rPr>
        <w:t>Association Class Issue Credential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_Toc468649591 \h </w:instrText>
      </w:r>
      <w:r>
        <w:rPr>
          <w:noProof/>
          <w:webHidden/>
        </w:rPr>
      </w:r>
      <w:r>
        <w:rPr>
          <w:noProof/>
          <w:webHidden/>
        </w:rPr>
        <w:fldChar w:fldCharType="separate"/>
      </w:r>
      <w:ins w:id="598" w:author="Cory Casanave" w:date="2016-12-06T18:27:00Z">
        <w:r w:rsidR="00CD51EF">
          <w:rPr>
            <w:noProof/>
            <w:webHidden/>
          </w:rPr>
          <w:t>188</w:t>
        </w:r>
      </w:ins>
      <w:del w:id="599" w:author="Cory Casanave" w:date="2016-12-06T18:22:00Z">
        <w:r w:rsidR="00041B4E" w:rsidDel="00606FC4">
          <w:rPr>
            <w:noProof/>
            <w:webHidden/>
          </w:rPr>
          <w:delText>217</w:delText>
        </w:r>
      </w:del>
      <w:r>
        <w:rPr>
          <w:noProof/>
          <w:webHidden/>
        </w:rPr>
        <w:fldChar w:fldCharType="end"/>
      </w:r>
      <w:r w:rsidRPr="008E186E">
        <w:rPr>
          <w:rStyle w:val="Hyperlink"/>
          <w:noProof/>
        </w:rPr>
        <w:fldChar w:fldCharType="end"/>
      </w:r>
    </w:p>
    <w:p w14:paraId="4D80EB64" w14:textId="590605B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"_Toc468649592"</w:instrText>
      </w:r>
      <w:r w:rsidRPr="008E186E">
        <w:rPr>
          <w:rStyle w:val="Hyperlink"/>
          <w:noProof/>
        </w:rPr>
        <w:instrText xml:space="preserve"> </w:instrText>
      </w:r>
      <w:r w:rsidRPr="008E186E">
        <w:rPr>
          <w:rStyle w:val="Hyperlink"/>
          <w:noProof/>
        </w:rPr>
        <w:fldChar w:fldCharType="separate"/>
      </w:r>
      <w:r w:rsidRPr="008E186E">
        <w:rPr>
          <w:rStyle w:val="Hyperlink"/>
          <w:noProof/>
        </w:rPr>
        <w:t>9.7.7</w:t>
      </w:r>
      <w:r>
        <w:rPr>
          <w:rFonts w:asciiTheme="minorHAnsi" w:eastAsiaTheme="minorEastAsia" w:hAnsiTheme="minorHAnsi" w:cstheme="minorBidi"/>
          <w:noProof/>
          <w:sz w:val="22"/>
          <w:szCs w:val="22"/>
        </w:rPr>
        <w:tab/>
      </w:r>
      <w:r w:rsidRPr="008E186E">
        <w:rPr>
          <w:rStyle w:val="Hyperlink"/>
          <w:noProof/>
        </w:rPr>
        <w:t>Class Managed Actor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_Toc468649592 \h </w:instrText>
      </w:r>
      <w:r>
        <w:rPr>
          <w:noProof/>
          <w:webHidden/>
        </w:rPr>
      </w:r>
      <w:r>
        <w:rPr>
          <w:noProof/>
          <w:webHidden/>
        </w:rPr>
        <w:fldChar w:fldCharType="separate"/>
      </w:r>
      <w:ins w:id="600" w:author="Cory Casanave" w:date="2016-12-06T18:27:00Z">
        <w:r w:rsidR="00CD51EF">
          <w:rPr>
            <w:noProof/>
            <w:webHidden/>
          </w:rPr>
          <w:t>188</w:t>
        </w:r>
      </w:ins>
      <w:del w:id="601" w:author="Cory Casanave" w:date="2016-12-06T18:22:00Z">
        <w:r w:rsidR="00041B4E" w:rsidDel="00606FC4">
          <w:rPr>
            <w:noProof/>
            <w:webHidden/>
          </w:rPr>
          <w:delText>217</w:delText>
        </w:r>
      </w:del>
      <w:r>
        <w:rPr>
          <w:noProof/>
          <w:webHidden/>
        </w:rPr>
        <w:fldChar w:fldCharType="end"/>
      </w:r>
      <w:r w:rsidRPr="008E186E">
        <w:rPr>
          <w:rStyle w:val="Hyperlink"/>
          <w:noProof/>
        </w:rPr>
        <w:fldChar w:fldCharType="end"/>
      </w:r>
    </w:p>
    <w:p w14:paraId="65D3389D" w14:textId="703C97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"_Toc468649593"</w:instrText>
      </w:r>
      <w:r w:rsidRPr="008E186E">
        <w:rPr>
          <w:rStyle w:val="Hyperlink"/>
          <w:noProof/>
        </w:rPr>
        <w:instrText xml:space="preserve"> </w:instrText>
      </w:r>
      <w:r w:rsidRPr="008E186E">
        <w:rPr>
          <w:rStyle w:val="Hyperlink"/>
          <w:noProof/>
        </w:rPr>
        <w:fldChar w:fldCharType="separate"/>
      </w:r>
      <w:r w:rsidRPr="008E186E">
        <w:rPr>
          <w:rStyle w:val="Hyperlink"/>
          <w:noProof/>
        </w:rPr>
        <w:t>9.7.8</w:t>
      </w:r>
      <w:r>
        <w:rPr>
          <w:rFonts w:asciiTheme="minorHAnsi" w:eastAsiaTheme="minorEastAsia" w:hAnsiTheme="minorHAnsi" w:cstheme="minorBidi"/>
          <w:noProof/>
          <w:sz w:val="22"/>
          <w:szCs w:val="22"/>
        </w:rPr>
        <w:tab/>
      </w:r>
      <w:r w:rsidRPr="008E186E">
        <w:rPr>
          <w:rStyle w:val="Hyperlink"/>
          <w:noProof/>
        </w:rPr>
        <w:t>Association Class Valid for Time Interval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_Toc468649593 \h </w:instrText>
      </w:r>
      <w:r>
        <w:rPr>
          <w:noProof/>
          <w:webHidden/>
        </w:rPr>
      </w:r>
      <w:r>
        <w:rPr>
          <w:noProof/>
          <w:webHidden/>
        </w:rPr>
        <w:fldChar w:fldCharType="separate"/>
      </w:r>
      <w:ins w:id="602" w:author="Cory Casanave" w:date="2016-12-06T18:27:00Z">
        <w:r w:rsidR="00CD51EF">
          <w:rPr>
            <w:noProof/>
            <w:webHidden/>
          </w:rPr>
          <w:t>189</w:t>
        </w:r>
      </w:ins>
      <w:del w:id="603" w:author="Cory Casanave" w:date="2016-12-06T18:22:00Z">
        <w:r w:rsidR="00041B4E" w:rsidDel="00606FC4">
          <w:rPr>
            <w:noProof/>
            <w:webHidden/>
          </w:rPr>
          <w:delText>218</w:delText>
        </w:r>
      </w:del>
      <w:r>
        <w:rPr>
          <w:noProof/>
          <w:webHidden/>
        </w:rPr>
        <w:fldChar w:fldCharType="end"/>
      </w:r>
      <w:r w:rsidRPr="008E186E">
        <w:rPr>
          <w:rStyle w:val="Hyperlink"/>
          <w:noProof/>
        </w:rPr>
        <w:fldChar w:fldCharType="end"/>
      </w:r>
    </w:p>
    <w:p w14:paraId="732FBE57" w14:textId="5400B8E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"_Toc468649594"</w:instrText>
      </w:r>
      <w:r w:rsidRPr="008E186E">
        <w:rPr>
          <w:rStyle w:val="Hyperlink"/>
          <w:noProof/>
        </w:rPr>
        <w:instrText xml:space="preserve"> </w:instrText>
      </w:r>
      <w:r w:rsidRPr="008E186E">
        <w:rPr>
          <w:rStyle w:val="Hyperlink"/>
          <w:noProof/>
        </w:rPr>
        <w:fldChar w:fldCharType="separate"/>
      </w:r>
      <w:r w:rsidRPr="008E186E">
        <w:rPr>
          <w:rStyle w:val="Hyperlink"/>
          <w:noProof/>
        </w:rPr>
        <w:t>9.8</w:t>
      </w:r>
      <w:r>
        <w:rPr>
          <w:rFonts w:asciiTheme="minorHAnsi" w:eastAsiaTheme="minorEastAsia" w:hAnsiTheme="minorHAnsi" w:cstheme="minorBidi"/>
          <w:noProof/>
          <w:sz w:val="22"/>
          <w:szCs w:val="22"/>
        </w:rPr>
        <w:tab/>
      </w:r>
      <w:r w:rsidRPr="008E186E">
        <w:rPr>
          <w:rStyle w:val="Hyperlink"/>
          <w:noProof/>
        </w:rPr>
        <w:t>Threat-risk-conceptual-model::Generic Concept Library::Cyber</w:t>
      </w:r>
      <w:r>
        <w:rPr>
          <w:noProof/>
          <w:webHidden/>
        </w:rPr>
        <w:tab/>
      </w:r>
      <w:r>
        <w:rPr>
          <w:noProof/>
          <w:webHidden/>
        </w:rPr>
        <w:fldChar w:fldCharType="begin"/>
      </w:r>
      <w:r>
        <w:rPr>
          <w:noProof/>
          <w:webHidden/>
        </w:rPr>
        <w:instrText xml:space="preserve"> PAGEREF _Toc468649594 \h </w:instrText>
      </w:r>
      <w:r>
        <w:rPr>
          <w:noProof/>
          <w:webHidden/>
        </w:rPr>
      </w:r>
      <w:r>
        <w:rPr>
          <w:noProof/>
          <w:webHidden/>
        </w:rPr>
        <w:fldChar w:fldCharType="separate"/>
      </w:r>
      <w:ins w:id="604" w:author="Cory Casanave" w:date="2016-12-06T18:27:00Z">
        <w:r w:rsidR="00CD51EF">
          <w:rPr>
            <w:noProof/>
            <w:webHidden/>
          </w:rPr>
          <w:t>190</w:t>
        </w:r>
      </w:ins>
      <w:del w:id="605" w:author="Cory Casanave" w:date="2016-12-06T18:22:00Z">
        <w:r w:rsidR="00041B4E" w:rsidDel="00606FC4">
          <w:rPr>
            <w:noProof/>
            <w:webHidden/>
          </w:rPr>
          <w:delText>219</w:delText>
        </w:r>
      </w:del>
      <w:r>
        <w:rPr>
          <w:noProof/>
          <w:webHidden/>
        </w:rPr>
        <w:fldChar w:fldCharType="end"/>
      </w:r>
      <w:r w:rsidRPr="008E186E">
        <w:rPr>
          <w:rStyle w:val="Hyperlink"/>
          <w:noProof/>
        </w:rPr>
        <w:fldChar w:fldCharType="end"/>
      </w:r>
    </w:p>
    <w:p w14:paraId="09A6119C" w14:textId="484D1B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"_Toc468649595"</w:instrText>
      </w:r>
      <w:r w:rsidRPr="008E186E">
        <w:rPr>
          <w:rStyle w:val="Hyperlink"/>
          <w:noProof/>
        </w:rPr>
        <w:instrText xml:space="preserve"> </w:instrText>
      </w:r>
      <w:r w:rsidRPr="008E186E">
        <w:rPr>
          <w:rStyle w:val="Hyperlink"/>
          <w:noProof/>
        </w:rPr>
        <w:fldChar w:fldCharType="separate"/>
      </w:r>
      <w:r w:rsidRPr="008E186E">
        <w:rPr>
          <w:rStyle w:val="Hyperlink"/>
          <w:noProof/>
        </w:rPr>
        <w:t>9.8.1</w:t>
      </w:r>
      <w:r>
        <w:rPr>
          <w:rFonts w:asciiTheme="minorHAnsi" w:eastAsiaTheme="minorEastAsia" w:hAnsiTheme="minorHAnsi" w:cstheme="minorBidi"/>
          <w:noProof/>
          <w:sz w:val="22"/>
          <w:szCs w:val="22"/>
        </w:rPr>
        <w:tab/>
      </w:r>
      <w:r w:rsidRPr="008E186E">
        <w:rPr>
          <w:rStyle w:val="Hyperlink"/>
          <w:noProof/>
        </w:rPr>
        <w:t>Diagram: Cyber</w:t>
      </w:r>
      <w:r>
        <w:rPr>
          <w:noProof/>
          <w:webHidden/>
        </w:rPr>
        <w:tab/>
      </w:r>
      <w:r>
        <w:rPr>
          <w:noProof/>
          <w:webHidden/>
        </w:rPr>
        <w:fldChar w:fldCharType="begin"/>
      </w:r>
      <w:r>
        <w:rPr>
          <w:noProof/>
          <w:webHidden/>
        </w:rPr>
        <w:instrText xml:space="preserve"> PAGEREF _Toc468649595 \h </w:instrText>
      </w:r>
      <w:r>
        <w:rPr>
          <w:noProof/>
          <w:webHidden/>
        </w:rPr>
      </w:r>
      <w:r>
        <w:rPr>
          <w:noProof/>
          <w:webHidden/>
        </w:rPr>
        <w:fldChar w:fldCharType="separate"/>
      </w:r>
      <w:ins w:id="606" w:author="Cory Casanave" w:date="2016-12-06T18:27:00Z">
        <w:r w:rsidR="00CD51EF">
          <w:rPr>
            <w:noProof/>
            <w:webHidden/>
          </w:rPr>
          <w:t>191</w:t>
        </w:r>
      </w:ins>
      <w:del w:id="607" w:author="Cory Casanave" w:date="2016-12-06T18:22:00Z">
        <w:r w:rsidR="00041B4E" w:rsidDel="00606FC4">
          <w:rPr>
            <w:noProof/>
            <w:webHidden/>
          </w:rPr>
          <w:delText>220</w:delText>
        </w:r>
      </w:del>
      <w:r>
        <w:rPr>
          <w:noProof/>
          <w:webHidden/>
        </w:rPr>
        <w:fldChar w:fldCharType="end"/>
      </w:r>
      <w:r w:rsidRPr="008E186E">
        <w:rPr>
          <w:rStyle w:val="Hyperlink"/>
          <w:noProof/>
        </w:rPr>
        <w:fldChar w:fldCharType="end"/>
      </w:r>
    </w:p>
    <w:p w14:paraId="42FE46D8" w14:textId="79D1B1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"_Toc468649596"</w:instrText>
      </w:r>
      <w:r w:rsidRPr="008E186E">
        <w:rPr>
          <w:rStyle w:val="Hyperlink"/>
          <w:noProof/>
        </w:rPr>
        <w:instrText xml:space="preserve"> </w:instrText>
      </w:r>
      <w:r w:rsidRPr="008E186E">
        <w:rPr>
          <w:rStyle w:val="Hyperlink"/>
          <w:noProof/>
        </w:rPr>
        <w:fldChar w:fldCharType="separate"/>
      </w:r>
      <w:r w:rsidRPr="008E186E">
        <w:rPr>
          <w:rStyle w:val="Hyperlink"/>
          <w:noProof/>
        </w:rPr>
        <w:t>9.8.2</w:t>
      </w:r>
      <w:r>
        <w:rPr>
          <w:rFonts w:asciiTheme="minorHAnsi" w:eastAsiaTheme="minorEastAsia" w:hAnsiTheme="minorHAnsi" w:cstheme="minorBidi"/>
          <w:noProof/>
          <w:sz w:val="22"/>
          <w:szCs w:val="22"/>
        </w:rPr>
        <w:tab/>
      </w:r>
      <w:r w:rsidRPr="008E186E">
        <w:rPr>
          <w:rStyle w:val="Hyperlink"/>
          <w:noProof/>
        </w:rPr>
        <w:t>Diagram: Cyber Platforms</w:t>
      </w:r>
      <w:r>
        <w:rPr>
          <w:noProof/>
          <w:webHidden/>
        </w:rPr>
        <w:tab/>
      </w:r>
      <w:r>
        <w:rPr>
          <w:noProof/>
          <w:webHidden/>
        </w:rPr>
        <w:fldChar w:fldCharType="begin"/>
      </w:r>
      <w:r>
        <w:rPr>
          <w:noProof/>
          <w:webHidden/>
        </w:rPr>
        <w:instrText xml:space="preserve"> PAGEREF _Toc468649596 \h </w:instrText>
      </w:r>
      <w:r>
        <w:rPr>
          <w:noProof/>
          <w:webHidden/>
        </w:rPr>
      </w:r>
      <w:r>
        <w:rPr>
          <w:noProof/>
          <w:webHidden/>
        </w:rPr>
        <w:fldChar w:fldCharType="separate"/>
      </w:r>
      <w:ins w:id="608" w:author="Cory Casanave" w:date="2016-12-06T18:27:00Z">
        <w:r w:rsidR="00CD51EF">
          <w:rPr>
            <w:noProof/>
            <w:webHidden/>
          </w:rPr>
          <w:t>192</w:t>
        </w:r>
      </w:ins>
      <w:del w:id="609" w:author="Cory Casanave" w:date="2016-12-06T18:22:00Z">
        <w:r w:rsidR="00041B4E" w:rsidDel="00606FC4">
          <w:rPr>
            <w:noProof/>
            <w:webHidden/>
          </w:rPr>
          <w:delText>221</w:delText>
        </w:r>
      </w:del>
      <w:r>
        <w:rPr>
          <w:noProof/>
          <w:webHidden/>
        </w:rPr>
        <w:fldChar w:fldCharType="end"/>
      </w:r>
      <w:r w:rsidRPr="008E186E">
        <w:rPr>
          <w:rStyle w:val="Hyperlink"/>
          <w:noProof/>
        </w:rPr>
        <w:fldChar w:fldCharType="end"/>
      </w:r>
    </w:p>
    <w:p w14:paraId="2FF096A6" w14:textId="64A24D1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"_Toc468649597"</w:instrText>
      </w:r>
      <w:r w:rsidRPr="008E186E">
        <w:rPr>
          <w:rStyle w:val="Hyperlink"/>
          <w:noProof/>
        </w:rPr>
        <w:instrText xml:space="preserve"> </w:instrText>
      </w:r>
      <w:r w:rsidRPr="008E186E">
        <w:rPr>
          <w:rStyle w:val="Hyperlink"/>
          <w:noProof/>
        </w:rPr>
        <w:fldChar w:fldCharType="separate"/>
      </w:r>
      <w:r w:rsidRPr="008E186E">
        <w:rPr>
          <w:rStyle w:val="Hyperlink"/>
          <w:noProof/>
        </w:rPr>
        <w:t>9.8.3</w:t>
      </w:r>
      <w:r>
        <w:rPr>
          <w:rFonts w:asciiTheme="minorHAnsi" w:eastAsiaTheme="minorEastAsia" w:hAnsiTheme="minorHAnsi" w:cstheme="minorBidi"/>
          <w:noProof/>
          <w:sz w:val="22"/>
          <w:szCs w:val="22"/>
        </w:rPr>
        <w:tab/>
      </w:r>
      <w:r w:rsidRPr="008E186E">
        <w:rPr>
          <w:rStyle w:val="Hyperlink"/>
          <w:noProof/>
        </w:rPr>
        <w:t>Diagram: Cyber Resource</w:t>
      </w:r>
      <w:r>
        <w:rPr>
          <w:noProof/>
          <w:webHidden/>
        </w:rPr>
        <w:tab/>
      </w:r>
      <w:r>
        <w:rPr>
          <w:noProof/>
          <w:webHidden/>
        </w:rPr>
        <w:fldChar w:fldCharType="begin"/>
      </w:r>
      <w:r>
        <w:rPr>
          <w:noProof/>
          <w:webHidden/>
        </w:rPr>
        <w:instrText xml:space="preserve"> PAGEREF _Toc468649597 \h </w:instrText>
      </w:r>
      <w:r>
        <w:rPr>
          <w:noProof/>
          <w:webHidden/>
        </w:rPr>
      </w:r>
      <w:r>
        <w:rPr>
          <w:noProof/>
          <w:webHidden/>
        </w:rPr>
        <w:fldChar w:fldCharType="separate"/>
      </w:r>
      <w:ins w:id="610" w:author="Cory Casanave" w:date="2016-12-06T18:27:00Z">
        <w:r w:rsidR="00CD51EF">
          <w:rPr>
            <w:noProof/>
            <w:webHidden/>
          </w:rPr>
          <w:t>192</w:t>
        </w:r>
      </w:ins>
      <w:del w:id="611" w:author="Cory Casanave" w:date="2016-12-06T18:22:00Z">
        <w:r w:rsidR="00041B4E" w:rsidDel="00606FC4">
          <w:rPr>
            <w:noProof/>
            <w:webHidden/>
          </w:rPr>
          <w:delText>221</w:delText>
        </w:r>
      </w:del>
      <w:r>
        <w:rPr>
          <w:noProof/>
          <w:webHidden/>
        </w:rPr>
        <w:fldChar w:fldCharType="end"/>
      </w:r>
      <w:r w:rsidRPr="008E186E">
        <w:rPr>
          <w:rStyle w:val="Hyperlink"/>
          <w:noProof/>
        </w:rPr>
        <w:fldChar w:fldCharType="end"/>
      </w:r>
    </w:p>
    <w:p w14:paraId="3BD03167" w14:textId="1B2C4C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"_Toc468649598"</w:instrText>
      </w:r>
      <w:r w:rsidRPr="008E186E">
        <w:rPr>
          <w:rStyle w:val="Hyperlink"/>
          <w:noProof/>
        </w:rPr>
        <w:instrText xml:space="preserve"> </w:instrText>
      </w:r>
      <w:r w:rsidRPr="008E186E">
        <w:rPr>
          <w:rStyle w:val="Hyperlink"/>
          <w:noProof/>
        </w:rPr>
        <w:fldChar w:fldCharType="separate"/>
      </w:r>
      <w:r w:rsidRPr="008E186E">
        <w:rPr>
          <w:rStyle w:val="Hyperlink"/>
          <w:noProof/>
        </w:rPr>
        <w:t>9.8.4</w:t>
      </w:r>
      <w:r>
        <w:rPr>
          <w:rFonts w:asciiTheme="minorHAnsi" w:eastAsiaTheme="minorEastAsia" w:hAnsiTheme="minorHAnsi" w:cstheme="minorBidi"/>
          <w:noProof/>
          <w:sz w:val="22"/>
          <w:szCs w:val="22"/>
        </w:rPr>
        <w:tab/>
      </w:r>
      <w:r w:rsidRPr="008E186E">
        <w:rPr>
          <w:rStyle w:val="Hyperlink"/>
          <w:noProof/>
        </w:rPr>
        <w:t>Association Class Ability To Execute Software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_Toc468649598 \h </w:instrText>
      </w:r>
      <w:r>
        <w:rPr>
          <w:noProof/>
          <w:webHidden/>
        </w:rPr>
      </w:r>
      <w:r>
        <w:rPr>
          <w:noProof/>
          <w:webHidden/>
        </w:rPr>
        <w:fldChar w:fldCharType="separate"/>
      </w:r>
      <w:ins w:id="612" w:author="Cory Casanave" w:date="2016-12-06T18:27:00Z">
        <w:r w:rsidR="00CD51EF">
          <w:rPr>
            <w:noProof/>
            <w:webHidden/>
          </w:rPr>
          <w:t>193</w:t>
        </w:r>
      </w:ins>
      <w:del w:id="613" w:author="Cory Casanave" w:date="2016-12-06T18:22:00Z">
        <w:r w:rsidR="00041B4E" w:rsidDel="00606FC4">
          <w:rPr>
            <w:noProof/>
            <w:webHidden/>
          </w:rPr>
          <w:delText>222</w:delText>
        </w:r>
      </w:del>
      <w:r>
        <w:rPr>
          <w:noProof/>
          <w:webHidden/>
        </w:rPr>
        <w:fldChar w:fldCharType="end"/>
      </w:r>
      <w:r w:rsidRPr="008E186E">
        <w:rPr>
          <w:rStyle w:val="Hyperlink"/>
          <w:noProof/>
        </w:rPr>
        <w:fldChar w:fldCharType="end"/>
      </w:r>
    </w:p>
    <w:p w14:paraId="3D0400C1" w14:textId="0E81BC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"_Toc468649599"</w:instrText>
      </w:r>
      <w:r w:rsidRPr="008E186E">
        <w:rPr>
          <w:rStyle w:val="Hyperlink"/>
          <w:noProof/>
        </w:rPr>
        <w:instrText xml:space="preserve"> </w:instrText>
      </w:r>
      <w:r w:rsidRPr="008E186E">
        <w:rPr>
          <w:rStyle w:val="Hyperlink"/>
          <w:noProof/>
        </w:rPr>
        <w:fldChar w:fldCharType="separate"/>
      </w:r>
      <w:r w:rsidRPr="008E186E">
        <w:rPr>
          <w:rStyle w:val="Hyperlink"/>
          <w:noProof/>
        </w:rPr>
        <w:t>9.8.5</w:t>
      </w:r>
      <w:r>
        <w:rPr>
          <w:rFonts w:asciiTheme="minorHAnsi" w:eastAsiaTheme="minorEastAsia" w:hAnsiTheme="minorHAnsi" w:cstheme="minorBidi"/>
          <w:noProof/>
          <w:sz w:val="22"/>
          <w:szCs w:val="22"/>
        </w:rPr>
        <w:tab/>
      </w:r>
      <w:r w:rsidRPr="008E186E">
        <w:rPr>
          <w:rStyle w:val="Hyperlink"/>
          <w:noProof/>
        </w:rPr>
        <w:t>Association Class Automated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_Toc468649599 \h </w:instrText>
      </w:r>
      <w:r>
        <w:rPr>
          <w:noProof/>
          <w:webHidden/>
        </w:rPr>
      </w:r>
      <w:r>
        <w:rPr>
          <w:noProof/>
          <w:webHidden/>
        </w:rPr>
        <w:fldChar w:fldCharType="separate"/>
      </w:r>
      <w:ins w:id="614" w:author="Cory Casanave" w:date="2016-12-06T18:27:00Z">
        <w:r w:rsidR="00CD51EF">
          <w:rPr>
            <w:noProof/>
            <w:webHidden/>
          </w:rPr>
          <w:t>194</w:t>
        </w:r>
      </w:ins>
      <w:del w:id="615" w:author="Cory Casanave" w:date="2016-12-06T18:22:00Z">
        <w:r w:rsidR="00041B4E" w:rsidDel="00606FC4">
          <w:rPr>
            <w:noProof/>
            <w:webHidden/>
          </w:rPr>
          <w:delText>223</w:delText>
        </w:r>
      </w:del>
      <w:r>
        <w:rPr>
          <w:noProof/>
          <w:webHidden/>
        </w:rPr>
        <w:fldChar w:fldCharType="end"/>
      </w:r>
      <w:r w:rsidRPr="008E186E">
        <w:rPr>
          <w:rStyle w:val="Hyperlink"/>
          <w:noProof/>
        </w:rPr>
        <w:fldChar w:fldCharType="end"/>
      </w:r>
    </w:p>
    <w:p w14:paraId="5D9DB8C3" w14:textId="24DA3E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"_Toc468649600"</w:instrText>
      </w:r>
      <w:r w:rsidRPr="008E186E">
        <w:rPr>
          <w:rStyle w:val="Hyperlink"/>
          <w:noProof/>
        </w:rPr>
        <w:instrText xml:space="preserve"> </w:instrText>
      </w:r>
      <w:r w:rsidRPr="008E186E">
        <w:rPr>
          <w:rStyle w:val="Hyperlink"/>
          <w:noProof/>
        </w:rPr>
        <w:fldChar w:fldCharType="separate"/>
      </w:r>
      <w:r w:rsidRPr="008E186E">
        <w:rPr>
          <w:rStyle w:val="Hyperlink"/>
          <w:noProof/>
        </w:rPr>
        <w:t>9.8.6</w:t>
      </w:r>
      <w:r>
        <w:rPr>
          <w:rFonts w:asciiTheme="minorHAnsi" w:eastAsiaTheme="minorEastAsia" w:hAnsiTheme="minorHAnsi" w:cstheme="minorBidi"/>
          <w:noProof/>
          <w:sz w:val="22"/>
          <w:szCs w:val="22"/>
        </w:rPr>
        <w:tab/>
      </w:r>
      <w:r w:rsidRPr="008E186E">
        <w:rPr>
          <w:rStyle w:val="Hyperlink"/>
          <w:noProof/>
        </w:rPr>
        <w:t>Association Class Automated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_Toc468649600 \h </w:instrText>
      </w:r>
      <w:r>
        <w:rPr>
          <w:noProof/>
          <w:webHidden/>
        </w:rPr>
      </w:r>
      <w:r>
        <w:rPr>
          <w:noProof/>
          <w:webHidden/>
        </w:rPr>
        <w:fldChar w:fldCharType="separate"/>
      </w:r>
      <w:ins w:id="616" w:author="Cory Casanave" w:date="2016-12-06T18:27:00Z">
        <w:r w:rsidR="00CD51EF">
          <w:rPr>
            <w:noProof/>
            <w:webHidden/>
          </w:rPr>
          <w:t>194</w:t>
        </w:r>
      </w:ins>
      <w:del w:id="617" w:author="Cory Casanave" w:date="2016-12-06T18:22:00Z">
        <w:r w:rsidR="00041B4E" w:rsidDel="00606FC4">
          <w:rPr>
            <w:noProof/>
            <w:webHidden/>
          </w:rPr>
          <w:delText>223</w:delText>
        </w:r>
      </w:del>
      <w:r>
        <w:rPr>
          <w:noProof/>
          <w:webHidden/>
        </w:rPr>
        <w:fldChar w:fldCharType="end"/>
      </w:r>
      <w:r w:rsidRPr="008E186E">
        <w:rPr>
          <w:rStyle w:val="Hyperlink"/>
          <w:noProof/>
        </w:rPr>
        <w:fldChar w:fldCharType="end"/>
      </w:r>
    </w:p>
    <w:p w14:paraId="06C60A14" w14:textId="15A394C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"_Toc468649601"</w:instrText>
      </w:r>
      <w:r w:rsidRPr="008E186E">
        <w:rPr>
          <w:rStyle w:val="Hyperlink"/>
          <w:noProof/>
        </w:rPr>
        <w:instrText xml:space="preserve"> </w:instrText>
      </w:r>
      <w:r w:rsidRPr="008E186E">
        <w:rPr>
          <w:rStyle w:val="Hyperlink"/>
          <w:noProof/>
        </w:rPr>
        <w:fldChar w:fldCharType="separate"/>
      </w:r>
      <w:r w:rsidRPr="008E186E">
        <w:rPr>
          <w:rStyle w:val="Hyperlink"/>
          <w:noProof/>
        </w:rPr>
        <w:t>9.8.7</w:t>
      </w:r>
      <w:r>
        <w:rPr>
          <w:rFonts w:asciiTheme="minorHAnsi" w:eastAsiaTheme="minorEastAsia" w:hAnsiTheme="minorHAnsi" w:cstheme="minorBidi"/>
          <w:noProof/>
          <w:sz w:val="22"/>
          <w:szCs w:val="22"/>
        </w:rPr>
        <w:tab/>
      </w:r>
      <w:r w:rsidRPr="008E186E">
        <w:rPr>
          <w:rStyle w:val="Hyperlink"/>
          <w:noProof/>
        </w:rPr>
        <w:t>Class Automated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_Toc468649601 \h </w:instrText>
      </w:r>
      <w:r>
        <w:rPr>
          <w:noProof/>
          <w:webHidden/>
        </w:rPr>
      </w:r>
      <w:r>
        <w:rPr>
          <w:noProof/>
          <w:webHidden/>
        </w:rPr>
        <w:fldChar w:fldCharType="separate"/>
      </w:r>
      <w:ins w:id="618" w:author="Cory Casanave" w:date="2016-12-06T18:27:00Z">
        <w:r w:rsidR="00CD51EF">
          <w:rPr>
            <w:noProof/>
            <w:webHidden/>
          </w:rPr>
          <w:t>195</w:t>
        </w:r>
      </w:ins>
      <w:del w:id="619" w:author="Cory Casanave" w:date="2016-12-06T18:22:00Z">
        <w:r w:rsidR="00041B4E" w:rsidDel="00606FC4">
          <w:rPr>
            <w:noProof/>
            <w:webHidden/>
          </w:rPr>
          <w:delText>224</w:delText>
        </w:r>
      </w:del>
      <w:r>
        <w:rPr>
          <w:noProof/>
          <w:webHidden/>
        </w:rPr>
        <w:fldChar w:fldCharType="end"/>
      </w:r>
      <w:r w:rsidRPr="008E186E">
        <w:rPr>
          <w:rStyle w:val="Hyperlink"/>
          <w:noProof/>
        </w:rPr>
        <w:fldChar w:fldCharType="end"/>
      </w:r>
    </w:p>
    <w:p w14:paraId="767D50B1" w14:textId="13D810A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"_Toc468649602"</w:instrText>
      </w:r>
      <w:r w:rsidRPr="008E186E">
        <w:rPr>
          <w:rStyle w:val="Hyperlink"/>
          <w:noProof/>
        </w:rPr>
        <w:instrText xml:space="preserve"> </w:instrText>
      </w:r>
      <w:r w:rsidRPr="008E186E">
        <w:rPr>
          <w:rStyle w:val="Hyperlink"/>
          <w:noProof/>
        </w:rPr>
        <w:fldChar w:fldCharType="separate"/>
      </w:r>
      <w:r w:rsidRPr="008E186E">
        <w:rPr>
          <w:rStyle w:val="Hyperlink"/>
          <w:noProof/>
        </w:rPr>
        <w:t>9.8.8</w:t>
      </w:r>
      <w:r>
        <w:rPr>
          <w:rFonts w:asciiTheme="minorHAnsi" w:eastAsiaTheme="minorEastAsia" w:hAnsiTheme="minorHAnsi" w:cstheme="minorBidi"/>
          <w:noProof/>
          <w:sz w:val="22"/>
          <w:szCs w:val="22"/>
        </w:rPr>
        <w:tab/>
      </w:r>
      <w:r w:rsidRPr="008E186E">
        <w:rPr>
          <w:rStyle w:val="Hyperlink"/>
          <w:noProof/>
        </w:rPr>
        <w:t>Class Automation Type</w:t>
      </w:r>
      <w:r>
        <w:rPr>
          <w:noProof/>
          <w:webHidden/>
        </w:rPr>
        <w:tab/>
      </w:r>
      <w:r>
        <w:rPr>
          <w:noProof/>
          <w:webHidden/>
        </w:rPr>
        <w:fldChar w:fldCharType="begin"/>
      </w:r>
      <w:r>
        <w:rPr>
          <w:noProof/>
          <w:webHidden/>
        </w:rPr>
        <w:instrText xml:space="preserve"> PAGEREF _Toc468649602 \h </w:instrText>
      </w:r>
      <w:r>
        <w:rPr>
          <w:noProof/>
          <w:webHidden/>
        </w:rPr>
      </w:r>
      <w:r>
        <w:rPr>
          <w:noProof/>
          <w:webHidden/>
        </w:rPr>
        <w:fldChar w:fldCharType="separate"/>
      </w:r>
      <w:ins w:id="620" w:author="Cory Casanave" w:date="2016-12-06T18:27:00Z">
        <w:r w:rsidR="00CD51EF">
          <w:rPr>
            <w:noProof/>
            <w:webHidden/>
          </w:rPr>
          <w:t>196</w:t>
        </w:r>
      </w:ins>
      <w:del w:id="621"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408D95AE" w14:textId="210AD9A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"_Toc468649603"</w:instrText>
      </w:r>
      <w:r w:rsidRPr="008E186E">
        <w:rPr>
          <w:rStyle w:val="Hyperlink"/>
          <w:noProof/>
        </w:rPr>
        <w:instrText xml:space="preserve"> </w:instrText>
      </w:r>
      <w:r w:rsidRPr="008E186E">
        <w:rPr>
          <w:rStyle w:val="Hyperlink"/>
          <w:noProof/>
        </w:rPr>
        <w:fldChar w:fldCharType="separate"/>
      </w:r>
      <w:r w:rsidRPr="008E186E">
        <w:rPr>
          <w:rStyle w:val="Hyperlink"/>
          <w:noProof/>
        </w:rPr>
        <w:t>9.8.9</w:t>
      </w:r>
      <w:r>
        <w:rPr>
          <w:rFonts w:asciiTheme="minorHAnsi" w:eastAsiaTheme="minorEastAsia" w:hAnsiTheme="minorHAnsi" w:cstheme="minorBidi"/>
          <w:noProof/>
          <w:sz w:val="22"/>
          <w:szCs w:val="22"/>
        </w:rPr>
        <w:tab/>
      </w:r>
      <w:r w:rsidRPr="008E186E">
        <w:rPr>
          <w:rStyle w:val="Hyperlink"/>
          <w:noProof/>
        </w:rPr>
        <w:t>Class Automaton</w:t>
      </w:r>
      <w:r>
        <w:rPr>
          <w:noProof/>
          <w:webHidden/>
        </w:rPr>
        <w:tab/>
      </w:r>
      <w:r>
        <w:rPr>
          <w:noProof/>
          <w:webHidden/>
        </w:rPr>
        <w:fldChar w:fldCharType="begin"/>
      </w:r>
      <w:r>
        <w:rPr>
          <w:noProof/>
          <w:webHidden/>
        </w:rPr>
        <w:instrText xml:space="preserve"> PAGEREF _Toc468649603 \h </w:instrText>
      </w:r>
      <w:r>
        <w:rPr>
          <w:noProof/>
          <w:webHidden/>
        </w:rPr>
      </w:r>
      <w:r>
        <w:rPr>
          <w:noProof/>
          <w:webHidden/>
        </w:rPr>
        <w:fldChar w:fldCharType="separate"/>
      </w:r>
      <w:ins w:id="622" w:author="Cory Casanave" w:date="2016-12-06T18:27:00Z">
        <w:r w:rsidR="00CD51EF">
          <w:rPr>
            <w:noProof/>
            <w:webHidden/>
          </w:rPr>
          <w:t>196</w:t>
        </w:r>
      </w:ins>
      <w:del w:id="623"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12B405F6" w14:textId="57EED8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"_Toc468649604"</w:instrText>
      </w:r>
      <w:r w:rsidRPr="008E186E">
        <w:rPr>
          <w:rStyle w:val="Hyperlink"/>
          <w:noProof/>
        </w:rPr>
        <w:instrText xml:space="preserve"> </w:instrText>
      </w:r>
      <w:r w:rsidRPr="008E186E">
        <w:rPr>
          <w:rStyle w:val="Hyperlink"/>
          <w:noProof/>
        </w:rPr>
        <w:fldChar w:fldCharType="separate"/>
      </w:r>
      <w:r w:rsidRPr="008E186E">
        <w:rPr>
          <w:rStyle w:val="Hyperlink"/>
          <w:noProof/>
        </w:rPr>
        <w:t>9.8.10</w:t>
      </w:r>
      <w:r>
        <w:rPr>
          <w:rFonts w:asciiTheme="minorHAnsi" w:eastAsiaTheme="minorEastAsia" w:hAnsiTheme="minorHAnsi" w:cstheme="minorBidi"/>
          <w:noProof/>
          <w:sz w:val="22"/>
          <w:szCs w:val="22"/>
        </w:rPr>
        <w:tab/>
      </w:r>
      <w:r w:rsidRPr="008E186E">
        <w:rPr>
          <w:rStyle w:val="Hyperlink"/>
          <w:noProof/>
        </w:rPr>
        <w:t>Class Communicating Device</w:t>
      </w:r>
      <w:r>
        <w:rPr>
          <w:noProof/>
          <w:webHidden/>
        </w:rPr>
        <w:tab/>
      </w:r>
      <w:r>
        <w:rPr>
          <w:noProof/>
          <w:webHidden/>
        </w:rPr>
        <w:fldChar w:fldCharType="begin"/>
      </w:r>
      <w:r>
        <w:rPr>
          <w:noProof/>
          <w:webHidden/>
        </w:rPr>
        <w:instrText xml:space="preserve"> PAGEREF _Toc468649604 \h </w:instrText>
      </w:r>
      <w:r>
        <w:rPr>
          <w:noProof/>
          <w:webHidden/>
        </w:rPr>
      </w:r>
      <w:r>
        <w:rPr>
          <w:noProof/>
          <w:webHidden/>
        </w:rPr>
        <w:fldChar w:fldCharType="separate"/>
      </w:r>
      <w:ins w:id="624" w:author="Cory Casanave" w:date="2016-12-06T18:27:00Z">
        <w:r w:rsidR="00CD51EF">
          <w:rPr>
            <w:noProof/>
            <w:webHidden/>
          </w:rPr>
          <w:t>196</w:t>
        </w:r>
      </w:ins>
      <w:del w:id="625"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1F55685D" w14:textId="5050F2F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"_Toc468649605"</w:instrText>
      </w:r>
      <w:r w:rsidRPr="008E186E">
        <w:rPr>
          <w:rStyle w:val="Hyperlink"/>
          <w:noProof/>
        </w:rPr>
        <w:instrText xml:space="preserve"> </w:instrText>
      </w:r>
      <w:r w:rsidRPr="008E186E">
        <w:rPr>
          <w:rStyle w:val="Hyperlink"/>
          <w:noProof/>
        </w:rPr>
        <w:fldChar w:fldCharType="separate"/>
      </w:r>
      <w:r w:rsidRPr="008E186E">
        <w:rPr>
          <w:rStyle w:val="Hyperlink"/>
          <w:noProof/>
        </w:rPr>
        <w:t>9.8.11</w:t>
      </w:r>
      <w:r>
        <w:rPr>
          <w:rFonts w:asciiTheme="minorHAnsi" w:eastAsiaTheme="minorEastAsia" w:hAnsiTheme="minorHAnsi" w:cstheme="minorBidi"/>
          <w:noProof/>
          <w:sz w:val="22"/>
          <w:szCs w:val="22"/>
        </w:rPr>
        <w:tab/>
      </w:r>
      <w:r w:rsidRPr="008E186E">
        <w:rPr>
          <w:rStyle w:val="Hyperlink"/>
          <w:noProof/>
        </w:rPr>
        <w:t>Class Communications Link</w:t>
      </w:r>
      <w:r>
        <w:rPr>
          <w:noProof/>
          <w:webHidden/>
        </w:rPr>
        <w:tab/>
      </w:r>
      <w:r>
        <w:rPr>
          <w:noProof/>
          <w:webHidden/>
        </w:rPr>
        <w:fldChar w:fldCharType="begin"/>
      </w:r>
      <w:r>
        <w:rPr>
          <w:noProof/>
          <w:webHidden/>
        </w:rPr>
        <w:instrText xml:space="preserve"> PAGEREF _Toc468649605 \h </w:instrText>
      </w:r>
      <w:r>
        <w:rPr>
          <w:noProof/>
          <w:webHidden/>
        </w:rPr>
      </w:r>
      <w:r>
        <w:rPr>
          <w:noProof/>
          <w:webHidden/>
        </w:rPr>
        <w:fldChar w:fldCharType="separate"/>
      </w:r>
      <w:ins w:id="626" w:author="Cory Casanave" w:date="2016-12-06T18:27:00Z">
        <w:r w:rsidR="00CD51EF">
          <w:rPr>
            <w:noProof/>
            <w:webHidden/>
          </w:rPr>
          <w:t>196</w:t>
        </w:r>
      </w:ins>
      <w:del w:id="627"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2A9181E4" w14:textId="2FAE0AD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"_Toc468649606"</w:instrText>
      </w:r>
      <w:r w:rsidRPr="008E186E">
        <w:rPr>
          <w:rStyle w:val="Hyperlink"/>
          <w:noProof/>
        </w:rPr>
        <w:instrText xml:space="preserve"> </w:instrText>
      </w:r>
      <w:r w:rsidRPr="008E186E">
        <w:rPr>
          <w:rStyle w:val="Hyperlink"/>
          <w:noProof/>
        </w:rPr>
        <w:fldChar w:fldCharType="separate"/>
      </w:r>
      <w:r w:rsidRPr="008E186E">
        <w:rPr>
          <w:rStyle w:val="Hyperlink"/>
          <w:noProof/>
        </w:rPr>
        <w:t>9.8.12</w:t>
      </w:r>
      <w:r>
        <w:rPr>
          <w:rFonts w:asciiTheme="minorHAnsi" w:eastAsiaTheme="minorEastAsia" w:hAnsiTheme="minorHAnsi" w:cstheme="minorBidi"/>
          <w:noProof/>
          <w:sz w:val="22"/>
          <w:szCs w:val="22"/>
        </w:rPr>
        <w:tab/>
      </w:r>
      <w:r w:rsidRPr="008E186E">
        <w:rPr>
          <w:rStyle w:val="Hyperlink"/>
          <w:noProof/>
        </w:rPr>
        <w:t>Class Communications Network</w:t>
      </w:r>
      <w:r>
        <w:rPr>
          <w:noProof/>
          <w:webHidden/>
        </w:rPr>
        <w:tab/>
      </w:r>
      <w:r>
        <w:rPr>
          <w:noProof/>
          <w:webHidden/>
        </w:rPr>
        <w:fldChar w:fldCharType="begin"/>
      </w:r>
      <w:r>
        <w:rPr>
          <w:noProof/>
          <w:webHidden/>
        </w:rPr>
        <w:instrText xml:space="preserve"> PAGEREF _Toc468649606 \h </w:instrText>
      </w:r>
      <w:r>
        <w:rPr>
          <w:noProof/>
          <w:webHidden/>
        </w:rPr>
      </w:r>
      <w:r>
        <w:rPr>
          <w:noProof/>
          <w:webHidden/>
        </w:rPr>
        <w:fldChar w:fldCharType="separate"/>
      </w:r>
      <w:ins w:id="628" w:author="Cory Casanave" w:date="2016-12-06T18:27:00Z">
        <w:r w:rsidR="00CD51EF">
          <w:rPr>
            <w:noProof/>
            <w:webHidden/>
          </w:rPr>
          <w:t>197</w:t>
        </w:r>
      </w:ins>
      <w:del w:id="629"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2B30D3F5" w14:textId="1AF0C8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"_Toc468649607"</w:instrText>
      </w:r>
      <w:r w:rsidRPr="008E186E">
        <w:rPr>
          <w:rStyle w:val="Hyperlink"/>
          <w:noProof/>
        </w:rPr>
        <w:instrText xml:space="preserve"> </w:instrText>
      </w:r>
      <w:r w:rsidRPr="008E186E">
        <w:rPr>
          <w:rStyle w:val="Hyperlink"/>
          <w:noProof/>
        </w:rPr>
        <w:fldChar w:fldCharType="separate"/>
      </w:r>
      <w:r w:rsidRPr="008E186E">
        <w:rPr>
          <w:rStyle w:val="Hyperlink"/>
          <w:noProof/>
        </w:rPr>
        <w:t>9.8.13</w:t>
      </w:r>
      <w:r>
        <w:rPr>
          <w:rFonts w:asciiTheme="minorHAnsi" w:eastAsiaTheme="minorEastAsia" w:hAnsiTheme="minorHAnsi" w:cstheme="minorBidi"/>
          <w:noProof/>
          <w:sz w:val="22"/>
          <w:szCs w:val="22"/>
        </w:rPr>
        <w:tab/>
      </w:r>
      <w:r w:rsidRPr="008E186E">
        <w:rPr>
          <w:rStyle w:val="Hyperlink"/>
          <w:noProof/>
        </w:rPr>
        <w:t>Class Computer Control 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_Toc468649607 \h </w:instrText>
      </w:r>
      <w:r>
        <w:rPr>
          <w:noProof/>
          <w:webHidden/>
        </w:rPr>
      </w:r>
      <w:r>
        <w:rPr>
          <w:noProof/>
          <w:webHidden/>
        </w:rPr>
        <w:fldChar w:fldCharType="separate"/>
      </w:r>
      <w:ins w:id="630" w:author="Cory Casanave" w:date="2016-12-06T18:27:00Z">
        <w:r w:rsidR="00CD51EF">
          <w:rPr>
            <w:noProof/>
            <w:webHidden/>
          </w:rPr>
          <w:t>197</w:t>
        </w:r>
      </w:ins>
      <w:del w:id="631"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0B402677" w14:textId="201396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"_Toc468649608"</w:instrText>
      </w:r>
      <w:r w:rsidRPr="008E186E">
        <w:rPr>
          <w:rStyle w:val="Hyperlink"/>
          <w:noProof/>
        </w:rPr>
        <w:instrText xml:space="preserve"> </w:instrText>
      </w:r>
      <w:r w:rsidRPr="008E186E">
        <w:rPr>
          <w:rStyle w:val="Hyperlink"/>
          <w:noProof/>
        </w:rPr>
        <w:fldChar w:fldCharType="separate"/>
      </w:r>
      <w:r w:rsidRPr="008E186E">
        <w:rPr>
          <w:rStyle w:val="Hyperlink"/>
          <w:noProof/>
        </w:rPr>
        <w:t>9.8.14</w:t>
      </w:r>
      <w:r>
        <w:rPr>
          <w:rFonts w:asciiTheme="minorHAnsi" w:eastAsiaTheme="minorEastAsia" w:hAnsiTheme="minorHAnsi" w:cstheme="minorBidi"/>
          <w:noProof/>
          <w:sz w:val="22"/>
          <w:szCs w:val="22"/>
        </w:rPr>
        <w:tab/>
      </w:r>
      <w:r w:rsidRPr="008E186E">
        <w:rPr>
          <w:rStyle w:val="Hyperlink"/>
          <w:noProof/>
        </w:rPr>
        <w:t>Class Computer System</w:t>
      </w:r>
      <w:r>
        <w:rPr>
          <w:noProof/>
          <w:webHidden/>
        </w:rPr>
        <w:tab/>
      </w:r>
      <w:r>
        <w:rPr>
          <w:noProof/>
          <w:webHidden/>
        </w:rPr>
        <w:fldChar w:fldCharType="begin"/>
      </w:r>
      <w:r>
        <w:rPr>
          <w:noProof/>
          <w:webHidden/>
        </w:rPr>
        <w:instrText xml:space="preserve"> PAGEREF _Toc468649608 \h </w:instrText>
      </w:r>
      <w:r>
        <w:rPr>
          <w:noProof/>
          <w:webHidden/>
        </w:rPr>
      </w:r>
      <w:r>
        <w:rPr>
          <w:noProof/>
          <w:webHidden/>
        </w:rPr>
        <w:fldChar w:fldCharType="separate"/>
      </w:r>
      <w:ins w:id="632" w:author="Cory Casanave" w:date="2016-12-06T18:27:00Z">
        <w:r w:rsidR="00CD51EF">
          <w:rPr>
            <w:noProof/>
            <w:webHidden/>
          </w:rPr>
          <w:t>197</w:t>
        </w:r>
      </w:ins>
      <w:del w:id="633"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37104925" w14:textId="7E0CBB3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"_Toc468649609"</w:instrText>
      </w:r>
      <w:r w:rsidRPr="008E186E">
        <w:rPr>
          <w:rStyle w:val="Hyperlink"/>
          <w:noProof/>
        </w:rPr>
        <w:instrText xml:space="preserve"> </w:instrText>
      </w:r>
      <w:r w:rsidRPr="008E186E">
        <w:rPr>
          <w:rStyle w:val="Hyperlink"/>
          <w:noProof/>
        </w:rPr>
        <w:fldChar w:fldCharType="separate"/>
      </w:r>
      <w:r w:rsidRPr="008E186E">
        <w:rPr>
          <w:rStyle w:val="Hyperlink"/>
          <w:noProof/>
        </w:rPr>
        <w:t>9.8.15</w:t>
      </w:r>
      <w:r>
        <w:rPr>
          <w:rFonts w:asciiTheme="minorHAnsi" w:eastAsiaTheme="minorEastAsia" w:hAnsiTheme="minorHAnsi" w:cstheme="minorBidi"/>
          <w:noProof/>
          <w:sz w:val="22"/>
          <w:szCs w:val="22"/>
        </w:rPr>
        <w:tab/>
      </w:r>
      <w:r w:rsidRPr="008E186E">
        <w:rPr>
          <w:rStyle w:val="Hyperlink"/>
          <w:noProof/>
        </w:rPr>
        <w:t>Class Cyber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_Toc468649609 \h </w:instrText>
      </w:r>
      <w:r>
        <w:rPr>
          <w:noProof/>
          <w:webHidden/>
        </w:rPr>
      </w:r>
      <w:r>
        <w:rPr>
          <w:noProof/>
          <w:webHidden/>
        </w:rPr>
        <w:fldChar w:fldCharType="separate"/>
      </w:r>
      <w:ins w:id="634" w:author="Cory Casanave" w:date="2016-12-06T18:27:00Z">
        <w:r w:rsidR="00CD51EF">
          <w:rPr>
            <w:noProof/>
            <w:webHidden/>
          </w:rPr>
          <w:t>198</w:t>
        </w:r>
      </w:ins>
      <w:del w:id="635"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06D2E6D6" w14:textId="5EFE048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"_Toc468649610"</w:instrText>
      </w:r>
      <w:r w:rsidRPr="008E186E">
        <w:rPr>
          <w:rStyle w:val="Hyperlink"/>
          <w:noProof/>
        </w:rPr>
        <w:instrText xml:space="preserve"> </w:instrText>
      </w:r>
      <w:r w:rsidRPr="008E186E">
        <w:rPr>
          <w:rStyle w:val="Hyperlink"/>
          <w:noProof/>
        </w:rPr>
        <w:fldChar w:fldCharType="separate"/>
      </w:r>
      <w:r w:rsidRPr="008E186E">
        <w:rPr>
          <w:rStyle w:val="Hyperlink"/>
          <w:noProof/>
        </w:rPr>
        <w:t>9.8.16</w:t>
      </w:r>
      <w:r>
        <w:rPr>
          <w:rFonts w:asciiTheme="minorHAnsi" w:eastAsiaTheme="minorEastAsia" w:hAnsiTheme="minorHAnsi" w:cstheme="minorBidi"/>
          <w:noProof/>
          <w:sz w:val="22"/>
          <w:szCs w:val="22"/>
        </w:rPr>
        <w:tab/>
      </w:r>
      <w:r w:rsidRPr="008E186E">
        <w:rPr>
          <w:rStyle w:val="Hyperlink"/>
          <w:noProof/>
        </w:rPr>
        <w:t>Class Cyber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_Toc468649610 \h </w:instrText>
      </w:r>
      <w:r>
        <w:rPr>
          <w:noProof/>
          <w:webHidden/>
        </w:rPr>
      </w:r>
      <w:r>
        <w:rPr>
          <w:noProof/>
          <w:webHidden/>
        </w:rPr>
        <w:fldChar w:fldCharType="separate"/>
      </w:r>
      <w:ins w:id="636" w:author="Cory Casanave" w:date="2016-12-06T18:27:00Z">
        <w:r w:rsidR="00CD51EF">
          <w:rPr>
            <w:noProof/>
            <w:webHidden/>
          </w:rPr>
          <w:t>198</w:t>
        </w:r>
      </w:ins>
      <w:del w:id="637"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63EE63C6" w14:textId="695672A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"_Toc468649611"</w:instrText>
      </w:r>
      <w:r w:rsidRPr="008E186E">
        <w:rPr>
          <w:rStyle w:val="Hyperlink"/>
          <w:noProof/>
        </w:rPr>
        <w:instrText xml:space="preserve"> </w:instrText>
      </w:r>
      <w:r w:rsidRPr="008E186E">
        <w:rPr>
          <w:rStyle w:val="Hyperlink"/>
          <w:noProof/>
        </w:rPr>
        <w:fldChar w:fldCharType="separate"/>
      </w:r>
      <w:r w:rsidRPr="008E186E">
        <w:rPr>
          <w:rStyle w:val="Hyperlink"/>
          <w:noProof/>
        </w:rPr>
        <w:t>9.8.17</w:t>
      </w:r>
      <w:r>
        <w:rPr>
          <w:rFonts w:asciiTheme="minorHAnsi" w:eastAsiaTheme="minorEastAsia" w:hAnsiTheme="minorHAnsi" w:cstheme="minorBidi"/>
          <w:noProof/>
          <w:sz w:val="22"/>
          <w:szCs w:val="22"/>
        </w:rPr>
        <w:tab/>
      </w:r>
      <w:r w:rsidRPr="008E186E">
        <w:rPr>
          <w:rStyle w:val="Hyperlink"/>
          <w:noProof/>
        </w:rPr>
        <w:t>Class Execution Platform</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_Toc468649611 \h </w:instrText>
      </w:r>
      <w:r>
        <w:rPr>
          <w:noProof/>
          <w:webHidden/>
        </w:rPr>
      </w:r>
      <w:r>
        <w:rPr>
          <w:noProof/>
          <w:webHidden/>
        </w:rPr>
        <w:fldChar w:fldCharType="separate"/>
      </w:r>
      <w:ins w:id="638" w:author="Cory Casanave" w:date="2016-12-06T18:27:00Z">
        <w:r w:rsidR="00CD51EF">
          <w:rPr>
            <w:noProof/>
            <w:webHidden/>
          </w:rPr>
          <w:t>198</w:t>
        </w:r>
      </w:ins>
      <w:del w:id="639"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4B76A06F" w14:textId="27A5C3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"_Toc468649612"</w:instrText>
      </w:r>
      <w:r w:rsidRPr="008E186E">
        <w:rPr>
          <w:rStyle w:val="Hyperlink"/>
          <w:noProof/>
        </w:rPr>
        <w:instrText xml:space="preserve"> </w:instrText>
      </w:r>
      <w:r w:rsidRPr="008E186E">
        <w:rPr>
          <w:rStyle w:val="Hyperlink"/>
          <w:noProof/>
        </w:rPr>
        <w:fldChar w:fldCharType="separate"/>
      </w:r>
      <w:r w:rsidRPr="008E186E">
        <w:rPr>
          <w:rStyle w:val="Hyperlink"/>
          <w:noProof/>
        </w:rPr>
        <w:t>9.8.18</w:t>
      </w:r>
      <w:r>
        <w:rPr>
          <w:rFonts w:asciiTheme="minorHAnsi" w:eastAsiaTheme="minorEastAsia" w:hAnsiTheme="minorHAnsi" w:cstheme="minorBidi"/>
          <w:noProof/>
          <w:sz w:val="22"/>
          <w:szCs w:val="22"/>
        </w:rPr>
        <w:tab/>
      </w:r>
      <w:r w:rsidRPr="008E186E">
        <w:rPr>
          <w:rStyle w:val="Hyperlink"/>
          <w:noProof/>
        </w:rPr>
        <w:t>Association Class Information In Computer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_Toc468649612 \h </w:instrText>
      </w:r>
      <w:r>
        <w:rPr>
          <w:noProof/>
          <w:webHidden/>
        </w:rPr>
      </w:r>
      <w:r>
        <w:rPr>
          <w:noProof/>
          <w:webHidden/>
        </w:rPr>
        <w:fldChar w:fldCharType="separate"/>
      </w:r>
      <w:ins w:id="640" w:author="Cory Casanave" w:date="2016-12-06T18:27:00Z">
        <w:r w:rsidR="00CD51EF">
          <w:rPr>
            <w:noProof/>
            <w:webHidden/>
          </w:rPr>
          <w:t>199</w:t>
        </w:r>
      </w:ins>
      <w:del w:id="641" w:author="Cory Casanave" w:date="2016-12-06T18:22:00Z">
        <w:r w:rsidR="00041B4E" w:rsidDel="00606FC4">
          <w:rPr>
            <w:noProof/>
            <w:webHidden/>
          </w:rPr>
          <w:delText>228</w:delText>
        </w:r>
      </w:del>
      <w:r>
        <w:rPr>
          <w:noProof/>
          <w:webHidden/>
        </w:rPr>
        <w:fldChar w:fldCharType="end"/>
      </w:r>
      <w:r w:rsidRPr="008E186E">
        <w:rPr>
          <w:rStyle w:val="Hyperlink"/>
          <w:noProof/>
        </w:rPr>
        <w:fldChar w:fldCharType="end"/>
      </w:r>
    </w:p>
    <w:p w14:paraId="20F5A5AE" w14:textId="6EC4FE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"_Toc468649613"</w:instrText>
      </w:r>
      <w:r w:rsidRPr="008E186E">
        <w:rPr>
          <w:rStyle w:val="Hyperlink"/>
          <w:noProof/>
        </w:rPr>
        <w:instrText xml:space="preserve"> </w:instrText>
      </w:r>
      <w:r w:rsidRPr="008E186E">
        <w:rPr>
          <w:rStyle w:val="Hyperlink"/>
          <w:noProof/>
        </w:rPr>
        <w:fldChar w:fldCharType="separate"/>
      </w:r>
      <w:r w:rsidRPr="008E186E">
        <w:rPr>
          <w:rStyle w:val="Hyperlink"/>
          <w:noProof/>
        </w:rPr>
        <w:t>9.8.19</w:t>
      </w:r>
      <w:r>
        <w:rPr>
          <w:rFonts w:asciiTheme="minorHAnsi" w:eastAsiaTheme="minorEastAsia" w:hAnsiTheme="minorHAnsi" w:cstheme="minorBidi"/>
          <w:noProof/>
          <w:sz w:val="22"/>
          <w:szCs w:val="22"/>
        </w:rPr>
        <w:tab/>
      </w:r>
      <w:r w:rsidRPr="008E186E">
        <w:rPr>
          <w:rStyle w:val="Hyperlink"/>
          <w:noProof/>
        </w:rPr>
        <w:t>Association Class Node of a Network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_Toc468649613 \h </w:instrText>
      </w:r>
      <w:r>
        <w:rPr>
          <w:noProof/>
          <w:webHidden/>
        </w:rPr>
      </w:r>
      <w:r>
        <w:rPr>
          <w:noProof/>
          <w:webHidden/>
        </w:rPr>
        <w:fldChar w:fldCharType="separate"/>
      </w:r>
      <w:ins w:id="642" w:author="Cory Casanave" w:date="2016-12-06T18:27:00Z">
        <w:r w:rsidR="00CD51EF">
          <w:rPr>
            <w:noProof/>
            <w:webHidden/>
          </w:rPr>
          <w:t>199</w:t>
        </w:r>
      </w:ins>
      <w:del w:id="643" w:author="Cory Casanave" w:date="2016-12-06T18:22:00Z">
        <w:r w:rsidR="00041B4E" w:rsidDel="00606FC4">
          <w:rPr>
            <w:noProof/>
            <w:webHidden/>
          </w:rPr>
          <w:delText>228</w:delText>
        </w:r>
      </w:del>
      <w:r>
        <w:rPr>
          <w:noProof/>
          <w:webHidden/>
        </w:rPr>
        <w:fldChar w:fldCharType="end"/>
      </w:r>
      <w:r w:rsidRPr="008E186E">
        <w:rPr>
          <w:rStyle w:val="Hyperlink"/>
          <w:noProof/>
        </w:rPr>
        <w:fldChar w:fldCharType="end"/>
      </w:r>
    </w:p>
    <w:p w14:paraId="0AE1D882" w14:textId="31BE14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"_Toc468649614"</w:instrText>
      </w:r>
      <w:r w:rsidRPr="008E186E">
        <w:rPr>
          <w:rStyle w:val="Hyperlink"/>
          <w:noProof/>
        </w:rPr>
        <w:instrText xml:space="preserve"> </w:instrText>
      </w:r>
      <w:r w:rsidRPr="008E186E">
        <w:rPr>
          <w:rStyle w:val="Hyperlink"/>
          <w:noProof/>
        </w:rPr>
        <w:fldChar w:fldCharType="separate"/>
      </w:r>
      <w:r w:rsidRPr="008E186E">
        <w:rPr>
          <w:rStyle w:val="Hyperlink"/>
          <w:noProof/>
        </w:rPr>
        <w:t>9.8.20</w:t>
      </w:r>
      <w:r>
        <w:rPr>
          <w:rFonts w:asciiTheme="minorHAnsi" w:eastAsiaTheme="minorEastAsia" w:hAnsiTheme="minorHAnsi" w:cstheme="minorBidi"/>
          <w:noProof/>
          <w:sz w:val="22"/>
          <w:szCs w:val="22"/>
        </w:rPr>
        <w:tab/>
      </w:r>
      <w:r w:rsidRPr="008E186E">
        <w:rPr>
          <w:rStyle w:val="Hyperlink"/>
          <w:noProof/>
        </w:rPr>
        <w:t>Class Software</w:t>
      </w:r>
      <w:r>
        <w:rPr>
          <w:noProof/>
          <w:webHidden/>
        </w:rPr>
        <w:tab/>
      </w:r>
      <w:r>
        <w:rPr>
          <w:noProof/>
          <w:webHidden/>
        </w:rPr>
        <w:fldChar w:fldCharType="begin"/>
      </w:r>
      <w:r>
        <w:rPr>
          <w:noProof/>
          <w:webHidden/>
        </w:rPr>
        <w:instrText xml:space="preserve"> PAGEREF _Toc468649614 \h </w:instrText>
      </w:r>
      <w:r>
        <w:rPr>
          <w:noProof/>
          <w:webHidden/>
        </w:rPr>
      </w:r>
      <w:r>
        <w:rPr>
          <w:noProof/>
          <w:webHidden/>
        </w:rPr>
        <w:fldChar w:fldCharType="separate"/>
      </w:r>
      <w:ins w:id="644" w:author="Cory Casanave" w:date="2016-12-06T18:27:00Z">
        <w:r w:rsidR="00CD51EF">
          <w:rPr>
            <w:noProof/>
            <w:webHidden/>
          </w:rPr>
          <w:t>200</w:t>
        </w:r>
      </w:ins>
      <w:del w:id="645" w:author="Cory Casanave" w:date="2016-12-06T18:22:00Z">
        <w:r w:rsidR="00041B4E" w:rsidDel="00606FC4">
          <w:rPr>
            <w:noProof/>
            <w:webHidden/>
          </w:rPr>
          <w:delText>229</w:delText>
        </w:r>
      </w:del>
      <w:r>
        <w:rPr>
          <w:noProof/>
          <w:webHidden/>
        </w:rPr>
        <w:fldChar w:fldCharType="end"/>
      </w:r>
      <w:r w:rsidRPr="008E186E">
        <w:rPr>
          <w:rStyle w:val="Hyperlink"/>
          <w:noProof/>
        </w:rPr>
        <w:fldChar w:fldCharType="end"/>
      </w:r>
    </w:p>
    <w:p w14:paraId="153BB3F8" w14:textId="7F34300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"_Toc468649615"</w:instrText>
      </w:r>
      <w:r w:rsidRPr="008E186E">
        <w:rPr>
          <w:rStyle w:val="Hyperlink"/>
          <w:noProof/>
        </w:rPr>
        <w:instrText xml:space="preserve"> </w:instrText>
      </w:r>
      <w:r w:rsidRPr="008E186E">
        <w:rPr>
          <w:rStyle w:val="Hyperlink"/>
          <w:noProof/>
        </w:rPr>
        <w:fldChar w:fldCharType="separate"/>
      </w:r>
      <w:r w:rsidRPr="008E186E">
        <w:rPr>
          <w:rStyle w:val="Hyperlink"/>
          <w:noProof/>
        </w:rPr>
        <w:t>9.9</w:t>
      </w:r>
      <w:r>
        <w:rPr>
          <w:rFonts w:asciiTheme="minorHAnsi" w:eastAsiaTheme="minorEastAsia" w:hAnsiTheme="minorHAnsi" w:cstheme="minorBidi"/>
          <w:noProof/>
          <w:sz w:val="22"/>
          <w:szCs w:val="22"/>
        </w:rPr>
        <w:tab/>
      </w:r>
      <w:r w:rsidRPr="008E186E">
        <w:rPr>
          <w:rStyle w:val="Hyperlink"/>
          <w:noProof/>
        </w:rPr>
        <w:t>Threat-risk-conceptual-model::Generic Concept Library::Enterprises</w:t>
      </w:r>
      <w:r>
        <w:rPr>
          <w:noProof/>
          <w:webHidden/>
        </w:rPr>
        <w:tab/>
      </w:r>
      <w:r>
        <w:rPr>
          <w:noProof/>
          <w:webHidden/>
        </w:rPr>
        <w:fldChar w:fldCharType="begin"/>
      </w:r>
      <w:r>
        <w:rPr>
          <w:noProof/>
          <w:webHidden/>
        </w:rPr>
        <w:instrText xml:space="preserve"> PAGEREF _Toc468649615 \h </w:instrText>
      </w:r>
      <w:r>
        <w:rPr>
          <w:noProof/>
          <w:webHidden/>
        </w:rPr>
      </w:r>
      <w:r>
        <w:rPr>
          <w:noProof/>
          <w:webHidden/>
        </w:rPr>
        <w:fldChar w:fldCharType="separate"/>
      </w:r>
      <w:ins w:id="646" w:author="Cory Casanave" w:date="2016-12-06T18:27:00Z">
        <w:r w:rsidR="00CD51EF">
          <w:rPr>
            <w:noProof/>
            <w:webHidden/>
          </w:rPr>
          <w:t>201</w:t>
        </w:r>
      </w:ins>
      <w:del w:id="647" w:author="Cory Casanave" w:date="2016-12-06T18:22:00Z">
        <w:r w:rsidR="00041B4E" w:rsidDel="00606FC4">
          <w:rPr>
            <w:noProof/>
            <w:webHidden/>
          </w:rPr>
          <w:delText>230</w:delText>
        </w:r>
      </w:del>
      <w:r>
        <w:rPr>
          <w:noProof/>
          <w:webHidden/>
        </w:rPr>
        <w:fldChar w:fldCharType="end"/>
      </w:r>
      <w:r w:rsidRPr="008E186E">
        <w:rPr>
          <w:rStyle w:val="Hyperlink"/>
          <w:noProof/>
        </w:rPr>
        <w:fldChar w:fldCharType="end"/>
      </w:r>
    </w:p>
    <w:p w14:paraId="2E73E22C" w14:textId="65A8028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"_Toc468649616"</w:instrText>
      </w:r>
      <w:r w:rsidRPr="008E186E">
        <w:rPr>
          <w:rStyle w:val="Hyperlink"/>
          <w:noProof/>
        </w:rPr>
        <w:instrText xml:space="preserve"> </w:instrText>
      </w:r>
      <w:r w:rsidRPr="008E186E">
        <w:rPr>
          <w:rStyle w:val="Hyperlink"/>
          <w:noProof/>
        </w:rPr>
        <w:fldChar w:fldCharType="separate"/>
      </w:r>
      <w:r w:rsidRPr="008E186E">
        <w:rPr>
          <w:rStyle w:val="Hyperlink"/>
          <w:noProof/>
        </w:rPr>
        <w:t>9.9.1</w:t>
      </w:r>
      <w:r>
        <w:rPr>
          <w:rFonts w:asciiTheme="minorHAnsi" w:eastAsiaTheme="minorEastAsia" w:hAnsiTheme="minorHAnsi" w:cstheme="minorBidi"/>
          <w:noProof/>
          <w:sz w:val="22"/>
          <w:szCs w:val="22"/>
        </w:rPr>
        <w:tab/>
      </w:r>
      <w:r w:rsidRPr="008E186E">
        <w:rPr>
          <w:rStyle w:val="Hyperlink"/>
          <w:noProof/>
        </w:rPr>
        <w:t>Diagram: Enterprise</w:t>
      </w:r>
      <w:r>
        <w:rPr>
          <w:noProof/>
          <w:webHidden/>
        </w:rPr>
        <w:tab/>
      </w:r>
      <w:r>
        <w:rPr>
          <w:noProof/>
          <w:webHidden/>
        </w:rPr>
        <w:fldChar w:fldCharType="begin"/>
      </w:r>
      <w:r>
        <w:rPr>
          <w:noProof/>
          <w:webHidden/>
        </w:rPr>
        <w:instrText xml:space="preserve"> PAGEREF _Toc468649616 \h </w:instrText>
      </w:r>
      <w:r>
        <w:rPr>
          <w:noProof/>
          <w:webHidden/>
        </w:rPr>
      </w:r>
      <w:r>
        <w:rPr>
          <w:noProof/>
          <w:webHidden/>
        </w:rPr>
        <w:fldChar w:fldCharType="separate"/>
      </w:r>
      <w:ins w:id="648" w:author="Cory Casanave" w:date="2016-12-06T18:27:00Z">
        <w:r w:rsidR="00CD51EF">
          <w:rPr>
            <w:noProof/>
            <w:webHidden/>
          </w:rPr>
          <w:t>201</w:t>
        </w:r>
      </w:ins>
      <w:del w:id="649" w:author="Cory Casanave" w:date="2016-12-06T18:22:00Z">
        <w:r w:rsidR="00041B4E" w:rsidDel="00606FC4">
          <w:rPr>
            <w:noProof/>
            <w:webHidden/>
          </w:rPr>
          <w:delText>230</w:delText>
        </w:r>
      </w:del>
      <w:r>
        <w:rPr>
          <w:noProof/>
          <w:webHidden/>
        </w:rPr>
        <w:fldChar w:fldCharType="end"/>
      </w:r>
      <w:r w:rsidRPr="008E186E">
        <w:rPr>
          <w:rStyle w:val="Hyperlink"/>
          <w:noProof/>
        </w:rPr>
        <w:fldChar w:fldCharType="end"/>
      </w:r>
    </w:p>
    <w:p w14:paraId="2EB88ADA" w14:textId="6A7A5B4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"_Toc468649617"</w:instrText>
      </w:r>
      <w:r w:rsidRPr="008E186E">
        <w:rPr>
          <w:rStyle w:val="Hyperlink"/>
          <w:noProof/>
        </w:rPr>
        <w:instrText xml:space="preserve"> </w:instrText>
      </w:r>
      <w:r w:rsidRPr="008E186E">
        <w:rPr>
          <w:rStyle w:val="Hyperlink"/>
          <w:noProof/>
        </w:rPr>
        <w:fldChar w:fldCharType="separate"/>
      </w:r>
      <w:r w:rsidRPr="008E186E">
        <w:rPr>
          <w:rStyle w:val="Hyperlink"/>
          <w:noProof/>
        </w:rPr>
        <w:t>9.9.2</w:t>
      </w:r>
      <w:r>
        <w:rPr>
          <w:rFonts w:asciiTheme="minorHAnsi" w:eastAsiaTheme="minorEastAsia" w:hAnsiTheme="minorHAnsi" w:cstheme="minorBidi"/>
          <w:noProof/>
          <w:sz w:val="22"/>
          <w:szCs w:val="22"/>
        </w:rPr>
        <w:tab/>
      </w:r>
      <w:r w:rsidRPr="008E186E">
        <w:rPr>
          <w:rStyle w:val="Hyperlink"/>
          <w:noProof/>
        </w:rPr>
        <w:t>Class Enterprise</w:t>
      </w:r>
      <w:r>
        <w:rPr>
          <w:noProof/>
          <w:webHidden/>
        </w:rPr>
        <w:tab/>
      </w:r>
      <w:r>
        <w:rPr>
          <w:noProof/>
          <w:webHidden/>
        </w:rPr>
        <w:fldChar w:fldCharType="begin"/>
      </w:r>
      <w:r>
        <w:rPr>
          <w:noProof/>
          <w:webHidden/>
        </w:rPr>
        <w:instrText xml:space="preserve"> PAGEREF _Toc468649617 \h </w:instrText>
      </w:r>
      <w:r>
        <w:rPr>
          <w:noProof/>
          <w:webHidden/>
        </w:rPr>
      </w:r>
      <w:r>
        <w:rPr>
          <w:noProof/>
          <w:webHidden/>
        </w:rPr>
        <w:fldChar w:fldCharType="separate"/>
      </w:r>
      <w:ins w:id="650" w:author="Cory Casanave" w:date="2016-12-06T18:27:00Z">
        <w:r w:rsidR="00CD51EF">
          <w:rPr>
            <w:noProof/>
            <w:webHidden/>
          </w:rPr>
          <w:t>202</w:t>
        </w:r>
      </w:ins>
      <w:del w:id="651" w:author="Cory Casanave" w:date="2016-12-06T18:22:00Z">
        <w:r w:rsidR="00041B4E" w:rsidDel="00606FC4">
          <w:rPr>
            <w:noProof/>
            <w:webHidden/>
          </w:rPr>
          <w:delText>231</w:delText>
        </w:r>
      </w:del>
      <w:r>
        <w:rPr>
          <w:noProof/>
          <w:webHidden/>
        </w:rPr>
        <w:fldChar w:fldCharType="end"/>
      </w:r>
      <w:r w:rsidRPr="008E186E">
        <w:rPr>
          <w:rStyle w:val="Hyperlink"/>
          <w:noProof/>
        </w:rPr>
        <w:fldChar w:fldCharType="end"/>
      </w:r>
    </w:p>
    <w:p w14:paraId="78B39101" w14:textId="48447D6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"_Toc468649618"</w:instrText>
      </w:r>
      <w:r w:rsidRPr="008E186E">
        <w:rPr>
          <w:rStyle w:val="Hyperlink"/>
          <w:noProof/>
        </w:rPr>
        <w:instrText xml:space="preserve"> </w:instrText>
      </w:r>
      <w:r w:rsidRPr="008E186E">
        <w:rPr>
          <w:rStyle w:val="Hyperlink"/>
          <w:noProof/>
        </w:rPr>
        <w:fldChar w:fldCharType="separate"/>
      </w:r>
      <w:r w:rsidRPr="008E186E">
        <w:rPr>
          <w:rStyle w:val="Hyperlink"/>
          <w:noProof/>
        </w:rPr>
        <w:t>9.10</w:t>
      </w:r>
      <w:r>
        <w:rPr>
          <w:rFonts w:asciiTheme="minorHAnsi" w:eastAsiaTheme="minorEastAsia" w:hAnsiTheme="minorHAnsi" w:cstheme="minorBidi"/>
          <w:noProof/>
          <w:sz w:val="22"/>
          <w:szCs w:val="22"/>
        </w:rPr>
        <w:tab/>
      </w:r>
      <w:r w:rsidRPr="008E186E">
        <w:rPr>
          <w:rStyle w:val="Hyperlink"/>
          <w:noProof/>
        </w:rPr>
        <w:t>Threat-risk-conceptual-model::Generic Concept Library::Entities</w:t>
      </w:r>
      <w:r>
        <w:rPr>
          <w:noProof/>
          <w:webHidden/>
        </w:rPr>
        <w:tab/>
      </w:r>
      <w:r>
        <w:rPr>
          <w:noProof/>
          <w:webHidden/>
        </w:rPr>
        <w:fldChar w:fldCharType="begin"/>
      </w:r>
      <w:r>
        <w:rPr>
          <w:noProof/>
          <w:webHidden/>
        </w:rPr>
        <w:instrText xml:space="preserve"> PAGEREF _Toc468649618 \h </w:instrText>
      </w:r>
      <w:r>
        <w:rPr>
          <w:noProof/>
          <w:webHidden/>
        </w:rPr>
      </w:r>
      <w:r>
        <w:rPr>
          <w:noProof/>
          <w:webHidden/>
        </w:rPr>
        <w:fldChar w:fldCharType="separate"/>
      </w:r>
      <w:ins w:id="652" w:author="Cory Casanave" w:date="2016-12-06T18:27:00Z">
        <w:r w:rsidR="00CD51EF">
          <w:rPr>
            <w:noProof/>
            <w:webHidden/>
          </w:rPr>
          <w:t>203</w:t>
        </w:r>
      </w:ins>
      <w:del w:id="653" w:author="Cory Casanave" w:date="2016-12-06T18:22:00Z">
        <w:r w:rsidR="00041B4E" w:rsidDel="00606FC4">
          <w:rPr>
            <w:noProof/>
            <w:webHidden/>
          </w:rPr>
          <w:delText>232</w:delText>
        </w:r>
      </w:del>
      <w:r>
        <w:rPr>
          <w:noProof/>
          <w:webHidden/>
        </w:rPr>
        <w:fldChar w:fldCharType="end"/>
      </w:r>
      <w:r w:rsidRPr="008E186E">
        <w:rPr>
          <w:rStyle w:val="Hyperlink"/>
          <w:noProof/>
        </w:rPr>
        <w:fldChar w:fldCharType="end"/>
      </w:r>
    </w:p>
    <w:p w14:paraId="1BCEBBF7" w14:textId="61CE01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"_Toc468649619"</w:instrText>
      </w:r>
      <w:r w:rsidRPr="008E186E">
        <w:rPr>
          <w:rStyle w:val="Hyperlink"/>
          <w:noProof/>
        </w:rPr>
        <w:instrText xml:space="preserve"> </w:instrText>
      </w:r>
      <w:r w:rsidRPr="008E186E">
        <w:rPr>
          <w:rStyle w:val="Hyperlink"/>
          <w:noProof/>
        </w:rPr>
        <w:fldChar w:fldCharType="separate"/>
      </w:r>
      <w:r w:rsidRPr="008E186E">
        <w:rPr>
          <w:rStyle w:val="Hyperlink"/>
          <w:noProof/>
        </w:rPr>
        <w:t>9.10.1</w:t>
      </w:r>
      <w:r>
        <w:rPr>
          <w:rFonts w:asciiTheme="minorHAnsi" w:eastAsiaTheme="minorEastAsia" w:hAnsiTheme="minorHAnsi" w:cstheme="minorBidi"/>
          <w:noProof/>
          <w:sz w:val="22"/>
          <w:szCs w:val="22"/>
        </w:rPr>
        <w:tab/>
      </w:r>
      <w:r w:rsidRPr="008E186E">
        <w:rPr>
          <w:rStyle w:val="Hyperlink"/>
          <w:noProof/>
        </w:rPr>
        <w:t>Diagram: Identifiable Entity</w:t>
      </w:r>
      <w:r>
        <w:rPr>
          <w:noProof/>
          <w:webHidden/>
        </w:rPr>
        <w:tab/>
      </w:r>
      <w:r>
        <w:rPr>
          <w:noProof/>
          <w:webHidden/>
        </w:rPr>
        <w:fldChar w:fldCharType="begin"/>
      </w:r>
      <w:r>
        <w:rPr>
          <w:noProof/>
          <w:webHidden/>
        </w:rPr>
        <w:instrText xml:space="preserve"> PAGEREF _Toc468649619 \h </w:instrText>
      </w:r>
      <w:r>
        <w:rPr>
          <w:noProof/>
          <w:webHidden/>
        </w:rPr>
      </w:r>
      <w:r>
        <w:rPr>
          <w:noProof/>
          <w:webHidden/>
        </w:rPr>
        <w:fldChar w:fldCharType="separate"/>
      </w:r>
      <w:ins w:id="654" w:author="Cory Casanave" w:date="2016-12-06T18:27:00Z">
        <w:r w:rsidR="00CD51EF">
          <w:rPr>
            <w:noProof/>
            <w:webHidden/>
          </w:rPr>
          <w:t>204</w:t>
        </w:r>
      </w:ins>
      <w:del w:id="655" w:author="Cory Casanave" w:date="2016-12-06T18:22:00Z">
        <w:r w:rsidR="00041B4E" w:rsidDel="00606FC4">
          <w:rPr>
            <w:noProof/>
            <w:webHidden/>
          </w:rPr>
          <w:delText>233</w:delText>
        </w:r>
      </w:del>
      <w:r>
        <w:rPr>
          <w:noProof/>
          <w:webHidden/>
        </w:rPr>
        <w:fldChar w:fldCharType="end"/>
      </w:r>
      <w:r w:rsidRPr="008E186E">
        <w:rPr>
          <w:rStyle w:val="Hyperlink"/>
          <w:noProof/>
        </w:rPr>
        <w:fldChar w:fldCharType="end"/>
      </w:r>
    </w:p>
    <w:p w14:paraId="650DBC15" w14:textId="498875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"_Toc468649620"</w:instrText>
      </w:r>
      <w:r w:rsidRPr="008E186E">
        <w:rPr>
          <w:rStyle w:val="Hyperlink"/>
          <w:noProof/>
        </w:rPr>
        <w:instrText xml:space="preserve"> </w:instrText>
      </w:r>
      <w:r w:rsidRPr="008E186E">
        <w:rPr>
          <w:rStyle w:val="Hyperlink"/>
          <w:noProof/>
        </w:rPr>
        <w:fldChar w:fldCharType="separate"/>
      </w:r>
      <w:r w:rsidRPr="008E186E">
        <w:rPr>
          <w:rStyle w:val="Hyperlink"/>
          <w:noProof/>
        </w:rPr>
        <w:t>9.10.2</w:t>
      </w:r>
      <w:r>
        <w:rPr>
          <w:rFonts w:asciiTheme="minorHAnsi" w:eastAsiaTheme="minorEastAsia" w:hAnsiTheme="minorHAnsi" w:cstheme="minorBidi"/>
          <w:noProof/>
          <w:sz w:val="22"/>
          <w:szCs w:val="22"/>
        </w:rPr>
        <w:tab/>
      </w:r>
      <w:r w:rsidRPr="008E186E">
        <w:rPr>
          <w:rStyle w:val="Hyperlink"/>
          <w:noProof/>
        </w:rPr>
        <w:t>Diagram: Identifiable Entity Relationships</w:t>
      </w:r>
      <w:r>
        <w:rPr>
          <w:noProof/>
          <w:webHidden/>
        </w:rPr>
        <w:tab/>
      </w:r>
      <w:r>
        <w:rPr>
          <w:noProof/>
          <w:webHidden/>
        </w:rPr>
        <w:fldChar w:fldCharType="begin"/>
      </w:r>
      <w:r>
        <w:rPr>
          <w:noProof/>
          <w:webHidden/>
        </w:rPr>
        <w:instrText xml:space="preserve"> PAGEREF _Toc468649620 \h </w:instrText>
      </w:r>
      <w:r>
        <w:rPr>
          <w:noProof/>
          <w:webHidden/>
        </w:rPr>
      </w:r>
      <w:r>
        <w:rPr>
          <w:noProof/>
          <w:webHidden/>
        </w:rPr>
        <w:fldChar w:fldCharType="separate"/>
      </w:r>
      <w:ins w:id="656" w:author="Cory Casanave" w:date="2016-12-06T18:27:00Z">
        <w:r w:rsidR="00CD51EF">
          <w:rPr>
            <w:noProof/>
            <w:webHidden/>
          </w:rPr>
          <w:t>205</w:t>
        </w:r>
      </w:ins>
      <w:del w:id="657" w:author="Cory Casanave" w:date="2016-12-06T18:22:00Z">
        <w:r w:rsidR="00041B4E" w:rsidDel="00606FC4">
          <w:rPr>
            <w:noProof/>
            <w:webHidden/>
          </w:rPr>
          <w:delText>234</w:delText>
        </w:r>
      </w:del>
      <w:r>
        <w:rPr>
          <w:noProof/>
          <w:webHidden/>
        </w:rPr>
        <w:fldChar w:fldCharType="end"/>
      </w:r>
      <w:r w:rsidRPr="008E186E">
        <w:rPr>
          <w:rStyle w:val="Hyperlink"/>
          <w:noProof/>
        </w:rPr>
        <w:fldChar w:fldCharType="end"/>
      </w:r>
    </w:p>
    <w:p w14:paraId="5AF56B29" w14:textId="547375F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"_Toc468649621"</w:instrText>
      </w:r>
      <w:r w:rsidRPr="008E186E">
        <w:rPr>
          <w:rStyle w:val="Hyperlink"/>
          <w:noProof/>
        </w:rPr>
        <w:instrText xml:space="preserve"> </w:instrText>
      </w:r>
      <w:r w:rsidRPr="008E186E">
        <w:rPr>
          <w:rStyle w:val="Hyperlink"/>
          <w:noProof/>
        </w:rPr>
        <w:fldChar w:fldCharType="separate"/>
      </w:r>
      <w:r w:rsidRPr="008E186E">
        <w:rPr>
          <w:rStyle w:val="Hyperlink"/>
          <w:noProof/>
        </w:rPr>
        <w:t>9.10.3</w:t>
      </w:r>
      <w:r>
        <w:rPr>
          <w:rFonts w:asciiTheme="minorHAnsi" w:eastAsiaTheme="minorEastAsia" w:hAnsiTheme="minorHAnsi" w:cstheme="minorBidi"/>
          <w:noProof/>
          <w:sz w:val="22"/>
          <w:szCs w:val="22"/>
        </w:rPr>
        <w:tab/>
      </w:r>
      <w:r w:rsidRPr="008E186E">
        <w:rPr>
          <w:rStyle w:val="Hyperlink"/>
          <w:noProof/>
        </w:rPr>
        <w:t>Association Class Impact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_Toc468649621 \h </w:instrText>
      </w:r>
      <w:r>
        <w:rPr>
          <w:noProof/>
          <w:webHidden/>
        </w:rPr>
      </w:r>
      <w:r>
        <w:rPr>
          <w:noProof/>
          <w:webHidden/>
        </w:rPr>
        <w:fldChar w:fldCharType="separate"/>
      </w:r>
      <w:ins w:id="658" w:author="Cory Casanave" w:date="2016-12-06T18:27:00Z">
        <w:r w:rsidR="00CD51EF">
          <w:rPr>
            <w:noProof/>
            <w:webHidden/>
          </w:rPr>
          <w:t>205</w:t>
        </w:r>
      </w:ins>
      <w:del w:id="659" w:author="Cory Casanave" w:date="2016-12-06T18:22:00Z">
        <w:r w:rsidR="00041B4E" w:rsidDel="00606FC4">
          <w:rPr>
            <w:noProof/>
            <w:webHidden/>
          </w:rPr>
          <w:delText>234</w:delText>
        </w:r>
      </w:del>
      <w:r>
        <w:rPr>
          <w:noProof/>
          <w:webHidden/>
        </w:rPr>
        <w:fldChar w:fldCharType="end"/>
      </w:r>
      <w:r w:rsidRPr="008E186E">
        <w:rPr>
          <w:rStyle w:val="Hyperlink"/>
          <w:noProof/>
        </w:rPr>
        <w:fldChar w:fldCharType="end"/>
      </w:r>
    </w:p>
    <w:p w14:paraId="141CF590" w14:textId="10F772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"_Toc468649622"</w:instrText>
      </w:r>
      <w:r w:rsidRPr="008E186E">
        <w:rPr>
          <w:rStyle w:val="Hyperlink"/>
          <w:noProof/>
        </w:rPr>
        <w:instrText xml:space="preserve"> </w:instrText>
      </w:r>
      <w:r w:rsidRPr="008E186E">
        <w:rPr>
          <w:rStyle w:val="Hyperlink"/>
          <w:noProof/>
        </w:rPr>
        <w:fldChar w:fldCharType="separate"/>
      </w:r>
      <w:r w:rsidRPr="008E186E">
        <w:rPr>
          <w:rStyle w:val="Hyperlink"/>
          <w:noProof/>
        </w:rPr>
        <w:t>9.10.4</w:t>
      </w:r>
      <w:r>
        <w:rPr>
          <w:rFonts w:asciiTheme="minorHAnsi" w:eastAsiaTheme="minorEastAsia" w:hAnsiTheme="minorHAnsi" w:cstheme="minorBidi"/>
          <w:noProof/>
          <w:sz w:val="22"/>
          <w:szCs w:val="22"/>
        </w:rPr>
        <w:tab/>
      </w:r>
      <w:r w:rsidRPr="008E186E">
        <w:rPr>
          <w:rStyle w:val="Hyperlink"/>
          <w:noProof/>
        </w:rPr>
        <w:t>Association Class Parthood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_Toc468649622 \h </w:instrText>
      </w:r>
      <w:r>
        <w:rPr>
          <w:noProof/>
          <w:webHidden/>
        </w:rPr>
      </w:r>
      <w:r>
        <w:rPr>
          <w:noProof/>
          <w:webHidden/>
        </w:rPr>
        <w:fldChar w:fldCharType="separate"/>
      </w:r>
      <w:ins w:id="660" w:author="Cory Casanave" w:date="2016-12-06T18:27:00Z">
        <w:r w:rsidR="00CD51EF">
          <w:rPr>
            <w:noProof/>
            <w:webHidden/>
          </w:rPr>
          <w:t>206</w:t>
        </w:r>
      </w:ins>
      <w:del w:id="661" w:author="Cory Casanave" w:date="2016-12-06T18:22:00Z">
        <w:r w:rsidR="00041B4E" w:rsidDel="00606FC4">
          <w:rPr>
            <w:noProof/>
            <w:webHidden/>
          </w:rPr>
          <w:delText>235</w:delText>
        </w:r>
      </w:del>
      <w:r>
        <w:rPr>
          <w:noProof/>
          <w:webHidden/>
        </w:rPr>
        <w:fldChar w:fldCharType="end"/>
      </w:r>
      <w:r w:rsidRPr="008E186E">
        <w:rPr>
          <w:rStyle w:val="Hyperlink"/>
          <w:noProof/>
        </w:rPr>
        <w:fldChar w:fldCharType="end"/>
      </w:r>
    </w:p>
    <w:p w14:paraId="36055DD8" w14:textId="2348DDE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"_Toc468649623"</w:instrText>
      </w:r>
      <w:r w:rsidRPr="008E186E">
        <w:rPr>
          <w:rStyle w:val="Hyperlink"/>
          <w:noProof/>
        </w:rPr>
        <w:instrText xml:space="preserve"> </w:instrText>
      </w:r>
      <w:r w:rsidRPr="008E186E">
        <w:rPr>
          <w:rStyle w:val="Hyperlink"/>
          <w:noProof/>
        </w:rPr>
        <w:fldChar w:fldCharType="separate"/>
      </w:r>
      <w:r w:rsidRPr="008E186E">
        <w:rPr>
          <w:rStyle w:val="Hyperlink"/>
          <w:noProof/>
        </w:rPr>
        <w:t>9.10.5</w:t>
      </w:r>
      <w:r>
        <w:rPr>
          <w:rFonts w:asciiTheme="minorHAnsi" w:eastAsiaTheme="minorEastAsia" w:hAnsiTheme="minorHAnsi" w:cstheme="minorBidi"/>
          <w:noProof/>
          <w:sz w:val="22"/>
          <w:szCs w:val="22"/>
        </w:rPr>
        <w:tab/>
      </w:r>
      <w:r w:rsidRPr="008E186E">
        <w:rPr>
          <w:rStyle w:val="Hyperlink"/>
          <w:noProof/>
        </w:rPr>
        <w:t>Association Class Related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_Toc468649623 \h </w:instrText>
      </w:r>
      <w:r>
        <w:rPr>
          <w:noProof/>
          <w:webHidden/>
        </w:rPr>
      </w:r>
      <w:r>
        <w:rPr>
          <w:noProof/>
          <w:webHidden/>
        </w:rPr>
        <w:fldChar w:fldCharType="separate"/>
      </w:r>
      <w:ins w:id="662" w:author="Cory Casanave" w:date="2016-12-06T18:27:00Z">
        <w:r w:rsidR="00CD51EF">
          <w:rPr>
            <w:noProof/>
            <w:webHidden/>
          </w:rPr>
          <w:t>207</w:t>
        </w:r>
      </w:ins>
      <w:del w:id="663" w:author="Cory Casanave" w:date="2016-12-06T18:22:00Z">
        <w:r w:rsidR="00041B4E" w:rsidDel="00606FC4">
          <w:rPr>
            <w:noProof/>
            <w:webHidden/>
          </w:rPr>
          <w:delText>236</w:delText>
        </w:r>
      </w:del>
      <w:r>
        <w:rPr>
          <w:noProof/>
          <w:webHidden/>
        </w:rPr>
        <w:fldChar w:fldCharType="end"/>
      </w:r>
      <w:r w:rsidRPr="008E186E">
        <w:rPr>
          <w:rStyle w:val="Hyperlink"/>
          <w:noProof/>
        </w:rPr>
        <w:fldChar w:fldCharType="end"/>
      </w:r>
    </w:p>
    <w:p w14:paraId="06EDFAB8" w14:textId="05046687" w:rsidR="002D184F" w:rsidRDefault="002D184F">
      <w:pPr>
        <w:pStyle w:val="TOC2"/>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"_Toc468649624"</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Threat-risk-conceptual-model::Generic Concept Library::Events and Activities</w:t>
      </w:r>
      <w:r>
        <w:rPr>
          <w:noProof/>
          <w:webHidden/>
        </w:rPr>
        <w:tab/>
      </w:r>
      <w:r>
        <w:rPr>
          <w:noProof/>
          <w:webHidden/>
        </w:rPr>
        <w:fldChar w:fldCharType="begin"/>
      </w:r>
      <w:r>
        <w:rPr>
          <w:noProof/>
          <w:webHidden/>
        </w:rPr>
        <w:instrText xml:space="preserve"> PAGEREF _Toc468649624 \h </w:instrText>
      </w:r>
      <w:r>
        <w:rPr>
          <w:noProof/>
          <w:webHidden/>
        </w:rPr>
      </w:r>
      <w:r>
        <w:rPr>
          <w:noProof/>
          <w:webHidden/>
        </w:rPr>
        <w:fldChar w:fldCharType="separate"/>
      </w:r>
      <w:ins w:id="664" w:author="Cory Casanave" w:date="2016-12-06T18:27:00Z">
        <w:r w:rsidR="00CD51EF">
          <w:rPr>
            <w:noProof/>
            <w:webHidden/>
          </w:rPr>
          <w:t>209</w:t>
        </w:r>
      </w:ins>
      <w:del w:id="665" w:author="Cory Casanave" w:date="2016-12-06T18:22:00Z">
        <w:r w:rsidR="00041B4E" w:rsidDel="00606FC4">
          <w:rPr>
            <w:noProof/>
            <w:webHidden/>
          </w:rPr>
          <w:delText>238</w:delText>
        </w:r>
      </w:del>
      <w:r>
        <w:rPr>
          <w:noProof/>
          <w:webHidden/>
        </w:rPr>
        <w:fldChar w:fldCharType="end"/>
      </w:r>
      <w:r w:rsidRPr="008E186E">
        <w:rPr>
          <w:rStyle w:val="Hyperlink"/>
          <w:noProof/>
        </w:rPr>
        <w:fldChar w:fldCharType="end"/>
      </w:r>
    </w:p>
    <w:p w14:paraId="72B810C0" w14:textId="241901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"_Toc468649625"</w:instrText>
      </w:r>
      <w:r w:rsidRPr="008E186E">
        <w:rPr>
          <w:rStyle w:val="Hyperlink"/>
          <w:noProof/>
        </w:rPr>
        <w:instrText xml:space="preserve"> </w:instrText>
      </w:r>
      <w:r w:rsidRPr="008E186E">
        <w:rPr>
          <w:rStyle w:val="Hyperlink"/>
          <w:noProof/>
        </w:rPr>
        <w:fldChar w:fldCharType="separate"/>
      </w:r>
      <w:r w:rsidRPr="008E186E">
        <w:rPr>
          <w:rStyle w:val="Hyperlink"/>
          <w:noProof/>
        </w:rPr>
        <w:t>9.11.1</w:t>
      </w:r>
      <w:r>
        <w:rPr>
          <w:rFonts w:asciiTheme="minorHAnsi" w:eastAsiaTheme="minorEastAsia" w:hAnsiTheme="minorHAnsi" w:cstheme="minorBidi"/>
          <w:noProof/>
          <w:sz w:val="22"/>
          <w:szCs w:val="22"/>
        </w:rPr>
        <w:tab/>
      </w:r>
      <w:r w:rsidRPr="008E186E">
        <w:rPr>
          <w:rStyle w:val="Hyperlink"/>
          <w:noProof/>
        </w:rPr>
        <w:t>Diagram: Events and Activities</w:t>
      </w:r>
      <w:r>
        <w:rPr>
          <w:noProof/>
          <w:webHidden/>
        </w:rPr>
        <w:tab/>
      </w:r>
      <w:r>
        <w:rPr>
          <w:noProof/>
          <w:webHidden/>
        </w:rPr>
        <w:fldChar w:fldCharType="begin"/>
      </w:r>
      <w:r>
        <w:rPr>
          <w:noProof/>
          <w:webHidden/>
        </w:rPr>
        <w:instrText xml:space="preserve"> PAGEREF _Toc468649625 \h </w:instrText>
      </w:r>
      <w:r>
        <w:rPr>
          <w:noProof/>
          <w:webHidden/>
        </w:rPr>
      </w:r>
      <w:r>
        <w:rPr>
          <w:noProof/>
          <w:webHidden/>
        </w:rPr>
        <w:fldChar w:fldCharType="separate"/>
      </w:r>
      <w:ins w:id="666" w:author="Cory Casanave" w:date="2016-12-06T18:27:00Z">
        <w:r w:rsidR="00CD51EF">
          <w:rPr>
            <w:noProof/>
            <w:webHidden/>
          </w:rPr>
          <w:t>209</w:t>
        </w:r>
      </w:ins>
      <w:del w:id="667" w:author="Cory Casanave" w:date="2016-12-06T18:22:00Z">
        <w:r w:rsidR="00041B4E" w:rsidDel="00606FC4">
          <w:rPr>
            <w:noProof/>
            <w:webHidden/>
          </w:rPr>
          <w:delText>238</w:delText>
        </w:r>
      </w:del>
      <w:r>
        <w:rPr>
          <w:noProof/>
          <w:webHidden/>
        </w:rPr>
        <w:fldChar w:fldCharType="end"/>
      </w:r>
      <w:r w:rsidRPr="008E186E">
        <w:rPr>
          <w:rStyle w:val="Hyperlink"/>
          <w:noProof/>
        </w:rPr>
        <w:fldChar w:fldCharType="end"/>
      </w:r>
    </w:p>
    <w:p w14:paraId="1A678087" w14:textId="17DBC2D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"_Toc468649626"</w:instrText>
      </w:r>
      <w:r w:rsidRPr="008E186E">
        <w:rPr>
          <w:rStyle w:val="Hyperlink"/>
          <w:noProof/>
        </w:rPr>
        <w:instrText xml:space="preserve"> </w:instrText>
      </w:r>
      <w:r w:rsidRPr="008E186E">
        <w:rPr>
          <w:rStyle w:val="Hyperlink"/>
          <w:noProof/>
        </w:rPr>
        <w:fldChar w:fldCharType="separate"/>
      </w:r>
      <w:r w:rsidRPr="008E186E">
        <w:rPr>
          <w:rStyle w:val="Hyperlink"/>
          <w:noProof/>
        </w:rPr>
        <w:t>9.11.2</w:t>
      </w:r>
      <w:r>
        <w:rPr>
          <w:rFonts w:asciiTheme="minorHAnsi" w:eastAsiaTheme="minorEastAsia" w:hAnsiTheme="minorHAnsi" w:cstheme="minorBidi"/>
          <w:noProof/>
          <w:sz w:val="22"/>
          <w:szCs w:val="22"/>
        </w:rPr>
        <w:tab/>
      </w:r>
      <w:r w:rsidRPr="008E186E">
        <w:rPr>
          <w:rStyle w:val="Hyperlink"/>
          <w:noProof/>
        </w:rPr>
        <w:t>Class Activity</w:t>
      </w:r>
      <w:r>
        <w:rPr>
          <w:noProof/>
          <w:webHidden/>
        </w:rPr>
        <w:tab/>
      </w:r>
      <w:r>
        <w:rPr>
          <w:noProof/>
          <w:webHidden/>
        </w:rPr>
        <w:fldChar w:fldCharType="begin"/>
      </w:r>
      <w:r>
        <w:rPr>
          <w:noProof/>
          <w:webHidden/>
        </w:rPr>
        <w:instrText xml:space="preserve"> PAGEREF _Toc468649626 \h </w:instrText>
      </w:r>
      <w:r>
        <w:rPr>
          <w:noProof/>
          <w:webHidden/>
        </w:rPr>
      </w:r>
      <w:r>
        <w:rPr>
          <w:noProof/>
          <w:webHidden/>
        </w:rPr>
        <w:fldChar w:fldCharType="separate"/>
      </w:r>
      <w:ins w:id="668" w:author="Cory Casanave" w:date="2016-12-06T18:27:00Z">
        <w:r w:rsidR="00CD51EF">
          <w:rPr>
            <w:noProof/>
            <w:webHidden/>
          </w:rPr>
          <w:t>210</w:t>
        </w:r>
      </w:ins>
      <w:del w:id="669" w:author="Cory Casanave" w:date="2016-12-06T18:22:00Z">
        <w:r w:rsidR="00041B4E" w:rsidDel="00606FC4">
          <w:rPr>
            <w:noProof/>
            <w:webHidden/>
          </w:rPr>
          <w:delText>239</w:delText>
        </w:r>
      </w:del>
      <w:r>
        <w:rPr>
          <w:noProof/>
          <w:webHidden/>
        </w:rPr>
        <w:fldChar w:fldCharType="end"/>
      </w:r>
      <w:r w:rsidRPr="008E186E">
        <w:rPr>
          <w:rStyle w:val="Hyperlink"/>
          <w:noProof/>
        </w:rPr>
        <w:fldChar w:fldCharType="end"/>
      </w:r>
    </w:p>
    <w:p w14:paraId="0FBA6861" w14:textId="4C7D96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"_Toc468649627"</w:instrText>
      </w:r>
      <w:r w:rsidRPr="008E186E">
        <w:rPr>
          <w:rStyle w:val="Hyperlink"/>
          <w:noProof/>
        </w:rPr>
        <w:instrText xml:space="preserve"> </w:instrText>
      </w:r>
      <w:r w:rsidRPr="008E186E">
        <w:rPr>
          <w:rStyle w:val="Hyperlink"/>
          <w:noProof/>
        </w:rPr>
        <w:fldChar w:fldCharType="separate"/>
      </w:r>
      <w:r w:rsidRPr="008E186E">
        <w:rPr>
          <w:rStyle w:val="Hyperlink"/>
          <w:noProof/>
        </w:rPr>
        <w:t>9.11.3</w:t>
      </w:r>
      <w:r>
        <w:rPr>
          <w:rFonts w:asciiTheme="minorHAnsi" w:eastAsiaTheme="minorEastAsia" w:hAnsiTheme="minorHAnsi" w:cstheme="minorBidi"/>
          <w:noProof/>
          <w:sz w:val="22"/>
          <w:szCs w:val="22"/>
        </w:rPr>
        <w:tab/>
      </w:r>
      <w:r w:rsidRPr="008E186E">
        <w:rPr>
          <w:rStyle w:val="Hyperlink"/>
          <w:noProof/>
        </w:rPr>
        <w:t>Class Actor</w:t>
      </w:r>
      <w:r>
        <w:rPr>
          <w:noProof/>
          <w:webHidden/>
        </w:rPr>
        <w:tab/>
      </w:r>
      <w:r>
        <w:rPr>
          <w:noProof/>
          <w:webHidden/>
        </w:rPr>
        <w:fldChar w:fldCharType="begin"/>
      </w:r>
      <w:r>
        <w:rPr>
          <w:noProof/>
          <w:webHidden/>
        </w:rPr>
        <w:instrText xml:space="preserve"> PAGEREF _Toc468649627 \h </w:instrText>
      </w:r>
      <w:r>
        <w:rPr>
          <w:noProof/>
          <w:webHidden/>
        </w:rPr>
      </w:r>
      <w:r>
        <w:rPr>
          <w:noProof/>
          <w:webHidden/>
        </w:rPr>
        <w:fldChar w:fldCharType="separate"/>
      </w:r>
      <w:ins w:id="670" w:author="Cory Casanave" w:date="2016-12-06T18:27:00Z">
        <w:r w:rsidR="00CD51EF">
          <w:rPr>
            <w:noProof/>
            <w:webHidden/>
          </w:rPr>
          <w:t>210</w:t>
        </w:r>
      </w:ins>
      <w:del w:id="671" w:author="Cory Casanave" w:date="2016-12-06T18:22:00Z">
        <w:r w:rsidR="00041B4E" w:rsidDel="00606FC4">
          <w:rPr>
            <w:noProof/>
            <w:webHidden/>
          </w:rPr>
          <w:delText>239</w:delText>
        </w:r>
      </w:del>
      <w:r>
        <w:rPr>
          <w:noProof/>
          <w:webHidden/>
        </w:rPr>
        <w:fldChar w:fldCharType="end"/>
      </w:r>
      <w:r w:rsidRPr="008E186E">
        <w:rPr>
          <w:rStyle w:val="Hyperlink"/>
          <w:noProof/>
        </w:rPr>
        <w:fldChar w:fldCharType="end"/>
      </w:r>
    </w:p>
    <w:p w14:paraId="7D430097" w14:textId="3230F36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"_Toc468649628"</w:instrText>
      </w:r>
      <w:r w:rsidRPr="008E186E">
        <w:rPr>
          <w:rStyle w:val="Hyperlink"/>
          <w:noProof/>
        </w:rPr>
        <w:instrText xml:space="preserve"> </w:instrText>
      </w:r>
      <w:r w:rsidRPr="008E186E">
        <w:rPr>
          <w:rStyle w:val="Hyperlink"/>
          <w:noProof/>
        </w:rPr>
        <w:fldChar w:fldCharType="separate"/>
      </w:r>
      <w:r w:rsidRPr="008E186E">
        <w:rPr>
          <w:rStyle w:val="Hyperlink"/>
          <w:noProof/>
        </w:rPr>
        <w:t>9.11.4</w:t>
      </w:r>
      <w:r>
        <w:rPr>
          <w:rFonts w:asciiTheme="minorHAnsi" w:eastAsiaTheme="minorEastAsia" w:hAnsiTheme="minorHAnsi" w:cstheme="minorBidi"/>
          <w:noProof/>
          <w:sz w:val="22"/>
          <w:szCs w:val="22"/>
        </w:rPr>
        <w:tab/>
      </w:r>
      <w:r w:rsidRPr="008E186E">
        <w:rPr>
          <w:rStyle w:val="Hyperlink"/>
          <w:noProof/>
        </w:rPr>
        <w:t>Class Actual Activity</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_Toc468649628 \h </w:instrText>
      </w:r>
      <w:r>
        <w:rPr>
          <w:noProof/>
          <w:webHidden/>
        </w:rPr>
      </w:r>
      <w:r>
        <w:rPr>
          <w:noProof/>
          <w:webHidden/>
        </w:rPr>
        <w:fldChar w:fldCharType="separate"/>
      </w:r>
      <w:ins w:id="672" w:author="Cory Casanave" w:date="2016-12-06T18:27:00Z">
        <w:r w:rsidR="00CD51EF">
          <w:rPr>
            <w:noProof/>
            <w:webHidden/>
          </w:rPr>
          <w:t>212</w:t>
        </w:r>
      </w:ins>
      <w:del w:id="673" w:author="Cory Casanave" w:date="2016-12-06T18:22:00Z">
        <w:r w:rsidR="00041B4E" w:rsidDel="00606FC4">
          <w:rPr>
            <w:noProof/>
            <w:webHidden/>
          </w:rPr>
          <w:delText>241</w:delText>
        </w:r>
      </w:del>
      <w:r>
        <w:rPr>
          <w:noProof/>
          <w:webHidden/>
        </w:rPr>
        <w:fldChar w:fldCharType="end"/>
      </w:r>
      <w:r w:rsidRPr="008E186E">
        <w:rPr>
          <w:rStyle w:val="Hyperlink"/>
          <w:noProof/>
        </w:rPr>
        <w:fldChar w:fldCharType="end"/>
      </w:r>
    </w:p>
    <w:p w14:paraId="0E7A9945" w14:textId="141C9E6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"_Toc468649629"</w:instrText>
      </w:r>
      <w:r w:rsidRPr="008E186E">
        <w:rPr>
          <w:rStyle w:val="Hyperlink"/>
          <w:noProof/>
        </w:rPr>
        <w:instrText xml:space="preserve"> </w:instrText>
      </w:r>
      <w:r w:rsidRPr="008E186E">
        <w:rPr>
          <w:rStyle w:val="Hyperlink"/>
          <w:noProof/>
        </w:rPr>
        <w:fldChar w:fldCharType="separate"/>
      </w:r>
      <w:r w:rsidRPr="008E186E">
        <w:rPr>
          <w:rStyle w:val="Hyperlink"/>
          <w:noProof/>
        </w:rPr>
        <w:t>9.11.5</w:t>
      </w:r>
      <w:r>
        <w:rPr>
          <w:rFonts w:asciiTheme="minorHAnsi" w:eastAsiaTheme="minorEastAsia" w:hAnsiTheme="minorHAnsi" w:cstheme="minorBidi"/>
          <w:noProof/>
          <w:sz w:val="22"/>
          <w:szCs w:val="22"/>
        </w:rPr>
        <w:tab/>
      </w:r>
      <w:r w:rsidRPr="008E186E">
        <w:rPr>
          <w:rStyle w:val="Hyperlink"/>
          <w:noProof/>
        </w:rPr>
        <w:t>Class Actual Event</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_Toc468649629 \h </w:instrText>
      </w:r>
      <w:r>
        <w:rPr>
          <w:noProof/>
          <w:webHidden/>
        </w:rPr>
      </w:r>
      <w:r>
        <w:rPr>
          <w:noProof/>
          <w:webHidden/>
        </w:rPr>
        <w:fldChar w:fldCharType="separate"/>
      </w:r>
      <w:ins w:id="674" w:author="Cory Casanave" w:date="2016-12-06T18:27:00Z">
        <w:r w:rsidR="00CD51EF">
          <w:rPr>
            <w:noProof/>
            <w:webHidden/>
          </w:rPr>
          <w:t>212</w:t>
        </w:r>
      </w:ins>
      <w:del w:id="675" w:author="Cory Casanave" w:date="2016-12-06T18:22:00Z">
        <w:r w:rsidR="00041B4E" w:rsidDel="00606FC4">
          <w:rPr>
            <w:noProof/>
            <w:webHidden/>
          </w:rPr>
          <w:delText>241</w:delText>
        </w:r>
      </w:del>
      <w:r>
        <w:rPr>
          <w:noProof/>
          <w:webHidden/>
        </w:rPr>
        <w:fldChar w:fldCharType="end"/>
      </w:r>
      <w:r w:rsidRPr="008E186E">
        <w:rPr>
          <w:rStyle w:val="Hyperlink"/>
          <w:noProof/>
        </w:rPr>
        <w:fldChar w:fldCharType="end"/>
      </w:r>
    </w:p>
    <w:p w14:paraId="10569BA6" w14:textId="0517C7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"_Toc468649630"</w:instrText>
      </w:r>
      <w:r w:rsidRPr="008E186E">
        <w:rPr>
          <w:rStyle w:val="Hyperlink"/>
          <w:noProof/>
        </w:rPr>
        <w:instrText xml:space="preserve"> </w:instrText>
      </w:r>
      <w:r w:rsidRPr="008E186E">
        <w:rPr>
          <w:rStyle w:val="Hyperlink"/>
          <w:noProof/>
        </w:rPr>
        <w:fldChar w:fldCharType="separate"/>
      </w:r>
      <w:r w:rsidRPr="008E186E">
        <w:rPr>
          <w:rStyle w:val="Hyperlink"/>
          <w:noProof/>
        </w:rPr>
        <w:t>9.11.6</w:t>
      </w:r>
      <w:r>
        <w:rPr>
          <w:rFonts w:asciiTheme="minorHAnsi" w:eastAsiaTheme="minorEastAsia" w:hAnsiTheme="minorHAnsi" w:cstheme="minorBidi"/>
          <w:noProof/>
          <w:sz w:val="22"/>
          <w:szCs w:val="22"/>
        </w:rPr>
        <w:tab/>
      </w:r>
      <w:r w:rsidRPr="008E186E">
        <w:rPr>
          <w:rStyle w:val="Hyperlink"/>
          <w:noProof/>
        </w:rPr>
        <w:t>Class Event</w:t>
      </w:r>
      <w:r>
        <w:rPr>
          <w:noProof/>
          <w:webHidden/>
        </w:rPr>
        <w:tab/>
      </w:r>
      <w:r>
        <w:rPr>
          <w:noProof/>
          <w:webHidden/>
        </w:rPr>
        <w:fldChar w:fldCharType="begin"/>
      </w:r>
      <w:r>
        <w:rPr>
          <w:noProof/>
          <w:webHidden/>
        </w:rPr>
        <w:instrText xml:space="preserve"> PAGEREF _Toc468649630 \h </w:instrText>
      </w:r>
      <w:r>
        <w:rPr>
          <w:noProof/>
          <w:webHidden/>
        </w:rPr>
      </w:r>
      <w:r>
        <w:rPr>
          <w:noProof/>
          <w:webHidden/>
        </w:rPr>
        <w:fldChar w:fldCharType="separate"/>
      </w:r>
      <w:ins w:id="676" w:author="Cory Casanave" w:date="2016-12-06T18:27:00Z">
        <w:r w:rsidR="00CD51EF">
          <w:rPr>
            <w:noProof/>
            <w:webHidden/>
          </w:rPr>
          <w:t>213</w:t>
        </w:r>
      </w:ins>
      <w:del w:id="677" w:author="Cory Casanave" w:date="2016-12-06T18:22:00Z">
        <w:r w:rsidR="00041B4E" w:rsidDel="00606FC4">
          <w:rPr>
            <w:noProof/>
            <w:webHidden/>
          </w:rPr>
          <w:delText>242</w:delText>
        </w:r>
      </w:del>
      <w:r>
        <w:rPr>
          <w:noProof/>
          <w:webHidden/>
        </w:rPr>
        <w:fldChar w:fldCharType="end"/>
      </w:r>
      <w:r w:rsidRPr="008E186E">
        <w:rPr>
          <w:rStyle w:val="Hyperlink"/>
          <w:noProof/>
        </w:rPr>
        <w:fldChar w:fldCharType="end"/>
      </w:r>
    </w:p>
    <w:p w14:paraId="659DEFE4" w14:textId="5EA746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"_Toc468649631"</w:instrText>
      </w:r>
      <w:r w:rsidRPr="008E186E">
        <w:rPr>
          <w:rStyle w:val="Hyperlink"/>
          <w:noProof/>
        </w:rPr>
        <w:instrText xml:space="preserve"> </w:instrText>
      </w:r>
      <w:r w:rsidRPr="008E186E">
        <w:rPr>
          <w:rStyle w:val="Hyperlink"/>
          <w:noProof/>
        </w:rPr>
        <w:fldChar w:fldCharType="separate"/>
      </w:r>
      <w:r w:rsidRPr="008E186E">
        <w:rPr>
          <w:rStyle w:val="Hyperlink"/>
          <w:noProof/>
        </w:rPr>
        <w:t>9.11.7</w:t>
      </w:r>
      <w:r>
        <w:rPr>
          <w:rFonts w:asciiTheme="minorHAnsi" w:eastAsiaTheme="minorEastAsia" w:hAnsiTheme="minorHAnsi" w:cstheme="minorBidi"/>
          <w:noProof/>
          <w:sz w:val="22"/>
          <w:szCs w:val="22"/>
        </w:rPr>
        <w:tab/>
      </w:r>
      <w:r w:rsidRPr="008E186E">
        <w:rPr>
          <w:rStyle w:val="Hyperlink"/>
          <w:noProof/>
        </w:rPr>
        <w:t>Association Class Output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_Toc468649631 \h </w:instrText>
      </w:r>
      <w:r>
        <w:rPr>
          <w:noProof/>
          <w:webHidden/>
        </w:rPr>
      </w:r>
      <w:r>
        <w:rPr>
          <w:noProof/>
          <w:webHidden/>
        </w:rPr>
        <w:fldChar w:fldCharType="separate"/>
      </w:r>
      <w:ins w:id="678" w:author="Cory Casanave" w:date="2016-12-06T18:27:00Z">
        <w:r w:rsidR="00CD51EF">
          <w:rPr>
            <w:noProof/>
            <w:webHidden/>
          </w:rPr>
          <w:t>213</w:t>
        </w:r>
      </w:ins>
      <w:del w:id="679" w:author="Cory Casanave" w:date="2016-12-06T18:22:00Z">
        <w:r w:rsidR="00041B4E" w:rsidDel="00606FC4">
          <w:rPr>
            <w:noProof/>
            <w:webHidden/>
          </w:rPr>
          <w:delText>242</w:delText>
        </w:r>
      </w:del>
      <w:r>
        <w:rPr>
          <w:noProof/>
          <w:webHidden/>
        </w:rPr>
        <w:fldChar w:fldCharType="end"/>
      </w:r>
      <w:r w:rsidRPr="008E186E">
        <w:rPr>
          <w:rStyle w:val="Hyperlink"/>
          <w:noProof/>
        </w:rPr>
        <w:fldChar w:fldCharType="end"/>
      </w:r>
    </w:p>
    <w:p w14:paraId="7708EDB1" w14:textId="1B2FE3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"_Toc468649632"</w:instrText>
      </w:r>
      <w:r w:rsidRPr="008E186E">
        <w:rPr>
          <w:rStyle w:val="Hyperlink"/>
          <w:noProof/>
        </w:rPr>
        <w:instrText xml:space="preserve"> </w:instrText>
      </w:r>
      <w:r w:rsidRPr="008E186E">
        <w:rPr>
          <w:rStyle w:val="Hyperlink"/>
          <w:noProof/>
        </w:rPr>
        <w:fldChar w:fldCharType="separate"/>
      </w:r>
      <w:r w:rsidRPr="008E186E">
        <w:rPr>
          <w:rStyle w:val="Hyperlink"/>
          <w:noProof/>
        </w:rPr>
        <w:t>9.11.8</w:t>
      </w:r>
      <w:r>
        <w:rPr>
          <w:rFonts w:asciiTheme="minorHAnsi" w:eastAsiaTheme="minorEastAsia" w:hAnsiTheme="minorHAnsi" w:cstheme="minorBidi"/>
          <w:noProof/>
          <w:sz w:val="22"/>
          <w:szCs w:val="22"/>
        </w:rPr>
        <w:tab/>
      </w:r>
      <w:r w:rsidRPr="008E186E">
        <w:rPr>
          <w:rStyle w:val="Hyperlink"/>
          <w:noProof/>
        </w:rPr>
        <w:t>Association Class Performance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_Toc468649632 \h </w:instrText>
      </w:r>
      <w:r>
        <w:rPr>
          <w:noProof/>
          <w:webHidden/>
        </w:rPr>
      </w:r>
      <w:r>
        <w:rPr>
          <w:noProof/>
          <w:webHidden/>
        </w:rPr>
        <w:fldChar w:fldCharType="separate"/>
      </w:r>
      <w:ins w:id="680" w:author="Cory Casanave" w:date="2016-12-06T18:27:00Z">
        <w:r w:rsidR="00CD51EF">
          <w:rPr>
            <w:noProof/>
            <w:webHidden/>
          </w:rPr>
          <w:t>214</w:t>
        </w:r>
      </w:ins>
      <w:del w:id="681" w:author="Cory Casanave" w:date="2016-12-06T18:22:00Z">
        <w:r w:rsidR="00041B4E" w:rsidDel="00606FC4">
          <w:rPr>
            <w:noProof/>
            <w:webHidden/>
          </w:rPr>
          <w:delText>243</w:delText>
        </w:r>
      </w:del>
      <w:r>
        <w:rPr>
          <w:noProof/>
          <w:webHidden/>
        </w:rPr>
        <w:fldChar w:fldCharType="end"/>
      </w:r>
      <w:r w:rsidRPr="008E186E">
        <w:rPr>
          <w:rStyle w:val="Hyperlink"/>
          <w:noProof/>
        </w:rPr>
        <w:fldChar w:fldCharType="end"/>
      </w:r>
    </w:p>
    <w:p w14:paraId="2C93A6C6" w14:textId="4E40B7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"_Toc468649633"</w:instrText>
      </w:r>
      <w:r w:rsidRPr="008E186E">
        <w:rPr>
          <w:rStyle w:val="Hyperlink"/>
          <w:noProof/>
        </w:rPr>
        <w:instrText xml:space="preserve"> </w:instrText>
      </w:r>
      <w:r w:rsidRPr="008E186E">
        <w:rPr>
          <w:rStyle w:val="Hyperlink"/>
          <w:noProof/>
        </w:rPr>
        <w:fldChar w:fldCharType="separate"/>
      </w:r>
      <w:r w:rsidRPr="008E186E">
        <w:rPr>
          <w:rStyle w:val="Hyperlink"/>
          <w:noProof/>
        </w:rPr>
        <w:t>9.11.9</w:t>
      </w:r>
      <w:r>
        <w:rPr>
          <w:rFonts w:asciiTheme="minorHAnsi" w:eastAsiaTheme="minorEastAsia" w:hAnsiTheme="minorHAnsi" w:cstheme="minorBidi"/>
          <w:noProof/>
          <w:sz w:val="22"/>
          <w:szCs w:val="22"/>
        </w:rPr>
        <w:tab/>
      </w:r>
      <w:r w:rsidRPr="008E186E">
        <w:rPr>
          <w:rStyle w:val="Hyperlink"/>
          <w:noProof/>
        </w:rPr>
        <w:t>Association Class Usage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_Toc468649633 \h </w:instrText>
      </w:r>
      <w:r>
        <w:rPr>
          <w:noProof/>
          <w:webHidden/>
        </w:rPr>
      </w:r>
      <w:r>
        <w:rPr>
          <w:noProof/>
          <w:webHidden/>
        </w:rPr>
        <w:fldChar w:fldCharType="separate"/>
      </w:r>
      <w:ins w:id="682" w:author="Cory Casanave" w:date="2016-12-06T18:27:00Z">
        <w:r w:rsidR="00CD51EF">
          <w:rPr>
            <w:noProof/>
            <w:webHidden/>
          </w:rPr>
          <w:t>215</w:t>
        </w:r>
      </w:ins>
      <w:del w:id="683" w:author="Cory Casanave" w:date="2016-12-06T18:22:00Z">
        <w:r w:rsidR="00041B4E" w:rsidDel="00606FC4">
          <w:rPr>
            <w:noProof/>
            <w:webHidden/>
          </w:rPr>
          <w:delText>244</w:delText>
        </w:r>
      </w:del>
      <w:r>
        <w:rPr>
          <w:noProof/>
          <w:webHidden/>
        </w:rPr>
        <w:fldChar w:fldCharType="end"/>
      </w:r>
      <w:r w:rsidRPr="008E186E">
        <w:rPr>
          <w:rStyle w:val="Hyperlink"/>
          <w:noProof/>
        </w:rPr>
        <w:fldChar w:fldCharType="end"/>
      </w:r>
    </w:p>
    <w:p w14:paraId="3771BCFE" w14:textId="0F01EBF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"_Toc468649634"</w:instrText>
      </w:r>
      <w:r w:rsidRPr="008E186E">
        <w:rPr>
          <w:rStyle w:val="Hyperlink"/>
          <w:noProof/>
        </w:rPr>
        <w:instrText xml:space="preserve"> </w:instrText>
      </w:r>
      <w:r w:rsidRPr="008E186E">
        <w:rPr>
          <w:rStyle w:val="Hyperlink"/>
          <w:noProof/>
        </w:rPr>
        <w:fldChar w:fldCharType="separate"/>
      </w:r>
      <w:r w:rsidRPr="008E186E">
        <w:rPr>
          <w:rStyle w:val="Hyperlink"/>
          <w:noProof/>
        </w:rPr>
        <w:t>9.12</w:t>
      </w:r>
      <w:r>
        <w:rPr>
          <w:rFonts w:asciiTheme="minorHAnsi" w:eastAsiaTheme="minorEastAsia" w:hAnsiTheme="minorHAnsi" w:cstheme="minorBidi"/>
          <w:noProof/>
          <w:sz w:val="22"/>
          <w:szCs w:val="22"/>
        </w:rPr>
        <w:tab/>
      </w:r>
      <w:r w:rsidRPr="008E186E">
        <w:rPr>
          <w:rStyle w:val="Hyperlink"/>
          <w:noProof/>
        </w:rPr>
        <w:t>Threat-risk-conceptual-model::Generic Concept Library::Identifiers and Coordinates</w:t>
      </w:r>
      <w:r>
        <w:rPr>
          <w:noProof/>
          <w:webHidden/>
        </w:rPr>
        <w:tab/>
      </w:r>
      <w:r>
        <w:rPr>
          <w:noProof/>
          <w:webHidden/>
        </w:rPr>
        <w:fldChar w:fldCharType="begin"/>
      </w:r>
      <w:r>
        <w:rPr>
          <w:noProof/>
          <w:webHidden/>
        </w:rPr>
        <w:instrText xml:space="preserve"> PAGEREF _Toc468649634 \h </w:instrText>
      </w:r>
      <w:r>
        <w:rPr>
          <w:noProof/>
          <w:webHidden/>
        </w:rPr>
      </w:r>
      <w:r>
        <w:rPr>
          <w:noProof/>
          <w:webHidden/>
        </w:rPr>
        <w:fldChar w:fldCharType="separate"/>
      </w:r>
      <w:ins w:id="684" w:author="Cory Casanave" w:date="2016-12-06T18:27:00Z">
        <w:r w:rsidR="00CD51EF">
          <w:rPr>
            <w:noProof/>
            <w:webHidden/>
          </w:rPr>
          <w:t>216</w:t>
        </w:r>
      </w:ins>
      <w:del w:id="685" w:author="Cory Casanave" w:date="2016-12-06T18:22:00Z">
        <w:r w:rsidR="00041B4E" w:rsidDel="00606FC4">
          <w:rPr>
            <w:noProof/>
            <w:webHidden/>
          </w:rPr>
          <w:delText>245</w:delText>
        </w:r>
      </w:del>
      <w:r>
        <w:rPr>
          <w:noProof/>
          <w:webHidden/>
        </w:rPr>
        <w:fldChar w:fldCharType="end"/>
      </w:r>
      <w:r w:rsidRPr="008E186E">
        <w:rPr>
          <w:rStyle w:val="Hyperlink"/>
          <w:noProof/>
        </w:rPr>
        <w:fldChar w:fldCharType="end"/>
      </w:r>
    </w:p>
    <w:p w14:paraId="216C258E" w14:textId="7F1C57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"_Toc468649635"</w:instrText>
      </w:r>
      <w:r w:rsidRPr="008E186E">
        <w:rPr>
          <w:rStyle w:val="Hyperlink"/>
          <w:noProof/>
        </w:rPr>
        <w:instrText xml:space="preserve"> </w:instrText>
      </w:r>
      <w:r w:rsidRPr="008E186E">
        <w:rPr>
          <w:rStyle w:val="Hyperlink"/>
          <w:noProof/>
        </w:rPr>
        <w:fldChar w:fldCharType="separate"/>
      </w:r>
      <w:r w:rsidRPr="008E186E">
        <w:rPr>
          <w:rStyle w:val="Hyperlink"/>
          <w:noProof/>
        </w:rPr>
        <w:t>9.12.1</w:t>
      </w:r>
      <w:r>
        <w:rPr>
          <w:rFonts w:asciiTheme="minorHAnsi" w:eastAsiaTheme="minorEastAsia" w:hAnsiTheme="minorHAnsi" w:cstheme="minorBidi"/>
          <w:noProof/>
          <w:sz w:val="22"/>
          <w:szCs w:val="22"/>
        </w:rPr>
        <w:tab/>
      </w:r>
      <w:r w:rsidRPr="008E186E">
        <w:rPr>
          <w:rStyle w:val="Hyperlink"/>
          <w:noProof/>
        </w:rPr>
        <w:t>Diagram: Identifiers</w:t>
      </w:r>
      <w:r>
        <w:rPr>
          <w:noProof/>
          <w:webHidden/>
        </w:rPr>
        <w:tab/>
      </w:r>
      <w:r>
        <w:rPr>
          <w:noProof/>
          <w:webHidden/>
        </w:rPr>
        <w:fldChar w:fldCharType="begin"/>
      </w:r>
      <w:r>
        <w:rPr>
          <w:noProof/>
          <w:webHidden/>
        </w:rPr>
        <w:instrText xml:space="preserve"> PAGEREF _Toc468649635 \h </w:instrText>
      </w:r>
      <w:r>
        <w:rPr>
          <w:noProof/>
          <w:webHidden/>
        </w:rPr>
      </w:r>
      <w:r>
        <w:rPr>
          <w:noProof/>
          <w:webHidden/>
        </w:rPr>
        <w:fldChar w:fldCharType="separate"/>
      </w:r>
      <w:ins w:id="686" w:author="Cory Casanave" w:date="2016-12-06T18:27:00Z">
        <w:r w:rsidR="00CD51EF">
          <w:rPr>
            <w:noProof/>
            <w:webHidden/>
          </w:rPr>
          <w:t>217</w:t>
        </w:r>
      </w:ins>
      <w:del w:id="687" w:author="Cory Casanave" w:date="2016-12-06T18:22:00Z">
        <w:r w:rsidR="00041B4E" w:rsidDel="00606FC4">
          <w:rPr>
            <w:noProof/>
            <w:webHidden/>
          </w:rPr>
          <w:delText>246</w:delText>
        </w:r>
      </w:del>
      <w:r>
        <w:rPr>
          <w:noProof/>
          <w:webHidden/>
        </w:rPr>
        <w:fldChar w:fldCharType="end"/>
      </w:r>
      <w:r w:rsidRPr="008E186E">
        <w:rPr>
          <w:rStyle w:val="Hyperlink"/>
          <w:noProof/>
        </w:rPr>
        <w:fldChar w:fldCharType="end"/>
      </w:r>
    </w:p>
    <w:p w14:paraId="4CE984CA" w14:textId="331C04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"_Toc468649636"</w:instrText>
      </w:r>
      <w:r w:rsidRPr="008E186E">
        <w:rPr>
          <w:rStyle w:val="Hyperlink"/>
          <w:noProof/>
        </w:rPr>
        <w:instrText xml:space="preserve"> </w:instrText>
      </w:r>
      <w:r w:rsidRPr="008E186E">
        <w:rPr>
          <w:rStyle w:val="Hyperlink"/>
          <w:noProof/>
        </w:rPr>
        <w:fldChar w:fldCharType="separate"/>
      </w:r>
      <w:r w:rsidRPr="008E186E">
        <w:rPr>
          <w:rStyle w:val="Hyperlink"/>
          <w:noProof/>
        </w:rPr>
        <w:t>9.12.2</w:t>
      </w:r>
      <w:r>
        <w:rPr>
          <w:rFonts w:asciiTheme="minorHAnsi" w:eastAsiaTheme="minorEastAsia" w:hAnsiTheme="minorHAnsi" w:cstheme="minorBidi"/>
          <w:noProof/>
          <w:sz w:val="22"/>
          <w:szCs w:val="22"/>
        </w:rPr>
        <w:tab/>
      </w:r>
      <w:r w:rsidRPr="008E186E">
        <w:rPr>
          <w:rStyle w:val="Hyperlink"/>
          <w:noProof/>
        </w:rPr>
        <w:t>Class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_Toc468649636 \h </w:instrText>
      </w:r>
      <w:r>
        <w:rPr>
          <w:noProof/>
          <w:webHidden/>
        </w:rPr>
      </w:r>
      <w:r>
        <w:rPr>
          <w:noProof/>
          <w:webHidden/>
        </w:rPr>
        <w:fldChar w:fldCharType="separate"/>
      </w:r>
      <w:ins w:id="688" w:author="Cory Casanave" w:date="2016-12-06T18:27:00Z">
        <w:r w:rsidR="00CD51EF">
          <w:rPr>
            <w:noProof/>
            <w:webHidden/>
          </w:rPr>
          <w:t>217</w:t>
        </w:r>
      </w:ins>
      <w:del w:id="689" w:author="Cory Casanave" w:date="2016-12-06T18:22:00Z">
        <w:r w:rsidR="00041B4E" w:rsidDel="00606FC4">
          <w:rPr>
            <w:noProof/>
            <w:webHidden/>
          </w:rPr>
          <w:delText>246</w:delText>
        </w:r>
      </w:del>
      <w:r>
        <w:rPr>
          <w:noProof/>
          <w:webHidden/>
        </w:rPr>
        <w:fldChar w:fldCharType="end"/>
      </w:r>
      <w:r w:rsidRPr="008E186E">
        <w:rPr>
          <w:rStyle w:val="Hyperlink"/>
          <w:noProof/>
        </w:rPr>
        <w:fldChar w:fldCharType="end"/>
      </w:r>
    </w:p>
    <w:p w14:paraId="359808CF" w14:textId="795150D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"_Toc468649637"</w:instrText>
      </w:r>
      <w:r w:rsidRPr="008E186E">
        <w:rPr>
          <w:rStyle w:val="Hyperlink"/>
          <w:noProof/>
        </w:rPr>
        <w:instrText xml:space="preserve"> </w:instrText>
      </w:r>
      <w:r w:rsidRPr="008E186E">
        <w:rPr>
          <w:rStyle w:val="Hyperlink"/>
          <w:noProof/>
        </w:rPr>
        <w:fldChar w:fldCharType="separate"/>
      </w:r>
      <w:r w:rsidRPr="008E186E">
        <w:rPr>
          <w:rStyle w:val="Hyperlink"/>
          <w:noProof/>
        </w:rPr>
        <w:t>9.12.3</w:t>
      </w:r>
      <w:r>
        <w:rPr>
          <w:rFonts w:asciiTheme="minorHAnsi" w:eastAsiaTheme="minorEastAsia" w:hAnsiTheme="minorHAnsi" w:cstheme="minorBidi"/>
          <w:noProof/>
          <w:sz w:val="22"/>
          <w:szCs w:val="22"/>
        </w:rPr>
        <w:tab/>
      </w:r>
      <w:r w:rsidRPr="008E186E">
        <w:rPr>
          <w:rStyle w:val="Hyperlink"/>
          <w:noProof/>
        </w:rPr>
        <w:t>Class Coordinate System</w:t>
      </w:r>
      <w:r>
        <w:rPr>
          <w:noProof/>
          <w:webHidden/>
        </w:rPr>
        <w:tab/>
      </w:r>
      <w:r>
        <w:rPr>
          <w:noProof/>
          <w:webHidden/>
        </w:rPr>
        <w:fldChar w:fldCharType="begin"/>
      </w:r>
      <w:r>
        <w:rPr>
          <w:noProof/>
          <w:webHidden/>
        </w:rPr>
        <w:instrText xml:space="preserve"> PAGEREF _Toc468649637 \h </w:instrText>
      </w:r>
      <w:r>
        <w:rPr>
          <w:noProof/>
          <w:webHidden/>
        </w:rPr>
      </w:r>
      <w:r>
        <w:rPr>
          <w:noProof/>
          <w:webHidden/>
        </w:rPr>
        <w:fldChar w:fldCharType="separate"/>
      </w:r>
      <w:ins w:id="690" w:author="Cory Casanave" w:date="2016-12-06T18:27:00Z">
        <w:r w:rsidR="00CD51EF">
          <w:rPr>
            <w:noProof/>
            <w:webHidden/>
          </w:rPr>
          <w:t>218</w:t>
        </w:r>
      </w:ins>
      <w:del w:id="691" w:author="Cory Casanave" w:date="2016-12-06T18:22:00Z">
        <w:r w:rsidR="00041B4E" w:rsidDel="00606FC4">
          <w:rPr>
            <w:noProof/>
            <w:webHidden/>
          </w:rPr>
          <w:delText>247</w:delText>
        </w:r>
      </w:del>
      <w:r>
        <w:rPr>
          <w:noProof/>
          <w:webHidden/>
        </w:rPr>
        <w:fldChar w:fldCharType="end"/>
      </w:r>
      <w:r w:rsidRPr="008E186E">
        <w:rPr>
          <w:rStyle w:val="Hyperlink"/>
          <w:noProof/>
        </w:rPr>
        <w:fldChar w:fldCharType="end"/>
      </w:r>
    </w:p>
    <w:p w14:paraId="2496B55B" w14:textId="1A2DC3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"_Toc468649638"</w:instrText>
      </w:r>
      <w:r w:rsidRPr="008E186E">
        <w:rPr>
          <w:rStyle w:val="Hyperlink"/>
          <w:noProof/>
        </w:rPr>
        <w:instrText xml:space="preserve"> </w:instrText>
      </w:r>
      <w:r w:rsidRPr="008E186E">
        <w:rPr>
          <w:rStyle w:val="Hyperlink"/>
          <w:noProof/>
        </w:rPr>
        <w:fldChar w:fldCharType="separate"/>
      </w:r>
      <w:r w:rsidRPr="008E186E">
        <w:rPr>
          <w:rStyle w:val="Hyperlink"/>
          <w:noProof/>
        </w:rPr>
        <w:t>9.12.4</w:t>
      </w:r>
      <w:r>
        <w:rPr>
          <w:rFonts w:asciiTheme="minorHAnsi" w:eastAsiaTheme="minorEastAsia" w:hAnsiTheme="minorHAnsi" w:cstheme="minorBidi"/>
          <w:noProof/>
          <w:sz w:val="22"/>
          <w:szCs w:val="22"/>
        </w:rPr>
        <w:tab/>
      </w:r>
      <w:r w:rsidRPr="008E186E">
        <w:rPr>
          <w:rStyle w:val="Hyperlink"/>
          <w:noProof/>
        </w:rPr>
        <w:t>Association System of Coordinate</w:t>
      </w:r>
      <w:r>
        <w:rPr>
          <w:noProof/>
          <w:webHidden/>
        </w:rPr>
        <w:tab/>
      </w:r>
      <w:r>
        <w:rPr>
          <w:noProof/>
          <w:webHidden/>
        </w:rPr>
        <w:fldChar w:fldCharType="begin"/>
      </w:r>
      <w:r>
        <w:rPr>
          <w:noProof/>
          <w:webHidden/>
        </w:rPr>
        <w:instrText xml:space="preserve"> PAGEREF _Toc468649638 \h </w:instrText>
      </w:r>
      <w:r>
        <w:rPr>
          <w:noProof/>
          <w:webHidden/>
        </w:rPr>
      </w:r>
      <w:r>
        <w:rPr>
          <w:noProof/>
          <w:webHidden/>
        </w:rPr>
        <w:fldChar w:fldCharType="separate"/>
      </w:r>
      <w:ins w:id="692" w:author="Cory Casanave" w:date="2016-12-06T18:27:00Z">
        <w:r w:rsidR="00CD51EF">
          <w:rPr>
            <w:noProof/>
            <w:webHidden/>
          </w:rPr>
          <w:t>218</w:t>
        </w:r>
      </w:ins>
      <w:del w:id="693" w:author="Cory Casanave" w:date="2016-12-06T18:22:00Z">
        <w:r w:rsidR="00041B4E" w:rsidDel="00606FC4">
          <w:rPr>
            <w:noProof/>
            <w:webHidden/>
          </w:rPr>
          <w:delText>247</w:delText>
        </w:r>
      </w:del>
      <w:r>
        <w:rPr>
          <w:noProof/>
          <w:webHidden/>
        </w:rPr>
        <w:fldChar w:fldCharType="end"/>
      </w:r>
      <w:r w:rsidRPr="008E186E">
        <w:rPr>
          <w:rStyle w:val="Hyperlink"/>
          <w:noProof/>
        </w:rPr>
        <w:fldChar w:fldCharType="end"/>
      </w:r>
    </w:p>
    <w:p w14:paraId="44B83AD3" w14:textId="24D88E0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"_Toc468649639"</w:instrText>
      </w:r>
      <w:r w:rsidRPr="008E186E">
        <w:rPr>
          <w:rStyle w:val="Hyperlink"/>
          <w:noProof/>
        </w:rPr>
        <w:instrText xml:space="preserve"> </w:instrText>
      </w:r>
      <w:r w:rsidRPr="008E186E">
        <w:rPr>
          <w:rStyle w:val="Hyperlink"/>
          <w:noProof/>
        </w:rPr>
        <w:fldChar w:fldCharType="separate"/>
      </w:r>
      <w:r w:rsidRPr="008E186E">
        <w:rPr>
          <w:rStyle w:val="Hyperlink"/>
          <w:noProof/>
        </w:rPr>
        <w:t>9.13</w:t>
      </w:r>
      <w:r>
        <w:rPr>
          <w:rFonts w:asciiTheme="minorHAnsi" w:eastAsiaTheme="minorEastAsia" w:hAnsiTheme="minorHAnsi" w:cstheme="minorBidi"/>
          <w:noProof/>
          <w:sz w:val="22"/>
          <w:szCs w:val="22"/>
        </w:rPr>
        <w:tab/>
      </w:r>
      <w:r w:rsidRPr="008E186E">
        <w:rPr>
          <w:rStyle w:val="Hyperlink"/>
          <w:noProof/>
        </w:rPr>
        <w:t>Threat-risk-conceptual-model::Generic Concept Library::Information</w:t>
      </w:r>
      <w:r>
        <w:rPr>
          <w:noProof/>
          <w:webHidden/>
        </w:rPr>
        <w:tab/>
      </w:r>
      <w:r>
        <w:rPr>
          <w:noProof/>
          <w:webHidden/>
        </w:rPr>
        <w:fldChar w:fldCharType="begin"/>
      </w:r>
      <w:r>
        <w:rPr>
          <w:noProof/>
          <w:webHidden/>
        </w:rPr>
        <w:instrText xml:space="preserve"> PAGEREF _Toc468649639 \h </w:instrText>
      </w:r>
      <w:r>
        <w:rPr>
          <w:noProof/>
          <w:webHidden/>
        </w:rPr>
      </w:r>
      <w:r>
        <w:rPr>
          <w:noProof/>
          <w:webHidden/>
        </w:rPr>
        <w:fldChar w:fldCharType="separate"/>
      </w:r>
      <w:ins w:id="694" w:author="Cory Casanave" w:date="2016-12-06T18:27:00Z">
        <w:r w:rsidR="00CD51EF">
          <w:rPr>
            <w:noProof/>
            <w:webHidden/>
          </w:rPr>
          <w:t>219</w:t>
        </w:r>
      </w:ins>
      <w:del w:id="695" w:author="Cory Casanave" w:date="2016-12-06T18:22:00Z">
        <w:r w:rsidR="00041B4E" w:rsidDel="00606FC4">
          <w:rPr>
            <w:noProof/>
            <w:webHidden/>
          </w:rPr>
          <w:delText>248</w:delText>
        </w:r>
      </w:del>
      <w:r>
        <w:rPr>
          <w:noProof/>
          <w:webHidden/>
        </w:rPr>
        <w:fldChar w:fldCharType="end"/>
      </w:r>
      <w:r w:rsidRPr="008E186E">
        <w:rPr>
          <w:rStyle w:val="Hyperlink"/>
          <w:noProof/>
        </w:rPr>
        <w:fldChar w:fldCharType="end"/>
      </w:r>
    </w:p>
    <w:p w14:paraId="6AB59787" w14:textId="173085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"_Toc468649640"</w:instrText>
      </w:r>
      <w:r w:rsidRPr="008E186E">
        <w:rPr>
          <w:rStyle w:val="Hyperlink"/>
          <w:noProof/>
        </w:rPr>
        <w:instrText xml:space="preserve"> </w:instrText>
      </w:r>
      <w:r w:rsidRPr="008E186E">
        <w:rPr>
          <w:rStyle w:val="Hyperlink"/>
          <w:noProof/>
        </w:rPr>
        <w:fldChar w:fldCharType="separate"/>
      </w:r>
      <w:r w:rsidRPr="008E186E">
        <w:rPr>
          <w:rStyle w:val="Hyperlink"/>
          <w:noProof/>
        </w:rPr>
        <w:t>9.13.1</w:t>
      </w:r>
      <w:r>
        <w:rPr>
          <w:rFonts w:asciiTheme="minorHAnsi" w:eastAsiaTheme="minorEastAsia" w:hAnsiTheme="minorHAnsi" w:cstheme="minorBidi"/>
          <w:noProof/>
          <w:sz w:val="22"/>
          <w:szCs w:val="22"/>
        </w:rPr>
        <w:tab/>
      </w:r>
      <w:r w:rsidRPr="008E186E">
        <w:rPr>
          <w:rStyle w:val="Hyperlink"/>
          <w:noProof/>
        </w:rPr>
        <w:t>Diagram: Information Action</w:t>
      </w:r>
      <w:r>
        <w:rPr>
          <w:noProof/>
          <w:webHidden/>
        </w:rPr>
        <w:tab/>
      </w:r>
      <w:r>
        <w:rPr>
          <w:noProof/>
          <w:webHidden/>
        </w:rPr>
        <w:fldChar w:fldCharType="begin"/>
      </w:r>
      <w:r>
        <w:rPr>
          <w:noProof/>
          <w:webHidden/>
        </w:rPr>
        <w:instrText xml:space="preserve"> PAGEREF _Toc468649640 \h </w:instrText>
      </w:r>
      <w:r>
        <w:rPr>
          <w:noProof/>
          <w:webHidden/>
        </w:rPr>
      </w:r>
      <w:r>
        <w:rPr>
          <w:noProof/>
          <w:webHidden/>
        </w:rPr>
        <w:fldChar w:fldCharType="separate"/>
      </w:r>
      <w:ins w:id="696" w:author="Cory Casanave" w:date="2016-12-06T18:27:00Z">
        <w:r w:rsidR="00CD51EF">
          <w:rPr>
            <w:noProof/>
            <w:webHidden/>
          </w:rPr>
          <w:t>219</w:t>
        </w:r>
      </w:ins>
      <w:del w:id="697" w:author="Cory Casanave" w:date="2016-12-06T18:22:00Z">
        <w:r w:rsidR="00041B4E" w:rsidDel="00606FC4">
          <w:rPr>
            <w:noProof/>
            <w:webHidden/>
          </w:rPr>
          <w:delText>248</w:delText>
        </w:r>
      </w:del>
      <w:r>
        <w:rPr>
          <w:noProof/>
          <w:webHidden/>
        </w:rPr>
        <w:fldChar w:fldCharType="end"/>
      </w:r>
      <w:r w:rsidRPr="008E186E">
        <w:rPr>
          <w:rStyle w:val="Hyperlink"/>
          <w:noProof/>
        </w:rPr>
        <w:fldChar w:fldCharType="end"/>
      </w:r>
    </w:p>
    <w:p w14:paraId="5382FEF1" w14:textId="276005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"_Toc468649641"</w:instrText>
      </w:r>
      <w:r w:rsidRPr="008E186E">
        <w:rPr>
          <w:rStyle w:val="Hyperlink"/>
          <w:noProof/>
        </w:rPr>
        <w:instrText xml:space="preserve"> </w:instrText>
      </w:r>
      <w:r w:rsidRPr="008E186E">
        <w:rPr>
          <w:rStyle w:val="Hyperlink"/>
          <w:noProof/>
        </w:rPr>
        <w:fldChar w:fldCharType="separate"/>
      </w:r>
      <w:r w:rsidRPr="008E186E">
        <w:rPr>
          <w:rStyle w:val="Hyperlink"/>
          <w:noProof/>
        </w:rPr>
        <w:t>9.13.2</w:t>
      </w:r>
      <w:r>
        <w:rPr>
          <w:rFonts w:asciiTheme="minorHAnsi" w:eastAsiaTheme="minorEastAsia" w:hAnsiTheme="minorHAnsi" w:cstheme="minorBidi"/>
          <w:noProof/>
          <w:sz w:val="22"/>
          <w:szCs w:val="22"/>
        </w:rPr>
        <w:tab/>
      </w:r>
      <w:r w:rsidRPr="008E186E">
        <w:rPr>
          <w:rStyle w:val="Hyperlink"/>
          <w:noProof/>
        </w:rPr>
        <w:t>Diagram: Information Objects</w:t>
      </w:r>
      <w:r>
        <w:rPr>
          <w:noProof/>
          <w:webHidden/>
        </w:rPr>
        <w:tab/>
      </w:r>
      <w:r>
        <w:rPr>
          <w:noProof/>
          <w:webHidden/>
        </w:rPr>
        <w:fldChar w:fldCharType="begin"/>
      </w:r>
      <w:r>
        <w:rPr>
          <w:noProof/>
          <w:webHidden/>
        </w:rPr>
        <w:instrText xml:space="preserve"> PAGEREF _Toc468649641 \h </w:instrText>
      </w:r>
      <w:r>
        <w:rPr>
          <w:noProof/>
          <w:webHidden/>
        </w:rPr>
      </w:r>
      <w:r>
        <w:rPr>
          <w:noProof/>
          <w:webHidden/>
        </w:rPr>
        <w:fldChar w:fldCharType="separate"/>
      </w:r>
      <w:ins w:id="698" w:author="Cory Casanave" w:date="2016-12-06T18:27:00Z">
        <w:r w:rsidR="00CD51EF">
          <w:rPr>
            <w:noProof/>
            <w:webHidden/>
          </w:rPr>
          <w:t>220</w:t>
        </w:r>
      </w:ins>
      <w:del w:id="699" w:author="Cory Casanave" w:date="2016-12-06T18:22:00Z">
        <w:r w:rsidR="00041B4E" w:rsidDel="00606FC4">
          <w:rPr>
            <w:noProof/>
            <w:webHidden/>
          </w:rPr>
          <w:delText>249</w:delText>
        </w:r>
      </w:del>
      <w:r>
        <w:rPr>
          <w:noProof/>
          <w:webHidden/>
        </w:rPr>
        <w:fldChar w:fldCharType="end"/>
      </w:r>
      <w:r w:rsidRPr="008E186E">
        <w:rPr>
          <w:rStyle w:val="Hyperlink"/>
          <w:noProof/>
        </w:rPr>
        <w:fldChar w:fldCharType="end"/>
      </w:r>
    </w:p>
    <w:p w14:paraId="637B48C7" w14:textId="6FEC66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"_Toc468649642"</w:instrText>
      </w:r>
      <w:r w:rsidRPr="008E186E">
        <w:rPr>
          <w:rStyle w:val="Hyperlink"/>
          <w:noProof/>
        </w:rPr>
        <w:instrText xml:space="preserve"> </w:instrText>
      </w:r>
      <w:r w:rsidRPr="008E186E">
        <w:rPr>
          <w:rStyle w:val="Hyperlink"/>
          <w:noProof/>
        </w:rPr>
        <w:fldChar w:fldCharType="separate"/>
      </w:r>
      <w:r w:rsidRPr="008E186E">
        <w:rPr>
          <w:rStyle w:val="Hyperlink"/>
          <w:noProof/>
        </w:rPr>
        <w:t>9.13.3</w:t>
      </w:r>
      <w:r>
        <w:rPr>
          <w:rFonts w:asciiTheme="minorHAnsi" w:eastAsiaTheme="minorEastAsia" w:hAnsiTheme="minorHAnsi" w:cstheme="minorBidi"/>
          <w:noProof/>
          <w:sz w:val="22"/>
          <w:szCs w:val="22"/>
        </w:rPr>
        <w:tab/>
      </w:r>
      <w:r w:rsidRPr="008E186E">
        <w:rPr>
          <w:rStyle w:val="Hyperlink"/>
          <w:noProof/>
        </w:rPr>
        <w:t>Diagram: Metadata</w:t>
      </w:r>
      <w:r>
        <w:rPr>
          <w:noProof/>
          <w:webHidden/>
        </w:rPr>
        <w:tab/>
      </w:r>
      <w:r>
        <w:rPr>
          <w:noProof/>
          <w:webHidden/>
        </w:rPr>
        <w:fldChar w:fldCharType="begin"/>
      </w:r>
      <w:r>
        <w:rPr>
          <w:noProof/>
          <w:webHidden/>
        </w:rPr>
        <w:instrText xml:space="preserve"> PAGEREF _Toc468649642 \h </w:instrText>
      </w:r>
      <w:r>
        <w:rPr>
          <w:noProof/>
          <w:webHidden/>
        </w:rPr>
      </w:r>
      <w:r>
        <w:rPr>
          <w:noProof/>
          <w:webHidden/>
        </w:rPr>
        <w:fldChar w:fldCharType="separate"/>
      </w:r>
      <w:ins w:id="700" w:author="Cory Casanave" w:date="2016-12-06T18:27:00Z">
        <w:r w:rsidR="00CD51EF">
          <w:rPr>
            <w:noProof/>
            <w:webHidden/>
          </w:rPr>
          <w:t>221</w:t>
        </w:r>
      </w:ins>
      <w:del w:id="701" w:author="Cory Casanave" w:date="2016-12-06T18:22:00Z">
        <w:r w:rsidR="00041B4E" w:rsidDel="00606FC4">
          <w:rPr>
            <w:noProof/>
            <w:webHidden/>
          </w:rPr>
          <w:delText>250</w:delText>
        </w:r>
      </w:del>
      <w:r>
        <w:rPr>
          <w:noProof/>
          <w:webHidden/>
        </w:rPr>
        <w:fldChar w:fldCharType="end"/>
      </w:r>
      <w:r w:rsidRPr="008E186E">
        <w:rPr>
          <w:rStyle w:val="Hyperlink"/>
          <w:noProof/>
        </w:rPr>
        <w:fldChar w:fldCharType="end"/>
      </w:r>
    </w:p>
    <w:p w14:paraId="0BA3E359" w14:textId="16BDCB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"_Toc468649643"</w:instrText>
      </w:r>
      <w:r w:rsidRPr="008E186E">
        <w:rPr>
          <w:rStyle w:val="Hyperlink"/>
          <w:noProof/>
        </w:rPr>
        <w:instrText xml:space="preserve"> </w:instrText>
      </w:r>
      <w:r w:rsidRPr="008E186E">
        <w:rPr>
          <w:rStyle w:val="Hyperlink"/>
          <w:noProof/>
        </w:rPr>
        <w:fldChar w:fldCharType="separate"/>
      </w:r>
      <w:r w:rsidRPr="008E186E">
        <w:rPr>
          <w:rStyle w:val="Hyperlink"/>
          <w:noProof/>
        </w:rPr>
        <w:t>9.13.4</w:t>
      </w:r>
      <w:r>
        <w:rPr>
          <w:rFonts w:asciiTheme="minorHAnsi" w:eastAsiaTheme="minorEastAsia" w:hAnsiTheme="minorHAnsi" w:cstheme="minorBidi"/>
          <w:noProof/>
          <w:sz w:val="22"/>
          <w:szCs w:val="22"/>
        </w:rPr>
        <w:tab/>
      </w:r>
      <w:r w:rsidRPr="008E186E">
        <w:rPr>
          <w:rStyle w:val="Hyperlink"/>
          <w:noProof/>
        </w:rPr>
        <w:t>Class Add Information</w:t>
      </w:r>
      <w:r>
        <w:rPr>
          <w:noProof/>
          <w:webHidden/>
        </w:rPr>
        <w:tab/>
      </w:r>
      <w:r>
        <w:rPr>
          <w:noProof/>
          <w:webHidden/>
        </w:rPr>
        <w:fldChar w:fldCharType="begin"/>
      </w:r>
      <w:r>
        <w:rPr>
          <w:noProof/>
          <w:webHidden/>
        </w:rPr>
        <w:instrText xml:space="preserve"> PAGEREF _Toc468649643 \h </w:instrText>
      </w:r>
      <w:r>
        <w:rPr>
          <w:noProof/>
          <w:webHidden/>
        </w:rPr>
      </w:r>
      <w:r>
        <w:rPr>
          <w:noProof/>
          <w:webHidden/>
        </w:rPr>
        <w:fldChar w:fldCharType="separate"/>
      </w:r>
      <w:ins w:id="702" w:author="Cory Casanave" w:date="2016-12-06T18:27:00Z">
        <w:r w:rsidR="00CD51EF">
          <w:rPr>
            <w:noProof/>
            <w:webHidden/>
          </w:rPr>
          <w:t>221</w:t>
        </w:r>
      </w:ins>
      <w:del w:id="703" w:author="Cory Casanave" w:date="2016-12-06T18:22:00Z">
        <w:r w:rsidR="00041B4E" w:rsidDel="00606FC4">
          <w:rPr>
            <w:noProof/>
            <w:webHidden/>
          </w:rPr>
          <w:delText>250</w:delText>
        </w:r>
      </w:del>
      <w:r>
        <w:rPr>
          <w:noProof/>
          <w:webHidden/>
        </w:rPr>
        <w:fldChar w:fldCharType="end"/>
      </w:r>
      <w:r w:rsidRPr="008E186E">
        <w:rPr>
          <w:rStyle w:val="Hyperlink"/>
          <w:noProof/>
        </w:rPr>
        <w:fldChar w:fldCharType="end"/>
      </w:r>
    </w:p>
    <w:p w14:paraId="295573C6" w14:textId="0206AD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"_Toc468649644"</w:instrText>
      </w:r>
      <w:r w:rsidRPr="008E186E">
        <w:rPr>
          <w:rStyle w:val="Hyperlink"/>
          <w:noProof/>
        </w:rPr>
        <w:instrText xml:space="preserve"> </w:instrText>
      </w:r>
      <w:r w:rsidRPr="008E186E">
        <w:rPr>
          <w:rStyle w:val="Hyperlink"/>
          <w:noProof/>
        </w:rPr>
        <w:fldChar w:fldCharType="separate"/>
      </w:r>
      <w:r w:rsidRPr="008E186E">
        <w:rPr>
          <w:rStyle w:val="Hyperlink"/>
          <w:noProof/>
        </w:rPr>
        <w:t>9.13.5</w:t>
      </w:r>
      <w:r>
        <w:rPr>
          <w:rFonts w:asciiTheme="minorHAnsi" w:eastAsiaTheme="minorEastAsia" w:hAnsiTheme="minorHAnsi" w:cstheme="minorBidi"/>
          <w:noProof/>
          <w:sz w:val="22"/>
          <w:szCs w:val="22"/>
        </w:rPr>
        <w:tab/>
      </w:r>
      <w:r w:rsidRPr="008E186E">
        <w:rPr>
          <w:rStyle w:val="Hyperlink"/>
          <w:noProof/>
        </w:rPr>
        <w:t>Class Atomic Information Object</w:t>
      </w:r>
      <w:r>
        <w:rPr>
          <w:noProof/>
          <w:webHidden/>
        </w:rPr>
        <w:tab/>
      </w:r>
      <w:r>
        <w:rPr>
          <w:noProof/>
          <w:webHidden/>
        </w:rPr>
        <w:fldChar w:fldCharType="begin"/>
      </w:r>
      <w:r>
        <w:rPr>
          <w:noProof/>
          <w:webHidden/>
        </w:rPr>
        <w:instrText xml:space="preserve"> PAGEREF _Toc468649644 \h </w:instrText>
      </w:r>
      <w:r>
        <w:rPr>
          <w:noProof/>
          <w:webHidden/>
        </w:rPr>
      </w:r>
      <w:r>
        <w:rPr>
          <w:noProof/>
          <w:webHidden/>
        </w:rPr>
        <w:fldChar w:fldCharType="separate"/>
      </w:r>
      <w:ins w:id="704" w:author="Cory Casanave" w:date="2016-12-06T18:27:00Z">
        <w:r w:rsidR="00CD51EF">
          <w:rPr>
            <w:noProof/>
            <w:webHidden/>
          </w:rPr>
          <w:t>222</w:t>
        </w:r>
      </w:ins>
      <w:del w:id="705"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4E472D60" w14:textId="45929CC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"_Toc468649645"</w:instrText>
      </w:r>
      <w:r w:rsidRPr="008E186E">
        <w:rPr>
          <w:rStyle w:val="Hyperlink"/>
          <w:noProof/>
        </w:rPr>
        <w:instrText xml:space="preserve"> </w:instrText>
      </w:r>
      <w:r w:rsidRPr="008E186E">
        <w:rPr>
          <w:rStyle w:val="Hyperlink"/>
          <w:noProof/>
        </w:rPr>
        <w:fldChar w:fldCharType="separate"/>
      </w:r>
      <w:r w:rsidRPr="008E186E">
        <w:rPr>
          <w:rStyle w:val="Hyperlink"/>
          <w:noProof/>
        </w:rPr>
        <w:t>9.13.6</w:t>
      </w:r>
      <w:r>
        <w:rPr>
          <w:rFonts w:asciiTheme="minorHAnsi" w:eastAsiaTheme="minorEastAsia" w:hAnsiTheme="minorHAnsi" w:cstheme="minorBidi"/>
          <w:noProof/>
          <w:sz w:val="22"/>
          <w:szCs w:val="22"/>
        </w:rPr>
        <w:tab/>
      </w:r>
      <w:r w:rsidRPr="008E186E">
        <w:rPr>
          <w:rStyle w:val="Hyperlink"/>
          <w:noProof/>
        </w:rPr>
        <w:t>Class Close Information</w:t>
      </w:r>
      <w:r>
        <w:rPr>
          <w:noProof/>
          <w:webHidden/>
        </w:rPr>
        <w:tab/>
      </w:r>
      <w:r>
        <w:rPr>
          <w:noProof/>
          <w:webHidden/>
        </w:rPr>
        <w:fldChar w:fldCharType="begin"/>
      </w:r>
      <w:r>
        <w:rPr>
          <w:noProof/>
          <w:webHidden/>
        </w:rPr>
        <w:instrText xml:space="preserve"> PAGEREF _Toc468649645 \h </w:instrText>
      </w:r>
      <w:r>
        <w:rPr>
          <w:noProof/>
          <w:webHidden/>
        </w:rPr>
      </w:r>
      <w:r>
        <w:rPr>
          <w:noProof/>
          <w:webHidden/>
        </w:rPr>
        <w:fldChar w:fldCharType="separate"/>
      </w:r>
      <w:ins w:id="706" w:author="Cory Casanave" w:date="2016-12-06T18:27:00Z">
        <w:r w:rsidR="00CD51EF">
          <w:rPr>
            <w:noProof/>
            <w:webHidden/>
          </w:rPr>
          <w:t>222</w:t>
        </w:r>
      </w:ins>
      <w:del w:id="707"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1BA4896E" w14:textId="38C950B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"_Toc468649646"</w:instrText>
      </w:r>
      <w:r w:rsidRPr="008E186E">
        <w:rPr>
          <w:rStyle w:val="Hyperlink"/>
          <w:noProof/>
        </w:rPr>
        <w:instrText xml:space="preserve"> </w:instrText>
      </w:r>
      <w:r w:rsidRPr="008E186E">
        <w:rPr>
          <w:rStyle w:val="Hyperlink"/>
          <w:noProof/>
        </w:rPr>
        <w:fldChar w:fldCharType="separate"/>
      </w:r>
      <w:r w:rsidRPr="008E186E">
        <w:rPr>
          <w:rStyle w:val="Hyperlink"/>
          <w:noProof/>
        </w:rPr>
        <w:t>9.13.7</w:t>
      </w:r>
      <w:r>
        <w:rPr>
          <w:rFonts w:asciiTheme="minorHAnsi" w:eastAsiaTheme="minorEastAsia" w:hAnsiTheme="minorHAnsi" w:cstheme="minorBidi"/>
          <w:noProof/>
          <w:sz w:val="22"/>
          <w:szCs w:val="22"/>
        </w:rPr>
        <w:tab/>
      </w:r>
      <w:r w:rsidRPr="008E186E">
        <w:rPr>
          <w:rStyle w:val="Hyperlink"/>
          <w:noProof/>
        </w:rPr>
        <w:t>Class Confidence</w:t>
      </w:r>
      <w:r>
        <w:rPr>
          <w:noProof/>
          <w:webHidden/>
        </w:rPr>
        <w:tab/>
      </w:r>
      <w:r>
        <w:rPr>
          <w:noProof/>
          <w:webHidden/>
        </w:rPr>
        <w:fldChar w:fldCharType="begin"/>
      </w:r>
      <w:r>
        <w:rPr>
          <w:noProof/>
          <w:webHidden/>
        </w:rPr>
        <w:instrText xml:space="preserve"> PAGEREF _Toc468649646 \h </w:instrText>
      </w:r>
      <w:r>
        <w:rPr>
          <w:noProof/>
          <w:webHidden/>
        </w:rPr>
      </w:r>
      <w:r>
        <w:rPr>
          <w:noProof/>
          <w:webHidden/>
        </w:rPr>
        <w:fldChar w:fldCharType="separate"/>
      </w:r>
      <w:ins w:id="708" w:author="Cory Casanave" w:date="2016-12-06T18:27:00Z">
        <w:r w:rsidR="00CD51EF">
          <w:rPr>
            <w:noProof/>
            <w:webHidden/>
          </w:rPr>
          <w:t>222</w:t>
        </w:r>
      </w:ins>
      <w:del w:id="709"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1238F45D" w14:textId="5087BDD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"_Toc468649647"</w:instrText>
      </w:r>
      <w:r w:rsidRPr="008E186E">
        <w:rPr>
          <w:rStyle w:val="Hyperlink"/>
          <w:noProof/>
        </w:rPr>
        <w:instrText xml:space="preserve"> </w:instrText>
      </w:r>
      <w:r w:rsidRPr="008E186E">
        <w:rPr>
          <w:rStyle w:val="Hyperlink"/>
          <w:noProof/>
        </w:rPr>
        <w:fldChar w:fldCharType="separate"/>
      </w:r>
      <w:r w:rsidRPr="008E186E">
        <w:rPr>
          <w:rStyle w:val="Hyperlink"/>
          <w:noProof/>
        </w:rPr>
        <w:t>9.13.8</w:t>
      </w:r>
      <w:r>
        <w:rPr>
          <w:rFonts w:asciiTheme="minorHAnsi" w:eastAsiaTheme="minorEastAsia" w:hAnsiTheme="minorHAnsi" w:cstheme="minorBidi"/>
          <w:noProof/>
          <w:sz w:val="22"/>
          <w:szCs w:val="22"/>
        </w:rPr>
        <w:tab/>
      </w:r>
      <w:r w:rsidRPr="008E186E">
        <w:rPr>
          <w:rStyle w:val="Hyperlink"/>
          <w:noProof/>
        </w:rPr>
        <w:t>Association Confidence in Assertion</w:t>
      </w:r>
      <w:r>
        <w:rPr>
          <w:noProof/>
          <w:webHidden/>
        </w:rPr>
        <w:tab/>
      </w:r>
      <w:r>
        <w:rPr>
          <w:noProof/>
          <w:webHidden/>
        </w:rPr>
        <w:fldChar w:fldCharType="begin"/>
      </w:r>
      <w:r>
        <w:rPr>
          <w:noProof/>
          <w:webHidden/>
        </w:rPr>
        <w:instrText xml:space="preserve"> PAGEREF _Toc468649647 \h </w:instrText>
      </w:r>
      <w:r>
        <w:rPr>
          <w:noProof/>
          <w:webHidden/>
        </w:rPr>
      </w:r>
      <w:r>
        <w:rPr>
          <w:noProof/>
          <w:webHidden/>
        </w:rPr>
        <w:fldChar w:fldCharType="separate"/>
      </w:r>
      <w:ins w:id="710" w:author="Cory Casanave" w:date="2016-12-06T18:27:00Z">
        <w:r w:rsidR="00CD51EF">
          <w:rPr>
            <w:noProof/>
            <w:webHidden/>
          </w:rPr>
          <w:t>222</w:t>
        </w:r>
      </w:ins>
      <w:del w:id="711"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2E035E7D" w14:textId="7EB3DDD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"_Toc468649648"</w:instrText>
      </w:r>
      <w:r w:rsidRPr="008E186E">
        <w:rPr>
          <w:rStyle w:val="Hyperlink"/>
          <w:noProof/>
        </w:rPr>
        <w:instrText xml:space="preserve"> </w:instrText>
      </w:r>
      <w:r w:rsidRPr="008E186E">
        <w:rPr>
          <w:rStyle w:val="Hyperlink"/>
          <w:noProof/>
        </w:rPr>
        <w:fldChar w:fldCharType="separate"/>
      </w:r>
      <w:r w:rsidRPr="008E186E">
        <w:rPr>
          <w:rStyle w:val="Hyperlink"/>
          <w:noProof/>
        </w:rPr>
        <w:t>9.13.9</w:t>
      </w:r>
      <w:r>
        <w:rPr>
          <w:rFonts w:asciiTheme="minorHAnsi" w:eastAsiaTheme="minorEastAsia" w:hAnsiTheme="minorHAnsi" w:cstheme="minorBidi"/>
          <w:noProof/>
          <w:sz w:val="22"/>
          <w:szCs w:val="22"/>
        </w:rPr>
        <w:tab/>
      </w:r>
      <w:r w:rsidRPr="008E186E">
        <w:rPr>
          <w:rStyle w:val="Hyperlink"/>
          <w:noProof/>
        </w:rPr>
        <w:t>Association Class Contained Information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_Toc468649648 \h </w:instrText>
      </w:r>
      <w:r>
        <w:rPr>
          <w:noProof/>
          <w:webHidden/>
        </w:rPr>
      </w:r>
      <w:r>
        <w:rPr>
          <w:noProof/>
          <w:webHidden/>
        </w:rPr>
        <w:fldChar w:fldCharType="separate"/>
      </w:r>
      <w:ins w:id="712" w:author="Cory Casanave" w:date="2016-12-06T18:27:00Z">
        <w:r w:rsidR="00CD51EF">
          <w:rPr>
            <w:noProof/>
            <w:webHidden/>
          </w:rPr>
          <w:t>223</w:t>
        </w:r>
      </w:ins>
      <w:del w:id="713" w:author="Cory Casanave" w:date="2016-12-06T18:22:00Z">
        <w:r w:rsidR="00041B4E" w:rsidDel="00606FC4">
          <w:rPr>
            <w:noProof/>
            <w:webHidden/>
          </w:rPr>
          <w:delText>252</w:delText>
        </w:r>
      </w:del>
      <w:r>
        <w:rPr>
          <w:noProof/>
          <w:webHidden/>
        </w:rPr>
        <w:fldChar w:fldCharType="end"/>
      </w:r>
      <w:r w:rsidRPr="008E186E">
        <w:rPr>
          <w:rStyle w:val="Hyperlink"/>
          <w:noProof/>
        </w:rPr>
        <w:fldChar w:fldCharType="end"/>
      </w:r>
    </w:p>
    <w:p w14:paraId="524CBEEB" w14:textId="69B35E8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"_Toc468649649"</w:instrText>
      </w:r>
      <w:r w:rsidRPr="008E186E">
        <w:rPr>
          <w:rStyle w:val="Hyperlink"/>
          <w:noProof/>
        </w:rPr>
        <w:instrText xml:space="preserve"> </w:instrText>
      </w:r>
      <w:r w:rsidRPr="008E186E">
        <w:rPr>
          <w:rStyle w:val="Hyperlink"/>
          <w:noProof/>
        </w:rPr>
        <w:fldChar w:fldCharType="separate"/>
      </w:r>
      <w:r w:rsidRPr="008E186E">
        <w:rPr>
          <w:rStyle w:val="Hyperlink"/>
          <w:noProof/>
        </w:rPr>
        <w:t>9.13.10</w:t>
      </w:r>
      <w:r>
        <w:rPr>
          <w:rFonts w:asciiTheme="minorHAnsi" w:eastAsiaTheme="minorEastAsia" w:hAnsiTheme="minorHAnsi" w:cstheme="minorBidi"/>
          <w:noProof/>
          <w:sz w:val="22"/>
          <w:szCs w:val="22"/>
        </w:rPr>
        <w:tab/>
      </w:r>
      <w:r w:rsidRPr="008E186E">
        <w:rPr>
          <w:rStyle w:val="Hyperlink"/>
          <w:noProof/>
        </w:rPr>
        <w:t>Class Create Information</w:t>
      </w:r>
      <w:r>
        <w:rPr>
          <w:noProof/>
          <w:webHidden/>
        </w:rPr>
        <w:tab/>
      </w:r>
      <w:r>
        <w:rPr>
          <w:noProof/>
          <w:webHidden/>
        </w:rPr>
        <w:fldChar w:fldCharType="begin"/>
      </w:r>
      <w:r>
        <w:rPr>
          <w:noProof/>
          <w:webHidden/>
        </w:rPr>
        <w:instrText xml:space="preserve"> PAGEREF _Toc468649649 \h </w:instrText>
      </w:r>
      <w:r>
        <w:rPr>
          <w:noProof/>
          <w:webHidden/>
        </w:rPr>
      </w:r>
      <w:r>
        <w:rPr>
          <w:noProof/>
          <w:webHidden/>
        </w:rPr>
        <w:fldChar w:fldCharType="separate"/>
      </w:r>
      <w:ins w:id="714" w:author="Cory Casanave" w:date="2016-12-06T18:27:00Z">
        <w:r w:rsidR="00CD51EF">
          <w:rPr>
            <w:noProof/>
            <w:webHidden/>
          </w:rPr>
          <w:t>224</w:t>
        </w:r>
      </w:ins>
      <w:del w:id="715"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65453195" w14:textId="65F9603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"_Toc468649650"</w:instrText>
      </w:r>
      <w:r w:rsidRPr="008E186E">
        <w:rPr>
          <w:rStyle w:val="Hyperlink"/>
          <w:noProof/>
        </w:rPr>
        <w:instrText xml:space="preserve"> </w:instrText>
      </w:r>
      <w:r w:rsidRPr="008E186E">
        <w:rPr>
          <w:rStyle w:val="Hyperlink"/>
          <w:noProof/>
        </w:rPr>
        <w:fldChar w:fldCharType="separate"/>
      </w:r>
      <w:r w:rsidRPr="008E186E">
        <w:rPr>
          <w:rStyle w:val="Hyperlink"/>
          <w:noProof/>
        </w:rPr>
        <w:t>9.13.11</w:t>
      </w:r>
      <w:r>
        <w:rPr>
          <w:rFonts w:asciiTheme="minorHAnsi" w:eastAsiaTheme="minorEastAsia" w:hAnsiTheme="minorHAnsi" w:cstheme="minorBidi"/>
          <w:noProof/>
          <w:sz w:val="22"/>
          <w:szCs w:val="22"/>
        </w:rPr>
        <w:tab/>
      </w:r>
      <w:r w:rsidRPr="008E186E">
        <w:rPr>
          <w:rStyle w:val="Hyperlink"/>
          <w:noProof/>
        </w:rPr>
        <w:t>Class Delete Information</w:t>
      </w:r>
      <w:r>
        <w:rPr>
          <w:noProof/>
          <w:webHidden/>
        </w:rPr>
        <w:tab/>
      </w:r>
      <w:r>
        <w:rPr>
          <w:noProof/>
          <w:webHidden/>
        </w:rPr>
        <w:fldChar w:fldCharType="begin"/>
      </w:r>
      <w:r>
        <w:rPr>
          <w:noProof/>
          <w:webHidden/>
        </w:rPr>
        <w:instrText xml:space="preserve"> PAGEREF _Toc468649650 \h </w:instrText>
      </w:r>
      <w:r>
        <w:rPr>
          <w:noProof/>
          <w:webHidden/>
        </w:rPr>
      </w:r>
      <w:r>
        <w:rPr>
          <w:noProof/>
          <w:webHidden/>
        </w:rPr>
        <w:fldChar w:fldCharType="separate"/>
      </w:r>
      <w:ins w:id="716" w:author="Cory Casanave" w:date="2016-12-06T18:27:00Z">
        <w:r w:rsidR="00CD51EF">
          <w:rPr>
            <w:noProof/>
            <w:webHidden/>
          </w:rPr>
          <w:t>224</w:t>
        </w:r>
      </w:ins>
      <w:del w:id="717"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2A8C16C5" w14:textId="01AFA01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"_Toc468649651"</w:instrText>
      </w:r>
      <w:r w:rsidRPr="008E186E">
        <w:rPr>
          <w:rStyle w:val="Hyperlink"/>
          <w:noProof/>
        </w:rPr>
        <w:instrText xml:space="preserve"> </w:instrText>
      </w:r>
      <w:r w:rsidRPr="008E186E">
        <w:rPr>
          <w:rStyle w:val="Hyperlink"/>
          <w:noProof/>
        </w:rPr>
        <w:fldChar w:fldCharType="separate"/>
      </w:r>
      <w:r w:rsidRPr="008E186E">
        <w:rPr>
          <w:rStyle w:val="Hyperlink"/>
          <w:noProof/>
        </w:rPr>
        <w:t>9.13.12</w:t>
      </w:r>
      <w:r>
        <w:rPr>
          <w:rFonts w:asciiTheme="minorHAnsi" w:eastAsiaTheme="minorEastAsia" w:hAnsiTheme="minorHAnsi" w:cstheme="minorBidi"/>
          <w:noProof/>
          <w:sz w:val="22"/>
          <w:szCs w:val="22"/>
        </w:rPr>
        <w:tab/>
      </w:r>
      <w:r w:rsidRPr="008E186E">
        <w:rPr>
          <w:rStyle w:val="Hyperlink"/>
          <w:noProof/>
        </w:rPr>
        <w:t>Class Document</w:t>
      </w:r>
      <w:r>
        <w:rPr>
          <w:noProof/>
          <w:webHidden/>
        </w:rPr>
        <w:tab/>
      </w:r>
      <w:r>
        <w:rPr>
          <w:noProof/>
          <w:webHidden/>
        </w:rPr>
        <w:fldChar w:fldCharType="begin"/>
      </w:r>
      <w:r>
        <w:rPr>
          <w:noProof/>
          <w:webHidden/>
        </w:rPr>
        <w:instrText xml:space="preserve"> PAGEREF _Toc468649651 \h </w:instrText>
      </w:r>
      <w:r>
        <w:rPr>
          <w:noProof/>
          <w:webHidden/>
        </w:rPr>
      </w:r>
      <w:r>
        <w:rPr>
          <w:noProof/>
          <w:webHidden/>
        </w:rPr>
        <w:fldChar w:fldCharType="separate"/>
      </w:r>
      <w:ins w:id="718" w:author="Cory Casanave" w:date="2016-12-06T18:27:00Z">
        <w:r w:rsidR="00CD51EF">
          <w:rPr>
            <w:noProof/>
            <w:webHidden/>
          </w:rPr>
          <w:t>224</w:t>
        </w:r>
      </w:ins>
      <w:del w:id="719"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5B523DC9" w14:textId="25E2346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"_Toc468649652"</w:instrText>
      </w:r>
      <w:r w:rsidRPr="008E186E">
        <w:rPr>
          <w:rStyle w:val="Hyperlink"/>
          <w:noProof/>
        </w:rPr>
        <w:instrText xml:space="preserve"> </w:instrText>
      </w:r>
      <w:r w:rsidRPr="008E186E">
        <w:rPr>
          <w:rStyle w:val="Hyperlink"/>
          <w:noProof/>
        </w:rPr>
        <w:fldChar w:fldCharType="separate"/>
      </w:r>
      <w:r w:rsidRPr="008E186E">
        <w:rPr>
          <w:rStyle w:val="Hyperlink"/>
          <w:noProof/>
        </w:rPr>
        <w:t>9.13.13</w:t>
      </w:r>
      <w:r>
        <w:rPr>
          <w:rFonts w:asciiTheme="minorHAnsi" w:eastAsiaTheme="minorEastAsia" w:hAnsiTheme="minorHAnsi" w:cstheme="minorBidi"/>
          <w:noProof/>
          <w:sz w:val="22"/>
          <w:szCs w:val="22"/>
        </w:rPr>
        <w:tab/>
      </w:r>
      <w:r w:rsidRPr="008E186E">
        <w:rPr>
          <w:rStyle w:val="Hyperlink"/>
          <w:noProof/>
        </w:rPr>
        <w:t>Class Information Action</w:t>
      </w:r>
      <w:r>
        <w:rPr>
          <w:noProof/>
          <w:webHidden/>
        </w:rPr>
        <w:tab/>
      </w:r>
      <w:r>
        <w:rPr>
          <w:noProof/>
          <w:webHidden/>
        </w:rPr>
        <w:fldChar w:fldCharType="begin"/>
      </w:r>
      <w:r>
        <w:rPr>
          <w:noProof/>
          <w:webHidden/>
        </w:rPr>
        <w:instrText xml:space="preserve"> PAGEREF _Toc468649652 \h </w:instrText>
      </w:r>
      <w:r>
        <w:rPr>
          <w:noProof/>
          <w:webHidden/>
        </w:rPr>
      </w:r>
      <w:r>
        <w:rPr>
          <w:noProof/>
          <w:webHidden/>
        </w:rPr>
        <w:fldChar w:fldCharType="separate"/>
      </w:r>
      <w:ins w:id="720" w:author="Cory Casanave" w:date="2016-12-06T18:27:00Z">
        <w:r w:rsidR="00CD51EF">
          <w:rPr>
            <w:noProof/>
            <w:webHidden/>
          </w:rPr>
          <w:t>224</w:t>
        </w:r>
      </w:ins>
      <w:del w:id="721"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7D192706" w14:textId="5015F66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"_Toc468649653"</w:instrText>
      </w:r>
      <w:r w:rsidRPr="008E186E">
        <w:rPr>
          <w:rStyle w:val="Hyperlink"/>
          <w:noProof/>
        </w:rPr>
        <w:instrText xml:space="preserve"> </w:instrText>
      </w:r>
      <w:r w:rsidRPr="008E186E">
        <w:rPr>
          <w:rStyle w:val="Hyperlink"/>
          <w:noProof/>
        </w:rPr>
        <w:fldChar w:fldCharType="separate"/>
      </w:r>
      <w:r w:rsidRPr="008E186E">
        <w:rPr>
          <w:rStyle w:val="Hyperlink"/>
          <w:noProof/>
        </w:rPr>
        <w:t>9.13.14</w:t>
      </w:r>
      <w:r>
        <w:rPr>
          <w:rFonts w:asciiTheme="minorHAnsi" w:eastAsiaTheme="minorEastAsia" w:hAnsiTheme="minorHAnsi" w:cstheme="minorBidi"/>
          <w:noProof/>
          <w:sz w:val="22"/>
          <w:szCs w:val="22"/>
        </w:rPr>
        <w:tab/>
      </w:r>
      <w:r w:rsidRPr="008E186E">
        <w:rPr>
          <w:rStyle w:val="Hyperlink"/>
          <w:noProof/>
        </w:rPr>
        <w:t>Class Information Object</w:t>
      </w:r>
      <w:r>
        <w:rPr>
          <w:noProof/>
          <w:webHidden/>
        </w:rPr>
        <w:tab/>
      </w:r>
      <w:r>
        <w:rPr>
          <w:noProof/>
          <w:webHidden/>
        </w:rPr>
        <w:fldChar w:fldCharType="begin"/>
      </w:r>
      <w:r>
        <w:rPr>
          <w:noProof/>
          <w:webHidden/>
        </w:rPr>
        <w:instrText xml:space="preserve"> PAGEREF _Toc468649653 \h </w:instrText>
      </w:r>
      <w:r>
        <w:rPr>
          <w:noProof/>
          <w:webHidden/>
        </w:rPr>
      </w:r>
      <w:r>
        <w:rPr>
          <w:noProof/>
          <w:webHidden/>
        </w:rPr>
        <w:fldChar w:fldCharType="separate"/>
      </w:r>
      <w:ins w:id="722" w:author="Cory Casanave" w:date="2016-12-06T18:27:00Z">
        <w:r w:rsidR="00CD51EF">
          <w:rPr>
            <w:noProof/>
            <w:webHidden/>
          </w:rPr>
          <w:t>225</w:t>
        </w:r>
      </w:ins>
      <w:del w:id="723"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48FB1DAC" w14:textId="2C7EA9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"_Toc468649654"</w:instrText>
      </w:r>
      <w:r w:rsidRPr="008E186E">
        <w:rPr>
          <w:rStyle w:val="Hyperlink"/>
          <w:noProof/>
        </w:rPr>
        <w:instrText xml:space="preserve"> </w:instrText>
      </w:r>
      <w:r w:rsidRPr="008E186E">
        <w:rPr>
          <w:rStyle w:val="Hyperlink"/>
          <w:noProof/>
        </w:rPr>
        <w:fldChar w:fldCharType="separate"/>
      </w:r>
      <w:r w:rsidRPr="008E186E">
        <w:rPr>
          <w:rStyle w:val="Hyperlink"/>
          <w:noProof/>
        </w:rPr>
        <w:t>9.13.15</w:t>
      </w:r>
      <w:r>
        <w:rPr>
          <w:rFonts w:asciiTheme="minorHAnsi" w:eastAsiaTheme="minorEastAsia" w:hAnsiTheme="minorHAnsi" w:cstheme="minorBidi"/>
          <w:noProof/>
          <w:sz w:val="22"/>
          <w:szCs w:val="22"/>
        </w:rPr>
        <w:tab/>
      </w:r>
      <w:r w:rsidRPr="008E186E">
        <w:rPr>
          <w:rStyle w:val="Hyperlink"/>
          <w:noProof/>
        </w:rPr>
        <w:t>Class Information Repository</w:t>
      </w:r>
      <w:r>
        <w:rPr>
          <w:noProof/>
          <w:webHidden/>
        </w:rPr>
        <w:tab/>
      </w:r>
      <w:r>
        <w:rPr>
          <w:noProof/>
          <w:webHidden/>
        </w:rPr>
        <w:fldChar w:fldCharType="begin"/>
      </w:r>
      <w:r>
        <w:rPr>
          <w:noProof/>
          <w:webHidden/>
        </w:rPr>
        <w:instrText xml:space="preserve"> PAGEREF _Toc468649654 \h </w:instrText>
      </w:r>
      <w:r>
        <w:rPr>
          <w:noProof/>
          <w:webHidden/>
        </w:rPr>
      </w:r>
      <w:r>
        <w:rPr>
          <w:noProof/>
          <w:webHidden/>
        </w:rPr>
        <w:fldChar w:fldCharType="separate"/>
      </w:r>
      <w:ins w:id="724" w:author="Cory Casanave" w:date="2016-12-06T18:27:00Z">
        <w:r w:rsidR="00CD51EF">
          <w:rPr>
            <w:noProof/>
            <w:webHidden/>
          </w:rPr>
          <w:t>225</w:t>
        </w:r>
      </w:ins>
      <w:del w:id="725"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64AE1923" w14:textId="21ECCBC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"_Toc468649655"</w:instrText>
      </w:r>
      <w:r w:rsidRPr="008E186E">
        <w:rPr>
          <w:rStyle w:val="Hyperlink"/>
          <w:noProof/>
        </w:rPr>
        <w:instrText xml:space="preserve"> </w:instrText>
      </w:r>
      <w:r w:rsidRPr="008E186E">
        <w:rPr>
          <w:rStyle w:val="Hyperlink"/>
          <w:noProof/>
        </w:rPr>
        <w:fldChar w:fldCharType="separate"/>
      </w:r>
      <w:r w:rsidRPr="008E186E">
        <w:rPr>
          <w:rStyle w:val="Hyperlink"/>
          <w:noProof/>
        </w:rPr>
        <w:t>9.13.16</w:t>
      </w:r>
      <w:r>
        <w:rPr>
          <w:rFonts w:asciiTheme="minorHAnsi" w:eastAsiaTheme="minorEastAsia" w:hAnsiTheme="minorHAnsi" w:cstheme="minorBidi"/>
          <w:noProof/>
          <w:sz w:val="22"/>
          <w:szCs w:val="22"/>
        </w:rPr>
        <w:tab/>
      </w:r>
      <w:r w:rsidRPr="008E186E">
        <w:rPr>
          <w:rStyle w:val="Hyperlink"/>
          <w:noProof/>
        </w:rPr>
        <w:t>Class Information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_Toc468649655 \h </w:instrText>
      </w:r>
      <w:r>
        <w:rPr>
          <w:noProof/>
          <w:webHidden/>
        </w:rPr>
      </w:r>
      <w:r>
        <w:rPr>
          <w:noProof/>
          <w:webHidden/>
        </w:rPr>
        <w:fldChar w:fldCharType="separate"/>
      </w:r>
      <w:ins w:id="726" w:author="Cory Casanave" w:date="2016-12-06T18:27:00Z">
        <w:r w:rsidR="00CD51EF">
          <w:rPr>
            <w:noProof/>
            <w:webHidden/>
          </w:rPr>
          <w:t>225</w:t>
        </w:r>
      </w:ins>
      <w:del w:id="727"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060742C3" w14:textId="4F9903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"_Toc468649656"</w:instrText>
      </w:r>
      <w:r w:rsidRPr="008E186E">
        <w:rPr>
          <w:rStyle w:val="Hyperlink"/>
          <w:noProof/>
        </w:rPr>
        <w:instrText xml:space="preserve"> </w:instrText>
      </w:r>
      <w:r w:rsidRPr="008E186E">
        <w:rPr>
          <w:rStyle w:val="Hyperlink"/>
          <w:noProof/>
        </w:rPr>
        <w:fldChar w:fldCharType="separate"/>
      </w:r>
      <w:r w:rsidRPr="008E186E">
        <w:rPr>
          <w:rStyle w:val="Hyperlink"/>
          <w:noProof/>
        </w:rPr>
        <w:t>9.13.17</w:t>
      </w:r>
      <w:r>
        <w:rPr>
          <w:rFonts w:asciiTheme="minorHAnsi" w:eastAsiaTheme="minorEastAsia" w:hAnsiTheme="minorHAnsi" w:cstheme="minorBidi"/>
          <w:noProof/>
          <w:sz w:val="22"/>
          <w:szCs w:val="22"/>
        </w:rPr>
        <w:tab/>
      </w:r>
      <w:r w:rsidRPr="008E186E">
        <w:rPr>
          <w:rStyle w:val="Hyperlink"/>
          <w:noProof/>
        </w:rPr>
        <w:t>Class Information Type</w:t>
      </w:r>
      <w:r>
        <w:rPr>
          <w:noProof/>
          <w:webHidden/>
        </w:rPr>
        <w:tab/>
      </w:r>
      <w:r>
        <w:rPr>
          <w:noProof/>
          <w:webHidden/>
        </w:rPr>
        <w:fldChar w:fldCharType="begin"/>
      </w:r>
      <w:r>
        <w:rPr>
          <w:noProof/>
          <w:webHidden/>
        </w:rPr>
        <w:instrText xml:space="preserve"> PAGEREF _Toc468649656 \h </w:instrText>
      </w:r>
      <w:r>
        <w:rPr>
          <w:noProof/>
          <w:webHidden/>
        </w:rPr>
      </w:r>
      <w:r>
        <w:rPr>
          <w:noProof/>
          <w:webHidden/>
        </w:rPr>
        <w:fldChar w:fldCharType="separate"/>
      </w:r>
      <w:ins w:id="728" w:author="Cory Casanave" w:date="2016-12-06T18:27:00Z">
        <w:r w:rsidR="00CD51EF">
          <w:rPr>
            <w:noProof/>
            <w:webHidden/>
          </w:rPr>
          <w:t>226</w:t>
        </w:r>
      </w:ins>
      <w:del w:id="729"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5F98EDA8" w14:textId="11435D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"_Toc468649657"</w:instrText>
      </w:r>
      <w:r w:rsidRPr="008E186E">
        <w:rPr>
          <w:rStyle w:val="Hyperlink"/>
          <w:noProof/>
        </w:rPr>
        <w:instrText xml:space="preserve"> </w:instrText>
      </w:r>
      <w:r w:rsidRPr="008E186E">
        <w:rPr>
          <w:rStyle w:val="Hyperlink"/>
          <w:noProof/>
        </w:rPr>
        <w:fldChar w:fldCharType="separate"/>
      </w:r>
      <w:r w:rsidRPr="008E186E">
        <w:rPr>
          <w:rStyle w:val="Hyperlink"/>
          <w:noProof/>
        </w:rPr>
        <w:t>9.13.18</w:t>
      </w:r>
      <w:r>
        <w:rPr>
          <w:rFonts w:asciiTheme="minorHAnsi" w:eastAsiaTheme="minorEastAsia" w:hAnsiTheme="minorHAnsi" w:cstheme="minorBidi"/>
          <w:noProof/>
          <w:sz w:val="22"/>
          <w:szCs w:val="22"/>
        </w:rPr>
        <w:tab/>
      </w:r>
      <w:r w:rsidRPr="008E186E">
        <w:rPr>
          <w:rStyle w:val="Hyperlink"/>
          <w:noProof/>
        </w:rPr>
        <w:t>Class Modify Information</w:t>
      </w:r>
      <w:r>
        <w:rPr>
          <w:noProof/>
          <w:webHidden/>
        </w:rPr>
        <w:tab/>
      </w:r>
      <w:r>
        <w:rPr>
          <w:noProof/>
          <w:webHidden/>
        </w:rPr>
        <w:fldChar w:fldCharType="begin"/>
      </w:r>
      <w:r>
        <w:rPr>
          <w:noProof/>
          <w:webHidden/>
        </w:rPr>
        <w:instrText xml:space="preserve"> PAGEREF _Toc468649657 \h </w:instrText>
      </w:r>
      <w:r>
        <w:rPr>
          <w:noProof/>
          <w:webHidden/>
        </w:rPr>
      </w:r>
      <w:r>
        <w:rPr>
          <w:noProof/>
          <w:webHidden/>
        </w:rPr>
        <w:fldChar w:fldCharType="separate"/>
      </w:r>
      <w:ins w:id="730" w:author="Cory Casanave" w:date="2016-12-06T18:27:00Z">
        <w:r w:rsidR="00CD51EF">
          <w:rPr>
            <w:noProof/>
            <w:webHidden/>
          </w:rPr>
          <w:t>226</w:t>
        </w:r>
      </w:ins>
      <w:del w:id="731"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08E2366D" w14:textId="7F26904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"_Toc468649658"</w:instrText>
      </w:r>
      <w:r w:rsidRPr="008E186E">
        <w:rPr>
          <w:rStyle w:val="Hyperlink"/>
          <w:noProof/>
        </w:rPr>
        <w:instrText xml:space="preserve"> </w:instrText>
      </w:r>
      <w:r w:rsidRPr="008E186E">
        <w:rPr>
          <w:rStyle w:val="Hyperlink"/>
          <w:noProof/>
        </w:rPr>
        <w:fldChar w:fldCharType="separate"/>
      </w:r>
      <w:r w:rsidRPr="008E186E">
        <w:rPr>
          <w:rStyle w:val="Hyperlink"/>
          <w:noProof/>
        </w:rPr>
        <w:t>9.13.19</w:t>
      </w:r>
      <w:r>
        <w:rPr>
          <w:rFonts w:asciiTheme="minorHAnsi" w:eastAsiaTheme="minorEastAsia" w:hAnsiTheme="minorHAnsi" w:cstheme="minorBidi"/>
          <w:noProof/>
          <w:sz w:val="22"/>
          <w:szCs w:val="22"/>
        </w:rPr>
        <w:tab/>
      </w:r>
      <w:r w:rsidRPr="008E186E">
        <w:rPr>
          <w:rStyle w:val="Hyperlink"/>
          <w:noProof/>
        </w:rPr>
        <w:t>Class Open Information</w:t>
      </w:r>
      <w:r>
        <w:rPr>
          <w:noProof/>
          <w:webHidden/>
        </w:rPr>
        <w:tab/>
      </w:r>
      <w:r>
        <w:rPr>
          <w:noProof/>
          <w:webHidden/>
        </w:rPr>
        <w:fldChar w:fldCharType="begin"/>
      </w:r>
      <w:r>
        <w:rPr>
          <w:noProof/>
          <w:webHidden/>
        </w:rPr>
        <w:instrText xml:space="preserve"> PAGEREF _Toc468649658 \h </w:instrText>
      </w:r>
      <w:r>
        <w:rPr>
          <w:noProof/>
          <w:webHidden/>
        </w:rPr>
      </w:r>
      <w:r>
        <w:rPr>
          <w:noProof/>
          <w:webHidden/>
        </w:rPr>
        <w:fldChar w:fldCharType="separate"/>
      </w:r>
      <w:ins w:id="732" w:author="Cory Casanave" w:date="2016-12-06T18:27:00Z">
        <w:r w:rsidR="00CD51EF">
          <w:rPr>
            <w:noProof/>
            <w:webHidden/>
          </w:rPr>
          <w:t>226</w:t>
        </w:r>
      </w:ins>
      <w:del w:id="733"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694EB8C1" w14:textId="549247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"_Toc468649659"</w:instrText>
      </w:r>
      <w:r w:rsidRPr="008E186E">
        <w:rPr>
          <w:rStyle w:val="Hyperlink"/>
          <w:noProof/>
        </w:rPr>
        <w:instrText xml:space="preserve"> </w:instrText>
      </w:r>
      <w:r w:rsidRPr="008E186E">
        <w:rPr>
          <w:rStyle w:val="Hyperlink"/>
          <w:noProof/>
        </w:rPr>
        <w:fldChar w:fldCharType="separate"/>
      </w:r>
      <w:r w:rsidRPr="008E186E">
        <w:rPr>
          <w:rStyle w:val="Hyperlink"/>
          <w:noProof/>
        </w:rPr>
        <w:t>9.13.20</w:t>
      </w:r>
      <w:r>
        <w:rPr>
          <w:rFonts w:asciiTheme="minorHAnsi" w:eastAsiaTheme="minorEastAsia" w:hAnsiTheme="minorHAnsi" w:cstheme="minorBidi"/>
          <w:noProof/>
          <w:sz w:val="22"/>
          <w:szCs w:val="22"/>
        </w:rPr>
        <w:tab/>
      </w:r>
      <w:r w:rsidRPr="008E186E">
        <w:rPr>
          <w:rStyle w:val="Hyperlink"/>
          <w:noProof/>
        </w:rPr>
        <w:t>Class Read Information</w:t>
      </w:r>
      <w:r>
        <w:rPr>
          <w:noProof/>
          <w:webHidden/>
        </w:rPr>
        <w:tab/>
      </w:r>
      <w:r>
        <w:rPr>
          <w:noProof/>
          <w:webHidden/>
        </w:rPr>
        <w:fldChar w:fldCharType="begin"/>
      </w:r>
      <w:r>
        <w:rPr>
          <w:noProof/>
          <w:webHidden/>
        </w:rPr>
        <w:instrText xml:space="preserve"> PAGEREF _Toc468649659 \h </w:instrText>
      </w:r>
      <w:r>
        <w:rPr>
          <w:noProof/>
          <w:webHidden/>
        </w:rPr>
      </w:r>
      <w:r>
        <w:rPr>
          <w:noProof/>
          <w:webHidden/>
        </w:rPr>
        <w:fldChar w:fldCharType="separate"/>
      </w:r>
      <w:ins w:id="734" w:author="Cory Casanave" w:date="2016-12-06T18:27:00Z">
        <w:r w:rsidR="00CD51EF">
          <w:rPr>
            <w:noProof/>
            <w:webHidden/>
          </w:rPr>
          <w:t>226</w:t>
        </w:r>
      </w:ins>
      <w:del w:id="735"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0C12B70F" w14:textId="384647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"_Toc468649660"</w:instrText>
      </w:r>
      <w:r w:rsidRPr="008E186E">
        <w:rPr>
          <w:rStyle w:val="Hyperlink"/>
          <w:noProof/>
        </w:rPr>
        <w:instrText xml:space="preserve"> </w:instrText>
      </w:r>
      <w:r w:rsidRPr="008E186E">
        <w:rPr>
          <w:rStyle w:val="Hyperlink"/>
          <w:noProof/>
        </w:rPr>
        <w:fldChar w:fldCharType="separate"/>
      </w:r>
      <w:r w:rsidRPr="008E186E">
        <w:rPr>
          <w:rStyle w:val="Hyperlink"/>
          <w:noProof/>
        </w:rPr>
        <w:t>9.13.21</w:t>
      </w:r>
      <w:r>
        <w:rPr>
          <w:rFonts w:asciiTheme="minorHAnsi" w:eastAsiaTheme="minorEastAsia" w:hAnsiTheme="minorHAnsi" w:cstheme="minorBidi"/>
          <w:noProof/>
          <w:sz w:val="22"/>
          <w:szCs w:val="22"/>
        </w:rPr>
        <w:tab/>
      </w:r>
      <w:r w:rsidRPr="008E186E">
        <w:rPr>
          <w:rStyle w:val="Hyperlink"/>
          <w:noProof/>
        </w:rPr>
        <w:t>Class Remove Information</w:t>
      </w:r>
      <w:r>
        <w:rPr>
          <w:noProof/>
          <w:webHidden/>
        </w:rPr>
        <w:tab/>
      </w:r>
      <w:r>
        <w:rPr>
          <w:noProof/>
          <w:webHidden/>
        </w:rPr>
        <w:fldChar w:fldCharType="begin"/>
      </w:r>
      <w:r>
        <w:rPr>
          <w:noProof/>
          <w:webHidden/>
        </w:rPr>
        <w:instrText xml:space="preserve"> PAGEREF _Toc468649660 \h </w:instrText>
      </w:r>
      <w:r>
        <w:rPr>
          <w:noProof/>
          <w:webHidden/>
        </w:rPr>
      </w:r>
      <w:r>
        <w:rPr>
          <w:noProof/>
          <w:webHidden/>
        </w:rPr>
        <w:fldChar w:fldCharType="separate"/>
      </w:r>
      <w:ins w:id="736" w:author="Cory Casanave" w:date="2016-12-06T18:27:00Z">
        <w:r w:rsidR="00CD51EF">
          <w:rPr>
            <w:noProof/>
            <w:webHidden/>
          </w:rPr>
          <w:t>227</w:t>
        </w:r>
      </w:ins>
      <w:del w:id="737"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45055FFD" w14:textId="74F45426"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"_Toc468649661"</w:instrText>
      </w:r>
      <w:r w:rsidRPr="008E186E">
        <w:rPr>
          <w:rStyle w:val="Hyperlink"/>
          <w:noProof/>
        </w:rPr>
        <w:instrText xml:space="preserve"> </w:instrText>
      </w:r>
      <w:r w:rsidRPr="008E186E">
        <w:rPr>
          <w:rStyle w:val="Hyperlink"/>
          <w:noProof/>
        </w:rPr>
        <w:fldChar w:fldCharType="separate"/>
      </w:r>
      <w:r w:rsidRPr="008E186E">
        <w:rPr>
          <w:rStyle w:val="Hyperlink"/>
          <w:noProof/>
        </w:rPr>
        <w:t>9.13.22</w:t>
      </w:r>
      <w:r>
        <w:rPr>
          <w:rFonts w:asciiTheme="minorHAnsi" w:eastAsiaTheme="minorEastAsia" w:hAnsiTheme="minorHAnsi" w:cstheme="minorBidi"/>
          <w:noProof/>
          <w:sz w:val="22"/>
          <w:szCs w:val="22"/>
        </w:rPr>
        <w:tab/>
      </w:r>
      <w:r w:rsidRPr="008E186E">
        <w:rPr>
          <w:rStyle w:val="Hyperlink"/>
          <w:noProof/>
        </w:rPr>
        <w:t>Class Structured Information Object</w:t>
      </w:r>
      <w:r>
        <w:rPr>
          <w:noProof/>
          <w:webHidden/>
        </w:rPr>
        <w:tab/>
      </w:r>
      <w:r>
        <w:rPr>
          <w:noProof/>
          <w:webHidden/>
        </w:rPr>
        <w:fldChar w:fldCharType="begin"/>
      </w:r>
      <w:r>
        <w:rPr>
          <w:noProof/>
          <w:webHidden/>
        </w:rPr>
        <w:instrText xml:space="preserve"> PAGEREF _Toc468649661 \h </w:instrText>
      </w:r>
      <w:r>
        <w:rPr>
          <w:noProof/>
          <w:webHidden/>
        </w:rPr>
      </w:r>
      <w:r>
        <w:rPr>
          <w:noProof/>
          <w:webHidden/>
        </w:rPr>
        <w:fldChar w:fldCharType="separate"/>
      </w:r>
      <w:ins w:id="738" w:author="Cory Casanave" w:date="2016-12-06T18:27:00Z">
        <w:r w:rsidR="00CD51EF">
          <w:rPr>
            <w:noProof/>
            <w:webHidden/>
          </w:rPr>
          <w:t>227</w:t>
        </w:r>
      </w:ins>
      <w:del w:id="739"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7A4046D2" w14:textId="163DDD9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"_Toc468649662"</w:instrText>
      </w:r>
      <w:r w:rsidRPr="008E186E">
        <w:rPr>
          <w:rStyle w:val="Hyperlink"/>
          <w:noProof/>
        </w:rPr>
        <w:instrText xml:space="preserve"> </w:instrText>
      </w:r>
      <w:r w:rsidRPr="008E186E">
        <w:rPr>
          <w:rStyle w:val="Hyperlink"/>
          <w:noProof/>
        </w:rPr>
        <w:fldChar w:fldCharType="separate"/>
      </w:r>
      <w:r w:rsidRPr="008E186E">
        <w:rPr>
          <w:rStyle w:val="Hyperlink"/>
          <w:noProof/>
        </w:rPr>
        <w:t>9.13.23</w:t>
      </w:r>
      <w:r>
        <w:rPr>
          <w:rFonts w:asciiTheme="minorHAnsi" w:eastAsiaTheme="minorEastAsia" w:hAnsiTheme="minorHAnsi" w:cstheme="minorBidi"/>
          <w:noProof/>
          <w:sz w:val="22"/>
          <w:szCs w:val="22"/>
        </w:rPr>
        <w:tab/>
      </w:r>
      <w:r w:rsidRPr="008E186E">
        <w:rPr>
          <w:rStyle w:val="Hyperlink"/>
          <w:noProof/>
        </w:rPr>
        <w:t>Class Transfer Information</w:t>
      </w:r>
      <w:r>
        <w:rPr>
          <w:noProof/>
          <w:webHidden/>
        </w:rPr>
        <w:tab/>
      </w:r>
      <w:r>
        <w:rPr>
          <w:noProof/>
          <w:webHidden/>
        </w:rPr>
        <w:fldChar w:fldCharType="begin"/>
      </w:r>
      <w:r>
        <w:rPr>
          <w:noProof/>
          <w:webHidden/>
        </w:rPr>
        <w:instrText xml:space="preserve"> PAGEREF _Toc468649662 \h </w:instrText>
      </w:r>
      <w:r>
        <w:rPr>
          <w:noProof/>
          <w:webHidden/>
        </w:rPr>
      </w:r>
      <w:r>
        <w:rPr>
          <w:noProof/>
          <w:webHidden/>
        </w:rPr>
        <w:fldChar w:fldCharType="separate"/>
      </w:r>
      <w:ins w:id="740" w:author="Cory Casanave" w:date="2016-12-06T18:27:00Z">
        <w:r w:rsidR="00CD51EF">
          <w:rPr>
            <w:noProof/>
            <w:webHidden/>
          </w:rPr>
          <w:t>227</w:t>
        </w:r>
      </w:ins>
      <w:del w:id="741"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0EE9E54C" w14:textId="337D0F9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"_Toc468649663"</w:instrText>
      </w:r>
      <w:r w:rsidRPr="008E186E">
        <w:rPr>
          <w:rStyle w:val="Hyperlink"/>
          <w:noProof/>
        </w:rPr>
        <w:instrText xml:space="preserve"> </w:instrText>
      </w:r>
      <w:r w:rsidRPr="008E186E">
        <w:rPr>
          <w:rStyle w:val="Hyperlink"/>
          <w:noProof/>
        </w:rPr>
        <w:fldChar w:fldCharType="separate"/>
      </w:r>
      <w:r w:rsidRPr="008E186E">
        <w:rPr>
          <w:rStyle w:val="Hyperlink"/>
          <w:noProof/>
        </w:rPr>
        <w:t>9.14</w:t>
      </w:r>
      <w:r>
        <w:rPr>
          <w:rFonts w:asciiTheme="minorHAnsi" w:eastAsiaTheme="minorEastAsia" w:hAnsiTheme="minorHAnsi" w:cstheme="minorBidi"/>
          <w:noProof/>
          <w:sz w:val="22"/>
          <w:szCs w:val="22"/>
        </w:rPr>
        <w:tab/>
      </w:r>
      <w:r w:rsidRPr="008E186E">
        <w:rPr>
          <w:rStyle w:val="Hyperlink"/>
          <w:noProof/>
        </w:rPr>
        <w:t>Threat-risk-conceptual-model::Generic Concept Library::Locations</w:t>
      </w:r>
      <w:r>
        <w:rPr>
          <w:noProof/>
          <w:webHidden/>
        </w:rPr>
        <w:tab/>
      </w:r>
      <w:r>
        <w:rPr>
          <w:noProof/>
          <w:webHidden/>
        </w:rPr>
        <w:fldChar w:fldCharType="begin"/>
      </w:r>
      <w:r>
        <w:rPr>
          <w:noProof/>
          <w:webHidden/>
        </w:rPr>
        <w:instrText xml:space="preserve"> PAGEREF _Toc468649663 \h </w:instrText>
      </w:r>
      <w:r>
        <w:rPr>
          <w:noProof/>
          <w:webHidden/>
        </w:rPr>
      </w:r>
      <w:r>
        <w:rPr>
          <w:noProof/>
          <w:webHidden/>
        </w:rPr>
        <w:fldChar w:fldCharType="separate"/>
      </w:r>
      <w:ins w:id="742" w:author="Cory Casanave" w:date="2016-12-06T18:27:00Z">
        <w:r w:rsidR="00CD51EF">
          <w:rPr>
            <w:noProof/>
            <w:webHidden/>
          </w:rPr>
          <w:t>228</w:t>
        </w:r>
      </w:ins>
      <w:del w:id="743" w:author="Cory Casanave" w:date="2016-12-06T18:22:00Z">
        <w:r w:rsidR="00041B4E" w:rsidDel="00606FC4">
          <w:rPr>
            <w:noProof/>
            <w:webHidden/>
          </w:rPr>
          <w:delText>257</w:delText>
        </w:r>
      </w:del>
      <w:r>
        <w:rPr>
          <w:noProof/>
          <w:webHidden/>
        </w:rPr>
        <w:fldChar w:fldCharType="end"/>
      </w:r>
      <w:r w:rsidRPr="008E186E">
        <w:rPr>
          <w:rStyle w:val="Hyperlink"/>
          <w:noProof/>
        </w:rPr>
        <w:fldChar w:fldCharType="end"/>
      </w:r>
    </w:p>
    <w:p w14:paraId="3E0E4397" w14:textId="5C3A5C2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"_Toc468649664"</w:instrText>
      </w:r>
      <w:r w:rsidRPr="008E186E">
        <w:rPr>
          <w:rStyle w:val="Hyperlink"/>
          <w:noProof/>
        </w:rPr>
        <w:instrText xml:space="preserve"> </w:instrText>
      </w:r>
      <w:r w:rsidRPr="008E186E">
        <w:rPr>
          <w:rStyle w:val="Hyperlink"/>
          <w:noProof/>
        </w:rPr>
        <w:fldChar w:fldCharType="separate"/>
      </w:r>
      <w:r w:rsidRPr="008E186E">
        <w:rPr>
          <w:rStyle w:val="Hyperlink"/>
          <w:noProof/>
        </w:rPr>
        <w:t>9.14.1</w:t>
      </w:r>
      <w:r>
        <w:rPr>
          <w:rFonts w:asciiTheme="minorHAnsi" w:eastAsiaTheme="minorEastAsia" w:hAnsiTheme="minorHAnsi" w:cstheme="minorBidi"/>
          <w:noProof/>
          <w:sz w:val="22"/>
          <w:szCs w:val="22"/>
        </w:rPr>
        <w:tab/>
      </w:r>
      <w:r w:rsidRPr="008E186E">
        <w:rPr>
          <w:rStyle w:val="Hyperlink"/>
          <w:noProof/>
        </w:rPr>
        <w:t>Diagram: Location</w:t>
      </w:r>
      <w:r>
        <w:rPr>
          <w:noProof/>
          <w:webHidden/>
        </w:rPr>
        <w:tab/>
      </w:r>
      <w:r>
        <w:rPr>
          <w:noProof/>
          <w:webHidden/>
        </w:rPr>
        <w:fldChar w:fldCharType="begin"/>
      </w:r>
      <w:r>
        <w:rPr>
          <w:noProof/>
          <w:webHidden/>
        </w:rPr>
        <w:instrText xml:space="preserve"> PAGEREF _Toc468649664 \h </w:instrText>
      </w:r>
      <w:r>
        <w:rPr>
          <w:noProof/>
          <w:webHidden/>
        </w:rPr>
      </w:r>
      <w:r>
        <w:rPr>
          <w:noProof/>
          <w:webHidden/>
        </w:rPr>
        <w:fldChar w:fldCharType="separate"/>
      </w:r>
      <w:ins w:id="744" w:author="Cory Casanave" w:date="2016-12-06T18:27:00Z">
        <w:r w:rsidR="00CD51EF">
          <w:rPr>
            <w:noProof/>
            <w:webHidden/>
          </w:rPr>
          <w:t>228</w:t>
        </w:r>
      </w:ins>
      <w:del w:id="745" w:author="Cory Casanave" w:date="2016-12-06T18:22:00Z">
        <w:r w:rsidR="00041B4E" w:rsidDel="00606FC4">
          <w:rPr>
            <w:noProof/>
            <w:webHidden/>
          </w:rPr>
          <w:delText>257</w:delText>
        </w:r>
      </w:del>
      <w:r>
        <w:rPr>
          <w:noProof/>
          <w:webHidden/>
        </w:rPr>
        <w:fldChar w:fldCharType="end"/>
      </w:r>
      <w:r w:rsidRPr="008E186E">
        <w:rPr>
          <w:rStyle w:val="Hyperlink"/>
          <w:noProof/>
        </w:rPr>
        <w:fldChar w:fldCharType="end"/>
      </w:r>
    </w:p>
    <w:p w14:paraId="4443CD6C" w14:textId="7E580D6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"_Toc468649665"</w:instrText>
      </w:r>
      <w:r w:rsidRPr="008E186E">
        <w:rPr>
          <w:rStyle w:val="Hyperlink"/>
          <w:noProof/>
        </w:rPr>
        <w:instrText xml:space="preserve"> </w:instrText>
      </w:r>
      <w:r w:rsidRPr="008E186E">
        <w:rPr>
          <w:rStyle w:val="Hyperlink"/>
          <w:noProof/>
        </w:rPr>
        <w:fldChar w:fldCharType="separate"/>
      </w:r>
      <w:r w:rsidRPr="008E186E">
        <w:rPr>
          <w:rStyle w:val="Hyperlink"/>
          <w:noProof/>
        </w:rPr>
        <w:t>9.14.2</w:t>
      </w:r>
      <w:r>
        <w:rPr>
          <w:rFonts w:asciiTheme="minorHAnsi" w:eastAsiaTheme="minorEastAsia" w:hAnsiTheme="minorHAnsi" w:cstheme="minorBidi"/>
          <w:noProof/>
          <w:sz w:val="22"/>
          <w:szCs w:val="22"/>
        </w:rPr>
        <w:tab/>
      </w:r>
      <w:r w:rsidRPr="008E186E">
        <w:rPr>
          <w:rStyle w:val="Hyperlink"/>
          <w:noProof/>
        </w:rPr>
        <w:t>Diagram: Location Identification</w:t>
      </w:r>
      <w:r>
        <w:rPr>
          <w:noProof/>
          <w:webHidden/>
        </w:rPr>
        <w:tab/>
      </w:r>
      <w:r>
        <w:rPr>
          <w:noProof/>
          <w:webHidden/>
        </w:rPr>
        <w:fldChar w:fldCharType="begin"/>
      </w:r>
      <w:r>
        <w:rPr>
          <w:noProof/>
          <w:webHidden/>
        </w:rPr>
        <w:instrText xml:space="preserve"> PAGEREF _Toc468649665 \h </w:instrText>
      </w:r>
      <w:r>
        <w:rPr>
          <w:noProof/>
          <w:webHidden/>
        </w:rPr>
      </w:r>
      <w:r>
        <w:rPr>
          <w:noProof/>
          <w:webHidden/>
        </w:rPr>
        <w:fldChar w:fldCharType="separate"/>
      </w:r>
      <w:ins w:id="746" w:author="Cory Casanave" w:date="2016-12-06T18:27:00Z">
        <w:r w:rsidR="00CD51EF">
          <w:rPr>
            <w:noProof/>
            <w:webHidden/>
          </w:rPr>
          <w:t>229</w:t>
        </w:r>
      </w:ins>
      <w:del w:id="747" w:author="Cory Casanave" w:date="2016-12-06T18:22:00Z">
        <w:r w:rsidR="00041B4E" w:rsidDel="00606FC4">
          <w:rPr>
            <w:noProof/>
            <w:webHidden/>
          </w:rPr>
          <w:delText>258</w:delText>
        </w:r>
      </w:del>
      <w:r>
        <w:rPr>
          <w:noProof/>
          <w:webHidden/>
        </w:rPr>
        <w:fldChar w:fldCharType="end"/>
      </w:r>
      <w:r w:rsidRPr="008E186E">
        <w:rPr>
          <w:rStyle w:val="Hyperlink"/>
          <w:noProof/>
        </w:rPr>
        <w:fldChar w:fldCharType="end"/>
      </w:r>
    </w:p>
    <w:p w14:paraId="782C92B4" w14:textId="1A094F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"_Toc468649666"</w:instrText>
      </w:r>
      <w:r w:rsidRPr="008E186E">
        <w:rPr>
          <w:rStyle w:val="Hyperlink"/>
          <w:noProof/>
        </w:rPr>
        <w:instrText xml:space="preserve"> </w:instrText>
      </w:r>
      <w:r w:rsidRPr="008E186E">
        <w:rPr>
          <w:rStyle w:val="Hyperlink"/>
          <w:noProof/>
        </w:rPr>
        <w:fldChar w:fldCharType="separate"/>
      </w:r>
      <w:r w:rsidRPr="008E186E">
        <w:rPr>
          <w:rStyle w:val="Hyperlink"/>
          <w:noProof/>
        </w:rPr>
        <w:t>9.14.3</w:t>
      </w:r>
      <w:r>
        <w:rPr>
          <w:rFonts w:asciiTheme="minorHAnsi" w:eastAsiaTheme="minorEastAsia" w:hAnsiTheme="minorHAnsi" w:cstheme="minorBidi"/>
          <w:noProof/>
          <w:sz w:val="22"/>
          <w:szCs w:val="22"/>
        </w:rPr>
        <w:tab/>
      </w:r>
      <w:r w:rsidRPr="008E186E">
        <w:rPr>
          <w:rStyle w:val="Hyperlink"/>
          <w:noProof/>
        </w:rPr>
        <w:t>Association Address of Location</w:t>
      </w:r>
      <w:r>
        <w:rPr>
          <w:noProof/>
          <w:webHidden/>
        </w:rPr>
        <w:tab/>
      </w:r>
      <w:r>
        <w:rPr>
          <w:noProof/>
          <w:webHidden/>
        </w:rPr>
        <w:fldChar w:fldCharType="begin"/>
      </w:r>
      <w:r>
        <w:rPr>
          <w:noProof/>
          <w:webHidden/>
        </w:rPr>
        <w:instrText xml:space="preserve"> PAGEREF _Toc468649666 \h </w:instrText>
      </w:r>
      <w:r>
        <w:rPr>
          <w:noProof/>
          <w:webHidden/>
        </w:rPr>
      </w:r>
      <w:r>
        <w:rPr>
          <w:noProof/>
          <w:webHidden/>
        </w:rPr>
        <w:fldChar w:fldCharType="separate"/>
      </w:r>
      <w:ins w:id="748" w:author="Cory Casanave" w:date="2016-12-06T18:27:00Z">
        <w:r w:rsidR="00CD51EF">
          <w:rPr>
            <w:noProof/>
            <w:webHidden/>
          </w:rPr>
          <w:t>229</w:t>
        </w:r>
      </w:ins>
      <w:del w:id="749" w:author="Cory Casanave" w:date="2016-12-06T18:22:00Z">
        <w:r w:rsidR="00041B4E" w:rsidDel="00606FC4">
          <w:rPr>
            <w:noProof/>
            <w:webHidden/>
          </w:rPr>
          <w:delText>258</w:delText>
        </w:r>
      </w:del>
      <w:r>
        <w:rPr>
          <w:noProof/>
          <w:webHidden/>
        </w:rPr>
        <w:fldChar w:fldCharType="end"/>
      </w:r>
      <w:r w:rsidRPr="008E186E">
        <w:rPr>
          <w:rStyle w:val="Hyperlink"/>
          <w:noProof/>
        </w:rPr>
        <w:fldChar w:fldCharType="end"/>
      </w:r>
    </w:p>
    <w:p w14:paraId="610507DD" w14:textId="614BAF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"_Toc468649667"</w:instrText>
      </w:r>
      <w:r w:rsidRPr="008E186E">
        <w:rPr>
          <w:rStyle w:val="Hyperlink"/>
          <w:noProof/>
        </w:rPr>
        <w:instrText xml:space="preserve"> </w:instrText>
      </w:r>
      <w:r w:rsidRPr="008E186E">
        <w:rPr>
          <w:rStyle w:val="Hyperlink"/>
          <w:noProof/>
        </w:rPr>
        <w:fldChar w:fldCharType="separate"/>
      </w:r>
      <w:r w:rsidRPr="008E186E">
        <w:rPr>
          <w:rStyle w:val="Hyperlink"/>
          <w:noProof/>
        </w:rPr>
        <w:t>9.14.4</w:t>
      </w:r>
      <w:r>
        <w:rPr>
          <w:rFonts w:asciiTheme="minorHAnsi" w:eastAsiaTheme="minorEastAsia" w:hAnsiTheme="minorHAnsi" w:cstheme="minorBidi"/>
          <w:noProof/>
          <w:sz w:val="22"/>
          <w:szCs w:val="22"/>
        </w:rPr>
        <w:tab/>
      </w:r>
      <w:r w:rsidRPr="008E186E">
        <w:rPr>
          <w:rStyle w:val="Hyperlink"/>
          <w:noProof/>
        </w:rPr>
        <w:t>Association Coordinate of location</w:t>
      </w:r>
      <w:r>
        <w:rPr>
          <w:noProof/>
          <w:webHidden/>
        </w:rPr>
        <w:tab/>
      </w:r>
      <w:r>
        <w:rPr>
          <w:noProof/>
          <w:webHidden/>
        </w:rPr>
        <w:fldChar w:fldCharType="begin"/>
      </w:r>
      <w:r>
        <w:rPr>
          <w:noProof/>
          <w:webHidden/>
        </w:rPr>
        <w:instrText xml:space="preserve"> PAGEREF _Toc468649667 \h </w:instrText>
      </w:r>
      <w:r>
        <w:rPr>
          <w:noProof/>
          <w:webHidden/>
        </w:rPr>
      </w:r>
      <w:r>
        <w:rPr>
          <w:noProof/>
          <w:webHidden/>
        </w:rPr>
        <w:fldChar w:fldCharType="separate"/>
      </w:r>
      <w:ins w:id="750" w:author="Cory Casanave" w:date="2016-12-06T18:27:00Z">
        <w:r w:rsidR="00CD51EF">
          <w:rPr>
            <w:noProof/>
            <w:webHidden/>
          </w:rPr>
          <w:t>230</w:t>
        </w:r>
      </w:ins>
      <w:del w:id="751"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190B8886" w14:textId="1E70DE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"_Toc468649668"</w:instrText>
      </w:r>
      <w:r w:rsidRPr="008E186E">
        <w:rPr>
          <w:rStyle w:val="Hyperlink"/>
          <w:noProof/>
        </w:rPr>
        <w:instrText xml:space="preserve"> </w:instrText>
      </w:r>
      <w:r w:rsidRPr="008E186E">
        <w:rPr>
          <w:rStyle w:val="Hyperlink"/>
          <w:noProof/>
        </w:rPr>
        <w:fldChar w:fldCharType="separate"/>
      </w:r>
      <w:r w:rsidRPr="008E186E">
        <w:rPr>
          <w:rStyle w:val="Hyperlink"/>
          <w:noProof/>
        </w:rPr>
        <w:t>9.14.5</w:t>
      </w:r>
      <w:r>
        <w:rPr>
          <w:rFonts w:asciiTheme="minorHAnsi" w:eastAsiaTheme="minorEastAsia" w:hAnsiTheme="minorHAnsi" w:cstheme="minorBidi"/>
          <w:noProof/>
          <w:sz w:val="22"/>
          <w:szCs w:val="22"/>
        </w:rPr>
        <w:tab/>
      </w:r>
      <w:r w:rsidRPr="008E186E">
        <w:rPr>
          <w:rStyle w:val="Hyperlink"/>
          <w:noProof/>
        </w:rPr>
        <w:t>Association Designation of a Location</w:t>
      </w:r>
      <w:r>
        <w:rPr>
          <w:noProof/>
          <w:webHidden/>
        </w:rPr>
        <w:tab/>
      </w:r>
      <w:r>
        <w:rPr>
          <w:noProof/>
          <w:webHidden/>
        </w:rPr>
        <w:fldChar w:fldCharType="begin"/>
      </w:r>
      <w:r>
        <w:rPr>
          <w:noProof/>
          <w:webHidden/>
        </w:rPr>
        <w:instrText xml:space="preserve"> PAGEREF _Toc468649668 \h </w:instrText>
      </w:r>
      <w:r>
        <w:rPr>
          <w:noProof/>
          <w:webHidden/>
        </w:rPr>
      </w:r>
      <w:r>
        <w:rPr>
          <w:noProof/>
          <w:webHidden/>
        </w:rPr>
        <w:fldChar w:fldCharType="separate"/>
      </w:r>
      <w:ins w:id="752" w:author="Cory Casanave" w:date="2016-12-06T18:27:00Z">
        <w:r w:rsidR="00CD51EF">
          <w:rPr>
            <w:noProof/>
            <w:webHidden/>
          </w:rPr>
          <w:t>230</w:t>
        </w:r>
      </w:ins>
      <w:del w:id="753"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6A812AFC" w14:textId="451117F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"_Toc468649669"</w:instrText>
      </w:r>
      <w:r w:rsidRPr="008E186E">
        <w:rPr>
          <w:rStyle w:val="Hyperlink"/>
          <w:noProof/>
        </w:rPr>
        <w:instrText xml:space="preserve"> </w:instrText>
      </w:r>
      <w:r w:rsidRPr="008E186E">
        <w:rPr>
          <w:rStyle w:val="Hyperlink"/>
          <w:noProof/>
        </w:rPr>
        <w:fldChar w:fldCharType="separate"/>
      </w:r>
      <w:r w:rsidRPr="008E186E">
        <w:rPr>
          <w:rStyle w:val="Hyperlink"/>
          <w:noProof/>
        </w:rPr>
        <w:t>9.14.6</w:t>
      </w:r>
      <w:r>
        <w:rPr>
          <w:rFonts w:asciiTheme="minorHAnsi" w:eastAsiaTheme="minorEastAsia" w:hAnsiTheme="minorHAnsi" w:cstheme="minorBidi"/>
          <w:noProof/>
          <w:sz w:val="22"/>
          <w:szCs w:val="22"/>
        </w:rPr>
        <w:tab/>
      </w:r>
      <w:r w:rsidRPr="008E186E">
        <w:rPr>
          <w:rStyle w:val="Hyperlink"/>
          <w:noProof/>
        </w:rPr>
        <w:t>Class Location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_Toc468649669 \h </w:instrText>
      </w:r>
      <w:r>
        <w:rPr>
          <w:noProof/>
          <w:webHidden/>
        </w:rPr>
      </w:r>
      <w:r>
        <w:rPr>
          <w:noProof/>
          <w:webHidden/>
        </w:rPr>
        <w:fldChar w:fldCharType="separate"/>
      </w:r>
      <w:ins w:id="754" w:author="Cory Casanave" w:date="2016-12-06T18:27:00Z">
        <w:r w:rsidR="00CD51EF">
          <w:rPr>
            <w:noProof/>
            <w:webHidden/>
          </w:rPr>
          <w:t>230</w:t>
        </w:r>
      </w:ins>
      <w:del w:id="755"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785AE920" w14:textId="6EC893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"_Toc468649670"</w:instrText>
      </w:r>
      <w:r w:rsidRPr="008E186E">
        <w:rPr>
          <w:rStyle w:val="Hyperlink"/>
          <w:noProof/>
        </w:rPr>
        <w:instrText xml:space="preserve"> </w:instrText>
      </w:r>
      <w:r w:rsidRPr="008E186E">
        <w:rPr>
          <w:rStyle w:val="Hyperlink"/>
          <w:noProof/>
        </w:rPr>
        <w:fldChar w:fldCharType="separate"/>
      </w:r>
      <w:r w:rsidRPr="008E186E">
        <w:rPr>
          <w:rStyle w:val="Hyperlink"/>
          <w:noProof/>
        </w:rPr>
        <w:t>9.14.7</w:t>
      </w:r>
      <w:r>
        <w:rPr>
          <w:rFonts w:asciiTheme="minorHAnsi" w:eastAsiaTheme="minorEastAsia" w:hAnsiTheme="minorHAnsi" w:cstheme="minorBidi"/>
          <w:noProof/>
          <w:sz w:val="22"/>
          <w:szCs w:val="22"/>
        </w:rPr>
        <w:tab/>
      </w:r>
      <w:r w:rsidRPr="008E186E">
        <w:rPr>
          <w:rStyle w:val="Hyperlink"/>
          <w:noProof/>
        </w:rPr>
        <w:t>Class Location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_Toc468649670 \h </w:instrText>
      </w:r>
      <w:r>
        <w:rPr>
          <w:noProof/>
          <w:webHidden/>
        </w:rPr>
      </w:r>
      <w:r>
        <w:rPr>
          <w:noProof/>
          <w:webHidden/>
        </w:rPr>
        <w:fldChar w:fldCharType="separate"/>
      </w:r>
      <w:ins w:id="756" w:author="Cory Casanave" w:date="2016-12-06T18:27:00Z">
        <w:r w:rsidR="00CD51EF">
          <w:rPr>
            <w:noProof/>
            <w:webHidden/>
          </w:rPr>
          <w:t>230</w:t>
        </w:r>
      </w:ins>
      <w:del w:id="757"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52AE59D3" w14:textId="480BA11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"_Toc468649671"</w:instrText>
      </w:r>
      <w:r w:rsidRPr="008E186E">
        <w:rPr>
          <w:rStyle w:val="Hyperlink"/>
          <w:noProof/>
        </w:rPr>
        <w:instrText xml:space="preserve"> </w:instrText>
      </w:r>
      <w:r w:rsidRPr="008E186E">
        <w:rPr>
          <w:rStyle w:val="Hyperlink"/>
          <w:noProof/>
        </w:rPr>
        <w:fldChar w:fldCharType="separate"/>
      </w:r>
      <w:r w:rsidRPr="008E186E">
        <w:rPr>
          <w:rStyle w:val="Hyperlink"/>
          <w:noProof/>
        </w:rPr>
        <w:t>9.14.8</w:t>
      </w:r>
      <w:r>
        <w:rPr>
          <w:rFonts w:asciiTheme="minorHAnsi" w:eastAsiaTheme="minorEastAsia" w:hAnsiTheme="minorHAnsi" w:cstheme="minorBidi"/>
          <w:noProof/>
          <w:sz w:val="22"/>
          <w:szCs w:val="22"/>
        </w:rPr>
        <w:tab/>
      </w:r>
      <w:r w:rsidRPr="008E186E">
        <w:rPr>
          <w:rStyle w:val="Hyperlink"/>
          <w:noProof/>
        </w:rPr>
        <w:t>Association Class Physical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_Toc468649671 \h </w:instrText>
      </w:r>
      <w:r>
        <w:rPr>
          <w:noProof/>
          <w:webHidden/>
        </w:rPr>
      </w:r>
      <w:r>
        <w:rPr>
          <w:noProof/>
          <w:webHidden/>
        </w:rPr>
        <w:fldChar w:fldCharType="separate"/>
      </w:r>
      <w:ins w:id="758" w:author="Cory Casanave" w:date="2016-12-06T18:27:00Z">
        <w:r w:rsidR="00CD51EF">
          <w:rPr>
            <w:noProof/>
            <w:webHidden/>
          </w:rPr>
          <w:t>231</w:t>
        </w:r>
      </w:ins>
      <w:del w:id="759" w:author="Cory Casanave" w:date="2016-12-06T18:22:00Z">
        <w:r w:rsidR="00041B4E" w:rsidDel="00606FC4">
          <w:rPr>
            <w:noProof/>
            <w:webHidden/>
          </w:rPr>
          <w:delText>260</w:delText>
        </w:r>
      </w:del>
      <w:r>
        <w:rPr>
          <w:noProof/>
          <w:webHidden/>
        </w:rPr>
        <w:fldChar w:fldCharType="end"/>
      </w:r>
      <w:r w:rsidRPr="008E186E">
        <w:rPr>
          <w:rStyle w:val="Hyperlink"/>
          <w:noProof/>
        </w:rPr>
        <w:fldChar w:fldCharType="end"/>
      </w:r>
    </w:p>
    <w:p w14:paraId="05B8CE65" w14:textId="069B67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"_Toc468649672"</w:instrText>
      </w:r>
      <w:r w:rsidRPr="008E186E">
        <w:rPr>
          <w:rStyle w:val="Hyperlink"/>
          <w:noProof/>
        </w:rPr>
        <w:instrText xml:space="preserve"> </w:instrText>
      </w:r>
      <w:r w:rsidRPr="008E186E">
        <w:rPr>
          <w:rStyle w:val="Hyperlink"/>
          <w:noProof/>
        </w:rPr>
        <w:fldChar w:fldCharType="separate"/>
      </w:r>
      <w:r w:rsidRPr="008E186E">
        <w:rPr>
          <w:rStyle w:val="Hyperlink"/>
          <w:noProof/>
        </w:rPr>
        <w:t>9.14.9</w:t>
      </w:r>
      <w:r>
        <w:rPr>
          <w:rFonts w:asciiTheme="minorHAnsi" w:eastAsiaTheme="minorEastAsia" w:hAnsiTheme="minorHAnsi" w:cstheme="minorBidi"/>
          <w:noProof/>
          <w:sz w:val="22"/>
          <w:szCs w:val="22"/>
        </w:rPr>
        <w:tab/>
      </w:r>
      <w:r w:rsidRPr="008E186E">
        <w:rPr>
          <w:rStyle w:val="Hyperlink"/>
          <w:noProof/>
        </w:rPr>
        <w:t>Class Physical Location</w:t>
      </w:r>
      <w:r>
        <w:rPr>
          <w:noProof/>
          <w:webHidden/>
        </w:rPr>
        <w:tab/>
      </w:r>
      <w:r>
        <w:rPr>
          <w:noProof/>
          <w:webHidden/>
        </w:rPr>
        <w:fldChar w:fldCharType="begin"/>
      </w:r>
      <w:r>
        <w:rPr>
          <w:noProof/>
          <w:webHidden/>
        </w:rPr>
        <w:instrText xml:space="preserve"> PAGEREF _Toc468649672 \h </w:instrText>
      </w:r>
      <w:r>
        <w:rPr>
          <w:noProof/>
          <w:webHidden/>
        </w:rPr>
      </w:r>
      <w:r>
        <w:rPr>
          <w:noProof/>
          <w:webHidden/>
        </w:rPr>
        <w:fldChar w:fldCharType="separate"/>
      </w:r>
      <w:ins w:id="760" w:author="Cory Casanave" w:date="2016-12-06T18:27:00Z">
        <w:r w:rsidR="00CD51EF">
          <w:rPr>
            <w:noProof/>
            <w:webHidden/>
          </w:rPr>
          <w:t>231</w:t>
        </w:r>
      </w:ins>
      <w:del w:id="761" w:author="Cory Casanave" w:date="2016-12-06T18:22:00Z">
        <w:r w:rsidR="00041B4E" w:rsidDel="00606FC4">
          <w:rPr>
            <w:noProof/>
            <w:webHidden/>
          </w:rPr>
          <w:delText>260</w:delText>
        </w:r>
      </w:del>
      <w:r>
        <w:rPr>
          <w:noProof/>
          <w:webHidden/>
        </w:rPr>
        <w:fldChar w:fldCharType="end"/>
      </w:r>
      <w:r w:rsidRPr="008E186E">
        <w:rPr>
          <w:rStyle w:val="Hyperlink"/>
          <w:noProof/>
        </w:rPr>
        <w:fldChar w:fldCharType="end"/>
      </w:r>
    </w:p>
    <w:p w14:paraId="1DD2AAE5" w14:textId="448533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"_Toc468649673"</w:instrText>
      </w:r>
      <w:r w:rsidRPr="008E186E">
        <w:rPr>
          <w:rStyle w:val="Hyperlink"/>
          <w:noProof/>
        </w:rPr>
        <w:instrText xml:space="preserve"> </w:instrText>
      </w:r>
      <w:r w:rsidRPr="008E186E">
        <w:rPr>
          <w:rStyle w:val="Hyperlink"/>
          <w:noProof/>
        </w:rPr>
        <w:fldChar w:fldCharType="separate"/>
      </w:r>
      <w:r w:rsidRPr="008E186E">
        <w:rPr>
          <w:rStyle w:val="Hyperlink"/>
          <w:noProof/>
        </w:rPr>
        <w:t>9.14.10</w:t>
      </w:r>
      <w:r>
        <w:rPr>
          <w:rFonts w:asciiTheme="minorHAnsi" w:eastAsiaTheme="minorEastAsia" w:hAnsiTheme="minorHAnsi" w:cstheme="minorBidi"/>
          <w:noProof/>
          <w:sz w:val="22"/>
          <w:szCs w:val="22"/>
        </w:rPr>
        <w:tab/>
      </w:r>
      <w:r w:rsidRPr="008E186E">
        <w:rPr>
          <w:rStyle w:val="Hyperlink"/>
          <w:noProof/>
        </w:rPr>
        <w:t>Class Physical Point</w:t>
      </w:r>
      <w:r>
        <w:rPr>
          <w:noProof/>
          <w:webHidden/>
        </w:rPr>
        <w:tab/>
      </w:r>
      <w:r>
        <w:rPr>
          <w:noProof/>
          <w:webHidden/>
        </w:rPr>
        <w:fldChar w:fldCharType="begin"/>
      </w:r>
      <w:r>
        <w:rPr>
          <w:noProof/>
          <w:webHidden/>
        </w:rPr>
        <w:instrText xml:space="preserve"> PAGEREF _Toc468649673 \h </w:instrText>
      </w:r>
      <w:r>
        <w:rPr>
          <w:noProof/>
          <w:webHidden/>
        </w:rPr>
      </w:r>
      <w:r>
        <w:rPr>
          <w:noProof/>
          <w:webHidden/>
        </w:rPr>
        <w:fldChar w:fldCharType="separate"/>
      </w:r>
      <w:ins w:id="762" w:author="Cory Casanave" w:date="2016-12-06T18:27:00Z">
        <w:r w:rsidR="00CD51EF">
          <w:rPr>
            <w:noProof/>
            <w:webHidden/>
          </w:rPr>
          <w:t>232</w:t>
        </w:r>
      </w:ins>
      <w:del w:id="763" w:author="Cory Casanave" w:date="2016-12-06T18:22:00Z">
        <w:r w:rsidR="00041B4E" w:rsidDel="00606FC4">
          <w:rPr>
            <w:noProof/>
            <w:webHidden/>
          </w:rPr>
          <w:delText>261</w:delText>
        </w:r>
      </w:del>
      <w:r>
        <w:rPr>
          <w:noProof/>
          <w:webHidden/>
        </w:rPr>
        <w:fldChar w:fldCharType="end"/>
      </w:r>
      <w:r w:rsidRPr="008E186E">
        <w:rPr>
          <w:rStyle w:val="Hyperlink"/>
          <w:noProof/>
        </w:rPr>
        <w:fldChar w:fldCharType="end"/>
      </w:r>
    </w:p>
    <w:p w14:paraId="35F2E17E" w14:textId="6BF37F1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"_Toc468649674"</w:instrText>
      </w:r>
      <w:r w:rsidRPr="008E186E">
        <w:rPr>
          <w:rStyle w:val="Hyperlink"/>
          <w:noProof/>
        </w:rPr>
        <w:instrText xml:space="preserve"> </w:instrText>
      </w:r>
      <w:r w:rsidRPr="008E186E">
        <w:rPr>
          <w:rStyle w:val="Hyperlink"/>
          <w:noProof/>
        </w:rPr>
        <w:fldChar w:fldCharType="separate"/>
      </w:r>
      <w:r w:rsidRPr="008E186E">
        <w:rPr>
          <w:rStyle w:val="Hyperlink"/>
          <w:noProof/>
        </w:rPr>
        <w:t>9.14.11</w:t>
      </w:r>
      <w:r>
        <w:rPr>
          <w:rFonts w:asciiTheme="minorHAnsi" w:eastAsiaTheme="minorEastAsia" w:hAnsiTheme="minorHAnsi" w:cstheme="minorBidi"/>
          <w:noProof/>
          <w:sz w:val="22"/>
          <w:szCs w:val="22"/>
        </w:rPr>
        <w:tab/>
      </w:r>
      <w:r w:rsidRPr="008E186E">
        <w:rPr>
          <w:rStyle w:val="Hyperlink"/>
          <w:noProof/>
        </w:rPr>
        <w:t>Class Point On Earth</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_Toc468649674 \h </w:instrText>
      </w:r>
      <w:r>
        <w:rPr>
          <w:noProof/>
          <w:webHidden/>
        </w:rPr>
      </w:r>
      <w:r>
        <w:rPr>
          <w:noProof/>
          <w:webHidden/>
        </w:rPr>
        <w:fldChar w:fldCharType="separate"/>
      </w:r>
      <w:ins w:id="764" w:author="Cory Casanave" w:date="2016-12-06T18:27:00Z">
        <w:r w:rsidR="00CD51EF">
          <w:rPr>
            <w:noProof/>
            <w:webHidden/>
          </w:rPr>
          <w:t>232</w:t>
        </w:r>
      </w:ins>
      <w:del w:id="765" w:author="Cory Casanave" w:date="2016-12-06T18:22:00Z">
        <w:r w:rsidR="00041B4E" w:rsidDel="00606FC4">
          <w:rPr>
            <w:noProof/>
            <w:webHidden/>
          </w:rPr>
          <w:delText>261</w:delText>
        </w:r>
      </w:del>
      <w:r>
        <w:rPr>
          <w:noProof/>
          <w:webHidden/>
        </w:rPr>
        <w:fldChar w:fldCharType="end"/>
      </w:r>
      <w:r w:rsidRPr="008E186E">
        <w:rPr>
          <w:rStyle w:val="Hyperlink"/>
          <w:noProof/>
        </w:rPr>
        <w:fldChar w:fldCharType="end"/>
      </w:r>
    </w:p>
    <w:p w14:paraId="41C1717F" w14:textId="3B524D6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"_Toc468649675"</w:instrText>
      </w:r>
      <w:r w:rsidRPr="008E186E">
        <w:rPr>
          <w:rStyle w:val="Hyperlink"/>
          <w:noProof/>
        </w:rPr>
        <w:instrText xml:space="preserve"> </w:instrText>
      </w:r>
      <w:r w:rsidRPr="008E186E">
        <w:rPr>
          <w:rStyle w:val="Hyperlink"/>
          <w:noProof/>
        </w:rPr>
        <w:fldChar w:fldCharType="separate"/>
      </w:r>
      <w:r w:rsidRPr="008E186E">
        <w:rPr>
          <w:rStyle w:val="Hyperlink"/>
          <w:noProof/>
        </w:rPr>
        <w:t>9.14.12</w:t>
      </w:r>
      <w:r>
        <w:rPr>
          <w:rFonts w:asciiTheme="minorHAnsi" w:eastAsiaTheme="minorEastAsia" w:hAnsiTheme="minorHAnsi" w:cstheme="minorBidi"/>
          <w:noProof/>
          <w:sz w:val="22"/>
          <w:szCs w:val="22"/>
        </w:rPr>
        <w:tab/>
      </w:r>
      <w:r w:rsidRPr="008E186E">
        <w:rPr>
          <w:rStyle w:val="Hyperlink"/>
          <w:noProof/>
        </w:rPr>
        <w:t>Association Reference Point</w:t>
      </w:r>
      <w:r>
        <w:rPr>
          <w:noProof/>
          <w:webHidden/>
        </w:rPr>
        <w:tab/>
      </w:r>
      <w:r>
        <w:rPr>
          <w:noProof/>
          <w:webHidden/>
        </w:rPr>
        <w:fldChar w:fldCharType="begin"/>
      </w:r>
      <w:r>
        <w:rPr>
          <w:noProof/>
          <w:webHidden/>
        </w:rPr>
        <w:instrText xml:space="preserve"> PAGEREF _Toc468649675 \h </w:instrText>
      </w:r>
      <w:r>
        <w:rPr>
          <w:noProof/>
          <w:webHidden/>
        </w:rPr>
      </w:r>
      <w:r>
        <w:rPr>
          <w:noProof/>
          <w:webHidden/>
        </w:rPr>
        <w:fldChar w:fldCharType="separate"/>
      </w:r>
      <w:ins w:id="766" w:author="Cory Casanave" w:date="2016-12-06T18:27:00Z">
        <w:r w:rsidR="00CD51EF">
          <w:rPr>
            <w:noProof/>
            <w:webHidden/>
          </w:rPr>
          <w:t>233</w:t>
        </w:r>
      </w:ins>
      <w:del w:id="767"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352BDCFE" w14:textId="4C21147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"_Toc468649676"</w:instrText>
      </w:r>
      <w:r w:rsidRPr="008E186E">
        <w:rPr>
          <w:rStyle w:val="Hyperlink"/>
          <w:noProof/>
        </w:rPr>
        <w:instrText xml:space="preserve"> </w:instrText>
      </w:r>
      <w:r w:rsidRPr="008E186E">
        <w:rPr>
          <w:rStyle w:val="Hyperlink"/>
          <w:noProof/>
        </w:rPr>
        <w:fldChar w:fldCharType="separate"/>
      </w:r>
      <w:r w:rsidRPr="008E186E">
        <w:rPr>
          <w:rStyle w:val="Hyperlink"/>
          <w:noProof/>
        </w:rPr>
        <w:t>9.14.13</w:t>
      </w:r>
      <w:r>
        <w:rPr>
          <w:rFonts w:asciiTheme="minorHAnsi" w:eastAsiaTheme="minorEastAsia" w:hAnsiTheme="minorHAnsi" w:cstheme="minorBidi"/>
          <w:noProof/>
          <w:sz w:val="22"/>
          <w:szCs w:val="22"/>
        </w:rPr>
        <w:tab/>
      </w:r>
      <w:r w:rsidRPr="008E186E">
        <w:rPr>
          <w:rStyle w:val="Hyperlink"/>
          <w:noProof/>
        </w:rPr>
        <w:t>Class Relative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_Toc468649676 \h </w:instrText>
      </w:r>
      <w:r>
        <w:rPr>
          <w:noProof/>
          <w:webHidden/>
        </w:rPr>
      </w:r>
      <w:r>
        <w:rPr>
          <w:noProof/>
          <w:webHidden/>
        </w:rPr>
        <w:fldChar w:fldCharType="separate"/>
      </w:r>
      <w:ins w:id="768" w:author="Cory Casanave" w:date="2016-12-06T18:27:00Z">
        <w:r w:rsidR="00CD51EF">
          <w:rPr>
            <w:noProof/>
            <w:webHidden/>
          </w:rPr>
          <w:t>233</w:t>
        </w:r>
      </w:ins>
      <w:del w:id="769"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6EC9DD87" w14:textId="2F84A3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"_Toc468649677"</w:instrText>
      </w:r>
      <w:r w:rsidRPr="008E186E">
        <w:rPr>
          <w:rStyle w:val="Hyperlink"/>
          <w:noProof/>
        </w:rPr>
        <w:instrText xml:space="preserve"> </w:instrText>
      </w:r>
      <w:r w:rsidRPr="008E186E">
        <w:rPr>
          <w:rStyle w:val="Hyperlink"/>
          <w:noProof/>
        </w:rPr>
        <w:fldChar w:fldCharType="separate"/>
      </w:r>
      <w:r w:rsidRPr="008E186E">
        <w:rPr>
          <w:rStyle w:val="Hyperlink"/>
          <w:noProof/>
        </w:rPr>
        <w:t>9.14.14</w:t>
      </w:r>
      <w:r>
        <w:rPr>
          <w:rFonts w:asciiTheme="minorHAnsi" w:eastAsiaTheme="minorEastAsia" w:hAnsiTheme="minorHAnsi" w:cstheme="minorBidi"/>
          <w:noProof/>
          <w:sz w:val="22"/>
          <w:szCs w:val="22"/>
        </w:rPr>
        <w:tab/>
      </w:r>
      <w:r w:rsidRPr="008E186E">
        <w:rPr>
          <w:rStyle w:val="Hyperlink"/>
          <w:noProof/>
        </w:rPr>
        <w:t>Class Spacial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_Toc468649677 \h </w:instrText>
      </w:r>
      <w:r>
        <w:rPr>
          <w:noProof/>
          <w:webHidden/>
        </w:rPr>
      </w:r>
      <w:r>
        <w:rPr>
          <w:noProof/>
          <w:webHidden/>
        </w:rPr>
        <w:fldChar w:fldCharType="separate"/>
      </w:r>
      <w:ins w:id="770" w:author="Cory Casanave" w:date="2016-12-06T18:27:00Z">
        <w:r w:rsidR="00CD51EF">
          <w:rPr>
            <w:noProof/>
            <w:webHidden/>
          </w:rPr>
          <w:t>233</w:t>
        </w:r>
      </w:ins>
      <w:del w:id="771"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51447B67" w14:textId="2FF752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"_Toc468649678"</w:instrText>
      </w:r>
      <w:r w:rsidRPr="008E186E">
        <w:rPr>
          <w:rStyle w:val="Hyperlink"/>
          <w:noProof/>
        </w:rPr>
        <w:instrText xml:space="preserve"> </w:instrText>
      </w:r>
      <w:r w:rsidRPr="008E186E">
        <w:rPr>
          <w:rStyle w:val="Hyperlink"/>
          <w:noProof/>
        </w:rPr>
        <w:fldChar w:fldCharType="separate"/>
      </w:r>
      <w:r w:rsidRPr="008E186E">
        <w:rPr>
          <w:rStyle w:val="Hyperlink"/>
          <w:noProof/>
        </w:rPr>
        <w:t>9.14.15</w:t>
      </w:r>
      <w:r>
        <w:rPr>
          <w:rFonts w:asciiTheme="minorHAnsi" w:eastAsiaTheme="minorEastAsia" w:hAnsiTheme="minorHAnsi" w:cstheme="minorBidi"/>
          <w:noProof/>
          <w:sz w:val="22"/>
          <w:szCs w:val="22"/>
        </w:rPr>
        <w:tab/>
      </w:r>
      <w:r w:rsidRPr="008E186E">
        <w:rPr>
          <w:rStyle w:val="Hyperlink"/>
          <w:noProof/>
        </w:rPr>
        <w:t>Association Topological Region</w:t>
      </w:r>
      <w:r>
        <w:rPr>
          <w:noProof/>
          <w:webHidden/>
        </w:rPr>
        <w:tab/>
      </w:r>
      <w:r>
        <w:rPr>
          <w:noProof/>
          <w:webHidden/>
        </w:rPr>
        <w:fldChar w:fldCharType="begin"/>
      </w:r>
      <w:r>
        <w:rPr>
          <w:noProof/>
          <w:webHidden/>
        </w:rPr>
        <w:instrText xml:space="preserve"> PAGEREF _Toc468649678 \h </w:instrText>
      </w:r>
      <w:r>
        <w:rPr>
          <w:noProof/>
          <w:webHidden/>
        </w:rPr>
      </w:r>
      <w:r>
        <w:rPr>
          <w:noProof/>
          <w:webHidden/>
        </w:rPr>
        <w:fldChar w:fldCharType="separate"/>
      </w:r>
      <w:ins w:id="772" w:author="Cory Casanave" w:date="2016-12-06T18:27:00Z">
        <w:r w:rsidR="00CD51EF">
          <w:rPr>
            <w:noProof/>
            <w:webHidden/>
          </w:rPr>
          <w:t>234</w:t>
        </w:r>
      </w:ins>
      <w:del w:id="773"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4B3F05E5" w14:textId="6C57F70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"_Toc468649679"</w:instrText>
      </w:r>
      <w:r w:rsidRPr="008E186E">
        <w:rPr>
          <w:rStyle w:val="Hyperlink"/>
          <w:noProof/>
        </w:rPr>
        <w:instrText xml:space="preserve"> </w:instrText>
      </w:r>
      <w:r w:rsidRPr="008E186E">
        <w:rPr>
          <w:rStyle w:val="Hyperlink"/>
          <w:noProof/>
        </w:rPr>
        <w:fldChar w:fldCharType="separate"/>
      </w:r>
      <w:r w:rsidRPr="008E186E">
        <w:rPr>
          <w:rStyle w:val="Hyperlink"/>
          <w:noProof/>
        </w:rPr>
        <w:t>9.14.16</w:t>
      </w:r>
      <w:r>
        <w:rPr>
          <w:rFonts w:asciiTheme="minorHAnsi" w:eastAsiaTheme="minorEastAsia" w:hAnsiTheme="minorHAnsi" w:cstheme="minorBidi"/>
          <w:noProof/>
          <w:sz w:val="22"/>
          <w:szCs w:val="22"/>
        </w:rPr>
        <w:tab/>
      </w:r>
      <w:r w:rsidRPr="008E186E">
        <w:rPr>
          <w:rStyle w:val="Hyperlink"/>
          <w:noProof/>
        </w:rPr>
        <w:t>Class Topology</w:t>
      </w:r>
      <w:r>
        <w:rPr>
          <w:noProof/>
          <w:webHidden/>
        </w:rPr>
        <w:tab/>
      </w:r>
      <w:r>
        <w:rPr>
          <w:noProof/>
          <w:webHidden/>
        </w:rPr>
        <w:fldChar w:fldCharType="begin"/>
      </w:r>
      <w:r>
        <w:rPr>
          <w:noProof/>
          <w:webHidden/>
        </w:rPr>
        <w:instrText xml:space="preserve"> PAGEREF _Toc468649679 \h </w:instrText>
      </w:r>
      <w:r>
        <w:rPr>
          <w:noProof/>
          <w:webHidden/>
        </w:rPr>
      </w:r>
      <w:r>
        <w:rPr>
          <w:noProof/>
          <w:webHidden/>
        </w:rPr>
        <w:fldChar w:fldCharType="separate"/>
      </w:r>
      <w:ins w:id="774" w:author="Cory Casanave" w:date="2016-12-06T18:27:00Z">
        <w:r w:rsidR="00CD51EF">
          <w:rPr>
            <w:noProof/>
            <w:webHidden/>
          </w:rPr>
          <w:t>234</w:t>
        </w:r>
      </w:ins>
      <w:del w:id="775"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4BD1F61C" w14:textId="5FC2CB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"_Toc468649680"</w:instrText>
      </w:r>
      <w:r w:rsidRPr="008E186E">
        <w:rPr>
          <w:rStyle w:val="Hyperlink"/>
          <w:noProof/>
        </w:rPr>
        <w:instrText xml:space="preserve"> </w:instrText>
      </w:r>
      <w:r w:rsidRPr="008E186E">
        <w:rPr>
          <w:rStyle w:val="Hyperlink"/>
          <w:noProof/>
        </w:rPr>
        <w:fldChar w:fldCharType="separate"/>
      </w:r>
      <w:r w:rsidRPr="008E186E">
        <w:rPr>
          <w:rStyle w:val="Hyperlink"/>
          <w:noProof/>
        </w:rPr>
        <w:t>9.14.17</w:t>
      </w:r>
      <w:r>
        <w:rPr>
          <w:rFonts w:asciiTheme="minorHAnsi" w:eastAsiaTheme="minorEastAsia" w:hAnsiTheme="minorHAnsi" w:cstheme="minorBidi"/>
          <w:noProof/>
          <w:sz w:val="22"/>
          <w:szCs w:val="22"/>
        </w:rPr>
        <w:tab/>
      </w:r>
      <w:r w:rsidRPr="008E186E">
        <w:rPr>
          <w:rStyle w:val="Hyperlink"/>
          <w:noProof/>
        </w:rPr>
        <w:t>Class World Geodetic System</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_Toc468649680 \h </w:instrText>
      </w:r>
      <w:r>
        <w:rPr>
          <w:noProof/>
          <w:webHidden/>
        </w:rPr>
      </w:r>
      <w:r>
        <w:rPr>
          <w:noProof/>
          <w:webHidden/>
        </w:rPr>
        <w:fldChar w:fldCharType="separate"/>
      </w:r>
      <w:ins w:id="776" w:author="Cory Casanave" w:date="2016-12-06T18:27:00Z">
        <w:r w:rsidR="00CD51EF">
          <w:rPr>
            <w:noProof/>
            <w:webHidden/>
          </w:rPr>
          <w:t>234</w:t>
        </w:r>
      </w:ins>
      <w:del w:id="777"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50DB7ACB" w14:textId="7F50786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"_Toc468649681"</w:instrText>
      </w:r>
      <w:r w:rsidRPr="008E186E">
        <w:rPr>
          <w:rStyle w:val="Hyperlink"/>
          <w:noProof/>
        </w:rPr>
        <w:instrText xml:space="preserve"> </w:instrText>
      </w:r>
      <w:r w:rsidRPr="008E186E">
        <w:rPr>
          <w:rStyle w:val="Hyperlink"/>
          <w:noProof/>
        </w:rPr>
        <w:fldChar w:fldCharType="separate"/>
      </w:r>
      <w:r w:rsidRPr="008E186E">
        <w:rPr>
          <w:rStyle w:val="Hyperlink"/>
          <w:noProof/>
        </w:rPr>
        <w:t>9.15</w:t>
      </w:r>
      <w:r>
        <w:rPr>
          <w:rFonts w:asciiTheme="minorHAnsi" w:eastAsiaTheme="minorEastAsia" w:hAnsiTheme="minorHAnsi" w:cstheme="minorBidi"/>
          <w:noProof/>
          <w:sz w:val="22"/>
          <w:szCs w:val="22"/>
        </w:rPr>
        <w:tab/>
      </w:r>
      <w:r w:rsidRPr="008E186E">
        <w:rPr>
          <w:rStyle w:val="Hyperlink"/>
          <w:noProof/>
        </w:rPr>
        <w:t>Threat-risk-conceptual-model::Generic Concept Library::Objectives</w:t>
      </w:r>
      <w:r>
        <w:rPr>
          <w:noProof/>
          <w:webHidden/>
        </w:rPr>
        <w:tab/>
      </w:r>
      <w:r>
        <w:rPr>
          <w:noProof/>
          <w:webHidden/>
        </w:rPr>
        <w:fldChar w:fldCharType="begin"/>
      </w:r>
      <w:r>
        <w:rPr>
          <w:noProof/>
          <w:webHidden/>
        </w:rPr>
        <w:instrText xml:space="preserve"> PAGEREF _Toc468649681 \h </w:instrText>
      </w:r>
      <w:r>
        <w:rPr>
          <w:noProof/>
          <w:webHidden/>
        </w:rPr>
      </w:r>
      <w:r>
        <w:rPr>
          <w:noProof/>
          <w:webHidden/>
        </w:rPr>
        <w:fldChar w:fldCharType="separate"/>
      </w:r>
      <w:ins w:id="778" w:author="Cory Casanave" w:date="2016-12-06T18:27:00Z">
        <w:r w:rsidR="00CD51EF">
          <w:rPr>
            <w:noProof/>
            <w:webHidden/>
          </w:rPr>
          <w:t>236</w:t>
        </w:r>
      </w:ins>
      <w:del w:id="779" w:author="Cory Casanave" w:date="2016-12-06T18:22:00Z">
        <w:r w:rsidR="00041B4E" w:rsidDel="00606FC4">
          <w:rPr>
            <w:noProof/>
            <w:webHidden/>
          </w:rPr>
          <w:delText>265</w:delText>
        </w:r>
      </w:del>
      <w:r>
        <w:rPr>
          <w:noProof/>
          <w:webHidden/>
        </w:rPr>
        <w:fldChar w:fldCharType="end"/>
      </w:r>
      <w:r w:rsidRPr="008E186E">
        <w:rPr>
          <w:rStyle w:val="Hyperlink"/>
          <w:noProof/>
        </w:rPr>
        <w:fldChar w:fldCharType="end"/>
      </w:r>
    </w:p>
    <w:p w14:paraId="0F02A9CC" w14:textId="7A83F2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"_Toc468649682"</w:instrText>
      </w:r>
      <w:r w:rsidRPr="008E186E">
        <w:rPr>
          <w:rStyle w:val="Hyperlink"/>
          <w:noProof/>
        </w:rPr>
        <w:instrText xml:space="preserve"> </w:instrText>
      </w:r>
      <w:r w:rsidRPr="008E186E">
        <w:rPr>
          <w:rStyle w:val="Hyperlink"/>
          <w:noProof/>
        </w:rPr>
        <w:fldChar w:fldCharType="separate"/>
      </w:r>
      <w:r w:rsidRPr="008E186E">
        <w:rPr>
          <w:rStyle w:val="Hyperlink"/>
          <w:noProof/>
        </w:rPr>
        <w:t>9.15.1</w:t>
      </w:r>
      <w:r>
        <w:rPr>
          <w:rFonts w:asciiTheme="minorHAnsi" w:eastAsiaTheme="minorEastAsia" w:hAnsiTheme="minorHAnsi" w:cstheme="minorBidi"/>
          <w:noProof/>
          <w:sz w:val="22"/>
          <w:szCs w:val="22"/>
        </w:rPr>
        <w:tab/>
      </w:r>
      <w:r w:rsidRPr="008E186E">
        <w:rPr>
          <w:rStyle w:val="Hyperlink"/>
          <w:noProof/>
        </w:rPr>
        <w:t>Diagram: Objectives</w:t>
      </w:r>
      <w:r>
        <w:rPr>
          <w:noProof/>
          <w:webHidden/>
        </w:rPr>
        <w:tab/>
      </w:r>
      <w:r>
        <w:rPr>
          <w:noProof/>
          <w:webHidden/>
        </w:rPr>
        <w:fldChar w:fldCharType="begin"/>
      </w:r>
      <w:r>
        <w:rPr>
          <w:noProof/>
          <w:webHidden/>
        </w:rPr>
        <w:instrText xml:space="preserve"> PAGEREF _Toc468649682 \h </w:instrText>
      </w:r>
      <w:r>
        <w:rPr>
          <w:noProof/>
          <w:webHidden/>
        </w:rPr>
      </w:r>
      <w:r>
        <w:rPr>
          <w:noProof/>
          <w:webHidden/>
        </w:rPr>
        <w:fldChar w:fldCharType="separate"/>
      </w:r>
      <w:ins w:id="780" w:author="Cory Casanave" w:date="2016-12-06T18:27:00Z">
        <w:r w:rsidR="00CD51EF">
          <w:rPr>
            <w:noProof/>
            <w:webHidden/>
          </w:rPr>
          <w:t>236</w:t>
        </w:r>
      </w:ins>
      <w:del w:id="781" w:author="Cory Casanave" w:date="2016-12-06T18:22:00Z">
        <w:r w:rsidR="00041B4E" w:rsidDel="00606FC4">
          <w:rPr>
            <w:noProof/>
            <w:webHidden/>
          </w:rPr>
          <w:delText>265</w:delText>
        </w:r>
      </w:del>
      <w:r>
        <w:rPr>
          <w:noProof/>
          <w:webHidden/>
        </w:rPr>
        <w:fldChar w:fldCharType="end"/>
      </w:r>
      <w:r w:rsidRPr="008E186E">
        <w:rPr>
          <w:rStyle w:val="Hyperlink"/>
          <w:noProof/>
        </w:rPr>
        <w:fldChar w:fldCharType="end"/>
      </w:r>
    </w:p>
    <w:p w14:paraId="7438A7BC" w14:textId="4A48166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"_Toc468649683"</w:instrText>
      </w:r>
      <w:r w:rsidRPr="008E186E">
        <w:rPr>
          <w:rStyle w:val="Hyperlink"/>
          <w:noProof/>
        </w:rPr>
        <w:instrText xml:space="preserve"> </w:instrText>
      </w:r>
      <w:r w:rsidRPr="008E186E">
        <w:rPr>
          <w:rStyle w:val="Hyperlink"/>
          <w:noProof/>
        </w:rPr>
        <w:fldChar w:fldCharType="separate"/>
      </w:r>
      <w:r w:rsidRPr="008E186E">
        <w:rPr>
          <w:rStyle w:val="Hyperlink"/>
          <w:noProof/>
        </w:rPr>
        <w:t>9.15.2</w:t>
      </w:r>
      <w:r>
        <w:rPr>
          <w:rFonts w:asciiTheme="minorHAnsi" w:eastAsiaTheme="minorEastAsia" w:hAnsiTheme="minorHAnsi" w:cstheme="minorBidi"/>
          <w:noProof/>
          <w:sz w:val="22"/>
          <w:szCs w:val="22"/>
        </w:rPr>
        <w:tab/>
      </w:r>
      <w:r w:rsidRPr="008E186E">
        <w:rPr>
          <w:rStyle w:val="Hyperlink"/>
          <w:noProof/>
        </w:rPr>
        <w:t>Class Benefit</w:t>
      </w:r>
      <w:r>
        <w:rPr>
          <w:noProof/>
          <w:webHidden/>
        </w:rPr>
        <w:tab/>
      </w:r>
      <w:r>
        <w:rPr>
          <w:noProof/>
          <w:webHidden/>
        </w:rPr>
        <w:fldChar w:fldCharType="begin"/>
      </w:r>
      <w:r>
        <w:rPr>
          <w:noProof/>
          <w:webHidden/>
        </w:rPr>
        <w:instrText xml:space="preserve"> PAGEREF _Toc468649683 \h </w:instrText>
      </w:r>
      <w:r>
        <w:rPr>
          <w:noProof/>
          <w:webHidden/>
        </w:rPr>
      </w:r>
      <w:r>
        <w:rPr>
          <w:noProof/>
          <w:webHidden/>
        </w:rPr>
        <w:fldChar w:fldCharType="separate"/>
      </w:r>
      <w:ins w:id="782" w:author="Cory Casanave" w:date="2016-12-06T18:27:00Z">
        <w:r w:rsidR="00CD51EF">
          <w:rPr>
            <w:noProof/>
            <w:webHidden/>
          </w:rPr>
          <w:t>237</w:t>
        </w:r>
      </w:ins>
      <w:del w:id="783" w:author="Cory Casanave" w:date="2016-12-06T18:22:00Z">
        <w:r w:rsidR="00041B4E" w:rsidDel="00606FC4">
          <w:rPr>
            <w:noProof/>
            <w:webHidden/>
          </w:rPr>
          <w:delText>266</w:delText>
        </w:r>
      </w:del>
      <w:r>
        <w:rPr>
          <w:noProof/>
          <w:webHidden/>
        </w:rPr>
        <w:fldChar w:fldCharType="end"/>
      </w:r>
      <w:r w:rsidRPr="008E186E">
        <w:rPr>
          <w:rStyle w:val="Hyperlink"/>
          <w:noProof/>
        </w:rPr>
        <w:fldChar w:fldCharType="end"/>
      </w:r>
    </w:p>
    <w:p w14:paraId="3C87D314" w14:textId="3F1B8CC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"_Toc468649684"</w:instrText>
      </w:r>
      <w:r w:rsidRPr="008E186E">
        <w:rPr>
          <w:rStyle w:val="Hyperlink"/>
          <w:noProof/>
        </w:rPr>
        <w:instrText xml:space="preserve"> </w:instrText>
      </w:r>
      <w:r w:rsidRPr="008E186E">
        <w:rPr>
          <w:rStyle w:val="Hyperlink"/>
          <w:noProof/>
        </w:rPr>
        <w:fldChar w:fldCharType="separate"/>
      </w:r>
      <w:r w:rsidRPr="008E186E">
        <w:rPr>
          <w:rStyle w:val="Hyperlink"/>
          <w:noProof/>
        </w:rPr>
        <w:t>9.15.3</w:t>
      </w:r>
      <w:r>
        <w:rPr>
          <w:rFonts w:asciiTheme="minorHAnsi" w:eastAsiaTheme="minorEastAsia" w:hAnsiTheme="minorHAnsi" w:cstheme="minorBidi"/>
          <w:noProof/>
          <w:sz w:val="22"/>
          <w:szCs w:val="22"/>
        </w:rPr>
        <w:tab/>
      </w:r>
      <w:r w:rsidRPr="008E186E">
        <w:rPr>
          <w:rStyle w:val="Hyperlink"/>
          <w:noProof/>
        </w:rPr>
        <w:t>Class Consequence</w:t>
      </w:r>
      <w:r>
        <w:rPr>
          <w:noProof/>
          <w:webHidden/>
        </w:rPr>
        <w:tab/>
      </w:r>
      <w:r>
        <w:rPr>
          <w:noProof/>
          <w:webHidden/>
        </w:rPr>
        <w:fldChar w:fldCharType="begin"/>
      </w:r>
      <w:r>
        <w:rPr>
          <w:noProof/>
          <w:webHidden/>
        </w:rPr>
        <w:instrText xml:space="preserve"> PAGEREF _Toc468649684 \h </w:instrText>
      </w:r>
      <w:r>
        <w:rPr>
          <w:noProof/>
          <w:webHidden/>
        </w:rPr>
      </w:r>
      <w:r>
        <w:rPr>
          <w:noProof/>
          <w:webHidden/>
        </w:rPr>
        <w:fldChar w:fldCharType="separate"/>
      </w:r>
      <w:ins w:id="784" w:author="Cory Casanave" w:date="2016-12-06T18:27:00Z">
        <w:r w:rsidR="00CD51EF">
          <w:rPr>
            <w:noProof/>
            <w:webHidden/>
          </w:rPr>
          <w:t>237</w:t>
        </w:r>
      </w:ins>
      <w:del w:id="785" w:author="Cory Casanave" w:date="2016-12-06T18:22:00Z">
        <w:r w:rsidR="00041B4E" w:rsidDel="00606FC4">
          <w:rPr>
            <w:noProof/>
            <w:webHidden/>
          </w:rPr>
          <w:delText>266</w:delText>
        </w:r>
      </w:del>
      <w:r>
        <w:rPr>
          <w:noProof/>
          <w:webHidden/>
        </w:rPr>
        <w:fldChar w:fldCharType="end"/>
      </w:r>
      <w:r w:rsidRPr="008E186E">
        <w:rPr>
          <w:rStyle w:val="Hyperlink"/>
          <w:noProof/>
        </w:rPr>
        <w:fldChar w:fldCharType="end"/>
      </w:r>
    </w:p>
    <w:p w14:paraId="41B982CD" w14:textId="1206992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"_Toc468649685"</w:instrText>
      </w:r>
      <w:r w:rsidRPr="008E186E">
        <w:rPr>
          <w:rStyle w:val="Hyperlink"/>
          <w:noProof/>
        </w:rPr>
        <w:instrText xml:space="preserve"> </w:instrText>
      </w:r>
      <w:r w:rsidRPr="008E186E">
        <w:rPr>
          <w:rStyle w:val="Hyperlink"/>
          <w:noProof/>
        </w:rPr>
        <w:fldChar w:fldCharType="separate"/>
      </w:r>
      <w:r w:rsidRPr="008E186E">
        <w:rPr>
          <w:rStyle w:val="Hyperlink"/>
          <w:noProof/>
        </w:rPr>
        <w:t>9.15.4</w:t>
      </w:r>
      <w:r>
        <w:rPr>
          <w:rFonts w:asciiTheme="minorHAnsi" w:eastAsiaTheme="minorEastAsia" w:hAnsiTheme="minorHAnsi" w:cstheme="minorBidi"/>
          <w:noProof/>
          <w:sz w:val="22"/>
          <w:szCs w:val="22"/>
        </w:rPr>
        <w:tab/>
      </w:r>
      <w:r w:rsidRPr="008E186E">
        <w:rPr>
          <w:rStyle w:val="Hyperlink"/>
          <w:noProof/>
        </w:rPr>
        <w:t>Association Class Consequence of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_Toc468649685 \h </w:instrText>
      </w:r>
      <w:r>
        <w:rPr>
          <w:noProof/>
          <w:webHidden/>
        </w:rPr>
      </w:r>
      <w:r>
        <w:rPr>
          <w:noProof/>
          <w:webHidden/>
        </w:rPr>
        <w:fldChar w:fldCharType="separate"/>
      </w:r>
      <w:ins w:id="786" w:author="Cory Casanave" w:date="2016-12-06T18:27:00Z">
        <w:r w:rsidR="00CD51EF">
          <w:rPr>
            <w:noProof/>
            <w:webHidden/>
          </w:rPr>
          <w:t>239</w:t>
        </w:r>
      </w:ins>
      <w:del w:id="787" w:author="Cory Casanave" w:date="2016-12-06T18:22:00Z">
        <w:r w:rsidR="00041B4E" w:rsidDel="00606FC4">
          <w:rPr>
            <w:noProof/>
            <w:webHidden/>
          </w:rPr>
          <w:delText>268</w:delText>
        </w:r>
      </w:del>
      <w:r>
        <w:rPr>
          <w:noProof/>
          <w:webHidden/>
        </w:rPr>
        <w:fldChar w:fldCharType="end"/>
      </w:r>
      <w:r w:rsidRPr="008E186E">
        <w:rPr>
          <w:rStyle w:val="Hyperlink"/>
          <w:noProof/>
        </w:rPr>
        <w:fldChar w:fldCharType="end"/>
      </w:r>
    </w:p>
    <w:p w14:paraId="04DBD8D4" w14:textId="41A099E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"_Toc468649686"</w:instrText>
      </w:r>
      <w:r w:rsidRPr="008E186E">
        <w:rPr>
          <w:rStyle w:val="Hyperlink"/>
          <w:noProof/>
        </w:rPr>
        <w:instrText xml:space="preserve"> </w:instrText>
      </w:r>
      <w:r w:rsidRPr="008E186E">
        <w:rPr>
          <w:rStyle w:val="Hyperlink"/>
          <w:noProof/>
        </w:rPr>
        <w:fldChar w:fldCharType="separate"/>
      </w:r>
      <w:r w:rsidRPr="008E186E">
        <w:rPr>
          <w:rStyle w:val="Hyperlink"/>
          <w:noProof/>
        </w:rPr>
        <w:t>9.15.5</w:t>
      </w:r>
      <w:r>
        <w:rPr>
          <w:rFonts w:asciiTheme="minorHAnsi" w:eastAsiaTheme="minorEastAsia" w:hAnsiTheme="minorHAnsi" w:cstheme="minorBidi"/>
          <w:noProof/>
          <w:sz w:val="22"/>
          <w:szCs w:val="22"/>
        </w:rPr>
        <w:tab/>
      </w:r>
      <w:r w:rsidRPr="008E186E">
        <w:rPr>
          <w:rStyle w:val="Hyperlink"/>
          <w:noProof/>
        </w:rPr>
        <w:t>Class Desirability Assessment</w:t>
      </w:r>
      <w:r>
        <w:rPr>
          <w:noProof/>
          <w:webHidden/>
        </w:rPr>
        <w:tab/>
      </w:r>
      <w:r>
        <w:rPr>
          <w:noProof/>
          <w:webHidden/>
        </w:rPr>
        <w:fldChar w:fldCharType="begin"/>
      </w:r>
      <w:r>
        <w:rPr>
          <w:noProof/>
          <w:webHidden/>
        </w:rPr>
        <w:instrText xml:space="preserve"> PAGEREF _Toc468649686 \h </w:instrText>
      </w:r>
      <w:r>
        <w:rPr>
          <w:noProof/>
          <w:webHidden/>
        </w:rPr>
      </w:r>
      <w:r>
        <w:rPr>
          <w:noProof/>
          <w:webHidden/>
        </w:rPr>
        <w:fldChar w:fldCharType="separate"/>
      </w:r>
      <w:ins w:id="788" w:author="Cory Casanave" w:date="2016-12-06T18:27:00Z">
        <w:r w:rsidR="00CD51EF">
          <w:rPr>
            <w:noProof/>
            <w:webHidden/>
          </w:rPr>
          <w:t>240</w:t>
        </w:r>
      </w:ins>
      <w:del w:id="789" w:author="Cory Casanave" w:date="2016-12-06T18:22:00Z">
        <w:r w:rsidR="00041B4E" w:rsidDel="00606FC4">
          <w:rPr>
            <w:noProof/>
            <w:webHidden/>
          </w:rPr>
          <w:delText>269</w:delText>
        </w:r>
      </w:del>
      <w:r>
        <w:rPr>
          <w:noProof/>
          <w:webHidden/>
        </w:rPr>
        <w:fldChar w:fldCharType="end"/>
      </w:r>
      <w:r w:rsidRPr="008E186E">
        <w:rPr>
          <w:rStyle w:val="Hyperlink"/>
          <w:noProof/>
        </w:rPr>
        <w:fldChar w:fldCharType="end"/>
      </w:r>
    </w:p>
    <w:p w14:paraId="0119F524" w14:textId="60FDEA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"_Toc468649687"</w:instrText>
      </w:r>
      <w:r w:rsidRPr="008E186E">
        <w:rPr>
          <w:rStyle w:val="Hyperlink"/>
          <w:noProof/>
        </w:rPr>
        <w:instrText xml:space="preserve"> </w:instrText>
      </w:r>
      <w:r w:rsidRPr="008E186E">
        <w:rPr>
          <w:rStyle w:val="Hyperlink"/>
          <w:noProof/>
        </w:rPr>
        <w:fldChar w:fldCharType="separate"/>
      </w:r>
      <w:r w:rsidRPr="008E186E">
        <w:rPr>
          <w:rStyle w:val="Hyperlink"/>
          <w:noProof/>
        </w:rPr>
        <w:t>9.15.6</w:t>
      </w:r>
      <w:r>
        <w:rPr>
          <w:rFonts w:asciiTheme="minorHAnsi" w:eastAsiaTheme="minorEastAsia" w:hAnsiTheme="minorHAnsi" w:cstheme="minorBidi"/>
          <w:noProof/>
          <w:sz w:val="22"/>
          <w:szCs w:val="22"/>
        </w:rPr>
        <w:tab/>
      </w:r>
      <w:r w:rsidRPr="008E186E">
        <w:rPr>
          <w:rStyle w:val="Hyperlink"/>
          <w:noProof/>
        </w:rPr>
        <w:t>Class Means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_Toc468649687 \h </w:instrText>
      </w:r>
      <w:r>
        <w:rPr>
          <w:noProof/>
          <w:webHidden/>
        </w:rPr>
      </w:r>
      <w:r>
        <w:rPr>
          <w:noProof/>
          <w:webHidden/>
        </w:rPr>
        <w:fldChar w:fldCharType="separate"/>
      </w:r>
      <w:ins w:id="790" w:author="Cory Casanave" w:date="2016-12-06T18:27:00Z">
        <w:r w:rsidR="00CD51EF">
          <w:rPr>
            <w:noProof/>
            <w:webHidden/>
          </w:rPr>
          <w:t>240</w:t>
        </w:r>
      </w:ins>
      <w:del w:id="791" w:author="Cory Casanave" w:date="2016-12-06T18:22:00Z">
        <w:r w:rsidR="00041B4E" w:rsidDel="00606FC4">
          <w:rPr>
            <w:noProof/>
            <w:webHidden/>
          </w:rPr>
          <w:delText>269</w:delText>
        </w:r>
      </w:del>
      <w:r>
        <w:rPr>
          <w:noProof/>
          <w:webHidden/>
        </w:rPr>
        <w:fldChar w:fldCharType="end"/>
      </w:r>
      <w:r w:rsidRPr="008E186E">
        <w:rPr>
          <w:rStyle w:val="Hyperlink"/>
          <w:noProof/>
        </w:rPr>
        <w:fldChar w:fldCharType="end"/>
      </w:r>
    </w:p>
    <w:p w14:paraId="5BDE1B6D" w14:textId="6695C0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"_Toc468649688"</w:instrText>
      </w:r>
      <w:r w:rsidRPr="008E186E">
        <w:rPr>
          <w:rStyle w:val="Hyperlink"/>
          <w:noProof/>
        </w:rPr>
        <w:instrText xml:space="preserve"> </w:instrText>
      </w:r>
      <w:r w:rsidRPr="008E186E">
        <w:rPr>
          <w:rStyle w:val="Hyperlink"/>
          <w:noProof/>
        </w:rPr>
        <w:fldChar w:fldCharType="separate"/>
      </w:r>
      <w:r w:rsidRPr="008E186E">
        <w:rPr>
          <w:rStyle w:val="Hyperlink"/>
          <w:noProof/>
        </w:rPr>
        <w:t>9.15.7</w:t>
      </w:r>
      <w:r>
        <w:rPr>
          <w:rFonts w:asciiTheme="minorHAnsi" w:eastAsiaTheme="minorEastAsia" w:hAnsiTheme="minorHAnsi" w:cstheme="minorBidi"/>
          <w:noProof/>
          <w:sz w:val="22"/>
          <w:szCs w:val="22"/>
        </w:rPr>
        <w:tab/>
      </w:r>
      <w:r w:rsidRPr="008E186E">
        <w:rPr>
          <w:rStyle w:val="Hyperlink"/>
          <w:noProof/>
        </w:rPr>
        <w:t>Association Class Means To End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_Toc468649688 \h </w:instrText>
      </w:r>
      <w:r>
        <w:rPr>
          <w:noProof/>
          <w:webHidden/>
        </w:rPr>
      </w:r>
      <w:r>
        <w:rPr>
          <w:noProof/>
          <w:webHidden/>
        </w:rPr>
        <w:fldChar w:fldCharType="separate"/>
      </w:r>
      <w:ins w:id="792" w:author="Cory Casanave" w:date="2016-12-06T18:27:00Z">
        <w:r w:rsidR="00CD51EF">
          <w:rPr>
            <w:noProof/>
            <w:webHidden/>
          </w:rPr>
          <w:t>241</w:t>
        </w:r>
      </w:ins>
      <w:del w:id="793" w:author="Cory Casanave" w:date="2016-12-06T18:22:00Z">
        <w:r w:rsidR="00041B4E" w:rsidDel="00606FC4">
          <w:rPr>
            <w:noProof/>
            <w:webHidden/>
          </w:rPr>
          <w:delText>270</w:delText>
        </w:r>
      </w:del>
      <w:r>
        <w:rPr>
          <w:noProof/>
          <w:webHidden/>
        </w:rPr>
        <w:fldChar w:fldCharType="end"/>
      </w:r>
      <w:r w:rsidRPr="008E186E">
        <w:rPr>
          <w:rStyle w:val="Hyperlink"/>
          <w:noProof/>
        </w:rPr>
        <w:fldChar w:fldCharType="end"/>
      </w:r>
    </w:p>
    <w:p w14:paraId="72CF0B06" w14:textId="3202A7B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"_Toc468649689"</w:instrText>
      </w:r>
      <w:r w:rsidRPr="008E186E">
        <w:rPr>
          <w:rStyle w:val="Hyperlink"/>
          <w:noProof/>
        </w:rPr>
        <w:instrText xml:space="preserve"> </w:instrText>
      </w:r>
      <w:r w:rsidRPr="008E186E">
        <w:rPr>
          <w:rStyle w:val="Hyperlink"/>
          <w:noProof/>
        </w:rPr>
        <w:fldChar w:fldCharType="separate"/>
      </w:r>
      <w:r w:rsidRPr="008E186E">
        <w:rPr>
          <w:rStyle w:val="Hyperlink"/>
          <w:noProof/>
        </w:rPr>
        <w:t>9.15.8</w:t>
      </w:r>
      <w:r>
        <w:rPr>
          <w:rFonts w:asciiTheme="minorHAnsi" w:eastAsiaTheme="minorEastAsia" w:hAnsiTheme="minorHAnsi" w:cstheme="minorBidi"/>
          <w:noProof/>
          <w:sz w:val="22"/>
          <w:szCs w:val="22"/>
        </w:rPr>
        <w:tab/>
      </w:r>
      <w:r w:rsidRPr="008E186E">
        <w:rPr>
          <w:rStyle w:val="Hyperlink"/>
          <w:noProof/>
        </w:rPr>
        <w:t>Class Objective</w:t>
      </w:r>
      <w:r>
        <w:rPr>
          <w:noProof/>
          <w:webHidden/>
        </w:rPr>
        <w:tab/>
      </w:r>
      <w:r>
        <w:rPr>
          <w:noProof/>
          <w:webHidden/>
        </w:rPr>
        <w:fldChar w:fldCharType="begin"/>
      </w:r>
      <w:r>
        <w:rPr>
          <w:noProof/>
          <w:webHidden/>
        </w:rPr>
        <w:instrText xml:space="preserve"> PAGEREF _Toc468649689 \h </w:instrText>
      </w:r>
      <w:r>
        <w:rPr>
          <w:noProof/>
          <w:webHidden/>
        </w:rPr>
      </w:r>
      <w:r>
        <w:rPr>
          <w:noProof/>
          <w:webHidden/>
        </w:rPr>
        <w:fldChar w:fldCharType="separate"/>
      </w:r>
      <w:ins w:id="794" w:author="Cory Casanave" w:date="2016-12-06T18:27:00Z">
        <w:r w:rsidR="00CD51EF">
          <w:rPr>
            <w:noProof/>
            <w:webHidden/>
          </w:rPr>
          <w:t>241</w:t>
        </w:r>
      </w:ins>
      <w:del w:id="795" w:author="Cory Casanave" w:date="2016-12-06T18:22:00Z">
        <w:r w:rsidR="00041B4E" w:rsidDel="00606FC4">
          <w:rPr>
            <w:noProof/>
            <w:webHidden/>
          </w:rPr>
          <w:delText>270</w:delText>
        </w:r>
      </w:del>
      <w:r>
        <w:rPr>
          <w:noProof/>
          <w:webHidden/>
        </w:rPr>
        <w:fldChar w:fldCharType="end"/>
      </w:r>
      <w:r w:rsidRPr="008E186E">
        <w:rPr>
          <w:rStyle w:val="Hyperlink"/>
          <w:noProof/>
        </w:rPr>
        <w:fldChar w:fldCharType="end"/>
      </w:r>
    </w:p>
    <w:p w14:paraId="0BE6D61A" w14:textId="4B6984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"_Toc468649690"</w:instrText>
      </w:r>
      <w:r w:rsidRPr="008E186E">
        <w:rPr>
          <w:rStyle w:val="Hyperlink"/>
          <w:noProof/>
        </w:rPr>
        <w:instrText xml:space="preserve"> </w:instrText>
      </w:r>
      <w:r w:rsidRPr="008E186E">
        <w:rPr>
          <w:rStyle w:val="Hyperlink"/>
          <w:noProof/>
        </w:rPr>
        <w:fldChar w:fldCharType="separate"/>
      </w:r>
      <w:r w:rsidRPr="008E186E">
        <w:rPr>
          <w:rStyle w:val="Hyperlink"/>
          <w:noProof/>
        </w:rPr>
        <w:t>9.15.9</w:t>
      </w:r>
      <w:r>
        <w:rPr>
          <w:rFonts w:asciiTheme="minorHAnsi" w:eastAsiaTheme="minorEastAsia" w:hAnsiTheme="minorHAnsi" w:cstheme="minorBidi"/>
          <w:noProof/>
          <w:sz w:val="22"/>
          <w:szCs w:val="22"/>
        </w:rPr>
        <w:tab/>
      </w:r>
      <w:r w:rsidRPr="008E186E">
        <w:rPr>
          <w:rStyle w:val="Hyperlink"/>
          <w:noProof/>
        </w:rPr>
        <w:t>Association Class Objective of Stakeholder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_Toc468649690 \h </w:instrText>
      </w:r>
      <w:r>
        <w:rPr>
          <w:noProof/>
          <w:webHidden/>
        </w:rPr>
      </w:r>
      <w:r>
        <w:rPr>
          <w:noProof/>
          <w:webHidden/>
        </w:rPr>
        <w:fldChar w:fldCharType="separate"/>
      </w:r>
      <w:ins w:id="796" w:author="Cory Casanave" w:date="2016-12-06T18:27:00Z">
        <w:r w:rsidR="00CD51EF">
          <w:rPr>
            <w:noProof/>
            <w:webHidden/>
          </w:rPr>
          <w:t>243</w:t>
        </w:r>
      </w:ins>
      <w:del w:id="797" w:author="Cory Casanave" w:date="2016-12-06T18:22:00Z">
        <w:r w:rsidR="00041B4E" w:rsidDel="00606FC4">
          <w:rPr>
            <w:noProof/>
            <w:webHidden/>
          </w:rPr>
          <w:delText>272</w:delText>
        </w:r>
      </w:del>
      <w:r>
        <w:rPr>
          <w:noProof/>
          <w:webHidden/>
        </w:rPr>
        <w:fldChar w:fldCharType="end"/>
      </w:r>
      <w:r w:rsidRPr="008E186E">
        <w:rPr>
          <w:rStyle w:val="Hyperlink"/>
          <w:noProof/>
        </w:rPr>
        <w:fldChar w:fldCharType="end"/>
      </w:r>
    </w:p>
    <w:p w14:paraId="31B04CBB" w14:textId="31F11D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"_Toc468649691"</w:instrText>
      </w:r>
      <w:r w:rsidRPr="008E186E">
        <w:rPr>
          <w:rStyle w:val="Hyperlink"/>
          <w:noProof/>
        </w:rPr>
        <w:instrText xml:space="preserve"> </w:instrText>
      </w:r>
      <w:r w:rsidRPr="008E186E">
        <w:rPr>
          <w:rStyle w:val="Hyperlink"/>
          <w:noProof/>
        </w:rPr>
        <w:fldChar w:fldCharType="separate"/>
      </w:r>
      <w:r w:rsidRPr="008E186E">
        <w:rPr>
          <w:rStyle w:val="Hyperlink"/>
          <w:noProof/>
        </w:rPr>
        <w:t>9.15.10</w:t>
      </w:r>
      <w:r>
        <w:rPr>
          <w:rFonts w:asciiTheme="minorHAnsi" w:eastAsiaTheme="minorEastAsia" w:hAnsiTheme="minorHAnsi" w:cstheme="minorBidi"/>
          <w:noProof/>
          <w:sz w:val="22"/>
          <w:szCs w:val="22"/>
        </w:rPr>
        <w:tab/>
      </w:r>
      <w:r w:rsidRPr="008E186E">
        <w:rPr>
          <w:rStyle w:val="Hyperlink"/>
          <w:noProof/>
        </w:rPr>
        <w:t>Class Opportunity</w:t>
      </w:r>
      <w:r>
        <w:rPr>
          <w:noProof/>
          <w:webHidden/>
        </w:rPr>
        <w:tab/>
      </w:r>
      <w:r>
        <w:rPr>
          <w:noProof/>
          <w:webHidden/>
        </w:rPr>
        <w:fldChar w:fldCharType="begin"/>
      </w:r>
      <w:r>
        <w:rPr>
          <w:noProof/>
          <w:webHidden/>
        </w:rPr>
        <w:instrText xml:space="preserve"> PAGEREF _Toc468649691 \h </w:instrText>
      </w:r>
      <w:r>
        <w:rPr>
          <w:noProof/>
          <w:webHidden/>
        </w:rPr>
      </w:r>
      <w:r>
        <w:rPr>
          <w:noProof/>
          <w:webHidden/>
        </w:rPr>
        <w:fldChar w:fldCharType="separate"/>
      </w:r>
      <w:ins w:id="798" w:author="Cory Casanave" w:date="2016-12-06T18:27:00Z">
        <w:r w:rsidR="00CD51EF">
          <w:rPr>
            <w:noProof/>
            <w:webHidden/>
          </w:rPr>
          <w:t>243</w:t>
        </w:r>
      </w:ins>
      <w:del w:id="799" w:author="Cory Casanave" w:date="2016-12-06T18:22:00Z">
        <w:r w:rsidR="00041B4E" w:rsidDel="00606FC4">
          <w:rPr>
            <w:noProof/>
            <w:webHidden/>
          </w:rPr>
          <w:delText>272</w:delText>
        </w:r>
      </w:del>
      <w:r>
        <w:rPr>
          <w:noProof/>
          <w:webHidden/>
        </w:rPr>
        <w:fldChar w:fldCharType="end"/>
      </w:r>
      <w:r w:rsidRPr="008E186E">
        <w:rPr>
          <w:rStyle w:val="Hyperlink"/>
          <w:noProof/>
        </w:rPr>
        <w:fldChar w:fldCharType="end"/>
      </w:r>
    </w:p>
    <w:p w14:paraId="537C7EFE" w14:textId="0A7B519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"_Toc468649692"</w:instrText>
      </w:r>
      <w:r w:rsidRPr="008E186E">
        <w:rPr>
          <w:rStyle w:val="Hyperlink"/>
          <w:noProof/>
        </w:rPr>
        <w:instrText xml:space="preserve"> </w:instrText>
      </w:r>
      <w:r w:rsidRPr="008E186E">
        <w:rPr>
          <w:rStyle w:val="Hyperlink"/>
          <w:noProof/>
        </w:rPr>
        <w:fldChar w:fldCharType="separate"/>
      </w:r>
      <w:r w:rsidRPr="008E186E">
        <w:rPr>
          <w:rStyle w:val="Hyperlink"/>
          <w:noProof/>
        </w:rPr>
        <w:t>9.15.11</w:t>
      </w:r>
      <w:r>
        <w:rPr>
          <w:rFonts w:asciiTheme="minorHAnsi" w:eastAsiaTheme="minorEastAsia" w:hAnsiTheme="minorHAnsi" w:cstheme="minorBidi"/>
          <w:noProof/>
          <w:sz w:val="22"/>
          <w:szCs w:val="22"/>
        </w:rPr>
        <w:tab/>
      </w:r>
      <w:r w:rsidRPr="008E186E">
        <w:rPr>
          <w:rStyle w:val="Hyperlink"/>
          <w:noProof/>
        </w:rPr>
        <w:t>Class Stakeholder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_Toc468649692 \h </w:instrText>
      </w:r>
      <w:r>
        <w:rPr>
          <w:noProof/>
          <w:webHidden/>
        </w:rPr>
      </w:r>
      <w:r>
        <w:rPr>
          <w:noProof/>
          <w:webHidden/>
        </w:rPr>
        <w:fldChar w:fldCharType="separate"/>
      </w:r>
      <w:ins w:id="800" w:author="Cory Casanave" w:date="2016-12-06T18:27:00Z">
        <w:r w:rsidR="00CD51EF">
          <w:rPr>
            <w:noProof/>
            <w:webHidden/>
          </w:rPr>
          <w:t>244</w:t>
        </w:r>
      </w:ins>
      <w:del w:id="801" w:author="Cory Casanave" w:date="2016-12-06T18:22:00Z">
        <w:r w:rsidR="00041B4E" w:rsidDel="00606FC4">
          <w:rPr>
            <w:noProof/>
            <w:webHidden/>
          </w:rPr>
          <w:delText>273</w:delText>
        </w:r>
      </w:del>
      <w:r>
        <w:rPr>
          <w:noProof/>
          <w:webHidden/>
        </w:rPr>
        <w:fldChar w:fldCharType="end"/>
      </w:r>
      <w:r w:rsidRPr="008E186E">
        <w:rPr>
          <w:rStyle w:val="Hyperlink"/>
          <w:noProof/>
        </w:rPr>
        <w:fldChar w:fldCharType="end"/>
      </w:r>
    </w:p>
    <w:p w14:paraId="6A20C70A" w14:textId="11C9419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"_Toc468649693"</w:instrText>
      </w:r>
      <w:r w:rsidRPr="008E186E">
        <w:rPr>
          <w:rStyle w:val="Hyperlink"/>
          <w:noProof/>
        </w:rPr>
        <w:instrText xml:space="preserve"> </w:instrText>
      </w:r>
      <w:r w:rsidRPr="008E186E">
        <w:rPr>
          <w:rStyle w:val="Hyperlink"/>
          <w:noProof/>
        </w:rPr>
        <w:fldChar w:fldCharType="separate"/>
      </w:r>
      <w:r w:rsidRPr="008E186E">
        <w:rPr>
          <w:rStyle w:val="Hyperlink"/>
          <w:noProof/>
        </w:rPr>
        <w:t>9.15.12</w:t>
      </w:r>
      <w:r>
        <w:rPr>
          <w:rFonts w:asciiTheme="minorHAnsi" w:eastAsiaTheme="minorEastAsia" w:hAnsiTheme="minorHAnsi" w:cstheme="minorBidi"/>
          <w:noProof/>
          <w:sz w:val="22"/>
          <w:szCs w:val="22"/>
        </w:rPr>
        <w:tab/>
      </w:r>
      <w:r w:rsidRPr="008E186E">
        <w:rPr>
          <w:rStyle w:val="Hyperlink"/>
          <w:noProof/>
        </w:rPr>
        <w:t>Association Class Stakeholder Desirability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_Toc468649693 \h </w:instrText>
      </w:r>
      <w:r>
        <w:rPr>
          <w:noProof/>
          <w:webHidden/>
        </w:rPr>
      </w:r>
      <w:r>
        <w:rPr>
          <w:noProof/>
          <w:webHidden/>
        </w:rPr>
        <w:fldChar w:fldCharType="separate"/>
      </w:r>
      <w:ins w:id="802" w:author="Cory Casanave" w:date="2016-12-06T18:27:00Z">
        <w:r w:rsidR="00CD51EF">
          <w:rPr>
            <w:noProof/>
            <w:webHidden/>
          </w:rPr>
          <w:t>245</w:t>
        </w:r>
      </w:ins>
      <w:del w:id="803" w:author="Cory Casanave" w:date="2016-12-06T18:22:00Z">
        <w:r w:rsidR="00041B4E" w:rsidDel="00606FC4">
          <w:rPr>
            <w:noProof/>
            <w:webHidden/>
          </w:rPr>
          <w:delText>274</w:delText>
        </w:r>
      </w:del>
      <w:r>
        <w:rPr>
          <w:noProof/>
          <w:webHidden/>
        </w:rPr>
        <w:fldChar w:fldCharType="end"/>
      </w:r>
      <w:r w:rsidRPr="008E186E">
        <w:rPr>
          <w:rStyle w:val="Hyperlink"/>
          <w:noProof/>
        </w:rPr>
        <w:fldChar w:fldCharType="end"/>
      </w:r>
    </w:p>
    <w:p w14:paraId="0680B2A3" w14:textId="60A4C84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"_Toc468649694"</w:instrText>
      </w:r>
      <w:r w:rsidRPr="008E186E">
        <w:rPr>
          <w:rStyle w:val="Hyperlink"/>
          <w:noProof/>
        </w:rPr>
        <w:instrText xml:space="preserve"> </w:instrText>
      </w:r>
      <w:r w:rsidRPr="008E186E">
        <w:rPr>
          <w:rStyle w:val="Hyperlink"/>
          <w:noProof/>
        </w:rPr>
        <w:fldChar w:fldCharType="separate"/>
      </w:r>
      <w:r w:rsidRPr="008E186E">
        <w:rPr>
          <w:rStyle w:val="Hyperlink"/>
          <w:noProof/>
        </w:rPr>
        <w:t>9.16</w:t>
      </w:r>
      <w:r>
        <w:rPr>
          <w:rFonts w:asciiTheme="minorHAnsi" w:eastAsiaTheme="minorEastAsia" w:hAnsiTheme="minorHAnsi" w:cstheme="minorBidi"/>
          <w:noProof/>
          <w:sz w:val="22"/>
          <w:szCs w:val="22"/>
        </w:rPr>
        <w:tab/>
      </w:r>
      <w:r w:rsidRPr="008E186E">
        <w:rPr>
          <w:rStyle w:val="Hyperlink"/>
          <w:noProof/>
        </w:rPr>
        <w:t>Threat-risk-conceptual-model::Generic Concept Library::Observations</w:t>
      </w:r>
      <w:r>
        <w:rPr>
          <w:noProof/>
          <w:webHidden/>
        </w:rPr>
        <w:tab/>
      </w:r>
      <w:r>
        <w:rPr>
          <w:noProof/>
          <w:webHidden/>
        </w:rPr>
        <w:fldChar w:fldCharType="begin"/>
      </w:r>
      <w:r>
        <w:rPr>
          <w:noProof/>
          <w:webHidden/>
        </w:rPr>
        <w:instrText xml:space="preserve"> PAGEREF _Toc468649694 \h </w:instrText>
      </w:r>
      <w:r>
        <w:rPr>
          <w:noProof/>
          <w:webHidden/>
        </w:rPr>
      </w:r>
      <w:r>
        <w:rPr>
          <w:noProof/>
          <w:webHidden/>
        </w:rPr>
        <w:fldChar w:fldCharType="separate"/>
      </w:r>
      <w:ins w:id="804" w:author="Cory Casanave" w:date="2016-12-06T18:27:00Z">
        <w:r w:rsidR="00CD51EF">
          <w:rPr>
            <w:noProof/>
            <w:webHidden/>
          </w:rPr>
          <w:t>246</w:t>
        </w:r>
      </w:ins>
      <w:del w:id="805"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1251CF30" w14:textId="111EB04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"_Toc468649695"</w:instrText>
      </w:r>
      <w:r w:rsidRPr="008E186E">
        <w:rPr>
          <w:rStyle w:val="Hyperlink"/>
          <w:noProof/>
        </w:rPr>
        <w:instrText xml:space="preserve"> </w:instrText>
      </w:r>
      <w:r w:rsidRPr="008E186E">
        <w:rPr>
          <w:rStyle w:val="Hyperlink"/>
          <w:noProof/>
        </w:rPr>
        <w:fldChar w:fldCharType="separate"/>
      </w:r>
      <w:r w:rsidRPr="008E186E">
        <w:rPr>
          <w:rStyle w:val="Hyperlink"/>
          <w:noProof/>
        </w:rPr>
        <w:t>9.16.1</w:t>
      </w:r>
      <w:r>
        <w:rPr>
          <w:rFonts w:asciiTheme="minorHAnsi" w:eastAsiaTheme="minorEastAsia" w:hAnsiTheme="minorHAnsi" w:cstheme="minorBidi"/>
          <w:noProof/>
          <w:sz w:val="22"/>
          <w:szCs w:val="22"/>
        </w:rPr>
        <w:tab/>
      </w:r>
      <w:r w:rsidRPr="008E186E">
        <w:rPr>
          <w:rStyle w:val="Hyperlink"/>
          <w:noProof/>
        </w:rPr>
        <w:t>Diagram: Measurement</w:t>
      </w:r>
      <w:r>
        <w:rPr>
          <w:noProof/>
          <w:webHidden/>
        </w:rPr>
        <w:tab/>
      </w:r>
      <w:r>
        <w:rPr>
          <w:noProof/>
          <w:webHidden/>
        </w:rPr>
        <w:fldChar w:fldCharType="begin"/>
      </w:r>
      <w:r>
        <w:rPr>
          <w:noProof/>
          <w:webHidden/>
        </w:rPr>
        <w:instrText xml:space="preserve"> PAGEREF _Toc468649695 \h </w:instrText>
      </w:r>
      <w:r>
        <w:rPr>
          <w:noProof/>
          <w:webHidden/>
        </w:rPr>
      </w:r>
      <w:r>
        <w:rPr>
          <w:noProof/>
          <w:webHidden/>
        </w:rPr>
        <w:fldChar w:fldCharType="separate"/>
      </w:r>
      <w:ins w:id="806" w:author="Cory Casanave" w:date="2016-12-06T18:27:00Z">
        <w:r w:rsidR="00CD51EF">
          <w:rPr>
            <w:noProof/>
            <w:webHidden/>
          </w:rPr>
          <w:t>246</w:t>
        </w:r>
      </w:ins>
      <w:del w:id="807"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67863236" w14:textId="526175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"_Toc468649696"</w:instrText>
      </w:r>
      <w:r w:rsidRPr="008E186E">
        <w:rPr>
          <w:rStyle w:val="Hyperlink"/>
          <w:noProof/>
        </w:rPr>
        <w:instrText xml:space="preserve"> </w:instrText>
      </w:r>
      <w:r w:rsidRPr="008E186E">
        <w:rPr>
          <w:rStyle w:val="Hyperlink"/>
          <w:noProof/>
        </w:rPr>
        <w:fldChar w:fldCharType="separate"/>
      </w:r>
      <w:r w:rsidRPr="008E186E">
        <w:rPr>
          <w:rStyle w:val="Hyperlink"/>
          <w:noProof/>
        </w:rPr>
        <w:t>9.16.2</w:t>
      </w:r>
      <w:r>
        <w:rPr>
          <w:rFonts w:asciiTheme="minorHAnsi" w:eastAsiaTheme="minorEastAsia" w:hAnsiTheme="minorHAnsi" w:cstheme="minorBidi"/>
          <w:noProof/>
          <w:sz w:val="22"/>
          <w:szCs w:val="22"/>
        </w:rPr>
        <w:tab/>
      </w:r>
      <w:r w:rsidRPr="008E186E">
        <w:rPr>
          <w:rStyle w:val="Hyperlink"/>
          <w:noProof/>
        </w:rPr>
        <w:t>Diagram: Observability</w:t>
      </w:r>
      <w:r>
        <w:rPr>
          <w:noProof/>
          <w:webHidden/>
        </w:rPr>
        <w:tab/>
      </w:r>
      <w:r>
        <w:rPr>
          <w:noProof/>
          <w:webHidden/>
        </w:rPr>
        <w:fldChar w:fldCharType="begin"/>
      </w:r>
      <w:r>
        <w:rPr>
          <w:noProof/>
          <w:webHidden/>
        </w:rPr>
        <w:instrText xml:space="preserve"> PAGEREF _Toc468649696 \h </w:instrText>
      </w:r>
      <w:r>
        <w:rPr>
          <w:noProof/>
          <w:webHidden/>
        </w:rPr>
      </w:r>
      <w:r>
        <w:rPr>
          <w:noProof/>
          <w:webHidden/>
        </w:rPr>
        <w:fldChar w:fldCharType="separate"/>
      </w:r>
      <w:ins w:id="808" w:author="Cory Casanave" w:date="2016-12-06T18:27:00Z">
        <w:r w:rsidR="00CD51EF">
          <w:rPr>
            <w:noProof/>
            <w:webHidden/>
          </w:rPr>
          <w:t>246</w:t>
        </w:r>
      </w:ins>
      <w:del w:id="809"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2241304A" w14:textId="6EF8C5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"_Toc468649697"</w:instrText>
      </w:r>
      <w:r w:rsidRPr="008E186E">
        <w:rPr>
          <w:rStyle w:val="Hyperlink"/>
          <w:noProof/>
        </w:rPr>
        <w:instrText xml:space="preserve"> </w:instrText>
      </w:r>
      <w:r w:rsidRPr="008E186E">
        <w:rPr>
          <w:rStyle w:val="Hyperlink"/>
          <w:noProof/>
        </w:rPr>
        <w:fldChar w:fldCharType="separate"/>
      </w:r>
      <w:r w:rsidRPr="008E186E">
        <w:rPr>
          <w:rStyle w:val="Hyperlink"/>
          <w:noProof/>
        </w:rPr>
        <w:t>9.16.3</w:t>
      </w:r>
      <w:r>
        <w:rPr>
          <w:rFonts w:asciiTheme="minorHAnsi" w:eastAsiaTheme="minorEastAsia" w:hAnsiTheme="minorHAnsi" w:cstheme="minorBidi"/>
          <w:noProof/>
          <w:sz w:val="22"/>
          <w:szCs w:val="22"/>
        </w:rPr>
        <w:tab/>
      </w:r>
      <w:r w:rsidRPr="008E186E">
        <w:rPr>
          <w:rStyle w:val="Hyperlink"/>
          <w:noProof/>
        </w:rPr>
        <w:t>Diagram: Observations</w:t>
      </w:r>
      <w:r>
        <w:rPr>
          <w:noProof/>
          <w:webHidden/>
        </w:rPr>
        <w:tab/>
      </w:r>
      <w:r>
        <w:rPr>
          <w:noProof/>
          <w:webHidden/>
        </w:rPr>
        <w:fldChar w:fldCharType="begin"/>
      </w:r>
      <w:r>
        <w:rPr>
          <w:noProof/>
          <w:webHidden/>
        </w:rPr>
        <w:instrText xml:space="preserve"> PAGEREF _Toc468649697 \h </w:instrText>
      </w:r>
      <w:r>
        <w:rPr>
          <w:noProof/>
          <w:webHidden/>
        </w:rPr>
      </w:r>
      <w:r>
        <w:rPr>
          <w:noProof/>
          <w:webHidden/>
        </w:rPr>
        <w:fldChar w:fldCharType="separate"/>
      </w:r>
      <w:ins w:id="810" w:author="Cory Casanave" w:date="2016-12-06T18:27:00Z">
        <w:r w:rsidR="00CD51EF">
          <w:rPr>
            <w:noProof/>
            <w:webHidden/>
          </w:rPr>
          <w:t>247</w:t>
        </w:r>
      </w:ins>
      <w:del w:id="811"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39E64539" w14:textId="12287916"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"_Toc468649698"</w:instrText>
      </w:r>
      <w:r w:rsidRPr="008E186E">
        <w:rPr>
          <w:rStyle w:val="Hyperlink"/>
          <w:noProof/>
        </w:rPr>
        <w:instrText xml:space="preserve"> </w:instrText>
      </w:r>
      <w:r w:rsidRPr="008E186E">
        <w:rPr>
          <w:rStyle w:val="Hyperlink"/>
          <w:noProof/>
        </w:rPr>
        <w:fldChar w:fldCharType="separate"/>
      </w:r>
      <w:r w:rsidRPr="008E186E">
        <w:rPr>
          <w:rStyle w:val="Hyperlink"/>
          <w:noProof/>
        </w:rPr>
        <w:t>9.16.4</w:t>
      </w:r>
      <w:r>
        <w:rPr>
          <w:rFonts w:asciiTheme="minorHAnsi" w:eastAsiaTheme="minorEastAsia" w:hAnsiTheme="minorHAnsi" w:cstheme="minorBidi"/>
          <w:noProof/>
          <w:sz w:val="22"/>
          <w:szCs w:val="22"/>
        </w:rPr>
        <w:tab/>
      </w:r>
      <w:r w:rsidRPr="008E186E">
        <w:rPr>
          <w:rStyle w:val="Hyperlink"/>
          <w:noProof/>
        </w:rPr>
        <w:t>Association Context of Observation</w:t>
      </w:r>
      <w:r>
        <w:rPr>
          <w:noProof/>
          <w:webHidden/>
        </w:rPr>
        <w:tab/>
      </w:r>
      <w:r>
        <w:rPr>
          <w:noProof/>
          <w:webHidden/>
        </w:rPr>
        <w:fldChar w:fldCharType="begin"/>
      </w:r>
      <w:r>
        <w:rPr>
          <w:noProof/>
          <w:webHidden/>
        </w:rPr>
        <w:instrText xml:space="preserve"> PAGEREF _Toc468649698 \h </w:instrText>
      </w:r>
      <w:r>
        <w:rPr>
          <w:noProof/>
          <w:webHidden/>
        </w:rPr>
      </w:r>
      <w:r>
        <w:rPr>
          <w:noProof/>
          <w:webHidden/>
        </w:rPr>
        <w:fldChar w:fldCharType="separate"/>
      </w:r>
      <w:ins w:id="812" w:author="Cory Casanave" w:date="2016-12-06T18:27:00Z">
        <w:r w:rsidR="00CD51EF">
          <w:rPr>
            <w:noProof/>
            <w:webHidden/>
          </w:rPr>
          <w:t>247</w:t>
        </w:r>
      </w:ins>
      <w:del w:id="813"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51FA7A57" w14:textId="389F9F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"_Toc468649699"</w:instrText>
      </w:r>
      <w:r w:rsidRPr="008E186E">
        <w:rPr>
          <w:rStyle w:val="Hyperlink"/>
          <w:noProof/>
        </w:rPr>
        <w:instrText xml:space="preserve"> </w:instrText>
      </w:r>
      <w:r w:rsidRPr="008E186E">
        <w:rPr>
          <w:rStyle w:val="Hyperlink"/>
          <w:noProof/>
        </w:rPr>
        <w:fldChar w:fldCharType="separate"/>
      </w:r>
      <w:r w:rsidRPr="008E186E">
        <w:rPr>
          <w:rStyle w:val="Hyperlink"/>
          <w:noProof/>
        </w:rPr>
        <w:t>9.16.5</w:t>
      </w:r>
      <w:r>
        <w:rPr>
          <w:rFonts w:asciiTheme="minorHAnsi" w:eastAsiaTheme="minorEastAsia" w:hAnsiTheme="minorHAnsi" w:cstheme="minorBidi"/>
          <w:noProof/>
          <w:sz w:val="22"/>
          <w:szCs w:val="22"/>
        </w:rPr>
        <w:tab/>
      </w:r>
      <w:r w:rsidRPr="008E186E">
        <w:rPr>
          <w:rStyle w:val="Hyperlink"/>
          <w:noProof/>
        </w:rPr>
        <w:t>Association Class Measurement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_Toc468649699 \h </w:instrText>
      </w:r>
      <w:r>
        <w:rPr>
          <w:noProof/>
          <w:webHidden/>
        </w:rPr>
      </w:r>
      <w:r>
        <w:rPr>
          <w:noProof/>
          <w:webHidden/>
        </w:rPr>
        <w:fldChar w:fldCharType="separate"/>
      </w:r>
      <w:ins w:id="814" w:author="Cory Casanave" w:date="2016-12-06T18:27:00Z">
        <w:r w:rsidR="00CD51EF">
          <w:rPr>
            <w:noProof/>
            <w:webHidden/>
          </w:rPr>
          <w:t>247</w:t>
        </w:r>
      </w:ins>
      <w:del w:id="815"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11344542" w14:textId="54055B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"_Toc468649700"</w:instrText>
      </w:r>
      <w:r w:rsidRPr="008E186E">
        <w:rPr>
          <w:rStyle w:val="Hyperlink"/>
          <w:noProof/>
        </w:rPr>
        <w:instrText xml:space="preserve"> </w:instrText>
      </w:r>
      <w:r w:rsidRPr="008E186E">
        <w:rPr>
          <w:rStyle w:val="Hyperlink"/>
          <w:noProof/>
        </w:rPr>
        <w:fldChar w:fldCharType="separate"/>
      </w:r>
      <w:r w:rsidRPr="008E186E">
        <w:rPr>
          <w:rStyle w:val="Hyperlink"/>
          <w:noProof/>
        </w:rPr>
        <w:t>9.16.6</w:t>
      </w:r>
      <w:r>
        <w:rPr>
          <w:rFonts w:asciiTheme="minorHAnsi" w:eastAsiaTheme="minorEastAsia" w:hAnsiTheme="minorHAnsi" w:cstheme="minorBidi"/>
          <w:noProof/>
          <w:sz w:val="22"/>
          <w:szCs w:val="22"/>
        </w:rPr>
        <w:tab/>
      </w:r>
      <w:r w:rsidRPr="008E186E">
        <w:rPr>
          <w:rStyle w:val="Hyperlink"/>
          <w:noProof/>
        </w:rPr>
        <w:t>Association Class Observability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_Toc468649700 \h </w:instrText>
      </w:r>
      <w:r>
        <w:rPr>
          <w:noProof/>
          <w:webHidden/>
        </w:rPr>
      </w:r>
      <w:r>
        <w:rPr>
          <w:noProof/>
          <w:webHidden/>
        </w:rPr>
        <w:fldChar w:fldCharType="separate"/>
      </w:r>
      <w:ins w:id="816" w:author="Cory Casanave" w:date="2016-12-06T18:27:00Z">
        <w:r w:rsidR="00CD51EF">
          <w:rPr>
            <w:noProof/>
            <w:webHidden/>
          </w:rPr>
          <w:t>248</w:t>
        </w:r>
      </w:ins>
      <w:del w:id="817" w:author="Cory Casanave" w:date="2016-12-06T18:22:00Z">
        <w:r w:rsidR="00041B4E" w:rsidDel="00606FC4">
          <w:rPr>
            <w:noProof/>
            <w:webHidden/>
          </w:rPr>
          <w:delText>277</w:delText>
        </w:r>
      </w:del>
      <w:r>
        <w:rPr>
          <w:noProof/>
          <w:webHidden/>
        </w:rPr>
        <w:fldChar w:fldCharType="end"/>
      </w:r>
      <w:r w:rsidRPr="008E186E">
        <w:rPr>
          <w:rStyle w:val="Hyperlink"/>
          <w:noProof/>
        </w:rPr>
        <w:fldChar w:fldCharType="end"/>
      </w:r>
    </w:p>
    <w:p w14:paraId="1D51ACCD" w14:textId="5677DF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"_Toc468649701"</w:instrText>
      </w:r>
      <w:r w:rsidRPr="008E186E">
        <w:rPr>
          <w:rStyle w:val="Hyperlink"/>
          <w:noProof/>
        </w:rPr>
        <w:instrText xml:space="preserve"> </w:instrText>
      </w:r>
      <w:r w:rsidRPr="008E186E">
        <w:rPr>
          <w:rStyle w:val="Hyperlink"/>
          <w:noProof/>
        </w:rPr>
        <w:fldChar w:fldCharType="separate"/>
      </w:r>
      <w:r w:rsidRPr="008E186E">
        <w:rPr>
          <w:rStyle w:val="Hyperlink"/>
          <w:noProof/>
        </w:rPr>
        <w:t>9.16.7</w:t>
      </w:r>
      <w:r>
        <w:rPr>
          <w:rFonts w:asciiTheme="minorHAnsi" w:eastAsiaTheme="minorEastAsia" w:hAnsiTheme="minorHAnsi" w:cstheme="minorBidi"/>
          <w:noProof/>
          <w:sz w:val="22"/>
          <w:szCs w:val="22"/>
        </w:rPr>
        <w:tab/>
      </w:r>
      <w:r w:rsidRPr="008E186E">
        <w:rPr>
          <w:rStyle w:val="Hyperlink"/>
          <w:noProof/>
        </w:rPr>
        <w:t>Association Class Observation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_Toc468649701 \h </w:instrText>
      </w:r>
      <w:r>
        <w:rPr>
          <w:noProof/>
          <w:webHidden/>
        </w:rPr>
      </w:r>
      <w:r>
        <w:rPr>
          <w:noProof/>
          <w:webHidden/>
        </w:rPr>
        <w:fldChar w:fldCharType="separate"/>
      </w:r>
      <w:ins w:id="818" w:author="Cory Casanave" w:date="2016-12-06T18:27:00Z">
        <w:r w:rsidR="00CD51EF">
          <w:rPr>
            <w:noProof/>
            <w:webHidden/>
          </w:rPr>
          <w:t>248</w:t>
        </w:r>
      </w:ins>
      <w:del w:id="819" w:author="Cory Casanave" w:date="2016-12-06T18:22:00Z">
        <w:r w:rsidR="00041B4E" w:rsidDel="00606FC4">
          <w:rPr>
            <w:noProof/>
            <w:webHidden/>
          </w:rPr>
          <w:delText>277</w:delText>
        </w:r>
      </w:del>
      <w:r>
        <w:rPr>
          <w:noProof/>
          <w:webHidden/>
        </w:rPr>
        <w:fldChar w:fldCharType="end"/>
      </w:r>
      <w:r w:rsidRPr="008E186E">
        <w:rPr>
          <w:rStyle w:val="Hyperlink"/>
          <w:noProof/>
        </w:rPr>
        <w:fldChar w:fldCharType="end"/>
      </w:r>
    </w:p>
    <w:p w14:paraId="615EF44F" w14:textId="76B9CEC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"_Toc468649702"</w:instrText>
      </w:r>
      <w:r w:rsidRPr="008E186E">
        <w:rPr>
          <w:rStyle w:val="Hyperlink"/>
          <w:noProof/>
        </w:rPr>
        <w:instrText xml:space="preserve"> </w:instrText>
      </w:r>
      <w:r w:rsidRPr="008E186E">
        <w:rPr>
          <w:rStyle w:val="Hyperlink"/>
          <w:noProof/>
        </w:rPr>
        <w:fldChar w:fldCharType="separate"/>
      </w:r>
      <w:r w:rsidRPr="008E186E">
        <w:rPr>
          <w:rStyle w:val="Hyperlink"/>
          <w:noProof/>
        </w:rPr>
        <w:t>9.16.8</w:t>
      </w:r>
      <w:r>
        <w:rPr>
          <w:rFonts w:asciiTheme="minorHAnsi" w:eastAsiaTheme="minorEastAsia" w:hAnsiTheme="minorHAnsi" w:cstheme="minorBidi"/>
          <w:noProof/>
          <w:sz w:val="22"/>
          <w:szCs w:val="22"/>
        </w:rPr>
        <w:tab/>
      </w:r>
      <w:r w:rsidRPr="008E186E">
        <w:rPr>
          <w:rStyle w:val="Hyperlink"/>
          <w:noProof/>
        </w:rPr>
        <w:t>Class Observation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_Toc468649702 \h </w:instrText>
      </w:r>
      <w:r>
        <w:rPr>
          <w:noProof/>
          <w:webHidden/>
        </w:rPr>
      </w:r>
      <w:r>
        <w:rPr>
          <w:noProof/>
          <w:webHidden/>
        </w:rPr>
        <w:fldChar w:fldCharType="separate"/>
      </w:r>
      <w:ins w:id="820" w:author="Cory Casanave" w:date="2016-12-06T18:27:00Z">
        <w:r w:rsidR="00CD51EF">
          <w:rPr>
            <w:noProof/>
            <w:webHidden/>
          </w:rPr>
          <w:t>249</w:t>
        </w:r>
      </w:ins>
      <w:del w:id="821" w:author="Cory Casanave" w:date="2016-12-06T18:22:00Z">
        <w:r w:rsidR="00041B4E" w:rsidDel="00606FC4">
          <w:rPr>
            <w:noProof/>
            <w:webHidden/>
          </w:rPr>
          <w:delText>278</w:delText>
        </w:r>
      </w:del>
      <w:r>
        <w:rPr>
          <w:noProof/>
          <w:webHidden/>
        </w:rPr>
        <w:fldChar w:fldCharType="end"/>
      </w:r>
      <w:r w:rsidRPr="008E186E">
        <w:rPr>
          <w:rStyle w:val="Hyperlink"/>
          <w:noProof/>
        </w:rPr>
        <w:fldChar w:fldCharType="end"/>
      </w:r>
    </w:p>
    <w:p w14:paraId="12CF719D" w14:textId="158101D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"_Toc468649703"</w:instrText>
      </w:r>
      <w:r w:rsidRPr="008E186E">
        <w:rPr>
          <w:rStyle w:val="Hyperlink"/>
          <w:noProof/>
        </w:rPr>
        <w:instrText xml:space="preserve"> </w:instrText>
      </w:r>
      <w:r w:rsidRPr="008E186E">
        <w:rPr>
          <w:rStyle w:val="Hyperlink"/>
          <w:noProof/>
        </w:rPr>
        <w:fldChar w:fldCharType="separate"/>
      </w:r>
      <w:r w:rsidRPr="008E186E">
        <w:rPr>
          <w:rStyle w:val="Hyperlink"/>
          <w:noProof/>
        </w:rPr>
        <w:t>9.16.9</w:t>
      </w:r>
      <w:r>
        <w:rPr>
          <w:rFonts w:asciiTheme="minorHAnsi" w:eastAsiaTheme="minorEastAsia" w:hAnsiTheme="minorHAnsi" w:cstheme="minorBidi"/>
          <w:noProof/>
          <w:sz w:val="22"/>
          <w:szCs w:val="22"/>
        </w:rPr>
        <w:tab/>
      </w:r>
      <w:r w:rsidRPr="008E186E">
        <w:rPr>
          <w:rStyle w:val="Hyperlink"/>
          <w:noProof/>
        </w:rPr>
        <w:t>Class Observer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_Toc468649703 \h </w:instrText>
      </w:r>
      <w:r>
        <w:rPr>
          <w:noProof/>
          <w:webHidden/>
        </w:rPr>
      </w:r>
      <w:r>
        <w:rPr>
          <w:noProof/>
          <w:webHidden/>
        </w:rPr>
        <w:fldChar w:fldCharType="separate"/>
      </w:r>
      <w:ins w:id="822" w:author="Cory Casanave" w:date="2016-12-06T18:27:00Z">
        <w:r w:rsidR="00CD51EF">
          <w:rPr>
            <w:noProof/>
            <w:webHidden/>
          </w:rPr>
          <w:t>249</w:t>
        </w:r>
      </w:ins>
      <w:del w:id="823" w:author="Cory Casanave" w:date="2016-12-06T18:22:00Z">
        <w:r w:rsidR="00041B4E" w:rsidDel="00606FC4">
          <w:rPr>
            <w:noProof/>
            <w:webHidden/>
          </w:rPr>
          <w:delText>278</w:delText>
        </w:r>
      </w:del>
      <w:r>
        <w:rPr>
          <w:noProof/>
          <w:webHidden/>
        </w:rPr>
        <w:fldChar w:fldCharType="end"/>
      </w:r>
      <w:r w:rsidRPr="008E186E">
        <w:rPr>
          <w:rStyle w:val="Hyperlink"/>
          <w:noProof/>
        </w:rPr>
        <w:fldChar w:fldCharType="end"/>
      </w:r>
    </w:p>
    <w:p w14:paraId="3B4651A0" w14:textId="758818A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"_Toc468649704"</w:instrText>
      </w:r>
      <w:r w:rsidRPr="008E186E">
        <w:rPr>
          <w:rStyle w:val="Hyperlink"/>
          <w:noProof/>
        </w:rPr>
        <w:instrText xml:space="preserve"> </w:instrText>
      </w:r>
      <w:r w:rsidRPr="008E186E">
        <w:rPr>
          <w:rStyle w:val="Hyperlink"/>
          <w:noProof/>
        </w:rPr>
        <w:fldChar w:fldCharType="separate"/>
      </w:r>
      <w:r w:rsidRPr="008E186E">
        <w:rPr>
          <w:rStyle w:val="Hyperlink"/>
          <w:noProof/>
        </w:rPr>
        <w:t>9.17</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w:t>
      </w:r>
      <w:r>
        <w:rPr>
          <w:noProof/>
          <w:webHidden/>
        </w:rPr>
        <w:tab/>
      </w:r>
      <w:r>
        <w:rPr>
          <w:noProof/>
          <w:webHidden/>
        </w:rPr>
        <w:fldChar w:fldCharType="begin"/>
      </w:r>
      <w:r>
        <w:rPr>
          <w:noProof/>
          <w:webHidden/>
        </w:rPr>
        <w:instrText xml:space="preserve"> PAGEREF _Toc468649704 \h </w:instrText>
      </w:r>
      <w:r>
        <w:rPr>
          <w:noProof/>
          <w:webHidden/>
        </w:rPr>
      </w:r>
      <w:r>
        <w:rPr>
          <w:noProof/>
          <w:webHidden/>
        </w:rPr>
        <w:fldChar w:fldCharType="separate"/>
      </w:r>
      <w:ins w:id="824" w:author="Cory Casanave" w:date="2016-12-06T18:27:00Z">
        <w:r w:rsidR="00CD51EF">
          <w:rPr>
            <w:noProof/>
            <w:webHidden/>
          </w:rPr>
          <w:t>251</w:t>
        </w:r>
      </w:ins>
      <w:del w:id="825"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13B64CCE" w14:textId="2ED832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"_Toc468649705"</w:instrText>
      </w:r>
      <w:r w:rsidRPr="008E186E">
        <w:rPr>
          <w:rStyle w:val="Hyperlink"/>
          <w:noProof/>
        </w:rPr>
        <w:instrText xml:space="preserve"> </w:instrText>
      </w:r>
      <w:r w:rsidRPr="008E186E">
        <w:rPr>
          <w:rStyle w:val="Hyperlink"/>
          <w:noProof/>
        </w:rPr>
        <w:fldChar w:fldCharType="separate"/>
      </w:r>
      <w:r w:rsidRPr="008E186E">
        <w:rPr>
          <w:rStyle w:val="Hyperlink"/>
          <w:noProof/>
        </w:rPr>
        <w:t>9.17.1</w:t>
      </w:r>
      <w:r>
        <w:rPr>
          <w:rFonts w:asciiTheme="minorHAnsi" w:eastAsiaTheme="minorEastAsia" w:hAnsiTheme="minorHAnsi" w:cstheme="minorBidi"/>
          <w:noProof/>
          <w:sz w:val="22"/>
          <w:szCs w:val="22"/>
        </w:rPr>
        <w:tab/>
      </w:r>
      <w:r w:rsidRPr="008E186E">
        <w:rPr>
          <w:rStyle w:val="Hyperlink"/>
          <w:noProof/>
        </w:rPr>
        <w:t>Diagram: Organization</w:t>
      </w:r>
      <w:r>
        <w:rPr>
          <w:noProof/>
          <w:webHidden/>
        </w:rPr>
        <w:tab/>
      </w:r>
      <w:r>
        <w:rPr>
          <w:noProof/>
          <w:webHidden/>
        </w:rPr>
        <w:fldChar w:fldCharType="begin"/>
      </w:r>
      <w:r>
        <w:rPr>
          <w:noProof/>
          <w:webHidden/>
        </w:rPr>
        <w:instrText xml:space="preserve"> PAGEREF _Toc468649705 \h </w:instrText>
      </w:r>
      <w:r>
        <w:rPr>
          <w:noProof/>
          <w:webHidden/>
        </w:rPr>
      </w:r>
      <w:r>
        <w:rPr>
          <w:noProof/>
          <w:webHidden/>
        </w:rPr>
        <w:fldChar w:fldCharType="separate"/>
      </w:r>
      <w:ins w:id="826" w:author="Cory Casanave" w:date="2016-12-06T18:27:00Z">
        <w:r w:rsidR="00CD51EF">
          <w:rPr>
            <w:noProof/>
            <w:webHidden/>
          </w:rPr>
          <w:t>251</w:t>
        </w:r>
      </w:ins>
      <w:del w:id="827"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53AD40F8" w14:textId="4EF35F0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"_Toc468649706"</w:instrText>
      </w:r>
      <w:r w:rsidRPr="008E186E">
        <w:rPr>
          <w:rStyle w:val="Hyperlink"/>
          <w:noProof/>
        </w:rPr>
        <w:instrText xml:space="preserve"> </w:instrText>
      </w:r>
      <w:r w:rsidRPr="008E186E">
        <w:rPr>
          <w:rStyle w:val="Hyperlink"/>
          <w:noProof/>
        </w:rPr>
        <w:fldChar w:fldCharType="separate"/>
      </w:r>
      <w:r w:rsidRPr="008E186E">
        <w:rPr>
          <w:rStyle w:val="Hyperlink"/>
          <w:noProof/>
        </w:rPr>
        <w:t>9.17.2</w:t>
      </w:r>
      <w:r>
        <w:rPr>
          <w:rFonts w:asciiTheme="minorHAnsi" w:eastAsiaTheme="minorEastAsia" w:hAnsiTheme="minorHAnsi" w:cstheme="minorBidi"/>
          <w:noProof/>
          <w:sz w:val="22"/>
          <w:szCs w:val="22"/>
        </w:rPr>
        <w:tab/>
      </w:r>
      <w:r w:rsidRPr="008E186E">
        <w:rPr>
          <w:rStyle w:val="Hyperlink"/>
          <w:noProof/>
        </w:rPr>
        <w:t>Association Class Membership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_Toc468649706 \h </w:instrText>
      </w:r>
      <w:r>
        <w:rPr>
          <w:noProof/>
          <w:webHidden/>
        </w:rPr>
      </w:r>
      <w:r>
        <w:rPr>
          <w:noProof/>
          <w:webHidden/>
        </w:rPr>
        <w:fldChar w:fldCharType="separate"/>
      </w:r>
      <w:ins w:id="828" w:author="Cory Casanave" w:date="2016-12-06T18:27:00Z">
        <w:r w:rsidR="00CD51EF">
          <w:rPr>
            <w:noProof/>
            <w:webHidden/>
          </w:rPr>
          <w:t>251</w:t>
        </w:r>
      </w:ins>
      <w:del w:id="829"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38A24488" w14:textId="1C22BB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"_Toc468649707"</w:instrText>
      </w:r>
      <w:r w:rsidRPr="008E186E">
        <w:rPr>
          <w:rStyle w:val="Hyperlink"/>
          <w:noProof/>
        </w:rPr>
        <w:instrText xml:space="preserve"> </w:instrText>
      </w:r>
      <w:r w:rsidRPr="008E186E">
        <w:rPr>
          <w:rStyle w:val="Hyperlink"/>
          <w:noProof/>
        </w:rPr>
        <w:fldChar w:fldCharType="separate"/>
      </w:r>
      <w:r w:rsidRPr="008E186E">
        <w:rPr>
          <w:rStyle w:val="Hyperlink"/>
          <w:noProof/>
        </w:rPr>
        <w:t>9.17.3</w:t>
      </w:r>
      <w:r>
        <w:rPr>
          <w:rFonts w:asciiTheme="minorHAnsi" w:eastAsiaTheme="minorEastAsia" w:hAnsiTheme="minorHAnsi" w:cstheme="minorBidi"/>
          <w:noProof/>
          <w:sz w:val="22"/>
          <w:szCs w:val="22"/>
        </w:rPr>
        <w:tab/>
      </w:r>
      <w:r w:rsidRPr="008E186E">
        <w:rPr>
          <w:rStyle w:val="Hyperlink"/>
          <w:noProof/>
        </w:rPr>
        <w:t>Class Mission Objective</w:t>
      </w:r>
      <w:r>
        <w:rPr>
          <w:noProof/>
          <w:webHidden/>
        </w:rPr>
        <w:tab/>
      </w:r>
      <w:r>
        <w:rPr>
          <w:noProof/>
          <w:webHidden/>
        </w:rPr>
        <w:fldChar w:fldCharType="begin"/>
      </w:r>
      <w:r>
        <w:rPr>
          <w:noProof/>
          <w:webHidden/>
        </w:rPr>
        <w:instrText xml:space="preserve"> PAGEREF _Toc468649707 \h </w:instrText>
      </w:r>
      <w:r>
        <w:rPr>
          <w:noProof/>
          <w:webHidden/>
        </w:rPr>
      </w:r>
      <w:r>
        <w:rPr>
          <w:noProof/>
          <w:webHidden/>
        </w:rPr>
        <w:fldChar w:fldCharType="separate"/>
      </w:r>
      <w:ins w:id="830" w:author="Cory Casanave" w:date="2016-12-06T18:27:00Z">
        <w:r w:rsidR="00CD51EF">
          <w:rPr>
            <w:noProof/>
            <w:webHidden/>
          </w:rPr>
          <w:t>252</w:t>
        </w:r>
      </w:ins>
      <w:del w:id="831" w:author="Cory Casanave" w:date="2016-12-06T18:22:00Z">
        <w:r w:rsidR="00041B4E" w:rsidDel="00606FC4">
          <w:rPr>
            <w:noProof/>
            <w:webHidden/>
          </w:rPr>
          <w:delText>281</w:delText>
        </w:r>
      </w:del>
      <w:r>
        <w:rPr>
          <w:noProof/>
          <w:webHidden/>
        </w:rPr>
        <w:fldChar w:fldCharType="end"/>
      </w:r>
      <w:r w:rsidRPr="008E186E">
        <w:rPr>
          <w:rStyle w:val="Hyperlink"/>
          <w:noProof/>
        </w:rPr>
        <w:fldChar w:fldCharType="end"/>
      </w:r>
    </w:p>
    <w:p w14:paraId="442BF876" w14:textId="2AD668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"_Toc468649708"</w:instrText>
      </w:r>
      <w:r w:rsidRPr="008E186E">
        <w:rPr>
          <w:rStyle w:val="Hyperlink"/>
          <w:noProof/>
        </w:rPr>
        <w:instrText xml:space="preserve"> </w:instrText>
      </w:r>
      <w:r w:rsidRPr="008E186E">
        <w:rPr>
          <w:rStyle w:val="Hyperlink"/>
          <w:noProof/>
        </w:rPr>
        <w:fldChar w:fldCharType="separate"/>
      </w:r>
      <w:r w:rsidRPr="008E186E">
        <w:rPr>
          <w:rStyle w:val="Hyperlink"/>
          <w:noProof/>
        </w:rPr>
        <w:t>9.17.4</w:t>
      </w:r>
      <w:r>
        <w:rPr>
          <w:rFonts w:asciiTheme="minorHAnsi" w:eastAsiaTheme="minorEastAsia" w:hAnsiTheme="minorHAnsi" w:cstheme="minorBidi"/>
          <w:noProof/>
          <w:sz w:val="22"/>
          <w:szCs w:val="22"/>
        </w:rPr>
        <w:tab/>
      </w:r>
      <w:r w:rsidRPr="008E186E">
        <w:rPr>
          <w:rStyle w:val="Hyperlink"/>
          <w:noProof/>
        </w:rPr>
        <w:t>Class Organization</w:t>
      </w:r>
      <w:r>
        <w:rPr>
          <w:noProof/>
          <w:webHidden/>
        </w:rPr>
        <w:tab/>
      </w:r>
      <w:r>
        <w:rPr>
          <w:noProof/>
          <w:webHidden/>
        </w:rPr>
        <w:fldChar w:fldCharType="begin"/>
      </w:r>
      <w:r>
        <w:rPr>
          <w:noProof/>
          <w:webHidden/>
        </w:rPr>
        <w:instrText xml:space="preserve"> PAGEREF _Toc468649708 \h </w:instrText>
      </w:r>
      <w:r>
        <w:rPr>
          <w:noProof/>
          <w:webHidden/>
        </w:rPr>
      </w:r>
      <w:r>
        <w:rPr>
          <w:noProof/>
          <w:webHidden/>
        </w:rPr>
        <w:fldChar w:fldCharType="separate"/>
      </w:r>
      <w:ins w:id="832" w:author="Cory Casanave" w:date="2016-12-06T18:27:00Z">
        <w:r w:rsidR="00CD51EF">
          <w:rPr>
            <w:noProof/>
            <w:webHidden/>
          </w:rPr>
          <w:t>253</w:t>
        </w:r>
      </w:ins>
      <w:del w:id="833"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65E7A5A6" w14:textId="1FBD6CC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"_Toc468649709"</w:instrText>
      </w:r>
      <w:r w:rsidRPr="008E186E">
        <w:rPr>
          <w:rStyle w:val="Hyperlink"/>
          <w:noProof/>
        </w:rPr>
        <w:instrText xml:space="preserve"> </w:instrText>
      </w:r>
      <w:r w:rsidRPr="008E186E">
        <w:rPr>
          <w:rStyle w:val="Hyperlink"/>
          <w:noProof/>
        </w:rPr>
        <w:fldChar w:fldCharType="separate"/>
      </w:r>
      <w:r w:rsidRPr="008E186E">
        <w:rPr>
          <w:rStyle w:val="Hyperlink"/>
          <w:noProof/>
        </w:rPr>
        <w:t>9.17.5</w:t>
      </w:r>
      <w:r>
        <w:rPr>
          <w:rFonts w:asciiTheme="minorHAnsi" w:eastAsiaTheme="minorEastAsia" w:hAnsiTheme="minorHAnsi" w:cstheme="minorBidi"/>
          <w:noProof/>
          <w:sz w:val="22"/>
          <w:szCs w:val="22"/>
        </w:rPr>
        <w:tab/>
      </w:r>
      <w:r w:rsidRPr="008E186E">
        <w:rPr>
          <w:rStyle w:val="Hyperlink"/>
          <w:noProof/>
        </w:rPr>
        <w:t>Class Organizational Unit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_Toc468649709 \h </w:instrText>
      </w:r>
      <w:r>
        <w:rPr>
          <w:noProof/>
          <w:webHidden/>
        </w:rPr>
      </w:r>
      <w:r>
        <w:rPr>
          <w:noProof/>
          <w:webHidden/>
        </w:rPr>
        <w:fldChar w:fldCharType="separate"/>
      </w:r>
      <w:ins w:id="834" w:author="Cory Casanave" w:date="2016-12-06T18:27:00Z">
        <w:r w:rsidR="00CD51EF">
          <w:rPr>
            <w:noProof/>
            <w:webHidden/>
          </w:rPr>
          <w:t>253</w:t>
        </w:r>
      </w:ins>
      <w:del w:id="835"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02CAC8E5" w14:textId="53C234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"_Toc468649710"</w:instrText>
      </w:r>
      <w:r w:rsidRPr="008E186E">
        <w:rPr>
          <w:rStyle w:val="Hyperlink"/>
          <w:noProof/>
        </w:rPr>
        <w:instrText xml:space="preserve"> </w:instrText>
      </w:r>
      <w:r w:rsidRPr="008E186E">
        <w:rPr>
          <w:rStyle w:val="Hyperlink"/>
          <w:noProof/>
        </w:rPr>
        <w:fldChar w:fldCharType="separate"/>
      </w:r>
      <w:r w:rsidRPr="008E186E">
        <w:rPr>
          <w:rStyle w:val="Hyperlink"/>
          <w:noProof/>
        </w:rPr>
        <w:t>9.17.6</w:t>
      </w:r>
      <w:r>
        <w:rPr>
          <w:rFonts w:asciiTheme="minorHAnsi" w:eastAsiaTheme="minorEastAsia" w:hAnsiTheme="minorHAnsi" w:cstheme="minorBidi"/>
          <w:noProof/>
          <w:sz w:val="22"/>
          <w:szCs w:val="22"/>
        </w:rPr>
        <w:tab/>
      </w:r>
      <w:r w:rsidRPr="008E186E">
        <w:rPr>
          <w:rStyle w:val="Hyperlink"/>
          <w:noProof/>
        </w:rPr>
        <w:t>Class Parent Organization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_Toc468649710 \h </w:instrText>
      </w:r>
      <w:r>
        <w:rPr>
          <w:noProof/>
          <w:webHidden/>
        </w:rPr>
      </w:r>
      <w:r>
        <w:rPr>
          <w:noProof/>
          <w:webHidden/>
        </w:rPr>
        <w:fldChar w:fldCharType="separate"/>
      </w:r>
      <w:ins w:id="836" w:author="Cory Casanave" w:date="2016-12-06T18:27:00Z">
        <w:r w:rsidR="00CD51EF">
          <w:rPr>
            <w:noProof/>
            <w:webHidden/>
          </w:rPr>
          <w:t>253</w:t>
        </w:r>
      </w:ins>
      <w:del w:id="837"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3889A8C6" w14:textId="01ED72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"_Toc468649711"</w:instrText>
      </w:r>
      <w:r w:rsidRPr="008E186E">
        <w:rPr>
          <w:rStyle w:val="Hyperlink"/>
          <w:noProof/>
        </w:rPr>
        <w:instrText xml:space="preserve"> </w:instrText>
      </w:r>
      <w:r w:rsidRPr="008E186E">
        <w:rPr>
          <w:rStyle w:val="Hyperlink"/>
          <w:noProof/>
        </w:rPr>
        <w:fldChar w:fldCharType="separate"/>
      </w:r>
      <w:r w:rsidRPr="008E186E">
        <w:rPr>
          <w:rStyle w:val="Hyperlink"/>
          <w:noProof/>
        </w:rPr>
        <w:t>9.17.7</w:t>
      </w:r>
      <w:r>
        <w:rPr>
          <w:rFonts w:asciiTheme="minorHAnsi" w:eastAsiaTheme="minorEastAsia" w:hAnsiTheme="minorHAnsi" w:cstheme="minorBidi"/>
          <w:noProof/>
          <w:sz w:val="22"/>
          <w:szCs w:val="22"/>
        </w:rPr>
        <w:tab/>
      </w:r>
      <w:r w:rsidRPr="008E186E">
        <w:rPr>
          <w:rStyle w:val="Hyperlink"/>
          <w:noProof/>
        </w:rPr>
        <w:t>Association Class Part of Organization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_Toc468649711 \h </w:instrText>
      </w:r>
      <w:r>
        <w:rPr>
          <w:noProof/>
          <w:webHidden/>
        </w:rPr>
      </w:r>
      <w:r>
        <w:rPr>
          <w:noProof/>
          <w:webHidden/>
        </w:rPr>
        <w:fldChar w:fldCharType="separate"/>
      </w:r>
      <w:ins w:id="838" w:author="Cory Casanave" w:date="2016-12-06T18:27:00Z">
        <w:r w:rsidR="00CD51EF">
          <w:rPr>
            <w:noProof/>
            <w:webHidden/>
          </w:rPr>
          <w:t>254</w:t>
        </w:r>
      </w:ins>
      <w:del w:id="839" w:author="Cory Casanave" w:date="2016-12-06T18:22:00Z">
        <w:r w:rsidR="00041B4E" w:rsidDel="00606FC4">
          <w:rPr>
            <w:noProof/>
            <w:webHidden/>
          </w:rPr>
          <w:delText>283</w:delText>
        </w:r>
      </w:del>
      <w:r>
        <w:rPr>
          <w:noProof/>
          <w:webHidden/>
        </w:rPr>
        <w:fldChar w:fldCharType="end"/>
      </w:r>
      <w:r w:rsidRPr="008E186E">
        <w:rPr>
          <w:rStyle w:val="Hyperlink"/>
          <w:noProof/>
        </w:rPr>
        <w:fldChar w:fldCharType="end"/>
      </w:r>
    </w:p>
    <w:p w14:paraId="141C7486" w14:textId="3CE6843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"_Toc468649712"</w:instrText>
      </w:r>
      <w:r w:rsidRPr="008E186E">
        <w:rPr>
          <w:rStyle w:val="Hyperlink"/>
          <w:noProof/>
        </w:rPr>
        <w:instrText xml:space="preserve"> </w:instrText>
      </w:r>
      <w:r w:rsidRPr="008E186E">
        <w:rPr>
          <w:rStyle w:val="Hyperlink"/>
          <w:noProof/>
        </w:rPr>
        <w:fldChar w:fldCharType="separate"/>
      </w:r>
      <w:r w:rsidRPr="008E186E">
        <w:rPr>
          <w:rStyle w:val="Hyperlink"/>
          <w:noProof/>
        </w:rPr>
        <w:t>9.17.8</w:t>
      </w:r>
      <w:r>
        <w:rPr>
          <w:rFonts w:asciiTheme="minorHAnsi" w:eastAsiaTheme="minorEastAsia" w:hAnsiTheme="minorHAnsi" w:cstheme="minorBidi"/>
          <w:noProof/>
          <w:sz w:val="22"/>
          <w:szCs w:val="22"/>
        </w:rPr>
        <w:tab/>
      </w:r>
      <w:r w:rsidRPr="008E186E">
        <w:rPr>
          <w:rStyle w:val="Hyperlink"/>
          <w:noProof/>
        </w:rPr>
        <w:t>Class Program</w:t>
      </w:r>
      <w:r>
        <w:rPr>
          <w:noProof/>
          <w:webHidden/>
        </w:rPr>
        <w:tab/>
      </w:r>
      <w:r>
        <w:rPr>
          <w:noProof/>
          <w:webHidden/>
        </w:rPr>
        <w:fldChar w:fldCharType="begin"/>
      </w:r>
      <w:r>
        <w:rPr>
          <w:noProof/>
          <w:webHidden/>
        </w:rPr>
        <w:instrText xml:space="preserve"> PAGEREF _Toc468649712 \h </w:instrText>
      </w:r>
      <w:r>
        <w:rPr>
          <w:noProof/>
          <w:webHidden/>
        </w:rPr>
      </w:r>
      <w:r>
        <w:rPr>
          <w:noProof/>
          <w:webHidden/>
        </w:rPr>
        <w:fldChar w:fldCharType="separate"/>
      </w:r>
      <w:ins w:id="840" w:author="Cory Casanave" w:date="2016-12-06T18:27:00Z">
        <w:r w:rsidR="00CD51EF">
          <w:rPr>
            <w:noProof/>
            <w:webHidden/>
          </w:rPr>
          <w:t>255</w:t>
        </w:r>
      </w:ins>
      <w:del w:id="841" w:author="Cory Casanave" w:date="2016-12-06T18:22:00Z">
        <w:r w:rsidR="00041B4E" w:rsidDel="00606FC4">
          <w:rPr>
            <w:noProof/>
            <w:webHidden/>
          </w:rPr>
          <w:delText>284</w:delText>
        </w:r>
      </w:del>
      <w:r>
        <w:rPr>
          <w:noProof/>
          <w:webHidden/>
        </w:rPr>
        <w:fldChar w:fldCharType="end"/>
      </w:r>
      <w:r w:rsidRPr="008E186E">
        <w:rPr>
          <w:rStyle w:val="Hyperlink"/>
          <w:noProof/>
        </w:rPr>
        <w:fldChar w:fldCharType="end"/>
      </w:r>
    </w:p>
    <w:p w14:paraId="22AEF2D3" w14:textId="2C4483D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"_Toc468649713"</w:instrText>
      </w:r>
      <w:r w:rsidRPr="008E186E">
        <w:rPr>
          <w:rStyle w:val="Hyperlink"/>
          <w:noProof/>
        </w:rPr>
        <w:instrText xml:space="preserve"> </w:instrText>
      </w:r>
      <w:r w:rsidRPr="008E186E">
        <w:rPr>
          <w:rStyle w:val="Hyperlink"/>
          <w:noProof/>
        </w:rPr>
        <w:fldChar w:fldCharType="separate"/>
      </w:r>
      <w:r w:rsidRPr="008E186E">
        <w:rPr>
          <w:rStyle w:val="Hyperlink"/>
          <w:noProof/>
        </w:rPr>
        <w:t>9.18</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Library::Organizations::Corporations</w:t>
      </w:r>
      <w:r>
        <w:rPr>
          <w:noProof/>
          <w:webHidden/>
        </w:rPr>
        <w:tab/>
      </w:r>
      <w:r>
        <w:rPr>
          <w:noProof/>
          <w:webHidden/>
        </w:rPr>
        <w:fldChar w:fldCharType="begin"/>
      </w:r>
      <w:r>
        <w:rPr>
          <w:noProof/>
          <w:webHidden/>
        </w:rPr>
        <w:instrText xml:space="preserve"> PAGEREF _Toc468649713 \h </w:instrText>
      </w:r>
      <w:r>
        <w:rPr>
          <w:noProof/>
          <w:webHidden/>
        </w:rPr>
      </w:r>
      <w:r>
        <w:rPr>
          <w:noProof/>
          <w:webHidden/>
        </w:rPr>
        <w:fldChar w:fldCharType="separate"/>
      </w:r>
      <w:ins w:id="842" w:author="Cory Casanave" w:date="2016-12-06T18:27:00Z">
        <w:r w:rsidR="00CD51EF">
          <w:rPr>
            <w:noProof/>
            <w:webHidden/>
          </w:rPr>
          <w:t>256</w:t>
        </w:r>
      </w:ins>
      <w:del w:id="843"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2CA660B2" w14:textId="197EC8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"_Toc468649714"</w:instrText>
      </w:r>
      <w:r w:rsidRPr="008E186E">
        <w:rPr>
          <w:rStyle w:val="Hyperlink"/>
          <w:noProof/>
        </w:rPr>
        <w:instrText xml:space="preserve"> </w:instrText>
      </w:r>
      <w:r w:rsidRPr="008E186E">
        <w:rPr>
          <w:rStyle w:val="Hyperlink"/>
          <w:noProof/>
        </w:rPr>
        <w:fldChar w:fldCharType="separate"/>
      </w:r>
      <w:r w:rsidRPr="008E186E">
        <w:rPr>
          <w:rStyle w:val="Hyperlink"/>
          <w:noProof/>
        </w:rPr>
        <w:t>9.18.1</w:t>
      </w:r>
      <w:r>
        <w:rPr>
          <w:rFonts w:asciiTheme="minorHAnsi" w:eastAsiaTheme="minorEastAsia" w:hAnsiTheme="minorHAnsi" w:cstheme="minorBidi"/>
          <w:noProof/>
          <w:sz w:val="22"/>
          <w:szCs w:val="22"/>
        </w:rPr>
        <w:tab/>
      </w:r>
      <w:r w:rsidRPr="008E186E">
        <w:rPr>
          <w:rStyle w:val="Hyperlink"/>
          <w:noProof/>
        </w:rPr>
        <w:t>Diagram: Corporations</w:t>
      </w:r>
      <w:r>
        <w:rPr>
          <w:noProof/>
          <w:webHidden/>
        </w:rPr>
        <w:tab/>
      </w:r>
      <w:r>
        <w:rPr>
          <w:noProof/>
          <w:webHidden/>
        </w:rPr>
        <w:fldChar w:fldCharType="begin"/>
      </w:r>
      <w:r>
        <w:rPr>
          <w:noProof/>
          <w:webHidden/>
        </w:rPr>
        <w:instrText xml:space="preserve"> PAGEREF _Toc468649714 \h </w:instrText>
      </w:r>
      <w:r>
        <w:rPr>
          <w:noProof/>
          <w:webHidden/>
        </w:rPr>
      </w:r>
      <w:r>
        <w:rPr>
          <w:noProof/>
          <w:webHidden/>
        </w:rPr>
        <w:fldChar w:fldCharType="separate"/>
      </w:r>
      <w:ins w:id="844" w:author="Cory Casanave" w:date="2016-12-06T18:27:00Z">
        <w:r w:rsidR="00CD51EF">
          <w:rPr>
            <w:noProof/>
            <w:webHidden/>
          </w:rPr>
          <w:t>256</w:t>
        </w:r>
      </w:ins>
      <w:del w:id="845"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05D8508E" w14:textId="3A427A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"_Toc468649715"</w:instrText>
      </w:r>
      <w:r w:rsidRPr="008E186E">
        <w:rPr>
          <w:rStyle w:val="Hyperlink"/>
          <w:noProof/>
        </w:rPr>
        <w:instrText xml:space="preserve"> </w:instrText>
      </w:r>
      <w:r w:rsidRPr="008E186E">
        <w:rPr>
          <w:rStyle w:val="Hyperlink"/>
          <w:noProof/>
        </w:rPr>
        <w:fldChar w:fldCharType="separate"/>
      </w:r>
      <w:r w:rsidRPr="008E186E">
        <w:rPr>
          <w:rStyle w:val="Hyperlink"/>
          <w:noProof/>
        </w:rPr>
        <w:t>9.18.2</w:t>
      </w:r>
      <w:r>
        <w:rPr>
          <w:rFonts w:asciiTheme="minorHAnsi" w:eastAsiaTheme="minorEastAsia" w:hAnsiTheme="minorHAnsi" w:cstheme="minorBidi"/>
          <w:noProof/>
          <w:sz w:val="22"/>
          <w:szCs w:val="22"/>
        </w:rPr>
        <w:tab/>
      </w:r>
      <w:r w:rsidRPr="008E186E">
        <w:rPr>
          <w:rStyle w:val="Hyperlink"/>
          <w:noProof/>
        </w:rPr>
        <w:t>Class Incorporated Organization</w:t>
      </w:r>
      <w:r>
        <w:rPr>
          <w:noProof/>
          <w:webHidden/>
        </w:rPr>
        <w:tab/>
      </w:r>
      <w:r>
        <w:rPr>
          <w:noProof/>
          <w:webHidden/>
        </w:rPr>
        <w:fldChar w:fldCharType="begin"/>
      </w:r>
      <w:r>
        <w:rPr>
          <w:noProof/>
          <w:webHidden/>
        </w:rPr>
        <w:instrText xml:space="preserve"> PAGEREF _Toc468649715 \h </w:instrText>
      </w:r>
      <w:r>
        <w:rPr>
          <w:noProof/>
          <w:webHidden/>
        </w:rPr>
      </w:r>
      <w:r>
        <w:rPr>
          <w:noProof/>
          <w:webHidden/>
        </w:rPr>
        <w:fldChar w:fldCharType="separate"/>
      </w:r>
      <w:ins w:id="846" w:author="Cory Casanave" w:date="2016-12-06T18:27:00Z">
        <w:r w:rsidR="00CD51EF">
          <w:rPr>
            <w:noProof/>
            <w:webHidden/>
          </w:rPr>
          <w:t>256</w:t>
        </w:r>
      </w:ins>
      <w:del w:id="847"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5696FA6D" w14:textId="681092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"_Toc468649716"</w:instrText>
      </w:r>
      <w:r w:rsidRPr="008E186E">
        <w:rPr>
          <w:rStyle w:val="Hyperlink"/>
          <w:noProof/>
        </w:rPr>
        <w:instrText xml:space="preserve"> </w:instrText>
      </w:r>
      <w:r w:rsidRPr="008E186E">
        <w:rPr>
          <w:rStyle w:val="Hyperlink"/>
          <w:noProof/>
        </w:rPr>
        <w:fldChar w:fldCharType="separate"/>
      </w:r>
      <w:r w:rsidRPr="008E186E">
        <w:rPr>
          <w:rStyle w:val="Hyperlink"/>
          <w:noProof/>
        </w:rPr>
        <w:t>9.18.3</w:t>
      </w:r>
      <w:r>
        <w:rPr>
          <w:rFonts w:asciiTheme="minorHAnsi" w:eastAsiaTheme="minorEastAsia" w:hAnsiTheme="minorHAnsi" w:cstheme="minorBidi"/>
          <w:noProof/>
          <w:sz w:val="22"/>
          <w:szCs w:val="22"/>
        </w:rPr>
        <w:tab/>
      </w:r>
      <w:r w:rsidRPr="008E186E">
        <w:rPr>
          <w:rStyle w:val="Hyperlink"/>
          <w:noProof/>
        </w:rPr>
        <w:t>Association Class Incorporation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_Toc468649716 \h </w:instrText>
      </w:r>
      <w:r>
        <w:rPr>
          <w:noProof/>
          <w:webHidden/>
        </w:rPr>
      </w:r>
      <w:r>
        <w:rPr>
          <w:noProof/>
          <w:webHidden/>
        </w:rPr>
        <w:fldChar w:fldCharType="separate"/>
      </w:r>
      <w:ins w:id="848" w:author="Cory Casanave" w:date="2016-12-06T18:27:00Z">
        <w:r w:rsidR="00CD51EF">
          <w:rPr>
            <w:noProof/>
            <w:webHidden/>
          </w:rPr>
          <w:t>257</w:t>
        </w:r>
      </w:ins>
      <w:del w:id="849" w:author="Cory Casanave" w:date="2016-12-06T18:22:00Z">
        <w:r w:rsidR="00041B4E" w:rsidDel="00606FC4">
          <w:rPr>
            <w:noProof/>
            <w:webHidden/>
          </w:rPr>
          <w:delText>286</w:delText>
        </w:r>
      </w:del>
      <w:r>
        <w:rPr>
          <w:noProof/>
          <w:webHidden/>
        </w:rPr>
        <w:fldChar w:fldCharType="end"/>
      </w:r>
      <w:r w:rsidRPr="008E186E">
        <w:rPr>
          <w:rStyle w:val="Hyperlink"/>
          <w:noProof/>
        </w:rPr>
        <w:fldChar w:fldCharType="end"/>
      </w:r>
    </w:p>
    <w:p w14:paraId="79121331" w14:textId="267AED5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"_Toc468649717"</w:instrText>
      </w:r>
      <w:r w:rsidRPr="008E186E">
        <w:rPr>
          <w:rStyle w:val="Hyperlink"/>
          <w:noProof/>
        </w:rPr>
        <w:instrText xml:space="preserve"> </w:instrText>
      </w:r>
      <w:r w:rsidRPr="008E186E">
        <w:rPr>
          <w:rStyle w:val="Hyperlink"/>
          <w:noProof/>
        </w:rPr>
        <w:fldChar w:fldCharType="separate"/>
      </w:r>
      <w:r w:rsidRPr="008E186E">
        <w:rPr>
          <w:rStyle w:val="Hyperlink"/>
          <w:noProof/>
        </w:rPr>
        <w:t>9.19</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Library::Organizations::Geopolitical Organizations</w:t>
      </w:r>
      <w:r>
        <w:rPr>
          <w:noProof/>
          <w:webHidden/>
        </w:rPr>
        <w:tab/>
      </w:r>
      <w:r>
        <w:rPr>
          <w:noProof/>
          <w:webHidden/>
        </w:rPr>
        <w:fldChar w:fldCharType="begin"/>
      </w:r>
      <w:r>
        <w:rPr>
          <w:noProof/>
          <w:webHidden/>
        </w:rPr>
        <w:instrText xml:space="preserve"> PAGEREF _Toc468649717 \h </w:instrText>
      </w:r>
      <w:r>
        <w:rPr>
          <w:noProof/>
          <w:webHidden/>
        </w:rPr>
      </w:r>
      <w:r>
        <w:rPr>
          <w:noProof/>
          <w:webHidden/>
        </w:rPr>
        <w:fldChar w:fldCharType="separate"/>
      </w:r>
      <w:ins w:id="850" w:author="Cory Casanave" w:date="2016-12-06T18:27:00Z">
        <w:r w:rsidR="00CD51EF">
          <w:rPr>
            <w:noProof/>
            <w:webHidden/>
          </w:rPr>
          <w:t>258</w:t>
        </w:r>
      </w:ins>
      <w:del w:id="851"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457738B6" w14:textId="7E59801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"_Toc468649718"</w:instrText>
      </w:r>
      <w:r w:rsidRPr="008E186E">
        <w:rPr>
          <w:rStyle w:val="Hyperlink"/>
          <w:noProof/>
        </w:rPr>
        <w:instrText xml:space="preserve"> </w:instrText>
      </w:r>
      <w:r w:rsidRPr="008E186E">
        <w:rPr>
          <w:rStyle w:val="Hyperlink"/>
          <w:noProof/>
        </w:rPr>
        <w:fldChar w:fldCharType="separate"/>
      </w:r>
      <w:r w:rsidRPr="008E186E">
        <w:rPr>
          <w:rStyle w:val="Hyperlink"/>
          <w:noProof/>
        </w:rPr>
        <w:t>9.19.1</w:t>
      </w:r>
      <w:r>
        <w:rPr>
          <w:rFonts w:asciiTheme="minorHAnsi" w:eastAsiaTheme="minorEastAsia" w:hAnsiTheme="minorHAnsi" w:cstheme="minorBidi"/>
          <w:noProof/>
          <w:sz w:val="22"/>
          <w:szCs w:val="22"/>
        </w:rPr>
        <w:tab/>
      </w:r>
      <w:r w:rsidRPr="008E186E">
        <w:rPr>
          <w:rStyle w:val="Hyperlink"/>
          <w:noProof/>
        </w:rPr>
        <w:t>Diagram: Geopolitical Entities</w:t>
      </w:r>
      <w:r>
        <w:rPr>
          <w:noProof/>
          <w:webHidden/>
        </w:rPr>
        <w:tab/>
      </w:r>
      <w:r>
        <w:rPr>
          <w:noProof/>
          <w:webHidden/>
        </w:rPr>
        <w:fldChar w:fldCharType="begin"/>
      </w:r>
      <w:r>
        <w:rPr>
          <w:noProof/>
          <w:webHidden/>
        </w:rPr>
        <w:instrText xml:space="preserve"> PAGEREF _Toc468649718 \h </w:instrText>
      </w:r>
      <w:r>
        <w:rPr>
          <w:noProof/>
          <w:webHidden/>
        </w:rPr>
      </w:r>
      <w:r>
        <w:rPr>
          <w:noProof/>
          <w:webHidden/>
        </w:rPr>
        <w:fldChar w:fldCharType="separate"/>
      </w:r>
      <w:ins w:id="852" w:author="Cory Casanave" w:date="2016-12-06T18:27:00Z">
        <w:r w:rsidR="00CD51EF">
          <w:rPr>
            <w:noProof/>
            <w:webHidden/>
          </w:rPr>
          <w:t>258</w:t>
        </w:r>
      </w:ins>
      <w:del w:id="853"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09C765FA" w14:textId="1A00942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"_Toc468649719"</w:instrText>
      </w:r>
      <w:r w:rsidRPr="008E186E">
        <w:rPr>
          <w:rStyle w:val="Hyperlink"/>
          <w:noProof/>
        </w:rPr>
        <w:instrText xml:space="preserve"> </w:instrText>
      </w:r>
      <w:r w:rsidRPr="008E186E">
        <w:rPr>
          <w:rStyle w:val="Hyperlink"/>
          <w:noProof/>
        </w:rPr>
        <w:fldChar w:fldCharType="separate"/>
      </w:r>
      <w:r w:rsidRPr="008E186E">
        <w:rPr>
          <w:rStyle w:val="Hyperlink"/>
          <w:noProof/>
        </w:rPr>
        <w:t>9.19.2</w:t>
      </w:r>
      <w:r>
        <w:rPr>
          <w:rFonts w:asciiTheme="minorHAnsi" w:eastAsiaTheme="minorEastAsia" w:hAnsiTheme="minorHAnsi" w:cstheme="minorBidi"/>
          <w:noProof/>
          <w:sz w:val="22"/>
          <w:szCs w:val="22"/>
        </w:rPr>
        <w:tab/>
      </w:r>
      <w:r w:rsidRPr="008E186E">
        <w:rPr>
          <w:rStyle w:val="Hyperlink"/>
          <w:noProof/>
        </w:rPr>
        <w:t>Class Country</w:t>
      </w:r>
      <w:r>
        <w:rPr>
          <w:noProof/>
          <w:webHidden/>
        </w:rPr>
        <w:tab/>
      </w:r>
      <w:r>
        <w:rPr>
          <w:noProof/>
          <w:webHidden/>
        </w:rPr>
        <w:fldChar w:fldCharType="begin"/>
      </w:r>
      <w:r>
        <w:rPr>
          <w:noProof/>
          <w:webHidden/>
        </w:rPr>
        <w:instrText xml:space="preserve"> PAGEREF _Toc468649719 \h </w:instrText>
      </w:r>
      <w:r>
        <w:rPr>
          <w:noProof/>
          <w:webHidden/>
        </w:rPr>
      </w:r>
      <w:r>
        <w:rPr>
          <w:noProof/>
          <w:webHidden/>
        </w:rPr>
        <w:fldChar w:fldCharType="separate"/>
      </w:r>
      <w:ins w:id="854" w:author="Cory Casanave" w:date="2016-12-06T18:27:00Z">
        <w:r w:rsidR="00CD51EF">
          <w:rPr>
            <w:noProof/>
            <w:webHidden/>
          </w:rPr>
          <w:t>258</w:t>
        </w:r>
      </w:ins>
      <w:del w:id="855"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419FE2B7" w14:textId="73CF2F0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"_Toc468649720"</w:instrText>
      </w:r>
      <w:r w:rsidRPr="008E186E">
        <w:rPr>
          <w:rStyle w:val="Hyperlink"/>
          <w:noProof/>
        </w:rPr>
        <w:instrText xml:space="preserve"> </w:instrText>
      </w:r>
      <w:r w:rsidRPr="008E186E">
        <w:rPr>
          <w:rStyle w:val="Hyperlink"/>
          <w:noProof/>
        </w:rPr>
        <w:fldChar w:fldCharType="separate"/>
      </w:r>
      <w:r w:rsidRPr="008E186E">
        <w:rPr>
          <w:rStyle w:val="Hyperlink"/>
          <w:noProof/>
        </w:rPr>
        <w:t>9.19.3</w:t>
      </w:r>
      <w:r>
        <w:rPr>
          <w:rFonts w:asciiTheme="minorHAnsi" w:eastAsiaTheme="minorEastAsia" w:hAnsiTheme="minorHAnsi" w:cstheme="minorBidi"/>
          <w:noProof/>
          <w:sz w:val="22"/>
          <w:szCs w:val="22"/>
        </w:rPr>
        <w:tab/>
      </w:r>
      <w:r w:rsidRPr="008E186E">
        <w:rPr>
          <w:rStyle w:val="Hyperlink"/>
          <w:noProof/>
        </w:rPr>
        <w:t>Class Country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_Toc468649720 \h </w:instrText>
      </w:r>
      <w:r>
        <w:rPr>
          <w:noProof/>
          <w:webHidden/>
        </w:rPr>
      </w:r>
      <w:r>
        <w:rPr>
          <w:noProof/>
          <w:webHidden/>
        </w:rPr>
        <w:fldChar w:fldCharType="separate"/>
      </w:r>
      <w:ins w:id="856" w:author="Cory Casanave" w:date="2016-12-06T18:27:00Z">
        <w:r w:rsidR="00CD51EF">
          <w:rPr>
            <w:noProof/>
            <w:webHidden/>
          </w:rPr>
          <w:t>259</w:t>
        </w:r>
      </w:ins>
      <w:del w:id="857"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2DC9577B" w14:textId="02CAE8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"_Toc468649721"</w:instrText>
      </w:r>
      <w:r w:rsidRPr="008E186E">
        <w:rPr>
          <w:rStyle w:val="Hyperlink"/>
          <w:noProof/>
        </w:rPr>
        <w:instrText xml:space="preserve"> </w:instrText>
      </w:r>
      <w:r w:rsidRPr="008E186E">
        <w:rPr>
          <w:rStyle w:val="Hyperlink"/>
          <w:noProof/>
        </w:rPr>
        <w:fldChar w:fldCharType="separate"/>
      </w:r>
      <w:r w:rsidRPr="008E186E">
        <w:rPr>
          <w:rStyle w:val="Hyperlink"/>
          <w:noProof/>
        </w:rPr>
        <w:t>9.19.4</w:t>
      </w:r>
      <w:r>
        <w:rPr>
          <w:rFonts w:asciiTheme="minorHAnsi" w:eastAsiaTheme="minorEastAsia" w:hAnsiTheme="minorHAnsi" w:cstheme="minorBidi"/>
          <w:noProof/>
          <w:sz w:val="22"/>
          <w:szCs w:val="22"/>
        </w:rPr>
        <w:tab/>
      </w:r>
      <w:r w:rsidRPr="008E186E">
        <w:rPr>
          <w:rStyle w:val="Hyperlink"/>
          <w:noProof/>
        </w:rPr>
        <w:t>Class Geopolitical Entity</w:t>
      </w:r>
      <w:r>
        <w:rPr>
          <w:noProof/>
          <w:webHidden/>
        </w:rPr>
        <w:tab/>
      </w:r>
      <w:r>
        <w:rPr>
          <w:noProof/>
          <w:webHidden/>
        </w:rPr>
        <w:fldChar w:fldCharType="begin"/>
      </w:r>
      <w:r>
        <w:rPr>
          <w:noProof/>
          <w:webHidden/>
        </w:rPr>
        <w:instrText xml:space="preserve"> PAGEREF _Toc468649721 \h </w:instrText>
      </w:r>
      <w:r>
        <w:rPr>
          <w:noProof/>
          <w:webHidden/>
        </w:rPr>
      </w:r>
      <w:r>
        <w:rPr>
          <w:noProof/>
          <w:webHidden/>
        </w:rPr>
        <w:fldChar w:fldCharType="separate"/>
      </w:r>
      <w:ins w:id="858" w:author="Cory Casanave" w:date="2016-12-06T18:27:00Z">
        <w:r w:rsidR="00CD51EF">
          <w:rPr>
            <w:noProof/>
            <w:webHidden/>
          </w:rPr>
          <w:t>259</w:t>
        </w:r>
      </w:ins>
      <w:del w:id="859"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202DCAB9" w14:textId="335D5F4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"_Toc468649722"</w:instrText>
      </w:r>
      <w:r w:rsidRPr="008E186E">
        <w:rPr>
          <w:rStyle w:val="Hyperlink"/>
          <w:noProof/>
        </w:rPr>
        <w:instrText xml:space="preserve"> </w:instrText>
      </w:r>
      <w:r w:rsidRPr="008E186E">
        <w:rPr>
          <w:rStyle w:val="Hyperlink"/>
          <w:noProof/>
        </w:rPr>
        <w:fldChar w:fldCharType="separate"/>
      </w:r>
      <w:r w:rsidRPr="008E186E">
        <w:rPr>
          <w:rStyle w:val="Hyperlink"/>
          <w:noProof/>
        </w:rPr>
        <w:t>9.19.5</w:t>
      </w:r>
      <w:r>
        <w:rPr>
          <w:rFonts w:asciiTheme="minorHAnsi" w:eastAsiaTheme="minorEastAsia" w:hAnsiTheme="minorHAnsi" w:cstheme="minorBidi"/>
          <w:noProof/>
          <w:sz w:val="22"/>
          <w:szCs w:val="22"/>
        </w:rPr>
        <w:tab/>
      </w:r>
      <w:r w:rsidRPr="008E186E">
        <w:rPr>
          <w:rStyle w:val="Hyperlink"/>
          <w:noProof/>
        </w:rPr>
        <w:t>Class Geopolitical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_Toc468649722 \h </w:instrText>
      </w:r>
      <w:r>
        <w:rPr>
          <w:noProof/>
          <w:webHidden/>
        </w:rPr>
      </w:r>
      <w:r>
        <w:rPr>
          <w:noProof/>
          <w:webHidden/>
        </w:rPr>
        <w:fldChar w:fldCharType="separate"/>
      </w:r>
      <w:ins w:id="860" w:author="Cory Casanave" w:date="2016-12-06T18:27:00Z">
        <w:r w:rsidR="00CD51EF">
          <w:rPr>
            <w:noProof/>
            <w:webHidden/>
          </w:rPr>
          <w:t>259</w:t>
        </w:r>
      </w:ins>
      <w:del w:id="861"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17C6E829" w14:textId="2D844EF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"_Toc468649723"</w:instrText>
      </w:r>
      <w:r w:rsidRPr="008E186E">
        <w:rPr>
          <w:rStyle w:val="Hyperlink"/>
          <w:noProof/>
        </w:rPr>
        <w:instrText xml:space="preserve"> </w:instrText>
      </w:r>
      <w:r w:rsidRPr="008E186E">
        <w:rPr>
          <w:rStyle w:val="Hyperlink"/>
          <w:noProof/>
        </w:rPr>
        <w:fldChar w:fldCharType="separate"/>
      </w:r>
      <w:r w:rsidRPr="008E186E">
        <w:rPr>
          <w:rStyle w:val="Hyperlink"/>
          <w:noProof/>
        </w:rPr>
        <w:t>9.19.6</w:t>
      </w:r>
      <w:r>
        <w:rPr>
          <w:rFonts w:asciiTheme="minorHAnsi" w:eastAsiaTheme="minorEastAsia" w:hAnsiTheme="minorHAnsi" w:cstheme="minorBidi"/>
          <w:noProof/>
          <w:sz w:val="22"/>
          <w:szCs w:val="22"/>
        </w:rPr>
        <w:tab/>
      </w:r>
      <w:r w:rsidRPr="008E186E">
        <w:rPr>
          <w:rStyle w:val="Hyperlink"/>
          <w:noProof/>
        </w:rPr>
        <w:t>Class Geopolitical Region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_Toc468649723 \h </w:instrText>
      </w:r>
      <w:r>
        <w:rPr>
          <w:noProof/>
          <w:webHidden/>
        </w:rPr>
      </w:r>
      <w:r>
        <w:rPr>
          <w:noProof/>
          <w:webHidden/>
        </w:rPr>
        <w:fldChar w:fldCharType="separate"/>
      </w:r>
      <w:ins w:id="862" w:author="Cory Casanave" w:date="2016-12-06T18:27:00Z">
        <w:r w:rsidR="00CD51EF">
          <w:rPr>
            <w:noProof/>
            <w:webHidden/>
          </w:rPr>
          <w:t>260</w:t>
        </w:r>
      </w:ins>
      <w:del w:id="863" w:author="Cory Casanave" w:date="2016-12-06T18:22:00Z">
        <w:r w:rsidR="00041B4E" w:rsidDel="00606FC4">
          <w:rPr>
            <w:noProof/>
            <w:webHidden/>
          </w:rPr>
          <w:delText>289</w:delText>
        </w:r>
      </w:del>
      <w:r>
        <w:rPr>
          <w:noProof/>
          <w:webHidden/>
        </w:rPr>
        <w:fldChar w:fldCharType="end"/>
      </w:r>
      <w:r w:rsidRPr="008E186E">
        <w:rPr>
          <w:rStyle w:val="Hyperlink"/>
          <w:noProof/>
        </w:rPr>
        <w:fldChar w:fldCharType="end"/>
      </w:r>
    </w:p>
    <w:p w14:paraId="44C53546" w14:textId="61AFB1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"_Toc468649724"</w:instrText>
      </w:r>
      <w:r w:rsidRPr="008E186E">
        <w:rPr>
          <w:rStyle w:val="Hyperlink"/>
          <w:noProof/>
        </w:rPr>
        <w:instrText xml:space="preserve"> </w:instrText>
      </w:r>
      <w:r w:rsidRPr="008E186E">
        <w:rPr>
          <w:rStyle w:val="Hyperlink"/>
          <w:noProof/>
        </w:rPr>
        <w:fldChar w:fldCharType="separate"/>
      </w:r>
      <w:r w:rsidRPr="008E186E">
        <w:rPr>
          <w:rStyle w:val="Hyperlink"/>
          <w:noProof/>
        </w:rPr>
        <w:t>9.19.7</w:t>
      </w:r>
      <w:r>
        <w:rPr>
          <w:rFonts w:asciiTheme="minorHAnsi" w:eastAsiaTheme="minorEastAsia" w:hAnsiTheme="minorHAnsi" w:cstheme="minorBidi"/>
          <w:noProof/>
          <w:sz w:val="22"/>
          <w:szCs w:val="22"/>
        </w:rPr>
        <w:tab/>
      </w:r>
      <w:r w:rsidRPr="008E186E">
        <w:rPr>
          <w:rStyle w:val="Hyperlink"/>
          <w:noProof/>
        </w:rPr>
        <w:t>Association Class Governing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_Toc468649724 \h </w:instrText>
      </w:r>
      <w:r>
        <w:rPr>
          <w:noProof/>
          <w:webHidden/>
        </w:rPr>
      </w:r>
      <w:r>
        <w:rPr>
          <w:noProof/>
          <w:webHidden/>
        </w:rPr>
        <w:fldChar w:fldCharType="separate"/>
      </w:r>
      <w:ins w:id="864" w:author="Cory Casanave" w:date="2016-12-06T18:27:00Z">
        <w:r w:rsidR="00CD51EF">
          <w:rPr>
            <w:noProof/>
            <w:webHidden/>
          </w:rPr>
          <w:t>260</w:t>
        </w:r>
      </w:ins>
      <w:del w:id="865" w:author="Cory Casanave" w:date="2016-12-06T18:22:00Z">
        <w:r w:rsidR="00041B4E" w:rsidDel="00606FC4">
          <w:rPr>
            <w:noProof/>
            <w:webHidden/>
          </w:rPr>
          <w:delText>289</w:delText>
        </w:r>
      </w:del>
      <w:r>
        <w:rPr>
          <w:noProof/>
          <w:webHidden/>
        </w:rPr>
        <w:fldChar w:fldCharType="end"/>
      </w:r>
      <w:r w:rsidRPr="008E186E">
        <w:rPr>
          <w:rStyle w:val="Hyperlink"/>
          <w:noProof/>
        </w:rPr>
        <w:fldChar w:fldCharType="end"/>
      </w:r>
    </w:p>
    <w:p w14:paraId="5C99AA1A" w14:textId="33EFE2B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"_Toc468649725"</w:instrText>
      </w:r>
      <w:r w:rsidRPr="008E186E">
        <w:rPr>
          <w:rStyle w:val="Hyperlink"/>
          <w:noProof/>
        </w:rPr>
        <w:instrText xml:space="preserve"> </w:instrText>
      </w:r>
      <w:r w:rsidRPr="008E186E">
        <w:rPr>
          <w:rStyle w:val="Hyperlink"/>
          <w:noProof/>
        </w:rPr>
        <w:fldChar w:fldCharType="separate"/>
      </w:r>
      <w:r w:rsidRPr="008E186E">
        <w:rPr>
          <w:rStyle w:val="Hyperlink"/>
          <w:noProof/>
        </w:rPr>
        <w:t>9.20</w:t>
      </w:r>
      <w:r>
        <w:rPr>
          <w:rFonts w:asciiTheme="minorHAnsi" w:eastAsiaTheme="minorEastAsia" w:hAnsiTheme="minorHAnsi" w:cstheme="minorBidi"/>
          <w:noProof/>
          <w:sz w:val="22"/>
          <w:szCs w:val="22"/>
        </w:rPr>
        <w:tab/>
      </w:r>
      <w:r w:rsidRPr="008E186E">
        <w:rPr>
          <w:rStyle w:val="Hyperlink"/>
          <w:noProof/>
        </w:rPr>
        <w:t>Threat-risk-conceptual-model::Generic Concept Library::Permissions</w:t>
      </w:r>
      <w:r>
        <w:rPr>
          <w:noProof/>
          <w:webHidden/>
        </w:rPr>
        <w:tab/>
      </w:r>
      <w:r>
        <w:rPr>
          <w:noProof/>
          <w:webHidden/>
        </w:rPr>
        <w:fldChar w:fldCharType="begin"/>
      </w:r>
      <w:r>
        <w:rPr>
          <w:noProof/>
          <w:webHidden/>
        </w:rPr>
        <w:instrText xml:space="preserve"> PAGEREF _Toc468649725 \h </w:instrText>
      </w:r>
      <w:r>
        <w:rPr>
          <w:noProof/>
          <w:webHidden/>
        </w:rPr>
      </w:r>
      <w:r>
        <w:rPr>
          <w:noProof/>
          <w:webHidden/>
        </w:rPr>
        <w:fldChar w:fldCharType="separate"/>
      </w:r>
      <w:ins w:id="866" w:author="Cory Casanave" w:date="2016-12-06T18:27:00Z">
        <w:r w:rsidR="00CD51EF">
          <w:rPr>
            <w:noProof/>
            <w:webHidden/>
          </w:rPr>
          <w:t>261</w:t>
        </w:r>
      </w:ins>
      <w:del w:id="867" w:author="Cory Casanave" w:date="2016-12-06T18:22:00Z">
        <w:r w:rsidR="00041B4E" w:rsidDel="00606FC4">
          <w:rPr>
            <w:noProof/>
            <w:webHidden/>
          </w:rPr>
          <w:delText>290</w:delText>
        </w:r>
      </w:del>
      <w:r>
        <w:rPr>
          <w:noProof/>
          <w:webHidden/>
        </w:rPr>
        <w:fldChar w:fldCharType="end"/>
      </w:r>
      <w:r w:rsidRPr="008E186E">
        <w:rPr>
          <w:rStyle w:val="Hyperlink"/>
          <w:noProof/>
        </w:rPr>
        <w:fldChar w:fldCharType="end"/>
      </w:r>
    </w:p>
    <w:p w14:paraId="0E1F81F6" w14:textId="5E6880C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"_Toc468649726"</w:instrText>
      </w:r>
      <w:r w:rsidRPr="008E186E">
        <w:rPr>
          <w:rStyle w:val="Hyperlink"/>
          <w:noProof/>
        </w:rPr>
        <w:instrText xml:space="preserve"> </w:instrText>
      </w:r>
      <w:r w:rsidRPr="008E186E">
        <w:rPr>
          <w:rStyle w:val="Hyperlink"/>
          <w:noProof/>
        </w:rPr>
        <w:fldChar w:fldCharType="separate"/>
      </w:r>
      <w:r w:rsidRPr="008E186E">
        <w:rPr>
          <w:rStyle w:val="Hyperlink"/>
          <w:noProof/>
        </w:rPr>
        <w:t>9.20.1</w:t>
      </w:r>
      <w:r>
        <w:rPr>
          <w:rFonts w:asciiTheme="minorHAnsi" w:eastAsiaTheme="minorEastAsia" w:hAnsiTheme="minorHAnsi" w:cstheme="minorBidi"/>
          <w:noProof/>
          <w:sz w:val="22"/>
          <w:szCs w:val="22"/>
        </w:rPr>
        <w:tab/>
      </w:r>
      <w:r w:rsidRPr="008E186E">
        <w:rPr>
          <w:rStyle w:val="Hyperlink"/>
          <w:noProof/>
        </w:rPr>
        <w:t>Diagram: Permission</w:t>
      </w:r>
      <w:r>
        <w:rPr>
          <w:noProof/>
          <w:webHidden/>
        </w:rPr>
        <w:tab/>
      </w:r>
      <w:r>
        <w:rPr>
          <w:noProof/>
          <w:webHidden/>
        </w:rPr>
        <w:fldChar w:fldCharType="begin"/>
      </w:r>
      <w:r>
        <w:rPr>
          <w:noProof/>
          <w:webHidden/>
        </w:rPr>
        <w:instrText xml:space="preserve"> PAGEREF _Toc468649726 \h </w:instrText>
      </w:r>
      <w:r>
        <w:rPr>
          <w:noProof/>
          <w:webHidden/>
        </w:rPr>
      </w:r>
      <w:r>
        <w:rPr>
          <w:noProof/>
          <w:webHidden/>
        </w:rPr>
        <w:fldChar w:fldCharType="separate"/>
      </w:r>
      <w:ins w:id="868" w:author="Cory Casanave" w:date="2016-12-06T18:27:00Z">
        <w:r w:rsidR="00CD51EF">
          <w:rPr>
            <w:noProof/>
            <w:webHidden/>
          </w:rPr>
          <w:t>261</w:t>
        </w:r>
      </w:ins>
      <w:del w:id="869" w:author="Cory Casanave" w:date="2016-12-06T18:22:00Z">
        <w:r w:rsidR="00041B4E" w:rsidDel="00606FC4">
          <w:rPr>
            <w:noProof/>
            <w:webHidden/>
          </w:rPr>
          <w:delText>290</w:delText>
        </w:r>
      </w:del>
      <w:r>
        <w:rPr>
          <w:noProof/>
          <w:webHidden/>
        </w:rPr>
        <w:fldChar w:fldCharType="end"/>
      </w:r>
      <w:r w:rsidRPr="008E186E">
        <w:rPr>
          <w:rStyle w:val="Hyperlink"/>
          <w:noProof/>
        </w:rPr>
        <w:fldChar w:fldCharType="end"/>
      </w:r>
    </w:p>
    <w:p w14:paraId="69C97E06" w14:textId="75BAB5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"_Toc468649727"</w:instrText>
      </w:r>
      <w:r w:rsidRPr="008E186E">
        <w:rPr>
          <w:rStyle w:val="Hyperlink"/>
          <w:noProof/>
        </w:rPr>
        <w:instrText xml:space="preserve"> </w:instrText>
      </w:r>
      <w:r w:rsidRPr="008E186E">
        <w:rPr>
          <w:rStyle w:val="Hyperlink"/>
          <w:noProof/>
        </w:rPr>
        <w:fldChar w:fldCharType="separate"/>
      </w:r>
      <w:r w:rsidRPr="008E186E">
        <w:rPr>
          <w:rStyle w:val="Hyperlink"/>
          <w:noProof/>
        </w:rPr>
        <w:t>9.20.2</w:t>
      </w:r>
      <w:r>
        <w:rPr>
          <w:rFonts w:asciiTheme="minorHAnsi" w:eastAsiaTheme="minorEastAsia" w:hAnsiTheme="minorHAnsi" w:cstheme="minorBidi"/>
          <w:noProof/>
          <w:sz w:val="22"/>
          <w:szCs w:val="22"/>
        </w:rPr>
        <w:tab/>
      </w:r>
      <w:r w:rsidRPr="008E186E">
        <w:rPr>
          <w:rStyle w:val="Hyperlink"/>
          <w:noProof/>
        </w:rPr>
        <w:t>Association Class Permission</w:t>
      </w:r>
      <w:r>
        <w:rPr>
          <w:noProof/>
          <w:webHidden/>
        </w:rPr>
        <w:tab/>
      </w:r>
      <w:r>
        <w:rPr>
          <w:noProof/>
          <w:webHidden/>
        </w:rPr>
        <w:fldChar w:fldCharType="begin"/>
      </w:r>
      <w:r>
        <w:rPr>
          <w:noProof/>
          <w:webHidden/>
        </w:rPr>
        <w:instrText xml:space="preserve"> PAGEREF _Toc468649727 \h </w:instrText>
      </w:r>
      <w:r>
        <w:rPr>
          <w:noProof/>
          <w:webHidden/>
        </w:rPr>
      </w:r>
      <w:r>
        <w:rPr>
          <w:noProof/>
          <w:webHidden/>
        </w:rPr>
        <w:fldChar w:fldCharType="separate"/>
      </w:r>
      <w:ins w:id="870" w:author="Cory Casanave" w:date="2016-12-06T18:27:00Z">
        <w:r w:rsidR="00CD51EF">
          <w:rPr>
            <w:noProof/>
            <w:webHidden/>
          </w:rPr>
          <w:t>262</w:t>
        </w:r>
      </w:ins>
      <w:del w:id="871" w:author="Cory Casanave" w:date="2016-12-06T18:22:00Z">
        <w:r w:rsidR="00041B4E" w:rsidDel="00606FC4">
          <w:rPr>
            <w:noProof/>
            <w:webHidden/>
          </w:rPr>
          <w:delText>291</w:delText>
        </w:r>
      </w:del>
      <w:r>
        <w:rPr>
          <w:noProof/>
          <w:webHidden/>
        </w:rPr>
        <w:fldChar w:fldCharType="end"/>
      </w:r>
      <w:r w:rsidRPr="008E186E">
        <w:rPr>
          <w:rStyle w:val="Hyperlink"/>
          <w:noProof/>
        </w:rPr>
        <w:fldChar w:fldCharType="end"/>
      </w:r>
    </w:p>
    <w:p w14:paraId="71F4AD34" w14:textId="2AD4F7F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"_Toc468649728"</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Threat-risk-conceptual-model::Generic Concept Library::Persons</w:t>
      </w:r>
      <w:r>
        <w:rPr>
          <w:noProof/>
          <w:webHidden/>
        </w:rPr>
        <w:tab/>
      </w:r>
      <w:r>
        <w:rPr>
          <w:noProof/>
          <w:webHidden/>
        </w:rPr>
        <w:fldChar w:fldCharType="begin"/>
      </w:r>
      <w:r>
        <w:rPr>
          <w:noProof/>
          <w:webHidden/>
        </w:rPr>
        <w:instrText xml:space="preserve"> PAGEREF _Toc468649728 \h </w:instrText>
      </w:r>
      <w:r>
        <w:rPr>
          <w:noProof/>
          <w:webHidden/>
        </w:rPr>
      </w:r>
      <w:r>
        <w:rPr>
          <w:noProof/>
          <w:webHidden/>
        </w:rPr>
        <w:fldChar w:fldCharType="separate"/>
      </w:r>
      <w:ins w:id="872" w:author="Cory Casanave" w:date="2016-12-06T18:27:00Z">
        <w:r w:rsidR="00CD51EF">
          <w:rPr>
            <w:noProof/>
            <w:webHidden/>
          </w:rPr>
          <w:t>263</w:t>
        </w:r>
      </w:ins>
      <w:del w:id="873" w:author="Cory Casanave" w:date="2016-12-06T18:22:00Z">
        <w:r w:rsidR="00041B4E" w:rsidDel="00606FC4">
          <w:rPr>
            <w:noProof/>
            <w:webHidden/>
          </w:rPr>
          <w:delText>292</w:delText>
        </w:r>
      </w:del>
      <w:r>
        <w:rPr>
          <w:noProof/>
          <w:webHidden/>
        </w:rPr>
        <w:fldChar w:fldCharType="end"/>
      </w:r>
      <w:r w:rsidRPr="008E186E">
        <w:rPr>
          <w:rStyle w:val="Hyperlink"/>
          <w:noProof/>
        </w:rPr>
        <w:fldChar w:fldCharType="end"/>
      </w:r>
    </w:p>
    <w:p w14:paraId="52A59BDA" w14:textId="707A95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"_Toc468649729"</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Diagram: Person</w:t>
      </w:r>
      <w:r>
        <w:rPr>
          <w:noProof/>
          <w:webHidden/>
        </w:rPr>
        <w:tab/>
      </w:r>
      <w:r>
        <w:rPr>
          <w:noProof/>
          <w:webHidden/>
        </w:rPr>
        <w:fldChar w:fldCharType="begin"/>
      </w:r>
      <w:r>
        <w:rPr>
          <w:noProof/>
          <w:webHidden/>
        </w:rPr>
        <w:instrText xml:space="preserve"> PAGEREF _Toc468649729 \h </w:instrText>
      </w:r>
      <w:r>
        <w:rPr>
          <w:noProof/>
          <w:webHidden/>
        </w:rPr>
      </w:r>
      <w:r>
        <w:rPr>
          <w:noProof/>
          <w:webHidden/>
        </w:rPr>
        <w:fldChar w:fldCharType="separate"/>
      </w:r>
      <w:ins w:id="874" w:author="Cory Casanave" w:date="2016-12-06T18:27:00Z">
        <w:r w:rsidR="00CD51EF">
          <w:rPr>
            <w:noProof/>
            <w:webHidden/>
          </w:rPr>
          <w:t>263</w:t>
        </w:r>
      </w:ins>
      <w:del w:id="875" w:author="Cory Casanave" w:date="2016-12-06T18:22:00Z">
        <w:r w:rsidR="00041B4E" w:rsidDel="00606FC4">
          <w:rPr>
            <w:noProof/>
            <w:webHidden/>
          </w:rPr>
          <w:delText>292</w:delText>
        </w:r>
      </w:del>
      <w:r>
        <w:rPr>
          <w:noProof/>
          <w:webHidden/>
        </w:rPr>
        <w:fldChar w:fldCharType="end"/>
      </w:r>
      <w:r w:rsidRPr="008E186E">
        <w:rPr>
          <w:rStyle w:val="Hyperlink"/>
          <w:noProof/>
        </w:rPr>
        <w:fldChar w:fldCharType="end"/>
      </w:r>
    </w:p>
    <w:p w14:paraId="3658CCB1" w14:textId="447394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"_Toc468649730"</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Diagram: Person Identifiers</w:t>
      </w:r>
      <w:r>
        <w:rPr>
          <w:noProof/>
          <w:webHidden/>
        </w:rPr>
        <w:tab/>
      </w:r>
      <w:r>
        <w:rPr>
          <w:noProof/>
          <w:webHidden/>
        </w:rPr>
        <w:fldChar w:fldCharType="begin"/>
      </w:r>
      <w:r>
        <w:rPr>
          <w:noProof/>
          <w:webHidden/>
        </w:rPr>
        <w:instrText xml:space="preserve"> PAGEREF _Toc468649730 \h </w:instrText>
      </w:r>
      <w:r>
        <w:rPr>
          <w:noProof/>
          <w:webHidden/>
        </w:rPr>
      </w:r>
      <w:r>
        <w:rPr>
          <w:noProof/>
          <w:webHidden/>
        </w:rPr>
        <w:fldChar w:fldCharType="separate"/>
      </w:r>
      <w:ins w:id="876" w:author="Cory Casanave" w:date="2016-12-06T18:27:00Z">
        <w:r w:rsidR="00CD51EF">
          <w:rPr>
            <w:noProof/>
            <w:webHidden/>
          </w:rPr>
          <w:t>264</w:t>
        </w:r>
      </w:ins>
      <w:del w:id="877" w:author="Cory Casanave" w:date="2016-12-06T18:22:00Z">
        <w:r w:rsidR="00041B4E" w:rsidDel="00606FC4">
          <w:rPr>
            <w:noProof/>
            <w:webHidden/>
          </w:rPr>
          <w:delText>293</w:delText>
        </w:r>
      </w:del>
      <w:r>
        <w:rPr>
          <w:noProof/>
          <w:webHidden/>
        </w:rPr>
        <w:fldChar w:fldCharType="end"/>
      </w:r>
      <w:r w:rsidRPr="008E186E">
        <w:rPr>
          <w:rStyle w:val="Hyperlink"/>
          <w:noProof/>
        </w:rPr>
        <w:fldChar w:fldCharType="end"/>
      </w:r>
    </w:p>
    <w:p w14:paraId="07B17B9E" w14:textId="7FACC5F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"_Toc468649731"</w:instrText>
      </w:r>
      <w:r w:rsidRPr="008E186E">
        <w:rPr>
          <w:rStyle w:val="Hyperlink"/>
          <w:noProof/>
        </w:rPr>
        <w:instrText xml:space="preserve"> </w:instrText>
      </w:r>
      <w:r w:rsidRPr="008E186E">
        <w:rPr>
          <w:rStyle w:val="Hyperlink"/>
          <w:noProof/>
        </w:rPr>
        <w:fldChar w:fldCharType="separate"/>
      </w:r>
      <w:r w:rsidRPr="008E186E">
        <w:rPr>
          <w:rStyle w:val="Hyperlink"/>
          <w:noProof/>
        </w:rPr>
        <w:t>9.21.3</w:t>
      </w:r>
      <w:r>
        <w:rPr>
          <w:rFonts w:asciiTheme="minorHAnsi" w:eastAsiaTheme="minorEastAsia" w:hAnsiTheme="minorHAnsi" w:cstheme="minorBidi"/>
          <w:noProof/>
          <w:sz w:val="22"/>
          <w:szCs w:val="22"/>
        </w:rPr>
        <w:tab/>
      </w:r>
      <w:r w:rsidRPr="008E186E">
        <w:rPr>
          <w:rStyle w:val="Hyperlink"/>
          <w:noProof/>
        </w:rPr>
        <w:t>Diagram: Person Name Representations</w:t>
      </w:r>
      <w:r>
        <w:rPr>
          <w:noProof/>
          <w:webHidden/>
        </w:rPr>
        <w:tab/>
      </w:r>
      <w:r>
        <w:rPr>
          <w:noProof/>
          <w:webHidden/>
        </w:rPr>
        <w:fldChar w:fldCharType="begin"/>
      </w:r>
      <w:r>
        <w:rPr>
          <w:noProof/>
          <w:webHidden/>
        </w:rPr>
        <w:instrText xml:space="preserve"> PAGEREF _Toc468649731 \h </w:instrText>
      </w:r>
      <w:r>
        <w:rPr>
          <w:noProof/>
          <w:webHidden/>
        </w:rPr>
      </w:r>
      <w:r>
        <w:rPr>
          <w:noProof/>
          <w:webHidden/>
        </w:rPr>
        <w:fldChar w:fldCharType="separate"/>
      </w:r>
      <w:ins w:id="878" w:author="Cory Casanave" w:date="2016-12-06T18:27:00Z">
        <w:r w:rsidR="00CD51EF">
          <w:rPr>
            <w:noProof/>
            <w:webHidden/>
          </w:rPr>
          <w:t>265</w:t>
        </w:r>
      </w:ins>
      <w:del w:id="879"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3EE023A8" w14:textId="558B94D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"_Toc468649732"</w:instrText>
      </w:r>
      <w:r w:rsidRPr="008E186E">
        <w:rPr>
          <w:rStyle w:val="Hyperlink"/>
          <w:noProof/>
        </w:rPr>
        <w:instrText xml:space="preserve"> </w:instrText>
      </w:r>
      <w:r w:rsidRPr="008E186E">
        <w:rPr>
          <w:rStyle w:val="Hyperlink"/>
          <w:noProof/>
        </w:rPr>
        <w:fldChar w:fldCharType="separate"/>
      </w:r>
      <w:r w:rsidRPr="008E186E">
        <w:rPr>
          <w:rStyle w:val="Hyperlink"/>
          <w:noProof/>
        </w:rPr>
        <w:t>9.21.4</w:t>
      </w:r>
      <w:r>
        <w:rPr>
          <w:rFonts w:asciiTheme="minorHAnsi" w:eastAsiaTheme="minorEastAsia" w:hAnsiTheme="minorHAnsi" w:cstheme="minorBidi"/>
          <w:noProof/>
          <w:sz w:val="22"/>
          <w:szCs w:val="22"/>
        </w:rPr>
        <w:tab/>
      </w:r>
      <w:r w:rsidRPr="008E186E">
        <w:rPr>
          <w:rStyle w:val="Hyperlink"/>
          <w:noProof/>
        </w:rPr>
        <w:t>Class Access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_Toc468649732 \h </w:instrText>
      </w:r>
      <w:r>
        <w:rPr>
          <w:noProof/>
          <w:webHidden/>
        </w:rPr>
      </w:r>
      <w:r>
        <w:rPr>
          <w:noProof/>
          <w:webHidden/>
        </w:rPr>
        <w:fldChar w:fldCharType="separate"/>
      </w:r>
      <w:ins w:id="880" w:author="Cory Casanave" w:date="2016-12-06T18:27:00Z">
        <w:r w:rsidR="00CD51EF">
          <w:rPr>
            <w:noProof/>
            <w:webHidden/>
          </w:rPr>
          <w:t>265</w:t>
        </w:r>
      </w:ins>
      <w:del w:id="881"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37C4B3E8" w14:textId="750D54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"_Toc468649733"</w:instrText>
      </w:r>
      <w:r w:rsidRPr="008E186E">
        <w:rPr>
          <w:rStyle w:val="Hyperlink"/>
          <w:noProof/>
        </w:rPr>
        <w:instrText xml:space="preserve"> </w:instrText>
      </w:r>
      <w:r w:rsidRPr="008E186E">
        <w:rPr>
          <w:rStyle w:val="Hyperlink"/>
          <w:noProof/>
        </w:rPr>
        <w:fldChar w:fldCharType="separate"/>
      </w:r>
      <w:r w:rsidRPr="008E186E">
        <w:rPr>
          <w:rStyle w:val="Hyperlink"/>
          <w:noProof/>
        </w:rPr>
        <w:t>9.21.5</w:t>
      </w:r>
      <w:r>
        <w:rPr>
          <w:rFonts w:asciiTheme="minorHAnsi" w:eastAsiaTheme="minorEastAsia" w:hAnsiTheme="minorHAnsi" w:cstheme="minorBidi"/>
          <w:noProof/>
          <w:sz w:val="22"/>
          <w:szCs w:val="22"/>
        </w:rPr>
        <w:tab/>
      </w:r>
      <w:r w:rsidRPr="008E186E">
        <w:rPr>
          <w:rStyle w:val="Hyperlink"/>
          <w:noProof/>
        </w:rPr>
        <w:t>Class Financial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_Toc468649733 \h </w:instrText>
      </w:r>
      <w:r>
        <w:rPr>
          <w:noProof/>
          <w:webHidden/>
        </w:rPr>
      </w:r>
      <w:r>
        <w:rPr>
          <w:noProof/>
          <w:webHidden/>
        </w:rPr>
        <w:fldChar w:fldCharType="separate"/>
      </w:r>
      <w:ins w:id="882" w:author="Cory Casanave" w:date="2016-12-06T18:27:00Z">
        <w:r w:rsidR="00CD51EF">
          <w:rPr>
            <w:noProof/>
            <w:webHidden/>
          </w:rPr>
          <w:t>266</w:t>
        </w:r>
      </w:ins>
      <w:del w:id="883"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103696E3" w14:textId="1550AB91"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"_Toc468649734"</w:instrText>
      </w:r>
      <w:r w:rsidRPr="008E186E">
        <w:rPr>
          <w:rStyle w:val="Hyperlink"/>
          <w:noProof/>
        </w:rPr>
        <w:instrText xml:space="preserve"> </w:instrText>
      </w:r>
      <w:r w:rsidRPr="008E186E">
        <w:rPr>
          <w:rStyle w:val="Hyperlink"/>
          <w:noProof/>
        </w:rPr>
        <w:fldChar w:fldCharType="separate"/>
      </w:r>
      <w:r w:rsidRPr="008E186E">
        <w:rPr>
          <w:rStyle w:val="Hyperlink"/>
          <w:noProof/>
        </w:rPr>
        <w:t>9.21.6</w:t>
      </w:r>
      <w:r>
        <w:rPr>
          <w:rFonts w:asciiTheme="minorHAnsi" w:eastAsiaTheme="minorEastAsia" w:hAnsiTheme="minorHAnsi" w:cstheme="minorBidi"/>
          <w:noProof/>
          <w:sz w:val="22"/>
          <w:szCs w:val="22"/>
        </w:rPr>
        <w:tab/>
      </w:r>
      <w:r w:rsidRPr="008E186E">
        <w:rPr>
          <w:rStyle w:val="Hyperlink"/>
          <w:noProof/>
        </w:rPr>
        <w:t>Class Managed Person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_Toc468649734 \h </w:instrText>
      </w:r>
      <w:r>
        <w:rPr>
          <w:noProof/>
          <w:webHidden/>
        </w:rPr>
      </w:r>
      <w:r>
        <w:rPr>
          <w:noProof/>
          <w:webHidden/>
        </w:rPr>
        <w:fldChar w:fldCharType="separate"/>
      </w:r>
      <w:ins w:id="884" w:author="Cory Casanave" w:date="2016-12-06T18:27:00Z">
        <w:r w:rsidR="00CD51EF">
          <w:rPr>
            <w:noProof/>
            <w:webHidden/>
          </w:rPr>
          <w:t>266</w:t>
        </w:r>
      </w:ins>
      <w:del w:id="885"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19474082" w14:textId="71F1092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"_Toc468649735"</w:instrText>
      </w:r>
      <w:r w:rsidRPr="008E186E">
        <w:rPr>
          <w:rStyle w:val="Hyperlink"/>
          <w:noProof/>
        </w:rPr>
        <w:instrText xml:space="preserve"> </w:instrText>
      </w:r>
      <w:r w:rsidRPr="008E186E">
        <w:rPr>
          <w:rStyle w:val="Hyperlink"/>
          <w:noProof/>
        </w:rPr>
        <w:fldChar w:fldCharType="separate"/>
      </w:r>
      <w:r w:rsidRPr="008E186E">
        <w:rPr>
          <w:rStyle w:val="Hyperlink"/>
          <w:noProof/>
        </w:rPr>
        <w:t>9.21.7</w:t>
      </w:r>
      <w:r>
        <w:rPr>
          <w:rFonts w:asciiTheme="minorHAnsi" w:eastAsiaTheme="minorEastAsia" w:hAnsiTheme="minorHAnsi" w:cstheme="minorBidi"/>
          <w:noProof/>
          <w:sz w:val="22"/>
          <w:szCs w:val="22"/>
        </w:rPr>
        <w:tab/>
      </w:r>
      <w:r w:rsidRPr="008E186E">
        <w:rPr>
          <w:rStyle w:val="Hyperlink"/>
          <w:noProof/>
        </w:rPr>
        <w:t>Class Passport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_Toc468649735 \h </w:instrText>
      </w:r>
      <w:r>
        <w:rPr>
          <w:noProof/>
          <w:webHidden/>
        </w:rPr>
      </w:r>
      <w:r>
        <w:rPr>
          <w:noProof/>
          <w:webHidden/>
        </w:rPr>
        <w:fldChar w:fldCharType="separate"/>
      </w:r>
      <w:ins w:id="886" w:author="Cory Casanave" w:date="2016-12-06T18:27:00Z">
        <w:r w:rsidR="00CD51EF">
          <w:rPr>
            <w:noProof/>
            <w:webHidden/>
          </w:rPr>
          <w:t>266</w:t>
        </w:r>
      </w:ins>
      <w:del w:id="887"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5D827DFC" w14:textId="7C1A1B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"_Toc468649736"</w:instrText>
      </w:r>
      <w:r w:rsidRPr="008E186E">
        <w:rPr>
          <w:rStyle w:val="Hyperlink"/>
          <w:noProof/>
        </w:rPr>
        <w:instrText xml:space="preserve"> </w:instrText>
      </w:r>
      <w:r w:rsidRPr="008E186E">
        <w:rPr>
          <w:rStyle w:val="Hyperlink"/>
          <w:noProof/>
        </w:rPr>
        <w:fldChar w:fldCharType="separate"/>
      </w:r>
      <w:r w:rsidRPr="008E186E">
        <w:rPr>
          <w:rStyle w:val="Hyperlink"/>
          <w:noProof/>
        </w:rPr>
        <w:t>9.21.8</w:t>
      </w:r>
      <w:r>
        <w:rPr>
          <w:rFonts w:asciiTheme="minorHAnsi" w:eastAsiaTheme="minorEastAsia" w:hAnsiTheme="minorHAnsi" w:cstheme="minorBidi"/>
          <w:noProof/>
          <w:sz w:val="22"/>
          <w:szCs w:val="22"/>
        </w:rPr>
        <w:tab/>
      </w:r>
      <w:r w:rsidRPr="008E186E">
        <w:rPr>
          <w:rStyle w:val="Hyperlink"/>
          <w:noProof/>
        </w:rPr>
        <w:t>Class Person</w:t>
      </w:r>
      <w:r>
        <w:rPr>
          <w:noProof/>
          <w:webHidden/>
        </w:rPr>
        <w:tab/>
      </w:r>
      <w:r>
        <w:rPr>
          <w:noProof/>
          <w:webHidden/>
        </w:rPr>
        <w:fldChar w:fldCharType="begin"/>
      </w:r>
      <w:r>
        <w:rPr>
          <w:noProof/>
          <w:webHidden/>
        </w:rPr>
        <w:instrText xml:space="preserve"> PAGEREF _Toc468649736 \h </w:instrText>
      </w:r>
      <w:r>
        <w:rPr>
          <w:noProof/>
          <w:webHidden/>
        </w:rPr>
      </w:r>
      <w:r>
        <w:rPr>
          <w:noProof/>
          <w:webHidden/>
        </w:rPr>
        <w:fldChar w:fldCharType="separate"/>
      </w:r>
      <w:ins w:id="888" w:author="Cory Casanave" w:date="2016-12-06T18:27:00Z">
        <w:r w:rsidR="00CD51EF">
          <w:rPr>
            <w:noProof/>
            <w:webHidden/>
          </w:rPr>
          <w:t>266</w:t>
        </w:r>
      </w:ins>
      <w:del w:id="889"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722826AD" w14:textId="25E077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"_Toc468649737"</w:instrText>
      </w:r>
      <w:r w:rsidRPr="008E186E">
        <w:rPr>
          <w:rStyle w:val="Hyperlink"/>
          <w:noProof/>
        </w:rPr>
        <w:instrText xml:space="preserve"> </w:instrText>
      </w:r>
      <w:r w:rsidRPr="008E186E">
        <w:rPr>
          <w:rStyle w:val="Hyperlink"/>
          <w:noProof/>
        </w:rPr>
        <w:fldChar w:fldCharType="separate"/>
      </w:r>
      <w:r w:rsidRPr="008E186E">
        <w:rPr>
          <w:rStyle w:val="Hyperlink"/>
          <w:noProof/>
        </w:rPr>
        <w:t>9.21.9</w:t>
      </w:r>
      <w:r>
        <w:rPr>
          <w:rFonts w:asciiTheme="minorHAnsi" w:eastAsiaTheme="minorEastAsia" w:hAnsiTheme="minorHAnsi" w:cstheme="minorBidi"/>
          <w:noProof/>
          <w:sz w:val="22"/>
          <w:szCs w:val="22"/>
        </w:rPr>
        <w:tab/>
      </w:r>
      <w:r w:rsidRPr="008E186E">
        <w:rPr>
          <w:rStyle w:val="Hyperlink"/>
          <w:noProof/>
        </w:rPr>
        <w:t>Association Class Person at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_Toc468649737 \h </w:instrText>
      </w:r>
      <w:r>
        <w:rPr>
          <w:noProof/>
          <w:webHidden/>
        </w:rPr>
      </w:r>
      <w:r>
        <w:rPr>
          <w:noProof/>
          <w:webHidden/>
        </w:rPr>
        <w:fldChar w:fldCharType="separate"/>
      </w:r>
      <w:ins w:id="890" w:author="Cory Casanave" w:date="2016-12-06T18:27:00Z">
        <w:r w:rsidR="00CD51EF">
          <w:rPr>
            <w:noProof/>
            <w:webHidden/>
          </w:rPr>
          <w:t>267</w:t>
        </w:r>
      </w:ins>
      <w:del w:id="891" w:author="Cory Casanave" w:date="2016-12-06T18:22:00Z">
        <w:r w:rsidR="00041B4E" w:rsidDel="00606FC4">
          <w:rPr>
            <w:noProof/>
            <w:webHidden/>
          </w:rPr>
          <w:delText>296</w:delText>
        </w:r>
      </w:del>
      <w:r>
        <w:rPr>
          <w:noProof/>
          <w:webHidden/>
        </w:rPr>
        <w:fldChar w:fldCharType="end"/>
      </w:r>
      <w:r w:rsidRPr="008E186E">
        <w:rPr>
          <w:rStyle w:val="Hyperlink"/>
          <w:noProof/>
        </w:rPr>
        <w:fldChar w:fldCharType="end"/>
      </w:r>
    </w:p>
    <w:p w14:paraId="0960BDE7" w14:textId="6FD1852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"_Toc468649738"</w:instrText>
      </w:r>
      <w:r w:rsidRPr="008E186E">
        <w:rPr>
          <w:rStyle w:val="Hyperlink"/>
          <w:noProof/>
        </w:rPr>
        <w:instrText xml:space="preserve"> </w:instrText>
      </w:r>
      <w:r w:rsidRPr="008E186E">
        <w:rPr>
          <w:rStyle w:val="Hyperlink"/>
          <w:noProof/>
        </w:rPr>
        <w:fldChar w:fldCharType="separate"/>
      </w:r>
      <w:r w:rsidRPr="008E186E">
        <w:rPr>
          <w:rStyle w:val="Hyperlink"/>
          <w:noProof/>
        </w:rPr>
        <w:t>9.21.10</w:t>
      </w:r>
      <w:r>
        <w:rPr>
          <w:rFonts w:asciiTheme="minorHAnsi" w:eastAsiaTheme="minorEastAsia" w:hAnsiTheme="minorHAnsi" w:cstheme="minorBidi"/>
          <w:noProof/>
          <w:sz w:val="22"/>
          <w:szCs w:val="22"/>
        </w:rPr>
        <w:tab/>
      </w:r>
      <w:r w:rsidRPr="008E186E">
        <w:rPr>
          <w:rStyle w:val="Hyperlink"/>
          <w:noProof/>
        </w:rPr>
        <w:t>Class Person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_Toc468649738 \h </w:instrText>
      </w:r>
      <w:r>
        <w:rPr>
          <w:noProof/>
          <w:webHidden/>
        </w:rPr>
      </w:r>
      <w:r>
        <w:rPr>
          <w:noProof/>
          <w:webHidden/>
        </w:rPr>
        <w:fldChar w:fldCharType="separate"/>
      </w:r>
      <w:ins w:id="892" w:author="Cory Casanave" w:date="2016-12-06T18:27:00Z">
        <w:r w:rsidR="00CD51EF">
          <w:rPr>
            <w:noProof/>
            <w:webHidden/>
          </w:rPr>
          <w:t>267</w:t>
        </w:r>
      </w:ins>
      <w:del w:id="893" w:author="Cory Casanave" w:date="2016-12-06T18:22:00Z">
        <w:r w:rsidR="00041B4E" w:rsidDel="00606FC4">
          <w:rPr>
            <w:noProof/>
            <w:webHidden/>
          </w:rPr>
          <w:delText>296</w:delText>
        </w:r>
      </w:del>
      <w:r>
        <w:rPr>
          <w:noProof/>
          <w:webHidden/>
        </w:rPr>
        <w:fldChar w:fldCharType="end"/>
      </w:r>
      <w:r w:rsidRPr="008E186E">
        <w:rPr>
          <w:rStyle w:val="Hyperlink"/>
          <w:noProof/>
        </w:rPr>
        <w:fldChar w:fldCharType="end"/>
      </w:r>
    </w:p>
    <w:p w14:paraId="5F61EE8E" w14:textId="6FD8F4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"_Toc468649739"</w:instrText>
      </w:r>
      <w:r w:rsidRPr="008E186E">
        <w:rPr>
          <w:rStyle w:val="Hyperlink"/>
          <w:noProof/>
        </w:rPr>
        <w:instrText xml:space="preserve"> </w:instrText>
      </w:r>
      <w:r w:rsidRPr="008E186E">
        <w:rPr>
          <w:rStyle w:val="Hyperlink"/>
          <w:noProof/>
        </w:rPr>
        <w:fldChar w:fldCharType="separate"/>
      </w:r>
      <w:r w:rsidRPr="008E186E">
        <w:rPr>
          <w:rStyle w:val="Hyperlink"/>
          <w:noProof/>
        </w:rPr>
        <w:t>9.21.11</w:t>
      </w:r>
      <w:r>
        <w:rPr>
          <w:rFonts w:asciiTheme="minorHAnsi" w:eastAsiaTheme="minorEastAsia" w:hAnsiTheme="minorHAnsi" w:cstheme="minorBidi"/>
          <w:noProof/>
          <w:sz w:val="22"/>
          <w:szCs w:val="22"/>
        </w:rPr>
        <w:tab/>
      </w:r>
      <w:r w:rsidRPr="008E186E">
        <w:rPr>
          <w:rStyle w:val="Hyperlink"/>
          <w:noProof/>
        </w:rPr>
        <w:t>Class Person Structured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_Toc468649739 \h </w:instrText>
      </w:r>
      <w:r>
        <w:rPr>
          <w:noProof/>
          <w:webHidden/>
        </w:rPr>
      </w:r>
      <w:r>
        <w:rPr>
          <w:noProof/>
          <w:webHidden/>
        </w:rPr>
        <w:fldChar w:fldCharType="separate"/>
      </w:r>
      <w:ins w:id="894" w:author="Cory Casanave" w:date="2016-12-06T18:27:00Z">
        <w:r w:rsidR="00CD51EF">
          <w:rPr>
            <w:noProof/>
            <w:webHidden/>
          </w:rPr>
          <w:t>268</w:t>
        </w:r>
      </w:ins>
      <w:del w:id="895" w:author="Cory Casanave" w:date="2016-12-06T18:22:00Z">
        <w:r w:rsidR="00041B4E" w:rsidDel="00606FC4">
          <w:rPr>
            <w:noProof/>
            <w:webHidden/>
          </w:rPr>
          <w:delText>297</w:delText>
        </w:r>
      </w:del>
      <w:r>
        <w:rPr>
          <w:noProof/>
          <w:webHidden/>
        </w:rPr>
        <w:fldChar w:fldCharType="end"/>
      </w:r>
      <w:r w:rsidRPr="008E186E">
        <w:rPr>
          <w:rStyle w:val="Hyperlink"/>
          <w:noProof/>
        </w:rPr>
        <w:fldChar w:fldCharType="end"/>
      </w:r>
    </w:p>
    <w:p w14:paraId="4B099ACC" w14:textId="4E6F5E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"_Toc468649740"</w:instrText>
      </w:r>
      <w:r w:rsidRPr="008E186E">
        <w:rPr>
          <w:rStyle w:val="Hyperlink"/>
          <w:noProof/>
        </w:rPr>
        <w:instrText xml:space="preserve"> </w:instrText>
      </w:r>
      <w:r w:rsidRPr="008E186E">
        <w:rPr>
          <w:rStyle w:val="Hyperlink"/>
          <w:noProof/>
        </w:rPr>
        <w:fldChar w:fldCharType="separate"/>
      </w:r>
      <w:r w:rsidRPr="008E186E">
        <w:rPr>
          <w:rStyle w:val="Hyperlink"/>
          <w:noProof/>
        </w:rPr>
        <w:t>9.21.12</w:t>
      </w:r>
      <w:r>
        <w:rPr>
          <w:rFonts w:asciiTheme="minorHAnsi" w:eastAsiaTheme="minorEastAsia" w:hAnsiTheme="minorHAnsi" w:cstheme="minorBidi"/>
          <w:noProof/>
          <w:sz w:val="22"/>
          <w:szCs w:val="22"/>
        </w:rPr>
        <w:tab/>
      </w:r>
      <w:r w:rsidRPr="008E186E">
        <w:rPr>
          <w:rStyle w:val="Hyperlink"/>
          <w:noProof/>
        </w:rPr>
        <w:t>Association Class Residency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_Toc468649740 \h </w:instrText>
      </w:r>
      <w:r>
        <w:rPr>
          <w:noProof/>
          <w:webHidden/>
        </w:rPr>
      </w:r>
      <w:r>
        <w:rPr>
          <w:noProof/>
          <w:webHidden/>
        </w:rPr>
        <w:fldChar w:fldCharType="separate"/>
      </w:r>
      <w:ins w:id="896" w:author="Cory Casanave" w:date="2016-12-06T18:27:00Z">
        <w:r w:rsidR="00CD51EF">
          <w:rPr>
            <w:noProof/>
            <w:webHidden/>
          </w:rPr>
          <w:t>269</w:t>
        </w:r>
      </w:ins>
      <w:del w:id="897" w:author="Cory Casanave" w:date="2016-12-06T18:22:00Z">
        <w:r w:rsidR="00041B4E" w:rsidDel="00606FC4">
          <w:rPr>
            <w:noProof/>
            <w:webHidden/>
          </w:rPr>
          <w:delText>298</w:delText>
        </w:r>
      </w:del>
      <w:r>
        <w:rPr>
          <w:noProof/>
          <w:webHidden/>
        </w:rPr>
        <w:fldChar w:fldCharType="end"/>
      </w:r>
      <w:r w:rsidRPr="008E186E">
        <w:rPr>
          <w:rStyle w:val="Hyperlink"/>
          <w:noProof/>
        </w:rPr>
        <w:fldChar w:fldCharType="end"/>
      </w:r>
    </w:p>
    <w:p w14:paraId="4A845C73" w14:textId="737F147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"_Toc468649741"</w:instrText>
      </w:r>
      <w:r w:rsidRPr="008E186E">
        <w:rPr>
          <w:rStyle w:val="Hyperlink"/>
          <w:noProof/>
        </w:rPr>
        <w:instrText xml:space="preserve"> </w:instrText>
      </w:r>
      <w:r w:rsidRPr="008E186E">
        <w:rPr>
          <w:rStyle w:val="Hyperlink"/>
          <w:noProof/>
        </w:rPr>
        <w:fldChar w:fldCharType="separate"/>
      </w:r>
      <w:r w:rsidRPr="008E186E">
        <w:rPr>
          <w:rStyle w:val="Hyperlink"/>
          <w:noProof/>
        </w:rPr>
        <w:t>9.21.13</w:t>
      </w:r>
      <w:r>
        <w:rPr>
          <w:rFonts w:asciiTheme="minorHAnsi" w:eastAsiaTheme="minorEastAsia" w:hAnsiTheme="minorHAnsi" w:cstheme="minorBidi"/>
          <w:noProof/>
          <w:sz w:val="22"/>
          <w:szCs w:val="22"/>
        </w:rPr>
        <w:tab/>
      </w:r>
      <w:r w:rsidRPr="008E186E">
        <w:rPr>
          <w:rStyle w:val="Hyperlink"/>
          <w:noProof/>
        </w:rPr>
        <w:t>Class Social Security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_Toc468649741 \h </w:instrText>
      </w:r>
      <w:r>
        <w:rPr>
          <w:noProof/>
          <w:webHidden/>
        </w:rPr>
      </w:r>
      <w:r>
        <w:rPr>
          <w:noProof/>
          <w:webHidden/>
        </w:rPr>
        <w:fldChar w:fldCharType="separate"/>
      </w:r>
      <w:ins w:id="898" w:author="Cory Casanave" w:date="2016-12-06T18:27:00Z">
        <w:r w:rsidR="00CD51EF">
          <w:rPr>
            <w:noProof/>
            <w:webHidden/>
          </w:rPr>
          <w:t>269</w:t>
        </w:r>
      </w:ins>
      <w:del w:id="899" w:author="Cory Casanave" w:date="2016-12-06T18:22:00Z">
        <w:r w:rsidR="00041B4E" w:rsidDel="00606FC4">
          <w:rPr>
            <w:noProof/>
            <w:webHidden/>
          </w:rPr>
          <w:delText>298</w:delText>
        </w:r>
      </w:del>
      <w:r>
        <w:rPr>
          <w:noProof/>
          <w:webHidden/>
        </w:rPr>
        <w:fldChar w:fldCharType="end"/>
      </w:r>
      <w:r w:rsidRPr="008E186E">
        <w:rPr>
          <w:rStyle w:val="Hyperlink"/>
          <w:noProof/>
        </w:rPr>
        <w:fldChar w:fldCharType="end"/>
      </w:r>
    </w:p>
    <w:p w14:paraId="52DB8789" w14:textId="6DAEA2D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"_Toc468649742"</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Threat-risk-conceptual-model::Generic Concept Library::Physical Entities</w:t>
      </w:r>
      <w:r>
        <w:rPr>
          <w:noProof/>
          <w:webHidden/>
        </w:rPr>
        <w:tab/>
      </w:r>
      <w:r>
        <w:rPr>
          <w:noProof/>
          <w:webHidden/>
        </w:rPr>
        <w:fldChar w:fldCharType="begin"/>
      </w:r>
      <w:r>
        <w:rPr>
          <w:noProof/>
          <w:webHidden/>
        </w:rPr>
        <w:instrText xml:space="preserve"> PAGEREF _Toc468649742 \h </w:instrText>
      </w:r>
      <w:r>
        <w:rPr>
          <w:noProof/>
          <w:webHidden/>
        </w:rPr>
      </w:r>
      <w:r>
        <w:rPr>
          <w:noProof/>
          <w:webHidden/>
        </w:rPr>
        <w:fldChar w:fldCharType="separate"/>
      </w:r>
      <w:ins w:id="900" w:author="Cory Casanave" w:date="2016-12-06T18:27:00Z">
        <w:r w:rsidR="00CD51EF">
          <w:rPr>
            <w:noProof/>
            <w:webHidden/>
          </w:rPr>
          <w:t>271</w:t>
        </w:r>
      </w:ins>
      <w:del w:id="901" w:author="Cory Casanave" w:date="2016-12-06T18:22:00Z">
        <w:r w:rsidR="00041B4E" w:rsidDel="00606FC4">
          <w:rPr>
            <w:noProof/>
            <w:webHidden/>
          </w:rPr>
          <w:delText>299</w:delText>
        </w:r>
      </w:del>
      <w:r>
        <w:rPr>
          <w:noProof/>
          <w:webHidden/>
        </w:rPr>
        <w:fldChar w:fldCharType="end"/>
      </w:r>
      <w:r w:rsidRPr="008E186E">
        <w:rPr>
          <w:rStyle w:val="Hyperlink"/>
          <w:noProof/>
        </w:rPr>
        <w:fldChar w:fldCharType="end"/>
      </w:r>
    </w:p>
    <w:p w14:paraId="4AEB71DA" w14:textId="7C364F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"_Toc468649743"</w:instrText>
      </w:r>
      <w:r w:rsidRPr="008E186E">
        <w:rPr>
          <w:rStyle w:val="Hyperlink"/>
          <w:noProof/>
        </w:rPr>
        <w:instrText xml:space="preserve"> </w:instrText>
      </w:r>
      <w:r w:rsidRPr="008E186E">
        <w:rPr>
          <w:rStyle w:val="Hyperlink"/>
          <w:noProof/>
        </w:rPr>
        <w:fldChar w:fldCharType="separate"/>
      </w:r>
      <w:r w:rsidRPr="008E186E">
        <w:rPr>
          <w:rStyle w:val="Hyperlink"/>
          <w:noProof/>
        </w:rPr>
        <w:t>9.22.1</w:t>
      </w:r>
      <w:r>
        <w:rPr>
          <w:rFonts w:asciiTheme="minorHAnsi" w:eastAsiaTheme="minorEastAsia" w:hAnsiTheme="minorHAnsi" w:cstheme="minorBidi"/>
          <w:noProof/>
          <w:sz w:val="22"/>
          <w:szCs w:val="22"/>
        </w:rPr>
        <w:tab/>
      </w:r>
      <w:r w:rsidRPr="008E186E">
        <w:rPr>
          <w:rStyle w:val="Hyperlink"/>
          <w:noProof/>
        </w:rPr>
        <w:t>Diagram: Physical Entities</w:t>
      </w:r>
      <w:r>
        <w:rPr>
          <w:noProof/>
          <w:webHidden/>
        </w:rPr>
        <w:tab/>
      </w:r>
      <w:r>
        <w:rPr>
          <w:noProof/>
          <w:webHidden/>
        </w:rPr>
        <w:fldChar w:fldCharType="begin"/>
      </w:r>
      <w:r>
        <w:rPr>
          <w:noProof/>
          <w:webHidden/>
        </w:rPr>
        <w:instrText xml:space="preserve"> PAGEREF _Toc468649743 \h </w:instrText>
      </w:r>
      <w:r>
        <w:rPr>
          <w:noProof/>
          <w:webHidden/>
        </w:rPr>
      </w:r>
      <w:r>
        <w:rPr>
          <w:noProof/>
          <w:webHidden/>
        </w:rPr>
        <w:fldChar w:fldCharType="separate"/>
      </w:r>
      <w:ins w:id="902" w:author="Cory Casanave" w:date="2016-12-06T18:27:00Z">
        <w:r w:rsidR="00CD51EF">
          <w:rPr>
            <w:noProof/>
            <w:webHidden/>
          </w:rPr>
          <w:t>272</w:t>
        </w:r>
      </w:ins>
      <w:del w:id="903" w:author="Cory Casanave" w:date="2016-12-06T18:22:00Z">
        <w:r w:rsidR="00041B4E" w:rsidDel="00606FC4">
          <w:rPr>
            <w:noProof/>
            <w:webHidden/>
          </w:rPr>
          <w:delText>300</w:delText>
        </w:r>
      </w:del>
      <w:r>
        <w:rPr>
          <w:noProof/>
          <w:webHidden/>
        </w:rPr>
        <w:fldChar w:fldCharType="end"/>
      </w:r>
      <w:r w:rsidRPr="008E186E">
        <w:rPr>
          <w:rStyle w:val="Hyperlink"/>
          <w:noProof/>
        </w:rPr>
        <w:fldChar w:fldCharType="end"/>
      </w:r>
    </w:p>
    <w:p w14:paraId="457BA54A" w14:textId="7CBA35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"_Toc468649744"</w:instrText>
      </w:r>
      <w:r w:rsidRPr="008E186E">
        <w:rPr>
          <w:rStyle w:val="Hyperlink"/>
          <w:noProof/>
        </w:rPr>
        <w:instrText xml:space="preserve"> </w:instrText>
      </w:r>
      <w:r w:rsidRPr="008E186E">
        <w:rPr>
          <w:rStyle w:val="Hyperlink"/>
          <w:noProof/>
        </w:rPr>
        <w:fldChar w:fldCharType="separate"/>
      </w:r>
      <w:r w:rsidRPr="008E186E">
        <w:rPr>
          <w:rStyle w:val="Hyperlink"/>
          <w:noProof/>
        </w:rPr>
        <w:t>9.22.2</w:t>
      </w:r>
      <w:r>
        <w:rPr>
          <w:rFonts w:asciiTheme="minorHAnsi" w:eastAsiaTheme="minorEastAsia" w:hAnsiTheme="minorHAnsi" w:cstheme="minorBidi"/>
          <w:noProof/>
          <w:sz w:val="22"/>
          <w:szCs w:val="22"/>
        </w:rPr>
        <w:tab/>
      </w:r>
      <w:r w:rsidRPr="008E186E">
        <w:rPr>
          <w:rStyle w:val="Hyperlink"/>
          <w:noProof/>
        </w:rPr>
        <w:t>Class Animal</w:t>
      </w:r>
      <w:r>
        <w:rPr>
          <w:noProof/>
          <w:webHidden/>
        </w:rPr>
        <w:tab/>
      </w:r>
      <w:r>
        <w:rPr>
          <w:noProof/>
          <w:webHidden/>
        </w:rPr>
        <w:fldChar w:fldCharType="begin"/>
      </w:r>
      <w:r>
        <w:rPr>
          <w:noProof/>
          <w:webHidden/>
        </w:rPr>
        <w:instrText xml:space="preserve"> PAGEREF _Toc468649744 \h </w:instrText>
      </w:r>
      <w:r>
        <w:rPr>
          <w:noProof/>
          <w:webHidden/>
        </w:rPr>
      </w:r>
      <w:r>
        <w:rPr>
          <w:noProof/>
          <w:webHidden/>
        </w:rPr>
        <w:fldChar w:fldCharType="separate"/>
      </w:r>
      <w:ins w:id="904" w:author="Cory Casanave" w:date="2016-12-06T18:27:00Z">
        <w:r w:rsidR="00CD51EF">
          <w:rPr>
            <w:noProof/>
            <w:webHidden/>
          </w:rPr>
          <w:t>272</w:t>
        </w:r>
      </w:ins>
      <w:del w:id="905" w:author="Cory Casanave" w:date="2016-12-06T18:22:00Z">
        <w:r w:rsidR="00041B4E" w:rsidDel="00606FC4">
          <w:rPr>
            <w:noProof/>
            <w:webHidden/>
          </w:rPr>
          <w:delText>300</w:delText>
        </w:r>
      </w:del>
      <w:r>
        <w:rPr>
          <w:noProof/>
          <w:webHidden/>
        </w:rPr>
        <w:fldChar w:fldCharType="end"/>
      </w:r>
      <w:r w:rsidRPr="008E186E">
        <w:rPr>
          <w:rStyle w:val="Hyperlink"/>
          <w:noProof/>
        </w:rPr>
        <w:fldChar w:fldCharType="end"/>
      </w:r>
    </w:p>
    <w:p w14:paraId="3380F3B5" w14:textId="333D967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"_Toc468649745"</w:instrText>
      </w:r>
      <w:r w:rsidRPr="008E186E">
        <w:rPr>
          <w:rStyle w:val="Hyperlink"/>
          <w:noProof/>
        </w:rPr>
        <w:instrText xml:space="preserve"> </w:instrText>
      </w:r>
      <w:r w:rsidRPr="008E186E">
        <w:rPr>
          <w:rStyle w:val="Hyperlink"/>
          <w:noProof/>
        </w:rPr>
        <w:fldChar w:fldCharType="separate"/>
      </w:r>
      <w:r w:rsidRPr="008E186E">
        <w:rPr>
          <w:rStyle w:val="Hyperlink"/>
          <w:noProof/>
        </w:rPr>
        <w:t>9.22.3</w:t>
      </w:r>
      <w:r>
        <w:rPr>
          <w:rFonts w:asciiTheme="minorHAnsi" w:eastAsiaTheme="minorEastAsia" w:hAnsiTheme="minorHAnsi" w:cstheme="minorBidi"/>
          <w:noProof/>
          <w:sz w:val="22"/>
          <w:szCs w:val="22"/>
        </w:rPr>
        <w:tab/>
      </w:r>
      <w:r w:rsidRPr="008E186E">
        <w:rPr>
          <w:rStyle w:val="Hyperlink"/>
          <w:noProof/>
        </w:rPr>
        <w:t>Class Conveyance</w:t>
      </w:r>
      <w:r>
        <w:rPr>
          <w:noProof/>
          <w:webHidden/>
        </w:rPr>
        <w:tab/>
      </w:r>
      <w:r>
        <w:rPr>
          <w:noProof/>
          <w:webHidden/>
        </w:rPr>
        <w:fldChar w:fldCharType="begin"/>
      </w:r>
      <w:r>
        <w:rPr>
          <w:noProof/>
          <w:webHidden/>
        </w:rPr>
        <w:instrText xml:space="preserve"> PAGEREF _Toc468649745 \h </w:instrText>
      </w:r>
      <w:r>
        <w:rPr>
          <w:noProof/>
          <w:webHidden/>
        </w:rPr>
      </w:r>
      <w:r>
        <w:rPr>
          <w:noProof/>
          <w:webHidden/>
        </w:rPr>
        <w:fldChar w:fldCharType="separate"/>
      </w:r>
      <w:ins w:id="906" w:author="Cory Casanave" w:date="2016-12-06T18:27:00Z">
        <w:r w:rsidR="00CD51EF">
          <w:rPr>
            <w:noProof/>
            <w:webHidden/>
          </w:rPr>
          <w:t>273</w:t>
        </w:r>
      </w:ins>
      <w:del w:id="907" w:author="Cory Casanave" w:date="2016-12-06T18:22:00Z">
        <w:r w:rsidR="00041B4E" w:rsidDel="00606FC4">
          <w:rPr>
            <w:noProof/>
            <w:webHidden/>
          </w:rPr>
          <w:delText>301</w:delText>
        </w:r>
      </w:del>
      <w:r>
        <w:rPr>
          <w:noProof/>
          <w:webHidden/>
        </w:rPr>
        <w:fldChar w:fldCharType="end"/>
      </w:r>
      <w:r w:rsidRPr="008E186E">
        <w:rPr>
          <w:rStyle w:val="Hyperlink"/>
          <w:noProof/>
        </w:rPr>
        <w:fldChar w:fldCharType="end"/>
      </w:r>
    </w:p>
    <w:p w14:paraId="751228D6" w14:textId="15387C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"_Toc468649746"</w:instrText>
      </w:r>
      <w:r w:rsidRPr="008E186E">
        <w:rPr>
          <w:rStyle w:val="Hyperlink"/>
          <w:noProof/>
        </w:rPr>
        <w:instrText xml:space="preserve"> </w:instrText>
      </w:r>
      <w:r w:rsidRPr="008E186E">
        <w:rPr>
          <w:rStyle w:val="Hyperlink"/>
          <w:noProof/>
        </w:rPr>
        <w:fldChar w:fldCharType="separate"/>
      </w:r>
      <w:r w:rsidRPr="008E186E">
        <w:rPr>
          <w:rStyle w:val="Hyperlink"/>
          <w:noProof/>
        </w:rPr>
        <w:t>9.22.4</w:t>
      </w:r>
      <w:r>
        <w:rPr>
          <w:rFonts w:asciiTheme="minorHAnsi" w:eastAsiaTheme="minorEastAsia" w:hAnsiTheme="minorHAnsi" w:cstheme="minorBidi"/>
          <w:noProof/>
          <w:sz w:val="22"/>
          <w:szCs w:val="22"/>
        </w:rPr>
        <w:tab/>
      </w:r>
      <w:r w:rsidRPr="008E186E">
        <w:rPr>
          <w:rStyle w:val="Hyperlink"/>
          <w:noProof/>
        </w:rPr>
        <w:t>Class Device</w:t>
      </w:r>
      <w:r>
        <w:rPr>
          <w:noProof/>
          <w:webHidden/>
        </w:rPr>
        <w:tab/>
      </w:r>
      <w:r>
        <w:rPr>
          <w:noProof/>
          <w:webHidden/>
        </w:rPr>
        <w:fldChar w:fldCharType="begin"/>
      </w:r>
      <w:r>
        <w:rPr>
          <w:noProof/>
          <w:webHidden/>
        </w:rPr>
        <w:instrText xml:space="preserve"> PAGEREF _Toc468649746 \h </w:instrText>
      </w:r>
      <w:r>
        <w:rPr>
          <w:noProof/>
          <w:webHidden/>
        </w:rPr>
      </w:r>
      <w:r>
        <w:rPr>
          <w:noProof/>
          <w:webHidden/>
        </w:rPr>
        <w:fldChar w:fldCharType="separate"/>
      </w:r>
      <w:ins w:id="908" w:author="Cory Casanave" w:date="2016-12-06T18:27:00Z">
        <w:r w:rsidR="00CD51EF">
          <w:rPr>
            <w:noProof/>
            <w:webHidden/>
          </w:rPr>
          <w:t>274</w:t>
        </w:r>
      </w:ins>
      <w:del w:id="909"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54B5A1E3" w14:textId="2663953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"_Toc468649747"</w:instrText>
      </w:r>
      <w:r w:rsidRPr="008E186E">
        <w:rPr>
          <w:rStyle w:val="Hyperlink"/>
          <w:noProof/>
        </w:rPr>
        <w:instrText xml:space="preserve"> </w:instrText>
      </w:r>
      <w:r w:rsidRPr="008E186E">
        <w:rPr>
          <w:rStyle w:val="Hyperlink"/>
          <w:noProof/>
        </w:rPr>
        <w:fldChar w:fldCharType="separate"/>
      </w:r>
      <w:r w:rsidRPr="008E186E">
        <w:rPr>
          <w:rStyle w:val="Hyperlink"/>
          <w:noProof/>
        </w:rPr>
        <w:t>9.22.5</w:t>
      </w:r>
      <w:r>
        <w:rPr>
          <w:rFonts w:asciiTheme="minorHAnsi" w:eastAsiaTheme="minorEastAsia" w:hAnsiTheme="minorHAnsi" w:cstheme="minorBidi"/>
          <w:noProof/>
          <w:sz w:val="22"/>
          <w:szCs w:val="22"/>
        </w:rPr>
        <w:tab/>
      </w:r>
      <w:r w:rsidRPr="008E186E">
        <w:rPr>
          <w:rStyle w:val="Hyperlink"/>
          <w:noProof/>
        </w:rPr>
        <w:t>Class Item</w:t>
      </w:r>
      <w:r>
        <w:rPr>
          <w:noProof/>
          <w:webHidden/>
        </w:rPr>
        <w:tab/>
      </w:r>
      <w:r>
        <w:rPr>
          <w:noProof/>
          <w:webHidden/>
        </w:rPr>
        <w:fldChar w:fldCharType="begin"/>
      </w:r>
      <w:r>
        <w:rPr>
          <w:noProof/>
          <w:webHidden/>
        </w:rPr>
        <w:instrText xml:space="preserve"> PAGEREF _Toc468649747 \h </w:instrText>
      </w:r>
      <w:r>
        <w:rPr>
          <w:noProof/>
          <w:webHidden/>
        </w:rPr>
      </w:r>
      <w:r>
        <w:rPr>
          <w:noProof/>
          <w:webHidden/>
        </w:rPr>
        <w:fldChar w:fldCharType="separate"/>
      </w:r>
      <w:ins w:id="910" w:author="Cory Casanave" w:date="2016-12-06T18:27:00Z">
        <w:r w:rsidR="00CD51EF">
          <w:rPr>
            <w:noProof/>
            <w:webHidden/>
          </w:rPr>
          <w:t>274</w:t>
        </w:r>
      </w:ins>
      <w:del w:id="911"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57105CF4" w14:textId="78FD77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"_Toc468649748"</w:instrText>
      </w:r>
      <w:r w:rsidRPr="008E186E">
        <w:rPr>
          <w:rStyle w:val="Hyperlink"/>
          <w:noProof/>
        </w:rPr>
        <w:instrText xml:space="preserve"> </w:instrText>
      </w:r>
      <w:r w:rsidRPr="008E186E">
        <w:rPr>
          <w:rStyle w:val="Hyperlink"/>
          <w:noProof/>
        </w:rPr>
        <w:fldChar w:fldCharType="separate"/>
      </w:r>
      <w:r w:rsidRPr="008E186E">
        <w:rPr>
          <w:rStyle w:val="Hyperlink"/>
          <w:noProof/>
        </w:rPr>
        <w:t>9.22.6</w:t>
      </w:r>
      <w:r>
        <w:rPr>
          <w:rFonts w:asciiTheme="minorHAnsi" w:eastAsiaTheme="minorEastAsia" w:hAnsiTheme="minorHAnsi" w:cstheme="minorBidi"/>
          <w:noProof/>
          <w:sz w:val="22"/>
          <w:szCs w:val="22"/>
        </w:rPr>
        <w:tab/>
      </w:r>
      <w:r w:rsidRPr="008E186E">
        <w:rPr>
          <w:rStyle w:val="Hyperlink"/>
          <w:noProof/>
        </w:rPr>
        <w:t>Class Managed Item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_Toc468649748 \h </w:instrText>
      </w:r>
      <w:r>
        <w:rPr>
          <w:noProof/>
          <w:webHidden/>
        </w:rPr>
      </w:r>
      <w:r>
        <w:rPr>
          <w:noProof/>
          <w:webHidden/>
        </w:rPr>
        <w:fldChar w:fldCharType="separate"/>
      </w:r>
      <w:ins w:id="912" w:author="Cory Casanave" w:date="2016-12-06T18:27:00Z">
        <w:r w:rsidR="00CD51EF">
          <w:rPr>
            <w:noProof/>
            <w:webHidden/>
          </w:rPr>
          <w:t>274</w:t>
        </w:r>
      </w:ins>
      <w:del w:id="913"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29CACE2A" w14:textId="7D7614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"_Toc468649749"</w:instrText>
      </w:r>
      <w:r w:rsidRPr="008E186E">
        <w:rPr>
          <w:rStyle w:val="Hyperlink"/>
          <w:noProof/>
        </w:rPr>
        <w:instrText xml:space="preserve"> </w:instrText>
      </w:r>
      <w:r w:rsidRPr="008E186E">
        <w:rPr>
          <w:rStyle w:val="Hyperlink"/>
          <w:noProof/>
        </w:rPr>
        <w:fldChar w:fldCharType="separate"/>
      </w:r>
      <w:r w:rsidRPr="008E186E">
        <w:rPr>
          <w:rStyle w:val="Hyperlink"/>
          <w:noProof/>
        </w:rPr>
        <w:t>9.22.7</w:t>
      </w:r>
      <w:r>
        <w:rPr>
          <w:rFonts w:asciiTheme="minorHAnsi" w:eastAsiaTheme="minorEastAsia" w:hAnsiTheme="minorHAnsi" w:cstheme="minorBidi"/>
          <w:noProof/>
          <w:sz w:val="22"/>
          <w:szCs w:val="22"/>
        </w:rPr>
        <w:tab/>
      </w:r>
      <w:r w:rsidRPr="008E186E">
        <w:rPr>
          <w:rStyle w:val="Hyperlink"/>
          <w:noProof/>
        </w:rPr>
        <w:t>Class Physical Entity</w:t>
      </w:r>
      <w:r>
        <w:rPr>
          <w:noProof/>
          <w:webHidden/>
        </w:rPr>
        <w:tab/>
      </w:r>
      <w:r>
        <w:rPr>
          <w:noProof/>
          <w:webHidden/>
        </w:rPr>
        <w:fldChar w:fldCharType="begin"/>
      </w:r>
      <w:r>
        <w:rPr>
          <w:noProof/>
          <w:webHidden/>
        </w:rPr>
        <w:instrText xml:space="preserve"> PAGEREF _Toc468649749 \h </w:instrText>
      </w:r>
      <w:r>
        <w:rPr>
          <w:noProof/>
          <w:webHidden/>
        </w:rPr>
      </w:r>
      <w:r>
        <w:rPr>
          <w:noProof/>
          <w:webHidden/>
        </w:rPr>
        <w:fldChar w:fldCharType="separate"/>
      </w:r>
      <w:ins w:id="914" w:author="Cory Casanave" w:date="2016-12-06T18:27:00Z">
        <w:r w:rsidR="00CD51EF">
          <w:rPr>
            <w:noProof/>
            <w:webHidden/>
          </w:rPr>
          <w:t>275</w:t>
        </w:r>
      </w:ins>
      <w:del w:id="915"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6453ECB5" w14:textId="0A4146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"_Toc468649750"</w:instrText>
      </w:r>
      <w:r w:rsidRPr="008E186E">
        <w:rPr>
          <w:rStyle w:val="Hyperlink"/>
          <w:noProof/>
        </w:rPr>
        <w:instrText xml:space="preserve"> </w:instrText>
      </w:r>
      <w:r w:rsidRPr="008E186E">
        <w:rPr>
          <w:rStyle w:val="Hyperlink"/>
          <w:noProof/>
        </w:rPr>
        <w:fldChar w:fldCharType="separate"/>
      </w:r>
      <w:r w:rsidRPr="008E186E">
        <w:rPr>
          <w:rStyle w:val="Hyperlink"/>
          <w:noProof/>
        </w:rPr>
        <w:t>9.22.8</w:t>
      </w:r>
      <w:r>
        <w:rPr>
          <w:rFonts w:asciiTheme="minorHAnsi" w:eastAsiaTheme="minorEastAsia" w:hAnsiTheme="minorHAnsi" w:cstheme="minorBidi"/>
          <w:noProof/>
          <w:sz w:val="22"/>
          <w:szCs w:val="22"/>
        </w:rPr>
        <w:tab/>
      </w:r>
      <w:r w:rsidRPr="008E186E">
        <w:rPr>
          <w:rStyle w:val="Hyperlink"/>
          <w:noProof/>
        </w:rPr>
        <w:t>Class Physical Feature</w:t>
      </w:r>
      <w:r>
        <w:rPr>
          <w:noProof/>
          <w:webHidden/>
        </w:rPr>
        <w:tab/>
      </w:r>
      <w:r>
        <w:rPr>
          <w:noProof/>
          <w:webHidden/>
        </w:rPr>
        <w:fldChar w:fldCharType="begin"/>
      </w:r>
      <w:r>
        <w:rPr>
          <w:noProof/>
          <w:webHidden/>
        </w:rPr>
        <w:instrText xml:space="preserve"> PAGEREF _Toc468649750 \h </w:instrText>
      </w:r>
      <w:r>
        <w:rPr>
          <w:noProof/>
          <w:webHidden/>
        </w:rPr>
      </w:r>
      <w:r>
        <w:rPr>
          <w:noProof/>
          <w:webHidden/>
        </w:rPr>
        <w:fldChar w:fldCharType="separate"/>
      </w:r>
      <w:ins w:id="916" w:author="Cory Casanave" w:date="2016-12-06T18:27:00Z">
        <w:r w:rsidR="00CD51EF">
          <w:rPr>
            <w:noProof/>
            <w:webHidden/>
          </w:rPr>
          <w:t>275</w:t>
        </w:r>
      </w:ins>
      <w:del w:id="917"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02ACD897" w14:textId="3C9F3F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"_Toc468649751"</w:instrText>
      </w:r>
      <w:r w:rsidRPr="008E186E">
        <w:rPr>
          <w:rStyle w:val="Hyperlink"/>
          <w:noProof/>
        </w:rPr>
        <w:instrText xml:space="preserve"> </w:instrText>
      </w:r>
      <w:r w:rsidRPr="008E186E">
        <w:rPr>
          <w:rStyle w:val="Hyperlink"/>
          <w:noProof/>
        </w:rPr>
        <w:fldChar w:fldCharType="separate"/>
      </w:r>
      <w:r w:rsidRPr="008E186E">
        <w:rPr>
          <w:rStyle w:val="Hyperlink"/>
          <w:noProof/>
        </w:rPr>
        <w:t>9.22.9</w:t>
      </w:r>
      <w:r>
        <w:rPr>
          <w:rFonts w:asciiTheme="minorHAnsi" w:eastAsiaTheme="minorEastAsia" w:hAnsiTheme="minorHAnsi" w:cstheme="minorBidi"/>
          <w:noProof/>
          <w:sz w:val="22"/>
          <w:szCs w:val="22"/>
        </w:rPr>
        <w:tab/>
      </w:r>
      <w:r w:rsidRPr="008E186E">
        <w:rPr>
          <w:rStyle w:val="Hyperlink"/>
          <w:noProof/>
        </w:rPr>
        <w:t>Class Physical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_Toc468649751 \h </w:instrText>
      </w:r>
      <w:r>
        <w:rPr>
          <w:noProof/>
          <w:webHidden/>
        </w:rPr>
      </w:r>
      <w:r>
        <w:rPr>
          <w:noProof/>
          <w:webHidden/>
        </w:rPr>
        <w:fldChar w:fldCharType="separate"/>
      </w:r>
      <w:ins w:id="918" w:author="Cory Casanave" w:date="2016-12-06T18:27:00Z">
        <w:r w:rsidR="00CD51EF">
          <w:rPr>
            <w:noProof/>
            <w:webHidden/>
          </w:rPr>
          <w:t>275</w:t>
        </w:r>
      </w:ins>
      <w:del w:id="919"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3BFDBD7F" w14:textId="4C97DD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"_Toc468649752"</w:instrText>
      </w:r>
      <w:r w:rsidRPr="008E186E">
        <w:rPr>
          <w:rStyle w:val="Hyperlink"/>
          <w:noProof/>
        </w:rPr>
        <w:instrText xml:space="preserve"> </w:instrText>
      </w:r>
      <w:r w:rsidRPr="008E186E">
        <w:rPr>
          <w:rStyle w:val="Hyperlink"/>
          <w:noProof/>
        </w:rPr>
        <w:fldChar w:fldCharType="separate"/>
      </w:r>
      <w:r w:rsidRPr="008E186E">
        <w:rPr>
          <w:rStyle w:val="Hyperlink"/>
          <w:noProof/>
        </w:rPr>
        <w:t>9.22.10</w:t>
      </w:r>
      <w:r>
        <w:rPr>
          <w:rFonts w:asciiTheme="minorHAnsi" w:eastAsiaTheme="minorEastAsia" w:hAnsiTheme="minorHAnsi" w:cstheme="minorBidi"/>
          <w:noProof/>
          <w:sz w:val="22"/>
          <w:szCs w:val="22"/>
        </w:rPr>
        <w:tab/>
      </w:r>
      <w:r w:rsidRPr="008E186E">
        <w:rPr>
          <w:rStyle w:val="Hyperlink"/>
          <w:noProof/>
        </w:rPr>
        <w:t>Class Spacial Entity</w:t>
      </w:r>
      <w:r>
        <w:rPr>
          <w:noProof/>
          <w:webHidden/>
        </w:rPr>
        <w:tab/>
      </w:r>
      <w:r>
        <w:rPr>
          <w:noProof/>
          <w:webHidden/>
        </w:rPr>
        <w:fldChar w:fldCharType="begin"/>
      </w:r>
      <w:r>
        <w:rPr>
          <w:noProof/>
          <w:webHidden/>
        </w:rPr>
        <w:instrText xml:space="preserve"> PAGEREF _Toc468649752 \h </w:instrText>
      </w:r>
      <w:r>
        <w:rPr>
          <w:noProof/>
          <w:webHidden/>
        </w:rPr>
      </w:r>
      <w:r>
        <w:rPr>
          <w:noProof/>
          <w:webHidden/>
        </w:rPr>
        <w:fldChar w:fldCharType="separate"/>
      </w:r>
      <w:ins w:id="920" w:author="Cory Casanave" w:date="2016-12-06T18:27:00Z">
        <w:r w:rsidR="00CD51EF">
          <w:rPr>
            <w:noProof/>
            <w:webHidden/>
          </w:rPr>
          <w:t>275</w:t>
        </w:r>
      </w:ins>
      <w:del w:id="921"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105B842A" w14:textId="18013AE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"_Toc468649753"</w:instrText>
      </w:r>
      <w:r w:rsidRPr="008E186E">
        <w:rPr>
          <w:rStyle w:val="Hyperlink"/>
          <w:noProof/>
        </w:rPr>
        <w:instrText xml:space="preserve"> </w:instrText>
      </w:r>
      <w:r w:rsidRPr="008E186E">
        <w:rPr>
          <w:rStyle w:val="Hyperlink"/>
          <w:noProof/>
        </w:rPr>
        <w:fldChar w:fldCharType="separate"/>
      </w:r>
      <w:r w:rsidRPr="008E186E">
        <w:rPr>
          <w:rStyle w:val="Hyperlink"/>
          <w:noProof/>
        </w:rPr>
        <w:t>9.22.11</w:t>
      </w:r>
      <w:r>
        <w:rPr>
          <w:rFonts w:asciiTheme="minorHAnsi" w:eastAsiaTheme="minorEastAsia" w:hAnsiTheme="minorHAnsi" w:cstheme="minorBidi"/>
          <w:noProof/>
          <w:sz w:val="22"/>
          <w:szCs w:val="22"/>
        </w:rPr>
        <w:tab/>
      </w:r>
      <w:r w:rsidRPr="008E186E">
        <w:rPr>
          <w:rStyle w:val="Hyperlink"/>
          <w:noProof/>
        </w:rPr>
        <w:t>Class Telecommunication Device</w:t>
      </w:r>
      <w:r>
        <w:rPr>
          <w:noProof/>
          <w:webHidden/>
        </w:rPr>
        <w:tab/>
      </w:r>
      <w:r>
        <w:rPr>
          <w:noProof/>
          <w:webHidden/>
        </w:rPr>
        <w:fldChar w:fldCharType="begin"/>
      </w:r>
      <w:r>
        <w:rPr>
          <w:noProof/>
          <w:webHidden/>
        </w:rPr>
        <w:instrText xml:space="preserve"> PAGEREF _Toc468649753 \h </w:instrText>
      </w:r>
      <w:r>
        <w:rPr>
          <w:noProof/>
          <w:webHidden/>
        </w:rPr>
      </w:r>
      <w:r>
        <w:rPr>
          <w:noProof/>
          <w:webHidden/>
        </w:rPr>
        <w:fldChar w:fldCharType="separate"/>
      </w:r>
      <w:ins w:id="922" w:author="Cory Casanave" w:date="2016-12-06T18:27:00Z">
        <w:r w:rsidR="00CD51EF">
          <w:rPr>
            <w:noProof/>
            <w:webHidden/>
          </w:rPr>
          <w:t>276</w:t>
        </w:r>
      </w:ins>
      <w:del w:id="923" w:author="Cory Casanave" w:date="2016-12-06T18:22:00Z">
        <w:r w:rsidR="00041B4E" w:rsidDel="00606FC4">
          <w:rPr>
            <w:noProof/>
            <w:webHidden/>
          </w:rPr>
          <w:delText>304</w:delText>
        </w:r>
      </w:del>
      <w:r>
        <w:rPr>
          <w:noProof/>
          <w:webHidden/>
        </w:rPr>
        <w:fldChar w:fldCharType="end"/>
      </w:r>
      <w:r w:rsidRPr="008E186E">
        <w:rPr>
          <w:rStyle w:val="Hyperlink"/>
          <w:noProof/>
        </w:rPr>
        <w:fldChar w:fldCharType="end"/>
      </w:r>
    </w:p>
    <w:p w14:paraId="21E9ED44" w14:textId="0CCC754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Threat-risk-conceptual-model::Generic Concept Library::Places</w:t>
      </w:r>
      <w:r>
        <w:rPr>
          <w:noProof/>
          <w:webHidden/>
        </w:rPr>
        <w:tab/>
      </w:r>
      <w:r>
        <w:rPr>
          <w:noProof/>
          <w:webHidden/>
        </w:rPr>
        <w:fldChar w:fldCharType="begin"/>
      </w:r>
      <w:r>
        <w:rPr>
          <w:noProof/>
          <w:webHidden/>
        </w:rPr>
        <w:instrText xml:space="preserve"> PAGEREF _Toc468649754 \h </w:instrText>
      </w:r>
      <w:r>
        <w:rPr>
          <w:noProof/>
          <w:webHidden/>
        </w:rPr>
      </w:r>
      <w:r>
        <w:rPr>
          <w:noProof/>
          <w:webHidden/>
        </w:rPr>
        <w:fldChar w:fldCharType="separate"/>
      </w:r>
      <w:ins w:id="924" w:author="Cory Casanave" w:date="2016-12-06T18:27:00Z">
        <w:r w:rsidR="00CD51EF">
          <w:rPr>
            <w:noProof/>
            <w:webHidden/>
          </w:rPr>
          <w:t>279</w:t>
        </w:r>
      </w:ins>
      <w:del w:id="925"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26401169" w14:textId="61E1205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"_Toc468649755"</w:instrText>
      </w:r>
      <w:r w:rsidRPr="008E186E">
        <w:rPr>
          <w:rStyle w:val="Hyperlink"/>
          <w:noProof/>
        </w:rPr>
        <w:instrText xml:space="preserve"> </w:instrText>
      </w:r>
      <w:r w:rsidRPr="008E186E">
        <w:rPr>
          <w:rStyle w:val="Hyperlink"/>
          <w:noProof/>
        </w:rPr>
        <w:fldChar w:fldCharType="separate"/>
      </w:r>
      <w:r w:rsidRPr="008E186E">
        <w:rPr>
          <w:rStyle w:val="Hyperlink"/>
          <w:noProof/>
        </w:rPr>
        <w:t>9.23.1</w:t>
      </w:r>
      <w:r>
        <w:rPr>
          <w:rFonts w:asciiTheme="minorHAnsi" w:eastAsiaTheme="minorEastAsia" w:hAnsiTheme="minorHAnsi" w:cstheme="minorBidi"/>
          <w:noProof/>
          <w:sz w:val="22"/>
          <w:szCs w:val="22"/>
        </w:rPr>
        <w:tab/>
      </w:r>
      <w:r w:rsidRPr="008E186E">
        <w:rPr>
          <w:rStyle w:val="Hyperlink"/>
          <w:noProof/>
        </w:rPr>
        <w:t>Diagram: Place</w:t>
      </w:r>
      <w:r>
        <w:rPr>
          <w:noProof/>
          <w:webHidden/>
        </w:rPr>
        <w:tab/>
      </w:r>
      <w:r>
        <w:rPr>
          <w:noProof/>
          <w:webHidden/>
        </w:rPr>
        <w:fldChar w:fldCharType="begin"/>
      </w:r>
      <w:r>
        <w:rPr>
          <w:noProof/>
          <w:webHidden/>
        </w:rPr>
        <w:instrText xml:space="preserve"> PAGEREF _Toc468649755 \h </w:instrText>
      </w:r>
      <w:r>
        <w:rPr>
          <w:noProof/>
          <w:webHidden/>
        </w:rPr>
      </w:r>
      <w:r>
        <w:rPr>
          <w:noProof/>
          <w:webHidden/>
        </w:rPr>
        <w:fldChar w:fldCharType="separate"/>
      </w:r>
      <w:ins w:id="926" w:author="Cory Casanave" w:date="2016-12-06T18:27:00Z">
        <w:r w:rsidR="00CD51EF">
          <w:rPr>
            <w:noProof/>
            <w:webHidden/>
          </w:rPr>
          <w:t>279</w:t>
        </w:r>
      </w:ins>
      <w:del w:id="927"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02E8BC78" w14:textId="2076EF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"_Toc468649756"</w:instrText>
      </w:r>
      <w:r w:rsidRPr="008E186E">
        <w:rPr>
          <w:rStyle w:val="Hyperlink"/>
          <w:noProof/>
        </w:rPr>
        <w:instrText xml:space="preserve"> </w:instrText>
      </w:r>
      <w:r w:rsidRPr="008E186E">
        <w:rPr>
          <w:rStyle w:val="Hyperlink"/>
          <w:noProof/>
        </w:rPr>
        <w:fldChar w:fldCharType="separate"/>
      </w:r>
      <w:r w:rsidRPr="008E186E">
        <w:rPr>
          <w:rStyle w:val="Hyperlink"/>
          <w:noProof/>
        </w:rPr>
        <w:t>9.23.2</w:t>
      </w:r>
      <w:r>
        <w:rPr>
          <w:rFonts w:asciiTheme="minorHAnsi" w:eastAsiaTheme="minorEastAsia" w:hAnsiTheme="minorHAnsi" w:cstheme="minorBidi"/>
          <w:noProof/>
          <w:sz w:val="22"/>
          <w:szCs w:val="22"/>
        </w:rPr>
        <w:tab/>
      </w:r>
      <w:r w:rsidRPr="008E186E">
        <w:rPr>
          <w:rStyle w:val="Hyperlink"/>
          <w:noProof/>
        </w:rPr>
        <w:t>Class Facility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_Toc468649756 \h </w:instrText>
      </w:r>
      <w:r>
        <w:rPr>
          <w:noProof/>
          <w:webHidden/>
        </w:rPr>
      </w:r>
      <w:r>
        <w:rPr>
          <w:noProof/>
          <w:webHidden/>
        </w:rPr>
        <w:fldChar w:fldCharType="separate"/>
      </w:r>
      <w:ins w:id="928" w:author="Cory Casanave" w:date="2016-12-06T18:27:00Z">
        <w:r w:rsidR="00CD51EF">
          <w:rPr>
            <w:noProof/>
            <w:webHidden/>
          </w:rPr>
          <w:t>279</w:t>
        </w:r>
      </w:ins>
      <w:del w:id="929"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3592FA79" w14:textId="0358C3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"_Toc468649757"</w:instrText>
      </w:r>
      <w:r w:rsidRPr="008E186E">
        <w:rPr>
          <w:rStyle w:val="Hyperlink"/>
          <w:noProof/>
        </w:rPr>
        <w:instrText xml:space="preserve"> </w:instrText>
      </w:r>
      <w:r w:rsidRPr="008E186E">
        <w:rPr>
          <w:rStyle w:val="Hyperlink"/>
          <w:noProof/>
        </w:rPr>
        <w:fldChar w:fldCharType="separate"/>
      </w:r>
      <w:r w:rsidRPr="008E186E">
        <w:rPr>
          <w:rStyle w:val="Hyperlink"/>
          <w:noProof/>
        </w:rPr>
        <w:t>9.23.3</w:t>
      </w:r>
      <w:r>
        <w:rPr>
          <w:rFonts w:asciiTheme="minorHAnsi" w:eastAsiaTheme="minorEastAsia" w:hAnsiTheme="minorHAnsi" w:cstheme="minorBidi"/>
          <w:noProof/>
          <w:sz w:val="22"/>
          <w:szCs w:val="22"/>
        </w:rPr>
        <w:tab/>
      </w:r>
      <w:r w:rsidRPr="008E186E">
        <w:rPr>
          <w:rStyle w:val="Hyperlink"/>
          <w:noProof/>
        </w:rPr>
        <w:t>Association Class Operating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_Toc468649757 \h </w:instrText>
      </w:r>
      <w:r>
        <w:rPr>
          <w:noProof/>
          <w:webHidden/>
        </w:rPr>
      </w:r>
      <w:r>
        <w:rPr>
          <w:noProof/>
          <w:webHidden/>
        </w:rPr>
        <w:fldChar w:fldCharType="separate"/>
      </w:r>
      <w:ins w:id="930" w:author="Cory Casanave" w:date="2016-12-06T18:27:00Z">
        <w:r w:rsidR="00CD51EF">
          <w:rPr>
            <w:noProof/>
            <w:webHidden/>
          </w:rPr>
          <w:t>279</w:t>
        </w:r>
      </w:ins>
      <w:del w:id="931"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629FB43F" w14:textId="0AF3BF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"_Toc468649758"</w:instrText>
      </w:r>
      <w:r w:rsidRPr="008E186E">
        <w:rPr>
          <w:rStyle w:val="Hyperlink"/>
          <w:noProof/>
        </w:rPr>
        <w:instrText xml:space="preserve"> </w:instrText>
      </w:r>
      <w:r w:rsidRPr="008E186E">
        <w:rPr>
          <w:rStyle w:val="Hyperlink"/>
          <w:noProof/>
        </w:rPr>
        <w:fldChar w:fldCharType="separate"/>
      </w:r>
      <w:r w:rsidRPr="008E186E">
        <w:rPr>
          <w:rStyle w:val="Hyperlink"/>
          <w:noProof/>
        </w:rPr>
        <w:t>9.23.4</w:t>
      </w:r>
      <w:r>
        <w:rPr>
          <w:rFonts w:asciiTheme="minorHAnsi" w:eastAsiaTheme="minorEastAsia" w:hAnsiTheme="minorHAnsi" w:cstheme="minorBidi"/>
          <w:noProof/>
          <w:sz w:val="22"/>
          <w:szCs w:val="22"/>
        </w:rPr>
        <w:tab/>
      </w:r>
      <w:r w:rsidRPr="008E186E">
        <w:rPr>
          <w:rStyle w:val="Hyperlink"/>
          <w:noProof/>
        </w:rPr>
        <w:t>Class Place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_Toc468649758 \h </w:instrText>
      </w:r>
      <w:r>
        <w:rPr>
          <w:noProof/>
          <w:webHidden/>
        </w:rPr>
      </w:r>
      <w:r>
        <w:rPr>
          <w:noProof/>
          <w:webHidden/>
        </w:rPr>
        <w:fldChar w:fldCharType="separate"/>
      </w:r>
      <w:ins w:id="932" w:author="Cory Casanave" w:date="2016-12-06T18:27:00Z">
        <w:r w:rsidR="00CD51EF">
          <w:rPr>
            <w:noProof/>
            <w:webHidden/>
          </w:rPr>
          <w:t>280</w:t>
        </w:r>
      </w:ins>
      <w:del w:id="933" w:author="Cory Casanave" w:date="2016-12-06T18:22:00Z">
        <w:r w:rsidR="00041B4E" w:rsidDel="00606FC4">
          <w:rPr>
            <w:noProof/>
            <w:webHidden/>
          </w:rPr>
          <w:delText>308</w:delText>
        </w:r>
      </w:del>
      <w:r>
        <w:rPr>
          <w:noProof/>
          <w:webHidden/>
        </w:rPr>
        <w:fldChar w:fldCharType="end"/>
      </w:r>
      <w:r w:rsidRPr="008E186E">
        <w:rPr>
          <w:rStyle w:val="Hyperlink"/>
          <w:noProof/>
        </w:rPr>
        <w:fldChar w:fldCharType="end"/>
      </w:r>
    </w:p>
    <w:p w14:paraId="23D2BFE3" w14:textId="51D3B33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"_Toc468649759"</w:instrText>
      </w:r>
      <w:r w:rsidRPr="008E186E">
        <w:rPr>
          <w:rStyle w:val="Hyperlink"/>
          <w:noProof/>
        </w:rPr>
        <w:instrText xml:space="preserve"> </w:instrText>
      </w:r>
      <w:r w:rsidRPr="008E186E">
        <w:rPr>
          <w:rStyle w:val="Hyperlink"/>
          <w:noProof/>
        </w:rPr>
        <w:fldChar w:fldCharType="separate"/>
      </w:r>
      <w:r w:rsidRPr="008E186E">
        <w:rPr>
          <w:rStyle w:val="Hyperlink"/>
          <w:noProof/>
        </w:rPr>
        <w:t>9.23.5</w:t>
      </w:r>
      <w:r>
        <w:rPr>
          <w:rFonts w:asciiTheme="minorHAnsi" w:eastAsiaTheme="minorEastAsia" w:hAnsiTheme="minorHAnsi" w:cstheme="minorBidi"/>
          <w:noProof/>
          <w:sz w:val="22"/>
          <w:szCs w:val="22"/>
        </w:rPr>
        <w:tab/>
      </w:r>
      <w:r w:rsidRPr="008E186E">
        <w:rPr>
          <w:rStyle w:val="Hyperlink"/>
          <w:noProof/>
        </w:rPr>
        <w:t>Association Class Place of Occurrance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_Toc468649759 \h </w:instrText>
      </w:r>
      <w:r>
        <w:rPr>
          <w:noProof/>
          <w:webHidden/>
        </w:rPr>
      </w:r>
      <w:r>
        <w:rPr>
          <w:noProof/>
          <w:webHidden/>
        </w:rPr>
        <w:fldChar w:fldCharType="separate"/>
      </w:r>
      <w:ins w:id="934" w:author="Cory Casanave" w:date="2016-12-06T18:27:00Z">
        <w:r w:rsidR="00CD51EF">
          <w:rPr>
            <w:noProof/>
            <w:webHidden/>
          </w:rPr>
          <w:t>281</w:t>
        </w:r>
      </w:ins>
      <w:del w:id="935" w:author="Cory Casanave" w:date="2016-12-06T18:22:00Z">
        <w:r w:rsidR="00041B4E" w:rsidDel="00606FC4">
          <w:rPr>
            <w:noProof/>
            <w:webHidden/>
          </w:rPr>
          <w:delText>309</w:delText>
        </w:r>
      </w:del>
      <w:r>
        <w:rPr>
          <w:noProof/>
          <w:webHidden/>
        </w:rPr>
        <w:fldChar w:fldCharType="end"/>
      </w:r>
      <w:r w:rsidRPr="008E186E">
        <w:rPr>
          <w:rStyle w:val="Hyperlink"/>
          <w:noProof/>
        </w:rPr>
        <w:fldChar w:fldCharType="end"/>
      </w:r>
    </w:p>
    <w:p w14:paraId="671829A0" w14:textId="223DD0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"_Toc468649760"</w:instrText>
      </w:r>
      <w:r w:rsidRPr="008E186E">
        <w:rPr>
          <w:rStyle w:val="Hyperlink"/>
          <w:noProof/>
        </w:rPr>
        <w:instrText xml:space="preserve"> </w:instrText>
      </w:r>
      <w:r w:rsidRPr="008E186E">
        <w:rPr>
          <w:rStyle w:val="Hyperlink"/>
          <w:noProof/>
        </w:rPr>
        <w:fldChar w:fldCharType="separate"/>
      </w:r>
      <w:r w:rsidRPr="008E186E">
        <w:rPr>
          <w:rStyle w:val="Hyperlink"/>
          <w:noProof/>
        </w:rPr>
        <w:t>9.23.6</w:t>
      </w:r>
      <w:r>
        <w:rPr>
          <w:rFonts w:asciiTheme="minorHAnsi" w:eastAsiaTheme="minorEastAsia" w:hAnsiTheme="minorHAnsi" w:cstheme="minorBidi"/>
          <w:noProof/>
          <w:sz w:val="22"/>
          <w:szCs w:val="22"/>
        </w:rPr>
        <w:tab/>
      </w:r>
      <w:r w:rsidRPr="008E186E">
        <w:rPr>
          <w:rStyle w:val="Hyperlink"/>
          <w:noProof/>
        </w:rPr>
        <w:t>Class Residence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_Toc468649760 \h </w:instrText>
      </w:r>
      <w:r>
        <w:rPr>
          <w:noProof/>
          <w:webHidden/>
        </w:rPr>
      </w:r>
      <w:r>
        <w:rPr>
          <w:noProof/>
          <w:webHidden/>
        </w:rPr>
        <w:fldChar w:fldCharType="separate"/>
      </w:r>
      <w:ins w:id="936" w:author="Cory Casanave" w:date="2016-12-06T18:27:00Z">
        <w:r w:rsidR="00CD51EF">
          <w:rPr>
            <w:noProof/>
            <w:webHidden/>
          </w:rPr>
          <w:t>281</w:t>
        </w:r>
      </w:ins>
      <w:del w:id="937" w:author="Cory Casanave" w:date="2016-12-06T18:22:00Z">
        <w:r w:rsidR="00041B4E" w:rsidDel="00606FC4">
          <w:rPr>
            <w:noProof/>
            <w:webHidden/>
          </w:rPr>
          <w:delText>309</w:delText>
        </w:r>
      </w:del>
      <w:r>
        <w:rPr>
          <w:noProof/>
          <w:webHidden/>
        </w:rPr>
        <w:fldChar w:fldCharType="end"/>
      </w:r>
      <w:r w:rsidRPr="008E186E">
        <w:rPr>
          <w:rStyle w:val="Hyperlink"/>
          <w:noProof/>
        </w:rPr>
        <w:fldChar w:fldCharType="end"/>
      </w:r>
    </w:p>
    <w:p w14:paraId="2501C7E0" w14:textId="10C12E7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"_Toc468649761"</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Threat-risk-conceptual-model::Generic Concept Library::Policies</w:t>
      </w:r>
      <w:r>
        <w:rPr>
          <w:noProof/>
          <w:webHidden/>
        </w:rPr>
        <w:tab/>
      </w:r>
      <w:r>
        <w:rPr>
          <w:noProof/>
          <w:webHidden/>
        </w:rPr>
        <w:fldChar w:fldCharType="begin"/>
      </w:r>
      <w:r>
        <w:rPr>
          <w:noProof/>
          <w:webHidden/>
        </w:rPr>
        <w:instrText xml:space="preserve"> PAGEREF _Toc468649761 \h </w:instrText>
      </w:r>
      <w:r>
        <w:rPr>
          <w:noProof/>
          <w:webHidden/>
        </w:rPr>
      </w:r>
      <w:r>
        <w:rPr>
          <w:noProof/>
          <w:webHidden/>
        </w:rPr>
        <w:fldChar w:fldCharType="separate"/>
      </w:r>
      <w:ins w:id="938" w:author="Cory Casanave" w:date="2016-12-06T18:27:00Z">
        <w:r w:rsidR="00CD51EF">
          <w:rPr>
            <w:noProof/>
            <w:webHidden/>
          </w:rPr>
          <w:t>283</w:t>
        </w:r>
      </w:ins>
      <w:del w:id="939"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505DB3AA" w14:textId="743ABD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"_Toc468649762"</w:instrText>
      </w:r>
      <w:r w:rsidRPr="008E186E">
        <w:rPr>
          <w:rStyle w:val="Hyperlink"/>
          <w:noProof/>
        </w:rPr>
        <w:instrText xml:space="preserve"> </w:instrText>
      </w:r>
      <w:r w:rsidRPr="008E186E">
        <w:rPr>
          <w:rStyle w:val="Hyperlink"/>
          <w:noProof/>
        </w:rPr>
        <w:fldChar w:fldCharType="separate"/>
      </w:r>
      <w:r w:rsidRPr="008E186E">
        <w:rPr>
          <w:rStyle w:val="Hyperlink"/>
          <w:noProof/>
        </w:rPr>
        <w:t>9.24.1</w:t>
      </w:r>
      <w:r>
        <w:rPr>
          <w:rFonts w:asciiTheme="minorHAnsi" w:eastAsiaTheme="minorEastAsia" w:hAnsiTheme="minorHAnsi" w:cstheme="minorBidi"/>
          <w:noProof/>
          <w:sz w:val="22"/>
          <w:szCs w:val="22"/>
        </w:rPr>
        <w:tab/>
      </w:r>
      <w:r w:rsidRPr="008E186E">
        <w:rPr>
          <w:rStyle w:val="Hyperlink"/>
          <w:noProof/>
        </w:rPr>
        <w:t>Diagram: Policy</w:t>
      </w:r>
      <w:r>
        <w:rPr>
          <w:noProof/>
          <w:webHidden/>
        </w:rPr>
        <w:tab/>
      </w:r>
      <w:r>
        <w:rPr>
          <w:noProof/>
          <w:webHidden/>
        </w:rPr>
        <w:fldChar w:fldCharType="begin"/>
      </w:r>
      <w:r>
        <w:rPr>
          <w:noProof/>
          <w:webHidden/>
        </w:rPr>
        <w:instrText xml:space="preserve"> PAGEREF _Toc468649762 \h </w:instrText>
      </w:r>
      <w:r>
        <w:rPr>
          <w:noProof/>
          <w:webHidden/>
        </w:rPr>
      </w:r>
      <w:r>
        <w:rPr>
          <w:noProof/>
          <w:webHidden/>
        </w:rPr>
        <w:fldChar w:fldCharType="separate"/>
      </w:r>
      <w:ins w:id="940" w:author="Cory Casanave" w:date="2016-12-06T18:27:00Z">
        <w:r w:rsidR="00CD51EF">
          <w:rPr>
            <w:noProof/>
            <w:webHidden/>
          </w:rPr>
          <w:t>283</w:t>
        </w:r>
      </w:ins>
      <w:del w:id="941"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35C2720D" w14:textId="34829A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"_Toc468649763"</w:instrText>
      </w:r>
      <w:r w:rsidRPr="008E186E">
        <w:rPr>
          <w:rStyle w:val="Hyperlink"/>
          <w:noProof/>
        </w:rPr>
        <w:instrText xml:space="preserve"> </w:instrText>
      </w:r>
      <w:r w:rsidRPr="008E186E">
        <w:rPr>
          <w:rStyle w:val="Hyperlink"/>
          <w:noProof/>
        </w:rPr>
        <w:fldChar w:fldCharType="separate"/>
      </w:r>
      <w:r w:rsidRPr="008E186E">
        <w:rPr>
          <w:rStyle w:val="Hyperlink"/>
          <w:noProof/>
        </w:rPr>
        <w:t>9.24.2</w:t>
      </w:r>
      <w:r>
        <w:rPr>
          <w:rFonts w:asciiTheme="minorHAnsi" w:eastAsiaTheme="minorEastAsia" w:hAnsiTheme="minorHAnsi" w:cstheme="minorBidi"/>
          <w:noProof/>
          <w:sz w:val="22"/>
          <w:szCs w:val="22"/>
        </w:rPr>
        <w:tab/>
      </w:r>
      <w:r w:rsidRPr="008E186E">
        <w:rPr>
          <w:rStyle w:val="Hyperlink"/>
          <w:noProof/>
        </w:rPr>
        <w:t>Association Class Assertion of Policy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_Toc468649763 \h </w:instrText>
      </w:r>
      <w:r>
        <w:rPr>
          <w:noProof/>
          <w:webHidden/>
        </w:rPr>
      </w:r>
      <w:r>
        <w:rPr>
          <w:noProof/>
          <w:webHidden/>
        </w:rPr>
        <w:fldChar w:fldCharType="separate"/>
      </w:r>
      <w:ins w:id="942" w:author="Cory Casanave" w:date="2016-12-06T18:27:00Z">
        <w:r w:rsidR="00CD51EF">
          <w:rPr>
            <w:noProof/>
            <w:webHidden/>
          </w:rPr>
          <w:t>283</w:t>
        </w:r>
      </w:ins>
      <w:del w:id="943"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7F9E28C5" w14:textId="4D97A0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"_Toc468649764"</w:instrText>
      </w:r>
      <w:r w:rsidRPr="008E186E">
        <w:rPr>
          <w:rStyle w:val="Hyperlink"/>
          <w:noProof/>
        </w:rPr>
        <w:instrText xml:space="preserve"> </w:instrText>
      </w:r>
      <w:r w:rsidRPr="008E186E">
        <w:rPr>
          <w:rStyle w:val="Hyperlink"/>
          <w:noProof/>
        </w:rPr>
        <w:fldChar w:fldCharType="separate"/>
      </w:r>
      <w:r w:rsidRPr="008E186E">
        <w:rPr>
          <w:rStyle w:val="Hyperlink"/>
          <w:noProof/>
        </w:rPr>
        <w:t>9.24.3</w:t>
      </w:r>
      <w:r>
        <w:rPr>
          <w:rFonts w:asciiTheme="minorHAnsi" w:eastAsiaTheme="minorEastAsia" w:hAnsiTheme="minorHAnsi" w:cstheme="minorBidi"/>
          <w:noProof/>
          <w:sz w:val="22"/>
          <w:szCs w:val="22"/>
        </w:rPr>
        <w:tab/>
      </w:r>
      <w:r w:rsidRPr="008E186E">
        <w:rPr>
          <w:rStyle w:val="Hyperlink"/>
          <w:noProof/>
        </w:rPr>
        <w:t>Class Policy</w:t>
      </w:r>
      <w:r>
        <w:rPr>
          <w:noProof/>
          <w:webHidden/>
        </w:rPr>
        <w:tab/>
      </w:r>
      <w:r>
        <w:rPr>
          <w:noProof/>
          <w:webHidden/>
        </w:rPr>
        <w:fldChar w:fldCharType="begin"/>
      </w:r>
      <w:r>
        <w:rPr>
          <w:noProof/>
          <w:webHidden/>
        </w:rPr>
        <w:instrText xml:space="preserve"> PAGEREF _Toc468649764 \h </w:instrText>
      </w:r>
      <w:r>
        <w:rPr>
          <w:noProof/>
          <w:webHidden/>
        </w:rPr>
      </w:r>
      <w:r>
        <w:rPr>
          <w:noProof/>
          <w:webHidden/>
        </w:rPr>
        <w:fldChar w:fldCharType="separate"/>
      </w:r>
      <w:ins w:id="944" w:author="Cory Casanave" w:date="2016-12-06T18:27:00Z">
        <w:r w:rsidR="00CD51EF">
          <w:rPr>
            <w:noProof/>
            <w:webHidden/>
          </w:rPr>
          <w:t>284</w:t>
        </w:r>
      </w:ins>
      <w:del w:id="945" w:author="Cory Casanave" w:date="2016-12-06T18:22:00Z">
        <w:r w:rsidR="00041B4E" w:rsidDel="00606FC4">
          <w:rPr>
            <w:noProof/>
            <w:webHidden/>
          </w:rPr>
          <w:delText>312</w:delText>
        </w:r>
      </w:del>
      <w:r>
        <w:rPr>
          <w:noProof/>
          <w:webHidden/>
        </w:rPr>
        <w:fldChar w:fldCharType="end"/>
      </w:r>
      <w:r w:rsidRPr="008E186E">
        <w:rPr>
          <w:rStyle w:val="Hyperlink"/>
          <w:noProof/>
        </w:rPr>
        <w:fldChar w:fldCharType="end"/>
      </w:r>
    </w:p>
    <w:p w14:paraId="718F1BC7" w14:textId="29821E6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"_Toc468649765"</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Threat-risk-conceptual-model::Generic Concept Library::Predictions</w:t>
      </w:r>
      <w:r>
        <w:rPr>
          <w:noProof/>
          <w:webHidden/>
        </w:rPr>
        <w:tab/>
      </w:r>
      <w:r>
        <w:rPr>
          <w:noProof/>
          <w:webHidden/>
        </w:rPr>
        <w:fldChar w:fldCharType="begin"/>
      </w:r>
      <w:r>
        <w:rPr>
          <w:noProof/>
          <w:webHidden/>
        </w:rPr>
        <w:instrText xml:space="preserve"> PAGEREF _Toc468649765 \h </w:instrText>
      </w:r>
      <w:r>
        <w:rPr>
          <w:noProof/>
          <w:webHidden/>
        </w:rPr>
      </w:r>
      <w:r>
        <w:rPr>
          <w:noProof/>
          <w:webHidden/>
        </w:rPr>
        <w:fldChar w:fldCharType="separate"/>
      </w:r>
      <w:ins w:id="946" w:author="Cory Casanave" w:date="2016-12-06T18:27:00Z">
        <w:r w:rsidR="00CD51EF">
          <w:rPr>
            <w:noProof/>
            <w:webHidden/>
          </w:rPr>
          <w:t>286</w:t>
        </w:r>
      </w:ins>
      <w:del w:id="947"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1A299835" w14:textId="1CEACA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"_Toc468649766"</w:instrText>
      </w:r>
      <w:r w:rsidRPr="008E186E">
        <w:rPr>
          <w:rStyle w:val="Hyperlink"/>
          <w:noProof/>
        </w:rPr>
        <w:instrText xml:space="preserve"> </w:instrText>
      </w:r>
      <w:r w:rsidRPr="008E186E">
        <w:rPr>
          <w:rStyle w:val="Hyperlink"/>
          <w:noProof/>
        </w:rPr>
        <w:fldChar w:fldCharType="separate"/>
      </w:r>
      <w:r w:rsidRPr="008E186E">
        <w:rPr>
          <w:rStyle w:val="Hyperlink"/>
          <w:noProof/>
        </w:rPr>
        <w:t>9.25.1</w:t>
      </w:r>
      <w:r>
        <w:rPr>
          <w:rFonts w:asciiTheme="minorHAnsi" w:eastAsiaTheme="minorEastAsia" w:hAnsiTheme="minorHAnsi" w:cstheme="minorBidi"/>
          <w:noProof/>
          <w:sz w:val="22"/>
          <w:szCs w:val="22"/>
        </w:rPr>
        <w:tab/>
      </w:r>
      <w:r w:rsidRPr="008E186E">
        <w:rPr>
          <w:rStyle w:val="Hyperlink"/>
          <w:noProof/>
        </w:rPr>
        <w:t>Diagram: Prediction</w:t>
      </w:r>
      <w:r>
        <w:rPr>
          <w:noProof/>
          <w:webHidden/>
        </w:rPr>
        <w:tab/>
      </w:r>
      <w:r>
        <w:rPr>
          <w:noProof/>
          <w:webHidden/>
        </w:rPr>
        <w:fldChar w:fldCharType="begin"/>
      </w:r>
      <w:r>
        <w:rPr>
          <w:noProof/>
          <w:webHidden/>
        </w:rPr>
        <w:instrText xml:space="preserve"> PAGEREF _Toc468649766 \h </w:instrText>
      </w:r>
      <w:r>
        <w:rPr>
          <w:noProof/>
          <w:webHidden/>
        </w:rPr>
      </w:r>
      <w:r>
        <w:rPr>
          <w:noProof/>
          <w:webHidden/>
        </w:rPr>
        <w:fldChar w:fldCharType="separate"/>
      </w:r>
      <w:ins w:id="948" w:author="Cory Casanave" w:date="2016-12-06T18:27:00Z">
        <w:r w:rsidR="00CD51EF">
          <w:rPr>
            <w:noProof/>
            <w:webHidden/>
          </w:rPr>
          <w:t>286</w:t>
        </w:r>
      </w:ins>
      <w:del w:id="949"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48C0E6EB" w14:textId="727CE5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"_Toc468649767"</w:instrText>
      </w:r>
      <w:r w:rsidRPr="008E186E">
        <w:rPr>
          <w:rStyle w:val="Hyperlink"/>
          <w:noProof/>
        </w:rPr>
        <w:instrText xml:space="preserve"> </w:instrText>
      </w:r>
      <w:r w:rsidRPr="008E186E">
        <w:rPr>
          <w:rStyle w:val="Hyperlink"/>
          <w:noProof/>
        </w:rPr>
        <w:fldChar w:fldCharType="separate"/>
      </w:r>
      <w:r w:rsidRPr="008E186E">
        <w:rPr>
          <w:rStyle w:val="Hyperlink"/>
          <w:noProof/>
        </w:rPr>
        <w:t>9.25.2</w:t>
      </w:r>
      <w:r>
        <w:rPr>
          <w:rFonts w:asciiTheme="minorHAnsi" w:eastAsiaTheme="minorEastAsia" w:hAnsiTheme="minorHAnsi" w:cstheme="minorBidi"/>
          <w:noProof/>
          <w:sz w:val="22"/>
          <w:szCs w:val="22"/>
        </w:rPr>
        <w:tab/>
      </w:r>
      <w:r w:rsidRPr="008E186E">
        <w:rPr>
          <w:rStyle w:val="Hyperlink"/>
          <w:noProof/>
        </w:rPr>
        <w:t>Association Class Prediction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_Toc468649767 \h </w:instrText>
      </w:r>
      <w:r>
        <w:rPr>
          <w:noProof/>
          <w:webHidden/>
        </w:rPr>
      </w:r>
      <w:r>
        <w:rPr>
          <w:noProof/>
          <w:webHidden/>
        </w:rPr>
        <w:fldChar w:fldCharType="separate"/>
      </w:r>
      <w:ins w:id="950" w:author="Cory Casanave" w:date="2016-12-06T18:27:00Z">
        <w:r w:rsidR="00CD51EF">
          <w:rPr>
            <w:noProof/>
            <w:webHidden/>
          </w:rPr>
          <w:t>286</w:t>
        </w:r>
      </w:ins>
      <w:del w:id="951"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2B67B205" w14:textId="27876DA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"_Toc468649768"</w:instrText>
      </w:r>
      <w:r w:rsidRPr="008E186E">
        <w:rPr>
          <w:rStyle w:val="Hyperlink"/>
          <w:noProof/>
        </w:rPr>
        <w:instrText xml:space="preserve"> </w:instrText>
      </w:r>
      <w:r w:rsidRPr="008E186E">
        <w:rPr>
          <w:rStyle w:val="Hyperlink"/>
          <w:noProof/>
        </w:rPr>
        <w:fldChar w:fldCharType="separate"/>
      </w:r>
      <w:r w:rsidRPr="008E186E">
        <w:rPr>
          <w:rStyle w:val="Hyperlink"/>
          <w:noProof/>
        </w:rPr>
        <w:t>9.25.3</w:t>
      </w:r>
      <w:r>
        <w:rPr>
          <w:rFonts w:asciiTheme="minorHAnsi" w:eastAsiaTheme="minorEastAsia" w:hAnsiTheme="minorHAnsi" w:cstheme="minorBidi"/>
          <w:noProof/>
          <w:sz w:val="22"/>
          <w:szCs w:val="22"/>
        </w:rPr>
        <w:tab/>
      </w:r>
      <w:r w:rsidRPr="008E186E">
        <w:rPr>
          <w:rStyle w:val="Hyperlink"/>
          <w:noProof/>
        </w:rPr>
        <w:t>Class Predictor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_Toc468649768 \h </w:instrText>
      </w:r>
      <w:r>
        <w:rPr>
          <w:noProof/>
          <w:webHidden/>
        </w:rPr>
      </w:r>
      <w:r>
        <w:rPr>
          <w:noProof/>
          <w:webHidden/>
        </w:rPr>
        <w:fldChar w:fldCharType="separate"/>
      </w:r>
      <w:ins w:id="952" w:author="Cory Casanave" w:date="2016-12-06T18:27:00Z">
        <w:r w:rsidR="00CD51EF">
          <w:rPr>
            <w:noProof/>
            <w:webHidden/>
          </w:rPr>
          <w:t>287</w:t>
        </w:r>
      </w:ins>
      <w:del w:id="953" w:author="Cory Casanave" w:date="2016-12-06T18:22:00Z">
        <w:r w:rsidR="00041B4E" w:rsidDel="00606FC4">
          <w:rPr>
            <w:noProof/>
            <w:webHidden/>
          </w:rPr>
          <w:delText>315</w:delText>
        </w:r>
      </w:del>
      <w:r>
        <w:rPr>
          <w:noProof/>
          <w:webHidden/>
        </w:rPr>
        <w:fldChar w:fldCharType="end"/>
      </w:r>
      <w:r w:rsidRPr="008E186E">
        <w:rPr>
          <w:rStyle w:val="Hyperlink"/>
          <w:noProof/>
        </w:rPr>
        <w:fldChar w:fldCharType="end"/>
      </w:r>
    </w:p>
    <w:p w14:paraId="44252BD4" w14:textId="63D561C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"_Toc468649769"</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Threat-risk-conceptual-model::Generic Concept Library::Processes</w:t>
      </w:r>
      <w:r>
        <w:rPr>
          <w:noProof/>
          <w:webHidden/>
        </w:rPr>
        <w:tab/>
      </w:r>
      <w:r>
        <w:rPr>
          <w:noProof/>
          <w:webHidden/>
        </w:rPr>
        <w:fldChar w:fldCharType="begin"/>
      </w:r>
      <w:r>
        <w:rPr>
          <w:noProof/>
          <w:webHidden/>
        </w:rPr>
        <w:instrText xml:space="preserve"> PAGEREF _Toc468649769 \h </w:instrText>
      </w:r>
      <w:r>
        <w:rPr>
          <w:noProof/>
          <w:webHidden/>
        </w:rPr>
      </w:r>
      <w:r>
        <w:rPr>
          <w:noProof/>
          <w:webHidden/>
        </w:rPr>
        <w:fldChar w:fldCharType="separate"/>
      </w:r>
      <w:ins w:id="954" w:author="Cory Casanave" w:date="2016-12-06T18:27:00Z">
        <w:r w:rsidR="00CD51EF">
          <w:rPr>
            <w:noProof/>
            <w:webHidden/>
          </w:rPr>
          <w:t>289</w:t>
        </w:r>
      </w:ins>
      <w:del w:id="955" w:author="Cory Casanave" w:date="2016-12-06T18:22:00Z">
        <w:r w:rsidR="00041B4E" w:rsidDel="00606FC4">
          <w:rPr>
            <w:noProof/>
            <w:webHidden/>
          </w:rPr>
          <w:delText>317</w:delText>
        </w:r>
      </w:del>
      <w:r>
        <w:rPr>
          <w:noProof/>
          <w:webHidden/>
        </w:rPr>
        <w:fldChar w:fldCharType="end"/>
      </w:r>
      <w:r w:rsidRPr="008E186E">
        <w:rPr>
          <w:rStyle w:val="Hyperlink"/>
          <w:noProof/>
        </w:rPr>
        <w:fldChar w:fldCharType="end"/>
      </w:r>
    </w:p>
    <w:p w14:paraId="610F3ED4" w14:textId="3D0F52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"_Toc468649770"</w:instrText>
      </w:r>
      <w:r w:rsidRPr="008E186E">
        <w:rPr>
          <w:rStyle w:val="Hyperlink"/>
          <w:noProof/>
        </w:rPr>
        <w:instrText xml:space="preserve"> </w:instrText>
      </w:r>
      <w:r w:rsidRPr="008E186E">
        <w:rPr>
          <w:rStyle w:val="Hyperlink"/>
          <w:noProof/>
        </w:rPr>
        <w:fldChar w:fldCharType="separate"/>
      </w:r>
      <w:r w:rsidRPr="008E186E">
        <w:rPr>
          <w:rStyle w:val="Hyperlink"/>
          <w:noProof/>
        </w:rPr>
        <w:t>9.26.1</w:t>
      </w:r>
      <w:r>
        <w:rPr>
          <w:rFonts w:asciiTheme="minorHAnsi" w:eastAsiaTheme="minorEastAsia" w:hAnsiTheme="minorHAnsi" w:cstheme="minorBidi"/>
          <w:noProof/>
          <w:sz w:val="22"/>
          <w:szCs w:val="22"/>
        </w:rPr>
        <w:tab/>
      </w:r>
      <w:r w:rsidRPr="008E186E">
        <w:rPr>
          <w:rStyle w:val="Hyperlink"/>
          <w:noProof/>
        </w:rPr>
        <w:t>Diagram: Process</w:t>
      </w:r>
      <w:r>
        <w:rPr>
          <w:noProof/>
          <w:webHidden/>
        </w:rPr>
        <w:tab/>
      </w:r>
      <w:r>
        <w:rPr>
          <w:noProof/>
          <w:webHidden/>
        </w:rPr>
        <w:fldChar w:fldCharType="begin"/>
      </w:r>
      <w:r>
        <w:rPr>
          <w:noProof/>
          <w:webHidden/>
        </w:rPr>
        <w:instrText xml:space="preserve"> PAGEREF _Toc468649770 \h </w:instrText>
      </w:r>
      <w:r>
        <w:rPr>
          <w:noProof/>
          <w:webHidden/>
        </w:rPr>
      </w:r>
      <w:r>
        <w:rPr>
          <w:noProof/>
          <w:webHidden/>
        </w:rPr>
        <w:fldChar w:fldCharType="separate"/>
      </w:r>
      <w:ins w:id="956" w:author="Cory Casanave" w:date="2016-12-06T18:27:00Z">
        <w:r w:rsidR="00CD51EF">
          <w:rPr>
            <w:noProof/>
            <w:webHidden/>
          </w:rPr>
          <w:t>290</w:t>
        </w:r>
      </w:ins>
      <w:del w:id="957" w:author="Cory Casanave" w:date="2016-12-06T18:22:00Z">
        <w:r w:rsidR="00041B4E" w:rsidDel="00606FC4">
          <w:rPr>
            <w:noProof/>
            <w:webHidden/>
          </w:rPr>
          <w:delText>318</w:delText>
        </w:r>
      </w:del>
      <w:r>
        <w:rPr>
          <w:noProof/>
          <w:webHidden/>
        </w:rPr>
        <w:fldChar w:fldCharType="end"/>
      </w:r>
      <w:r w:rsidRPr="008E186E">
        <w:rPr>
          <w:rStyle w:val="Hyperlink"/>
          <w:noProof/>
        </w:rPr>
        <w:fldChar w:fldCharType="end"/>
      </w:r>
    </w:p>
    <w:p w14:paraId="20EA2A8D" w14:textId="3D616FE3"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"_Toc468649771"</w:instrText>
      </w:r>
      <w:r w:rsidRPr="008E186E">
        <w:rPr>
          <w:rStyle w:val="Hyperlink"/>
          <w:noProof/>
        </w:rPr>
        <w:instrText xml:space="preserve"> </w:instrText>
      </w:r>
      <w:r w:rsidRPr="008E186E">
        <w:rPr>
          <w:rStyle w:val="Hyperlink"/>
          <w:noProof/>
        </w:rPr>
        <w:fldChar w:fldCharType="separate"/>
      </w:r>
      <w:r w:rsidRPr="008E186E">
        <w:rPr>
          <w:rStyle w:val="Hyperlink"/>
          <w:noProof/>
        </w:rPr>
        <w:t>9.26.2</w:t>
      </w:r>
      <w:r>
        <w:rPr>
          <w:rFonts w:asciiTheme="minorHAnsi" w:eastAsiaTheme="minorEastAsia" w:hAnsiTheme="minorHAnsi" w:cstheme="minorBidi"/>
          <w:noProof/>
          <w:sz w:val="22"/>
          <w:szCs w:val="22"/>
        </w:rPr>
        <w:tab/>
      </w:r>
      <w:r w:rsidRPr="008E186E">
        <w:rPr>
          <w:rStyle w:val="Hyperlink"/>
          <w:noProof/>
        </w:rPr>
        <w:t>Association Class Invoke Process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_Toc468649771 \h </w:instrText>
      </w:r>
      <w:r>
        <w:rPr>
          <w:noProof/>
          <w:webHidden/>
        </w:rPr>
      </w:r>
      <w:r>
        <w:rPr>
          <w:noProof/>
          <w:webHidden/>
        </w:rPr>
        <w:fldChar w:fldCharType="separate"/>
      </w:r>
      <w:ins w:id="958" w:author="Cory Casanave" w:date="2016-12-06T18:27:00Z">
        <w:r w:rsidR="00CD51EF">
          <w:rPr>
            <w:noProof/>
            <w:webHidden/>
          </w:rPr>
          <w:t>291</w:t>
        </w:r>
      </w:ins>
      <w:del w:id="959" w:author="Cory Casanave" w:date="2016-12-06T18:22:00Z">
        <w:r w:rsidR="00041B4E" w:rsidDel="00606FC4">
          <w:rPr>
            <w:noProof/>
            <w:webHidden/>
          </w:rPr>
          <w:delText>319</w:delText>
        </w:r>
      </w:del>
      <w:r>
        <w:rPr>
          <w:noProof/>
          <w:webHidden/>
        </w:rPr>
        <w:fldChar w:fldCharType="end"/>
      </w:r>
      <w:r w:rsidRPr="008E186E">
        <w:rPr>
          <w:rStyle w:val="Hyperlink"/>
          <w:noProof/>
        </w:rPr>
        <w:fldChar w:fldCharType="end"/>
      </w:r>
    </w:p>
    <w:p w14:paraId="526F2D67" w14:textId="60E8361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"_Toc468649772"</w:instrText>
      </w:r>
      <w:r w:rsidRPr="008E186E">
        <w:rPr>
          <w:rStyle w:val="Hyperlink"/>
          <w:noProof/>
        </w:rPr>
        <w:instrText xml:space="preserve"> </w:instrText>
      </w:r>
      <w:r w:rsidRPr="008E186E">
        <w:rPr>
          <w:rStyle w:val="Hyperlink"/>
          <w:noProof/>
        </w:rPr>
        <w:fldChar w:fldCharType="separate"/>
      </w:r>
      <w:r w:rsidRPr="008E186E">
        <w:rPr>
          <w:rStyle w:val="Hyperlink"/>
          <w:noProof/>
        </w:rPr>
        <w:t>9.26.3</w:t>
      </w:r>
      <w:r>
        <w:rPr>
          <w:rFonts w:asciiTheme="minorHAnsi" w:eastAsiaTheme="minorEastAsia" w:hAnsiTheme="minorHAnsi" w:cstheme="minorBidi"/>
          <w:noProof/>
          <w:sz w:val="22"/>
          <w:szCs w:val="22"/>
        </w:rPr>
        <w:tab/>
      </w:r>
      <w:r w:rsidRPr="008E186E">
        <w:rPr>
          <w:rStyle w:val="Hyperlink"/>
          <w:noProof/>
        </w:rPr>
        <w:t>Class Modus Operandi</w:t>
      </w:r>
      <w:r>
        <w:rPr>
          <w:noProof/>
          <w:webHidden/>
        </w:rPr>
        <w:tab/>
      </w:r>
      <w:r>
        <w:rPr>
          <w:noProof/>
          <w:webHidden/>
        </w:rPr>
        <w:fldChar w:fldCharType="begin"/>
      </w:r>
      <w:r>
        <w:rPr>
          <w:noProof/>
          <w:webHidden/>
        </w:rPr>
        <w:instrText xml:space="preserve"> PAGEREF _Toc468649772 \h </w:instrText>
      </w:r>
      <w:r>
        <w:rPr>
          <w:noProof/>
          <w:webHidden/>
        </w:rPr>
      </w:r>
      <w:r>
        <w:rPr>
          <w:noProof/>
          <w:webHidden/>
        </w:rPr>
        <w:fldChar w:fldCharType="separate"/>
      </w:r>
      <w:ins w:id="960" w:author="Cory Casanave" w:date="2016-12-06T18:27:00Z">
        <w:r w:rsidR="00CD51EF">
          <w:rPr>
            <w:noProof/>
            <w:webHidden/>
          </w:rPr>
          <w:t>291</w:t>
        </w:r>
      </w:ins>
      <w:del w:id="961" w:author="Cory Casanave" w:date="2016-12-06T18:22:00Z">
        <w:r w:rsidR="00041B4E" w:rsidDel="00606FC4">
          <w:rPr>
            <w:noProof/>
            <w:webHidden/>
          </w:rPr>
          <w:delText>319</w:delText>
        </w:r>
      </w:del>
      <w:r>
        <w:rPr>
          <w:noProof/>
          <w:webHidden/>
        </w:rPr>
        <w:fldChar w:fldCharType="end"/>
      </w:r>
      <w:r w:rsidRPr="008E186E">
        <w:rPr>
          <w:rStyle w:val="Hyperlink"/>
          <w:noProof/>
        </w:rPr>
        <w:fldChar w:fldCharType="end"/>
      </w:r>
    </w:p>
    <w:p w14:paraId="0E2D9B84" w14:textId="58DDE6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"_Toc468649773"</w:instrText>
      </w:r>
      <w:r w:rsidRPr="008E186E">
        <w:rPr>
          <w:rStyle w:val="Hyperlink"/>
          <w:noProof/>
        </w:rPr>
        <w:instrText xml:space="preserve"> </w:instrText>
      </w:r>
      <w:r w:rsidRPr="008E186E">
        <w:rPr>
          <w:rStyle w:val="Hyperlink"/>
          <w:noProof/>
        </w:rPr>
        <w:fldChar w:fldCharType="separate"/>
      </w:r>
      <w:r w:rsidRPr="008E186E">
        <w:rPr>
          <w:rStyle w:val="Hyperlink"/>
          <w:noProof/>
        </w:rPr>
        <w:t>9.26.4</w:t>
      </w:r>
      <w:r>
        <w:rPr>
          <w:rFonts w:asciiTheme="minorHAnsi" w:eastAsiaTheme="minorEastAsia" w:hAnsiTheme="minorHAnsi" w:cstheme="minorBidi"/>
          <w:noProof/>
          <w:sz w:val="22"/>
          <w:szCs w:val="22"/>
        </w:rPr>
        <w:tab/>
      </w:r>
      <w:r w:rsidRPr="008E186E">
        <w:rPr>
          <w:rStyle w:val="Hyperlink"/>
          <w:noProof/>
        </w:rPr>
        <w:t>Class Plan</w:t>
      </w:r>
      <w:r>
        <w:rPr>
          <w:noProof/>
          <w:webHidden/>
        </w:rPr>
        <w:tab/>
      </w:r>
      <w:r>
        <w:rPr>
          <w:noProof/>
          <w:webHidden/>
        </w:rPr>
        <w:fldChar w:fldCharType="begin"/>
      </w:r>
      <w:r>
        <w:rPr>
          <w:noProof/>
          <w:webHidden/>
        </w:rPr>
        <w:instrText xml:space="preserve"> PAGEREF _Toc468649773 \h </w:instrText>
      </w:r>
      <w:r>
        <w:rPr>
          <w:noProof/>
          <w:webHidden/>
        </w:rPr>
      </w:r>
      <w:r>
        <w:rPr>
          <w:noProof/>
          <w:webHidden/>
        </w:rPr>
        <w:fldChar w:fldCharType="separate"/>
      </w:r>
      <w:ins w:id="962" w:author="Cory Casanave" w:date="2016-12-06T18:27:00Z">
        <w:r w:rsidR="00CD51EF">
          <w:rPr>
            <w:noProof/>
            <w:webHidden/>
          </w:rPr>
          <w:t>292</w:t>
        </w:r>
      </w:ins>
      <w:del w:id="963"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06B3DB4B" w14:textId="3755F05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"_Toc468649774"</w:instrText>
      </w:r>
      <w:r w:rsidRPr="008E186E">
        <w:rPr>
          <w:rStyle w:val="Hyperlink"/>
          <w:noProof/>
        </w:rPr>
        <w:instrText xml:space="preserve"> </w:instrText>
      </w:r>
      <w:r w:rsidRPr="008E186E">
        <w:rPr>
          <w:rStyle w:val="Hyperlink"/>
          <w:noProof/>
        </w:rPr>
        <w:fldChar w:fldCharType="separate"/>
      </w:r>
      <w:r w:rsidRPr="008E186E">
        <w:rPr>
          <w:rStyle w:val="Hyperlink"/>
          <w:noProof/>
        </w:rPr>
        <w:t>9.26.5</w:t>
      </w:r>
      <w:r>
        <w:rPr>
          <w:rFonts w:asciiTheme="minorHAnsi" w:eastAsiaTheme="minorEastAsia" w:hAnsiTheme="minorHAnsi" w:cstheme="minorBidi"/>
          <w:noProof/>
          <w:sz w:val="22"/>
          <w:szCs w:val="22"/>
        </w:rPr>
        <w:tab/>
      </w:r>
      <w:r w:rsidRPr="008E186E">
        <w:rPr>
          <w:rStyle w:val="Hyperlink"/>
          <w:noProof/>
        </w:rPr>
        <w:t>Class Process Action</w:t>
      </w:r>
      <w:r>
        <w:rPr>
          <w:noProof/>
          <w:webHidden/>
        </w:rPr>
        <w:tab/>
      </w:r>
      <w:r>
        <w:rPr>
          <w:noProof/>
          <w:webHidden/>
        </w:rPr>
        <w:fldChar w:fldCharType="begin"/>
      </w:r>
      <w:r>
        <w:rPr>
          <w:noProof/>
          <w:webHidden/>
        </w:rPr>
        <w:instrText xml:space="preserve"> PAGEREF _Toc468649774 \h </w:instrText>
      </w:r>
      <w:r>
        <w:rPr>
          <w:noProof/>
          <w:webHidden/>
        </w:rPr>
      </w:r>
      <w:r>
        <w:rPr>
          <w:noProof/>
          <w:webHidden/>
        </w:rPr>
        <w:fldChar w:fldCharType="separate"/>
      </w:r>
      <w:ins w:id="964" w:author="Cory Casanave" w:date="2016-12-06T18:27:00Z">
        <w:r w:rsidR="00CD51EF">
          <w:rPr>
            <w:noProof/>
            <w:webHidden/>
          </w:rPr>
          <w:t>292</w:t>
        </w:r>
      </w:ins>
      <w:del w:id="965"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3CF07289" w14:textId="68BA379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"_Toc468649775"</w:instrText>
      </w:r>
      <w:r w:rsidRPr="008E186E">
        <w:rPr>
          <w:rStyle w:val="Hyperlink"/>
          <w:noProof/>
        </w:rPr>
        <w:instrText xml:space="preserve"> </w:instrText>
      </w:r>
      <w:r w:rsidRPr="008E186E">
        <w:rPr>
          <w:rStyle w:val="Hyperlink"/>
          <w:noProof/>
        </w:rPr>
        <w:fldChar w:fldCharType="separate"/>
      </w:r>
      <w:r w:rsidRPr="008E186E">
        <w:rPr>
          <w:rStyle w:val="Hyperlink"/>
          <w:noProof/>
        </w:rPr>
        <w:t>9.26.6</w:t>
      </w:r>
      <w:r>
        <w:rPr>
          <w:rFonts w:asciiTheme="minorHAnsi" w:eastAsiaTheme="minorEastAsia" w:hAnsiTheme="minorHAnsi" w:cstheme="minorBidi"/>
          <w:noProof/>
          <w:sz w:val="22"/>
          <w:szCs w:val="22"/>
        </w:rPr>
        <w:tab/>
      </w:r>
      <w:r w:rsidRPr="008E186E">
        <w:rPr>
          <w:rStyle w:val="Hyperlink"/>
          <w:noProof/>
        </w:rPr>
        <w:t>Association Class Process Decomposition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_Toc468649775 \h </w:instrText>
      </w:r>
      <w:r>
        <w:rPr>
          <w:noProof/>
          <w:webHidden/>
        </w:rPr>
      </w:r>
      <w:r>
        <w:rPr>
          <w:noProof/>
          <w:webHidden/>
        </w:rPr>
        <w:fldChar w:fldCharType="separate"/>
      </w:r>
      <w:ins w:id="966" w:author="Cory Casanave" w:date="2016-12-06T18:27:00Z">
        <w:r w:rsidR="00CD51EF">
          <w:rPr>
            <w:noProof/>
            <w:webHidden/>
          </w:rPr>
          <w:t>292</w:t>
        </w:r>
      </w:ins>
      <w:del w:id="967"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6F66C4A3" w14:textId="058A6E7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"_Toc468649776"</w:instrText>
      </w:r>
      <w:r w:rsidRPr="008E186E">
        <w:rPr>
          <w:rStyle w:val="Hyperlink"/>
          <w:noProof/>
        </w:rPr>
        <w:instrText xml:space="preserve"> </w:instrText>
      </w:r>
      <w:r w:rsidRPr="008E186E">
        <w:rPr>
          <w:rStyle w:val="Hyperlink"/>
          <w:noProof/>
        </w:rPr>
        <w:fldChar w:fldCharType="separate"/>
      </w:r>
      <w:r w:rsidRPr="008E186E">
        <w:rPr>
          <w:rStyle w:val="Hyperlink"/>
          <w:noProof/>
        </w:rPr>
        <w:t>9.26.7</w:t>
      </w:r>
      <w:r>
        <w:rPr>
          <w:rFonts w:asciiTheme="minorHAnsi" w:eastAsiaTheme="minorEastAsia" w:hAnsiTheme="minorHAnsi" w:cstheme="minorBidi"/>
          <w:noProof/>
          <w:sz w:val="22"/>
          <w:szCs w:val="22"/>
        </w:rPr>
        <w:tab/>
      </w:r>
      <w:r w:rsidRPr="008E186E">
        <w:rPr>
          <w:rStyle w:val="Hyperlink"/>
          <w:noProof/>
        </w:rPr>
        <w:t>Class Process Pattern</w:t>
      </w:r>
      <w:r>
        <w:rPr>
          <w:noProof/>
          <w:webHidden/>
        </w:rPr>
        <w:tab/>
      </w:r>
      <w:r>
        <w:rPr>
          <w:noProof/>
          <w:webHidden/>
        </w:rPr>
        <w:fldChar w:fldCharType="begin"/>
      </w:r>
      <w:r>
        <w:rPr>
          <w:noProof/>
          <w:webHidden/>
        </w:rPr>
        <w:instrText xml:space="preserve"> PAGEREF _Toc468649776 \h </w:instrText>
      </w:r>
      <w:r>
        <w:rPr>
          <w:noProof/>
          <w:webHidden/>
        </w:rPr>
      </w:r>
      <w:r>
        <w:rPr>
          <w:noProof/>
          <w:webHidden/>
        </w:rPr>
        <w:fldChar w:fldCharType="separate"/>
      </w:r>
      <w:ins w:id="968" w:author="Cory Casanave" w:date="2016-12-06T18:27:00Z">
        <w:r w:rsidR="00CD51EF">
          <w:rPr>
            <w:noProof/>
            <w:webHidden/>
          </w:rPr>
          <w:t>293</w:t>
        </w:r>
      </w:ins>
      <w:del w:id="969" w:author="Cory Casanave" w:date="2016-12-06T18:22:00Z">
        <w:r w:rsidR="00041B4E" w:rsidDel="00606FC4">
          <w:rPr>
            <w:noProof/>
            <w:webHidden/>
          </w:rPr>
          <w:delText>321</w:delText>
        </w:r>
      </w:del>
      <w:r>
        <w:rPr>
          <w:noProof/>
          <w:webHidden/>
        </w:rPr>
        <w:fldChar w:fldCharType="end"/>
      </w:r>
      <w:r w:rsidRPr="008E186E">
        <w:rPr>
          <w:rStyle w:val="Hyperlink"/>
          <w:noProof/>
        </w:rPr>
        <w:fldChar w:fldCharType="end"/>
      </w:r>
    </w:p>
    <w:p w14:paraId="54929D5F" w14:textId="48767B2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"_Toc468649777"</w:instrText>
      </w:r>
      <w:r w:rsidRPr="008E186E">
        <w:rPr>
          <w:rStyle w:val="Hyperlink"/>
          <w:noProof/>
        </w:rPr>
        <w:instrText xml:space="preserve"> </w:instrText>
      </w:r>
      <w:r w:rsidRPr="008E186E">
        <w:rPr>
          <w:rStyle w:val="Hyperlink"/>
          <w:noProof/>
        </w:rPr>
        <w:fldChar w:fldCharType="separate"/>
      </w:r>
      <w:r w:rsidRPr="008E186E">
        <w:rPr>
          <w:rStyle w:val="Hyperlink"/>
          <w:noProof/>
        </w:rPr>
        <w:t>9.26.8</w:t>
      </w:r>
      <w:r>
        <w:rPr>
          <w:rFonts w:asciiTheme="minorHAnsi" w:eastAsiaTheme="minorEastAsia" w:hAnsiTheme="minorHAnsi" w:cstheme="minorBidi"/>
          <w:noProof/>
          <w:sz w:val="22"/>
          <w:szCs w:val="22"/>
        </w:rPr>
        <w:tab/>
      </w:r>
      <w:r w:rsidRPr="008E186E">
        <w:rPr>
          <w:rStyle w:val="Hyperlink"/>
          <w:noProof/>
        </w:rPr>
        <w:t>Class Scenario</w:t>
      </w:r>
      <w:r>
        <w:rPr>
          <w:noProof/>
          <w:webHidden/>
        </w:rPr>
        <w:tab/>
      </w:r>
      <w:r>
        <w:rPr>
          <w:noProof/>
          <w:webHidden/>
        </w:rPr>
        <w:fldChar w:fldCharType="begin"/>
      </w:r>
      <w:r>
        <w:rPr>
          <w:noProof/>
          <w:webHidden/>
        </w:rPr>
        <w:instrText xml:space="preserve"> PAGEREF _Toc468649777 \h </w:instrText>
      </w:r>
      <w:r>
        <w:rPr>
          <w:noProof/>
          <w:webHidden/>
        </w:rPr>
      </w:r>
      <w:r>
        <w:rPr>
          <w:noProof/>
          <w:webHidden/>
        </w:rPr>
        <w:fldChar w:fldCharType="separate"/>
      </w:r>
      <w:ins w:id="970" w:author="Cory Casanave" w:date="2016-12-06T18:27:00Z">
        <w:r w:rsidR="00CD51EF">
          <w:rPr>
            <w:noProof/>
            <w:webHidden/>
          </w:rPr>
          <w:t>294</w:t>
        </w:r>
      </w:ins>
      <w:del w:id="971" w:author="Cory Casanave" w:date="2016-12-06T18:22:00Z">
        <w:r w:rsidR="00041B4E" w:rsidDel="00606FC4">
          <w:rPr>
            <w:noProof/>
            <w:webHidden/>
          </w:rPr>
          <w:delText>322</w:delText>
        </w:r>
      </w:del>
      <w:r>
        <w:rPr>
          <w:noProof/>
          <w:webHidden/>
        </w:rPr>
        <w:fldChar w:fldCharType="end"/>
      </w:r>
      <w:r w:rsidRPr="008E186E">
        <w:rPr>
          <w:rStyle w:val="Hyperlink"/>
          <w:noProof/>
        </w:rPr>
        <w:fldChar w:fldCharType="end"/>
      </w:r>
    </w:p>
    <w:p w14:paraId="17AC1E9B" w14:textId="7B8F5A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"_Toc468649778"</w:instrText>
      </w:r>
      <w:r w:rsidRPr="008E186E">
        <w:rPr>
          <w:rStyle w:val="Hyperlink"/>
          <w:noProof/>
        </w:rPr>
        <w:instrText xml:space="preserve"> </w:instrText>
      </w:r>
      <w:r w:rsidRPr="008E186E">
        <w:rPr>
          <w:rStyle w:val="Hyperlink"/>
          <w:noProof/>
        </w:rPr>
        <w:fldChar w:fldCharType="separate"/>
      </w:r>
      <w:r w:rsidRPr="008E186E">
        <w:rPr>
          <w:rStyle w:val="Hyperlink"/>
          <w:noProof/>
        </w:rPr>
        <w:t>9.26.9</w:t>
      </w:r>
      <w:r>
        <w:rPr>
          <w:rFonts w:asciiTheme="minorHAnsi" w:eastAsiaTheme="minorEastAsia" w:hAnsiTheme="minorHAnsi" w:cstheme="minorBidi"/>
          <w:noProof/>
          <w:sz w:val="22"/>
          <w:szCs w:val="22"/>
        </w:rPr>
        <w:tab/>
      </w:r>
      <w:r w:rsidRPr="008E186E">
        <w:rPr>
          <w:rStyle w:val="Hyperlink"/>
          <w:noProof/>
        </w:rPr>
        <w:t>Association Class When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_Toc468649778 \h </w:instrText>
      </w:r>
      <w:r>
        <w:rPr>
          <w:noProof/>
          <w:webHidden/>
        </w:rPr>
      </w:r>
      <w:r>
        <w:rPr>
          <w:noProof/>
          <w:webHidden/>
        </w:rPr>
        <w:fldChar w:fldCharType="separate"/>
      </w:r>
      <w:ins w:id="972" w:author="Cory Casanave" w:date="2016-12-06T18:27:00Z">
        <w:r w:rsidR="00CD51EF">
          <w:rPr>
            <w:noProof/>
            <w:webHidden/>
          </w:rPr>
          <w:t>295</w:t>
        </w:r>
      </w:ins>
      <w:del w:id="973" w:author="Cory Casanave" w:date="2016-12-06T18:22:00Z">
        <w:r w:rsidR="00041B4E" w:rsidDel="00606FC4">
          <w:rPr>
            <w:noProof/>
            <w:webHidden/>
          </w:rPr>
          <w:delText>323</w:delText>
        </w:r>
      </w:del>
      <w:r>
        <w:rPr>
          <w:noProof/>
          <w:webHidden/>
        </w:rPr>
        <w:fldChar w:fldCharType="end"/>
      </w:r>
      <w:r w:rsidRPr="008E186E">
        <w:rPr>
          <w:rStyle w:val="Hyperlink"/>
          <w:noProof/>
        </w:rPr>
        <w:fldChar w:fldCharType="end"/>
      </w:r>
    </w:p>
    <w:p w14:paraId="411ED2A9" w14:textId="60CF4CF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"_Toc468649779"</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Threat-risk-conceptual-model::Generic Concept Library::Processes::Composite Conditions</w:t>
      </w:r>
      <w:r>
        <w:rPr>
          <w:noProof/>
          <w:webHidden/>
        </w:rPr>
        <w:tab/>
      </w:r>
      <w:r>
        <w:rPr>
          <w:noProof/>
          <w:webHidden/>
        </w:rPr>
        <w:fldChar w:fldCharType="begin"/>
      </w:r>
      <w:r>
        <w:rPr>
          <w:noProof/>
          <w:webHidden/>
        </w:rPr>
        <w:instrText xml:space="preserve"> PAGEREF _Toc468649779 \h </w:instrText>
      </w:r>
      <w:r>
        <w:rPr>
          <w:noProof/>
          <w:webHidden/>
        </w:rPr>
      </w:r>
      <w:r>
        <w:rPr>
          <w:noProof/>
          <w:webHidden/>
        </w:rPr>
        <w:fldChar w:fldCharType="separate"/>
      </w:r>
      <w:ins w:id="974" w:author="Cory Casanave" w:date="2016-12-06T18:27:00Z">
        <w:r w:rsidR="00CD51EF">
          <w:rPr>
            <w:noProof/>
            <w:webHidden/>
          </w:rPr>
          <w:t>297</w:t>
        </w:r>
      </w:ins>
      <w:del w:id="975"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568479A1" w14:textId="1AEB7A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"_Toc468649780"</w:instrText>
      </w:r>
      <w:r w:rsidRPr="008E186E">
        <w:rPr>
          <w:rStyle w:val="Hyperlink"/>
          <w:noProof/>
        </w:rPr>
        <w:instrText xml:space="preserve"> </w:instrText>
      </w:r>
      <w:r w:rsidRPr="008E186E">
        <w:rPr>
          <w:rStyle w:val="Hyperlink"/>
          <w:noProof/>
        </w:rPr>
        <w:fldChar w:fldCharType="separate"/>
      </w:r>
      <w:r w:rsidRPr="008E186E">
        <w:rPr>
          <w:rStyle w:val="Hyperlink"/>
          <w:noProof/>
        </w:rPr>
        <w:t>9.27.1</w:t>
      </w:r>
      <w:r>
        <w:rPr>
          <w:rFonts w:asciiTheme="minorHAnsi" w:eastAsiaTheme="minorEastAsia" w:hAnsiTheme="minorHAnsi" w:cstheme="minorBidi"/>
          <w:noProof/>
          <w:sz w:val="22"/>
          <w:szCs w:val="22"/>
        </w:rPr>
        <w:tab/>
      </w:r>
      <w:r w:rsidRPr="008E186E">
        <w:rPr>
          <w:rStyle w:val="Hyperlink"/>
          <w:noProof/>
        </w:rPr>
        <w:t>Diagram: Composite Condition</w:t>
      </w:r>
      <w:r>
        <w:rPr>
          <w:noProof/>
          <w:webHidden/>
        </w:rPr>
        <w:tab/>
      </w:r>
      <w:r>
        <w:rPr>
          <w:noProof/>
          <w:webHidden/>
        </w:rPr>
        <w:fldChar w:fldCharType="begin"/>
      </w:r>
      <w:r>
        <w:rPr>
          <w:noProof/>
          <w:webHidden/>
        </w:rPr>
        <w:instrText xml:space="preserve"> PAGEREF _Toc468649780 \h </w:instrText>
      </w:r>
      <w:r>
        <w:rPr>
          <w:noProof/>
          <w:webHidden/>
        </w:rPr>
      </w:r>
      <w:r>
        <w:rPr>
          <w:noProof/>
          <w:webHidden/>
        </w:rPr>
        <w:fldChar w:fldCharType="separate"/>
      </w:r>
      <w:ins w:id="976" w:author="Cory Casanave" w:date="2016-12-06T18:27:00Z">
        <w:r w:rsidR="00CD51EF">
          <w:rPr>
            <w:noProof/>
            <w:webHidden/>
          </w:rPr>
          <w:t>297</w:t>
        </w:r>
      </w:ins>
      <w:del w:id="977"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333B0655" w14:textId="40CC86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"_Toc468649781"</w:instrText>
      </w:r>
      <w:r w:rsidRPr="008E186E">
        <w:rPr>
          <w:rStyle w:val="Hyperlink"/>
          <w:noProof/>
        </w:rPr>
        <w:instrText xml:space="preserve"> </w:instrText>
      </w:r>
      <w:r w:rsidRPr="008E186E">
        <w:rPr>
          <w:rStyle w:val="Hyperlink"/>
          <w:noProof/>
        </w:rPr>
        <w:fldChar w:fldCharType="separate"/>
      </w:r>
      <w:r w:rsidRPr="008E186E">
        <w:rPr>
          <w:rStyle w:val="Hyperlink"/>
          <w:noProof/>
        </w:rPr>
        <w:t>9.27.2</w:t>
      </w:r>
      <w:r>
        <w:rPr>
          <w:rFonts w:asciiTheme="minorHAnsi" w:eastAsiaTheme="minorEastAsia" w:hAnsiTheme="minorHAnsi" w:cstheme="minorBidi"/>
          <w:noProof/>
          <w:sz w:val="22"/>
          <w:szCs w:val="22"/>
        </w:rPr>
        <w:tab/>
      </w:r>
      <w:r w:rsidRPr="008E186E">
        <w:rPr>
          <w:rStyle w:val="Hyperlink"/>
          <w:noProof/>
        </w:rPr>
        <w:t>Class AND Condition</w:t>
      </w:r>
      <w:r>
        <w:rPr>
          <w:noProof/>
          <w:webHidden/>
        </w:rPr>
        <w:tab/>
      </w:r>
      <w:r>
        <w:rPr>
          <w:noProof/>
          <w:webHidden/>
        </w:rPr>
        <w:fldChar w:fldCharType="begin"/>
      </w:r>
      <w:r>
        <w:rPr>
          <w:noProof/>
          <w:webHidden/>
        </w:rPr>
        <w:instrText xml:space="preserve"> PAGEREF _Toc468649781 \h </w:instrText>
      </w:r>
      <w:r>
        <w:rPr>
          <w:noProof/>
          <w:webHidden/>
        </w:rPr>
      </w:r>
      <w:r>
        <w:rPr>
          <w:noProof/>
          <w:webHidden/>
        </w:rPr>
        <w:fldChar w:fldCharType="separate"/>
      </w:r>
      <w:ins w:id="978" w:author="Cory Casanave" w:date="2016-12-06T18:27:00Z">
        <w:r w:rsidR="00CD51EF">
          <w:rPr>
            <w:noProof/>
            <w:webHidden/>
          </w:rPr>
          <w:t>297</w:t>
        </w:r>
      </w:ins>
      <w:del w:id="979"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7A6EB37B" w14:textId="368CDB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"_Toc468649782"</w:instrText>
      </w:r>
      <w:r w:rsidRPr="008E186E">
        <w:rPr>
          <w:rStyle w:val="Hyperlink"/>
          <w:noProof/>
        </w:rPr>
        <w:instrText xml:space="preserve"> </w:instrText>
      </w:r>
      <w:r w:rsidRPr="008E186E">
        <w:rPr>
          <w:rStyle w:val="Hyperlink"/>
          <w:noProof/>
        </w:rPr>
        <w:fldChar w:fldCharType="separate"/>
      </w:r>
      <w:r w:rsidRPr="008E186E">
        <w:rPr>
          <w:rStyle w:val="Hyperlink"/>
          <w:noProof/>
        </w:rPr>
        <w:t>9.27.3</w:t>
      </w:r>
      <w:r>
        <w:rPr>
          <w:rFonts w:asciiTheme="minorHAnsi" w:eastAsiaTheme="minorEastAsia" w:hAnsiTheme="minorHAnsi" w:cstheme="minorBidi"/>
          <w:noProof/>
          <w:sz w:val="22"/>
          <w:szCs w:val="22"/>
        </w:rPr>
        <w:tab/>
      </w:r>
      <w:r w:rsidRPr="008E186E">
        <w:rPr>
          <w:rStyle w:val="Hyperlink"/>
          <w:noProof/>
        </w:rPr>
        <w:t>Class Composite Condition</w:t>
      </w:r>
      <w:r>
        <w:rPr>
          <w:noProof/>
          <w:webHidden/>
        </w:rPr>
        <w:tab/>
      </w:r>
      <w:r>
        <w:rPr>
          <w:noProof/>
          <w:webHidden/>
        </w:rPr>
        <w:fldChar w:fldCharType="begin"/>
      </w:r>
      <w:r>
        <w:rPr>
          <w:noProof/>
          <w:webHidden/>
        </w:rPr>
        <w:instrText xml:space="preserve"> PAGEREF _Toc468649782 \h </w:instrText>
      </w:r>
      <w:r>
        <w:rPr>
          <w:noProof/>
          <w:webHidden/>
        </w:rPr>
      </w:r>
      <w:r>
        <w:rPr>
          <w:noProof/>
          <w:webHidden/>
        </w:rPr>
        <w:fldChar w:fldCharType="separate"/>
      </w:r>
      <w:ins w:id="980" w:author="Cory Casanave" w:date="2016-12-06T18:27:00Z">
        <w:r w:rsidR="00CD51EF">
          <w:rPr>
            <w:noProof/>
            <w:webHidden/>
          </w:rPr>
          <w:t>297</w:t>
        </w:r>
      </w:ins>
      <w:del w:id="981"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03E87644" w14:textId="1A5765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"_Toc468649783"</w:instrText>
      </w:r>
      <w:r w:rsidRPr="008E186E">
        <w:rPr>
          <w:rStyle w:val="Hyperlink"/>
          <w:noProof/>
        </w:rPr>
        <w:instrText xml:space="preserve"> </w:instrText>
      </w:r>
      <w:r w:rsidRPr="008E186E">
        <w:rPr>
          <w:rStyle w:val="Hyperlink"/>
          <w:noProof/>
        </w:rPr>
        <w:fldChar w:fldCharType="separate"/>
      </w:r>
      <w:r w:rsidRPr="008E186E">
        <w:rPr>
          <w:rStyle w:val="Hyperlink"/>
          <w:noProof/>
        </w:rPr>
        <w:t>9.27.4</w:t>
      </w:r>
      <w:r>
        <w:rPr>
          <w:rFonts w:asciiTheme="minorHAnsi" w:eastAsiaTheme="minorEastAsia" w:hAnsiTheme="minorHAnsi" w:cstheme="minorBidi"/>
          <w:noProof/>
          <w:sz w:val="22"/>
          <w:szCs w:val="22"/>
        </w:rPr>
        <w:tab/>
      </w:r>
      <w:r w:rsidRPr="008E186E">
        <w:rPr>
          <w:rStyle w:val="Hyperlink"/>
          <w:noProof/>
        </w:rPr>
        <w:t>Class OR Condition</w:t>
      </w:r>
      <w:r>
        <w:rPr>
          <w:noProof/>
          <w:webHidden/>
        </w:rPr>
        <w:tab/>
      </w:r>
      <w:r>
        <w:rPr>
          <w:noProof/>
          <w:webHidden/>
        </w:rPr>
        <w:fldChar w:fldCharType="begin"/>
      </w:r>
      <w:r>
        <w:rPr>
          <w:noProof/>
          <w:webHidden/>
        </w:rPr>
        <w:instrText xml:space="preserve"> PAGEREF _Toc468649783 \h </w:instrText>
      </w:r>
      <w:r>
        <w:rPr>
          <w:noProof/>
          <w:webHidden/>
        </w:rPr>
      </w:r>
      <w:r>
        <w:rPr>
          <w:noProof/>
          <w:webHidden/>
        </w:rPr>
        <w:fldChar w:fldCharType="separate"/>
      </w:r>
      <w:ins w:id="982" w:author="Cory Casanave" w:date="2016-12-06T18:27:00Z">
        <w:r w:rsidR="00CD51EF">
          <w:rPr>
            <w:noProof/>
            <w:webHidden/>
          </w:rPr>
          <w:t>298</w:t>
        </w:r>
      </w:ins>
      <w:del w:id="983" w:author="Cory Casanave" w:date="2016-12-06T18:22:00Z">
        <w:r w:rsidR="00041B4E" w:rsidDel="00606FC4">
          <w:rPr>
            <w:noProof/>
            <w:webHidden/>
          </w:rPr>
          <w:delText>326</w:delText>
        </w:r>
      </w:del>
      <w:r>
        <w:rPr>
          <w:noProof/>
          <w:webHidden/>
        </w:rPr>
        <w:fldChar w:fldCharType="end"/>
      </w:r>
      <w:r w:rsidRPr="008E186E">
        <w:rPr>
          <w:rStyle w:val="Hyperlink"/>
          <w:noProof/>
        </w:rPr>
        <w:fldChar w:fldCharType="end"/>
      </w:r>
    </w:p>
    <w:p w14:paraId="080DB67E" w14:textId="7A0AFEA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"_Toc468649784"</w:instrText>
      </w:r>
      <w:r w:rsidRPr="008E186E">
        <w:rPr>
          <w:rStyle w:val="Hyperlink"/>
          <w:noProof/>
        </w:rPr>
        <w:instrText xml:space="preserve"> </w:instrText>
      </w:r>
      <w:r w:rsidRPr="008E186E">
        <w:rPr>
          <w:rStyle w:val="Hyperlink"/>
          <w:noProof/>
        </w:rPr>
        <w:fldChar w:fldCharType="separate"/>
      </w:r>
      <w:r w:rsidRPr="008E186E">
        <w:rPr>
          <w:rStyle w:val="Hyperlink"/>
          <w:noProof/>
        </w:rPr>
        <w:t>9.27.5</w:t>
      </w:r>
      <w:r>
        <w:rPr>
          <w:rFonts w:asciiTheme="minorHAnsi" w:eastAsiaTheme="minorEastAsia" w:hAnsiTheme="minorHAnsi" w:cstheme="minorBidi"/>
          <w:noProof/>
          <w:sz w:val="22"/>
          <w:szCs w:val="22"/>
        </w:rPr>
        <w:tab/>
      </w:r>
      <w:r w:rsidRPr="008E186E">
        <w:rPr>
          <w:rStyle w:val="Hyperlink"/>
          <w:noProof/>
        </w:rPr>
        <w:t>Class XOR Condition</w:t>
      </w:r>
      <w:r>
        <w:rPr>
          <w:noProof/>
          <w:webHidden/>
        </w:rPr>
        <w:tab/>
      </w:r>
      <w:r>
        <w:rPr>
          <w:noProof/>
          <w:webHidden/>
        </w:rPr>
        <w:fldChar w:fldCharType="begin"/>
      </w:r>
      <w:r>
        <w:rPr>
          <w:noProof/>
          <w:webHidden/>
        </w:rPr>
        <w:instrText xml:space="preserve"> PAGEREF _Toc468649784 \h </w:instrText>
      </w:r>
      <w:r>
        <w:rPr>
          <w:noProof/>
          <w:webHidden/>
        </w:rPr>
      </w:r>
      <w:r>
        <w:rPr>
          <w:noProof/>
          <w:webHidden/>
        </w:rPr>
        <w:fldChar w:fldCharType="separate"/>
      </w:r>
      <w:ins w:id="984" w:author="Cory Casanave" w:date="2016-12-06T18:27:00Z">
        <w:r w:rsidR="00CD51EF">
          <w:rPr>
            <w:noProof/>
            <w:webHidden/>
          </w:rPr>
          <w:t>298</w:t>
        </w:r>
      </w:ins>
      <w:del w:id="985" w:author="Cory Casanave" w:date="2016-12-06T18:22:00Z">
        <w:r w:rsidR="00041B4E" w:rsidDel="00606FC4">
          <w:rPr>
            <w:noProof/>
            <w:webHidden/>
          </w:rPr>
          <w:delText>326</w:delText>
        </w:r>
      </w:del>
      <w:r>
        <w:rPr>
          <w:noProof/>
          <w:webHidden/>
        </w:rPr>
        <w:fldChar w:fldCharType="end"/>
      </w:r>
      <w:r w:rsidRPr="008E186E">
        <w:rPr>
          <w:rStyle w:val="Hyperlink"/>
          <w:noProof/>
        </w:rPr>
        <w:fldChar w:fldCharType="end"/>
      </w:r>
    </w:p>
    <w:p w14:paraId="111EC490" w14:textId="7F5D0D4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"_Toc468649785"</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Threat-risk-conceptual-model::Generic Concept Library::Processes::Process Effects</w:t>
      </w:r>
      <w:r>
        <w:rPr>
          <w:noProof/>
          <w:webHidden/>
        </w:rPr>
        <w:tab/>
      </w:r>
      <w:r>
        <w:rPr>
          <w:noProof/>
          <w:webHidden/>
        </w:rPr>
        <w:fldChar w:fldCharType="begin"/>
      </w:r>
      <w:r>
        <w:rPr>
          <w:noProof/>
          <w:webHidden/>
        </w:rPr>
        <w:instrText xml:space="preserve"> PAGEREF _Toc468649785 \h </w:instrText>
      </w:r>
      <w:r>
        <w:rPr>
          <w:noProof/>
          <w:webHidden/>
        </w:rPr>
      </w:r>
      <w:r>
        <w:rPr>
          <w:noProof/>
          <w:webHidden/>
        </w:rPr>
        <w:fldChar w:fldCharType="separate"/>
      </w:r>
      <w:ins w:id="986" w:author="Cory Casanave" w:date="2016-12-06T18:27:00Z">
        <w:r w:rsidR="00CD51EF">
          <w:rPr>
            <w:noProof/>
            <w:webHidden/>
          </w:rPr>
          <w:t>299</w:t>
        </w:r>
      </w:ins>
      <w:del w:id="987" w:author="Cory Casanave" w:date="2016-12-06T18:22:00Z">
        <w:r w:rsidR="00041B4E" w:rsidDel="00606FC4">
          <w:rPr>
            <w:noProof/>
            <w:webHidden/>
          </w:rPr>
          <w:delText>327</w:delText>
        </w:r>
      </w:del>
      <w:r>
        <w:rPr>
          <w:noProof/>
          <w:webHidden/>
        </w:rPr>
        <w:fldChar w:fldCharType="end"/>
      </w:r>
      <w:r w:rsidRPr="008E186E">
        <w:rPr>
          <w:rStyle w:val="Hyperlink"/>
          <w:noProof/>
        </w:rPr>
        <w:fldChar w:fldCharType="end"/>
      </w:r>
    </w:p>
    <w:p w14:paraId="6467720C" w14:textId="726302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"_Toc468649786"</w:instrText>
      </w:r>
      <w:r w:rsidRPr="008E186E">
        <w:rPr>
          <w:rStyle w:val="Hyperlink"/>
          <w:noProof/>
        </w:rPr>
        <w:instrText xml:space="preserve"> </w:instrText>
      </w:r>
      <w:r w:rsidRPr="008E186E">
        <w:rPr>
          <w:rStyle w:val="Hyperlink"/>
          <w:noProof/>
        </w:rPr>
        <w:fldChar w:fldCharType="separate"/>
      </w:r>
      <w:r w:rsidRPr="008E186E">
        <w:rPr>
          <w:rStyle w:val="Hyperlink"/>
          <w:noProof/>
        </w:rPr>
        <w:t>9.28.1</w:t>
      </w:r>
      <w:r>
        <w:rPr>
          <w:rFonts w:asciiTheme="minorHAnsi" w:eastAsiaTheme="minorEastAsia" w:hAnsiTheme="minorHAnsi" w:cstheme="minorBidi"/>
          <w:noProof/>
          <w:sz w:val="22"/>
          <w:szCs w:val="22"/>
        </w:rPr>
        <w:tab/>
      </w:r>
      <w:r w:rsidRPr="008E186E">
        <w:rPr>
          <w:rStyle w:val="Hyperlink"/>
          <w:noProof/>
        </w:rPr>
        <w:t>Diagram: Process Effects</w:t>
      </w:r>
      <w:r>
        <w:rPr>
          <w:noProof/>
          <w:webHidden/>
        </w:rPr>
        <w:tab/>
      </w:r>
      <w:r>
        <w:rPr>
          <w:noProof/>
          <w:webHidden/>
        </w:rPr>
        <w:fldChar w:fldCharType="begin"/>
      </w:r>
      <w:r>
        <w:rPr>
          <w:noProof/>
          <w:webHidden/>
        </w:rPr>
        <w:instrText xml:space="preserve"> PAGEREF _Toc468649786 \h </w:instrText>
      </w:r>
      <w:r>
        <w:rPr>
          <w:noProof/>
          <w:webHidden/>
        </w:rPr>
      </w:r>
      <w:r>
        <w:rPr>
          <w:noProof/>
          <w:webHidden/>
        </w:rPr>
        <w:fldChar w:fldCharType="separate"/>
      </w:r>
      <w:ins w:id="988" w:author="Cory Casanave" w:date="2016-12-06T18:27:00Z">
        <w:r w:rsidR="00CD51EF">
          <w:rPr>
            <w:noProof/>
            <w:webHidden/>
          </w:rPr>
          <w:t>299</w:t>
        </w:r>
      </w:ins>
      <w:del w:id="989" w:author="Cory Casanave" w:date="2016-12-06T18:22:00Z">
        <w:r w:rsidR="00041B4E" w:rsidDel="00606FC4">
          <w:rPr>
            <w:noProof/>
            <w:webHidden/>
          </w:rPr>
          <w:delText>327</w:delText>
        </w:r>
      </w:del>
      <w:r>
        <w:rPr>
          <w:noProof/>
          <w:webHidden/>
        </w:rPr>
        <w:fldChar w:fldCharType="end"/>
      </w:r>
      <w:r w:rsidRPr="008E186E">
        <w:rPr>
          <w:rStyle w:val="Hyperlink"/>
          <w:noProof/>
        </w:rPr>
        <w:fldChar w:fldCharType="end"/>
      </w:r>
    </w:p>
    <w:p w14:paraId="6F8F16DD" w14:textId="1C29B55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"_Toc468649787"</w:instrText>
      </w:r>
      <w:r w:rsidRPr="008E186E">
        <w:rPr>
          <w:rStyle w:val="Hyperlink"/>
          <w:noProof/>
        </w:rPr>
        <w:instrText xml:space="preserve"> </w:instrText>
      </w:r>
      <w:r w:rsidRPr="008E186E">
        <w:rPr>
          <w:rStyle w:val="Hyperlink"/>
          <w:noProof/>
        </w:rPr>
        <w:fldChar w:fldCharType="separate"/>
      </w:r>
      <w:r w:rsidRPr="008E186E">
        <w:rPr>
          <w:rStyle w:val="Hyperlink"/>
          <w:noProof/>
        </w:rPr>
        <w:t>9.28.2</w:t>
      </w:r>
      <w:r>
        <w:rPr>
          <w:rFonts w:asciiTheme="minorHAnsi" w:eastAsiaTheme="minorEastAsia" w:hAnsiTheme="minorHAnsi" w:cstheme="minorBidi"/>
          <w:noProof/>
          <w:sz w:val="22"/>
          <w:szCs w:val="22"/>
        </w:rPr>
        <w:tab/>
      </w:r>
      <w:r w:rsidRPr="008E186E">
        <w:rPr>
          <w:rStyle w:val="Hyperlink"/>
          <w:noProof/>
        </w:rPr>
        <w:t>Class Activity Effecting Entity</w:t>
      </w:r>
      <w:r>
        <w:rPr>
          <w:noProof/>
          <w:webHidden/>
        </w:rPr>
        <w:tab/>
      </w:r>
      <w:r>
        <w:rPr>
          <w:noProof/>
          <w:webHidden/>
        </w:rPr>
        <w:fldChar w:fldCharType="begin"/>
      </w:r>
      <w:r>
        <w:rPr>
          <w:noProof/>
          <w:webHidden/>
        </w:rPr>
        <w:instrText xml:space="preserve"> PAGEREF _Toc468649787 \h </w:instrText>
      </w:r>
      <w:r>
        <w:rPr>
          <w:noProof/>
          <w:webHidden/>
        </w:rPr>
      </w:r>
      <w:r>
        <w:rPr>
          <w:noProof/>
          <w:webHidden/>
        </w:rPr>
        <w:fldChar w:fldCharType="separate"/>
      </w:r>
      <w:ins w:id="990" w:author="Cory Casanave" w:date="2016-12-06T18:27:00Z">
        <w:r w:rsidR="00CD51EF">
          <w:rPr>
            <w:noProof/>
            <w:webHidden/>
          </w:rPr>
          <w:t>300</w:t>
        </w:r>
      </w:ins>
      <w:del w:id="991"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5F6D1AB0" w14:textId="5F4F96B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"_Toc468649788"</w:instrText>
      </w:r>
      <w:r w:rsidRPr="008E186E">
        <w:rPr>
          <w:rStyle w:val="Hyperlink"/>
          <w:noProof/>
        </w:rPr>
        <w:instrText xml:space="preserve"> </w:instrText>
      </w:r>
      <w:r w:rsidRPr="008E186E">
        <w:rPr>
          <w:rStyle w:val="Hyperlink"/>
          <w:noProof/>
        </w:rPr>
        <w:fldChar w:fldCharType="separate"/>
      </w:r>
      <w:r w:rsidRPr="008E186E">
        <w:rPr>
          <w:rStyle w:val="Hyperlink"/>
          <w:noProof/>
        </w:rPr>
        <w:t>9.28.3</w:t>
      </w:r>
      <w:r>
        <w:rPr>
          <w:rFonts w:asciiTheme="minorHAnsi" w:eastAsiaTheme="minorEastAsia" w:hAnsiTheme="minorHAnsi" w:cstheme="minorBidi"/>
          <w:noProof/>
          <w:sz w:val="22"/>
          <w:szCs w:val="22"/>
        </w:rPr>
        <w:tab/>
      </w:r>
      <w:r w:rsidRPr="008E186E">
        <w:rPr>
          <w:rStyle w:val="Hyperlink"/>
          <w:noProof/>
        </w:rPr>
        <w:t>Class Create</w:t>
      </w:r>
      <w:r>
        <w:rPr>
          <w:noProof/>
          <w:webHidden/>
        </w:rPr>
        <w:tab/>
      </w:r>
      <w:r>
        <w:rPr>
          <w:noProof/>
          <w:webHidden/>
        </w:rPr>
        <w:fldChar w:fldCharType="begin"/>
      </w:r>
      <w:r>
        <w:rPr>
          <w:noProof/>
          <w:webHidden/>
        </w:rPr>
        <w:instrText xml:space="preserve"> PAGEREF _Toc468649788 \h </w:instrText>
      </w:r>
      <w:r>
        <w:rPr>
          <w:noProof/>
          <w:webHidden/>
        </w:rPr>
      </w:r>
      <w:r>
        <w:rPr>
          <w:noProof/>
          <w:webHidden/>
        </w:rPr>
        <w:fldChar w:fldCharType="separate"/>
      </w:r>
      <w:ins w:id="992" w:author="Cory Casanave" w:date="2016-12-06T18:27:00Z">
        <w:r w:rsidR="00CD51EF">
          <w:rPr>
            <w:noProof/>
            <w:webHidden/>
          </w:rPr>
          <w:t>300</w:t>
        </w:r>
      </w:ins>
      <w:del w:id="993"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77A5BC42" w14:textId="7C6652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"_Toc468649789"</w:instrText>
      </w:r>
      <w:r w:rsidRPr="008E186E">
        <w:rPr>
          <w:rStyle w:val="Hyperlink"/>
          <w:noProof/>
        </w:rPr>
        <w:instrText xml:space="preserve"> </w:instrText>
      </w:r>
      <w:r w:rsidRPr="008E186E">
        <w:rPr>
          <w:rStyle w:val="Hyperlink"/>
          <w:noProof/>
        </w:rPr>
        <w:fldChar w:fldCharType="separate"/>
      </w:r>
      <w:r w:rsidRPr="008E186E">
        <w:rPr>
          <w:rStyle w:val="Hyperlink"/>
          <w:noProof/>
        </w:rPr>
        <w:t>9.28.4</w:t>
      </w:r>
      <w:r>
        <w:rPr>
          <w:rFonts w:asciiTheme="minorHAnsi" w:eastAsiaTheme="minorEastAsia" w:hAnsiTheme="minorHAnsi" w:cstheme="minorBidi"/>
          <w:noProof/>
          <w:sz w:val="22"/>
          <w:szCs w:val="22"/>
        </w:rPr>
        <w:tab/>
      </w:r>
      <w:r w:rsidRPr="008E186E">
        <w:rPr>
          <w:rStyle w:val="Hyperlink"/>
          <w:noProof/>
        </w:rPr>
        <w:t>Class Damage</w:t>
      </w:r>
      <w:r>
        <w:rPr>
          <w:noProof/>
          <w:webHidden/>
        </w:rPr>
        <w:tab/>
      </w:r>
      <w:r>
        <w:rPr>
          <w:noProof/>
          <w:webHidden/>
        </w:rPr>
        <w:fldChar w:fldCharType="begin"/>
      </w:r>
      <w:r>
        <w:rPr>
          <w:noProof/>
          <w:webHidden/>
        </w:rPr>
        <w:instrText xml:space="preserve"> PAGEREF _Toc468649789 \h </w:instrText>
      </w:r>
      <w:r>
        <w:rPr>
          <w:noProof/>
          <w:webHidden/>
        </w:rPr>
      </w:r>
      <w:r>
        <w:rPr>
          <w:noProof/>
          <w:webHidden/>
        </w:rPr>
        <w:fldChar w:fldCharType="separate"/>
      </w:r>
      <w:ins w:id="994" w:author="Cory Casanave" w:date="2016-12-06T18:27:00Z">
        <w:r w:rsidR="00CD51EF">
          <w:rPr>
            <w:noProof/>
            <w:webHidden/>
          </w:rPr>
          <w:t>300</w:t>
        </w:r>
      </w:ins>
      <w:del w:id="995"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2C342684" w14:textId="748CC2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"_Toc468649790"</w:instrText>
      </w:r>
      <w:r w:rsidRPr="008E186E">
        <w:rPr>
          <w:rStyle w:val="Hyperlink"/>
          <w:noProof/>
        </w:rPr>
        <w:instrText xml:space="preserve"> </w:instrText>
      </w:r>
      <w:r w:rsidRPr="008E186E">
        <w:rPr>
          <w:rStyle w:val="Hyperlink"/>
          <w:noProof/>
        </w:rPr>
        <w:fldChar w:fldCharType="separate"/>
      </w:r>
      <w:r w:rsidRPr="008E186E">
        <w:rPr>
          <w:rStyle w:val="Hyperlink"/>
          <w:noProof/>
        </w:rPr>
        <w:t>9.28.5</w:t>
      </w:r>
      <w:r>
        <w:rPr>
          <w:rFonts w:asciiTheme="minorHAnsi" w:eastAsiaTheme="minorEastAsia" w:hAnsiTheme="minorHAnsi" w:cstheme="minorBidi"/>
          <w:noProof/>
          <w:sz w:val="22"/>
          <w:szCs w:val="22"/>
        </w:rPr>
        <w:tab/>
      </w:r>
      <w:r w:rsidRPr="008E186E">
        <w:rPr>
          <w:rStyle w:val="Hyperlink"/>
          <w:noProof/>
        </w:rPr>
        <w:t>Class Destroy</w:t>
      </w:r>
      <w:r>
        <w:rPr>
          <w:noProof/>
          <w:webHidden/>
        </w:rPr>
        <w:tab/>
      </w:r>
      <w:r>
        <w:rPr>
          <w:noProof/>
          <w:webHidden/>
        </w:rPr>
        <w:fldChar w:fldCharType="begin"/>
      </w:r>
      <w:r>
        <w:rPr>
          <w:noProof/>
          <w:webHidden/>
        </w:rPr>
        <w:instrText xml:space="preserve"> PAGEREF _Toc468649790 \h </w:instrText>
      </w:r>
      <w:r>
        <w:rPr>
          <w:noProof/>
          <w:webHidden/>
        </w:rPr>
      </w:r>
      <w:r>
        <w:rPr>
          <w:noProof/>
          <w:webHidden/>
        </w:rPr>
        <w:fldChar w:fldCharType="separate"/>
      </w:r>
      <w:ins w:id="996" w:author="Cory Casanave" w:date="2016-12-06T18:27:00Z">
        <w:r w:rsidR="00CD51EF">
          <w:rPr>
            <w:noProof/>
            <w:webHidden/>
          </w:rPr>
          <w:t>301</w:t>
        </w:r>
      </w:ins>
      <w:del w:id="997"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67B65737" w14:textId="3CA4049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"_Toc468649791"</w:instrText>
      </w:r>
      <w:r w:rsidRPr="008E186E">
        <w:rPr>
          <w:rStyle w:val="Hyperlink"/>
          <w:noProof/>
        </w:rPr>
        <w:instrText xml:space="preserve"> </w:instrText>
      </w:r>
      <w:r w:rsidRPr="008E186E">
        <w:rPr>
          <w:rStyle w:val="Hyperlink"/>
          <w:noProof/>
        </w:rPr>
        <w:fldChar w:fldCharType="separate"/>
      </w:r>
      <w:r w:rsidRPr="008E186E">
        <w:rPr>
          <w:rStyle w:val="Hyperlink"/>
          <w:noProof/>
        </w:rPr>
        <w:t>9.28.6</w:t>
      </w:r>
      <w:r>
        <w:rPr>
          <w:rFonts w:asciiTheme="minorHAnsi" w:eastAsiaTheme="minorEastAsia" w:hAnsiTheme="minorHAnsi" w:cstheme="minorBidi"/>
          <w:noProof/>
          <w:sz w:val="22"/>
          <w:szCs w:val="22"/>
        </w:rPr>
        <w:tab/>
      </w:r>
      <w:r w:rsidRPr="008E186E">
        <w:rPr>
          <w:rStyle w:val="Hyperlink"/>
          <w:noProof/>
        </w:rPr>
        <w:t>Class Disrupt Process</w:t>
      </w:r>
      <w:r>
        <w:rPr>
          <w:noProof/>
          <w:webHidden/>
        </w:rPr>
        <w:tab/>
      </w:r>
      <w:r>
        <w:rPr>
          <w:noProof/>
          <w:webHidden/>
        </w:rPr>
        <w:fldChar w:fldCharType="begin"/>
      </w:r>
      <w:r>
        <w:rPr>
          <w:noProof/>
          <w:webHidden/>
        </w:rPr>
        <w:instrText xml:space="preserve"> PAGEREF _Toc468649791 \h </w:instrText>
      </w:r>
      <w:r>
        <w:rPr>
          <w:noProof/>
          <w:webHidden/>
        </w:rPr>
      </w:r>
      <w:r>
        <w:rPr>
          <w:noProof/>
          <w:webHidden/>
        </w:rPr>
        <w:fldChar w:fldCharType="separate"/>
      </w:r>
      <w:ins w:id="998" w:author="Cory Casanave" w:date="2016-12-06T18:27:00Z">
        <w:r w:rsidR="00CD51EF">
          <w:rPr>
            <w:noProof/>
            <w:webHidden/>
          </w:rPr>
          <w:t>301</w:t>
        </w:r>
      </w:ins>
      <w:del w:id="999"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593CBAD6" w14:textId="444A50D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"_Toc468649792"</w:instrText>
      </w:r>
      <w:r w:rsidRPr="008E186E">
        <w:rPr>
          <w:rStyle w:val="Hyperlink"/>
          <w:noProof/>
        </w:rPr>
        <w:instrText xml:space="preserve"> </w:instrText>
      </w:r>
      <w:r w:rsidRPr="008E186E">
        <w:rPr>
          <w:rStyle w:val="Hyperlink"/>
          <w:noProof/>
        </w:rPr>
        <w:fldChar w:fldCharType="separate"/>
      </w:r>
      <w:r w:rsidRPr="008E186E">
        <w:rPr>
          <w:rStyle w:val="Hyperlink"/>
          <w:noProof/>
        </w:rPr>
        <w:t>9.28.7</w:t>
      </w:r>
      <w:r>
        <w:rPr>
          <w:rFonts w:asciiTheme="minorHAnsi" w:eastAsiaTheme="minorEastAsia" w:hAnsiTheme="minorHAnsi" w:cstheme="minorBidi"/>
          <w:noProof/>
          <w:sz w:val="22"/>
          <w:szCs w:val="22"/>
        </w:rPr>
        <w:tab/>
      </w:r>
      <w:r w:rsidRPr="008E186E">
        <w:rPr>
          <w:rStyle w:val="Hyperlink"/>
          <w:noProof/>
        </w:rPr>
        <w:t>Class Entry Action</w:t>
      </w:r>
      <w:r>
        <w:rPr>
          <w:noProof/>
          <w:webHidden/>
        </w:rPr>
        <w:tab/>
      </w:r>
      <w:r>
        <w:rPr>
          <w:noProof/>
          <w:webHidden/>
        </w:rPr>
        <w:fldChar w:fldCharType="begin"/>
      </w:r>
      <w:r>
        <w:rPr>
          <w:noProof/>
          <w:webHidden/>
        </w:rPr>
        <w:instrText xml:space="preserve"> PAGEREF _Toc468649792 \h </w:instrText>
      </w:r>
      <w:r>
        <w:rPr>
          <w:noProof/>
          <w:webHidden/>
        </w:rPr>
      </w:r>
      <w:r>
        <w:rPr>
          <w:noProof/>
          <w:webHidden/>
        </w:rPr>
        <w:fldChar w:fldCharType="separate"/>
      </w:r>
      <w:ins w:id="1000" w:author="Cory Casanave" w:date="2016-12-06T18:27:00Z">
        <w:r w:rsidR="00CD51EF">
          <w:rPr>
            <w:noProof/>
            <w:webHidden/>
          </w:rPr>
          <w:t>301</w:t>
        </w:r>
      </w:ins>
      <w:del w:id="1001"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09D88620" w14:textId="46650C0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"_Toc468649793"</w:instrText>
      </w:r>
      <w:r w:rsidRPr="008E186E">
        <w:rPr>
          <w:rStyle w:val="Hyperlink"/>
          <w:noProof/>
        </w:rPr>
        <w:instrText xml:space="preserve"> </w:instrText>
      </w:r>
      <w:r w:rsidRPr="008E186E">
        <w:rPr>
          <w:rStyle w:val="Hyperlink"/>
          <w:noProof/>
        </w:rPr>
        <w:fldChar w:fldCharType="separate"/>
      </w:r>
      <w:r w:rsidRPr="008E186E">
        <w:rPr>
          <w:rStyle w:val="Hyperlink"/>
          <w:noProof/>
        </w:rPr>
        <w:t>9.28.8</w:t>
      </w:r>
      <w:r>
        <w:rPr>
          <w:rFonts w:asciiTheme="minorHAnsi" w:eastAsiaTheme="minorEastAsia" w:hAnsiTheme="minorHAnsi" w:cstheme="minorBidi"/>
          <w:noProof/>
          <w:sz w:val="22"/>
          <w:szCs w:val="22"/>
        </w:rPr>
        <w:tab/>
      </w:r>
      <w:r w:rsidRPr="008E186E">
        <w:rPr>
          <w:rStyle w:val="Hyperlink"/>
          <w:noProof/>
        </w:rPr>
        <w:t>Class Exit Action</w:t>
      </w:r>
      <w:r>
        <w:rPr>
          <w:noProof/>
          <w:webHidden/>
        </w:rPr>
        <w:tab/>
      </w:r>
      <w:r>
        <w:rPr>
          <w:noProof/>
          <w:webHidden/>
        </w:rPr>
        <w:fldChar w:fldCharType="begin"/>
      </w:r>
      <w:r>
        <w:rPr>
          <w:noProof/>
          <w:webHidden/>
        </w:rPr>
        <w:instrText xml:space="preserve"> PAGEREF _Toc468649793 \h </w:instrText>
      </w:r>
      <w:r>
        <w:rPr>
          <w:noProof/>
          <w:webHidden/>
        </w:rPr>
      </w:r>
      <w:r>
        <w:rPr>
          <w:noProof/>
          <w:webHidden/>
        </w:rPr>
        <w:fldChar w:fldCharType="separate"/>
      </w:r>
      <w:ins w:id="1002" w:author="Cory Casanave" w:date="2016-12-06T18:27:00Z">
        <w:r w:rsidR="00CD51EF">
          <w:rPr>
            <w:noProof/>
            <w:webHidden/>
          </w:rPr>
          <w:t>301</w:t>
        </w:r>
      </w:ins>
      <w:del w:id="1003"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529E400F" w14:textId="63EBB28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"_Toc468649794"</w:instrText>
      </w:r>
      <w:r w:rsidRPr="008E186E">
        <w:rPr>
          <w:rStyle w:val="Hyperlink"/>
          <w:noProof/>
        </w:rPr>
        <w:instrText xml:space="preserve"> </w:instrText>
      </w:r>
      <w:r w:rsidRPr="008E186E">
        <w:rPr>
          <w:rStyle w:val="Hyperlink"/>
          <w:noProof/>
        </w:rPr>
        <w:fldChar w:fldCharType="separate"/>
      </w:r>
      <w:r w:rsidRPr="008E186E">
        <w:rPr>
          <w:rStyle w:val="Hyperlink"/>
          <w:noProof/>
        </w:rPr>
        <w:t>9.28.9</w:t>
      </w:r>
      <w:r>
        <w:rPr>
          <w:rFonts w:asciiTheme="minorHAnsi" w:eastAsiaTheme="minorEastAsia" w:hAnsiTheme="minorHAnsi" w:cstheme="minorBidi"/>
          <w:noProof/>
          <w:sz w:val="22"/>
          <w:szCs w:val="22"/>
        </w:rPr>
        <w:tab/>
      </w:r>
      <w:r w:rsidRPr="008E186E">
        <w:rPr>
          <w:rStyle w:val="Hyperlink"/>
          <w:noProof/>
        </w:rPr>
        <w:t>Class Pause Process</w:t>
      </w:r>
      <w:r>
        <w:rPr>
          <w:noProof/>
          <w:webHidden/>
        </w:rPr>
        <w:tab/>
      </w:r>
      <w:r>
        <w:rPr>
          <w:noProof/>
          <w:webHidden/>
        </w:rPr>
        <w:fldChar w:fldCharType="begin"/>
      </w:r>
      <w:r>
        <w:rPr>
          <w:noProof/>
          <w:webHidden/>
        </w:rPr>
        <w:instrText xml:space="preserve"> PAGEREF _Toc468649794 \h </w:instrText>
      </w:r>
      <w:r>
        <w:rPr>
          <w:noProof/>
          <w:webHidden/>
        </w:rPr>
      </w:r>
      <w:r>
        <w:rPr>
          <w:noProof/>
          <w:webHidden/>
        </w:rPr>
        <w:fldChar w:fldCharType="separate"/>
      </w:r>
      <w:ins w:id="1004" w:author="Cory Casanave" w:date="2016-12-06T18:27:00Z">
        <w:r w:rsidR="00CD51EF">
          <w:rPr>
            <w:noProof/>
            <w:webHidden/>
          </w:rPr>
          <w:t>301</w:t>
        </w:r>
      </w:ins>
      <w:del w:id="1005"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1C0C4F66" w14:textId="532E523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"_Toc468649795"</w:instrText>
      </w:r>
      <w:r w:rsidRPr="008E186E">
        <w:rPr>
          <w:rStyle w:val="Hyperlink"/>
          <w:noProof/>
        </w:rPr>
        <w:instrText xml:space="preserve"> </w:instrText>
      </w:r>
      <w:r w:rsidRPr="008E186E">
        <w:rPr>
          <w:rStyle w:val="Hyperlink"/>
          <w:noProof/>
        </w:rPr>
        <w:fldChar w:fldCharType="separate"/>
      </w:r>
      <w:r w:rsidRPr="008E186E">
        <w:rPr>
          <w:rStyle w:val="Hyperlink"/>
          <w:noProof/>
        </w:rPr>
        <w:t>9.28.10</w:t>
      </w:r>
      <w:r>
        <w:rPr>
          <w:rFonts w:asciiTheme="minorHAnsi" w:eastAsiaTheme="minorEastAsia" w:hAnsiTheme="minorHAnsi" w:cstheme="minorBidi"/>
          <w:noProof/>
          <w:sz w:val="22"/>
          <w:szCs w:val="22"/>
        </w:rPr>
        <w:tab/>
      </w:r>
      <w:r w:rsidRPr="008E186E">
        <w:rPr>
          <w:rStyle w:val="Hyperlink"/>
          <w:noProof/>
        </w:rPr>
        <w:t>Class Possible Actions</w:t>
      </w:r>
      <w:r>
        <w:rPr>
          <w:noProof/>
          <w:webHidden/>
        </w:rPr>
        <w:tab/>
      </w:r>
      <w:r>
        <w:rPr>
          <w:noProof/>
          <w:webHidden/>
        </w:rPr>
        <w:fldChar w:fldCharType="begin"/>
      </w:r>
      <w:r>
        <w:rPr>
          <w:noProof/>
          <w:webHidden/>
        </w:rPr>
        <w:instrText xml:space="preserve"> PAGEREF _Toc468649795 \h </w:instrText>
      </w:r>
      <w:r>
        <w:rPr>
          <w:noProof/>
          <w:webHidden/>
        </w:rPr>
      </w:r>
      <w:r>
        <w:rPr>
          <w:noProof/>
          <w:webHidden/>
        </w:rPr>
        <w:fldChar w:fldCharType="separate"/>
      </w:r>
      <w:ins w:id="1006" w:author="Cory Casanave" w:date="2016-12-06T18:27:00Z">
        <w:r w:rsidR="00CD51EF">
          <w:rPr>
            <w:noProof/>
            <w:webHidden/>
          </w:rPr>
          <w:t>302</w:t>
        </w:r>
      </w:ins>
      <w:del w:id="1007" w:author="Cory Casanave" w:date="2016-12-06T18:22:00Z">
        <w:r w:rsidR="00041B4E" w:rsidDel="00606FC4">
          <w:rPr>
            <w:noProof/>
            <w:webHidden/>
          </w:rPr>
          <w:delText>330</w:delText>
        </w:r>
      </w:del>
      <w:r>
        <w:rPr>
          <w:noProof/>
          <w:webHidden/>
        </w:rPr>
        <w:fldChar w:fldCharType="end"/>
      </w:r>
      <w:r w:rsidRPr="008E186E">
        <w:rPr>
          <w:rStyle w:val="Hyperlink"/>
          <w:noProof/>
        </w:rPr>
        <w:fldChar w:fldCharType="end"/>
      </w:r>
    </w:p>
    <w:p w14:paraId="1F4ECEA1" w14:textId="389A00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"_Toc468649796"</w:instrText>
      </w:r>
      <w:r w:rsidRPr="008E186E">
        <w:rPr>
          <w:rStyle w:val="Hyperlink"/>
          <w:noProof/>
        </w:rPr>
        <w:instrText xml:space="preserve"> </w:instrText>
      </w:r>
      <w:r w:rsidRPr="008E186E">
        <w:rPr>
          <w:rStyle w:val="Hyperlink"/>
          <w:noProof/>
        </w:rPr>
        <w:fldChar w:fldCharType="separate"/>
      </w:r>
      <w:r w:rsidRPr="008E186E">
        <w:rPr>
          <w:rStyle w:val="Hyperlink"/>
          <w:noProof/>
        </w:rPr>
        <w:t>9.28.11</w:t>
      </w:r>
      <w:r>
        <w:rPr>
          <w:rFonts w:asciiTheme="minorHAnsi" w:eastAsiaTheme="minorEastAsia" w:hAnsiTheme="minorHAnsi" w:cstheme="minorBidi"/>
          <w:noProof/>
          <w:sz w:val="22"/>
          <w:szCs w:val="22"/>
        </w:rPr>
        <w:tab/>
      </w:r>
      <w:r w:rsidRPr="008E186E">
        <w:rPr>
          <w:rStyle w:val="Hyperlink"/>
          <w:noProof/>
        </w:rPr>
        <w:t>Class Stop Process</w:t>
      </w:r>
      <w:r>
        <w:rPr>
          <w:noProof/>
          <w:webHidden/>
        </w:rPr>
        <w:tab/>
      </w:r>
      <w:r>
        <w:rPr>
          <w:noProof/>
          <w:webHidden/>
        </w:rPr>
        <w:fldChar w:fldCharType="begin"/>
      </w:r>
      <w:r>
        <w:rPr>
          <w:noProof/>
          <w:webHidden/>
        </w:rPr>
        <w:instrText xml:space="preserve"> PAGEREF _Toc468649796 \h </w:instrText>
      </w:r>
      <w:r>
        <w:rPr>
          <w:noProof/>
          <w:webHidden/>
        </w:rPr>
      </w:r>
      <w:r>
        <w:rPr>
          <w:noProof/>
          <w:webHidden/>
        </w:rPr>
        <w:fldChar w:fldCharType="separate"/>
      </w:r>
      <w:ins w:id="1008" w:author="Cory Casanave" w:date="2016-12-06T18:27:00Z">
        <w:r w:rsidR="00CD51EF">
          <w:rPr>
            <w:noProof/>
            <w:webHidden/>
          </w:rPr>
          <w:t>302</w:t>
        </w:r>
      </w:ins>
      <w:del w:id="1009" w:author="Cory Casanave" w:date="2016-12-06T18:22:00Z">
        <w:r w:rsidR="00041B4E" w:rsidDel="00606FC4">
          <w:rPr>
            <w:noProof/>
            <w:webHidden/>
          </w:rPr>
          <w:delText>330</w:delText>
        </w:r>
      </w:del>
      <w:r>
        <w:rPr>
          <w:noProof/>
          <w:webHidden/>
        </w:rPr>
        <w:fldChar w:fldCharType="end"/>
      </w:r>
      <w:r w:rsidRPr="008E186E">
        <w:rPr>
          <w:rStyle w:val="Hyperlink"/>
          <w:noProof/>
        </w:rPr>
        <w:fldChar w:fldCharType="end"/>
      </w:r>
    </w:p>
    <w:p w14:paraId="2D59B069" w14:textId="01E1361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"_Toc468649797"</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w:t>
      </w:r>
      <w:r>
        <w:rPr>
          <w:noProof/>
          <w:webHidden/>
        </w:rPr>
        <w:tab/>
      </w:r>
      <w:r>
        <w:rPr>
          <w:noProof/>
          <w:webHidden/>
        </w:rPr>
        <w:fldChar w:fldCharType="begin"/>
      </w:r>
      <w:r>
        <w:rPr>
          <w:noProof/>
          <w:webHidden/>
        </w:rPr>
        <w:instrText xml:space="preserve"> PAGEREF _Toc468649797 \h </w:instrText>
      </w:r>
      <w:r>
        <w:rPr>
          <w:noProof/>
          <w:webHidden/>
        </w:rPr>
      </w:r>
      <w:r>
        <w:rPr>
          <w:noProof/>
          <w:webHidden/>
        </w:rPr>
        <w:fldChar w:fldCharType="separate"/>
      </w:r>
      <w:ins w:id="1010" w:author="Cory Casanave" w:date="2016-12-06T18:27:00Z">
        <w:r w:rsidR="00CD51EF">
          <w:rPr>
            <w:noProof/>
            <w:webHidden/>
          </w:rPr>
          <w:t>303</w:t>
        </w:r>
      </w:ins>
      <w:del w:id="1011" w:author="Cory Casanave" w:date="2016-12-06T18:22:00Z">
        <w:r w:rsidR="00041B4E" w:rsidDel="00606FC4">
          <w:rPr>
            <w:noProof/>
            <w:webHidden/>
          </w:rPr>
          <w:delText>331</w:delText>
        </w:r>
      </w:del>
      <w:r>
        <w:rPr>
          <w:noProof/>
          <w:webHidden/>
        </w:rPr>
        <w:fldChar w:fldCharType="end"/>
      </w:r>
      <w:r w:rsidRPr="008E186E">
        <w:rPr>
          <w:rStyle w:val="Hyperlink"/>
          <w:noProof/>
        </w:rPr>
        <w:fldChar w:fldCharType="end"/>
      </w:r>
    </w:p>
    <w:p w14:paraId="64D16F47" w14:textId="74C590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"_Toc468649798"</w:instrText>
      </w:r>
      <w:r w:rsidRPr="008E186E">
        <w:rPr>
          <w:rStyle w:val="Hyperlink"/>
          <w:noProof/>
        </w:rPr>
        <w:instrText xml:space="preserve"> </w:instrText>
      </w:r>
      <w:r w:rsidRPr="008E186E">
        <w:rPr>
          <w:rStyle w:val="Hyperlink"/>
          <w:noProof/>
        </w:rPr>
        <w:fldChar w:fldCharType="separate"/>
      </w:r>
      <w:r w:rsidRPr="008E186E">
        <w:rPr>
          <w:rStyle w:val="Hyperlink"/>
          <w:noProof/>
        </w:rPr>
        <w:t>9.29.1</w:t>
      </w:r>
      <w:r>
        <w:rPr>
          <w:rFonts w:asciiTheme="minorHAnsi" w:eastAsiaTheme="minorEastAsia" w:hAnsiTheme="minorHAnsi" w:cstheme="minorBidi"/>
          <w:noProof/>
          <w:sz w:val="22"/>
          <w:szCs w:val="22"/>
        </w:rPr>
        <w:tab/>
      </w:r>
      <w:r w:rsidRPr="008E186E">
        <w:rPr>
          <w:rStyle w:val="Hyperlink"/>
          <w:noProof/>
        </w:rPr>
        <w:t>Diagram: Quantities and units</w:t>
      </w:r>
      <w:r>
        <w:rPr>
          <w:noProof/>
          <w:webHidden/>
        </w:rPr>
        <w:tab/>
      </w:r>
      <w:r>
        <w:rPr>
          <w:noProof/>
          <w:webHidden/>
        </w:rPr>
        <w:fldChar w:fldCharType="begin"/>
      </w:r>
      <w:r>
        <w:rPr>
          <w:noProof/>
          <w:webHidden/>
        </w:rPr>
        <w:instrText xml:space="preserve"> PAGEREF _Toc468649798 \h </w:instrText>
      </w:r>
      <w:r>
        <w:rPr>
          <w:noProof/>
          <w:webHidden/>
        </w:rPr>
      </w:r>
      <w:r>
        <w:rPr>
          <w:noProof/>
          <w:webHidden/>
        </w:rPr>
        <w:fldChar w:fldCharType="separate"/>
      </w:r>
      <w:ins w:id="1012" w:author="Cory Casanave" w:date="2016-12-06T18:27:00Z">
        <w:r w:rsidR="00CD51EF">
          <w:rPr>
            <w:noProof/>
            <w:webHidden/>
          </w:rPr>
          <w:t>304</w:t>
        </w:r>
      </w:ins>
      <w:del w:id="1013" w:author="Cory Casanave" w:date="2016-12-06T18:22:00Z">
        <w:r w:rsidR="00041B4E" w:rsidDel="00606FC4">
          <w:rPr>
            <w:noProof/>
            <w:webHidden/>
          </w:rPr>
          <w:delText>332</w:delText>
        </w:r>
      </w:del>
      <w:r>
        <w:rPr>
          <w:noProof/>
          <w:webHidden/>
        </w:rPr>
        <w:fldChar w:fldCharType="end"/>
      </w:r>
      <w:r w:rsidRPr="008E186E">
        <w:rPr>
          <w:rStyle w:val="Hyperlink"/>
          <w:noProof/>
        </w:rPr>
        <w:fldChar w:fldCharType="end"/>
      </w:r>
    </w:p>
    <w:p w14:paraId="51A6ED67" w14:textId="6D3A06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"_Toc468649799"</w:instrText>
      </w:r>
      <w:r w:rsidRPr="008E186E">
        <w:rPr>
          <w:rStyle w:val="Hyperlink"/>
          <w:noProof/>
        </w:rPr>
        <w:instrText xml:space="preserve"> </w:instrText>
      </w:r>
      <w:r w:rsidRPr="008E186E">
        <w:rPr>
          <w:rStyle w:val="Hyperlink"/>
          <w:noProof/>
        </w:rPr>
        <w:fldChar w:fldCharType="separate"/>
      </w:r>
      <w:r w:rsidRPr="008E186E">
        <w:rPr>
          <w:rStyle w:val="Hyperlink"/>
          <w:noProof/>
        </w:rPr>
        <w:t>9.29.2</w:t>
      </w:r>
      <w:r>
        <w:rPr>
          <w:rFonts w:asciiTheme="minorHAnsi" w:eastAsiaTheme="minorEastAsia" w:hAnsiTheme="minorHAnsi" w:cstheme="minorBidi"/>
          <w:noProof/>
          <w:sz w:val="22"/>
          <w:szCs w:val="22"/>
        </w:rPr>
        <w:tab/>
      </w:r>
      <w:r w:rsidRPr="008E186E">
        <w:rPr>
          <w:rStyle w:val="Hyperlink"/>
          <w:noProof/>
        </w:rPr>
        <w:t>Class Confidence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_Toc468649799 \h </w:instrText>
      </w:r>
      <w:r>
        <w:rPr>
          <w:noProof/>
          <w:webHidden/>
        </w:rPr>
      </w:r>
      <w:r>
        <w:rPr>
          <w:noProof/>
          <w:webHidden/>
        </w:rPr>
        <w:fldChar w:fldCharType="separate"/>
      </w:r>
      <w:ins w:id="1014" w:author="Cory Casanave" w:date="2016-12-06T18:27:00Z">
        <w:r w:rsidR="00CD51EF">
          <w:rPr>
            <w:noProof/>
            <w:webHidden/>
          </w:rPr>
          <w:t>305</w:t>
        </w:r>
      </w:ins>
      <w:del w:id="1015"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0BEE76DE" w14:textId="225CA7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"_Toc468649800"</w:instrText>
      </w:r>
      <w:r w:rsidRPr="008E186E">
        <w:rPr>
          <w:rStyle w:val="Hyperlink"/>
          <w:noProof/>
        </w:rPr>
        <w:instrText xml:space="preserve"> </w:instrText>
      </w:r>
      <w:r w:rsidRPr="008E186E">
        <w:rPr>
          <w:rStyle w:val="Hyperlink"/>
          <w:noProof/>
        </w:rPr>
        <w:fldChar w:fldCharType="separate"/>
      </w:r>
      <w:r w:rsidRPr="008E186E">
        <w:rPr>
          <w:rStyle w:val="Hyperlink"/>
          <w:noProof/>
        </w:rPr>
        <w:t>9.29.3</w:t>
      </w:r>
      <w:r>
        <w:rPr>
          <w:rFonts w:asciiTheme="minorHAnsi" w:eastAsiaTheme="minorEastAsia" w:hAnsiTheme="minorHAnsi" w:cstheme="minorBidi"/>
          <w:noProof/>
          <w:sz w:val="22"/>
          <w:szCs w:val="22"/>
        </w:rPr>
        <w:tab/>
      </w:r>
      <w:r w:rsidRPr="008E186E">
        <w:rPr>
          <w:rStyle w:val="Hyperlink"/>
          <w:noProof/>
        </w:rPr>
        <w:t>Class Count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_Toc468649800 \h </w:instrText>
      </w:r>
      <w:r>
        <w:rPr>
          <w:noProof/>
          <w:webHidden/>
        </w:rPr>
      </w:r>
      <w:r>
        <w:rPr>
          <w:noProof/>
          <w:webHidden/>
        </w:rPr>
        <w:fldChar w:fldCharType="separate"/>
      </w:r>
      <w:ins w:id="1016" w:author="Cory Casanave" w:date="2016-12-06T18:27:00Z">
        <w:r w:rsidR="00CD51EF">
          <w:rPr>
            <w:noProof/>
            <w:webHidden/>
          </w:rPr>
          <w:t>305</w:t>
        </w:r>
      </w:ins>
      <w:del w:id="1017"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5652CC15" w14:textId="01C666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"_Toc468649801"</w:instrText>
      </w:r>
      <w:r w:rsidRPr="008E186E">
        <w:rPr>
          <w:rStyle w:val="Hyperlink"/>
          <w:noProof/>
        </w:rPr>
        <w:instrText xml:space="preserve"> </w:instrText>
      </w:r>
      <w:r w:rsidRPr="008E186E">
        <w:rPr>
          <w:rStyle w:val="Hyperlink"/>
          <w:noProof/>
        </w:rPr>
        <w:fldChar w:fldCharType="separate"/>
      </w:r>
      <w:r w:rsidRPr="008E186E">
        <w:rPr>
          <w:rStyle w:val="Hyperlink"/>
          <w:noProof/>
        </w:rPr>
        <w:t>9.29.4</w:t>
      </w:r>
      <w:r>
        <w:rPr>
          <w:rFonts w:asciiTheme="minorHAnsi" w:eastAsiaTheme="minorEastAsia" w:hAnsiTheme="minorHAnsi" w:cstheme="minorBidi"/>
          <w:noProof/>
          <w:sz w:val="22"/>
          <w:szCs w:val="22"/>
        </w:rPr>
        <w:tab/>
      </w:r>
      <w:r w:rsidRPr="008E186E">
        <w:rPr>
          <w:rStyle w:val="Hyperlink"/>
          <w:noProof/>
        </w:rPr>
        <w:t>Class Currency 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_Toc468649801 \h </w:instrText>
      </w:r>
      <w:r>
        <w:rPr>
          <w:noProof/>
          <w:webHidden/>
        </w:rPr>
      </w:r>
      <w:r>
        <w:rPr>
          <w:noProof/>
          <w:webHidden/>
        </w:rPr>
        <w:fldChar w:fldCharType="separate"/>
      </w:r>
      <w:ins w:id="1018" w:author="Cory Casanave" w:date="2016-12-06T18:27:00Z">
        <w:r w:rsidR="00CD51EF">
          <w:rPr>
            <w:noProof/>
            <w:webHidden/>
          </w:rPr>
          <w:t>305</w:t>
        </w:r>
      </w:ins>
      <w:del w:id="1019"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416C2CA0" w14:textId="5919547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"_Toc468649802"</w:instrText>
      </w:r>
      <w:r w:rsidRPr="008E186E">
        <w:rPr>
          <w:rStyle w:val="Hyperlink"/>
          <w:noProof/>
        </w:rPr>
        <w:instrText xml:space="preserve"> </w:instrText>
      </w:r>
      <w:r w:rsidRPr="008E186E">
        <w:rPr>
          <w:rStyle w:val="Hyperlink"/>
          <w:noProof/>
        </w:rPr>
        <w:fldChar w:fldCharType="separate"/>
      </w:r>
      <w:r w:rsidRPr="008E186E">
        <w:rPr>
          <w:rStyle w:val="Hyperlink"/>
          <w:noProof/>
        </w:rPr>
        <w:t>9.29.5</w:t>
      </w:r>
      <w:r>
        <w:rPr>
          <w:rFonts w:asciiTheme="minorHAnsi" w:eastAsiaTheme="minorEastAsia" w:hAnsiTheme="minorHAnsi" w:cstheme="minorBidi"/>
          <w:noProof/>
          <w:sz w:val="22"/>
          <w:szCs w:val="22"/>
        </w:rPr>
        <w:tab/>
      </w:r>
      <w:r w:rsidRPr="008E186E">
        <w:rPr>
          <w:rStyle w:val="Hyperlink"/>
          <w:noProof/>
        </w:rPr>
        <w:t>Class Harm-Benefit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_Toc468649802 \h </w:instrText>
      </w:r>
      <w:r>
        <w:rPr>
          <w:noProof/>
          <w:webHidden/>
        </w:rPr>
      </w:r>
      <w:r>
        <w:rPr>
          <w:noProof/>
          <w:webHidden/>
        </w:rPr>
        <w:fldChar w:fldCharType="separate"/>
      </w:r>
      <w:ins w:id="1020" w:author="Cory Casanave" w:date="2016-12-06T18:27:00Z">
        <w:r w:rsidR="00CD51EF">
          <w:rPr>
            <w:noProof/>
            <w:webHidden/>
          </w:rPr>
          <w:t>305</w:t>
        </w:r>
      </w:ins>
      <w:del w:id="1021"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6DF8DEA6" w14:textId="2E0EA3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"_Toc468649803"</w:instrText>
      </w:r>
      <w:r w:rsidRPr="008E186E">
        <w:rPr>
          <w:rStyle w:val="Hyperlink"/>
          <w:noProof/>
        </w:rPr>
        <w:instrText xml:space="preserve"> </w:instrText>
      </w:r>
      <w:r w:rsidRPr="008E186E">
        <w:rPr>
          <w:rStyle w:val="Hyperlink"/>
          <w:noProof/>
        </w:rPr>
        <w:fldChar w:fldCharType="separate"/>
      </w:r>
      <w:r w:rsidRPr="008E186E">
        <w:rPr>
          <w:rStyle w:val="Hyperlink"/>
          <w:noProof/>
        </w:rPr>
        <w:t>9.29.6</w:t>
      </w:r>
      <w:r>
        <w:rPr>
          <w:rFonts w:asciiTheme="minorHAnsi" w:eastAsiaTheme="minorEastAsia" w:hAnsiTheme="minorHAnsi" w:cstheme="minorBidi"/>
          <w:noProof/>
          <w:sz w:val="22"/>
          <w:szCs w:val="22"/>
        </w:rPr>
        <w:tab/>
      </w:r>
      <w:r w:rsidRPr="008E186E">
        <w:rPr>
          <w:rStyle w:val="Hyperlink"/>
          <w:noProof/>
        </w:rPr>
        <w:t>Class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_Toc468649803 \h </w:instrText>
      </w:r>
      <w:r>
        <w:rPr>
          <w:noProof/>
          <w:webHidden/>
        </w:rPr>
      </w:r>
      <w:r>
        <w:rPr>
          <w:noProof/>
          <w:webHidden/>
        </w:rPr>
        <w:fldChar w:fldCharType="separate"/>
      </w:r>
      <w:ins w:id="1022" w:author="Cory Casanave" w:date="2016-12-06T18:27:00Z">
        <w:r w:rsidR="00CD51EF">
          <w:rPr>
            <w:noProof/>
            <w:webHidden/>
          </w:rPr>
          <w:t>305</w:t>
        </w:r>
      </w:ins>
      <w:del w:id="1023"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7F826F0D" w14:textId="559B86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"_Toc468649804"</w:instrText>
      </w:r>
      <w:r w:rsidRPr="008E186E">
        <w:rPr>
          <w:rStyle w:val="Hyperlink"/>
          <w:noProof/>
        </w:rPr>
        <w:instrText xml:space="preserve"> </w:instrText>
      </w:r>
      <w:r w:rsidRPr="008E186E">
        <w:rPr>
          <w:rStyle w:val="Hyperlink"/>
          <w:noProof/>
        </w:rPr>
        <w:fldChar w:fldCharType="separate"/>
      </w:r>
      <w:r w:rsidRPr="008E186E">
        <w:rPr>
          <w:rStyle w:val="Hyperlink"/>
          <w:noProof/>
        </w:rPr>
        <w:t>9.29.7</w:t>
      </w:r>
      <w:r>
        <w:rPr>
          <w:rFonts w:asciiTheme="minorHAnsi" w:eastAsiaTheme="minorEastAsia" w:hAnsiTheme="minorHAnsi" w:cstheme="minorBidi"/>
          <w:noProof/>
          <w:sz w:val="22"/>
          <w:szCs w:val="22"/>
        </w:rPr>
        <w:tab/>
      </w:r>
      <w:r w:rsidRPr="008E186E">
        <w:rPr>
          <w:rStyle w:val="Hyperlink"/>
          <w:noProof/>
        </w:rPr>
        <w:t>Class Probability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_Toc468649804 \h </w:instrText>
      </w:r>
      <w:r>
        <w:rPr>
          <w:noProof/>
          <w:webHidden/>
        </w:rPr>
      </w:r>
      <w:r>
        <w:rPr>
          <w:noProof/>
          <w:webHidden/>
        </w:rPr>
        <w:fldChar w:fldCharType="separate"/>
      </w:r>
      <w:ins w:id="1024" w:author="Cory Casanave" w:date="2016-12-06T18:27:00Z">
        <w:r w:rsidR="00CD51EF">
          <w:rPr>
            <w:noProof/>
            <w:webHidden/>
          </w:rPr>
          <w:t>306</w:t>
        </w:r>
      </w:ins>
      <w:del w:id="1025" w:author="Cory Casanave" w:date="2016-12-06T18:22:00Z">
        <w:r w:rsidR="00041B4E" w:rsidDel="00606FC4">
          <w:rPr>
            <w:noProof/>
            <w:webHidden/>
          </w:rPr>
          <w:delText>334</w:delText>
        </w:r>
      </w:del>
      <w:r>
        <w:rPr>
          <w:noProof/>
          <w:webHidden/>
        </w:rPr>
        <w:fldChar w:fldCharType="end"/>
      </w:r>
      <w:r w:rsidRPr="008E186E">
        <w:rPr>
          <w:rStyle w:val="Hyperlink"/>
          <w:noProof/>
        </w:rPr>
        <w:fldChar w:fldCharType="end"/>
      </w:r>
    </w:p>
    <w:p w14:paraId="49EB4387" w14:textId="19AB8F8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"_Toc468649805"</w:instrText>
      </w:r>
      <w:r w:rsidRPr="008E186E">
        <w:rPr>
          <w:rStyle w:val="Hyperlink"/>
          <w:noProof/>
        </w:rPr>
        <w:instrText xml:space="preserve"> </w:instrText>
      </w:r>
      <w:r w:rsidRPr="008E186E">
        <w:rPr>
          <w:rStyle w:val="Hyperlink"/>
          <w:noProof/>
        </w:rPr>
        <w:fldChar w:fldCharType="separate"/>
      </w:r>
      <w:r w:rsidRPr="008E186E">
        <w:rPr>
          <w:rStyle w:val="Hyperlink"/>
          <w:noProof/>
        </w:rPr>
        <w:t>9.29.8</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_Toc468649805 \h </w:instrText>
      </w:r>
      <w:r>
        <w:rPr>
          <w:noProof/>
          <w:webHidden/>
        </w:rPr>
      </w:r>
      <w:r>
        <w:rPr>
          <w:noProof/>
          <w:webHidden/>
        </w:rPr>
        <w:fldChar w:fldCharType="separate"/>
      </w:r>
      <w:ins w:id="1026" w:author="Cory Casanave" w:date="2016-12-06T18:27:00Z">
        <w:r w:rsidR="00CD51EF">
          <w:rPr>
            <w:noProof/>
            <w:webHidden/>
          </w:rPr>
          <w:t>306</w:t>
        </w:r>
      </w:ins>
      <w:del w:id="1027" w:author="Cory Casanave" w:date="2016-12-06T18:22:00Z">
        <w:r w:rsidR="00041B4E" w:rsidDel="00606FC4">
          <w:rPr>
            <w:noProof/>
            <w:webHidden/>
          </w:rPr>
          <w:delText>334</w:delText>
        </w:r>
      </w:del>
      <w:r>
        <w:rPr>
          <w:noProof/>
          <w:webHidden/>
        </w:rPr>
        <w:fldChar w:fldCharType="end"/>
      </w:r>
      <w:r w:rsidRPr="008E186E">
        <w:rPr>
          <w:rStyle w:val="Hyperlink"/>
          <w:noProof/>
        </w:rPr>
        <w:fldChar w:fldCharType="end"/>
      </w:r>
    </w:p>
    <w:p w14:paraId="618A6AFB" w14:textId="6EFBB34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"_Toc468649806"</w:instrText>
      </w:r>
      <w:r w:rsidRPr="008E186E">
        <w:rPr>
          <w:rStyle w:val="Hyperlink"/>
          <w:noProof/>
        </w:rPr>
        <w:instrText xml:space="preserve"> </w:instrText>
      </w:r>
      <w:r w:rsidRPr="008E186E">
        <w:rPr>
          <w:rStyle w:val="Hyperlink"/>
          <w:noProof/>
        </w:rPr>
        <w:fldChar w:fldCharType="separate"/>
      </w:r>
      <w:r w:rsidRPr="008E186E">
        <w:rPr>
          <w:rStyle w:val="Hyperlink"/>
          <w:noProof/>
        </w:rPr>
        <w:t>9.30</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Units::Quantity Kinds</w:t>
      </w:r>
      <w:r>
        <w:rPr>
          <w:noProof/>
          <w:webHidden/>
        </w:rPr>
        <w:tab/>
      </w:r>
      <w:r>
        <w:rPr>
          <w:noProof/>
          <w:webHidden/>
        </w:rPr>
        <w:fldChar w:fldCharType="begin"/>
      </w:r>
      <w:r>
        <w:rPr>
          <w:noProof/>
          <w:webHidden/>
        </w:rPr>
        <w:instrText xml:space="preserve"> PAGEREF _Toc468649806 \h </w:instrText>
      </w:r>
      <w:r>
        <w:rPr>
          <w:noProof/>
          <w:webHidden/>
        </w:rPr>
      </w:r>
      <w:r>
        <w:rPr>
          <w:noProof/>
          <w:webHidden/>
        </w:rPr>
        <w:fldChar w:fldCharType="separate"/>
      </w:r>
      <w:ins w:id="1028" w:author="Cory Casanave" w:date="2016-12-06T18:27:00Z">
        <w:r w:rsidR="00CD51EF">
          <w:rPr>
            <w:noProof/>
            <w:webHidden/>
          </w:rPr>
          <w:t>311</w:t>
        </w:r>
      </w:ins>
      <w:del w:id="1029"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16371054" w14:textId="0F0BA9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"_Toc468649807"</w:instrText>
      </w:r>
      <w:r w:rsidRPr="008E186E">
        <w:rPr>
          <w:rStyle w:val="Hyperlink"/>
          <w:noProof/>
        </w:rPr>
        <w:instrText xml:space="preserve"> </w:instrText>
      </w:r>
      <w:r w:rsidRPr="008E186E">
        <w:rPr>
          <w:rStyle w:val="Hyperlink"/>
          <w:noProof/>
        </w:rPr>
        <w:fldChar w:fldCharType="separate"/>
      </w:r>
      <w:r w:rsidRPr="008E186E">
        <w:rPr>
          <w:rStyle w:val="Hyperlink"/>
          <w:noProof/>
        </w:rPr>
        <w:t>9.30.1</w:t>
      </w:r>
      <w:r>
        <w:rPr>
          <w:rFonts w:asciiTheme="minorHAnsi" w:eastAsiaTheme="minorEastAsia" w:hAnsiTheme="minorHAnsi" w:cstheme="minorBidi"/>
          <w:noProof/>
          <w:sz w:val="22"/>
          <w:szCs w:val="22"/>
        </w:rPr>
        <w:tab/>
      </w:r>
      <w:r w:rsidRPr="008E186E">
        <w:rPr>
          <w:rStyle w:val="Hyperlink"/>
          <w:noProof/>
        </w:rPr>
        <w:t>Diagram: Quantity Kinds</w:t>
      </w:r>
      <w:r>
        <w:rPr>
          <w:noProof/>
          <w:webHidden/>
        </w:rPr>
        <w:tab/>
      </w:r>
      <w:r>
        <w:rPr>
          <w:noProof/>
          <w:webHidden/>
        </w:rPr>
        <w:fldChar w:fldCharType="begin"/>
      </w:r>
      <w:r>
        <w:rPr>
          <w:noProof/>
          <w:webHidden/>
        </w:rPr>
        <w:instrText xml:space="preserve"> PAGEREF _Toc468649807 \h </w:instrText>
      </w:r>
      <w:r>
        <w:rPr>
          <w:noProof/>
          <w:webHidden/>
        </w:rPr>
      </w:r>
      <w:r>
        <w:rPr>
          <w:noProof/>
          <w:webHidden/>
        </w:rPr>
        <w:fldChar w:fldCharType="separate"/>
      </w:r>
      <w:ins w:id="1030" w:author="Cory Casanave" w:date="2016-12-06T18:27:00Z">
        <w:r w:rsidR="00CD51EF">
          <w:rPr>
            <w:noProof/>
            <w:webHidden/>
          </w:rPr>
          <w:t>311</w:t>
        </w:r>
      </w:ins>
      <w:del w:id="1031"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597A24A1" w14:textId="482BAD12"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"_Toc468649808"</w:instrText>
      </w:r>
      <w:r w:rsidRPr="008E186E">
        <w:rPr>
          <w:rStyle w:val="Hyperlink"/>
          <w:noProof/>
        </w:rPr>
        <w:instrText xml:space="preserve"> </w:instrText>
      </w:r>
      <w:r w:rsidRPr="008E186E">
        <w:rPr>
          <w:rStyle w:val="Hyperlink"/>
          <w:noProof/>
        </w:rPr>
        <w:fldChar w:fldCharType="separate"/>
      </w:r>
      <w:r w:rsidRPr="008E186E">
        <w:rPr>
          <w:rStyle w:val="Hyperlink"/>
          <w:noProof/>
        </w:rPr>
        <w:t>9.30.2</w:t>
      </w:r>
      <w:r>
        <w:rPr>
          <w:rFonts w:asciiTheme="minorHAnsi" w:eastAsiaTheme="minorEastAsia" w:hAnsiTheme="minorHAnsi" w:cstheme="minorBidi"/>
          <w:noProof/>
          <w:sz w:val="22"/>
          <w:szCs w:val="22"/>
        </w:rPr>
        <w:tab/>
      </w:r>
      <w:r w:rsidRPr="008E186E">
        <w:rPr>
          <w:rStyle w:val="Hyperlink"/>
          <w:noProof/>
        </w:rPr>
        <w:t>Class Absorbed Dose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_Toc468649808 \h </w:instrText>
      </w:r>
      <w:r>
        <w:rPr>
          <w:noProof/>
          <w:webHidden/>
        </w:rPr>
      </w:r>
      <w:r>
        <w:rPr>
          <w:noProof/>
          <w:webHidden/>
        </w:rPr>
        <w:fldChar w:fldCharType="separate"/>
      </w:r>
      <w:ins w:id="1032" w:author="Cory Casanave" w:date="2016-12-06T18:27:00Z">
        <w:r w:rsidR="00CD51EF">
          <w:rPr>
            <w:noProof/>
            <w:webHidden/>
          </w:rPr>
          <w:t>311</w:t>
        </w:r>
      </w:ins>
      <w:del w:id="1033"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3DDC2495" w14:textId="3CF150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"_Toc468649809"</w:instrText>
      </w:r>
      <w:r w:rsidRPr="008E186E">
        <w:rPr>
          <w:rStyle w:val="Hyperlink"/>
          <w:noProof/>
        </w:rPr>
        <w:instrText xml:space="preserve"> </w:instrText>
      </w:r>
      <w:r w:rsidRPr="008E186E">
        <w:rPr>
          <w:rStyle w:val="Hyperlink"/>
          <w:noProof/>
        </w:rPr>
        <w:fldChar w:fldCharType="separate"/>
      </w:r>
      <w:r w:rsidRPr="008E186E">
        <w:rPr>
          <w:rStyle w:val="Hyperlink"/>
          <w:noProof/>
        </w:rPr>
        <w:t>9.30.3</w:t>
      </w:r>
      <w:r>
        <w:rPr>
          <w:rFonts w:asciiTheme="minorHAnsi" w:eastAsiaTheme="minorEastAsia" w:hAnsiTheme="minorHAnsi" w:cstheme="minorBidi"/>
          <w:noProof/>
          <w:sz w:val="22"/>
          <w:szCs w:val="22"/>
        </w:rPr>
        <w:tab/>
      </w:r>
      <w:r w:rsidRPr="008E186E">
        <w:rPr>
          <w:rStyle w:val="Hyperlink"/>
          <w:noProof/>
        </w:rPr>
        <w:t>Class Acceleration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_Toc468649809 \h </w:instrText>
      </w:r>
      <w:r>
        <w:rPr>
          <w:noProof/>
          <w:webHidden/>
        </w:rPr>
      </w:r>
      <w:r>
        <w:rPr>
          <w:noProof/>
          <w:webHidden/>
        </w:rPr>
        <w:fldChar w:fldCharType="separate"/>
      </w:r>
      <w:ins w:id="1034" w:author="Cory Casanave" w:date="2016-12-06T18:27:00Z">
        <w:r w:rsidR="00CD51EF">
          <w:rPr>
            <w:noProof/>
            <w:webHidden/>
          </w:rPr>
          <w:t>312</w:t>
        </w:r>
      </w:ins>
      <w:del w:id="1035"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417437C7" w14:textId="1FDBB9B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"_Toc468649810"</w:instrText>
      </w:r>
      <w:r w:rsidRPr="008E186E">
        <w:rPr>
          <w:rStyle w:val="Hyperlink"/>
          <w:noProof/>
        </w:rPr>
        <w:instrText xml:space="preserve"> </w:instrText>
      </w:r>
      <w:r w:rsidRPr="008E186E">
        <w:rPr>
          <w:rStyle w:val="Hyperlink"/>
          <w:noProof/>
        </w:rPr>
        <w:fldChar w:fldCharType="separate"/>
      </w:r>
      <w:r w:rsidRPr="008E186E">
        <w:rPr>
          <w:rStyle w:val="Hyperlink"/>
          <w:noProof/>
        </w:rPr>
        <w:t>9.30.4</w:t>
      </w:r>
      <w:r>
        <w:rPr>
          <w:rFonts w:asciiTheme="minorHAnsi" w:eastAsiaTheme="minorEastAsia" w:hAnsiTheme="minorHAnsi" w:cstheme="minorBidi"/>
          <w:noProof/>
          <w:sz w:val="22"/>
          <w:szCs w:val="22"/>
        </w:rPr>
        <w:tab/>
      </w:r>
      <w:r w:rsidRPr="008E186E">
        <w:rPr>
          <w:rStyle w:val="Hyperlink"/>
          <w:noProof/>
        </w:rPr>
        <w:t>Class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_Toc468649810 \h </w:instrText>
      </w:r>
      <w:r>
        <w:rPr>
          <w:noProof/>
          <w:webHidden/>
        </w:rPr>
      </w:r>
      <w:r>
        <w:rPr>
          <w:noProof/>
          <w:webHidden/>
        </w:rPr>
        <w:fldChar w:fldCharType="separate"/>
      </w:r>
      <w:ins w:id="1036" w:author="Cory Casanave" w:date="2016-12-06T18:27:00Z">
        <w:r w:rsidR="00CD51EF">
          <w:rPr>
            <w:noProof/>
            <w:webHidden/>
          </w:rPr>
          <w:t>312</w:t>
        </w:r>
      </w:ins>
      <w:del w:id="1037"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228CAA5B" w14:textId="07AFB6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"_Toc468649811"</w:instrText>
      </w:r>
      <w:r w:rsidRPr="008E186E">
        <w:rPr>
          <w:rStyle w:val="Hyperlink"/>
          <w:noProof/>
        </w:rPr>
        <w:instrText xml:space="preserve"> </w:instrText>
      </w:r>
      <w:r w:rsidRPr="008E186E">
        <w:rPr>
          <w:rStyle w:val="Hyperlink"/>
          <w:noProof/>
        </w:rPr>
        <w:fldChar w:fldCharType="separate"/>
      </w:r>
      <w:r w:rsidRPr="008E186E">
        <w:rPr>
          <w:rStyle w:val="Hyperlink"/>
          <w:noProof/>
        </w:rPr>
        <w:t>9.30.5</w:t>
      </w:r>
      <w:r>
        <w:rPr>
          <w:rFonts w:asciiTheme="minorHAnsi" w:eastAsiaTheme="minorEastAsia" w:hAnsiTheme="minorHAnsi" w:cstheme="minorBidi"/>
          <w:noProof/>
          <w:sz w:val="22"/>
          <w:szCs w:val="22"/>
        </w:rPr>
        <w:tab/>
      </w:r>
      <w:r w:rsidRPr="008E186E">
        <w:rPr>
          <w:rStyle w:val="Hyperlink"/>
          <w:noProof/>
        </w:rPr>
        <w:t>Class Angle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_Toc468649811 \h </w:instrText>
      </w:r>
      <w:r>
        <w:rPr>
          <w:noProof/>
          <w:webHidden/>
        </w:rPr>
      </w:r>
      <w:r>
        <w:rPr>
          <w:noProof/>
          <w:webHidden/>
        </w:rPr>
        <w:fldChar w:fldCharType="separate"/>
      </w:r>
      <w:ins w:id="1038" w:author="Cory Casanave" w:date="2016-12-06T18:27:00Z">
        <w:r w:rsidR="00CD51EF">
          <w:rPr>
            <w:noProof/>
            <w:webHidden/>
          </w:rPr>
          <w:t>312</w:t>
        </w:r>
      </w:ins>
      <w:del w:id="1039"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09702F77" w14:textId="6E834DF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"_Toc468649812"</w:instrText>
      </w:r>
      <w:r w:rsidRPr="008E186E">
        <w:rPr>
          <w:rStyle w:val="Hyperlink"/>
          <w:noProof/>
        </w:rPr>
        <w:instrText xml:space="preserve"> </w:instrText>
      </w:r>
      <w:r w:rsidRPr="008E186E">
        <w:rPr>
          <w:rStyle w:val="Hyperlink"/>
          <w:noProof/>
        </w:rPr>
        <w:fldChar w:fldCharType="separate"/>
      </w:r>
      <w:r w:rsidRPr="008E186E">
        <w:rPr>
          <w:rStyle w:val="Hyperlink"/>
          <w:noProof/>
        </w:rPr>
        <w:t>9.30.6</w:t>
      </w:r>
      <w:r>
        <w:rPr>
          <w:rFonts w:asciiTheme="minorHAnsi" w:eastAsiaTheme="minorEastAsia" w:hAnsiTheme="minorHAnsi" w:cstheme="minorBidi"/>
          <w:noProof/>
          <w:sz w:val="22"/>
          <w:szCs w:val="22"/>
        </w:rPr>
        <w:tab/>
      </w:r>
      <w:r w:rsidRPr="008E186E">
        <w:rPr>
          <w:rStyle w:val="Hyperlink"/>
          <w:noProof/>
        </w:rPr>
        <w:t>Class Area</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_Toc468649812 \h </w:instrText>
      </w:r>
      <w:r>
        <w:rPr>
          <w:noProof/>
          <w:webHidden/>
        </w:rPr>
      </w:r>
      <w:r>
        <w:rPr>
          <w:noProof/>
          <w:webHidden/>
        </w:rPr>
        <w:fldChar w:fldCharType="separate"/>
      </w:r>
      <w:ins w:id="1040" w:author="Cory Casanave" w:date="2016-12-06T18:27:00Z">
        <w:r w:rsidR="00CD51EF">
          <w:rPr>
            <w:noProof/>
            <w:webHidden/>
          </w:rPr>
          <w:t>312</w:t>
        </w:r>
      </w:ins>
      <w:del w:id="1041"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2FD9A9DE" w14:textId="26FF6E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"_Toc468649813"</w:instrText>
      </w:r>
      <w:r w:rsidRPr="008E186E">
        <w:rPr>
          <w:rStyle w:val="Hyperlink"/>
          <w:noProof/>
        </w:rPr>
        <w:instrText xml:space="preserve"> </w:instrText>
      </w:r>
      <w:r w:rsidRPr="008E186E">
        <w:rPr>
          <w:rStyle w:val="Hyperlink"/>
          <w:noProof/>
        </w:rPr>
        <w:fldChar w:fldCharType="separate"/>
      </w:r>
      <w:r w:rsidRPr="008E186E">
        <w:rPr>
          <w:rStyle w:val="Hyperlink"/>
          <w:noProof/>
        </w:rPr>
        <w:t>9.30.7</w:t>
      </w:r>
      <w:r>
        <w:rPr>
          <w:rFonts w:asciiTheme="minorHAnsi" w:eastAsiaTheme="minorEastAsia" w:hAnsiTheme="minorHAnsi" w:cstheme="minorBidi"/>
          <w:noProof/>
          <w:sz w:val="22"/>
          <w:szCs w:val="22"/>
        </w:rPr>
        <w:tab/>
      </w:r>
      <w:r w:rsidRPr="008E186E">
        <w:rPr>
          <w:rStyle w:val="Hyperlink"/>
          <w:noProof/>
        </w:rPr>
        <w:t>Class Color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_Toc468649813 \h </w:instrText>
      </w:r>
      <w:r>
        <w:rPr>
          <w:noProof/>
          <w:webHidden/>
        </w:rPr>
      </w:r>
      <w:r>
        <w:rPr>
          <w:noProof/>
          <w:webHidden/>
        </w:rPr>
        <w:fldChar w:fldCharType="separate"/>
      </w:r>
      <w:ins w:id="1042" w:author="Cory Casanave" w:date="2016-12-06T18:27:00Z">
        <w:r w:rsidR="00CD51EF">
          <w:rPr>
            <w:noProof/>
            <w:webHidden/>
          </w:rPr>
          <w:t>312</w:t>
        </w:r>
      </w:ins>
      <w:del w:id="1043"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4C5687FC" w14:textId="077F400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"_Toc468649814"</w:instrText>
      </w:r>
      <w:r w:rsidRPr="008E186E">
        <w:rPr>
          <w:rStyle w:val="Hyperlink"/>
          <w:noProof/>
        </w:rPr>
        <w:instrText xml:space="preserve"> </w:instrText>
      </w:r>
      <w:r w:rsidRPr="008E186E">
        <w:rPr>
          <w:rStyle w:val="Hyperlink"/>
          <w:noProof/>
        </w:rPr>
        <w:fldChar w:fldCharType="separate"/>
      </w:r>
      <w:r w:rsidRPr="008E186E">
        <w:rPr>
          <w:rStyle w:val="Hyperlink"/>
          <w:noProof/>
        </w:rPr>
        <w:t>9.30.8</w:t>
      </w:r>
      <w:r>
        <w:rPr>
          <w:rFonts w:asciiTheme="minorHAnsi" w:eastAsiaTheme="minorEastAsia" w:hAnsiTheme="minorHAnsi" w:cstheme="minorBidi"/>
          <w:noProof/>
          <w:sz w:val="22"/>
          <w:szCs w:val="22"/>
        </w:rPr>
        <w:tab/>
      </w:r>
      <w:r w:rsidRPr="008E186E">
        <w:rPr>
          <w:rStyle w:val="Hyperlink"/>
          <w:noProof/>
        </w:rPr>
        <w:t>Class Concentration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_Toc468649814 \h </w:instrText>
      </w:r>
      <w:r>
        <w:rPr>
          <w:noProof/>
          <w:webHidden/>
        </w:rPr>
      </w:r>
      <w:r>
        <w:rPr>
          <w:noProof/>
          <w:webHidden/>
        </w:rPr>
        <w:fldChar w:fldCharType="separate"/>
      </w:r>
      <w:ins w:id="1044" w:author="Cory Casanave" w:date="2016-12-06T18:27:00Z">
        <w:r w:rsidR="00CD51EF">
          <w:rPr>
            <w:noProof/>
            <w:webHidden/>
          </w:rPr>
          <w:t>313</w:t>
        </w:r>
      </w:ins>
      <w:del w:id="1045"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2EAB9C53" w14:textId="29BC7A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"_Toc468649815"</w:instrText>
      </w:r>
      <w:r w:rsidRPr="008E186E">
        <w:rPr>
          <w:rStyle w:val="Hyperlink"/>
          <w:noProof/>
        </w:rPr>
        <w:instrText xml:space="preserve"> </w:instrText>
      </w:r>
      <w:r w:rsidRPr="008E186E">
        <w:rPr>
          <w:rStyle w:val="Hyperlink"/>
          <w:noProof/>
        </w:rPr>
        <w:fldChar w:fldCharType="separate"/>
      </w:r>
      <w:r w:rsidRPr="008E186E">
        <w:rPr>
          <w:rStyle w:val="Hyperlink"/>
          <w:noProof/>
        </w:rPr>
        <w:t>9.30.9</w:t>
      </w:r>
      <w:r>
        <w:rPr>
          <w:rFonts w:asciiTheme="minorHAnsi" w:eastAsiaTheme="minorEastAsia" w:hAnsiTheme="minorHAnsi" w:cstheme="minorBidi"/>
          <w:noProof/>
          <w:sz w:val="22"/>
          <w:szCs w:val="22"/>
        </w:rPr>
        <w:tab/>
      </w:r>
      <w:r w:rsidRPr="008E186E">
        <w:rPr>
          <w:rStyle w:val="Hyperlink"/>
          <w:noProof/>
        </w:rPr>
        <w:t>Class Concentration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_Toc468649815 \h </w:instrText>
      </w:r>
      <w:r>
        <w:rPr>
          <w:noProof/>
          <w:webHidden/>
        </w:rPr>
      </w:r>
      <w:r>
        <w:rPr>
          <w:noProof/>
          <w:webHidden/>
        </w:rPr>
        <w:fldChar w:fldCharType="separate"/>
      </w:r>
      <w:ins w:id="1046" w:author="Cory Casanave" w:date="2016-12-06T18:27:00Z">
        <w:r w:rsidR="00CD51EF">
          <w:rPr>
            <w:noProof/>
            <w:webHidden/>
          </w:rPr>
          <w:t>313</w:t>
        </w:r>
      </w:ins>
      <w:del w:id="1047"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0898E476" w14:textId="6FBE3BC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"_Toc468649816"</w:instrText>
      </w:r>
      <w:r w:rsidRPr="008E186E">
        <w:rPr>
          <w:rStyle w:val="Hyperlink"/>
          <w:noProof/>
        </w:rPr>
        <w:instrText xml:space="preserve"> </w:instrText>
      </w:r>
      <w:r w:rsidRPr="008E186E">
        <w:rPr>
          <w:rStyle w:val="Hyperlink"/>
          <w:noProof/>
        </w:rPr>
        <w:fldChar w:fldCharType="separate"/>
      </w:r>
      <w:r w:rsidRPr="008E186E">
        <w:rPr>
          <w:rStyle w:val="Hyperlink"/>
          <w:noProof/>
        </w:rPr>
        <w:t>9.30.10</w:t>
      </w:r>
      <w:r>
        <w:rPr>
          <w:rFonts w:asciiTheme="minorHAnsi" w:eastAsiaTheme="minorEastAsia" w:hAnsiTheme="minorHAnsi" w:cstheme="minorBidi"/>
          <w:noProof/>
          <w:sz w:val="22"/>
          <w:szCs w:val="22"/>
        </w:rPr>
        <w:tab/>
      </w:r>
      <w:r w:rsidRPr="008E186E">
        <w:rPr>
          <w:rStyle w:val="Hyperlink"/>
          <w:noProof/>
        </w:rPr>
        <w:t>Class Concentration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_Toc468649816 \h </w:instrText>
      </w:r>
      <w:r>
        <w:rPr>
          <w:noProof/>
          <w:webHidden/>
        </w:rPr>
      </w:r>
      <w:r>
        <w:rPr>
          <w:noProof/>
          <w:webHidden/>
        </w:rPr>
        <w:fldChar w:fldCharType="separate"/>
      </w:r>
      <w:ins w:id="1048" w:author="Cory Casanave" w:date="2016-12-06T18:27:00Z">
        <w:r w:rsidR="00CD51EF">
          <w:rPr>
            <w:noProof/>
            <w:webHidden/>
          </w:rPr>
          <w:t>313</w:t>
        </w:r>
      </w:ins>
      <w:del w:id="1049"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6C814135" w14:textId="636CB99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"_Toc468649817"</w:instrText>
      </w:r>
      <w:r w:rsidRPr="008E186E">
        <w:rPr>
          <w:rStyle w:val="Hyperlink"/>
          <w:noProof/>
        </w:rPr>
        <w:instrText xml:space="preserve"> </w:instrText>
      </w:r>
      <w:r w:rsidRPr="008E186E">
        <w:rPr>
          <w:rStyle w:val="Hyperlink"/>
          <w:noProof/>
        </w:rPr>
        <w:fldChar w:fldCharType="separate"/>
      </w:r>
      <w:r w:rsidRPr="008E186E">
        <w:rPr>
          <w:rStyle w:val="Hyperlink"/>
          <w:noProof/>
        </w:rPr>
        <w:t>9.30.11</w:t>
      </w:r>
      <w:r>
        <w:rPr>
          <w:rFonts w:asciiTheme="minorHAnsi" w:eastAsiaTheme="minorEastAsia" w:hAnsiTheme="minorHAnsi" w:cstheme="minorBidi"/>
          <w:noProof/>
          <w:sz w:val="22"/>
          <w:szCs w:val="22"/>
        </w:rPr>
        <w:tab/>
      </w:r>
      <w:r w:rsidRPr="008E186E">
        <w:rPr>
          <w:rStyle w:val="Hyperlink"/>
          <w:noProof/>
        </w:rPr>
        <w:t>Class Concentration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_Toc468649817 \h </w:instrText>
      </w:r>
      <w:r>
        <w:rPr>
          <w:noProof/>
          <w:webHidden/>
        </w:rPr>
      </w:r>
      <w:r>
        <w:rPr>
          <w:noProof/>
          <w:webHidden/>
        </w:rPr>
        <w:fldChar w:fldCharType="separate"/>
      </w:r>
      <w:ins w:id="1050" w:author="Cory Casanave" w:date="2016-12-06T18:27:00Z">
        <w:r w:rsidR="00CD51EF">
          <w:rPr>
            <w:noProof/>
            <w:webHidden/>
          </w:rPr>
          <w:t>313</w:t>
        </w:r>
      </w:ins>
      <w:del w:id="1051"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35AF6CE4" w14:textId="11CC4E6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"_Toc468649818"</w:instrText>
      </w:r>
      <w:r w:rsidRPr="008E186E">
        <w:rPr>
          <w:rStyle w:val="Hyperlink"/>
          <w:noProof/>
        </w:rPr>
        <w:instrText xml:space="preserve"> </w:instrText>
      </w:r>
      <w:r w:rsidRPr="008E186E">
        <w:rPr>
          <w:rStyle w:val="Hyperlink"/>
          <w:noProof/>
        </w:rPr>
        <w:fldChar w:fldCharType="separate"/>
      </w:r>
      <w:r w:rsidRPr="008E186E">
        <w:rPr>
          <w:rStyle w:val="Hyperlink"/>
          <w:noProof/>
        </w:rPr>
        <w:t>9.30.12</w:t>
      </w:r>
      <w:r>
        <w:rPr>
          <w:rFonts w:asciiTheme="minorHAnsi" w:eastAsiaTheme="minorEastAsia" w:hAnsiTheme="minorHAnsi" w:cstheme="minorBidi"/>
          <w:noProof/>
          <w:sz w:val="22"/>
          <w:szCs w:val="22"/>
        </w:rPr>
        <w:tab/>
      </w:r>
      <w:r w:rsidRPr="008E186E">
        <w:rPr>
          <w:rStyle w:val="Hyperlink"/>
          <w:noProof/>
        </w:rPr>
        <w:t>Class Currency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_Toc468649818 \h </w:instrText>
      </w:r>
      <w:r>
        <w:rPr>
          <w:noProof/>
          <w:webHidden/>
        </w:rPr>
      </w:r>
      <w:r>
        <w:rPr>
          <w:noProof/>
          <w:webHidden/>
        </w:rPr>
        <w:fldChar w:fldCharType="separate"/>
      </w:r>
      <w:ins w:id="1052" w:author="Cory Casanave" w:date="2016-12-06T18:27:00Z">
        <w:r w:rsidR="00CD51EF">
          <w:rPr>
            <w:noProof/>
            <w:webHidden/>
          </w:rPr>
          <w:t>313</w:t>
        </w:r>
      </w:ins>
      <w:del w:id="1053"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25F12A31" w14:textId="03EDDA6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"_Toc468649819"</w:instrText>
      </w:r>
      <w:r w:rsidRPr="008E186E">
        <w:rPr>
          <w:rStyle w:val="Hyperlink"/>
          <w:noProof/>
        </w:rPr>
        <w:instrText xml:space="preserve"> </w:instrText>
      </w:r>
      <w:r w:rsidRPr="008E186E">
        <w:rPr>
          <w:rStyle w:val="Hyperlink"/>
          <w:noProof/>
        </w:rPr>
        <w:fldChar w:fldCharType="separate"/>
      </w:r>
      <w:r w:rsidRPr="008E186E">
        <w:rPr>
          <w:rStyle w:val="Hyperlink"/>
          <w:noProof/>
        </w:rPr>
        <w:t>9.30.13</w:t>
      </w:r>
      <w:r>
        <w:rPr>
          <w:rFonts w:asciiTheme="minorHAnsi" w:eastAsiaTheme="minorEastAsia" w:hAnsiTheme="minorHAnsi" w:cstheme="minorBidi"/>
          <w:noProof/>
          <w:sz w:val="22"/>
          <w:szCs w:val="22"/>
        </w:rPr>
        <w:tab/>
      </w:r>
      <w:r w:rsidRPr="008E186E">
        <w:rPr>
          <w:rStyle w:val="Hyperlink"/>
          <w:noProof/>
        </w:rPr>
        <w:t>Class Dose Equivalent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_Toc468649819 \h </w:instrText>
      </w:r>
      <w:r>
        <w:rPr>
          <w:noProof/>
          <w:webHidden/>
        </w:rPr>
      </w:r>
      <w:r>
        <w:rPr>
          <w:noProof/>
          <w:webHidden/>
        </w:rPr>
        <w:fldChar w:fldCharType="separate"/>
      </w:r>
      <w:ins w:id="1054" w:author="Cory Casanave" w:date="2016-12-06T18:27:00Z">
        <w:r w:rsidR="00CD51EF">
          <w:rPr>
            <w:noProof/>
            <w:webHidden/>
          </w:rPr>
          <w:t>314</w:t>
        </w:r>
      </w:ins>
      <w:del w:id="1055"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2FEC5898" w14:textId="4EADF8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"_Toc468649820"</w:instrText>
      </w:r>
      <w:r w:rsidRPr="008E186E">
        <w:rPr>
          <w:rStyle w:val="Hyperlink"/>
          <w:noProof/>
        </w:rPr>
        <w:instrText xml:space="preserve"> </w:instrText>
      </w:r>
      <w:r w:rsidRPr="008E186E">
        <w:rPr>
          <w:rStyle w:val="Hyperlink"/>
          <w:noProof/>
        </w:rPr>
        <w:fldChar w:fldCharType="separate"/>
      </w:r>
      <w:r w:rsidRPr="008E186E">
        <w:rPr>
          <w:rStyle w:val="Hyperlink"/>
          <w:noProof/>
        </w:rPr>
        <w:t>9.30.14</w:t>
      </w:r>
      <w:r>
        <w:rPr>
          <w:rFonts w:asciiTheme="minorHAnsi" w:eastAsiaTheme="minorEastAsia" w:hAnsiTheme="minorHAnsi" w:cstheme="minorBidi"/>
          <w:noProof/>
          <w:sz w:val="22"/>
          <w:szCs w:val="22"/>
        </w:rPr>
        <w:tab/>
      </w:r>
      <w:r w:rsidRPr="008E186E">
        <w:rPr>
          <w:rStyle w:val="Hyperlink"/>
          <w:noProof/>
        </w:rPr>
        <w:t>Class Duration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_Toc468649820 \h </w:instrText>
      </w:r>
      <w:r>
        <w:rPr>
          <w:noProof/>
          <w:webHidden/>
        </w:rPr>
      </w:r>
      <w:r>
        <w:rPr>
          <w:noProof/>
          <w:webHidden/>
        </w:rPr>
        <w:fldChar w:fldCharType="separate"/>
      </w:r>
      <w:ins w:id="1056" w:author="Cory Casanave" w:date="2016-12-06T18:27:00Z">
        <w:r w:rsidR="00CD51EF">
          <w:rPr>
            <w:noProof/>
            <w:webHidden/>
          </w:rPr>
          <w:t>314</w:t>
        </w:r>
      </w:ins>
      <w:del w:id="1057"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190F7AF0" w14:textId="1147B1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"_Toc468649821"</w:instrText>
      </w:r>
      <w:r w:rsidRPr="008E186E">
        <w:rPr>
          <w:rStyle w:val="Hyperlink"/>
          <w:noProof/>
        </w:rPr>
        <w:instrText xml:space="preserve"> </w:instrText>
      </w:r>
      <w:r w:rsidRPr="008E186E">
        <w:rPr>
          <w:rStyle w:val="Hyperlink"/>
          <w:noProof/>
        </w:rPr>
        <w:fldChar w:fldCharType="separate"/>
      </w:r>
      <w:r w:rsidRPr="008E186E">
        <w:rPr>
          <w:rStyle w:val="Hyperlink"/>
          <w:noProof/>
        </w:rPr>
        <w:t>9.30.15</w:t>
      </w:r>
      <w:r>
        <w:rPr>
          <w:rFonts w:asciiTheme="minorHAnsi" w:eastAsiaTheme="minorEastAsia" w:hAnsiTheme="minorHAnsi" w:cstheme="minorBidi"/>
          <w:noProof/>
          <w:sz w:val="22"/>
          <w:szCs w:val="22"/>
        </w:rPr>
        <w:tab/>
      </w:r>
      <w:r w:rsidRPr="008E186E">
        <w:rPr>
          <w:rStyle w:val="Hyperlink"/>
          <w:noProof/>
        </w:rPr>
        <w:t>Class Electric Current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_Toc468649821 \h </w:instrText>
      </w:r>
      <w:r>
        <w:rPr>
          <w:noProof/>
          <w:webHidden/>
        </w:rPr>
      </w:r>
      <w:r>
        <w:rPr>
          <w:noProof/>
          <w:webHidden/>
        </w:rPr>
        <w:fldChar w:fldCharType="separate"/>
      </w:r>
      <w:ins w:id="1058" w:author="Cory Casanave" w:date="2016-12-06T18:27:00Z">
        <w:r w:rsidR="00CD51EF">
          <w:rPr>
            <w:noProof/>
            <w:webHidden/>
          </w:rPr>
          <w:t>314</w:t>
        </w:r>
      </w:ins>
      <w:del w:id="1059"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01EC1A1D" w14:textId="2262E5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"_Toc468649822"</w:instrText>
      </w:r>
      <w:r w:rsidRPr="008E186E">
        <w:rPr>
          <w:rStyle w:val="Hyperlink"/>
          <w:noProof/>
        </w:rPr>
        <w:instrText xml:space="preserve"> </w:instrText>
      </w:r>
      <w:r w:rsidRPr="008E186E">
        <w:rPr>
          <w:rStyle w:val="Hyperlink"/>
          <w:noProof/>
        </w:rPr>
        <w:fldChar w:fldCharType="separate"/>
      </w:r>
      <w:r w:rsidRPr="008E186E">
        <w:rPr>
          <w:rStyle w:val="Hyperlink"/>
          <w:noProof/>
        </w:rPr>
        <w:t>9.30.16</w:t>
      </w:r>
      <w:r>
        <w:rPr>
          <w:rFonts w:asciiTheme="minorHAnsi" w:eastAsiaTheme="minorEastAsia" w:hAnsiTheme="minorHAnsi" w:cstheme="minorBidi"/>
          <w:noProof/>
          <w:sz w:val="22"/>
          <w:szCs w:val="22"/>
        </w:rPr>
        <w:tab/>
      </w:r>
      <w:r w:rsidRPr="008E186E">
        <w:rPr>
          <w:rStyle w:val="Hyperlink"/>
          <w:noProof/>
        </w:rPr>
        <w:t>Class Electric Potential</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_Toc468649822 \h </w:instrText>
      </w:r>
      <w:r>
        <w:rPr>
          <w:noProof/>
          <w:webHidden/>
        </w:rPr>
      </w:r>
      <w:r>
        <w:rPr>
          <w:noProof/>
          <w:webHidden/>
        </w:rPr>
        <w:fldChar w:fldCharType="separate"/>
      </w:r>
      <w:ins w:id="1060" w:author="Cory Casanave" w:date="2016-12-06T18:27:00Z">
        <w:r w:rsidR="00CD51EF">
          <w:rPr>
            <w:noProof/>
            <w:webHidden/>
          </w:rPr>
          <w:t>315</w:t>
        </w:r>
      </w:ins>
      <w:del w:id="1061"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59B2849A" w14:textId="59CC5C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"_Toc468649823"</w:instrText>
      </w:r>
      <w:r w:rsidRPr="008E186E">
        <w:rPr>
          <w:rStyle w:val="Hyperlink"/>
          <w:noProof/>
        </w:rPr>
        <w:instrText xml:space="preserve"> </w:instrText>
      </w:r>
      <w:r w:rsidRPr="008E186E">
        <w:rPr>
          <w:rStyle w:val="Hyperlink"/>
          <w:noProof/>
        </w:rPr>
        <w:fldChar w:fldCharType="separate"/>
      </w:r>
      <w:r w:rsidRPr="008E186E">
        <w:rPr>
          <w:rStyle w:val="Hyperlink"/>
          <w:noProof/>
        </w:rPr>
        <w:t>9.30.17</w:t>
      </w:r>
      <w:r>
        <w:rPr>
          <w:rFonts w:asciiTheme="minorHAnsi" w:eastAsiaTheme="minorEastAsia" w:hAnsiTheme="minorHAnsi" w:cstheme="minorBidi"/>
          <w:noProof/>
          <w:sz w:val="22"/>
          <w:szCs w:val="22"/>
        </w:rPr>
        <w:tab/>
      </w:r>
      <w:r w:rsidRPr="008E186E">
        <w:rPr>
          <w:rStyle w:val="Hyperlink"/>
          <w:noProof/>
        </w:rPr>
        <w:t>Class Energy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_Toc468649823 \h </w:instrText>
      </w:r>
      <w:r>
        <w:rPr>
          <w:noProof/>
          <w:webHidden/>
        </w:rPr>
      </w:r>
      <w:r>
        <w:rPr>
          <w:noProof/>
          <w:webHidden/>
        </w:rPr>
        <w:fldChar w:fldCharType="separate"/>
      </w:r>
      <w:ins w:id="1062" w:author="Cory Casanave" w:date="2016-12-06T18:27:00Z">
        <w:r w:rsidR="00CD51EF">
          <w:rPr>
            <w:noProof/>
            <w:webHidden/>
          </w:rPr>
          <w:t>315</w:t>
        </w:r>
      </w:ins>
      <w:del w:id="1063"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3095FF62" w14:textId="3B2E656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"_Toc468649824"</w:instrText>
      </w:r>
      <w:r w:rsidRPr="008E186E">
        <w:rPr>
          <w:rStyle w:val="Hyperlink"/>
          <w:noProof/>
        </w:rPr>
        <w:instrText xml:space="preserve"> </w:instrText>
      </w:r>
      <w:r w:rsidRPr="008E186E">
        <w:rPr>
          <w:rStyle w:val="Hyperlink"/>
          <w:noProof/>
        </w:rPr>
        <w:fldChar w:fldCharType="separate"/>
      </w:r>
      <w:r w:rsidRPr="008E186E">
        <w:rPr>
          <w:rStyle w:val="Hyperlink"/>
          <w:noProof/>
        </w:rPr>
        <w:t>9.30.18</w:t>
      </w:r>
      <w:r>
        <w:rPr>
          <w:rFonts w:asciiTheme="minorHAnsi" w:eastAsiaTheme="minorEastAsia" w:hAnsiTheme="minorHAnsi" w:cstheme="minorBidi"/>
          <w:noProof/>
          <w:sz w:val="22"/>
          <w:szCs w:val="22"/>
        </w:rPr>
        <w:tab/>
      </w:r>
      <w:r w:rsidRPr="008E186E">
        <w:rPr>
          <w:rStyle w:val="Hyperlink"/>
          <w:noProof/>
        </w:rPr>
        <w:t>Class Force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_Toc468649824 \h </w:instrText>
      </w:r>
      <w:r>
        <w:rPr>
          <w:noProof/>
          <w:webHidden/>
        </w:rPr>
      </w:r>
      <w:r>
        <w:rPr>
          <w:noProof/>
          <w:webHidden/>
        </w:rPr>
        <w:fldChar w:fldCharType="separate"/>
      </w:r>
      <w:ins w:id="1064" w:author="Cory Casanave" w:date="2016-12-06T18:27:00Z">
        <w:r w:rsidR="00CD51EF">
          <w:rPr>
            <w:noProof/>
            <w:webHidden/>
          </w:rPr>
          <w:t>315</w:t>
        </w:r>
      </w:ins>
      <w:del w:id="1065"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0573319D" w14:textId="2EC06B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"_Toc468649825"</w:instrText>
      </w:r>
      <w:r w:rsidRPr="008E186E">
        <w:rPr>
          <w:rStyle w:val="Hyperlink"/>
          <w:noProof/>
        </w:rPr>
        <w:instrText xml:space="preserve"> </w:instrText>
      </w:r>
      <w:r w:rsidRPr="008E186E">
        <w:rPr>
          <w:rStyle w:val="Hyperlink"/>
          <w:noProof/>
        </w:rPr>
        <w:fldChar w:fldCharType="separate"/>
      </w:r>
      <w:r w:rsidRPr="008E186E">
        <w:rPr>
          <w:rStyle w:val="Hyperlink"/>
          <w:noProof/>
        </w:rPr>
        <w:t>9.30.19</w:t>
      </w:r>
      <w:r>
        <w:rPr>
          <w:rFonts w:asciiTheme="minorHAnsi" w:eastAsiaTheme="minorEastAsia" w:hAnsiTheme="minorHAnsi" w:cstheme="minorBidi"/>
          <w:noProof/>
          <w:sz w:val="22"/>
          <w:szCs w:val="22"/>
        </w:rPr>
        <w:tab/>
      </w:r>
      <w:r w:rsidRPr="008E186E">
        <w:rPr>
          <w:rStyle w:val="Hyperlink"/>
          <w:noProof/>
        </w:rPr>
        <w:t>Class Frequency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_Toc468649825 \h </w:instrText>
      </w:r>
      <w:r>
        <w:rPr>
          <w:noProof/>
          <w:webHidden/>
        </w:rPr>
      </w:r>
      <w:r>
        <w:rPr>
          <w:noProof/>
          <w:webHidden/>
        </w:rPr>
        <w:fldChar w:fldCharType="separate"/>
      </w:r>
      <w:ins w:id="1066" w:author="Cory Casanave" w:date="2016-12-06T18:27:00Z">
        <w:r w:rsidR="00CD51EF">
          <w:rPr>
            <w:noProof/>
            <w:webHidden/>
          </w:rPr>
          <w:t>315</w:t>
        </w:r>
      </w:ins>
      <w:del w:id="1067"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2F4313CD" w14:textId="6B1F50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"_Toc468649826"</w:instrText>
      </w:r>
      <w:r w:rsidRPr="008E186E">
        <w:rPr>
          <w:rStyle w:val="Hyperlink"/>
          <w:noProof/>
        </w:rPr>
        <w:instrText xml:space="preserve"> </w:instrText>
      </w:r>
      <w:r w:rsidRPr="008E186E">
        <w:rPr>
          <w:rStyle w:val="Hyperlink"/>
          <w:noProof/>
        </w:rPr>
        <w:fldChar w:fldCharType="separate"/>
      </w:r>
      <w:r w:rsidRPr="008E186E">
        <w:rPr>
          <w:rStyle w:val="Hyperlink"/>
          <w:noProof/>
        </w:rPr>
        <w:t>9.30.20</w:t>
      </w:r>
      <w:r>
        <w:rPr>
          <w:rFonts w:asciiTheme="minorHAnsi" w:eastAsiaTheme="minorEastAsia" w:hAnsiTheme="minorHAnsi" w:cstheme="minorBidi"/>
          <w:noProof/>
          <w:sz w:val="22"/>
          <w:szCs w:val="22"/>
        </w:rPr>
        <w:tab/>
      </w:r>
      <w:r w:rsidRPr="008E186E">
        <w:rPr>
          <w:rStyle w:val="Hyperlink"/>
          <w:noProof/>
        </w:rPr>
        <w:t>Class Length</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_Toc468649826 \h </w:instrText>
      </w:r>
      <w:r>
        <w:rPr>
          <w:noProof/>
          <w:webHidden/>
        </w:rPr>
      </w:r>
      <w:r>
        <w:rPr>
          <w:noProof/>
          <w:webHidden/>
        </w:rPr>
        <w:fldChar w:fldCharType="separate"/>
      </w:r>
      <w:ins w:id="1068" w:author="Cory Casanave" w:date="2016-12-06T18:27:00Z">
        <w:r w:rsidR="00CD51EF">
          <w:rPr>
            <w:noProof/>
            <w:webHidden/>
          </w:rPr>
          <w:t>316</w:t>
        </w:r>
      </w:ins>
      <w:del w:id="1069"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3B5B690E" w14:textId="100C1AB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"_Toc468649827"</w:instrText>
      </w:r>
      <w:r w:rsidRPr="008E186E">
        <w:rPr>
          <w:rStyle w:val="Hyperlink"/>
          <w:noProof/>
        </w:rPr>
        <w:instrText xml:space="preserve"> </w:instrText>
      </w:r>
      <w:r w:rsidRPr="008E186E">
        <w:rPr>
          <w:rStyle w:val="Hyperlink"/>
          <w:noProof/>
        </w:rPr>
        <w:fldChar w:fldCharType="separate"/>
      </w:r>
      <w:r w:rsidRPr="008E186E">
        <w:rPr>
          <w:rStyle w:val="Hyperlink"/>
          <w:noProof/>
        </w:rPr>
        <w:t>9.30.21</w:t>
      </w:r>
      <w:r>
        <w:rPr>
          <w:rFonts w:asciiTheme="minorHAnsi" w:eastAsiaTheme="minorEastAsia" w:hAnsiTheme="minorHAnsi" w:cstheme="minorBidi"/>
          <w:noProof/>
          <w:sz w:val="22"/>
          <w:szCs w:val="22"/>
        </w:rPr>
        <w:tab/>
      </w:r>
      <w:r w:rsidRPr="008E186E">
        <w:rPr>
          <w:rStyle w:val="Hyperlink"/>
          <w:noProof/>
        </w:rPr>
        <w:t>Class Luminosity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_Toc468649827 \h </w:instrText>
      </w:r>
      <w:r>
        <w:rPr>
          <w:noProof/>
          <w:webHidden/>
        </w:rPr>
      </w:r>
      <w:r>
        <w:rPr>
          <w:noProof/>
          <w:webHidden/>
        </w:rPr>
        <w:fldChar w:fldCharType="separate"/>
      </w:r>
      <w:ins w:id="1070" w:author="Cory Casanave" w:date="2016-12-06T18:27:00Z">
        <w:r w:rsidR="00CD51EF">
          <w:rPr>
            <w:noProof/>
            <w:webHidden/>
          </w:rPr>
          <w:t>316</w:t>
        </w:r>
      </w:ins>
      <w:del w:id="1071"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3CD9FFCC" w14:textId="6A8A6EF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"_Toc468649828"</w:instrText>
      </w:r>
      <w:r w:rsidRPr="008E186E">
        <w:rPr>
          <w:rStyle w:val="Hyperlink"/>
          <w:noProof/>
        </w:rPr>
        <w:instrText xml:space="preserve"> </w:instrText>
      </w:r>
      <w:r w:rsidRPr="008E186E">
        <w:rPr>
          <w:rStyle w:val="Hyperlink"/>
          <w:noProof/>
        </w:rPr>
        <w:fldChar w:fldCharType="separate"/>
      </w:r>
      <w:r w:rsidRPr="008E186E">
        <w:rPr>
          <w:rStyle w:val="Hyperlink"/>
          <w:noProof/>
        </w:rPr>
        <w:t>9.30.22</w:t>
      </w:r>
      <w:r>
        <w:rPr>
          <w:rFonts w:asciiTheme="minorHAnsi" w:eastAsiaTheme="minorEastAsia" w:hAnsiTheme="minorHAnsi" w:cstheme="minorBidi"/>
          <w:noProof/>
          <w:sz w:val="22"/>
          <w:szCs w:val="22"/>
        </w:rPr>
        <w:tab/>
      </w:r>
      <w:r w:rsidRPr="008E186E">
        <w:rPr>
          <w:rStyle w:val="Hyperlink"/>
          <w:noProof/>
        </w:rPr>
        <w:t>Class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_Toc468649828 \h </w:instrText>
      </w:r>
      <w:r>
        <w:rPr>
          <w:noProof/>
          <w:webHidden/>
        </w:rPr>
      </w:r>
      <w:r>
        <w:rPr>
          <w:noProof/>
          <w:webHidden/>
        </w:rPr>
        <w:fldChar w:fldCharType="separate"/>
      </w:r>
      <w:ins w:id="1072" w:author="Cory Casanave" w:date="2016-12-06T18:27:00Z">
        <w:r w:rsidR="00CD51EF">
          <w:rPr>
            <w:noProof/>
            <w:webHidden/>
          </w:rPr>
          <w:t>316</w:t>
        </w:r>
      </w:ins>
      <w:del w:id="1073"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12371A6A" w14:textId="5D7352C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"_Toc468649829"</w:instrText>
      </w:r>
      <w:r w:rsidRPr="008E186E">
        <w:rPr>
          <w:rStyle w:val="Hyperlink"/>
          <w:noProof/>
        </w:rPr>
        <w:instrText xml:space="preserve"> </w:instrText>
      </w:r>
      <w:r w:rsidRPr="008E186E">
        <w:rPr>
          <w:rStyle w:val="Hyperlink"/>
          <w:noProof/>
        </w:rPr>
        <w:fldChar w:fldCharType="separate"/>
      </w:r>
      <w:r w:rsidRPr="008E186E">
        <w:rPr>
          <w:rStyle w:val="Hyperlink"/>
          <w:noProof/>
        </w:rPr>
        <w:t>9.30.23</w:t>
      </w:r>
      <w:r>
        <w:rPr>
          <w:rFonts w:asciiTheme="minorHAnsi" w:eastAsiaTheme="minorEastAsia" w:hAnsiTheme="minorHAnsi" w:cstheme="minorBidi"/>
          <w:noProof/>
          <w:sz w:val="22"/>
          <w:szCs w:val="22"/>
        </w:rPr>
        <w:tab/>
      </w:r>
      <w:r w:rsidRPr="008E186E">
        <w:rPr>
          <w:rStyle w:val="Hyperlink"/>
          <w:noProof/>
        </w:rPr>
        <w:t>Class Mass Density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_Toc468649829 \h </w:instrText>
      </w:r>
      <w:r>
        <w:rPr>
          <w:noProof/>
          <w:webHidden/>
        </w:rPr>
      </w:r>
      <w:r>
        <w:rPr>
          <w:noProof/>
          <w:webHidden/>
        </w:rPr>
        <w:fldChar w:fldCharType="separate"/>
      </w:r>
      <w:ins w:id="1074" w:author="Cory Casanave" w:date="2016-12-06T18:27:00Z">
        <w:r w:rsidR="00CD51EF">
          <w:rPr>
            <w:noProof/>
            <w:webHidden/>
          </w:rPr>
          <w:t>316</w:t>
        </w:r>
      </w:ins>
      <w:del w:id="1075"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66FD1E29" w14:textId="59B4E3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"_Toc468649830"</w:instrText>
      </w:r>
      <w:r w:rsidRPr="008E186E">
        <w:rPr>
          <w:rStyle w:val="Hyperlink"/>
          <w:noProof/>
        </w:rPr>
        <w:instrText xml:space="preserve"> </w:instrText>
      </w:r>
      <w:r w:rsidRPr="008E186E">
        <w:rPr>
          <w:rStyle w:val="Hyperlink"/>
          <w:noProof/>
        </w:rPr>
        <w:fldChar w:fldCharType="separate"/>
      </w:r>
      <w:r w:rsidRPr="008E186E">
        <w:rPr>
          <w:rStyle w:val="Hyperlink"/>
          <w:noProof/>
        </w:rPr>
        <w:t>9.30.24</w:t>
      </w:r>
      <w:r>
        <w:rPr>
          <w:rFonts w:asciiTheme="minorHAnsi" w:eastAsiaTheme="minorEastAsia" w:hAnsiTheme="minorHAnsi" w:cstheme="minorBidi"/>
          <w:noProof/>
          <w:sz w:val="22"/>
          <w:szCs w:val="22"/>
        </w:rPr>
        <w:tab/>
      </w:r>
      <w:r w:rsidRPr="008E186E">
        <w:rPr>
          <w:rStyle w:val="Hyperlink"/>
          <w:noProof/>
        </w:rPr>
        <w:t>Class Physical Quantity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_Toc468649830 \h </w:instrText>
      </w:r>
      <w:r>
        <w:rPr>
          <w:noProof/>
          <w:webHidden/>
        </w:rPr>
      </w:r>
      <w:r>
        <w:rPr>
          <w:noProof/>
          <w:webHidden/>
        </w:rPr>
        <w:fldChar w:fldCharType="separate"/>
      </w:r>
      <w:ins w:id="1076" w:author="Cory Casanave" w:date="2016-12-06T18:27:00Z">
        <w:r w:rsidR="00CD51EF">
          <w:rPr>
            <w:noProof/>
            <w:webHidden/>
          </w:rPr>
          <w:t>316</w:t>
        </w:r>
      </w:ins>
      <w:del w:id="1077"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177AF9F1" w14:textId="7711736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"_Toc468649831"</w:instrText>
      </w:r>
      <w:r w:rsidRPr="008E186E">
        <w:rPr>
          <w:rStyle w:val="Hyperlink"/>
          <w:noProof/>
        </w:rPr>
        <w:instrText xml:space="preserve"> </w:instrText>
      </w:r>
      <w:r w:rsidRPr="008E186E">
        <w:rPr>
          <w:rStyle w:val="Hyperlink"/>
          <w:noProof/>
        </w:rPr>
        <w:fldChar w:fldCharType="separate"/>
      </w:r>
      <w:r w:rsidRPr="008E186E">
        <w:rPr>
          <w:rStyle w:val="Hyperlink"/>
          <w:noProof/>
        </w:rPr>
        <w:t>9.30.25</w:t>
      </w:r>
      <w:r>
        <w:rPr>
          <w:rFonts w:asciiTheme="minorHAnsi" w:eastAsiaTheme="minorEastAsia" w:hAnsiTheme="minorHAnsi" w:cstheme="minorBidi"/>
          <w:noProof/>
          <w:sz w:val="22"/>
          <w:szCs w:val="22"/>
        </w:rPr>
        <w:tab/>
      </w:r>
      <w:r w:rsidRPr="008E186E">
        <w:rPr>
          <w:rStyle w:val="Hyperlink"/>
          <w:noProof/>
        </w:rPr>
        <w:t>Class Power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_Toc468649831 \h </w:instrText>
      </w:r>
      <w:r>
        <w:rPr>
          <w:noProof/>
          <w:webHidden/>
        </w:rPr>
      </w:r>
      <w:r>
        <w:rPr>
          <w:noProof/>
          <w:webHidden/>
        </w:rPr>
        <w:fldChar w:fldCharType="separate"/>
      </w:r>
      <w:ins w:id="1078" w:author="Cory Casanave" w:date="2016-12-06T18:27:00Z">
        <w:r w:rsidR="00CD51EF">
          <w:rPr>
            <w:noProof/>
            <w:webHidden/>
          </w:rPr>
          <w:t>317</w:t>
        </w:r>
      </w:ins>
      <w:del w:id="1079"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63D34D5E" w14:textId="3753A2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"_Toc468649832"</w:instrText>
      </w:r>
      <w:r w:rsidRPr="008E186E">
        <w:rPr>
          <w:rStyle w:val="Hyperlink"/>
          <w:noProof/>
        </w:rPr>
        <w:instrText xml:space="preserve"> </w:instrText>
      </w:r>
      <w:r w:rsidRPr="008E186E">
        <w:rPr>
          <w:rStyle w:val="Hyperlink"/>
          <w:noProof/>
        </w:rPr>
        <w:fldChar w:fldCharType="separate"/>
      </w:r>
      <w:r w:rsidRPr="008E186E">
        <w:rPr>
          <w:rStyle w:val="Hyperlink"/>
          <w:noProof/>
        </w:rPr>
        <w:t>9.30.26</w:t>
      </w:r>
      <w:r>
        <w:rPr>
          <w:rFonts w:asciiTheme="minorHAnsi" w:eastAsiaTheme="minorEastAsia" w:hAnsiTheme="minorHAnsi" w:cstheme="minorBidi"/>
          <w:noProof/>
          <w:sz w:val="22"/>
          <w:szCs w:val="22"/>
        </w:rPr>
        <w:tab/>
      </w:r>
      <w:r w:rsidRPr="008E186E">
        <w:rPr>
          <w:rStyle w:val="Hyperlink"/>
          <w:noProof/>
        </w:rPr>
        <w:t>Class Pressure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_Toc468649832 \h </w:instrText>
      </w:r>
      <w:r>
        <w:rPr>
          <w:noProof/>
          <w:webHidden/>
        </w:rPr>
      </w:r>
      <w:r>
        <w:rPr>
          <w:noProof/>
          <w:webHidden/>
        </w:rPr>
        <w:fldChar w:fldCharType="separate"/>
      </w:r>
      <w:ins w:id="1080" w:author="Cory Casanave" w:date="2016-12-06T18:27:00Z">
        <w:r w:rsidR="00CD51EF">
          <w:rPr>
            <w:noProof/>
            <w:webHidden/>
          </w:rPr>
          <w:t>317</w:t>
        </w:r>
      </w:ins>
      <w:del w:id="1081"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3C4BFF8B" w14:textId="04705C9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"_Toc468649833"</w:instrText>
      </w:r>
      <w:r w:rsidRPr="008E186E">
        <w:rPr>
          <w:rStyle w:val="Hyperlink"/>
          <w:noProof/>
        </w:rPr>
        <w:instrText xml:space="preserve"> </w:instrText>
      </w:r>
      <w:r w:rsidRPr="008E186E">
        <w:rPr>
          <w:rStyle w:val="Hyperlink"/>
          <w:noProof/>
        </w:rPr>
        <w:fldChar w:fldCharType="separate"/>
      </w:r>
      <w:r w:rsidRPr="008E186E">
        <w:rPr>
          <w:rStyle w:val="Hyperlink"/>
          <w:noProof/>
        </w:rPr>
        <w:t>9.30.27</w:t>
      </w:r>
      <w:r>
        <w:rPr>
          <w:rFonts w:asciiTheme="minorHAnsi" w:eastAsiaTheme="minorEastAsia" w:hAnsiTheme="minorHAnsi" w:cstheme="minorBidi"/>
          <w:noProof/>
          <w:sz w:val="22"/>
          <w:szCs w:val="22"/>
        </w:rPr>
        <w:tab/>
      </w:r>
      <w:r w:rsidRPr="008E186E">
        <w:rPr>
          <w:rStyle w:val="Hyperlink"/>
          <w:noProof/>
        </w:rPr>
        <w:t>Class Radiation Exposure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_Toc468649833 \h </w:instrText>
      </w:r>
      <w:r>
        <w:rPr>
          <w:noProof/>
          <w:webHidden/>
        </w:rPr>
      </w:r>
      <w:r>
        <w:rPr>
          <w:noProof/>
          <w:webHidden/>
        </w:rPr>
        <w:fldChar w:fldCharType="separate"/>
      </w:r>
      <w:ins w:id="1082" w:author="Cory Casanave" w:date="2016-12-06T18:27:00Z">
        <w:r w:rsidR="00CD51EF">
          <w:rPr>
            <w:noProof/>
            <w:webHidden/>
          </w:rPr>
          <w:t>317</w:t>
        </w:r>
      </w:ins>
      <w:del w:id="1083"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4A973CA8" w14:textId="502B42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"_Toc468649834"</w:instrText>
      </w:r>
      <w:r w:rsidRPr="008E186E">
        <w:rPr>
          <w:rStyle w:val="Hyperlink"/>
          <w:noProof/>
        </w:rPr>
        <w:instrText xml:space="preserve"> </w:instrText>
      </w:r>
      <w:r w:rsidRPr="008E186E">
        <w:rPr>
          <w:rStyle w:val="Hyperlink"/>
          <w:noProof/>
        </w:rPr>
        <w:fldChar w:fldCharType="separate"/>
      </w:r>
      <w:r w:rsidRPr="008E186E">
        <w:rPr>
          <w:rStyle w:val="Hyperlink"/>
          <w:noProof/>
        </w:rPr>
        <w:t>9.30.28</w:t>
      </w:r>
      <w:r>
        <w:rPr>
          <w:rFonts w:asciiTheme="minorHAnsi" w:eastAsiaTheme="minorEastAsia" w:hAnsiTheme="minorHAnsi" w:cstheme="minorBidi"/>
          <w:noProof/>
          <w:sz w:val="22"/>
          <w:szCs w:val="22"/>
        </w:rPr>
        <w:tab/>
      </w:r>
      <w:r w:rsidRPr="008E186E">
        <w:rPr>
          <w:rStyle w:val="Hyperlink"/>
          <w:noProof/>
        </w:rPr>
        <w:t>Class Radioactivity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_Toc468649834 \h </w:instrText>
      </w:r>
      <w:r>
        <w:rPr>
          <w:noProof/>
          <w:webHidden/>
        </w:rPr>
      </w:r>
      <w:r>
        <w:rPr>
          <w:noProof/>
          <w:webHidden/>
        </w:rPr>
        <w:fldChar w:fldCharType="separate"/>
      </w:r>
      <w:ins w:id="1084" w:author="Cory Casanave" w:date="2016-12-06T18:27:00Z">
        <w:r w:rsidR="00CD51EF">
          <w:rPr>
            <w:noProof/>
            <w:webHidden/>
          </w:rPr>
          <w:t>317</w:t>
        </w:r>
      </w:ins>
      <w:del w:id="1085"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26FEC59C" w14:textId="646F3CE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"_Toc468649835"</w:instrText>
      </w:r>
      <w:r w:rsidRPr="008E186E">
        <w:rPr>
          <w:rStyle w:val="Hyperlink"/>
          <w:noProof/>
        </w:rPr>
        <w:instrText xml:space="preserve"> </w:instrText>
      </w:r>
      <w:r w:rsidRPr="008E186E">
        <w:rPr>
          <w:rStyle w:val="Hyperlink"/>
          <w:noProof/>
        </w:rPr>
        <w:fldChar w:fldCharType="separate"/>
      </w:r>
      <w:r w:rsidRPr="008E186E">
        <w:rPr>
          <w:rStyle w:val="Hyperlink"/>
          <w:noProof/>
        </w:rPr>
        <w:t>9.30.29</w:t>
      </w:r>
      <w:r>
        <w:rPr>
          <w:rFonts w:asciiTheme="minorHAnsi" w:eastAsiaTheme="minorEastAsia" w:hAnsiTheme="minorHAnsi" w:cstheme="minorBidi"/>
          <w:noProof/>
          <w:sz w:val="22"/>
          <w:szCs w:val="22"/>
        </w:rPr>
        <w:tab/>
      </w:r>
      <w:r w:rsidRPr="008E186E">
        <w:rPr>
          <w:rStyle w:val="Hyperlink"/>
          <w:noProof/>
        </w:rPr>
        <w:t>Class Speed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_Toc468649835 \h </w:instrText>
      </w:r>
      <w:r>
        <w:rPr>
          <w:noProof/>
          <w:webHidden/>
        </w:rPr>
      </w:r>
      <w:r>
        <w:rPr>
          <w:noProof/>
          <w:webHidden/>
        </w:rPr>
        <w:fldChar w:fldCharType="separate"/>
      </w:r>
      <w:ins w:id="1086" w:author="Cory Casanave" w:date="2016-12-06T18:27:00Z">
        <w:r w:rsidR="00CD51EF">
          <w:rPr>
            <w:noProof/>
            <w:webHidden/>
          </w:rPr>
          <w:t>317</w:t>
        </w:r>
      </w:ins>
      <w:del w:id="1087"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16EFBD94" w14:textId="372CA27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"_Toc468649836"</w:instrText>
      </w:r>
      <w:r w:rsidRPr="008E186E">
        <w:rPr>
          <w:rStyle w:val="Hyperlink"/>
          <w:noProof/>
        </w:rPr>
        <w:instrText xml:space="preserve"> </w:instrText>
      </w:r>
      <w:r w:rsidRPr="008E186E">
        <w:rPr>
          <w:rStyle w:val="Hyperlink"/>
          <w:noProof/>
        </w:rPr>
        <w:fldChar w:fldCharType="separate"/>
      </w:r>
      <w:r w:rsidRPr="008E186E">
        <w:rPr>
          <w:rStyle w:val="Hyperlink"/>
          <w:noProof/>
        </w:rPr>
        <w:t>9.30.30</w:t>
      </w:r>
      <w:r>
        <w:rPr>
          <w:rFonts w:asciiTheme="minorHAnsi" w:eastAsiaTheme="minorEastAsia" w:hAnsiTheme="minorHAnsi" w:cstheme="minorBidi"/>
          <w:noProof/>
          <w:sz w:val="22"/>
          <w:szCs w:val="22"/>
        </w:rPr>
        <w:tab/>
      </w:r>
      <w:r w:rsidRPr="008E186E">
        <w:rPr>
          <w:rStyle w:val="Hyperlink"/>
          <w:noProof/>
        </w:rPr>
        <w:t>Class Temperature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_Toc468649836 \h </w:instrText>
      </w:r>
      <w:r>
        <w:rPr>
          <w:noProof/>
          <w:webHidden/>
        </w:rPr>
      </w:r>
      <w:r>
        <w:rPr>
          <w:noProof/>
          <w:webHidden/>
        </w:rPr>
        <w:fldChar w:fldCharType="separate"/>
      </w:r>
      <w:ins w:id="1088" w:author="Cory Casanave" w:date="2016-12-06T18:27:00Z">
        <w:r w:rsidR="00CD51EF">
          <w:rPr>
            <w:noProof/>
            <w:webHidden/>
          </w:rPr>
          <w:t>318</w:t>
        </w:r>
      </w:ins>
      <w:del w:id="1089" w:author="Cory Casanave" w:date="2016-12-06T18:22:00Z">
        <w:r w:rsidR="00041B4E" w:rsidDel="00606FC4">
          <w:rPr>
            <w:noProof/>
            <w:webHidden/>
          </w:rPr>
          <w:delText>346</w:delText>
        </w:r>
      </w:del>
      <w:r>
        <w:rPr>
          <w:noProof/>
          <w:webHidden/>
        </w:rPr>
        <w:fldChar w:fldCharType="end"/>
      </w:r>
      <w:r w:rsidRPr="008E186E">
        <w:rPr>
          <w:rStyle w:val="Hyperlink"/>
          <w:noProof/>
        </w:rPr>
        <w:fldChar w:fldCharType="end"/>
      </w:r>
    </w:p>
    <w:p w14:paraId="06488A52" w14:textId="54C6B8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"_Toc468649837"</w:instrText>
      </w:r>
      <w:r w:rsidRPr="008E186E">
        <w:rPr>
          <w:rStyle w:val="Hyperlink"/>
          <w:noProof/>
        </w:rPr>
        <w:instrText xml:space="preserve"> </w:instrText>
      </w:r>
      <w:r w:rsidRPr="008E186E">
        <w:rPr>
          <w:rStyle w:val="Hyperlink"/>
          <w:noProof/>
        </w:rPr>
        <w:fldChar w:fldCharType="separate"/>
      </w:r>
      <w:r w:rsidRPr="008E186E">
        <w:rPr>
          <w:rStyle w:val="Hyperlink"/>
          <w:noProof/>
        </w:rPr>
        <w:t>9.30.31</w:t>
      </w:r>
      <w:r>
        <w:rPr>
          <w:rFonts w:asciiTheme="minorHAnsi" w:eastAsiaTheme="minorEastAsia" w:hAnsiTheme="minorHAnsi" w:cstheme="minorBidi"/>
          <w:noProof/>
          <w:sz w:val="22"/>
          <w:szCs w:val="22"/>
        </w:rPr>
        <w:tab/>
      </w:r>
      <w:r w:rsidRPr="008E186E">
        <w:rPr>
          <w:rStyle w:val="Hyperlink"/>
          <w:noProof/>
        </w:rPr>
        <w:t>Class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_Toc468649837 \h </w:instrText>
      </w:r>
      <w:r>
        <w:rPr>
          <w:noProof/>
          <w:webHidden/>
        </w:rPr>
      </w:r>
      <w:r>
        <w:rPr>
          <w:noProof/>
          <w:webHidden/>
        </w:rPr>
        <w:fldChar w:fldCharType="separate"/>
      </w:r>
      <w:ins w:id="1090" w:author="Cory Casanave" w:date="2016-12-06T18:27:00Z">
        <w:r w:rsidR="00CD51EF">
          <w:rPr>
            <w:noProof/>
            <w:webHidden/>
          </w:rPr>
          <w:t>318</w:t>
        </w:r>
      </w:ins>
      <w:del w:id="1091" w:author="Cory Casanave" w:date="2016-12-06T18:22:00Z">
        <w:r w:rsidR="00041B4E" w:rsidDel="00606FC4">
          <w:rPr>
            <w:noProof/>
            <w:webHidden/>
          </w:rPr>
          <w:delText>346</w:delText>
        </w:r>
      </w:del>
      <w:r>
        <w:rPr>
          <w:noProof/>
          <w:webHidden/>
        </w:rPr>
        <w:fldChar w:fldCharType="end"/>
      </w:r>
      <w:r w:rsidRPr="008E186E">
        <w:rPr>
          <w:rStyle w:val="Hyperlink"/>
          <w:noProof/>
        </w:rPr>
        <w:fldChar w:fldCharType="end"/>
      </w:r>
    </w:p>
    <w:p w14:paraId="27EF1E11" w14:textId="72D2F6A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"_Toc468649838"</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Threat-risk-conceptual-model::Generic Concept Library::Resources</w:t>
      </w:r>
      <w:r>
        <w:rPr>
          <w:noProof/>
          <w:webHidden/>
        </w:rPr>
        <w:tab/>
      </w:r>
      <w:r>
        <w:rPr>
          <w:noProof/>
          <w:webHidden/>
        </w:rPr>
        <w:fldChar w:fldCharType="begin"/>
      </w:r>
      <w:r>
        <w:rPr>
          <w:noProof/>
          <w:webHidden/>
        </w:rPr>
        <w:instrText xml:space="preserve"> PAGEREF _Toc468649838 \h </w:instrText>
      </w:r>
      <w:r>
        <w:rPr>
          <w:noProof/>
          <w:webHidden/>
        </w:rPr>
      </w:r>
      <w:r>
        <w:rPr>
          <w:noProof/>
          <w:webHidden/>
        </w:rPr>
        <w:fldChar w:fldCharType="separate"/>
      </w:r>
      <w:ins w:id="1092" w:author="Cory Casanave" w:date="2016-12-06T18:27:00Z">
        <w:r w:rsidR="00CD51EF">
          <w:rPr>
            <w:noProof/>
            <w:webHidden/>
          </w:rPr>
          <w:t>319</w:t>
        </w:r>
      </w:ins>
      <w:del w:id="1093" w:author="Cory Casanave" w:date="2016-12-06T18:22:00Z">
        <w:r w:rsidR="00041B4E" w:rsidDel="00606FC4">
          <w:rPr>
            <w:noProof/>
            <w:webHidden/>
          </w:rPr>
          <w:delText>347</w:delText>
        </w:r>
      </w:del>
      <w:r>
        <w:rPr>
          <w:noProof/>
          <w:webHidden/>
        </w:rPr>
        <w:fldChar w:fldCharType="end"/>
      </w:r>
      <w:r w:rsidRPr="008E186E">
        <w:rPr>
          <w:rStyle w:val="Hyperlink"/>
          <w:noProof/>
        </w:rPr>
        <w:fldChar w:fldCharType="end"/>
      </w:r>
    </w:p>
    <w:p w14:paraId="1B614772" w14:textId="252287E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"_Toc468649839"</w:instrText>
      </w:r>
      <w:r w:rsidRPr="008E186E">
        <w:rPr>
          <w:rStyle w:val="Hyperlink"/>
          <w:noProof/>
        </w:rPr>
        <w:instrText xml:space="preserve"> </w:instrText>
      </w:r>
      <w:r w:rsidRPr="008E186E">
        <w:rPr>
          <w:rStyle w:val="Hyperlink"/>
          <w:noProof/>
        </w:rPr>
        <w:fldChar w:fldCharType="separate"/>
      </w:r>
      <w:r w:rsidRPr="008E186E">
        <w:rPr>
          <w:rStyle w:val="Hyperlink"/>
          <w:noProof/>
        </w:rPr>
        <w:t>9.31.1</w:t>
      </w:r>
      <w:r>
        <w:rPr>
          <w:rFonts w:asciiTheme="minorHAnsi" w:eastAsiaTheme="minorEastAsia" w:hAnsiTheme="minorHAnsi" w:cstheme="minorBidi"/>
          <w:noProof/>
          <w:sz w:val="22"/>
          <w:szCs w:val="22"/>
        </w:rPr>
        <w:tab/>
      </w:r>
      <w:r w:rsidRPr="008E186E">
        <w:rPr>
          <w:rStyle w:val="Hyperlink"/>
          <w:noProof/>
        </w:rPr>
        <w:t>Diagram: Resource</w:t>
      </w:r>
      <w:r>
        <w:rPr>
          <w:noProof/>
          <w:webHidden/>
        </w:rPr>
        <w:tab/>
      </w:r>
      <w:r>
        <w:rPr>
          <w:noProof/>
          <w:webHidden/>
        </w:rPr>
        <w:fldChar w:fldCharType="begin"/>
      </w:r>
      <w:r>
        <w:rPr>
          <w:noProof/>
          <w:webHidden/>
        </w:rPr>
        <w:instrText xml:space="preserve"> PAGEREF _Toc468649839 \h </w:instrText>
      </w:r>
      <w:r>
        <w:rPr>
          <w:noProof/>
          <w:webHidden/>
        </w:rPr>
      </w:r>
      <w:r>
        <w:rPr>
          <w:noProof/>
          <w:webHidden/>
        </w:rPr>
        <w:fldChar w:fldCharType="separate"/>
      </w:r>
      <w:ins w:id="1094" w:author="Cory Casanave" w:date="2016-12-06T18:27:00Z">
        <w:r w:rsidR="00CD51EF">
          <w:rPr>
            <w:noProof/>
            <w:webHidden/>
          </w:rPr>
          <w:t>319</w:t>
        </w:r>
      </w:ins>
      <w:del w:id="1095" w:author="Cory Casanave" w:date="2016-12-06T18:22:00Z">
        <w:r w:rsidR="00041B4E" w:rsidDel="00606FC4">
          <w:rPr>
            <w:noProof/>
            <w:webHidden/>
          </w:rPr>
          <w:delText>347</w:delText>
        </w:r>
      </w:del>
      <w:r>
        <w:rPr>
          <w:noProof/>
          <w:webHidden/>
        </w:rPr>
        <w:fldChar w:fldCharType="end"/>
      </w:r>
      <w:r w:rsidRPr="008E186E">
        <w:rPr>
          <w:rStyle w:val="Hyperlink"/>
          <w:noProof/>
        </w:rPr>
        <w:fldChar w:fldCharType="end"/>
      </w:r>
    </w:p>
    <w:p w14:paraId="7DFEAF03" w14:textId="611375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"_Toc468649840"</w:instrText>
      </w:r>
      <w:r w:rsidRPr="008E186E">
        <w:rPr>
          <w:rStyle w:val="Hyperlink"/>
          <w:noProof/>
        </w:rPr>
        <w:instrText xml:space="preserve"> </w:instrText>
      </w:r>
      <w:r w:rsidRPr="008E186E">
        <w:rPr>
          <w:rStyle w:val="Hyperlink"/>
          <w:noProof/>
        </w:rPr>
        <w:fldChar w:fldCharType="separate"/>
      </w:r>
      <w:r w:rsidRPr="008E186E">
        <w:rPr>
          <w:rStyle w:val="Hyperlink"/>
          <w:noProof/>
        </w:rPr>
        <w:t>9.31.2</w:t>
      </w:r>
      <w:r>
        <w:rPr>
          <w:rFonts w:asciiTheme="minorHAnsi" w:eastAsiaTheme="minorEastAsia" w:hAnsiTheme="minorHAnsi" w:cstheme="minorBidi"/>
          <w:noProof/>
          <w:sz w:val="22"/>
          <w:szCs w:val="22"/>
        </w:rPr>
        <w:tab/>
      </w:r>
      <w:r w:rsidRPr="008E186E">
        <w:rPr>
          <w:rStyle w:val="Hyperlink"/>
          <w:noProof/>
        </w:rPr>
        <w:t>Diagram: Resource Actions</w:t>
      </w:r>
      <w:r>
        <w:rPr>
          <w:noProof/>
          <w:webHidden/>
        </w:rPr>
        <w:tab/>
      </w:r>
      <w:r>
        <w:rPr>
          <w:noProof/>
          <w:webHidden/>
        </w:rPr>
        <w:fldChar w:fldCharType="begin"/>
      </w:r>
      <w:r>
        <w:rPr>
          <w:noProof/>
          <w:webHidden/>
        </w:rPr>
        <w:instrText xml:space="preserve"> PAGEREF _Toc468649840 \h </w:instrText>
      </w:r>
      <w:r>
        <w:rPr>
          <w:noProof/>
          <w:webHidden/>
        </w:rPr>
      </w:r>
      <w:r>
        <w:rPr>
          <w:noProof/>
          <w:webHidden/>
        </w:rPr>
        <w:fldChar w:fldCharType="separate"/>
      </w:r>
      <w:ins w:id="1096" w:author="Cory Casanave" w:date="2016-12-06T18:27:00Z">
        <w:r w:rsidR="00CD51EF">
          <w:rPr>
            <w:noProof/>
            <w:webHidden/>
          </w:rPr>
          <w:t>320</w:t>
        </w:r>
      </w:ins>
      <w:del w:id="1097"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2E8CF4AF" w14:textId="5C6033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"_Toc468649841"</w:instrText>
      </w:r>
      <w:r w:rsidRPr="008E186E">
        <w:rPr>
          <w:rStyle w:val="Hyperlink"/>
          <w:noProof/>
        </w:rPr>
        <w:instrText xml:space="preserve"> </w:instrText>
      </w:r>
      <w:r w:rsidRPr="008E186E">
        <w:rPr>
          <w:rStyle w:val="Hyperlink"/>
          <w:noProof/>
        </w:rPr>
        <w:fldChar w:fldCharType="separate"/>
      </w:r>
      <w:r w:rsidRPr="008E186E">
        <w:rPr>
          <w:rStyle w:val="Hyperlink"/>
          <w:noProof/>
        </w:rPr>
        <w:t>9.31.3</w:t>
      </w:r>
      <w:r>
        <w:rPr>
          <w:rFonts w:asciiTheme="minorHAnsi" w:eastAsiaTheme="minorEastAsia" w:hAnsiTheme="minorHAnsi" w:cstheme="minorBidi"/>
          <w:noProof/>
          <w:sz w:val="22"/>
          <w:szCs w:val="22"/>
        </w:rPr>
        <w:tab/>
      </w:r>
      <w:r w:rsidRPr="008E186E">
        <w:rPr>
          <w:rStyle w:val="Hyperlink"/>
          <w:noProof/>
        </w:rPr>
        <w:t>Class Abuse Resource</w:t>
      </w:r>
      <w:r>
        <w:rPr>
          <w:noProof/>
          <w:webHidden/>
        </w:rPr>
        <w:tab/>
      </w:r>
      <w:r>
        <w:rPr>
          <w:noProof/>
          <w:webHidden/>
        </w:rPr>
        <w:fldChar w:fldCharType="begin"/>
      </w:r>
      <w:r>
        <w:rPr>
          <w:noProof/>
          <w:webHidden/>
        </w:rPr>
        <w:instrText xml:space="preserve"> PAGEREF _Toc468649841 \h </w:instrText>
      </w:r>
      <w:r>
        <w:rPr>
          <w:noProof/>
          <w:webHidden/>
        </w:rPr>
      </w:r>
      <w:r>
        <w:rPr>
          <w:noProof/>
          <w:webHidden/>
        </w:rPr>
        <w:fldChar w:fldCharType="separate"/>
      </w:r>
      <w:ins w:id="1098" w:author="Cory Casanave" w:date="2016-12-06T18:27:00Z">
        <w:r w:rsidR="00CD51EF">
          <w:rPr>
            <w:noProof/>
            <w:webHidden/>
          </w:rPr>
          <w:t>320</w:t>
        </w:r>
      </w:ins>
      <w:del w:id="1099"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7093BB4F" w14:textId="2B66675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"_Toc468649842"</w:instrText>
      </w:r>
      <w:r w:rsidRPr="008E186E">
        <w:rPr>
          <w:rStyle w:val="Hyperlink"/>
          <w:noProof/>
        </w:rPr>
        <w:instrText xml:space="preserve"> </w:instrText>
      </w:r>
      <w:r w:rsidRPr="008E186E">
        <w:rPr>
          <w:rStyle w:val="Hyperlink"/>
          <w:noProof/>
        </w:rPr>
        <w:fldChar w:fldCharType="separate"/>
      </w:r>
      <w:r w:rsidRPr="008E186E">
        <w:rPr>
          <w:rStyle w:val="Hyperlink"/>
          <w:noProof/>
        </w:rPr>
        <w:t>9.31.4</w:t>
      </w:r>
      <w:r>
        <w:rPr>
          <w:rFonts w:asciiTheme="minorHAnsi" w:eastAsiaTheme="minorEastAsia" w:hAnsiTheme="minorHAnsi" w:cstheme="minorBidi"/>
          <w:noProof/>
          <w:sz w:val="22"/>
          <w:szCs w:val="22"/>
        </w:rPr>
        <w:tab/>
      </w:r>
      <w:r w:rsidRPr="008E186E">
        <w:rPr>
          <w:rStyle w:val="Hyperlink"/>
          <w:noProof/>
        </w:rPr>
        <w:t>Class Capture Resource</w:t>
      </w:r>
      <w:r>
        <w:rPr>
          <w:noProof/>
          <w:webHidden/>
        </w:rPr>
        <w:tab/>
      </w:r>
      <w:r>
        <w:rPr>
          <w:noProof/>
          <w:webHidden/>
        </w:rPr>
        <w:fldChar w:fldCharType="begin"/>
      </w:r>
      <w:r>
        <w:rPr>
          <w:noProof/>
          <w:webHidden/>
        </w:rPr>
        <w:instrText xml:space="preserve"> PAGEREF _Toc468649842 \h </w:instrText>
      </w:r>
      <w:r>
        <w:rPr>
          <w:noProof/>
          <w:webHidden/>
        </w:rPr>
      </w:r>
      <w:r>
        <w:rPr>
          <w:noProof/>
          <w:webHidden/>
        </w:rPr>
        <w:fldChar w:fldCharType="separate"/>
      </w:r>
      <w:ins w:id="1100" w:author="Cory Casanave" w:date="2016-12-06T18:27:00Z">
        <w:r w:rsidR="00CD51EF">
          <w:rPr>
            <w:noProof/>
            <w:webHidden/>
          </w:rPr>
          <w:t>320</w:t>
        </w:r>
      </w:ins>
      <w:del w:id="1101"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6E85A874" w14:textId="7C6590D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"_Toc468649843"</w:instrText>
      </w:r>
      <w:r w:rsidRPr="008E186E">
        <w:rPr>
          <w:rStyle w:val="Hyperlink"/>
          <w:noProof/>
        </w:rPr>
        <w:instrText xml:space="preserve"> </w:instrText>
      </w:r>
      <w:r w:rsidRPr="008E186E">
        <w:rPr>
          <w:rStyle w:val="Hyperlink"/>
          <w:noProof/>
        </w:rPr>
        <w:fldChar w:fldCharType="separate"/>
      </w:r>
      <w:r w:rsidRPr="008E186E">
        <w:rPr>
          <w:rStyle w:val="Hyperlink"/>
          <w:noProof/>
        </w:rPr>
        <w:t>9.31.5</w:t>
      </w:r>
      <w:r>
        <w:rPr>
          <w:rFonts w:asciiTheme="minorHAnsi" w:eastAsiaTheme="minorEastAsia" w:hAnsiTheme="minorHAnsi" w:cstheme="minorBidi"/>
          <w:noProof/>
          <w:sz w:val="22"/>
          <w:szCs w:val="22"/>
        </w:rPr>
        <w:tab/>
      </w:r>
      <w:r w:rsidRPr="008E186E">
        <w:rPr>
          <w:rStyle w:val="Hyperlink"/>
          <w:noProof/>
        </w:rPr>
        <w:t>Class Damage Resource</w:t>
      </w:r>
      <w:r>
        <w:rPr>
          <w:noProof/>
          <w:webHidden/>
        </w:rPr>
        <w:tab/>
      </w:r>
      <w:r>
        <w:rPr>
          <w:noProof/>
          <w:webHidden/>
        </w:rPr>
        <w:fldChar w:fldCharType="begin"/>
      </w:r>
      <w:r>
        <w:rPr>
          <w:noProof/>
          <w:webHidden/>
        </w:rPr>
        <w:instrText xml:space="preserve"> PAGEREF _Toc468649843 \h </w:instrText>
      </w:r>
      <w:r>
        <w:rPr>
          <w:noProof/>
          <w:webHidden/>
        </w:rPr>
      </w:r>
      <w:r>
        <w:rPr>
          <w:noProof/>
          <w:webHidden/>
        </w:rPr>
        <w:fldChar w:fldCharType="separate"/>
      </w:r>
      <w:ins w:id="1102" w:author="Cory Casanave" w:date="2016-12-06T18:27:00Z">
        <w:r w:rsidR="00CD51EF">
          <w:rPr>
            <w:noProof/>
            <w:webHidden/>
          </w:rPr>
          <w:t>320</w:t>
        </w:r>
      </w:ins>
      <w:del w:id="1103"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189C5391" w14:textId="70F137A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"_Toc468649844"</w:instrText>
      </w:r>
      <w:r w:rsidRPr="008E186E">
        <w:rPr>
          <w:rStyle w:val="Hyperlink"/>
          <w:noProof/>
        </w:rPr>
        <w:instrText xml:space="preserve"> </w:instrText>
      </w:r>
      <w:r w:rsidRPr="008E186E">
        <w:rPr>
          <w:rStyle w:val="Hyperlink"/>
          <w:noProof/>
        </w:rPr>
        <w:fldChar w:fldCharType="separate"/>
      </w:r>
      <w:r w:rsidRPr="008E186E">
        <w:rPr>
          <w:rStyle w:val="Hyperlink"/>
          <w:noProof/>
        </w:rPr>
        <w:t>9.31.6</w:t>
      </w:r>
      <w:r>
        <w:rPr>
          <w:rFonts w:asciiTheme="minorHAnsi" w:eastAsiaTheme="minorEastAsia" w:hAnsiTheme="minorHAnsi" w:cstheme="minorBidi"/>
          <w:noProof/>
          <w:sz w:val="22"/>
          <w:szCs w:val="22"/>
        </w:rPr>
        <w:tab/>
      </w:r>
      <w:r w:rsidRPr="008E186E">
        <w:rPr>
          <w:rStyle w:val="Hyperlink"/>
          <w:noProof/>
        </w:rPr>
        <w:t>Class Exceed Resource Capacity</w:t>
      </w:r>
      <w:r>
        <w:rPr>
          <w:noProof/>
          <w:webHidden/>
        </w:rPr>
        <w:tab/>
      </w:r>
      <w:r>
        <w:rPr>
          <w:noProof/>
          <w:webHidden/>
        </w:rPr>
        <w:fldChar w:fldCharType="begin"/>
      </w:r>
      <w:r>
        <w:rPr>
          <w:noProof/>
          <w:webHidden/>
        </w:rPr>
        <w:instrText xml:space="preserve"> PAGEREF _Toc468649844 \h </w:instrText>
      </w:r>
      <w:r>
        <w:rPr>
          <w:noProof/>
          <w:webHidden/>
        </w:rPr>
      </w:r>
      <w:r>
        <w:rPr>
          <w:noProof/>
          <w:webHidden/>
        </w:rPr>
        <w:fldChar w:fldCharType="separate"/>
      </w:r>
      <w:ins w:id="1104" w:author="Cory Casanave" w:date="2016-12-06T18:27:00Z">
        <w:r w:rsidR="00CD51EF">
          <w:rPr>
            <w:noProof/>
            <w:webHidden/>
          </w:rPr>
          <w:t>321</w:t>
        </w:r>
      </w:ins>
      <w:del w:id="1105"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403EAB08" w14:textId="43246C7F"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"_Toc468649845"</w:instrText>
      </w:r>
      <w:r w:rsidRPr="008E186E">
        <w:rPr>
          <w:rStyle w:val="Hyperlink"/>
          <w:noProof/>
        </w:rPr>
        <w:instrText xml:space="preserve"> </w:instrText>
      </w:r>
      <w:r w:rsidRPr="008E186E">
        <w:rPr>
          <w:rStyle w:val="Hyperlink"/>
          <w:noProof/>
        </w:rPr>
        <w:fldChar w:fldCharType="separate"/>
      </w:r>
      <w:r w:rsidRPr="008E186E">
        <w:rPr>
          <w:rStyle w:val="Hyperlink"/>
          <w:noProof/>
        </w:rPr>
        <w:t>9.31.7</w:t>
      </w:r>
      <w:r>
        <w:rPr>
          <w:rFonts w:asciiTheme="minorHAnsi" w:eastAsiaTheme="minorEastAsia" w:hAnsiTheme="minorHAnsi" w:cstheme="minorBidi"/>
          <w:noProof/>
          <w:sz w:val="22"/>
          <w:szCs w:val="22"/>
        </w:rPr>
        <w:tab/>
      </w:r>
      <w:r w:rsidRPr="008E186E">
        <w:rPr>
          <w:rStyle w:val="Hyperlink"/>
          <w:noProof/>
        </w:rPr>
        <w:t>Class Modify Resource</w:t>
      </w:r>
      <w:r>
        <w:rPr>
          <w:noProof/>
          <w:webHidden/>
        </w:rPr>
        <w:tab/>
      </w:r>
      <w:r>
        <w:rPr>
          <w:noProof/>
          <w:webHidden/>
        </w:rPr>
        <w:fldChar w:fldCharType="begin"/>
      </w:r>
      <w:r>
        <w:rPr>
          <w:noProof/>
          <w:webHidden/>
        </w:rPr>
        <w:instrText xml:space="preserve"> PAGEREF _Toc468649845 \h </w:instrText>
      </w:r>
      <w:r>
        <w:rPr>
          <w:noProof/>
          <w:webHidden/>
        </w:rPr>
      </w:r>
      <w:r>
        <w:rPr>
          <w:noProof/>
          <w:webHidden/>
        </w:rPr>
        <w:fldChar w:fldCharType="separate"/>
      </w:r>
      <w:ins w:id="1106" w:author="Cory Casanave" w:date="2016-12-06T18:27:00Z">
        <w:r w:rsidR="00CD51EF">
          <w:rPr>
            <w:noProof/>
            <w:webHidden/>
          </w:rPr>
          <w:t>321</w:t>
        </w:r>
      </w:ins>
      <w:del w:id="1107"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3F342514" w14:textId="62CC37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"_Toc468649846"</w:instrText>
      </w:r>
      <w:r w:rsidRPr="008E186E">
        <w:rPr>
          <w:rStyle w:val="Hyperlink"/>
          <w:noProof/>
        </w:rPr>
        <w:instrText xml:space="preserve"> </w:instrText>
      </w:r>
      <w:r w:rsidRPr="008E186E">
        <w:rPr>
          <w:rStyle w:val="Hyperlink"/>
          <w:noProof/>
        </w:rPr>
        <w:fldChar w:fldCharType="separate"/>
      </w:r>
      <w:r w:rsidRPr="008E186E">
        <w:rPr>
          <w:rStyle w:val="Hyperlink"/>
          <w:noProof/>
        </w:rPr>
        <w:t>9.31.8</w:t>
      </w:r>
      <w:r>
        <w:rPr>
          <w:rFonts w:asciiTheme="minorHAnsi" w:eastAsiaTheme="minorEastAsia" w:hAnsiTheme="minorHAnsi" w:cstheme="minorBidi"/>
          <w:noProof/>
          <w:sz w:val="22"/>
          <w:szCs w:val="22"/>
        </w:rPr>
        <w:tab/>
      </w:r>
      <w:r w:rsidRPr="008E186E">
        <w:rPr>
          <w:rStyle w:val="Hyperlink"/>
          <w:noProof/>
        </w:rPr>
        <w:t>Class Performer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_Toc468649846 \h </w:instrText>
      </w:r>
      <w:r>
        <w:rPr>
          <w:noProof/>
          <w:webHidden/>
        </w:rPr>
      </w:r>
      <w:r>
        <w:rPr>
          <w:noProof/>
          <w:webHidden/>
        </w:rPr>
        <w:fldChar w:fldCharType="separate"/>
      </w:r>
      <w:ins w:id="1108" w:author="Cory Casanave" w:date="2016-12-06T18:27:00Z">
        <w:r w:rsidR="00CD51EF">
          <w:rPr>
            <w:noProof/>
            <w:webHidden/>
          </w:rPr>
          <w:t>321</w:t>
        </w:r>
      </w:ins>
      <w:del w:id="1109"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4E7F3B91" w14:textId="58660A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"_Toc468649847"</w:instrText>
      </w:r>
      <w:r w:rsidRPr="008E186E">
        <w:rPr>
          <w:rStyle w:val="Hyperlink"/>
          <w:noProof/>
        </w:rPr>
        <w:instrText xml:space="preserve"> </w:instrText>
      </w:r>
      <w:r w:rsidRPr="008E186E">
        <w:rPr>
          <w:rStyle w:val="Hyperlink"/>
          <w:noProof/>
        </w:rPr>
        <w:fldChar w:fldCharType="separate"/>
      </w:r>
      <w:r w:rsidRPr="008E186E">
        <w:rPr>
          <w:rStyle w:val="Hyperlink"/>
          <w:noProof/>
        </w:rPr>
        <w:t>9.31.9</w:t>
      </w:r>
      <w:r>
        <w:rPr>
          <w:rFonts w:asciiTheme="minorHAnsi" w:eastAsiaTheme="minorEastAsia" w:hAnsiTheme="minorHAnsi" w:cstheme="minorBidi"/>
          <w:noProof/>
          <w:sz w:val="22"/>
          <w:szCs w:val="22"/>
        </w:rPr>
        <w:tab/>
      </w:r>
      <w:r w:rsidRPr="008E186E">
        <w:rPr>
          <w:rStyle w:val="Hyperlink"/>
          <w:noProof/>
        </w:rPr>
        <w:t>Class Resource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_Toc468649847 \h </w:instrText>
      </w:r>
      <w:r>
        <w:rPr>
          <w:noProof/>
          <w:webHidden/>
        </w:rPr>
      </w:r>
      <w:r>
        <w:rPr>
          <w:noProof/>
          <w:webHidden/>
        </w:rPr>
        <w:fldChar w:fldCharType="separate"/>
      </w:r>
      <w:ins w:id="1110" w:author="Cory Casanave" w:date="2016-12-06T18:27:00Z">
        <w:r w:rsidR="00CD51EF">
          <w:rPr>
            <w:noProof/>
            <w:webHidden/>
          </w:rPr>
          <w:t>321</w:t>
        </w:r>
      </w:ins>
      <w:del w:id="1111"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021D1893" w14:textId="698B9E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"_Toc468649848"</w:instrText>
      </w:r>
      <w:r w:rsidRPr="008E186E">
        <w:rPr>
          <w:rStyle w:val="Hyperlink"/>
          <w:noProof/>
        </w:rPr>
        <w:instrText xml:space="preserve"> </w:instrText>
      </w:r>
      <w:r w:rsidRPr="008E186E">
        <w:rPr>
          <w:rStyle w:val="Hyperlink"/>
          <w:noProof/>
        </w:rPr>
        <w:fldChar w:fldCharType="separate"/>
      </w:r>
      <w:r w:rsidRPr="008E186E">
        <w:rPr>
          <w:rStyle w:val="Hyperlink"/>
          <w:noProof/>
        </w:rPr>
        <w:t>9.31.10</w:t>
      </w:r>
      <w:r>
        <w:rPr>
          <w:rFonts w:asciiTheme="minorHAnsi" w:eastAsiaTheme="minorEastAsia" w:hAnsiTheme="minorHAnsi" w:cstheme="minorBidi"/>
          <w:noProof/>
          <w:sz w:val="22"/>
          <w:szCs w:val="22"/>
        </w:rPr>
        <w:tab/>
      </w:r>
      <w:r w:rsidRPr="008E186E">
        <w:rPr>
          <w:rStyle w:val="Hyperlink"/>
          <w:noProof/>
        </w:rPr>
        <w:t>Class Resource Actions</w:t>
      </w:r>
      <w:r>
        <w:rPr>
          <w:noProof/>
          <w:webHidden/>
        </w:rPr>
        <w:tab/>
      </w:r>
      <w:r>
        <w:rPr>
          <w:noProof/>
          <w:webHidden/>
        </w:rPr>
        <w:fldChar w:fldCharType="begin"/>
      </w:r>
      <w:r>
        <w:rPr>
          <w:noProof/>
          <w:webHidden/>
        </w:rPr>
        <w:instrText xml:space="preserve"> PAGEREF _Toc468649848 \h </w:instrText>
      </w:r>
      <w:r>
        <w:rPr>
          <w:noProof/>
          <w:webHidden/>
        </w:rPr>
      </w:r>
      <w:r>
        <w:rPr>
          <w:noProof/>
          <w:webHidden/>
        </w:rPr>
        <w:fldChar w:fldCharType="separate"/>
      </w:r>
      <w:ins w:id="1112" w:author="Cory Casanave" w:date="2016-12-06T18:27:00Z">
        <w:r w:rsidR="00CD51EF">
          <w:rPr>
            <w:noProof/>
            <w:webHidden/>
          </w:rPr>
          <w:t>322</w:t>
        </w:r>
      </w:ins>
      <w:del w:id="1113" w:author="Cory Casanave" w:date="2016-12-06T18:22:00Z">
        <w:r w:rsidR="00041B4E" w:rsidDel="00606FC4">
          <w:rPr>
            <w:noProof/>
            <w:webHidden/>
          </w:rPr>
          <w:delText>350</w:delText>
        </w:r>
      </w:del>
      <w:r>
        <w:rPr>
          <w:noProof/>
          <w:webHidden/>
        </w:rPr>
        <w:fldChar w:fldCharType="end"/>
      </w:r>
      <w:r w:rsidRPr="008E186E">
        <w:rPr>
          <w:rStyle w:val="Hyperlink"/>
          <w:noProof/>
        </w:rPr>
        <w:fldChar w:fldCharType="end"/>
      </w:r>
    </w:p>
    <w:p w14:paraId="31446C49" w14:textId="42CF95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"_Toc468649849"</w:instrText>
      </w:r>
      <w:r w:rsidRPr="008E186E">
        <w:rPr>
          <w:rStyle w:val="Hyperlink"/>
          <w:noProof/>
        </w:rPr>
        <w:instrText xml:space="preserve"> </w:instrText>
      </w:r>
      <w:r w:rsidRPr="008E186E">
        <w:rPr>
          <w:rStyle w:val="Hyperlink"/>
          <w:noProof/>
        </w:rPr>
        <w:fldChar w:fldCharType="separate"/>
      </w:r>
      <w:r w:rsidRPr="008E186E">
        <w:rPr>
          <w:rStyle w:val="Hyperlink"/>
          <w:noProof/>
        </w:rPr>
        <w:t>9.31.11</w:t>
      </w:r>
      <w:r>
        <w:rPr>
          <w:rFonts w:asciiTheme="minorHAnsi" w:eastAsiaTheme="minorEastAsia" w:hAnsiTheme="minorHAnsi" w:cstheme="minorBidi"/>
          <w:noProof/>
          <w:sz w:val="22"/>
          <w:szCs w:val="22"/>
        </w:rPr>
        <w:tab/>
      </w:r>
      <w:r w:rsidRPr="008E186E">
        <w:rPr>
          <w:rStyle w:val="Hyperlink"/>
          <w:noProof/>
        </w:rPr>
        <w:t>Association Class Resource Dependency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_Toc468649849 \h </w:instrText>
      </w:r>
      <w:r>
        <w:rPr>
          <w:noProof/>
          <w:webHidden/>
        </w:rPr>
      </w:r>
      <w:r>
        <w:rPr>
          <w:noProof/>
          <w:webHidden/>
        </w:rPr>
        <w:fldChar w:fldCharType="separate"/>
      </w:r>
      <w:ins w:id="1114" w:author="Cory Casanave" w:date="2016-12-06T18:27:00Z">
        <w:r w:rsidR="00CD51EF">
          <w:rPr>
            <w:noProof/>
            <w:webHidden/>
          </w:rPr>
          <w:t>323</w:t>
        </w:r>
      </w:ins>
      <w:del w:id="1115" w:author="Cory Casanave" w:date="2016-12-06T18:22:00Z">
        <w:r w:rsidR="00041B4E" w:rsidDel="00606FC4">
          <w:rPr>
            <w:noProof/>
            <w:webHidden/>
          </w:rPr>
          <w:delText>351</w:delText>
        </w:r>
      </w:del>
      <w:r>
        <w:rPr>
          <w:noProof/>
          <w:webHidden/>
        </w:rPr>
        <w:fldChar w:fldCharType="end"/>
      </w:r>
      <w:r w:rsidRPr="008E186E">
        <w:rPr>
          <w:rStyle w:val="Hyperlink"/>
          <w:noProof/>
        </w:rPr>
        <w:fldChar w:fldCharType="end"/>
      </w:r>
    </w:p>
    <w:p w14:paraId="28FAFECB" w14:textId="05B558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"_Toc468649850"</w:instrText>
      </w:r>
      <w:r w:rsidRPr="008E186E">
        <w:rPr>
          <w:rStyle w:val="Hyperlink"/>
          <w:noProof/>
        </w:rPr>
        <w:instrText xml:space="preserve"> </w:instrText>
      </w:r>
      <w:r w:rsidRPr="008E186E">
        <w:rPr>
          <w:rStyle w:val="Hyperlink"/>
          <w:noProof/>
        </w:rPr>
        <w:fldChar w:fldCharType="separate"/>
      </w:r>
      <w:r w:rsidRPr="008E186E">
        <w:rPr>
          <w:rStyle w:val="Hyperlink"/>
          <w:noProof/>
        </w:rPr>
        <w:t>9.31.12</w:t>
      </w:r>
      <w:r>
        <w:rPr>
          <w:rFonts w:asciiTheme="minorHAnsi" w:eastAsiaTheme="minorEastAsia" w:hAnsiTheme="minorHAnsi" w:cstheme="minorBidi"/>
          <w:noProof/>
          <w:sz w:val="22"/>
          <w:szCs w:val="22"/>
        </w:rPr>
        <w:tab/>
      </w:r>
      <w:r w:rsidRPr="008E186E">
        <w:rPr>
          <w:rStyle w:val="Hyperlink"/>
          <w:noProof/>
        </w:rPr>
        <w:t>Class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_Toc468649850 \h </w:instrText>
      </w:r>
      <w:r>
        <w:rPr>
          <w:noProof/>
          <w:webHidden/>
        </w:rPr>
      </w:r>
      <w:r>
        <w:rPr>
          <w:noProof/>
          <w:webHidden/>
        </w:rPr>
        <w:fldChar w:fldCharType="separate"/>
      </w:r>
      <w:ins w:id="1116" w:author="Cory Casanave" w:date="2016-12-06T18:27:00Z">
        <w:r w:rsidR="00CD51EF">
          <w:rPr>
            <w:noProof/>
            <w:webHidden/>
          </w:rPr>
          <w:t>323</w:t>
        </w:r>
      </w:ins>
      <w:del w:id="1117" w:author="Cory Casanave" w:date="2016-12-06T18:22:00Z">
        <w:r w:rsidR="00041B4E" w:rsidDel="00606FC4">
          <w:rPr>
            <w:noProof/>
            <w:webHidden/>
          </w:rPr>
          <w:delText>351</w:delText>
        </w:r>
      </w:del>
      <w:r>
        <w:rPr>
          <w:noProof/>
          <w:webHidden/>
        </w:rPr>
        <w:fldChar w:fldCharType="end"/>
      </w:r>
      <w:r w:rsidRPr="008E186E">
        <w:rPr>
          <w:rStyle w:val="Hyperlink"/>
          <w:noProof/>
        </w:rPr>
        <w:fldChar w:fldCharType="end"/>
      </w:r>
    </w:p>
    <w:p w14:paraId="400D8D29" w14:textId="0E8BE33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"_Toc468649851"</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Threat-risk-conceptual-model::Generic Concept Library::Situations</w:t>
      </w:r>
      <w:r>
        <w:rPr>
          <w:noProof/>
          <w:webHidden/>
        </w:rPr>
        <w:tab/>
      </w:r>
      <w:r>
        <w:rPr>
          <w:noProof/>
          <w:webHidden/>
        </w:rPr>
        <w:fldChar w:fldCharType="begin"/>
      </w:r>
      <w:r>
        <w:rPr>
          <w:noProof/>
          <w:webHidden/>
        </w:rPr>
        <w:instrText xml:space="preserve"> PAGEREF _Toc468649851 \h </w:instrText>
      </w:r>
      <w:r>
        <w:rPr>
          <w:noProof/>
          <w:webHidden/>
        </w:rPr>
      </w:r>
      <w:r>
        <w:rPr>
          <w:noProof/>
          <w:webHidden/>
        </w:rPr>
        <w:fldChar w:fldCharType="separate"/>
      </w:r>
      <w:ins w:id="1118" w:author="Cory Casanave" w:date="2016-12-06T18:27:00Z">
        <w:r w:rsidR="00CD51EF">
          <w:rPr>
            <w:noProof/>
            <w:webHidden/>
          </w:rPr>
          <w:t>325</w:t>
        </w:r>
      </w:ins>
      <w:del w:id="1119" w:author="Cory Casanave" w:date="2016-12-06T18:22:00Z">
        <w:r w:rsidR="00041B4E" w:rsidDel="00606FC4">
          <w:rPr>
            <w:noProof/>
            <w:webHidden/>
          </w:rPr>
          <w:delText>353</w:delText>
        </w:r>
      </w:del>
      <w:r>
        <w:rPr>
          <w:noProof/>
          <w:webHidden/>
        </w:rPr>
        <w:fldChar w:fldCharType="end"/>
      </w:r>
      <w:r w:rsidRPr="008E186E">
        <w:rPr>
          <w:rStyle w:val="Hyperlink"/>
          <w:noProof/>
        </w:rPr>
        <w:fldChar w:fldCharType="end"/>
      </w:r>
    </w:p>
    <w:p w14:paraId="62ED2872" w14:textId="160171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"_Toc468649852"</w:instrText>
      </w:r>
      <w:r w:rsidRPr="008E186E">
        <w:rPr>
          <w:rStyle w:val="Hyperlink"/>
          <w:noProof/>
        </w:rPr>
        <w:instrText xml:space="preserve"> </w:instrText>
      </w:r>
      <w:r w:rsidRPr="008E186E">
        <w:rPr>
          <w:rStyle w:val="Hyperlink"/>
          <w:noProof/>
        </w:rPr>
        <w:fldChar w:fldCharType="separate"/>
      </w:r>
      <w:r w:rsidRPr="008E186E">
        <w:rPr>
          <w:rStyle w:val="Hyperlink"/>
          <w:noProof/>
        </w:rPr>
        <w:t>9.32.1</w:t>
      </w:r>
      <w:r>
        <w:rPr>
          <w:rFonts w:asciiTheme="minorHAnsi" w:eastAsiaTheme="minorEastAsia" w:hAnsiTheme="minorHAnsi" w:cstheme="minorBidi"/>
          <w:noProof/>
          <w:sz w:val="22"/>
          <w:szCs w:val="22"/>
        </w:rPr>
        <w:tab/>
      </w:r>
      <w:r w:rsidRPr="008E186E">
        <w:rPr>
          <w:rStyle w:val="Hyperlink"/>
          <w:noProof/>
        </w:rPr>
        <w:t>Diagram: Situation</w:t>
      </w:r>
      <w:r>
        <w:rPr>
          <w:noProof/>
          <w:webHidden/>
        </w:rPr>
        <w:tab/>
      </w:r>
      <w:r>
        <w:rPr>
          <w:noProof/>
          <w:webHidden/>
        </w:rPr>
        <w:fldChar w:fldCharType="begin"/>
      </w:r>
      <w:r>
        <w:rPr>
          <w:noProof/>
          <w:webHidden/>
        </w:rPr>
        <w:instrText xml:space="preserve"> PAGEREF _Toc468649852 \h </w:instrText>
      </w:r>
      <w:r>
        <w:rPr>
          <w:noProof/>
          <w:webHidden/>
        </w:rPr>
      </w:r>
      <w:r>
        <w:rPr>
          <w:noProof/>
          <w:webHidden/>
        </w:rPr>
        <w:fldChar w:fldCharType="separate"/>
      </w:r>
      <w:ins w:id="1120" w:author="Cory Casanave" w:date="2016-12-06T18:27:00Z">
        <w:r w:rsidR="00CD51EF">
          <w:rPr>
            <w:noProof/>
            <w:webHidden/>
          </w:rPr>
          <w:t>326</w:t>
        </w:r>
      </w:ins>
      <w:del w:id="1121" w:author="Cory Casanave" w:date="2016-12-06T18:22:00Z">
        <w:r w:rsidR="00041B4E" w:rsidDel="00606FC4">
          <w:rPr>
            <w:noProof/>
            <w:webHidden/>
          </w:rPr>
          <w:delText>354</w:delText>
        </w:r>
      </w:del>
      <w:r>
        <w:rPr>
          <w:noProof/>
          <w:webHidden/>
        </w:rPr>
        <w:fldChar w:fldCharType="end"/>
      </w:r>
      <w:r w:rsidRPr="008E186E">
        <w:rPr>
          <w:rStyle w:val="Hyperlink"/>
          <w:noProof/>
        </w:rPr>
        <w:fldChar w:fldCharType="end"/>
      </w:r>
    </w:p>
    <w:p w14:paraId="3F35935A" w14:textId="5290B0F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"_Toc468649853"</w:instrText>
      </w:r>
      <w:r w:rsidRPr="008E186E">
        <w:rPr>
          <w:rStyle w:val="Hyperlink"/>
          <w:noProof/>
        </w:rPr>
        <w:instrText xml:space="preserve"> </w:instrText>
      </w:r>
      <w:r w:rsidRPr="008E186E">
        <w:rPr>
          <w:rStyle w:val="Hyperlink"/>
          <w:noProof/>
        </w:rPr>
        <w:fldChar w:fldCharType="separate"/>
      </w:r>
      <w:r w:rsidRPr="008E186E">
        <w:rPr>
          <w:rStyle w:val="Hyperlink"/>
          <w:noProof/>
        </w:rPr>
        <w:t>9.32.2</w:t>
      </w:r>
      <w:r>
        <w:rPr>
          <w:rFonts w:asciiTheme="minorHAnsi" w:eastAsiaTheme="minorEastAsia" w:hAnsiTheme="minorHAnsi" w:cstheme="minorBidi"/>
          <w:noProof/>
          <w:sz w:val="22"/>
          <w:szCs w:val="22"/>
        </w:rPr>
        <w:tab/>
      </w:r>
      <w:r w:rsidRPr="008E186E">
        <w:rPr>
          <w:rStyle w:val="Hyperlink"/>
          <w:noProof/>
        </w:rPr>
        <w:t>Diagram: Situation Timeframes</w:t>
      </w:r>
      <w:r>
        <w:rPr>
          <w:noProof/>
          <w:webHidden/>
        </w:rPr>
        <w:tab/>
      </w:r>
      <w:r>
        <w:rPr>
          <w:noProof/>
          <w:webHidden/>
        </w:rPr>
        <w:fldChar w:fldCharType="begin"/>
      </w:r>
      <w:r>
        <w:rPr>
          <w:noProof/>
          <w:webHidden/>
        </w:rPr>
        <w:instrText xml:space="preserve"> PAGEREF _Toc468649853 \h </w:instrText>
      </w:r>
      <w:r>
        <w:rPr>
          <w:noProof/>
          <w:webHidden/>
        </w:rPr>
      </w:r>
      <w:r>
        <w:rPr>
          <w:noProof/>
          <w:webHidden/>
        </w:rPr>
        <w:fldChar w:fldCharType="separate"/>
      </w:r>
      <w:ins w:id="1122" w:author="Cory Casanave" w:date="2016-12-06T18:27:00Z">
        <w:r w:rsidR="00CD51EF">
          <w:rPr>
            <w:noProof/>
            <w:webHidden/>
          </w:rPr>
          <w:t>327</w:t>
        </w:r>
      </w:ins>
      <w:del w:id="1123"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0562B9CB" w14:textId="709F96F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"_Toc468649854"</w:instrText>
      </w:r>
      <w:r w:rsidRPr="008E186E">
        <w:rPr>
          <w:rStyle w:val="Hyperlink"/>
          <w:noProof/>
        </w:rPr>
        <w:instrText xml:space="preserve"> </w:instrText>
      </w:r>
      <w:r w:rsidRPr="008E186E">
        <w:rPr>
          <w:rStyle w:val="Hyperlink"/>
          <w:noProof/>
        </w:rPr>
        <w:fldChar w:fldCharType="separate"/>
      </w:r>
      <w:r w:rsidRPr="008E186E">
        <w:rPr>
          <w:rStyle w:val="Hyperlink"/>
          <w:noProof/>
        </w:rPr>
        <w:t>9.32.3</w:t>
      </w:r>
      <w:r>
        <w:rPr>
          <w:rFonts w:asciiTheme="minorHAnsi" w:eastAsiaTheme="minorEastAsia" w:hAnsiTheme="minorHAnsi" w:cstheme="minorBidi"/>
          <w:noProof/>
          <w:sz w:val="22"/>
          <w:szCs w:val="22"/>
        </w:rPr>
        <w:tab/>
      </w:r>
      <w:r w:rsidRPr="008E186E">
        <w:rPr>
          <w:rStyle w:val="Hyperlink"/>
          <w:noProof/>
        </w:rPr>
        <w:t>Class Actual State</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_Toc468649854 \h </w:instrText>
      </w:r>
      <w:r>
        <w:rPr>
          <w:noProof/>
          <w:webHidden/>
        </w:rPr>
      </w:r>
      <w:r>
        <w:rPr>
          <w:noProof/>
          <w:webHidden/>
        </w:rPr>
        <w:fldChar w:fldCharType="separate"/>
      </w:r>
      <w:ins w:id="1124" w:author="Cory Casanave" w:date="2016-12-06T18:27:00Z">
        <w:r w:rsidR="00CD51EF">
          <w:rPr>
            <w:noProof/>
            <w:webHidden/>
          </w:rPr>
          <w:t>327</w:t>
        </w:r>
      </w:ins>
      <w:del w:id="1125"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377E48E9" w14:textId="7B74C17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"_Toc468649855"</w:instrText>
      </w:r>
      <w:r w:rsidRPr="008E186E">
        <w:rPr>
          <w:rStyle w:val="Hyperlink"/>
          <w:noProof/>
        </w:rPr>
        <w:instrText xml:space="preserve"> </w:instrText>
      </w:r>
      <w:r w:rsidRPr="008E186E">
        <w:rPr>
          <w:rStyle w:val="Hyperlink"/>
          <w:noProof/>
        </w:rPr>
        <w:fldChar w:fldCharType="separate"/>
      </w:r>
      <w:r w:rsidRPr="008E186E">
        <w:rPr>
          <w:rStyle w:val="Hyperlink"/>
          <w:noProof/>
        </w:rPr>
        <w:t>9.32.4</w:t>
      </w:r>
      <w:r>
        <w:rPr>
          <w:rFonts w:asciiTheme="minorHAnsi" w:eastAsiaTheme="minorEastAsia" w:hAnsiTheme="minorHAnsi" w:cstheme="minorBidi"/>
          <w:noProof/>
          <w:sz w:val="22"/>
          <w:szCs w:val="22"/>
        </w:rPr>
        <w:tab/>
      </w:r>
      <w:r w:rsidRPr="008E186E">
        <w:rPr>
          <w:rStyle w:val="Hyperlink"/>
          <w:noProof/>
        </w:rPr>
        <w:t>Association Class Cause and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_Toc468649855 \h </w:instrText>
      </w:r>
      <w:r>
        <w:rPr>
          <w:noProof/>
          <w:webHidden/>
        </w:rPr>
      </w:r>
      <w:r>
        <w:rPr>
          <w:noProof/>
          <w:webHidden/>
        </w:rPr>
        <w:fldChar w:fldCharType="separate"/>
      </w:r>
      <w:ins w:id="1126" w:author="Cory Casanave" w:date="2016-12-06T18:27:00Z">
        <w:r w:rsidR="00CD51EF">
          <w:rPr>
            <w:noProof/>
            <w:webHidden/>
          </w:rPr>
          <w:t>327</w:t>
        </w:r>
      </w:ins>
      <w:del w:id="1127"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02BFD3E9" w14:textId="08B832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"_Toc468649856"</w:instrText>
      </w:r>
      <w:r w:rsidRPr="008E186E">
        <w:rPr>
          <w:rStyle w:val="Hyperlink"/>
          <w:noProof/>
        </w:rPr>
        <w:instrText xml:space="preserve"> </w:instrText>
      </w:r>
      <w:r w:rsidRPr="008E186E">
        <w:rPr>
          <w:rStyle w:val="Hyperlink"/>
          <w:noProof/>
        </w:rPr>
        <w:fldChar w:fldCharType="separate"/>
      </w:r>
      <w:r w:rsidRPr="008E186E">
        <w:rPr>
          <w:rStyle w:val="Hyperlink"/>
          <w:noProof/>
        </w:rPr>
        <w:t>9.32.5</w:t>
      </w:r>
      <w:r>
        <w:rPr>
          <w:rFonts w:asciiTheme="minorHAnsi" w:eastAsiaTheme="minorEastAsia" w:hAnsiTheme="minorHAnsi" w:cstheme="minorBidi"/>
          <w:noProof/>
          <w:sz w:val="22"/>
          <w:szCs w:val="22"/>
        </w:rPr>
        <w:tab/>
      </w:r>
      <w:r w:rsidRPr="008E186E">
        <w:rPr>
          <w:rStyle w:val="Hyperlink"/>
          <w:noProof/>
        </w:rPr>
        <w:t>Class Current Situation</w:t>
      </w:r>
      <w:r>
        <w:rPr>
          <w:noProof/>
          <w:webHidden/>
        </w:rPr>
        <w:tab/>
      </w:r>
      <w:r>
        <w:rPr>
          <w:noProof/>
          <w:webHidden/>
        </w:rPr>
        <w:fldChar w:fldCharType="begin"/>
      </w:r>
      <w:r>
        <w:rPr>
          <w:noProof/>
          <w:webHidden/>
        </w:rPr>
        <w:instrText xml:space="preserve"> PAGEREF _Toc468649856 \h </w:instrText>
      </w:r>
      <w:r>
        <w:rPr>
          <w:noProof/>
          <w:webHidden/>
        </w:rPr>
      </w:r>
      <w:r>
        <w:rPr>
          <w:noProof/>
          <w:webHidden/>
        </w:rPr>
        <w:fldChar w:fldCharType="separate"/>
      </w:r>
      <w:ins w:id="1128" w:author="Cory Casanave" w:date="2016-12-06T18:27:00Z">
        <w:r w:rsidR="00CD51EF">
          <w:rPr>
            <w:noProof/>
            <w:webHidden/>
          </w:rPr>
          <w:t>328</w:t>
        </w:r>
      </w:ins>
      <w:del w:id="1129" w:author="Cory Casanave" w:date="2016-12-06T18:22:00Z">
        <w:r w:rsidR="00041B4E" w:rsidDel="00606FC4">
          <w:rPr>
            <w:noProof/>
            <w:webHidden/>
          </w:rPr>
          <w:delText>356</w:delText>
        </w:r>
      </w:del>
      <w:r>
        <w:rPr>
          <w:noProof/>
          <w:webHidden/>
        </w:rPr>
        <w:fldChar w:fldCharType="end"/>
      </w:r>
      <w:r w:rsidRPr="008E186E">
        <w:rPr>
          <w:rStyle w:val="Hyperlink"/>
          <w:noProof/>
        </w:rPr>
        <w:fldChar w:fldCharType="end"/>
      </w:r>
    </w:p>
    <w:p w14:paraId="14314D24" w14:textId="5290773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"_Toc468649857"</w:instrText>
      </w:r>
      <w:r w:rsidRPr="008E186E">
        <w:rPr>
          <w:rStyle w:val="Hyperlink"/>
          <w:noProof/>
        </w:rPr>
        <w:instrText xml:space="preserve"> </w:instrText>
      </w:r>
      <w:r w:rsidRPr="008E186E">
        <w:rPr>
          <w:rStyle w:val="Hyperlink"/>
          <w:noProof/>
        </w:rPr>
        <w:fldChar w:fldCharType="separate"/>
      </w:r>
      <w:r w:rsidRPr="008E186E">
        <w:rPr>
          <w:rStyle w:val="Hyperlink"/>
          <w:noProof/>
        </w:rPr>
        <w:t>9.32.6</w:t>
      </w:r>
      <w:r>
        <w:rPr>
          <w:rFonts w:asciiTheme="minorHAnsi" w:eastAsiaTheme="minorEastAsia" w:hAnsiTheme="minorHAnsi" w:cstheme="minorBidi"/>
          <w:noProof/>
          <w:sz w:val="22"/>
          <w:szCs w:val="22"/>
        </w:rPr>
        <w:tab/>
      </w:r>
      <w:r w:rsidRPr="008E186E">
        <w:rPr>
          <w:rStyle w:val="Hyperlink"/>
          <w:noProof/>
        </w:rPr>
        <w:t>Association Class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_Toc468649857 \h </w:instrText>
      </w:r>
      <w:r>
        <w:rPr>
          <w:noProof/>
          <w:webHidden/>
        </w:rPr>
      </w:r>
      <w:r>
        <w:rPr>
          <w:noProof/>
          <w:webHidden/>
        </w:rPr>
        <w:fldChar w:fldCharType="separate"/>
      </w:r>
      <w:ins w:id="1130" w:author="Cory Casanave" w:date="2016-12-06T18:27:00Z">
        <w:r w:rsidR="00CD51EF">
          <w:rPr>
            <w:noProof/>
            <w:webHidden/>
          </w:rPr>
          <w:t>329</w:t>
        </w:r>
      </w:ins>
      <w:del w:id="1131" w:author="Cory Casanave" w:date="2016-12-06T18:22:00Z">
        <w:r w:rsidR="00041B4E" w:rsidDel="00606FC4">
          <w:rPr>
            <w:noProof/>
            <w:webHidden/>
          </w:rPr>
          <w:delText>357</w:delText>
        </w:r>
      </w:del>
      <w:r>
        <w:rPr>
          <w:noProof/>
          <w:webHidden/>
        </w:rPr>
        <w:fldChar w:fldCharType="end"/>
      </w:r>
      <w:r w:rsidRPr="008E186E">
        <w:rPr>
          <w:rStyle w:val="Hyperlink"/>
          <w:noProof/>
        </w:rPr>
        <w:fldChar w:fldCharType="end"/>
      </w:r>
    </w:p>
    <w:p w14:paraId="42691A19" w14:textId="36AA6E8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"_Toc468649858"</w:instrText>
      </w:r>
      <w:r w:rsidRPr="008E186E">
        <w:rPr>
          <w:rStyle w:val="Hyperlink"/>
          <w:noProof/>
        </w:rPr>
        <w:instrText xml:space="preserve"> </w:instrText>
      </w:r>
      <w:r w:rsidRPr="008E186E">
        <w:rPr>
          <w:rStyle w:val="Hyperlink"/>
          <w:noProof/>
        </w:rPr>
        <w:fldChar w:fldCharType="separate"/>
      </w:r>
      <w:r w:rsidRPr="008E186E">
        <w:rPr>
          <w:rStyle w:val="Hyperlink"/>
          <w:noProof/>
        </w:rPr>
        <w:t>9.32.7</w:t>
      </w:r>
      <w:r>
        <w:rPr>
          <w:rFonts w:asciiTheme="minorHAnsi" w:eastAsiaTheme="minorEastAsia" w:hAnsiTheme="minorHAnsi" w:cstheme="minorBidi"/>
          <w:noProof/>
          <w:sz w:val="22"/>
          <w:szCs w:val="22"/>
        </w:rPr>
        <w:tab/>
      </w:r>
      <w:r w:rsidRPr="008E186E">
        <w:rPr>
          <w:rStyle w:val="Hyperlink"/>
          <w:noProof/>
        </w:rPr>
        <w:t>Association Class Involvement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_Toc468649858 \h </w:instrText>
      </w:r>
      <w:r>
        <w:rPr>
          <w:noProof/>
          <w:webHidden/>
        </w:rPr>
      </w:r>
      <w:r>
        <w:rPr>
          <w:noProof/>
          <w:webHidden/>
        </w:rPr>
        <w:fldChar w:fldCharType="separate"/>
      </w:r>
      <w:ins w:id="1132" w:author="Cory Casanave" w:date="2016-12-06T18:27:00Z">
        <w:r w:rsidR="00CD51EF">
          <w:rPr>
            <w:noProof/>
            <w:webHidden/>
          </w:rPr>
          <w:t>329</w:t>
        </w:r>
      </w:ins>
      <w:del w:id="1133" w:author="Cory Casanave" w:date="2016-12-06T18:22:00Z">
        <w:r w:rsidR="00041B4E" w:rsidDel="00606FC4">
          <w:rPr>
            <w:noProof/>
            <w:webHidden/>
          </w:rPr>
          <w:delText>357</w:delText>
        </w:r>
      </w:del>
      <w:r>
        <w:rPr>
          <w:noProof/>
          <w:webHidden/>
        </w:rPr>
        <w:fldChar w:fldCharType="end"/>
      </w:r>
      <w:r w:rsidRPr="008E186E">
        <w:rPr>
          <w:rStyle w:val="Hyperlink"/>
          <w:noProof/>
        </w:rPr>
        <w:fldChar w:fldCharType="end"/>
      </w:r>
    </w:p>
    <w:p w14:paraId="551B0E84" w14:textId="6C85F9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"_Toc468649859"</w:instrText>
      </w:r>
      <w:r w:rsidRPr="008E186E">
        <w:rPr>
          <w:rStyle w:val="Hyperlink"/>
          <w:noProof/>
        </w:rPr>
        <w:instrText xml:space="preserve"> </w:instrText>
      </w:r>
      <w:r w:rsidRPr="008E186E">
        <w:rPr>
          <w:rStyle w:val="Hyperlink"/>
          <w:noProof/>
        </w:rPr>
        <w:fldChar w:fldCharType="separate"/>
      </w:r>
      <w:r w:rsidRPr="008E186E">
        <w:rPr>
          <w:rStyle w:val="Hyperlink"/>
          <w:noProof/>
        </w:rPr>
        <w:t>9.32.8</w:t>
      </w:r>
      <w:r>
        <w:rPr>
          <w:rFonts w:asciiTheme="minorHAnsi" w:eastAsiaTheme="minorEastAsia" w:hAnsiTheme="minorHAnsi" w:cstheme="minorBidi"/>
          <w:noProof/>
          <w:sz w:val="22"/>
          <w:szCs w:val="22"/>
        </w:rPr>
        <w:tab/>
      </w:r>
      <w:r w:rsidRPr="008E186E">
        <w:rPr>
          <w:rStyle w:val="Hyperlink"/>
          <w:noProof/>
        </w:rPr>
        <w:t>Association Class Negation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_Toc468649859 \h </w:instrText>
      </w:r>
      <w:r>
        <w:rPr>
          <w:noProof/>
          <w:webHidden/>
        </w:rPr>
      </w:r>
      <w:r>
        <w:rPr>
          <w:noProof/>
          <w:webHidden/>
        </w:rPr>
        <w:fldChar w:fldCharType="separate"/>
      </w:r>
      <w:ins w:id="1134" w:author="Cory Casanave" w:date="2016-12-06T18:27:00Z">
        <w:r w:rsidR="00CD51EF">
          <w:rPr>
            <w:noProof/>
            <w:webHidden/>
          </w:rPr>
          <w:t>330</w:t>
        </w:r>
      </w:ins>
      <w:del w:id="1135" w:author="Cory Casanave" w:date="2016-12-06T18:22:00Z">
        <w:r w:rsidR="00041B4E" w:rsidDel="00606FC4">
          <w:rPr>
            <w:noProof/>
            <w:webHidden/>
          </w:rPr>
          <w:delText>358</w:delText>
        </w:r>
      </w:del>
      <w:r>
        <w:rPr>
          <w:noProof/>
          <w:webHidden/>
        </w:rPr>
        <w:fldChar w:fldCharType="end"/>
      </w:r>
      <w:r w:rsidRPr="008E186E">
        <w:rPr>
          <w:rStyle w:val="Hyperlink"/>
          <w:noProof/>
        </w:rPr>
        <w:fldChar w:fldCharType="end"/>
      </w:r>
    </w:p>
    <w:p w14:paraId="0A08CB34" w14:textId="44A8BA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"_Toc468649860"</w:instrText>
      </w:r>
      <w:r w:rsidRPr="008E186E">
        <w:rPr>
          <w:rStyle w:val="Hyperlink"/>
          <w:noProof/>
        </w:rPr>
        <w:instrText xml:space="preserve"> </w:instrText>
      </w:r>
      <w:r w:rsidRPr="008E186E">
        <w:rPr>
          <w:rStyle w:val="Hyperlink"/>
          <w:noProof/>
        </w:rPr>
        <w:fldChar w:fldCharType="separate"/>
      </w:r>
      <w:r w:rsidRPr="008E186E">
        <w:rPr>
          <w:rStyle w:val="Hyperlink"/>
          <w:noProof/>
        </w:rPr>
        <w:t>9.32.9</w:t>
      </w:r>
      <w:r>
        <w:rPr>
          <w:rFonts w:asciiTheme="minorHAnsi" w:eastAsiaTheme="minorEastAsia" w:hAnsiTheme="minorHAnsi" w:cstheme="minorBidi"/>
          <w:noProof/>
          <w:sz w:val="22"/>
          <w:szCs w:val="22"/>
        </w:rPr>
        <w:tab/>
      </w:r>
      <w:r w:rsidRPr="008E186E">
        <w:rPr>
          <w:rStyle w:val="Hyperlink"/>
          <w:noProof/>
        </w:rPr>
        <w:t>Class Past Situation</w:t>
      </w:r>
      <w:r>
        <w:rPr>
          <w:noProof/>
          <w:webHidden/>
        </w:rPr>
        <w:tab/>
      </w:r>
      <w:r>
        <w:rPr>
          <w:noProof/>
          <w:webHidden/>
        </w:rPr>
        <w:fldChar w:fldCharType="begin"/>
      </w:r>
      <w:r>
        <w:rPr>
          <w:noProof/>
          <w:webHidden/>
        </w:rPr>
        <w:instrText xml:space="preserve"> PAGEREF _Toc468649860 \h </w:instrText>
      </w:r>
      <w:r>
        <w:rPr>
          <w:noProof/>
          <w:webHidden/>
        </w:rPr>
      </w:r>
      <w:r>
        <w:rPr>
          <w:noProof/>
          <w:webHidden/>
        </w:rPr>
        <w:fldChar w:fldCharType="separate"/>
      </w:r>
      <w:ins w:id="1136" w:author="Cory Casanave" w:date="2016-12-06T18:27:00Z">
        <w:r w:rsidR="00CD51EF">
          <w:rPr>
            <w:noProof/>
            <w:webHidden/>
          </w:rPr>
          <w:t>331</w:t>
        </w:r>
      </w:ins>
      <w:del w:id="1137" w:author="Cory Casanave" w:date="2016-12-06T18:22:00Z">
        <w:r w:rsidR="00041B4E" w:rsidDel="00606FC4">
          <w:rPr>
            <w:noProof/>
            <w:webHidden/>
          </w:rPr>
          <w:delText>359</w:delText>
        </w:r>
      </w:del>
      <w:r>
        <w:rPr>
          <w:noProof/>
          <w:webHidden/>
        </w:rPr>
        <w:fldChar w:fldCharType="end"/>
      </w:r>
      <w:r w:rsidRPr="008E186E">
        <w:rPr>
          <w:rStyle w:val="Hyperlink"/>
          <w:noProof/>
        </w:rPr>
        <w:fldChar w:fldCharType="end"/>
      </w:r>
    </w:p>
    <w:p w14:paraId="0E6836ED" w14:textId="4CBB0A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"_Toc468649861"</w:instrText>
      </w:r>
      <w:r w:rsidRPr="008E186E">
        <w:rPr>
          <w:rStyle w:val="Hyperlink"/>
          <w:noProof/>
        </w:rPr>
        <w:instrText xml:space="preserve"> </w:instrText>
      </w:r>
      <w:r w:rsidRPr="008E186E">
        <w:rPr>
          <w:rStyle w:val="Hyperlink"/>
          <w:noProof/>
        </w:rPr>
        <w:fldChar w:fldCharType="separate"/>
      </w:r>
      <w:r w:rsidRPr="008E186E">
        <w:rPr>
          <w:rStyle w:val="Hyperlink"/>
          <w:noProof/>
        </w:rPr>
        <w:t>9.32.10</w:t>
      </w:r>
      <w:r>
        <w:rPr>
          <w:rFonts w:asciiTheme="minorHAnsi" w:eastAsiaTheme="minorEastAsia" w:hAnsiTheme="minorHAnsi" w:cstheme="minorBidi"/>
          <w:noProof/>
          <w:sz w:val="22"/>
          <w:szCs w:val="22"/>
        </w:rPr>
        <w:tab/>
      </w:r>
      <w:r w:rsidRPr="008E186E">
        <w:rPr>
          <w:rStyle w:val="Hyperlink"/>
          <w:noProof/>
        </w:rPr>
        <w:t>Class Potential Situation</w:t>
      </w:r>
      <w:r>
        <w:rPr>
          <w:noProof/>
          <w:webHidden/>
        </w:rPr>
        <w:tab/>
      </w:r>
      <w:r>
        <w:rPr>
          <w:noProof/>
          <w:webHidden/>
        </w:rPr>
        <w:fldChar w:fldCharType="begin"/>
      </w:r>
      <w:r>
        <w:rPr>
          <w:noProof/>
          <w:webHidden/>
        </w:rPr>
        <w:instrText xml:space="preserve"> PAGEREF _Toc468649861 \h </w:instrText>
      </w:r>
      <w:r>
        <w:rPr>
          <w:noProof/>
          <w:webHidden/>
        </w:rPr>
      </w:r>
      <w:r>
        <w:rPr>
          <w:noProof/>
          <w:webHidden/>
        </w:rPr>
        <w:fldChar w:fldCharType="separate"/>
      </w:r>
      <w:ins w:id="1138" w:author="Cory Casanave" w:date="2016-12-06T18:27:00Z">
        <w:r w:rsidR="00CD51EF">
          <w:rPr>
            <w:noProof/>
            <w:webHidden/>
          </w:rPr>
          <w:t>332</w:t>
        </w:r>
      </w:ins>
      <w:del w:id="1139" w:author="Cory Casanave" w:date="2016-12-06T18:22:00Z">
        <w:r w:rsidR="00041B4E" w:rsidDel="00606FC4">
          <w:rPr>
            <w:noProof/>
            <w:webHidden/>
          </w:rPr>
          <w:delText>360</w:delText>
        </w:r>
      </w:del>
      <w:r>
        <w:rPr>
          <w:noProof/>
          <w:webHidden/>
        </w:rPr>
        <w:fldChar w:fldCharType="end"/>
      </w:r>
      <w:r w:rsidRPr="008E186E">
        <w:rPr>
          <w:rStyle w:val="Hyperlink"/>
          <w:noProof/>
        </w:rPr>
        <w:fldChar w:fldCharType="end"/>
      </w:r>
    </w:p>
    <w:p w14:paraId="4F0FDBF1" w14:textId="7166C75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"_Toc468649862"</w:instrText>
      </w:r>
      <w:r w:rsidRPr="008E186E">
        <w:rPr>
          <w:rStyle w:val="Hyperlink"/>
          <w:noProof/>
        </w:rPr>
        <w:instrText xml:space="preserve"> </w:instrText>
      </w:r>
      <w:r w:rsidRPr="008E186E">
        <w:rPr>
          <w:rStyle w:val="Hyperlink"/>
          <w:noProof/>
        </w:rPr>
        <w:fldChar w:fldCharType="separate"/>
      </w:r>
      <w:r w:rsidRPr="008E186E">
        <w:rPr>
          <w:rStyle w:val="Hyperlink"/>
          <w:noProof/>
        </w:rPr>
        <w:t>9.32.11</w:t>
      </w:r>
      <w:r>
        <w:rPr>
          <w:rFonts w:asciiTheme="minorHAnsi" w:eastAsiaTheme="minorEastAsia" w:hAnsiTheme="minorHAnsi" w:cstheme="minorBidi"/>
          <w:noProof/>
          <w:sz w:val="22"/>
          <w:szCs w:val="22"/>
        </w:rPr>
        <w:tab/>
      </w:r>
      <w:r w:rsidRPr="008E186E">
        <w:rPr>
          <w:rStyle w:val="Hyperlink"/>
          <w:noProof/>
        </w:rPr>
        <w:t>Association Class Scope of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_Toc468649862 \h </w:instrText>
      </w:r>
      <w:r>
        <w:rPr>
          <w:noProof/>
          <w:webHidden/>
        </w:rPr>
      </w:r>
      <w:r>
        <w:rPr>
          <w:noProof/>
          <w:webHidden/>
        </w:rPr>
        <w:fldChar w:fldCharType="separate"/>
      </w:r>
      <w:ins w:id="1140" w:author="Cory Casanave" w:date="2016-12-06T18:27:00Z">
        <w:r w:rsidR="00CD51EF">
          <w:rPr>
            <w:noProof/>
            <w:webHidden/>
          </w:rPr>
          <w:t>332</w:t>
        </w:r>
      </w:ins>
      <w:del w:id="1141" w:author="Cory Casanave" w:date="2016-12-06T18:22:00Z">
        <w:r w:rsidR="00041B4E" w:rsidDel="00606FC4">
          <w:rPr>
            <w:noProof/>
            <w:webHidden/>
          </w:rPr>
          <w:delText>360</w:delText>
        </w:r>
      </w:del>
      <w:r>
        <w:rPr>
          <w:noProof/>
          <w:webHidden/>
        </w:rPr>
        <w:fldChar w:fldCharType="end"/>
      </w:r>
      <w:r w:rsidRPr="008E186E">
        <w:rPr>
          <w:rStyle w:val="Hyperlink"/>
          <w:noProof/>
        </w:rPr>
        <w:fldChar w:fldCharType="end"/>
      </w:r>
    </w:p>
    <w:p w14:paraId="2E758F15" w14:textId="4EFA4A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"_Toc468649863"</w:instrText>
      </w:r>
      <w:r w:rsidRPr="008E186E">
        <w:rPr>
          <w:rStyle w:val="Hyperlink"/>
          <w:noProof/>
        </w:rPr>
        <w:instrText xml:space="preserve"> </w:instrText>
      </w:r>
      <w:r w:rsidRPr="008E186E">
        <w:rPr>
          <w:rStyle w:val="Hyperlink"/>
          <w:noProof/>
        </w:rPr>
        <w:fldChar w:fldCharType="separate"/>
      </w:r>
      <w:r w:rsidRPr="008E186E">
        <w:rPr>
          <w:rStyle w:val="Hyperlink"/>
          <w:noProof/>
        </w:rPr>
        <w:t>9.32.12</w:t>
      </w:r>
      <w:r>
        <w:rPr>
          <w:rFonts w:asciiTheme="minorHAnsi" w:eastAsiaTheme="minorEastAsia" w:hAnsiTheme="minorHAnsi" w:cstheme="minorBidi"/>
          <w:noProof/>
          <w:sz w:val="22"/>
          <w:szCs w:val="22"/>
        </w:rPr>
        <w:tab/>
      </w:r>
      <w:r w:rsidRPr="008E186E">
        <w:rPr>
          <w:rStyle w:val="Hyperlink"/>
          <w:noProof/>
        </w:rPr>
        <w:t>Class State</w:t>
      </w:r>
      <w:r>
        <w:rPr>
          <w:noProof/>
          <w:webHidden/>
        </w:rPr>
        <w:tab/>
      </w:r>
      <w:r>
        <w:rPr>
          <w:noProof/>
          <w:webHidden/>
        </w:rPr>
        <w:fldChar w:fldCharType="begin"/>
      </w:r>
      <w:r>
        <w:rPr>
          <w:noProof/>
          <w:webHidden/>
        </w:rPr>
        <w:instrText xml:space="preserve"> PAGEREF _Toc468649863 \h </w:instrText>
      </w:r>
      <w:r>
        <w:rPr>
          <w:noProof/>
          <w:webHidden/>
        </w:rPr>
      </w:r>
      <w:r>
        <w:rPr>
          <w:noProof/>
          <w:webHidden/>
        </w:rPr>
        <w:fldChar w:fldCharType="separate"/>
      </w:r>
      <w:ins w:id="1142" w:author="Cory Casanave" w:date="2016-12-06T18:27:00Z">
        <w:r w:rsidR="00CD51EF">
          <w:rPr>
            <w:noProof/>
            <w:webHidden/>
          </w:rPr>
          <w:t>333</w:t>
        </w:r>
      </w:ins>
      <w:del w:id="1143" w:author="Cory Casanave" w:date="2016-12-06T18:22:00Z">
        <w:r w:rsidR="00041B4E" w:rsidDel="00606FC4">
          <w:rPr>
            <w:noProof/>
            <w:webHidden/>
          </w:rPr>
          <w:delText>361</w:delText>
        </w:r>
      </w:del>
      <w:r>
        <w:rPr>
          <w:noProof/>
          <w:webHidden/>
        </w:rPr>
        <w:fldChar w:fldCharType="end"/>
      </w:r>
      <w:r w:rsidRPr="008E186E">
        <w:rPr>
          <w:rStyle w:val="Hyperlink"/>
          <w:noProof/>
        </w:rPr>
        <w:fldChar w:fldCharType="end"/>
      </w:r>
    </w:p>
    <w:p w14:paraId="6EFEECFF" w14:textId="7450FC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"_Toc468649864"</w:instrText>
      </w:r>
      <w:r w:rsidRPr="008E186E">
        <w:rPr>
          <w:rStyle w:val="Hyperlink"/>
          <w:noProof/>
        </w:rPr>
        <w:instrText xml:space="preserve"> </w:instrText>
      </w:r>
      <w:r w:rsidRPr="008E186E">
        <w:rPr>
          <w:rStyle w:val="Hyperlink"/>
          <w:noProof/>
        </w:rPr>
        <w:fldChar w:fldCharType="separate"/>
      </w:r>
      <w:r w:rsidRPr="008E186E">
        <w:rPr>
          <w:rStyle w:val="Hyperlink"/>
          <w:noProof/>
        </w:rPr>
        <w:t>9.32.13</w:t>
      </w:r>
      <w:r>
        <w:rPr>
          <w:rFonts w:asciiTheme="minorHAnsi" w:eastAsiaTheme="minorEastAsia" w:hAnsiTheme="minorHAnsi" w:cstheme="minorBidi"/>
          <w:noProof/>
          <w:sz w:val="22"/>
          <w:szCs w:val="22"/>
        </w:rPr>
        <w:tab/>
      </w:r>
      <w:r w:rsidRPr="008E186E">
        <w:rPr>
          <w:rStyle w:val="Hyperlink"/>
          <w:noProof/>
        </w:rPr>
        <w:t>Association State of Entity</w:t>
      </w:r>
      <w:r>
        <w:rPr>
          <w:noProof/>
          <w:webHidden/>
        </w:rPr>
        <w:tab/>
      </w:r>
      <w:r>
        <w:rPr>
          <w:noProof/>
          <w:webHidden/>
        </w:rPr>
        <w:fldChar w:fldCharType="begin"/>
      </w:r>
      <w:r>
        <w:rPr>
          <w:noProof/>
          <w:webHidden/>
        </w:rPr>
        <w:instrText xml:space="preserve"> PAGEREF _Toc468649864 \h </w:instrText>
      </w:r>
      <w:r>
        <w:rPr>
          <w:noProof/>
          <w:webHidden/>
        </w:rPr>
      </w:r>
      <w:r>
        <w:rPr>
          <w:noProof/>
          <w:webHidden/>
        </w:rPr>
        <w:fldChar w:fldCharType="separate"/>
      </w:r>
      <w:ins w:id="1144" w:author="Cory Casanave" w:date="2016-12-06T18:27:00Z">
        <w:r w:rsidR="00CD51EF">
          <w:rPr>
            <w:noProof/>
            <w:webHidden/>
          </w:rPr>
          <w:t>333</w:t>
        </w:r>
      </w:ins>
      <w:del w:id="1145" w:author="Cory Casanave" w:date="2016-12-06T18:22:00Z">
        <w:r w:rsidR="00041B4E" w:rsidDel="00606FC4">
          <w:rPr>
            <w:noProof/>
            <w:webHidden/>
          </w:rPr>
          <w:delText>361</w:delText>
        </w:r>
      </w:del>
      <w:r>
        <w:rPr>
          <w:noProof/>
          <w:webHidden/>
        </w:rPr>
        <w:fldChar w:fldCharType="end"/>
      </w:r>
      <w:r w:rsidRPr="008E186E">
        <w:rPr>
          <w:rStyle w:val="Hyperlink"/>
          <w:noProof/>
        </w:rPr>
        <w:fldChar w:fldCharType="end"/>
      </w:r>
    </w:p>
    <w:p w14:paraId="44D6E0B5" w14:textId="357B7C5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"_Toc468649865"</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Threat-risk-conceptual-model::Generic Concept Library::Social Agents</w:t>
      </w:r>
      <w:r>
        <w:rPr>
          <w:noProof/>
          <w:webHidden/>
        </w:rPr>
        <w:tab/>
      </w:r>
      <w:r>
        <w:rPr>
          <w:noProof/>
          <w:webHidden/>
        </w:rPr>
        <w:fldChar w:fldCharType="begin"/>
      </w:r>
      <w:r>
        <w:rPr>
          <w:noProof/>
          <w:webHidden/>
        </w:rPr>
        <w:instrText xml:space="preserve"> PAGEREF _Toc468649865 \h </w:instrText>
      </w:r>
      <w:r>
        <w:rPr>
          <w:noProof/>
          <w:webHidden/>
        </w:rPr>
      </w:r>
      <w:r>
        <w:rPr>
          <w:noProof/>
          <w:webHidden/>
        </w:rPr>
        <w:fldChar w:fldCharType="separate"/>
      </w:r>
      <w:ins w:id="1146" w:author="Cory Casanave" w:date="2016-12-06T18:27:00Z">
        <w:r w:rsidR="00CD51EF">
          <w:rPr>
            <w:noProof/>
            <w:webHidden/>
          </w:rPr>
          <w:t>334</w:t>
        </w:r>
      </w:ins>
      <w:del w:id="1147" w:author="Cory Casanave" w:date="2016-12-06T18:22:00Z">
        <w:r w:rsidR="00041B4E" w:rsidDel="00606FC4">
          <w:rPr>
            <w:noProof/>
            <w:webHidden/>
          </w:rPr>
          <w:delText>362</w:delText>
        </w:r>
      </w:del>
      <w:r>
        <w:rPr>
          <w:noProof/>
          <w:webHidden/>
        </w:rPr>
        <w:fldChar w:fldCharType="end"/>
      </w:r>
      <w:r w:rsidRPr="008E186E">
        <w:rPr>
          <w:rStyle w:val="Hyperlink"/>
          <w:noProof/>
        </w:rPr>
        <w:fldChar w:fldCharType="end"/>
      </w:r>
    </w:p>
    <w:p w14:paraId="02775327" w14:textId="1FD64C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"_Toc468649866"</w:instrText>
      </w:r>
      <w:r w:rsidRPr="008E186E">
        <w:rPr>
          <w:rStyle w:val="Hyperlink"/>
          <w:noProof/>
        </w:rPr>
        <w:instrText xml:space="preserve"> </w:instrText>
      </w:r>
      <w:r w:rsidRPr="008E186E">
        <w:rPr>
          <w:rStyle w:val="Hyperlink"/>
          <w:noProof/>
        </w:rPr>
        <w:fldChar w:fldCharType="separate"/>
      </w:r>
      <w:r w:rsidRPr="008E186E">
        <w:rPr>
          <w:rStyle w:val="Hyperlink"/>
          <w:noProof/>
        </w:rPr>
        <w:t>9.33.1</w:t>
      </w:r>
      <w:r>
        <w:rPr>
          <w:rFonts w:asciiTheme="minorHAnsi" w:eastAsiaTheme="minorEastAsia" w:hAnsiTheme="minorHAnsi" w:cstheme="minorBidi"/>
          <w:noProof/>
          <w:sz w:val="22"/>
          <w:szCs w:val="22"/>
        </w:rPr>
        <w:tab/>
      </w:r>
      <w:r w:rsidRPr="008E186E">
        <w:rPr>
          <w:rStyle w:val="Hyperlink"/>
          <w:noProof/>
        </w:rPr>
        <w:t>Diagram: Social Agent</w:t>
      </w:r>
      <w:r>
        <w:rPr>
          <w:noProof/>
          <w:webHidden/>
        </w:rPr>
        <w:tab/>
      </w:r>
      <w:r>
        <w:rPr>
          <w:noProof/>
          <w:webHidden/>
        </w:rPr>
        <w:fldChar w:fldCharType="begin"/>
      </w:r>
      <w:r>
        <w:rPr>
          <w:noProof/>
          <w:webHidden/>
        </w:rPr>
        <w:instrText xml:space="preserve"> PAGEREF _Toc468649866 \h </w:instrText>
      </w:r>
      <w:r>
        <w:rPr>
          <w:noProof/>
          <w:webHidden/>
        </w:rPr>
      </w:r>
      <w:r>
        <w:rPr>
          <w:noProof/>
          <w:webHidden/>
        </w:rPr>
        <w:fldChar w:fldCharType="separate"/>
      </w:r>
      <w:ins w:id="1148" w:author="Cory Casanave" w:date="2016-12-06T18:27:00Z">
        <w:r w:rsidR="00CD51EF">
          <w:rPr>
            <w:noProof/>
            <w:webHidden/>
          </w:rPr>
          <w:t>334</w:t>
        </w:r>
      </w:ins>
      <w:del w:id="1149" w:author="Cory Casanave" w:date="2016-12-06T18:22:00Z">
        <w:r w:rsidR="00041B4E" w:rsidDel="00606FC4">
          <w:rPr>
            <w:noProof/>
            <w:webHidden/>
          </w:rPr>
          <w:delText>362</w:delText>
        </w:r>
      </w:del>
      <w:r>
        <w:rPr>
          <w:noProof/>
          <w:webHidden/>
        </w:rPr>
        <w:fldChar w:fldCharType="end"/>
      </w:r>
      <w:r w:rsidRPr="008E186E">
        <w:rPr>
          <w:rStyle w:val="Hyperlink"/>
          <w:noProof/>
        </w:rPr>
        <w:fldChar w:fldCharType="end"/>
      </w:r>
    </w:p>
    <w:p w14:paraId="36BDB903" w14:textId="47255D5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"_Toc468649867"</w:instrText>
      </w:r>
      <w:r w:rsidRPr="008E186E">
        <w:rPr>
          <w:rStyle w:val="Hyperlink"/>
          <w:noProof/>
        </w:rPr>
        <w:instrText xml:space="preserve"> </w:instrText>
      </w:r>
      <w:r w:rsidRPr="008E186E">
        <w:rPr>
          <w:rStyle w:val="Hyperlink"/>
          <w:noProof/>
        </w:rPr>
        <w:fldChar w:fldCharType="separate"/>
      </w:r>
      <w:r w:rsidRPr="008E186E">
        <w:rPr>
          <w:rStyle w:val="Hyperlink"/>
          <w:noProof/>
        </w:rPr>
        <w:t>9.33.2</w:t>
      </w:r>
      <w:r>
        <w:rPr>
          <w:rFonts w:asciiTheme="minorHAnsi" w:eastAsiaTheme="minorEastAsia" w:hAnsiTheme="minorHAnsi" w:cstheme="minorBidi"/>
          <w:noProof/>
          <w:sz w:val="22"/>
          <w:szCs w:val="22"/>
        </w:rPr>
        <w:tab/>
      </w:r>
      <w:r w:rsidRPr="008E186E">
        <w:rPr>
          <w:rStyle w:val="Hyperlink"/>
          <w:noProof/>
        </w:rPr>
        <w:t>Diagram: Social Agent Identifiers</w:t>
      </w:r>
      <w:r>
        <w:rPr>
          <w:noProof/>
          <w:webHidden/>
        </w:rPr>
        <w:tab/>
      </w:r>
      <w:r>
        <w:rPr>
          <w:noProof/>
          <w:webHidden/>
        </w:rPr>
        <w:fldChar w:fldCharType="begin"/>
      </w:r>
      <w:r>
        <w:rPr>
          <w:noProof/>
          <w:webHidden/>
        </w:rPr>
        <w:instrText xml:space="preserve"> PAGEREF _Toc468649867 \h </w:instrText>
      </w:r>
      <w:r>
        <w:rPr>
          <w:noProof/>
          <w:webHidden/>
        </w:rPr>
      </w:r>
      <w:r>
        <w:rPr>
          <w:noProof/>
          <w:webHidden/>
        </w:rPr>
        <w:fldChar w:fldCharType="separate"/>
      </w:r>
      <w:ins w:id="1150" w:author="Cory Casanave" w:date="2016-12-06T18:27:00Z">
        <w:r w:rsidR="00CD51EF">
          <w:rPr>
            <w:noProof/>
            <w:webHidden/>
          </w:rPr>
          <w:t>335</w:t>
        </w:r>
      </w:ins>
      <w:del w:id="1151" w:author="Cory Casanave" w:date="2016-12-06T18:22:00Z">
        <w:r w:rsidR="00041B4E" w:rsidDel="00606FC4">
          <w:rPr>
            <w:noProof/>
            <w:webHidden/>
          </w:rPr>
          <w:delText>363</w:delText>
        </w:r>
      </w:del>
      <w:r>
        <w:rPr>
          <w:noProof/>
          <w:webHidden/>
        </w:rPr>
        <w:fldChar w:fldCharType="end"/>
      </w:r>
      <w:r w:rsidRPr="008E186E">
        <w:rPr>
          <w:rStyle w:val="Hyperlink"/>
          <w:noProof/>
        </w:rPr>
        <w:fldChar w:fldCharType="end"/>
      </w:r>
    </w:p>
    <w:p w14:paraId="276F8AA0" w14:textId="75ED0A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"_Toc468649868"</w:instrText>
      </w:r>
      <w:r w:rsidRPr="008E186E">
        <w:rPr>
          <w:rStyle w:val="Hyperlink"/>
          <w:noProof/>
        </w:rPr>
        <w:instrText xml:space="preserve"> </w:instrText>
      </w:r>
      <w:r w:rsidRPr="008E186E">
        <w:rPr>
          <w:rStyle w:val="Hyperlink"/>
          <w:noProof/>
        </w:rPr>
        <w:fldChar w:fldCharType="separate"/>
      </w:r>
      <w:r w:rsidRPr="008E186E">
        <w:rPr>
          <w:rStyle w:val="Hyperlink"/>
          <w:noProof/>
        </w:rPr>
        <w:t>9.33.3</w:t>
      </w:r>
      <w:r>
        <w:rPr>
          <w:rFonts w:asciiTheme="minorHAnsi" w:eastAsiaTheme="minorEastAsia" w:hAnsiTheme="minorHAnsi" w:cstheme="minorBidi"/>
          <w:noProof/>
          <w:sz w:val="22"/>
          <w:szCs w:val="22"/>
        </w:rPr>
        <w:tab/>
      </w:r>
      <w:r w:rsidRPr="008E186E">
        <w:rPr>
          <w:rStyle w:val="Hyperlink"/>
          <w:noProof/>
        </w:rPr>
        <w:t>Association Class Associated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_Toc468649868 \h </w:instrText>
      </w:r>
      <w:r>
        <w:rPr>
          <w:noProof/>
          <w:webHidden/>
        </w:rPr>
      </w:r>
      <w:r>
        <w:rPr>
          <w:noProof/>
          <w:webHidden/>
        </w:rPr>
        <w:fldChar w:fldCharType="separate"/>
      </w:r>
      <w:ins w:id="1152" w:author="Cory Casanave" w:date="2016-12-06T18:27:00Z">
        <w:r w:rsidR="00CD51EF">
          <w:rPr>
            <w:noProof/>
            <w:webHidden/>
          </w:rPr>
          <w:t>335</w:t>
        </w:r>
      </w:ins>
      <w:del w:id="1153" w:author="Cory Casanave" w:date="2016-12-06T18:22:00Z">
        <w:r w:rsidR="00041B4E" w:rsidDel="00606FC4">
          <w:rPr>
            <w:noProof/>
            <w:webHidden/>
          </w:rPr>
          <w:delText>363</w:delText>
        </w:r>
      </w:del>
      <w:r>
        <w:rPr>
          <w:noProof/>
          <w:webHidden/>
        </w:rPr>
        <w:fldChar w:fldCharType="end"/>
      </w:r>
      <w:r w:rsidRPr="008E186E">
        <w:rPr>
          <w:rStyle w:val="Hyperlink"/>
          <w:noProof/>
        </w:rPr>
        <w:fldChar w:fldCharType="end"/>
      </w:r>
    </w:p>
    <w:p w14:paraId="7D25E121" w14:textId="1F9DCE4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"_Toc468649869"</w:instrText>
      </w:r>
      <w:r w:rsidRPr="008E186E">
        <w:rPr>
          <w:rStyle w:val="Hyperlink"/>
          <w:noProof/>
        </w:rPr>
        <w:instrText xml:space="preserve"> </w:instrText>
      </w:r>
      <w:r w:rsidRPr="008E186E">
        <w:rPr>
          <w:rStyle w:val="Hyperlink"/>
          <w:noProof/>
        </w:rPr>
        <w:fldChar w:fldCharType="separate"/>
      </w:r>
      <w:r w:rsidRPr="008E186E">
        <w:rPr>
          <w:rStyle w:val="Hyperlink"/>
          <w:noProof/>
        </w:rPr>
        <w:t>9.33.4</w:t>
      </w:r>
      <w:r>
        <w:rPr>
          <w:rFonts w:asciiTheme="minorHAnsi" w:eastAsiaTheme="minorEastAsia" w:hAnsiTheme="minorHAnsi" w:cstheme="minorBidi"/>
          <w:noProof/>
          <w:sz w:val="22"/>
          <w:szCs w:val="22"/>
        </w:rPr>
        <w:tab/>
      </w:r>
      <w:r w:rsidRPr="008E186E">
        <w:rPr>
          <w:rStyle w:val="Hyperlink"/>
          <w:noProof/>
        </w:rPr>
        <w:t>Class License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_Toc468649869 \h </w:instrText>
      </w:r>
      <w:r>
        <w:rPr>
          <w:noProof/>
          <w:webHidden/>
        </w:rPr>
      </w:r>
      <w:r>
        <w:rPr>
          <w:noProof/>
          <w:webHidden/>
        </w:rPr>
        <w:fldChar w:fldCharType="separate"/>
      </w:r>
      <w:ins w:id="1154" w:author="Cory Casanave" w:date="2016-12-06T18:27:00Z">
        <w:r w:rsidR="00CD51EF">
          <w:rPr>
            <w:noProof/>
            <w:webHidden/>
          </w:rPr>
          <w:t>336</w:t>
        </w:r>
      </w:ins>
      <w:del w:id="1155"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313ABA5B" w14:textId="7DF77AC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"_Toc468649870"</w:instrText>
      </w:r>
      <w:r w:rsidRPr="008E186E">
        <w:rPr>
          <w:rStyle w:val="Hyperlink"/>
          <w:noProof/>
        </w:rPr>
        <w:instrText xml:space="preserve"> </w:instrText>
      </w:r>
      <w:r w:rsidRPr="008E186E">
        <w:rPr>
          <w:rStyle w:val="Hyperlink"/>
          <w:noProof/>
        </w:rPr>
        <w:fldChar w:fldCharType="separate"/>
      </w:r>
      <w:r w:rsidRPr="008E186E">
        <w:rPr>
          <w:rStyle w:val="Hyperlink"/>
          <w:noProof/>
        </w:rPr>
        <w:t>9.33.5</w:t>
      </w:r>
      <w:r>
        <w:rPr>
          <w:rFonts w:asciiTheme="minorHAnsi" w:eastAsiaTheme="minorEastAsia" w:hAnsiTheme="minorHAnsi" w:cstheme="minorBidi"/>
          <w:noProof/>
          <w:sz w:val="22"/>
          <w:szCs w:val="22"/>
        </w:rPr>
        <w:tab/>
      </w:r>
      <w:r w:rsidRPr="008E186E">
        <w:rPr>
          <w:rStyle w:val="Hyperlink"/>
          <w:noProof/>
        </w:rPr>
        <w:t>Class Local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_Toc468649870 \h </w:instrText>
      </w:r>
      <w:r>
        <w:rPr>
          <w:noProof/>
          <w:webHidden/>
        </w:rPr>
      </w:r>
      <w:r>
        <w:rPr>
          <w:noProof/>
          <w:webHidden/>
        </w:rPr>
        <w:fldChar w:fldCharType="separate"/>
      </w:r>
      <w:ins w:id="1156" w:author="Cory Casanave" w:date="2016-12-06T18:27:00Z">
        <w:r w:rsidR="00CD51EF">
          <w:rPr>
            <w:noProof/>
            <w:webHidden/>
          </w:rPr>
          <w:t>336</w:t>
        </w:r>
      </w:ins>
      <w:del w:id="1157"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350C0934" w14:textId="733E7BB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"_Toc468649871"</w:instrText>
      </w:r>
      <w:r w:rsidRPr="008E186E">
        <w:rPr>
          <w:rStyle w:val="Hyperlink"/>
          <w:noProof/>
        </w:rPr>
        <w:instrText xml:space="preserve"> </w:instrText>
      </w:r>
      <w:r w:rsidRPr="008E186E">
        <w:rPr>
          <w:rStyle w:val="Hyperlink"/>
          <w:noProof/>
        </w:rPr>
        <w:fldChar w:fldCharType="separate"/>
      </w:r>
      <w:r w:rsidRPr="008E186E">
        <w:rPr>
          <w:rStyle w:val="Hyperlink"/>
          <w:noProof/>
        </w:rPr>
        <w:t>9.33.6</w:t>
      </w:r>
      <w:r>
        <w:rPr>
          <w:rFonts w:asciiTheme="minorHAnsi" w:eastAsiaTheme="minorEastAsia" w:hAnsiTheme="minorHAnsi" w:cstheme="minorBidi"/>
          <w:noProof/>
          <w:sz w:val="22"/>
          <w:szCs w:val="22"/>
        </w:rPr>
        <w:tab/>
      </w:r>
      <w:r w:rsidRPr="008E186E">
        <w:rPr>
          <w:rStyle w:val="Hyperlink"/>
          <w:noProof/>
        </w:rPr>
        <w:t>Class Managed Social Agent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_Toc468649871 \h </w:instrText>
      </w:r>
      <w:r>
        <w:rPr>
          <w:noProof/>
          <w:webHidden/>
        </w:rPr>
      </w:r>
      <w:r>
        <w:rPr>
          <w:noProof/>
          <w:webHidden/>
        </w:rPr>
        <w:fldChar w:fldCharType="separate"/>
      </w:r>
      <w:ins w:id="1158" w:author="Cory Casanave" w:date="2016-12-06T18:27:00Z">
        <w:r w:rsidR="00CD51EF">
          <w:rPr>
            <w:noProof/>
            <w:webHidden/>
          </w:rPr>
          <w:t>336</w:t>
        </w:r>
      </w:ins>
      <w:del w:id="1159"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29C9E90F" w14:textId="5B70F2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"_Toc468649872"</w:instrText>
      </w:r>
      <w:r w:rsidRPr="008E186E">
        <w:rPr>
          <w:rStyle w:val="Hyperlink"/>
          <w:noProof/>
        </w:rPr>
        <w:instrText xml:space="preserve"> </w:instrText>
      </w:r>
      <w:r w:rsidRPr="008E186E">
        <w:rPr>
          <w:rStyle w:val="Hyperlink"/>
          <w:noProof/>
        </w:rPr>
        <w:fldChar w:fldCharType="separate"/>
      </w:r>
      <w:r w:rsidRPr="008E186E">
        <w:rPr>
          <w:rStyle w:val="Hyperlink"/>
          <w:noProof/>
        </w:rPr>
        <w:t>9.33.7</w:t>
      </w:r>
      <w:r>
        <w:rPr>
          <w:rFonts w:asciiTheme="minorHAnsi" w:eastAsiaTheme="minorEastAsia" w:hAnsiTheme="minorHAnsi" w:cstheme="minorBidi"/>
          <w:noProof/>
          <w:sz w:val="22"/>
          <w:szCs w:val="22"/>
        </w:rPr>
        <w:tab/>
      </w:r>
      <w:r w:rsidRPr="008E186E">
        <w:rPr>
          <w:rStyle w:val="Hyperlink"/>
          <w:noProof/>
        </w:rPr>
        <w:t>Class Regional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_Toc468649872 \h </w:instrText>
      </w:r>
      <w:r>
        <w:rPr>
          <w:noProof/>
          <w:webHidden/>
        </w:rPr>
      </w:r>
      <w:r>
        <w:rPr>
          <w:noProof/>
          <w:webHidden/>
        </w:rPr>
        <w:fldChar w:fldCharType="separate"/>
      </w:r>
      <w:ins w:id="1160" w:author="Cory Casanave" w:date="2016-12-06T18:27:00Z">
        <w:r w:rsidR="00CD51EF">
          <w:rPr>
            <w:noProof/>
            <w:webHidden/>
          </w:rPr>
          <w:t>336</w:t>
        </w:r>
      </w:ins>
      <w:del w:id="1161"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41FE9DC5" w14:textId="00F10E9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"_Toc468649873"</w:instrText>
      </w:r>
      <w:r w:rsidRPr="008E186E">
        <w:rPr>
          <w:rStyle w:val="Hyperlink"/>
          <w:noProof/>
        </w:rPr>
        <w:instrText xml:space="preserve"> </w:instrText>
      </w:r>
      <w:r w:rsidRPr="008E186E">
        <w:rPr>
          <w:rStyle w:val="Hyperlink"/>
          <w:noProof/>
        </w:rPr>
        <w:fldChar w:fldCharType="separate"/>
      </w:r>
      <w:r w:rsidRPr="008E186E">
        <w:rPr>
          <w:rStyle w:val="Hyperlink"/>
          <w:noProof/>
        </w:rPr>
        <w:t>9.33.8</w:t>
      </w:r>
      <w:r>
        <w:rPr>
          <w:rFonts w:asciiTheme="minorHAnsi" w:eastAsiaTheme="minorEastAsia" w:hAnsiTheme="minorHAnsi" w:cstheme="minorBidi"/>
          <w:noProof/>
          <w:sz w:val="22"/>
          <w:szCs w:val="22"/>
        </w:rPr>
        <w:tab/>
      </w:r>
      <w:r w:rsidRPr="008E186E">
        <w:rPr>
          <w:rStyle w:val="Hyperlink"/>
          <w:noProof/>
        </w:rPr>
        <w:t>Class Social Agent</w:t>
      </w:r>
      <w:r>
        <w:rPr>
          <w:noProof/>
          <w:webHidden/>
        </w:rPr>
        <w:tab/>
      </w:r>
      <w:r>
        <w:rPr>
          <w:noProof/>
          <w:webHidden/>
        </w:rPr>
        <w:fldChar w:fldCharType="begin"/>
      </w:r>
      <w:r>
        <w:rPr>
          <w:noProof/>
          <w:webHidden/>
        </w:rPr>
        <w:instrText xml:space="preserve"> PAGEREF _Toc468649873 \h </w:instrText>
      </w:r>
      <w:r>
        <w:rPr>
          <w:noProof/>
          <w:webHidden/>
        </w:rPr>
      </w:r>
      <w:r>
        <w:rPr>
          <w:noProof/>
          <w:webHidden/>
        </w:rPr>
        <w:fldChar w:fldCharType="separate"/>
      </w:r>
      <w:ins w:id="1162" w:author="Cory Casanave" w:date="2016-12-06T18:27:00Z">
        <w:r w:rsidR="00CD51EF">
          <w:rPr>
            <w:noProof/>
            <w:webHidden/>
          </w:rPr>
          <w:t>337</w:t>
        </w:r>
      </w:ins>
      <w:del w:id="1163" w:author="Cory Casanave" w:date="2016-12-06T18:22:00Z">
        <w:r w:rsidR="00041B4E" w:rsidDel="00606FC4">
          <w:rPr>
            <w:noProof/>
            <w:webHidden/>
          </w:rPr>
          <w:delText>365</w:delText>
        </w:r>
      </w:del>
      <w:r>
        <w:rPr>
          <w:noProof/>
          <w:webHidden/>
        </w:rPr>
        <w:fldChar w:fldCharType="end"/>
      </w:r>
      <w:r w:rsidRPr="008E186E">
        <w:rPr>
          <w:rStyle w:val="Hyperlink"/>
          <w:noProof/>
        </w:rPr>
        <w:fldChar w:fldCharType="end"/>
      </w:r>
    </w:p>
    <w:p w14:paraId="5FF766AE" w14:textId="4A013F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"_Toc468649874"</w:instrText>
      </w:r>
      <w:r w:rsidRPr="008E186E">
        <w:rPr>
          <w:rStyle w:val="Hyperlink"/>
          <w:noProof/>
        </w:rPr>
        <w:instrText xml:space="preserve"> </w:instrText>
      </w:r>
      <w:r w:rsidRPr="008E186E">
        <w:rPr>
          <w:rStyle w:val="Hyperlink"/>
          <w:noProof/>
        </w:rPr>
        <w:fldChar w:fldCharType="separate"/>
      </w:r>
      <w:r w:rsidRPr="008E186E">
        <w:rPr>
          <w:rStyle w:val="Hyperlink"/>
          <w:noProof/>
        </w:rPr>
        <w:t>9.33.9</w:t>
      </w:r>
      <w:r>
        <w:rPr>
          <w:rFonts w:asciiTheme="minorHAnsi" w:eastAsiaTheme="minorEastAsia" w:hAnsiTheme="minorHAnsi" w:cstheme="minorBidi"/>
          <w:noProof/>
          <w:sz w:val="22"/>
          <w:szCs w:val="22"/>
        </w:rPr>
        <w:tab/>
      </w:r>
      <w:r w:rsidRPr="008E186E">
        <w:rPr>
          <w:rStyle w:val="Hyperlink"/>
          <w:noProof/>
        </w:rPr>
        <w:t>Class Tax Authority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_Toc468649874 \h </w:instrText>
      </w:r>
      <w:r>
        <w:rPr>
          <w:noProof/>
          <w:webHidden/>
        </w:rPr>
      </w:r>
      <w:r>
        <w:rPr>
          <w:noProof/>
          <w:webHidden/>
        </w:rPr>
        <w:fldChar w:fldCharType="separate"/>
      </w:r>
      <w:ins w:id="1164" w:author="Cory Casanave" w:date="2016-12-06T18:27:00Z">
        <w:r w:rsidR="00CD51EF">
          <w:rPr>
            <w:noProof/>
            <w:webHidden/>
          </w:rPr>
          <w:t>337</w:t>
        </w:r>
      </w:ins>
      <w:del w:id="1165" w:author="Cory Casanave" w:date="2016-12-06T18:22:00Z">
        <w:r w:rsidR="00041B4E" w:rsidDel="00606FC4">
          <w:rPr>
            <w:noProof/>
            <w:webHidden/>
          </w:rPr>
          <w:delText>365</w:delText>
        </w:r>
      </w:del>
      <w:r>
        <w:rPr>
          <w:noProof/>
          <w:webHidden/>
        </w:rPr>
        <w:fldChar w:fldCharType="end"/>
      </w:r>
      <w:r w:rsidRPr="008E186E">
        <w:rPr>
          <w:rStyle w:val="Hyperlink"/>
          <w:noProof/>
        </w:rPr>
        <w:fldChar w:fldCharType="end"/>
      </w:r>
    </w:p>
    <w:p w14:paraId="312B126E" w14:textId="521B4E7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"_Toc468649875"</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Threat-risk-conceptual-model::Generic Concept Library::Systems</w:t>
      </w:r>
      <w:r>
        <w:rPr>
          <w:noProof/>
          <w:webHidden/>
        </w:rPr>
        <w:tab/>
      </w:r>
      <w:r>
        <w:rPr>
          <w:noProof/>
          <w:webHidden/>
        </w:rPr>
        <w:fldChar w:fldCharType="begin"/>
      </w:r>
      <w:r>
        <w:rPr>
          <w:noProof/>
          <w:webHidden/>
        </w:rPr>
        <w:instrText xml:space="preserve"> PAGEREF _Toc468649875 \h </w:instrText>
      </w:r>
      <w:r>
        <w:rPr>
          <w:noProof/>
          <w:webHidden/>
        </w:rPr>
      </w:r>
      <w:r>
        <w:rPr>
          <w:noProof/>
          <w:webHidden/>
        </w:rPr>
        <w:fldChar w:fldCharType="separate"/>
      </w:r>
      <w:ins w:id="1166" w:author="Cory Casanave" w:date="2016-12-06T18:27:00Z">
        <w:r w:rsidR="00CD51EF">
          <w:rPr>
            <w:noProof/>
            <w:webHidden/>
          </w:rPr>
          <w:t>338</w:t>
        </w:r>
      </w:ins>
      <w:del w:id="1167" w:author="Cory Casanave" w:date="2016-12-06T18:22:00Z">
        <w:r w:rsidR="00041B4E" w:rsidDel="00606FC4">
          <w:rPr>
            <w:noProof/>
            <w:webHidden/>
          </w:rPr>
          <w:delText>366</w:delText>
        </w:r>
      </w:del>
      <w:r>
        <w:rPr>
          <w:noProof/>
          <w:webHidden/>
        </w:rPr>
        <w:fldChar w:fldCharType="end"/>
      </w:r>
      <w:r w:rsidRPr="008E186E">
        <w:rPr>
          <w:rStyle w:val="Hyperlink"/>
          <w:noProof/>
        </w:rPr>
        <w:fldChar w:fldCharType="end"/>
      </w:r>
    </w:p>
    <w:p w14:paraId="5C6ECB0B" w14:textId="2EF6CD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"_Toc468649876"</w:instrText>
      </w:r>
      <w:r w:rsidRPr="008E186E">
        <w:rPr>
          <w:rStyle w:val="Hyperlink"/>
          <w:noProof/>
        </w:rPr>
        <w:instrText xml:space="preserve"> </w:instrText>
      </w:r>
      <w:r w:rsidRPr="008E186E">
        <w:rPr>
          <w:rStyle w:val="Hyperlink"/>
          <w:noProof/>
        </w:rPr>
        <w:fldChar w:fldCharType="separate"/>
      </w:r>
      <w:r w:rsidRPr="008E186E">
        <w:rPr>
          <w:rStyle w:val="Hyperlink"/>
          <w:noProof/>
        </w:rPr>
        <w:t>9.34.1</w:t>
      </w:r>
      <w:r>
        <w:rPr>
          <w:rFonts w:asciiTheme="minorHAnsi" w:eastAsiaTheme="minorEastAsia" w:hAnsiTheme="minorHAnsi" w:cstheme="minorBidi"/>
          <w:noProof/>
          <w:sz w:val="22"/>
          <w:szCs w:val="22"/>
        </w:rPr>
        <w:tab/>
      </w:r>
      <w:r w:rsidRPr="008E186E">
        <w:rPr>
          <w:rStyle w:val="Hyperlink"/>
          <w:noProof/>
        </w:rPr>
        <w:t>Diagram: System</w:t>
      </w:r>
      <w:r>
        <w:rPr>
          <w:noProof/>
          <w:webHidden/>
        </w:rPr>
        <w:tab/>
      </w:r>
      <w:r>
        <w:rPr>
          <w:noProof/>
          <w:webHidden/>
        </w:rPr>
        <w:fldChar w:fldCharType="begin"/>
      </w:r>
      <w:r>
        <w:rPr>
          <w:noProof/>
          <w:webHidden/>
        </w:rPr>
        <w:instrText xml:space="preserve"> PAGEREF _Toc468649876 \h </w:instrText>
      </w:r>
      <w:r>
        <w:rPr>
          <w:noProof/>
          <w:webHidden/>
        </w:rPr>
      </w:r>
      <w:r>
        <w:rPr>
          <w:noProof/>
          <w:webHidden/>
        </w:rPr>
        <w:fldChar w:fldCharType="separate"/>
      </w:r>
      <w:ins w:id="1168" w:author="Cory Casanave" w:date="2016-12-06T18:27:00Z">
        <w:r w:rsidR="00CD51EF">
          <w:rPr>
            <w:noProof/>
            <w:webHidden/>
          </w:rPr>
          <w:t>338</w:t>
        </w:r>
      </w:ins>
      <w:del w:id="1169" w:author="Cory Casanave" w:date="2016-12-06T18:22:00Z">
        <w:r w:rsidR="00041B4E" w:rsidDel="00606FC4">
          <w:rPr>
            <w:noProof/>
            <w:webHidden/>
          </w:rPr>
          <w:delText>366</w:delText>
        </w:r>
      </w:del>
      <w:r>
        <w:rPr>
          <w:noProof/>
          <w:webHidden/>
        </w:rPr>
        <w:fldChar w:fldCharType="end"/>
      </w:r>
      <w:r w:rsidRPr="008E186E">
        <w:rPr>
          <w:rStyle w:val="Hyperlink"/>
          <w:noProof/>
        </w:rPr>
        <w:fldChar w:fldCharType="end"/>
      </w:r>
    </w:p>
    <w:p w14:paraId="217050F8" w14:textId="5DBC52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"_Toc468649877"</w:instrText>
      </w:r>
      <w:r w:rsidRPr="008E186E">
        <w:rPr>
          <w:rStyle w:val="Hyperlink"/>
          <w:noProof/>
        </w:rPr>
        <w:instrText xml:space="preserve"> </w:instrText>
      </w:r>
      <w:r w:rsidRPr="008E186E">
        <w:rPr>
          <w:rStyle w:val="Hyperlink"/>
          <w:noProof/>
        </w:rPr>
        <w:fldChar w:fldCharType="separate"/>
      </w:r>
      <w:r w:rsidRPr="008E186E">
        <w:rPr>
          <w:rStyle w:val="Hyperlink"/>
          <w:noProof/>
        </w:rPr>
        <w:t>9.34.2</w:t>
      </w:r>
      <w:r>
        <w:rPr>
          <w:rFonts w:asciiTheme="minorHAnsi" w:eastAsiaTheme="minorEastAsia" w:hAnsiTheme="minorHAnsi" w:cstheme="minorBidi"/>
          <w:noProof/>
          <w:sz w:val="22"/>
          <w:szCs w:val="22"/>
        </w:rPr>
        <w:tab/>
      </w:r>
      <w:r w:rsidRPr="008E186E">
        <w:rPr>
          <w:rStyle w:val="Hyperlink"/>
          <w:noProof/>
        </w:rPr>
        <w:t>Class Access Point</w:t>
      </w:r>
      <w:r>
        <w:rPr>
          <w:noProof/>
          <w:webHidden/>
        </w:rPr>
        <w:tab/>
      </w:r>
      <w:r>
        <w:rPr>
          <w:noProof/>
          <w:webHidden/>
        </w:rPr>
        <w:fldChar w:fldCharType="begin"/>
      </w:r>
      <w:r>
        <w:rPr>
          <w:noProof/>
          <w:webHidden/>
        </w:rPr>
        <w:instrText xml:space="preserve"> PAGEREF _Toc468649877 \h </w:instrText>
      </w:r>
      <w:r>
        <w:rPr>
          <w:noProof/>
          <w:webHidden/>
        </w:rPr>
      </w:r>
      <w:r>
        <w:rPr>
          <w:noProof/>
          <w:webHidden/>
        </w:rPr>
        <w:fldChar w:fldCharType="separate"/>
      </w:r>
      <w:ins w:id="1170" w:author="Cory Casanave" w:date="2016-12-06T18:27:00Z">
        <w:r w:rsidR="00CD51EF">
          <w:rPr>
            <w:noProof/>
            <w:webHidden/>
          </w:rPr>
          <w:t>339</w:t>
        </w:r>
      </w:ins>
      <w:del w:id="1171"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6CDF0A1D" w14:textId="0B0DB35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"_Toc468649878"</w:instrText>
      </w:r>
      <w:r w:rsidRPr="008E186E">
        <w:rPr>
          <w:rStyle w:val="Hyperlink"/>
          <w:noProof/>
        </w:rPr>
        <w:instrText xml:space="preserve"> </w:instrText>
      </w:r>
      <w:r w:rsidRPr="008E186E">
        <w:rPr>
          <w:rStyle w:val="Hyperlink"/>
          <w:noProof/>
        </w:rPr>
        <w:fldChar w:fldCharType="separate"/>
      </w:r>
      <w:r w:rsidRPr="008E186E">
        <w:rPr>
          <w:rStyle w:val="Hyperlink"/>
          <w:noProof/>
        </w:rPr>
        <w:t>9.34.3</w:t>
      </w:r>
      <w:r>
        <w:rPr>
          <w:rFonts w:asciiTheme="minorHAnsi" w:eastAsiaTheme="minorEastAsia" w:hAnsiTheme="minorHAnsi" w:cstheme="minorBidi"/>
          <w:noProof/>
          <w:sz w:val="22"/>
          <w:szCs w:val="22"/>
        </w:rPr>
        <w:tab/>
      </w:r>
      <w:r w:rsidRPr="008E186E">
        <w:rPr>
          <w:rStyle w:val="Hyperlink"/>
          <w:noProof/>
        </w:rPr>
        <w:t>Class Boundary</w:t>
      </w:r>
      <w:r>
        <w:rPr>
          <w:noProof/>
          <w:webHidden/>
        </w:rPr>
        <w:tab/>
      </w:r>
      <w:r>
        <w:rPr>
          <w:noProof/>
          <w:webHidden/>
        </w:rPr>
        <w:fldChar w:fldCharType="begin"/>
      </w:r>
      <w:r>
        <w:rPr>
          <w:noProof/>
          <w:webHidden/>
        </w:rPr>
        <w:instrText xml:space="preserve"> PAGEREF _Toc468649878 \h </w:instrText>
      </w:r>
      <w:r>
        <w:rPr>
          <w:noProof/>
          <w:webHidden/>
        </w:rPr>
      </w:r>
      <w:r>
        <w:rPr>
          <w:noProof/>
          <w:webHidden/>
        </w:rPr>
        <w:fldChar w:fldCharType="separate"/>
      </w:r>
      <w:ins w:id="1172" w:author="Cory Casanave" w:date="2016-12-06T18:27:00Z">
        <w:r w:rsidR="00CD51EF">
          <w:rPr>
            <w:noProof/>
            <w:webHidden/>
          </w:rPr>
          <w:t>339</w:t>
        </w:r>
      </w:ins>
      <w:del w:id="1173"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4393FA70" w14:textId="16E875C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"_Toc468649879"</w:instrText>
      </w:r>
      <w:r w:rsidRPr="008E186E">
        <w:rPr>
          <w:rStyle w:val="Hyperlink"/>
          <w:noProof/>
        </w:rPr>
        <w:instrText xml:space="preserve"> </w:instrText>
      </w:r>
      <w:r w:rsidRPr="008E186E">
        <w:rPr>
          <w:rStyle w:val="Hyperlink"/>
          <w:noProof/>
        </w:rPr>
        <w:fldChar w:fldCharType="separate"/>
      </w:r>
      <w:r w:rsidRPr="008E186E">
        <w:rPr>
          <w:rStyle w:val="Hyperlink"/>
          <w:noProof/>
        </w:rPr>
        <w:t>9.34.4</w:t>
      </w:r>
      <w:r>
        <w:rPr>
          <w:rFonts w:asciiTheme="minorHAnsi" w:eastAsiaTheme="minorEastAsia" w:hAnsiTheme="minorHAnsi" w:cstheme="minorBidi"/>
          <w:noProof/>
          <w:sz w:val="22"/>
          <w:szCs w:val="22"/>
        </w:rPr>
        <w:tab/>
      </w:r>
      <w:r w:rsidRPr="008E186E">
        <w:rPr>
          <w:rStyle w:val="Hyperlink"/>
          <w:noProof/>
        </w:rPr>
        <w:t>Association Class Boundary of System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_Toc468649879 \h </w:instrText>
      </w:r>
      <w:r>
        <w:rPr>
          <w:noProof/>
          <w:webHidden/>
        </w:rPr>
      </w:r>
      <w:r>
        <w:rPr>
          <w:noProof/>
          <w:webHidden/>
        </w:rPr>
        <w:fldChar w:fldCharType="separate"/>
      </w:r>
      <w:ins w:id="1174" w:author="Cory Casanave" w:date="2016-12-06T18:27:00Z">
        <w:r w:rsidR="00CD51EF">
          <w:rPr>
            <w:noProof/>
            <w:webHidden/>
          </w:rPr>
          <w:t>339</w:t>
        </w:r>
      </w:ins>
      <w:del w:id="1175"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1EFB76ED" w14:textId="4B35033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"_Toc468649880"</w:instrText>
      </w:r>
      <w:r w:rsidRPr="008E186E">
        <w:rPr>
          <w:rStyle w:val="Hyperlink"/>
          <w:noProof/>
        </w:rPr>
        <w:instrText xml:space="preserve"> </w:instrText>
      </w:r>
      <w:r w:rsidRPr="008E186E">
        <w:rPr>
          <w:rStyle w:val="Hyperlink"/>
          <w:noProof/>
        </w:rPr>
        <w:fldChar w:fldCharType="separate"/>
      </w:r>
      <w:r w:rsidRPr="008E186E">
        <w:rPr>
          <w:rStyle w:val="Hyperlink"/>
          <w:noProof/>
        </w:rPr>
        <w:t>9.34.5</w:t>
      </w:r>
      <w:r>
        <w:rPr>
          <w:rFonts w:asciiTheme="minorHAnsi" w:eastAsiaTheme="minorEastAsia" w:hAnsiTheme="minorHAnsi" w:cstheme="minorBidi"/>
          <w:noProof/>
          <w:sz w:val="22"/>
          <w:szCs w:val="22"/>
        </w:rPr>
        <w:tab/>
      </w:r>
      <w:r w:rsidRPr="008E186E">
        <w:rPr>
          <w:rStyle w:val="Hyperlink"/>
          <w:noProof/>
        </w:rPr>
        <w:t>Association Class Opening in a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_Toc468649880 \h </w:instrText>
      </w:r>
      <w:r>
        <w:rPr>
          <w:noProof/>
          <w:webHidden/>
        </w:rPr>
      </w:r>
      <w:r>
        <w:rPr>
          <w:noProof/>
          <w:webHidden/>
        </w:rPr>
        <w:fldChar w:fldCharType="separate"/>
      </w:r>
      <w:ins w:id="1176" w:author="Cory Casanave" w:date="2016-12-06T18:27:00Z">
        <w:r w:rsidR="00CD51EF">
          <w:rPr>
            <w:noProof/>
            <w:webHidden/>
          </w:rPr>
          <w:t>340</w:t>
        </w:r>
      </w:ins>
      <w:del w:id="1177" w:author="Cory Casanave" w:date="2016-12-06T18:22:00Z">
        <w:r w:rsidR="00041B4E" w:rsidDel="00606FC4">
          <w:rPr>
            <w:noProof/>
            <w:webHidden/>
          </w:rPr>
          <w:delText>368</w:delText>
        </w:r>
      </w:del>
      <w:r>
        <w:rPr>
          <w:noProof/>
          <w:webHidden/>
        </w:rPr>
        <w:fldChar w:fldCharType="end"/>
      </w:r>
      <w:r w:rsidRPr="008E186E">
        <w:rPr>
          <w:rStyle w:val="Hyperlink"/>
          <w:noProof/>
        </w:rPr>
        <w:fldChar w:fldCharType="end"/>
      </w:r>
    </w:p>
    <w:p w14:paraId="300E2C94" w14:textId="03015E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"_Toc468649881"</w:instrText>
      </w:r>
      <w:r w:rsidRPr="008E186E">
        <w:rPr>
          <w:rStyle w:val="Hyperlink"/>
          <w:noProof/>
        </w:rPr>
        <w:instrText xml:space="preserve"> </w:instrText>
      </w:r>
      <w:r w:rsidRPr="008E186E">
        <w:rPr>
          <w:rStyle w:val="Hyperlink"/>
          <w:noProof/>
        </w:rPr>
        <w:fldChar w:fldCharType="separate"/>
      </w:r>
      <w:r w:rsidRPr="008E186E">
        <w:rPr>
          <w:rStyle w:val="Hyperlink"/>
          <w:noProof/>
        </w:rPr>
        <w:t>9.34.6</w:t>
      </w:r>
      <w:r>
        <w:rPr>
          <w:rFonts w:asciiTheme="minorHAnsi" w:eastAsiaTheme="minorEastAsia" w:hAnsiTheme="minorHAnsi" w:cstheme="minorBidi"/>
          <w:noProof/>
          <w:sz w:val="22"/>
          <w:szCs w:val="22"/>
        </w:rPr>
        <w:tab/>
      </w:r>
      <w:r w:rsidRPr="008E186E">
        <w:rPr>
          <w:rStyle w:val="Hyperlink"/>
          <w:noProof/>
        </w:rPr>
        <w:t>Association Class Point Of Entry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_Toc468649881 \h </w:instrText>
      </w:r>
      <w:r>
        <w:rPr>
          <w:noProof/>
          <w:webHidden/>
        </w:rPr>
      </w:r>
      <w:r>
        <w:rPr>
          <w:noProof/>
          <w:webHidden/>
        </w:rPr>
        <w:fldChar w:fldCharType="separate"/>
      </w:r>
      <w:ins w:id="1178" w:author="Cory Casanave" w:date="2016-12-06T18:27:00Z">
        <w:r w:rsidR="00CD51EF">
          <w:rPr>
            <w:noProof/>
            <w:webHidden/>
          </w:rPr>
          <w:t>341</w:t>
        </w:r>
      </w:ins>
      <w:del w:id="1179" w:author="Cory Casanave" w:date="2016-12-06T18:22:00Z">
        <w:r w:rsidR="00041B4E" w:rsidDel="00606FC4">
          <w:rPr>
            <w:noProof/>
            <w:webHidden/>
          </w:rPr>
          <w:delText>369</w:delText>
        </w:r>
      </w:del>
      <w:r>
        <w:rPr>
          <w:noProof/>
          <w:webHidden/>
        </w:rPr>
        <w:fldChar w:fldCharType="end"/>
      </w:r>
      <w:r w:rsidRPr="008E186E">
        <w:rPr>
          <w:rStyle w:val="Hyperlink"/>
          <w:noProof/>
        </w:rPr>
        <w:fldChar w:fldCharType="end"/>
      </w:r>
    </w:p>
    <w:p w14:paraId="2AD0F25F" w14:textId="4646AA6C"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"_Toc468649882"</w:instrText>
      </w:r>
      <w:r w:rsidRPr="008E186E">
        <w:rPr>
          <w:rStyle w:val="Hyperlink"/>
          <w:noProof/>
        </w:rPr>
        <w:instrText xml:space="preserve"> </w:instrText>
      </w:r>
      <w:r w:rsidRPr="008E186E">
        <w:rPr>
          <w:rStyle w:val="Hyperlink"/>
          <w:noProof/>
        </w:rPr>
        <w:fldChar w:fldCharType="separate"/>
      </w:r>
      <w:r w:rsidRPr="008E186E">
        <w:rPr>
          <w:rStyle w:val="Hyperlink"/>
          <w:noProof/>
        </w:rPr>
        <w:t>9.34.7</w:t>
      </w:r>
      <w:r>
        <w:rPr>
          <w:rFonts w:asciiTheme="minorHAnsi" w:eastAsiaTheme="minorEastAsia" w:hAnsiTheme="minorHAnsi" w:cstheme="minorBidi"/>
          <w:noProof/>
          <w:sz w:val="22"/>
          <w:szCs w:val="22"/>
        </w:rPr>
        <w:tab/>
      </w:r>
      <w:r w:rsidRPr="008E186E">
        <w:rPr>
          <w:rStyle w:val="Hyperlink"/>
          <w:noProof/>
        </w:rPr>
        <w:t>Class Subsystem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_Toc468649882 \h </w:instrText>
      </w:r>
      <w:r>
        <w:rPr>
          <w:noProof/>
          <w:webHidden/>
        </w:rPr>
      </w:r>
      <w:r>
        <w:rPr>
          <w:noProof/>
          <w:webHidden/>
        </w:rPr>
        <w:fldChar w:fldCharType="separate"/>
      </w:r>
      <w:ins w:id="1180" w:author="Cory Casanave" w:date="2016-12-06T18:27:00Z">
        <w:r w:rsidR="00CD51EF">
          <w:rPr>
            <w:noProof/>
            <w:webHidden/>
          </w:rPr>
          <w:t>342</w:t>
        </w:r>
      </w:ins>
      <w:del w:id="1181" w:author="Cory Casanave" w:date="2016-12-06T18:22:00Z">
        <w:r w:rsidR="00041B4E" w:rsidDel="00606FC4">
          <w:rPr>
            <w:noProof/>
            <w:webHidden/>
          </w:rPr>
          <w:delText>370</w:delText>
        </w:r>
      </w:del>
      <w:r>
        <w:rPr>
          <w:noProof/>
          <w:webHidden/>
        </w:rPr>
        <w:fldChar w:fldCharType="end"/>
      </w:r>
      <w:r w:rsidRPr="008E186E">
        <w:rPr>
          <w:rStyle w:val="Hyperlink"/>
          <w:noProof/>
        </w:rPr>
        <w:fldChar w:fldCharType="end"/>
      </w:r>
    </w:p>
    <w:p w14:paraId="2CEF00BA" w14:textId="7508F1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"_Toc468649883"</w:instrText>
      </w:r>
      <w:r w:rsidRPr="008E186E">
        <w:rPr>
          <w:rStyle w:val="Hyperlink"/>
          <w:noProof/>
        </w:rPr>
        <w:instrText xml:space="preserve"> </w:instrText>
      </w:r>
      <w:r w:rsidRPr="008E186E">
        <w:rPr>
          <w:rStyle w:val="Hyperlink"/>
          <w:noProof/>
        </w:rPr>
        <w:fldChar w:fldCharType="separate"/>
      </w:r>
      <w:r w:rsidRPr="008E186E">
        <w:rPr>
          <w:rStyle w:val="Hyperlink"/>
          <w:noProof/>
        </w:rPr>
        <w:t>9.34.8</w:t>
      </w:r>
      <w:r>
        <w:rPr>
          <w:rFonts w:asciiTheme="minorHAnsi" w:eastAsiaTheme="minorEastAsia" w:hAnsiTheme="minorHAnsi" w:cstheme="minorBidi"/>
          <w:noProof/>
          <w:sz w:val="22"/>
          <w:szCs w:val="22"/>
        </w:rPr>
        <w:tab/>
      </w:r>
      <w:r w:rsidRPr="008E186E">
        <w:rPr>
          <w:rStyle w:val="Hyperlink"/>
          <w:noProof/>
        </w:rPr>
        <w:t>Class System</w:t>
      </w:r>
      <w:r>
        <w:rPr>
          <w:noProof/>
          <w:webHidden/>
        </w:rPr>
        <w:tab/>
      </w:r>
      <w:r>
        <w:rPr>
          <w:noProof/>
          <w:webHidden/>
        </w:rPr>
        <w:fldChar w:fldCharType="begin"/>
      </w:r>
      <w:r>
        <w:rPr>
          <w:noProof/>
          <w:webHidden/>
        </w:rPr>
        <w:instrText xml:space="preserve"> PAGEREF _Toc468649883 \h </w:instrText>
      </w:r>
      <w:r>
        <w:rPr>
          <w:noProof/>
          <w:webHidden/>
        </w:rPr>
      </w:r>
      <w:r>
        <w:rPr>
          <w:noProof/>
          <w:webHidden/>
        </w:rPr>
        <w:fldChar w:fldCharType="separate"/>
      </w:r>
      <w:ins w:id="1182" w:author="Cory Casanave" w:date="2016-12-06T18:27:00Z">
        <w:r w:rsidR="00CD51EF">
          <w:rPr>
            <w:noProof/>
            <w:webHidden/>
          </w:rPr>
          <w:t>342</w:t>
        </w:r>
      </w:ins>
      <w:del w:id="1183" w:author="Cory Casanave" w:date="2016-12-06T18:22:00Z">
        <w:r w:rsidR="00041B4E" w:rsidDel="00606FC4">
          <w:rPr>
            <w:noProof/>
            <w:webHidden/>
          </w:rPr>
          <w:delText>370</w:delText>
        </w:r>
      </w:del>
      <w:r>
        <w:rPr>
          <w:noProof/>
          <w:webHidden/>
        </w:rPr>
        <w:fldChar w:fldCharType="end"/>
      </w:r>
      <w:r w:rsidRPr="008E186E">
        <w:rPr>
          <w:rStyle w:val="Hyperlink"/>
          <w:noProof/>
        </w:rPr>
        <w:fldChar w:fldCharType="end"/>
      </w:r>
    </w:p>
    <w:p w14:paraId="67FBADB8" w14:textId="6253A0E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"_Toc468649884"</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w:t>
      </w:r>
      <w:r>
        <w:rPr>
          <w:noProof/>
          <w:webHidden/>
        </w:rPr>
        <w:tab/>
      </w:r>
      <w:r>
        <w:rPr>
          <w:noProof/>
          <w:webHidden/>
        </w:rPr>
        <w:fldChar w:fldCharType="begin"/>
      </w:r>
      <w:r>
        <w:rPr>
          <w:noProof/>
          <w:webHidden/>
        </w:rPr>
        <w:instrText xml:space="preserve"> PAGEREF _Toc468649884 \h </w:instrText>
      </w:r>
      <w:r>
        <w:rPr>
          <w:noProof/>
          <w:webHidden/>
        </w:rPr>
      </w:r>
      <w:r>
        <w:rPr>
          <w:noProof/>
          <w:webHidden/>
        </w:rPr>
        <w:fldChar w:fldCharType="separate"/>
      </w:r>
      <w:ins w:id="1184" w:author="Cory Casanave" w:date="2016-12-06T18:27:00Z">
        <w:r w:rsidR="00CD51EF">
          <w:rPr>
            <w:noProof/>
            <w:webHidden/>
          </w:rPr>
          <w:t>344</w:t>
        </w:r>
      </w:ins>
      <w:del w:id="1185" w:author="Cory Casanave" w:date="2016-12-06T18:22:00Z">
        <w:r w:rsidR="00041B4E" w:rsidDel="00606FC4">
          <w:rPr>
            <w:noProof/>
            <w:webHidden/>
          </w:rPr>
          <w:delText>372</w:delText>
        </w:r>
      </w:del>
      <w:r>
        <w:rPr>
          <w:noProof/>
          <w:webHidden/>
        </w:rPr>
        <w:fldChar w:fldCharType="end"/>
      </w:r>
      <w:r w:rsidRPr="008E186E">
        <w:rPr>
          <w:rStyle w:val="Hyperlink"/>
          <w:noProof/>
        </w:rPr>
        <w:fldChar w:fldCharType="end"/>
      </w:r>
    </w:p>
    <w:p w14:paraId="3D4456FE" w14:textId="438DA8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"_Toc468649885"</w:instrText>
      </w:r>
      <w:r w:rsidRPr="008E186E">
        <w:rPr>
          <w:rStyle w:val="Hyperlink"/>
          <w:noProof/>
        </w:rPr>
        <w:instrText xml:space="preserve"> </w:instrText>
      </w:r>
      <w:r w:rsidRPr="008E186E">
        <w:rPr>
          <w:rStyle w:val="Hyperlink"/>
          <w:noProof/>
        </w:rPr>
        <w:fldChar w:fldCharType="separate"/>
      </w:r>
      <w:r w:rsidRPr="008E186E">
        <w:rPr>
          <w:rStyle w:val="Hyperlink"/>
          <w:noProof/>
        </w:rPr>
        <w:t>9.35.1</w:t>
      </w:r>
      <w:r>
        <w:rPr>
          <w:rFonts w:asciiTheme="minorHAnsi" w:eastAsiaTheme="minorEastAsia" w:hAnsiTheme="minorHAnsi" w:cstheme="minorBidi"/>
          <w:noProof/>
          <w:sz w:val="22"/>
          <w:szCs w:val="22"/>
        </w:rPr>
        <w:tab/>
      </w:r>
      <w:r w:rsidRPr="008E186E">
        <w:rPr>
          <w:rStyle w:val="Hyperlink"/>
          <w:noProof/>
        </w:rPr>
        <w:t>Diagram: Time</w:t>
      </w:r>
      <w:r>
        <w:rPr>
          <w:noProof/>
          <w:webHidden/>
        </w:rPr>
        <w:tab/>
      </w:r>
      <w:r>
        <w:rPr>
          <w:noProof/>
          <w:webHidden/>
        </w:rPr>
        <w:fldChar w:fldCharType="begin"/>
      </w:r>
      <w:r>
        <w:rPr>
          <w:noProof/>
          <w:webHidden/>
        </w:rPr>
        <w:instrText xml:space="preserve"> PAGEREF _Toc468649885 \h </w:instrText>
      </w:r>
      <w:r>
        <w:rPr>
          <w:noProof/>
          <w:webHidden/>
        </w:rPr>
      </w:r>
      <w:r>
        <w:rPr>
          <w:noProof/>
          <w:webHidden/>
        </w:rPr>
        <w:fldChar w:fldCharType="separate"/>
      </w:r>
      <w:ins w:id="1186" w:author="Cory Casanave" w:date="2016-12-06T18:27:00Z">
        <w:r w:rsidR="00CD51EF">
          <w:rPr>
            <w:noProof/>
            <w:webHidden/>
          </w:rPr>
          <w:t>345</w:t>
        </w:r>
      </w:ins>
      <w:del w:id="1187" w:author="Cory Casanave" w:date="2016-12-06T18:22:00Z">
        <w:r w:rsidR="00041B4E" w:rsidDel="00606FC4">
          <w:rPr>
            <w:noProof/>
            <w:webHidden/>
          </w:rPr>
          <w:delText>373</w:delText>
        </w:r>
      </w:del>
      <w:r>
        <w:rPr>
          <w:noProof/>
          <w:webHidden/>
        </w:rPr>
        <w:fldChar w:fldCharType="end"/>
      </w:r>
      <w:r w:rsidRPr="008E186E">
        <w:rPr>
          <w:rStyle w:val="Hyperlink"/>
          <w:noProof/>
        </w:rPr>
        <w:fldChar w:fldCharType="end"/>
      </w:r>
    </w:p>
    <w:p w14:paraId="01CA1E60" w14:textId="613F53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"_Toc468649886"</w:instrText>
      </w:r>
      <w:r w:rsidRPr="008E186E">
        <w:rPr>
          <w:rStyle w:val="Hyperlink"/>
          <w:noProof/>
        </w:rPr>
        <w:instrText xml:space="preserve"> </w:instrText>
      </w:r>
      <w:r w:rsidRPr="008E186E">
        <w:rPr>
          <w:rStyle w:val="Hyperlink"/>
          <w:noProof/>
        </w:rPr>
        <w:fldChar w:fldCharType="separate"/>
      </w:r>
      <w:r w:rsidRPr="008E186E">
        <w:rPr>
          <w:rStyle w:val="Hyperlink"/>
          <w:noProof/>
        </w:rPr>
        <w:t>9.35.2</w:t>
      </w:r>
      <w:r>
        <w:rPr>
          <w:rFonts w:asciiTheme="minorHAnsi" w:eastAsiaTheme="minorEastAsia" w:hAnsiTheme="minorHAnsi" w:cstheme="minorBidi"/>
          <w:noProof/>
          <w:sz w:val="22"/>
          <w:szCs w:val="22"/>
        </w:rPr>
        <w:tab/>
      </w:r>
      <w:r w:rsidRPr="008E186E">
        <w:rPr>
          <w:rStyle w:val="Hyperlink"/>
          <w:noProof/>
        </w:rPr>
        <w:t>Class Date and Time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_Toc468649886 \h </w:instrText>
      </w:r>
      <w:r>
        <w:rPr>
          <w:noProof/>
          <w:webHidden/>
        </w:rPr>
      </w:r>
      <w:r>
        <w:rPr>
          <w:noProof/>
          <w:webHidden/>
        </w:rPr>
        <w:fldChar w:fldCharType="separate"/>
      </w:r>
      <w:ins w:id="1188" w:author="Cory Casanave" w:date="2016-12-06T18:27:00Z">
        <w:r w:rsidR="00CD51EF">
          <w:rPr>
            <w:noProof/>
            <w:webHidden/>
          </w:rPr>
          <w:t>346</w:t>
        </w:r>
      </w:ins>
      <w:del w:id="1189"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41FC0305" w14:textId="660E64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"_Toc468649887"</w:instrText>
      </w:r>
      <w:r w:rsidRPr="008E186E">
        <w:rPr>
          <w:rStyle w:val="Hyperlink"/>
          <w:noProof/>
        </w:rPr>
        <w:instrText xml:space="preserve"> </w:instrText>
      </w:r>
      <w:r w:rsidRPr="008E186E">
        <w:rPr>
          <w:rStyle w:val="Hyperlink"/>
          <w:noProof/>
        </w:rPr>
        <w:fldChar w:fldCharType="separate"/>
      </w:r>
      <w:r w:rsidRPr="008E186E">
        <w:rPr>
          <w:rStyle w:val="Hyperlink"/>
          <w:noProof/>
        </w:rPr>
        <w:t>9.35.3</w:t>
      </w:r>
      <w:r>
        <w:rPr>
          <w:rFonts w:asciiTheme="minorHAnsi" w:eastAsiaTheme="minorEastAsia" w:hAnsiTheme="minorHAnsi" w:cstheme="minorBidi"/>
          <w:noProof/>
          <w:sz w:val="22"/>
          <w:szCs w:val="22"/>
        </w:rPr>
        <w:tab/>
      </w:r>
      <w:r w:rsidRPr="008E186E">
        <w:rPr>
          <w:rStyle w:val="Hyperlink"/>
          <w:noProof/>
        </w:rPr>
        <w:t>Class Date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_Toc468649887 \h </w:instrText>
      </w:r>
      <w:r>
        <w:rPr>
          <w:noProof/>
          <w:webHidden/>
        </w:rPr>
      </w:r>
      <w:r>
        <w:rPr>
          <w:noProof/>
          <w:webHidden/>
        </w:rPr>
        <w:fldChar w:fldCharType="separate"/>
      </w:r>
      <w:ins w:id="1190" w:author="Cory Casanave" w:date="2016-12-06T18:27:00Z">
        <w:r w:rsidR="00CD51EF">
          <w:rPr>
            <w:noProof/>
            <w:webHidden/>
          </w:rPr>
          <w:t>346</w:t>
        </w:r>
      </w:ins>
      <w:del w:id="1191"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7C0CAEDB" w14:textId="14AC395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"_Toc468649888"</w:instrText>
      </w:r>
      <w:r w:rsidRPr="008E186E">
        <w:rPr>
          <w:rStyle w:val="Hyperlink"/>
          <w:noProof/>
        </w:rPr>
        <w:instrText xml:space="preserve"> </w:instrText>
      </w:r>
      <w:r w:rsidRPr="008E186E">
        <w:rPr>
          <w:rStyle w:val="Hyperlink"/>
          <w:noProof/>
        </w:rPr>
        <w:fldChar w:fldCharType="separate"/>
      </w:r>
      <w:r w:rsidRPr="008E186E">
        <w:rPr>
          <w:rStyle w:val="Hyperlink"/>
          <w:noProof/>
        </w:rPr>
        <w:t>9.35.4</w:t>
      </w:r>
      <w:r>
        <w:rPr>
          <w:rFonts w:asciiTheme="minorHAnsi" w:eastAsiaTheme="minorEastAsia" w:hAnsiTheme="minorHAnsi" w:cstheme="minorBidi"/>
          <w:noProof/>
          <w:sz w:val="22"/>
          <w:szCs w:val="22"/>
        </w:rPr>
        <w:tab/>
      </w:r>
      <w:r w:rsidRPr="008E186E">
        <w:rPr>
          <w:rStyle w:val="Hyperlink"/>
          <w:noProof/>
        </w:rPr>
        <w:t>Association Duration of Entity</w:t>
      </w:r>
      <w:r>
        <w:rPr>
          <w:noProof/>
          <w:webHidden/>
        </w:rPr>
        <w:tab/>
      </w:r>
      <w:r>
        <w:rPr>
          <w:noProof/>
          <w:webHidden/>
        </w:rPr>
        <w:fldChar w:fldCharType="begin"/>
      </w:r>
      <w:r>
        <w:rPr>
          <w:noProof/>
          <w:webHidden/>
        </w:rPr>
        <w:instrText xml:space="preserve"> PAGEREF _Toc468649888 \h </w:instrText>
      </w:r>
      <w:r>
        <w:rPr>
          <w:noProof/>
          <w:webHidden/>
        </w:rPr>
      </w:r>
      <w:r>
        <w:rPr>
          <w:noProof/>
          <w:webHidden/>
        </w:rPr>
        <w:fldChar w:fldCharType="separate"/>
      </w:r>
      <w:ins w:id="1192" w:author="Cory Casanave" w:date="2016-12-06T18:27:00Z">
        <w:r w:rsidR="00CD51EF">
          <w:rPr>
            <w:noProof/>
            <w:webHidden/>
          </w:rPr>
          <w:t>346</w:t>
        </w:r>
      </w:ins>
      <w:del w:id="1193"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0D9D08D0" w14:textId="411582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"_Toc468649889"</w:instrText>
      </w:r>
      <w:r w:rsidRPr="008E186E">
        <w:rPr>
          <w:rStyle w:val="Hyperlink"/>
          <w:noProof/>
        </w:rPr>
        <w:instrText xml:space="preserve"> </w:instrText>
      </w:r>
      <w:r w:rsidRPr="008E186E">
        <w:rPr>
          <w:rStyle w:val="Hyperlink"/>
          <w:noProof/>
        </w:rPr>
        <w:fldChar w:fldCharType="separate"/>
      </w:r>
      <w:r w:rsidRPr="008E186E">
        <w:rPr>
          <w:rStyle w:val="Hyperlink"/>
          <w:noProof/>
        </w:rPr>
        <w:t>9.35.5</w:t>
      </w:r>
      <w:r>
        <w:rPr>
          <w:rFonts w:asciiTheme="minorHAnsi" w:eastAsiaTheme="minorEastAsia" w:hAnsiTheme="minorHAnsi" w:cstheme="minorBidi"/>
          <w:noProof/>
          <w:sz w:val="22"/>
          <w:szCs w:val="22"/>
        </w:rPr>
        <w:tab/>
      </w:r>
      <w:r w:rsidRPr="008E186E">
        <w:rPr>
          <w:rStyle w:val="Hyperlink"/>
          <w:noProof/>
        </w:rPr>
        <w:t>Association Entity Exists for Interval</w:t>
      </w:r>
      <w:r>
        <w:rPr>
          <w:noProof/>
          <w:webHidden/>
        </w:rPr>
        <w:tab/>
      </w:r>
      <w:r>
        <w:rPr>
          <w:noProof/>
          <w:webHidden/>
        </w:rPr>
        <w:fldChar w:fldCharType="begin"/>
      </w:r>
      <w:r>
        <w:rPr>
          <w:noProof/>
          <w:webHidden/>
        </w:rPr>
        <w:instrText xml:space="preserve"> PAGEREF _Toc468649889 \h </w:instrText>
      </w:r>
      <w:r>
        <w:rPr>
          <w:noProof/>
          <w:webHidden/>
        </w:rPr>
      </w:r>
      <w:r>
        <w:rPr>
          <w:noProof/>
          <w:webHidden/>
        </w:rPr>
        <w:fldChar w:fldCharType="separate"/>
      </w:r>
      <w:ins w:id="1194" w:author="Cory Casanave" w:date="2016-12-06T18:27:00Z">
        <w:r w:rsidR="00CD51EF">
          <w:rPr>
            <w:noProof/>
            <w:webHidden/>
          </w:rPr>
          <w:t>347</w:t>
        </w:r>
      </w:ins>
      <w:del w:id="1195" w:author="Cory Casanave" w:date="2016-12-06T18:22:00Z">
        <w:r w:rsidR="00041B4E" w:rsidDel="00606FC4">
          <w:rPr>
            <w:noProof/>
            <w:webHidden/>
          </w:rPr>
          <w:delText>375</w:delText>
        </w:r>
      </w:del>
      <w:r>
        <w:rPr>
          <w:noProof/>
          <w:webHidden/>
        </w:rPr>
        <w:fldChar w:fldCharType="end"/>
      </w:r>
      <w:r w:rsidRPr="008E186E">
        <w:rPr>
          <w:rStyle w:val="Hyperlink"/>
          <w:noProof/>
        </w:rPr>
        <w:fldChar w:fldCharType="end"/>
      </w:r>
    </w:p>
    <w:p w14:paraId="5C67D3C6" w14:textId="41F9BA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"_Toc468649890"</w:instrText>
      </w:r>
      <w:r w:rsidRPr="008E186E">
        <w:rPr>
          <w:rStyle w:val="Hyperlink"/>
          <w:noProof/>
        </w:rPr>
        <w:instrText xml:space="preserve"> </w:instrText>
      </w:r>
      <w:r w:rsidRPr="008E186E">
        <w:rPr>
          <w:rStyle w:val="Hyperlink"/>
          <w:noProof/>
        </w:rPr>
        <w:fldChar w:fldCharType="separate"/>
      </w:r>
      <w:r w:rsidRPr="008E186E">
        <w:rPr>
          <w:rStyle w:val="Hyperlink"/>
          <w:noProof/>
        </w:rPr>
        <w:t>9.35.6</w:t>
      </w:r>
      <w:r>
        <w:rPr>
          <w:rFonts w:asciiTheme="minorHAnsi" w:eastAsiaTheme="minorEastAsia" w:hAnsiTheme="minorHAnsi" w:cstheme="minorBidi"/>
          <w:noProof/>
          <w:sz w:val="22"/>
          <w:szCs w:val="22"/>
        </w:rPr>
        <w:tab/>
      </w:r>
      <w:r w:rsidRPr="008E186E">
        <w:rPr>
          <w:rStyle w:val="Hyperlink"/>
          <w:noProof/>
        </w:rPr>
        <w:t>Association Finish Time</w:t>
      </w:r>
      <w:r>
        <w:rPr>
          <w:noProof/>
          <w:webHidden/>
        </w:rPr>
        <w:tab/>
      </w:r>
      <w:r>
        <w:rPr>
          <w:noProof/>
          <w:webHidden/>
        </w:rPr>
        <w:fldChar w:fldCharType="begin"/>
      </w:r>
      <w:r>
        <w:rPr>
          <w:noProof/>
          <w:webHidden/>
        </w:rPr>
        <w:instrText xml:space="preserve"> PAGEREF _Toc468649890 \h </w:instrText>
      </w:r>
      <w:r>
        <w:rPr>
          <w:noProof/>
          <w:webHidden/>
        </w:rPr>
      </w:r>
      <w:r>
        <w:rPr>
          <w:noProof/>
          <w:webHidden/>
        </w:rPr>
        <w:fldChar w:fldCharType="separate"/>
      </w:r>
      <w:ins w:id="1196" w:author="Cory Casanave" w:date="2016-12-06T18:27:00Z">
        <w:r w:rsidR="00CD51EF">
          <w:rPr>
            <w:noProof/>
            <w:webHidden/>
          </w:rPr>
          <w:t>347</w:t>
        </w:r>
      </w:ins>
      <w:del w:id="1197" w:author="Cory Casanave" w:date="2016-12-06T18:22:00Z">
        <w:r w:rsidR="00041B4E" w:rsidDel="00606FC4">
          <w:rPr>
            <w:noProof/>
            <w:webHidden/>
          </w:rPr>
          <w:delText>375</w:delText>
        </w:r>
      </w:del>
      <w:r>
        <w:rPr>
          <w:noProof/>
          <w:webHidden/>
        </w:rPr>
        <w:fldChar w:fldCharType="end"/>
      </w:r>
      <w:r w:rsidRPr="008E186E">
        <w:rPr>
          <w:rStyle w:val="Hyperlink"/>
          <w:noProof/>
        </w:rPr>
        <w:fldChar w:fldCharType="end"/>
      </w:r>
    </w:p>
    <w:p w14:paraId="16344652" w14:textId="3384858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"_Toc468649891"</w:instrText>
      </w:r>
      <w:r w:rsidRPr="008E186E">
        <w:rPr>
          <w:rStyle w:val="Hyperlink"/>
          <w:noProof/>
        </w:rPr>
        <w:instrText xml:space="preserve"> </w:instrText>
      </w:r>
      <w:r w:rsidRPr="008E186E">
        <w:rPr>
          <w:rStyle w:val="Hyperlink"/>
          <w:noProof/>
        </w:rPr>
        <w:fldChar w:fldCharType="separate"/>
      </w:r>
      <w:r w:rsidRPr="008E186E">
        <w:rPr>
          <w:rStyle w:val="Hyperlink"/>
          <w:noProof/>
        </w:rPr>
        <w:t>9.35.7</w:t>
      </w:r>
      <w:r>
        <w:rPr>
          <w:rFonts w:asciiTheme="minorHAnsi" w:eastAsiaTheme="minorEastAsia" w:hAnsiTheme="minorHAnsi" w:cstheme="minorBidi"/>
          <w:noProof/>
          <w:sz w:val="22"/>
          <w:szCs w:val="22"/>
        </w:rPr>
        <w:tab/>
      </w:r>
      <w:r w:rsidRPr="008E186E">
        <w:rPr>
          <w:rStyle w:val="Hyperlink"/>
          <w:noProof/>
        </w:rPr>
        <w:t>Association Overlaps in Time</w:t>
      </w:r>
      <w:r>
        <w:rPr>
          <w:noProof/>
          <w:webHidden/>
        </w:rPr>
        <w:tab/>
      </w:r>
      <w:r>
        <w:rPr>
          <w:noProof/>
          <w:webHidden/>
        </w:rPr>
        <w:fldChar w:fldCharType="begin"/>
      </w:r>
      <w:r>
        <w:rPr>
          <w:noProof/>
          <w:webHidden/>
        </w:rPr>
        <w:instrText xml:space="preserve"> PAGEREF _Toc468649891 \h </w:instrText>
      </w:r>
      <w:r>
        <w:rPr>
          <w:noProof/>
          <w:webHidden/>
        </w:rPr>
      </w:r>
      <w:r>
        <w:rPr>
          <w:noProof/>
          <w:webHidden/>
        </w:rPr>
        <w:fldChar w:fldCharType="separate"/>
      </w:r>
      <w:ins w:id="1198" w:author="Cory Casanave" w:date="2016-12-06T18:27:00Z">
        <w:r w:rsidR="00CD51EF">
          <w:rPr>
            <w:noProof/>
            <w:webHidden/>
          </w:rPr>
          <w:t>348</w:t>
        </w:r>
      </w:ins>
      <w:del w:id="1199" w:author="Cory Casanave" w:date="2016-12-06T18:22:00Z">
        <w:r w:rsidR="00041B4E" w:rsidDel="00606FC4">
          <w:rPr>
            <w:noProof/>
            <w:webHidden/>
          </w:rPr>
          <w:delText>376</w:delText>
        </w:r>
      </w:del>
      <w:r>
        <w:rPr>
          <w:noProof/>
          <w:webHidden/>
        </w:rPr>
        <w:fldChar w:fldCharType="end"/>
      </w:r>
      <w:r w:rsidRPr="008E186E">
        <w:rPr>
          <w:rStyle w:val="Hyperlink"/>
          <w:noProof/>
        </w:rPr>
        <w:fldChar w:fldCharType="end"/>
      </w:r>
    </w:p>
    <w:p w14:paraId="6E7A8723" w14:textId="5E9FD7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"_Toc468649892"</w:instrText>
      </w:r>
      <w:r w:rsidRPr="008E186E">
        <w:rPr>
          <w:rStyle w:val="Hyperlink"/>
          <w:noProof/>
        </w:rPr>
        <w:instrText xml:space="preserve"> </w:instrText>
      </w:r>
      <w:r w:rsidRPr="008E186E">
        <w:rPr>
          <w:rStyle w:val="Hyperlink"/>
          <w:noProof/>
        </w:rPr>
        <w:fldChar w:fldCharType="separate"/>
      </w:r>
      <w:r w:rsidRPr="008E186E">
        <w:rPr>
          <w:rStyle w:val="Hyperlink"/>
          <w:noProof/>
        </w:rPr>
        <w:t>9.35.8</w:t>
      </w:r>
      <w:r>
        <w:rPr>
          <w:rFonts w:asciiTheme="minorHAnsi" w:eastAsiaTheme="minorEastAsia" w:hAnsiTheme="minorHAnsi" w:cstheme="minorBidi"/>
          <w:noProof/>
          <w:sz w:val="22"/>
          <w:szCs w:val="22"/>
        </w:rPr>
        <w:tab/>
      </w:r>
      <w:r w:rsidRPr="008E186E">
        <w:rPr>
          <w:rStyle w:val="Hyperlink"/>
          <w:noProof/>
        </w:rPr>
        <w:t>Association Start Time</w:t>
      </w:r>
      <w:r>
        <w:rPr>
          <w:noProof/>
          <w:webHidden/>
        </w:rPr>
        <w:tab/>
      </w:r>
      <w:r>
        <w:rPr>
          <w:noProof/>
          <w:webHidden/>
        </w:rPr>
        <w:fldChar w:fldCharType="begin"/>
      </w:r>
      <w:r>
        <w:rPr>
          <w:noProof/>
          <w:webHidden/>
        </w:rPr>
        <w:instrText xml:space="preserve"> PAGEREF _Toc468649892 \h </w:instrText>
      </w:r>
      <w:r>
        <w:rPr>
          <w:noProof/>
          <w:webHidden/>
        </w:rPr>
      </w:r>
      <w:r>
        <w:rPr>
          <w:noProof/>
          <w:webHidden/>
        </w:rPr>
        <w:fldChar w:fldCharType="separate"/>
      </w:r>
      <w:ins w:id="1200" w:author="Cory Casanave" w:date="2016-12-06T18:27:00Z">
        <w:r w:rsidR="00CD51EF">
          <w:rPr>
            <w:noProof/>
            <w:webHidden/>
          </w:rPr>
          <w:t>349</w:t>
        </w:r>
      </w:ins>
      <w:del w:id="1201" w:author="Cory Casanave" w:date="2016-12-06T18:22:00Z">
        <w:r w:rsidR="00041B4E" w:rsidDel="00606FC4">
          <w:rPr>
            <w:noProof/>
            <w:webHidden/>
          </w:rPr>
          <w:delText>377</w:delText>
        </w:r>
      </w:del>
      <w:r>
        <w:rPr>
          <w:noProof/>
          <w:webHidden/>
        </w:rPr>
        <w:fldChar w:fldCharType="end"/>
      </w:r>
      <w:r w:rsidRPr="008E186E">
        <w:rPr>
          <w:rStyle w:val="Hyperlink"/>
          <w:noProof/>
        </w:rPr>
        <w:fldChar w:fldCharType="end"/>
      </w:r>
    </w:p>
    <w:p w14:paraId="6D9F3143" w14:textId="081F52A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"_Toc468649893"</w:instrText>
      </w:r>
      <w:r w:rsidRPr="008E186E">
        <w:rPr>
          <w:rStyle w:val="Hyperlink"/>
          <w:noProof/>
        </w:rPr>
        <w:instrText xml:space="preserve"> </w:instrText>
      </w:r>
      <w:r w:rsidRPr="008E186E">
        <w:rPr>
          <w:rStyle w:val="Hyperlink"/>
          <w:noProof/>
        </w:rPr>
        <w:fldChar w:fldCharType="separate"/>
      </w:r>
      <w:r w:rsidRPr="008E186E">
        <w:rPr>
          <w:rStyle w:val="Hyperlink"/>
          <w:noProof/>
        </w:rPr>
        <w:t>9.35.9</w:t>
      </w:r>
      <w:r>
        <w:rPr>
          <w:rFonts w:asciiTheme="minorHAnsi" w:eastAsiaTheme="minorEastAsia" w:hAnsiTheme="minorHAnsi" w:cstheme="minorBidi"/>
          <w:noProof/>
          <w:sz w:val="22"/>
          <w:szCs w:val="22"/>
        </w:rPr>
        <w:tab/>
      </w:r>
      <w:r w:rsidRPr="008E186E">
        <w:rPr>
          <w:rStyle w:val="Hyperlink"/>
          <w:noProof/>
        </w:rPr>
        <w:t>Association Temporal Order</w:t>
      </w:r>
      <w:r>
        <w:rPr>
          <w:noProof/>
          <w:webHidden/>
        </w:rPr>
        <w:tab/>
      </w:r>
      <w:r>
        <w:rPr>
          <w:noProof/>
          <w:webHidden/>
        </w:rPr>
        <w:fldChar w:fldCharType="begin"/>
      </w:r>
      <w:r>
        <w:rPr>
          <w:noProof/>
          <w:webHidden/>
        </w:rPr>
        <w:instrText xml:space="preserve"> PAGEREF _Toc468649893 \h </w:instrText>
      </w:r>
      <w:r>
        <w:rPr>
          <w:noProof/>
          <w:webHidden/>
        </w:rPr>
      </w:r>
      <w:r>
        <w:rPr>
          <w:noProof/>
          <w:webHidden/>
        </w:rPr>
        <w:fldChar w:fldCharType="separate"/>
      </w:r>
      <w:ins w:id="1202" w:author="Cory Casanave" w:date="2016-12-06T18:27:00Z">
        <w:r w:rsidR="00CD51EF">
          <w:rPr>
            <w:noProof/>
            <w:webHidden/>
          </w:rPr>
          <w:t>350</w:t>
        </w:r>
      </w:ins>
      <w:del w:id="1203" w:author="Cory Casanave" w:date="2016-12-06T18:22:00Z">
        <w:r w:rsidR="00041B4E" w:rsidDel="00606FC4">
          <w:rPr>
            <w:noProof/>
            <w:webHidden/>
          </w:rPr>
          <w:delText>378</w:delText>
        </w:r>
      </w:del>
      <w:r>
        <w:rPr>
          <w:noProof/>
          <w:webHidden/>
        </w:rPr>
        <w:fldChar w:fldCharType="end"/>
      </w:r>
      <w:r w:rsidRPr="008E186E">
        <w:rPr>
          <w:rStyle w:val="Hyperlink"/>
          <w:noProof/>
        </w:rPr>
        <w:fldChar w:fldCharType="end"/>
      </w:r>
    </w:p>
    <w:p w14:paraId="0F31D8BF" w14:textId="2CC3E9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"_Toc468649894"</w:instrText>
      </w:r>
      <w:r w:rsidRPr="008E186E">
        <w:rPr>
          <w:rStyle w:val="Hyperlink"/>
          <w:noProof/>
        </w:rPr>
        <w:instrText xml:space="preserve"> </w:instrText>
      </w:r>
      <w:r w:rsidRPr="008E186E">
        <w:rPr>
          <w:rStyle w:val="Hyperlink"/>
          <w:noProof/>
        </w:rPr>
        <w:fldChar w:fldCharType="separate"/>
      </w:r>
      <w:r w:rsidRPr="008E186E">
        <w:rPr>
          <w:rStyle w:val="Hyperlink"/>
          <w:noProof/>
        </w:rPr>
        <w:t>9.35.10</w:t>
      </w:r>
      <w:r>
        <w:rPr>
          <w:rFonts w:asciiTheme="minorHAnsi" w:eastAsiaTheme="minorEastAsia" w:hAnsiTheme="minorHAnsi" w:cstheme="minorBidi"/>
          <w:noProof/>
          <w:sz w:val="22"/>
          <w:szCs w:val="22"/>
        </w:rPr>
        <w:tab/>
      </w:r>
      <w:r w:rsidRPr="008E186E">
        <w:rPr>
          <w:rStyle w:val="Hyperlink"/>
          <w:noProof/>
        </w:rPr>
        <w:t>Association Class Temporal Part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_Toc468649894 \h </w:instrText>
      </w:r>
      <w:r>
        <w:rPr>
          <w:noProof/>
          <w:webHidden/>
        </w:rPr>
      </w:r>
      <w:r>
        <w:rPr>
          <w:noProof/>
          <w:webHidden/>
        </w:rPr>
        <w:fldChar w:fldCharType="separate"/>
      </w:r>
      <w:ins w:id="1204" w:author="Cory Casanave" w:date="2016-12-06T18:27:00Z">
        <w:r w:rsidR="00CD51EF">
          <w:rPr>
            <w:noProof/>
            <w:webHidden/>
          </w:rPr>
          <w:t>351</w:t>
        </w:r>
      </w:ins>
      <w:del w:id="1205" w:author="Cory Casanave" w:date="2016-12-06T18:22:00Z">
        <w:r w:rsidR="00041B4E" w:rsidDel="00606FC4">
          <w:rPr>
            <w:noProof/>
            <w:webHidden/>
          </w:rPr>
          <w:delText>379</w:delText>
        </w:r>
      </w:del>
      <w:r>
        <w:rPr>
          <w:noProof/>
          <w:webHidden/>
        </w:rPr>
        <w:fldChar w:fldCharType="end"/>
      </w:r>
      <w:r w:rsidRPr="008E186E">
        <w:rPr>
          <w:rStyle w:val="Hyperlink"/>
          <w:noProof/>
        </w:rPr>
        <w:fldChar w:fldCharType="end"/>
      </w:r>
    </w:p>
    <w:p w14:paraId="0654BF2D" w14:textId="779285B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"_Toc468649895"</w:instrText>
      </w:r>
      <w:r w:rsidRPr="008E186E">
        <w:rPr>
          <w:rStyle w:val="Hyperlink"/>
          <w:noProof/>
        </w:rPr>
        <w:instrText xml:space="preserve"> </w:instrText>
      </w:r>
      <w:r w:rsidRPr="008E186E">
        <w:rPr>
          <w:rStyle w:val="Hyperlink"/>
          <w:noProof/>
        </w:rPr>
        <w:fldChar w:fldCharType="separate"/>
      </w:r>
      <w:r w:rsidRPr="008E186E">
        <w:rPr>
          <w:rStyle w:val="Hyperlink"/>
          <w:noProof/>
        </w:rPr>
        <w:t>9.35.11</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_Toc468649895 \h </w:instrText>
      </w:r>
      <w:r>
        <w:rPr>
          <w:noProof/>
          <w:webHidden/>
        </w:rPr>
      </w:r>
      <w:r>
        <w:rPr>
          <w:noProof/>
          <w:webHidden/>
        </w:rPr>
        <w:fldChar w:fldCharType="separate"/>
      </w:r>
      <w:ins w:id="1206" w:author="Cory Casanave" w:date="2016-12-06T18:27:00Z">
        <w:r w:rsidR="00CD51EF">
          <w:rPr>
            <w:noProof/>
            <w:webHidden/>
          </w:rPr>
          <w:t>352</w:t>
        </w:r>
      </w:ins>
      <w:del w:id="1207"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7C36E621" w14:textId="2ABEC15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"_Toc468649896"</w:instrText>
      </w:r>
      <w:r w:rsidRPr="008E186E">
        <w:rPr>
          <w:rStyle w:val="Hyperlink"/>
          <w:noProof/>
        </w:rPr>
        <w:instrText xml:space="preserve"> </w:instrText>
      </w:r>
      <w:r w:rsidRPr="008E186E">
        <w:rPr>
          <w:rStyle w:val="Hyperlink"/>
          <w:noProof/>
        </w:rPr>
        <w:fldChar w:fldCharType="separate"/>
      </w:r>
      <w:r w:rsidRPr="008E186E">
        <w:rPr>
          <w:rStyle w:val="Hyperlink"/>
          <w:noProof/>
        </w:rPr>
        <w:t>9.35.12</w:t>
      </w:r>
      <w:r>
        <w:rPr>
          <w:rFonts w:asciiTheme="minorHAnsi" w:eastAsiaTheme="minorEastAsia" w:hAnsiTheme="minorHAnsi" w:cstheme="minorBidi"/>
          <w:noProof/>
          <w:sz w:val="22"/>
          <w:szCs w:val="22"/>
        </w:rPr>
        <w:tab/>
      </w:r>
      <w:r w:rsidRPr="008E186E">
        <w:rPr>
          <w:rStyle w:val="Hyperlink"/>
          <w:noProof/>
        </w:rPr>
        <w:t>Class Time Interval</w:t>
      </w:r>
      <w:r>
        <w:rPr>
          <w:noProof/>
          <w:webHidden/>
        </w:rPr>
        <w:tab/>
      </w:r>
      <w:r>
        <w:rPr>
          <w:noProof/>
          <w:webHidden/>
        </w:rPr>
        <w:fldChar w:fldCharType="begin"/>
      </w:r>
      <w:r>
        <w:rPr>
          <w:noProof/>
          <w:webHidden/>
        </w:rPr>
        <w:instrText xml:space="preserve"> PAGEREF _Toc468649896 \h </w:instrText>
      </w:r>
      <w:r>
        <w:rPr>
          <w:noProof/>
          <w:webHidden/>
        </w:rPr>
      </w:r>
      <w:r>
        <w:rPr>
          <w:noProof/>
          <w:webHidden/>
        </w:rPr>
        <w:fldChar w:fldCharType="separate"/>
      </w:r>
      <w:ins w:id="1208" w:author="Cory Casanave" w:date="2016-12-06T18:27:00Z">
        <w:r w:rsidR="00CD51EF">
          <w:rPr>
            <w:noProof/>
            <w:webHidden/>
          </w:rPr>
          <w:t>352</w:t>
        </w:r>
      </w:ins>
      <w:del w:id="1209"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61277673" w14:textId="0F796C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"_Toc468649897"</w:instrText>
      </w:r>
      <w:r w:rsidRPr="008E186E">
        <w:rPr>
          <w:rStyle w:val="Hyperlink"/>
          <w:noProof/>
        </w:rPr>
        <w:instrText xml:space="preserve"> </w:instrText>
      </w:r>
      <w:r w:rsidRPr="008E186E">
        <w:rPr>
          <w:rStyle w:val="Hyperlink"/>
          <w:noProof/>
        </w:rPr>
        <w:fldChar w:fldCharType="separate"/>
      </w:r>
      <w:r w:rsidRPr="008E186E">
        <w:rPr>
          <w:rStyle w:val="Hyperlink"/>
          <w:noProof/>
        </w:rPr>
        <w:t>9.35.13</w:t>
      </w:r>
      <w:r>
        <w:rPr>
          <w:rFonts w:asciiTheme="minorHAnsi" w:eastAsiaTheme="minorEastAsia" w:hAnsiTheme="minorHAnsi" w:cstheme="minorBidi"/>
          <w:noProof/>
          <w:sz w:val="22"/>
          <w:szCs w:val="22"/>
        </w:rPr>
        <w:tab/>
      </w:r>
      <w:r w:rsidRPr="008E186E">
        <w:rPr>
          <w:rStyle w:val="Hyperlink"/>
          <w:noProof/>
        </w:rPr>
        <w:t>Class Time Point</w:t>
      </w:r>
      <w:r>
        <w:rPr>
          <w:noProof/>
          <w:webHidden/>
        </w:rPr>
        <w:tab/>
      </w:r>
      <w:r>
        <w:rPr>
          <w:noProof/>
          <w:webHidden/>
        </w:rPr>
        <w:fldChar w:fldCharType="begin"/>
      </w:r>
      <w:r>
        <w:rPr>
          <w:noProof/>
          <w:webHidden/>
        </w:rPr>
        <w:instrText xml:space="preserve"> PAGEREF _Toc468649897 \h </w:instrText>
      </w:r>
      <w:r>
        <w:rPr>
          <w:noProof/>
          <w:webHidden/>
        </w:rPr>
      </w:r>
      <w:r>
        <w:rPr>
          <w:noProof/>
          <w:webHidden/>
        </w:rPr>
        <w:fldChar w:fldCharType="separate"/>
      </w:r>
      <w:ins w:id="1210" w:author="Cory Casanave" w:date="2016-12-06T18:27:00Z">
        <w:r w:rsidR="00CD51EF">
          <w:rPr>
            <w:noProof/>
            <w:webHidden/>
          </w:rPr>
          <w:t>352</w:t>
        </w:r>
      </w:ins>
      <w:del w:id="1211"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41F7FA5C" w14:textId="19AE2D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"_Toc468649898"</w:instrText>
      </w:r>
      <w:r w:rsidRPr="008E186E">
        <w:rPr>
          <w:rStyle w:val="Hyperlink"/>
          <w:noProof/>
        </w:rPr>
        <w:instrText xml:space="preserve"> </w:instrText>
      </w:r>
      <w:r w:rsidRPr="008E186E">
        <w:rPr>
          <w:rStyle w:val="Hyperlink"/>
          <w:noProof/>
        </w:rPr>
        <w:fldChar w:fldCharType="separate"/>
      </w:r>
      <w:r w:rsidRPr="008E186E">
        <w:rPr>
          <w:rStyle w:val="Hyperlink"/>
          <w:noProof/>
        </w:rPr>
        <w:t>9.35.14</w:t>
      </w:r>
      <w:r>
        <w:rPr>
          <w:rFonts w:asciiTheme="minorHAnsi" w:eastAsiaTheme="minorEastAsia" w:hAnsiTheme="minorHAnsi" w:cstheme="minorBidi"/>
          <w:noProof/>
          <w:sz w:val="22"/>
          <w:szCs w:val="22"/>
        </w:rPr>
        <w:tab/>
      </w:r>
      <w:r w:rsidRPr="008E186E">
        <w:rPr>
          <w:rStyle w:val="Hyperlink"/>
          <w:noProof/>
        </w:rPr>
        <w:t>Class Time Scale</w:t>
      </w:r>
      <w:r>
        <w:rPr>
          <w:noProof/>
          <w:webHidden/>
        </w:rPr>
        <w:tab/>
      </w:r>
      <w:r>
        <w:rPr>
          <w:noProof/>
          <w:webHidden/>
        </w:rPr>
        <w:fldChar w:fldCharType="begin"/>
      </w:r>
      <w:r>
        <w:rPr>
          <w:noProof/>
          <w:webHidden/>
        </w:rPr>
        <w:instrText xml:space="preserve"> PAGEREF _Toc468649898 \h </w:instrText>
      </w:r>
      <w:r>
        <w:rPr>
          <w:noProof/>
          <w:webHidden/>
        </w:rPr>
      </w:r>
      <w:r>
        <w:rPr>
          <w:noProof/>
          <w:webHidden/>
        </w:rPr>
        <w:fldChar w:fldCharType="separate"/>
      </w:r>
      <w:ins w:id="1212" w:author="Cory Casanave" w:date="2016-12-06T18:27:00Z">
        <w:r w:rsidR="00CD51EF">
          <w:rPr>
            <w:noProof/>
            <w:webHidden/>
          </w:rPr>
          <w:t>353</w:t>
        </w:r>
      </w:ins>
      <w:del w:id="1213" w:author="Cory Casanave" w:date="2016-12-06T18:22:00Z">
        <w:r w:rsidR="00041B4E" w:rsidDel="00606FC4">
          <w:rPr>
            <w:noProof/>
            <w:webHidden/>
          </w:rPr>
          <w:delText>381</w:delText>
        </w:r>
      </w:del>
      <w:r>
        <w:rPr>
          <w:noProof/>
          <w:webHidden/>
        </w:rPr>
        <w:fldChar w:fldCharType="end"/>
      </w:r>
      <w:r w:rsidRPr="008E186E">
        <w:rPr>
          <w:rStyle w:val="Hyperlink"/>
          <w:noProof/>
        </w:rPr>
        <w:fldChar w:fldCharType="end"/>
      </w:r>
    </w:p>
    <w:p w14:paraId="614C7A6E" w14:textId="1BACCE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"_Toc468649899"</w:instrText>
      </w:r>
      <w:r w:rsidRPr="008E186E">
        <w:rPr>
          <w:rStyle w:val="Hyperlink"/>
          <w:noProof/>
        </w:rPr>
        <w:instrText xml:space="preserve"> </w:instrText>
      </w:r>
      <w:r w:rsidRPr="008E186E">
        <w:rPr>
          <w:rStyle w:val="Hyperlink"/>
          <w:noProof/>
        </w:rPr>
        <w:fldChar w:fldCharType="separate"/>
      </w:r>
      <w:r w:rsidRPr="008E186E">
        <w:rPr>
          <w:rStyle w:val="Hyperlink"/>
          <w:noProof/>
        </w:rPr>
        <w:t>9.35.15</w:t>
      </w:r>
      <w:r>
        <w:rPr>
          <w:rFonts w:asciiTheme="minorHAnsi" w:eastAsiaTheme="minorEastAsia" w:hAnsiTheme="minorHAnsi" w:cstheme="minorBidi"/>
          <w:noProof/>
          <w:sz w:val="22"/>
          <w:szCs w:val="22"/>
        </w:rPr>
        <w:tab/>
      </w:r>
      <w:r w:rsidRPr="008E186E">
        <w:rPr>
          <w:rStyle w:val="Hyperlink"/>
          <w:noProof/>
        </w:rPr>
        <w:t>Association Time Scale Granularity</w:t>
      </w:r>
      <w:r>
        <w:rPr>
          <w:noProof/>
          <w:webHidden/>
        </w:rPr>
        <w:tab/>
      </w:r>
      <w:r>
        <w:rPr>
          <w:noProof/>
          <w:webHidden/>
        </w:rPr>
        <w:fldChar w:fldCharType="begin"/>
      </w:r>
      <w:r>
        <w:rPr>
          <w:noProof/>
          <w:webHidden/>
        </w:rPr>
        <w:instrText xml:space="preserve"> PAGEREF _Toc468649899 \h </w:instrText>
      </w:r>
      <w:r>
        <w:rPr>
          <w:noProof/>
          <w:webHidden/>
        </w:rPr>
      </w:r>
      <w:r>
        <w:rPr>
          <w:noProof/>
          <w:webHidden/>
        </w:rPr>
        <w:fldChar w:fldCharType="separate"/>
      </w:r>
      <w:ins w:id="1214" w:author="Cory Casanave" w:date="2016-12-06T18:27:00Z">
        <w:r w:rsidR="00CD51EF">
          <w:rPr>
            <w:noProof/>
            <w:webHidden/>
          </w:rPr>
          <w:t>353</w:t>
        </w:r>
      </w:ins>
      <w:del w:id="1215" w:author="Cory Casanave" w:date="2016-12-06T18:22:00Z">
        <w:r w:rsidR="00041B4E" w:rsidDel="00606FC4">
          <w:rPr>
            <w:noProof/>
            <w:webHidden/>
          </w:rPr>
          <w:delText>381</w:delText>
        </w:r>
      </w:del>
      <w:r>
        <w:rPr>
          <w:noProof/>
          <w:webHidden/>
        </w:rPr>
        <w:fldChar w:fldCharType="end"/>
      </w:r>
      <w:r w:rsidRPr="008E186E">
        <w:rPr>
          <w:rStyle w:val="Hyperlink"/>
          <w:noProof/>
        </w:rPr>
        <w:fldChar w:fldCharType="end"/>
      </w:r>
    </w:p>
    <w:p w14:paraId="4E01B416" w14:textId="3565A6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"_Toc468649900"</w:instrText>
      </w:r>
      <w:r w:rsidRPr="008E186E">
        <w:rPr>
          <w:rStyle w:val="Hyperlink"/>
          <w:noProof/>
        </w:rPr>
        <w:instrText xml:space="preserve"> </w:instrText>
      </w:r>
      <w:r w:rsidRPr="008E186E">
        <w:rPr>
          <w:rStyle w:val="Hyperlink"/>
          <w:noProof/>
        </w:rPr>
        <w:fldChar w:fldCharType="separate"/>
      </w:r>
      <w:r w:rsidRPr="008E186E">
        <w:rPr>
          <w:rStyle w:val="Hyperlink"/>
          <w:noProof/>
        </w:rPr>
        <w:t>9.35.16</w:t>
      </w:r>
      <w:r>
        <w:rPr>
          <w:rFonts w:asciiTheme="minorHAnsi" w:eastAsiaTheme="minorEastAsia" w:hAnsiTheme="minorHAnsi" w:cstheme="minorBidi"/>
          <w:noProof/>
          <w:sz w:val="22"/>
          <w:szCs w:val="22"/>
        </w:rPr>
        <w:tab/>
      </w:r>
      <w:r w:rsidRPr="008E186E">
        <w:rPr>
          <w:rStyle w:val="Hyperlink"/>
          <w:noProof/>
        </w:rPr>
        <w:t>Association Time Scale of Time Point</w:t>
      </w:r>
      <w:r>
        <w:rPr>
          <w:noProof/>
          <w:webHidden/>
        </w:rPr>
        <w:tab/>
      </w:r>
      <w:r>
        <w:rPr>
          <w:noProof/>
          <w:webHidden/>
        </w:rPr>
        <w:fldChar w:fldCharType="begin"/>
      </w:r>
      <w:r>
        <w:rPr>
          <w:noProof/>
          <w:webHidden/>
        </w:rPr>
        <w:instrText xml:space="preserve"> PAGEREF _Toc468649900 \h </w:instrText>
      </w:r>
      <w:r>
        <w:rPr>
          <w:noProof/>
          <w:webHidden/>
        </w:rPr>
      </w:r>
      <w:r>
        <w:rPr>
          <w:noProof/>
          <w:webHidden/>
        </w:rPr>
        <w:fldChar w:fldCharType="separate"/>
      </w:r>
      <w:ins w:id="1216" w:author="Cory Casanave" w:date="2016-12-06T18:27:00Z">
        <w:r w:rsidR="00CD51EF">
          <w:rPr>
            <w:noProof/>
            <w:webHidden/>
          </w:rPr>
          <w:t>354</w:t>
        </w:r>
      </w:ins>
      <w:del w:id="1217" w:author="Cory Casanave" w:date="2016-12-06T18:22:00Z">
        <w:r w:rsidR="00041B4E" w:rsidDel="00606FC4">
          <w:rPr>
            <w:noProof/>
            <w:webHidden/>
          </w:rPr>
          <w:delText>382</w:delText>
        </w:r>
      </w:del>
      <w:r>
        <w:rPr>
          <w:noProof/>
          <w:webHidden/>
        </w:rPr>
        <w:fldChar w:fldCharType="end"/>
      </w:r>
      <w:r w:rsidRPr="008E186E">
        <w:rPr>
          <w:rStyle w:val="Hyperlink"/>
          <w:noProof/>
        </w:rPr>
        <w:fldChar w:fldCharType="end"/>
      </w:r>
    </w:p>
    <w:p w14:paraId="32669FF0" w14:textId="45239CA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"_Toc468649901"</w:instrText>
      </w:r>
      <w:r w:rsidRPr="008E186E">
        <w:rPr>
          <w:rStyle w:val="Hyperlink"/>
          <w:noProof/>
        </w:rPr>
        <w:instrText xml:space="preserve"> </w:instrText>
      </w:r>
      <w:r w:rsidRPr="008E186E">
        <w:rPr>
          <w:rStyle w:val="Hyperlink"/>
          <w:noProof/>
        </w:rPr>
        <w:fldChar w:fldCharType="separate"/>
      </w:r>
      <w:r w:rsidRPr="008E186E">
        <w:rPr>
          <w:rStyle w:val="Hyperlink"/>
          <w:noProof/>
        </w:rPr>
        <w:t>9.36</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Entities::ISO Time Scale</w:t>
      </w:r>
      <w:r>
        <w:rPr>
          <w:noProof/>
          <w:webHidden/>
        </w:rPr>
        <w:tab/>
      </w:r>
      <w:r>
        <w:rPr>
          <w:noProof/>
          <w:webHidden/>
        </w:rPr>
        <w:fldChar w:fldCharType="begin"/>
      </w:r>
      <w:r>
        <w:rPr>
          <w:noProof/>
          <w:webHidden/>
        </w:rPr>
        <w:instrText xml:space="preserve"> PAGEREF _Toc468649901 \h </w:instrText>
      </w:r>
      <w:r>
        <w:rPr>
          <w:noProof/>
          <w:webHidden/>
        </w:rPr>
      </w:r>
      <w:r>
        <w:rPr>
          <w:noProof/>
          <w:webHidden/>
        </w:rPr>
        <w:fldChar w:fldCharType="separate"/>
      </w:r>
      <w:ins w:id="1218" w:author="Cory Casanave" w:date="2016-12-06T18:27:00Z">
        <w:r w:rsidR="00CD51EF">
          <w:rPr>
            <w:noProof/>
            <w:webHidden/>
          </w:rPr>
          <w:t>355</w:t>
        </w:r>
      </w:ins>
      <w:del w:id="1219" w:author="Cory Casanave" w:date="2016-12-06T18:22:00Z">
        <w:r w:rsidR="00041B4E" w:rsidDel="00606FC4">
          <w:rPr>
            <w:noProof/>
            <w:webHidden/>
          </w:rPr>
          <w:delText>383</w:delText>
        </w:r>
      </w:del>
      <w:r>
        <w:rPr>
          <w:noProof/>
          <w:webHidden/>
        </w:rPr>
        <w:fldChar w:fldCharType="end"/>
      </w:r>
      <w:r w:rsidRPr="008E186E">
        <w:rPr>
          <w:rStyle w:val="Hyperlink"/>
          <w:noProof/>
        </w:rPr>
        <w:fldChar w:fldCharType="end"/>
      </w:r>
    </w:p>
    <w:p w14:paraId="26127BE7" w14:textId="11B3C1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"_Toc468649902"</w:instrText>
      </w:r>
      <w:r w:rsidRPr="008E186E">
        <w:rPr>
          <w:rStyle w:val="Hyperlink"/>
          <w:noProof/>
        </w:rPr>
        <w:instrText xml:space="preserve"> </w:instrText>
      </w:r>
      <w:r w:rsidRPr="008E186E">
        <w:rPr>
          <w:rStyle w:val="Hyperlink"/>
          <w:noProof/>
        </w:rPr>
        <w:fldChar w:fldCharType="separate"/>
      </w:r>
      <w:r w:rsidRPr="008E186E">
        <w:rPr>
          <w:rStyle w:val="Hyperlink"/>
          <w:noProof/>
        </w:rPr>
        <w:t>9.36.1</w:t>
      </w:r>
      <w:r>
        <w:rPr>
          <w:rFonts w:asciiTheme="minorHAnsi" w:eastAsiaTheme="minorEastAsia" w:hAnsiTheme="minorHAnsi" w:cstheme="minorBidi"/>
          <w:noProof/>
          <w:sz w:val="22"/>
          <w:szCs w:val="22"/>
        </w:rPr>
        <w:tab/>
      </w:r>
      <w:r w:rsidRPr="008E186E">
        <w:rPr>
          <w:rStyle w:val="Hyperlink"/>
          <w:noProof/>
        </w:rPr>
        <w:t>Diagram: ISO Time</w:t>
      </w:r>
      <w:r>
        <w:rPr>
          <w:noProof/>
          <w:webHidden/>
        </w:rPr>
        <w:tab/>
      </w:r>
      <w:r>
        <w:rPr>
          <w:noProof/>
          <w:webHidden/>
        </w:rPr>
        <w:fldChar w:fldCharType="begin"/>
      </w:r>
      <w:r>
        <w:rPr>
          <w:noProof/>
          <w:webHidden/>
        </w:rPr>
        <w:instrText xml:space="preserve"> PAGEREF _Toc468649902 \h </w:instrText>
      </w:r>
      <w:r>
        <w:rPr>
          <w:noProof/>
          <w:webHidden/>
        </w:rPr>
      </w:r>
      <w:r>
        <w:rPr>
          <w:noProof/>
          <w:webHidden/>
        </w:rPr>
        <w:fldChar w:fldCharType="separate"/>
      </w:r>
      <w:ins w:id="1220" w:author="Cory Casanave" w:date="2016-12-06T18:27:00Z">
        <w:r w:rsidR="00CD51EF">
          <w:rPr>
            <w:noProof/>
            <w:webHidden/>
          </w:rPr>
          <w:t>355</w:t>
        </w:r>
      </w:ins>
      <w:del w:id="1221" w:author="Cory Casanave" w:date="2016-12-06T18:22:00Z">
        <w:r w:rsidR="00041B4E" w:rsidDel="00606FC4">
          <w:rPr>
            <w:noProof/>
            <w:webHidden/>
          </w:rPr>
          <w:delText>383</w:delText>
        </w:r>
      </w:del>
      <w:r>
        <w:rPr>
          <w:noProof/>
          <w:webHidden/>
        </w:rPr>
        <w:fldChar w:fldCharType="end"/>
      </w:r>
      <w:r w:rsidRPr="008E186E">
        <w:rPr>
          <w:rStyle w:val="Hyperlink"/>
          <w:noProof/>
        </w:rPr>
        <w:fldChar w:fldCharType="end"/>
      </w:r>
    </w:p>
    <w:p w14:paraId="2E280BDC" w14:textId="4F847F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"_Toc468649903"</w:instrText>
      </w:r>
      <w:r w:rsidRPr="008E186E">
        <w:rPr>
          <w:rStyle w:val="Hyperlink"/>
          <w:noProof/>
        </w:rPr>
        <w:instrText xml:space="preserve"> </w:instrText>
      </w:r>
      <w:r w:rsidRPr="008E186E">
        <w:rPr>
          <w:rStyle w:val="Hyperlink"/>
          <w:noProof/>
        </w:rPr>
        <w:fldChar w:fldCharType="separate"/>
      </w:r>
      <w:r w:rsidRPr="008E186E">
        <w:rPr>
          <w:rStyle w:val="Hyperlink"/>
          <w:noProof/>
        </w:rPr>
        <w:t>9.36.2</w:t>
      </w:r>
      <w:r>
        <w:rPr>
          <w:rFonts w:asciiTheme="minorHAnsi" w:eastAsiaTheme="minorEastAsia" w:hAnsiTheme="minorHAnsi" w:cstheme="minorBidi"/>
          <w:noProof/>
          <w:sz w:val="22"/>
          <w:szCs w:val="22"/>
        </w:rPr>
        <w:tab/>
      </w:r>
      <w:r w:rsidRPr="008E186E">
        <w:rPr>
          <w:rStyle w:val="Hyperlink"/>
          <w:noProof/>
        </w:rPr>
        <w:t>Class Date Time Coordinate (ISO 8601)</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_Toc468649903 \h </w:instrText>
      </w:r>
      <w:r>
        <w:rPr>
          <w:noProof/>
          <w:webHidden/>
        </w:rPr>
      </w:r>
      <w:r>
        <w:rPr>
          <w:noProof/>
          <w:webHidden/>
        </w:rPr>
        <w:fldChar w:fldCharType="separate"/>
      </w:r>
      <w:ins w:id="1222" w:author="Cory Casanave" w:date="2016-12-06T18:27:00Z">
        <w:r w:rsidR="00CD51EF">
          <w:rPr>
            <w:noProof/>
            <w:webHidden/>
          </w:rPr>
          <w:t>356</w:t>
        </w:r>
      </w:ins>
      <w:del w:id="1223" w:author="Cory Casanave" w:date="2016-12-06T18:22:00Z">
        <w:r w:rsidR="00041B4E" w:rsidDel="00606FC4">
          <w:rPr>
            <w:noProof/>
            <w:webHidden/>
          </w:rPr>
          <w:delText>384</w:delText>
        </w:r>
      </w:del>
      <w:r>
        <w:rPr>
          <w:noProof/>
          <w:webHidden/>
        </w:rPr>
        <w:fldChar w:fldCharType="end"/>
      </w:r>
      <w:r w:rsidRPr="008E186E">
        <w:rPr>
          <w:rStyle w:val="Hyperlink"/>
          <w:noProof/>
        </w:rPr>
        <w:fldChar w:fldCharType="end"/>
      </w:r>
    </w:p>
    <w:p w14:paraId="515BC093" w14:textId="6E8F772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"_Toc468649904"</w:instrText>
      </w:r>
      <w:r w:rsidRPr="008E186E">
        <w:rPr>
          <w:rStyle w:val="Hyperlink"/>
          <w:noProof/>
        </w:rPr>
        <w:instrText xml:space="preserve"> </w:instrText>
      </w:r>
      <w:r w:rsidRPr="008E186E">
        <w:rPr>
          <w:rStyle w:val="Hyperlink"/>
          <w:noProof/>
        </w:rPr>
        <w:fldChar w:fldCharType="separate"/>
      </w:r>
      <w:r w:rsidRPr="008E186E">
        <w:rPr>
          <w:rStyle w:val="Hyperlink"/>
          <w:noProof/>
        </w:rPr>
        <w:t>9.37</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Entities::XSD Time Scale</w:t>
      </w:r>
      <w:r>
        <w:rPr>
          <w:noProof/>
          <w:webHidden/>
        </w:rPr>
        <w:tab/>
      </w:r>
      <w:r>
        <w:rPr>
          <w:noProof/>
          <w:webHidden/>
        </w:rPr>
        <w:fldChar w:fldCharType="begin"/>
      </w:r>
      <w:r>
        <w:rPr>
          <w:noProof/>
          <w:webHidden/>
        </w:rPr>
        <w:instrText xml:space="preserve"> PAGEREF _Toc468649904 \h </w:instrText>
      </w:r>
      <w:r>
        <w:rPr>
          <w:noProof/>
          <w:webHidden/>
        </w:rPr>
      </w:r>
      <w:r>
        <w:rPr>
          <w:noProof/>
          <w:webHidden/>
        </w:rPr>
        <w:fldChar w:fldCharType="separate"/>
      </w:r>
      <w:ins w:id="1224" w:author="Cory Casanave" w:date="2016-12-06T18:27:00Z">
        <w:r w:rsidR="00CD51EF">
          <w:rPr>
            <w:noProof/>
            <w:webHidden/>
          </w:rPr>
          <w:t>357</w:t>
        </w:r>
      </w:ins>
      <w:del w:id="1225"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47F7B672" w14:textId="45F7CAF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"_Toc468649905"</w:instrText>
      </w:r>
      <w:r w:rsidRPr="008E186E">
        <w:rPr>
          <w:rStyle w:val="Hyperlink"/>
          <w:noProof/>
        </w:rPr>
        <w:instrText xml:space="preserve"> </w:instrText>
      </w:r>
      <w:r w:rsidRPr="008E186E">
        <w:rPr>
          <w:rStyle w:val="Hyperlink"/>
          <w:noProof/>
        </w:rPr>
        <w:fldChar w:fldCharType="separate"/>
      </w:r>
      <w:r w:rsidRPr="008E186E">
        <w:rPr>
          <w:rStyle w:val="Hyperlink"/>
          <w:noProof/>
        </w:rPr>
        <w:t>9.37.1</w:t>
      </w:r>
      <w:r>
        <w:rPr>
          <w:rFonts w:asciiTheme="minorHAnsi" w:eastAsiaTheme="minorEastAsia" w:hAnsiTheme="minorHAnsi" w:cstheme="minorBidi"/>
          <w:noProof/>
          <w:sz w:val="22"/>
          <w:szCs w:val="22"/>
        </w:rPr>
        <w:tab/>
      </w:r>
      <w:r w:rsidRPr="008E186E">
        <w:rPr>
          <w:rStyle w:val="Hyperlink"/>
          <w:noProof/>
        </w:rPr>
        <w:t>Diagram: XSD Time Scale</w:t>
      </w:r>
      <w:r>
        <w:rPr>
          <w:noProof/>
          <w:webHidden/>
        </w:rPr>
        <w:tab/>
      </w:r>
      <w:r>
        <w:rPr>
          <w:noProof/>
          <w:webHidden/>
        </w:rPr>
        <w:fldChar w:fldCharType="begin"/>
      </w:r>
      <w:r>
        <w:rPr>
          <w:noProof/>
          <w:webHidden/>
        </w:rPr>
        <w:instrText xml:space="preserve"> PAGEREF _Toc468649905 \h </w:instrText>
      </w:r>
      <w:r>
        <w:rPr>
          <w:noProof/>
          <w:webHidden/>
        </w:rPr>
      </w:r>
      <w:r>
        <w:rPr>
          <w:noProof/>
          <w:webHidden/>
        </w:rPr>
        <w:fldChar w:fldCharType="separate"/>
      </w:r>
      <w:ins w:id="1226" w:author="Cory Casanave" w:date="2016-12-06T18:27:00Z">
        <w:r w:rsidR="00CD51EF">
          <w:rPr>
            <w:noProof/>
            <w:webHidden/>
          </w:rPr>
          <w:t>357</w:t>
        </w:r>
      </w:ins>
      <w:del w:id="1227"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051F149A" w14:textId="01D8CC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"_Toc468649906"</w:instrText>
      </w:r>
      <w:r w:rsidRPr="008E186E">
        <w:rPr>
          <w:rStyle w:val="Hyperlink"/>
          <w:noProof/>
        </w:rPr>
        <w:instrText xml:space="preserve"> </w:instrText>
      </w:r>
      <w:r w:rsidRPr="008E186E">
        <w:rPr>
          <w:rStyle w:val="Hyperlink"/>
          <w:noProof/>
        </w:rPr>
        <w:fldChar w:fldCharType="separate"/>
      </w:r>
      <w:r w:rsidRPr="008E186E">
        <w:rPr>
          <w:rStyle w:val="Hyperlink"/>
          <w:noProof/>
        </w:rPr>
        <w:t>9.37.2</w:t>
      </w:r>
      <w:r>
        <w:rPr>
          <w:rFonts w:asciiTheme="minorHAnsi" w:eastAsiaTheme="minorEastAsia" w:hAnsiTheme="minorHAnsi" w:cstheme="minorBidi"/>
          <w:noProof/>
          <w:sz w:val="22"/>
          <w:szCs w:val="22"/>
        </w:rPr>
        <w:tab/>
      </w:r>
      <w:r w:rsidRPr="008E186E">
        <w:rPr>
          <w:rStyle w:val="Hyperlink"/>
          <w:noProof/>
        </w:rPr>
        <w:t>Class XSD Date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_Toc468649906 \h </w:instrText>
      </w:r>
      <w:r>
        <w:rPr>
          <w:noProof/>
          <w:webHidden/>
        </w:rPr>
      </w:r>
      <w:r>
        <w:rPr>
          <w:noProof/>
          <w:webHidden/>
        </w:rPr>
        <w:fldChar w:fldCharType="separate"/>
      </w:r>
      <w:ins w:id="1228" w:author="Cory Casanave" w:date="2016-12-06T18:27:00Z">
        <w:r w:rsidR="00CD51EF">
          <w:rPr>
            <w:noProof/>
            <w:webHidden/>
          </w:rPr>
          <w:t>357</w:t>
        </w:r>
      </w:ins>
      <w:del w:id="1229"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1465FB9D" w14:textId="4EEA9D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"_Toc468649907"</w:instrText>
      </w:r>
      <w:r w:rsidRPr="008E186E">
        <w:rPr>
          <w:rStyle w:val="Hyperlink"/>
          <w:noProof/>
        </w:rPr>
        <w:instrText xml:space="preserve"> </w:instrText>
      </w:r>
      <w:r w:rsidRPr="008E186E">
        <w:rPr>
          <w:rStyle w:val="Hyperlink"/>
          <w:noProof/>
        </w:rPr>
        <w:fldChar w:fldCharType="separate"/>
      </w:r>
      <w:r w:rsidRPr="008E186E">
        <w:rPr>
          <w:rStyle w:val="Hyperlink"/>
          <w:noProof/>
        </w:rPr>
        <w:t>9.37.3</w:t>
      </w:r>
      <w:r>
        <w:rPr>
          <w:rFonts w:asciiTheme="minorHAnsi" w:eastAsiaTheme="minorEastAsia" w:hAnsiTheme="minorHAnsi" w:cstheme="minorBidi"/>
          <w:noProof/>
          <w:sz w:val="22"/>
          <w:szCs w:val="22"/>
        </w:rPr>
        <w:tab/>
      </w:r>
      <w:r w:rsidRPr="008E186E">
        <w:rPr>
          <w:rStyle w:val="Hyperlink"/>
          <w:noProof/>
        </w:rPr>
        <w:t>Class XSD Date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_Toc468649907 \h </w:instrText>
      </w:r>
      <w:r>
        <w:rPr>
          <w:noProof/>
          <w:webHidden/>
        </w:rPr>
      </w:r>
      <w:r>
        <w:rPr>
          <w:noProof/>
          <w:webHidden/>
        </w:rPr>
        <w:fldChar w:fldCharType="separate"/>
      </w:r>
      <w:ins w:id="1230" w:author="Cory Casanave" w:date="2016-12-06T18:27:00Z">
        <w:r w:rsidR="00CD51EF">
          <w:rPr>
            <w:noProof/>
            <w:webHidden/>
          </w:rPr>
          <w:t>358</w:t>
        </w:r>
      </w:ins>
      <w:del w:id="1231" w:author="Cory Casanave" w:date="2016-12-06T18:22:00Z">
        <w:r w:rsidR="00041B4E" w:rsidDel="00606FC4">
          <w:rPr>
            <w:noProof/>
            <w:webHidden/>
          </w:rPr>
          <w:delText>386</w:delText>
        </w:r>
      </w:del>
      <w:r>
        <w:rPr>
          <w:noProof/>
          <w:webHidden/>
        </w:rPr>
        <w:fldChar w:fldCharType="end"/>
      </w:r>
      <w:r w:rsidRPr="008E186E">
        <w:rPr>
          <w:rStyle w:val="Hyperlink"/>
          <w:noProof/>
        </w:rPr>
        <w:fldChar w:fldCharType="end"/>
      </w:r>
    </w:p>
    <w:p w14:paraId="27727B32" w14:textId="4F3474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"_Toc468649908"</w:instrText>
      </w:r>
      <w:r w:rsidRPr="008E186E">
        <w:rPr>
          <w:rStyle w:val="Hyperlink"/>
          <w:noProof/>
        </w:rPr>
        <w:instrText xml:space="preserve"> </w:instrText>
      </w:r>
      <w:r w:rsidRPr="008E186E">
        <w:rPr>
          <w:rStyle w:val="Hyperlink"/>
          <w:noProof/>
        </w:rPr>
        <w:fldChar w:fldCharType="separate"/>
      </w:r>
      <w:r w:rsidRPr="008E186E">
        <w:rPr>
          <w:rStyle w:val="Hyperlink"/>
          <w:noProof/>
        </w:rPr>
        <w:t>9.37.4</w:t>
      </w:r>
      <w:r>
        <w:rPr>
          <w:rFonts w:asciiTheme="minorHAnsi" w:eastAsiaTheme="minorEastAsia" w:hAnsiTheme="minorHAnsi" w:cstheme="minorBidi"/>
          <w:noProof/>
          <w:sz w:val="22"/>
          <w:szCs w:val="22"/>
        </w:rPr>
        <w:tab/>
      </w:r>
      <w:r w:rsidRPr="008E186E">
        <w:rPr>
          <w:rStyle w:val="Hyperlink"/>
          <w:noProof/>
        </w:rPr>
        <w:t>Class XSD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_Toc468649908 \h </w:instrText>
      </w:r>
      <w:r>
        <w:rPr>
          <w:noProof/>
          <w:webHidden/>
        </w:rPr>
      </w:r>
      <w:r>
        <w:rPr>
          <w:noProof/>
          <w:webHidden/>
        </w:rPr>
        <w:fldChar w:fldCharType="separate"/>
      </w:r>
      <w:ins w:id="1232" w:author="Cory Casanave" w:date="2016-12-06T18:27:00Z">
        <w:r w:rsidR="00CD51EF">
          <w:rPr>
            <w:noProof/>
            <w:webHidden/>
          </w:rPr>
          <w:t>358</w:t>
        </w:r>
      </w:ins>
      <w:del w:id="1233" w:author="Cory Casanave" w:date="2016-12-06T18:22:00Z">
        <w:r w:rsidR="00041B4E" w:rsidDel="00606FC4">
          <w:rPr>
            <w:noProof/>
            <w:webHidden/>
          </w:rPr>
          <w:delText>386</w:delText>
        </w:r>
      </w:del>
      <w:r>
        <w:rPr>
          <w:noProof/>
          <w:webHidden/>
        </w:rPr>
        <w:fldChar w:fldCharType="end"/>
      </w:r>
      <w:r w:rsidRPr="008E186E">
        <w:rPr>
          <w:rStyle w:val="Hyperlink"/>
          <w:noProof/>
        </w:rPr>
        <w:fldChar w:fldCharType="end"/>
      </w:r>
    </w:p>
    <w:p w14:paraId="6DECF9BD" w14:textId="2FDA714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"_Toc468649909"</w:instrText>
      </w:r>
      <w:r w:rsidRPr="008E186E">
        <w:rPr>
          <w:rStyle w:val="Hyperlink"/>
          <w:noProof/>
        </w:rPr>
        <w:instrText xml:space="preserve"> </w:instrText>
      </w:r>
      <w:r w:rsidRPr="008E186E">
        <w:rPr>
          <w:rStyle w:val="Hyperlink"/>
          <w:noProof/>
        </w:rPr>
        <w:fldChar w:fldCharType="separate"/>
      </w:r>
      <w:r w:rsidRPr="008E186E">
        <w:rPr>
          <w:rStyle w:val="Hyperlink"/>
          <w:noProof/>
        </w:rPr>
        <w:t>9.38</w:t>
      </w:r>
      <w:r>
        <w:rPr>
          <w:rFonts w:asciiTheme="minorHAnsi" w:eastAsiaTheme="minorEastAsia" w:hAnsiTheme="minorHAnsi" w:cstheme="minorBidi"/>
          <w:noProof/>
          <w:sz w:val="22"/>
          <w:szCs w:val="22"/>
        </w:rPr>
        <w:tab/>
      </w:r>
      <w:r w:rsidRPr="008E186E">
        <w:rPr>
          <w:rStyle w:val="Hyperlink"/>
          <w:noProof/>
        </w:rPr>
        <w:t>Threat-risk-conceptual-model::Generic Concept Library::Vendors and Producers</w:t>
      </w:r>
      <w:r>
        <w:rPr>
          <w:noProof/>
          <w:webHidden/>
        </w:rPr>
        <w:tab/>
      </w:r>
      <w:r>
        <w:rPr>
          <w:noProof/>
          <w:webHidden/>
        </w:rPr>
        <w:fldChar w:fldCharType="begin"/>
      </w:r>
      <w:r>
        <w:rPr>
          <w:noProof/>
          <w:webHidden/>
        </w:rPr>
        <w:instrText xml:space="preserve"> PAGEREF _Toc468649909 \h </w:instrText>
      </w:r>
      <w:r>
        <w:rPr>
          <w:noProof/>
          <w:webHidden/>
        </w:rPr>
      </w:r>
      <w:r>
        <w:rPr>
          <w:noProof/>
          <w:webHidden/>
        </w:rPr>
        <w:fldChar w:fldCharType="separate"/>
      </w:r>
      <w:ins w:id="1234" w:author="Cory Casanave" w:date="2016-12-06T18:27:00Z">
        <w:r w:rsidR="00CD51EF">
          <w:rPr>
            <w:noProof/>
            <w:webHidden/>
          </w:rPr>
          <w:t>359</w:t>
        </w:r>
      </w:ins>
      <w:del w:id="1235"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3735B9ED" w14:textId="091F10C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"_Toc468649910"</w:instrText>
      </w:r>
      <w:r w:rsidRPr="008E186E">
        <w:rPr>
          <w:rStyle w:val="Hyperlink"/>
          <w:noProof/>
        </w:rPr>
        <w:instrText xml:space="preserve"> </w:instrText>
      </w:r>
      <w:r w:rsidRPr="008E186E">
        <w:rPr>
          <w:rStyle w:val="Hyperlink"/>
          <w:noProof/>
        </w:rPr>
        <w:fldChar w:fldCharType="separate"/>
      </w:r>
      <w:r w:rsidRPr="008E186E">
        <w:rPr>
          <w:rStyle w:val="Hyperlink"/>
          <w:noProof/>
        </w:rPr>
        <w:t>9.38.1</w:t>
      </w:r>
      <w:r>
        <w:rPr>
          <w:rFonts w:asciiTheme="minorHAnsi" w:eastAsiaTheme="minorEastAsia" w:hAnsiTheme="minorHAnsi" w:cstheme="minorBidi"/>
          <w:noProof/>
          <w:sz w:val="22"/>
          <w:szCs w:val="22"/>
        </w:rPr>
        <w:tab/>
      </w:r>
      <w:r w:rsidRPr="008E186E">
        <w:rPr>
          <w:rStyle w:val="Hyperlink"/>
          <w:noProof/>
        </w:rPr>
        <w:t>Diagram: Vendors and Producers</w:t>
      </w:r>
      <w:r>
        <w:rPr>
          <w:noProof/>
          <w:webHidden/>
        </w:rPr>
        <w:tab/>
      </w:r>
      <w:r>
        <w:rPr>
          <w:noProof/>
          <w:webHidden/>
        </w:rPr>
        <w:fldChar w:fldCharType="begin"/>
      </w:r>
      <w:r>
        <w:rPr>
          <w:noProof/>
          <w:webHidden/>
        </w:rPr>
        <w:instrText xml:space="preserve"> PAGEREF _Toc468649910 \h </w:instrText>
      </w:r>
      <w:r>
        <w:rPr>
          <w:noProof/>
          <w:webHidden/>
        </w:rPr>
      </w:r>
      <w:r>
        <w:rPr>
          <w:noProof/>
          <w:webHidden/>
        </w:rPr>
        <w:fldChar w:fldCharType="separate"/>
      </w:r>
      <w:ins w:id="1236" w:author="Cory Casanave" w:date="2016-12-06T18:27:00Z">
        <w:r w:rsidR="00CD51EF">
          <w:rPr>
            <w:noProof/>
            <w:webHidden/>
          </w:rPr>
          <w:t>359</w:t>
        </w:r>
      </w:ins>
      <w:del w:id="1237"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232A9317" w14:textId="78B8752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"_Toc468649911"</w:instrText>
      </w:r>
      <w:r w:rsidRPr="008E186E">
        <w:rPr>
          <w:rStyle w:val="Hyperlink"/>
          <w:noProof/>
        </w:rPr>
        <w:instrText xml:space="preserve"> </w:instrText>
      </w:r>
      <w:r w:rsidRPr="008E186E">
        <w:rPr>
          <w:rStyle w:val="Hyperlink"/>
          <w:noProof/>
        </w:rPr>
        <w:fldChar w:fldCharType="separate"/>
      </w:r>
      <w:r w:rsidRPr="008E186E">
        <w:rPr>
          <w:rStyle w:val="Hyperlink"/>
          <w:noProof/>
        </w:rPr>
        <w:t>9.38.2</w:t>
      </w:r>
      <w:r>
        <w:rPr>
          <w:rFonts w:asciiTheme="minorHAnsi" w:eastAsiaTheme="minorEastAsia" w:hAnsiTheme="minorHAnsi" w:cstheme="minorBidi"/>
          <w:noProof/>
          <w:sz w:val="22"/>
          <w:szCs w:val="22"/>
        </w:rPr>
        <w:tab/>
      </w:r>
      <w:r w:rsidRPr="008E186E">
        <w:rPr>
          <w:rStyle w:val="Hyperlink"/>
          <w:noProof/>
        </w:rPr>
        <w:t>Class Client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_Toc468649911 \h </w:instrText>
      </w:r>
      <w:r>
        <w:rPr>
          <w:noProof/>
          <w:webHidden/>
        </w:rPr>
      </w:r>
      <w:r>
        <w:rPr>
          <w:noProof/>
          <w:webHidden/>
        </w:rPr>
        <w:fldChar w:fldCharType="separate"/>
      </w:r>
      <w:ins w:id="1238" w:author="Cory Casanave" w:date="2016-12-06T18:27:00Z">
        <w:r w:rsidR="00CD51EF">
          <w:rPr>
            <w:noProof/>
            <w:webHidden/>
          </w:rPr>
          <w:t>359</w:t>
        </w:r>
      </w:ins>
      <w:del w:id="1239"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3359929A" w14:textId="757393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"_Toc468649912"</w:instrText>
      </w:r>
      <w:r w:rsidRPr="008E186E">
        <w:rPr>
          <w:rStyle w:val="Hyperlink"/>
          <w:noProof/>
        </w:rPr>
        <w:instrText xml:space="preserve"> </w:instrText>
      </w:r>
      <w:r w:rsidRPr="008E186E">
        <w:rPr>
          <w:rStyle w:val="Hyperlink"/>
          <w:noProof/>
        </w:rPr>
        <w:fldChar w:fldCharType="separate"/>
      </w:r>
      <w:r w:rsidRPr="008E186E">
        <w:rPr>
          <w:rStyle w:val="Hyperlink"/>
          <w:noProof/>
        </w:rPr>
        <w:t>9.38.3</w:t>
      </w:r>
      <w:r>
        <w:rPr>
          <w:rFonts w:asciiTheme="minorHAnsi" w:eastAsiaTheme="minorEastAsia" w:hAnsiTheme="minorHAnsi" w:cstheme="minorBidi"/>
          <w:noProof/>
          <w:sz w:val="22"/>
          <w:szCs w:val="22"/>
        </w:rPr>
        <w:tab/>
      </w:r>
      <w:r w:rsidRPr="008E186E">
        <w:rPr>
          <w:rStyle w:val="Hyperlink"/>
          <w:noProof/>
        </w:rPr>
        <w:t>Class Individual Product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_Toc468649912 \h </w:instrText>
      </w:r>
      <w:r>
        <w:rPr>
          <w:noProof/>
          <w:webHidden/>
        </w:rPr>
      </w:r>
      <w:r>
        <w:rPr>
          <w:noProof/>
          <w:webHidden/>
        </w:rPr>
        <w:fldChar w:fldCharType="separate"/>
      </w:r>
      <w:ins w:id="1240" w:author="Cory Casanave" w:date="2016-12-06T18:27:00Z">
        <w:r w:rsidR="00CD51EF">
          <w:rPr>
            <w:noProof/>
            <w:webHidden/>
          </w:rPr>
          <w:t>360</w:t>
        </w:r>
      </w:ins>
      <w:del w:id="1241"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0E59EF19" w14:textId="7F7B0BF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"_Toc468649913"</w:instrText>
      </w:r>
      <w:r w:rsidRPr="008E186E">
        <w:rPr>
          <w:rStyle w:val="Hyperlink"/>
          <w:noProof/>
        </w:rPr>
        <w:instrText xml:space="preserve"> </w:instrText>
      </w:r>
      <w:r w:rsidRPr="008E186E">
        <w:rPr>
          <w:rStyle w:val="Hyperlink"/>
          <w:noProof/>
        </w:rPr>
        <w:fldChar w:fldCharType="separate"/>
      </w:r>
      <w:r w:rsidRPr="008E186E">
        <w:rPr>
          <w:rStyle w:val="Hyperlink"/>
          <w:noProof/>
        </w:rPr>
        <w:t>9.38.4</w:t>
      </w:r>
      <w:r>
        <w:rPr>
          <w:rFonts w:asciiTheme="minorHAnsi" w:eastAsiaTheme="minorEastAsia" w:hAnsiTheme="minorHAnsi" w:cstheme="minorBidi"/>
          <w:noProof/>
          <w:sz w:val="22"/>
          <w:szCs w:val="22"/>
        </w:rPr>
        <w:tab/>
      </w:r>
      <w:r w:rsidRPr="008E186E">
        <w:rPr>
          <w:rStyle w:val="Hyperlink"/>
          <w:noProof/>
        </w:rPr>
        <w:t>Class Manufactured Thing</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_Toc468649913 \h </w:instrText>
      </w:r>
      <w:r>
        <w:rPr>
          <w:noProof/>
          <w:webHidden/>
        </w:rPr>
      </w:r>
      <w:r>
        <w:rPr>
          <w:noProof/>
          <w:webHidden/>
        </w:rPr>
        <w:fldChar w:fldCharType="separate"/>
      </w:r>
      <w:ins w:id="1242" w:author="Cory Casanave" w:date="2016-12-06T18:27:00Z">
        <w:r w:rsidR="00CD51EF">
          <w:rPr>
            <w:noProof/>
            <w:webHidden/>
          </w:rPr>
          <w:t>360</w:t>
        </w:r>
      </w:ins>
      <w:del w:id="1243"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2B363AB2" w14:textId="6175CC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"_Toc468649914"</w:instrText>
      </w:r>
      <w:r w:rsidRPr="008E186E">
        <w:rPr>
          <w:rStyle w:val="Hyperlink"/>
          <w:noProof/>
        </w:rPr>
        <w:instrText xml:space="preserve"> </w:instrText>
      </w:r>
      <w:r w:rsidRPr="008E186E">
        <w:rPr>
          <w:rStyle w:val="Hyperlink"/>
          <w:noProof/>
        </w:rPr>
        <w:fldChar w:fldCharType="separate"/>
      </w:r>
      <w:r w:rsidRPr="008E186E">
        <w:rPr>
          <w:rStyle w:val="Hyperlink"/>
          <w:noProof/>
        </w:rPr>
        <w:t>9.38.5</w:t>
      </w:r>
      <w:r>
        <w:rPr>
          <w:rFonts w:asciiTheme="minorHAnsi" w:eastAsiaTheme="minorEastAsia" w:hAnsiTheme="minorHAnsi" w:cstheme="minorBidi"/>
          <w:noProof/>
          <w:sz w:val="22"/>
          <w:szCs w:val="22"/>
        </w:rPr>
        <w:tab/>
      </w:r>
      <w:r w:rsidRPr="008E186E">
        <w:rPr>
          <w:rStyle w:val="Hyperlink"/>
          <w:noProof/>
        </w:rPr>
        <w:t>Class Producer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_Toc468649914 \h </w:instrText>
      </w:r>
      <w:r>
        <w:rPr>
          <w:noProof/>
          <w:webHidden/>
        </w:rPr>
      </w:r>
      <w:r>
        <w:rPr>
          <w:noProof/>
          <w:webHidden/>
        </w:rPr>
        <w:fldChar w:fldCharType="separate"/>
      </w:r>
      <w:ins w:id="1244" w:author="Cory Casanave" w:date="2016-12-06T18:27:00Z">
        <w:r w:rsidR="00CD51EF">
          <w:rPr>
            <w:noProof/>
            <w:webHidden/>
          </w:rPr>
          <w:t>360</w:t>
        </w:r>
      </w:ins>
      <w:del w:id="1245"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5A76835F" w14:textId="5ADCA25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"_Toc468649915"</w:instrText>
      </w:r>
      <w:r w:rsidRPr="008E186E">
        <w:rPr>
          <w:rStyle w:val="Hyperlink"/>
          <w:noProof/>
        </w:rPr>
        <w:instrText xml:space="preserve"> </w:instrText>
      </w:r>
      <w:r w:rsidRPr="008E186E">
        <w:rPr>
          <w:rStyle w:val="Hyperlink"/>
          <w:noProof/>
        </w:rPr>
        <w:fldChar w:fldCharType="separate"/>
      </w:r>
      <w:r w:rsidRPr="008E186E">
        <w:rPr>
          <w:rStyle w:val="Hyperlink"/>
          <w:noProof/>
        </w:rPr>
        <w:t>9.38.6</w:t>
      </w:r>
      <w:r>
        <w:rPr>
          <w:rFonts w:asciiTheme="minorHAnsi" w:eastAsiaTheme="minorEastAsia" w:hAnsiTheme="minorHAnsi" w:cstheme="minorBidi"/>
          <w:noProof/>
          <w:sz w:val="22"/>
          <w:szCs w:val="22"/>
        </w:rPr>
        <w:tab/>
      </w:r>
      <w:r w:rsidRPr="008E186E">
        <w:rPr>
          <w:rStyle w:val="Hyperlink"/>
          <w:noProof/>
        </w:rPr>
        <w:t>Class Product Kind</w:t>
      </w:r>
      <w:r>
        <w:rPr>
          <w:noProof/>
          <w:webHidden/>
        </w:rPr>
        <w:tab/>
      </w:r>
      <w:r>
        <w:rPr>
          <w:noProof/>
          <w:webHidden/>
        </w:rPr>
        <w:fldChar w:fldCharType="begin"/>
      </w:r>
      <w:r>
        <w:rPr>
          <w:noProof/>
          <w:webHidden/>
        </w:rPr>
        <w:instrText xml:space="preserve"> PAGEREF _Toc468649915 \h </w:instrText>
      </w:r>
      <w:r>
        <w:rPr>
          <w:noProof/>
          <w:webHidden/>
        </w:rPr>
      </w:r>
      <w:r>
        <w:rPr>
          <w:noProof/>
          <w:webHidden/>
        </w:rPr>
        <w:fldChar w:fldCharType="separate"/>
      </w:r>
      <w:ins w:id="1246" w:author="Cory Casanave" w:date="2016-12-06T18:27:00Z">
        <w:r w:rsidR="00CD51EF">
          <w:rPr>
            <w:noProof/>
            <w:webHidden/>
          </w:rPr>
          <w:t>361</w:t>
        </w:r>
      </w:ins>
      <w:del w:id="1247" w:author="Cory Casanave" w:date="2016-12-06T18:22:00Z">
        <w:r w:rsidR="00041B4E" w:rsidDel="00606FC4">
          <w:rPr>
            <w:noProof/>
            <w:webHidden/>
          </w:rPr>
          <w:delText>389</w:delText>
        </w:r>
      </w:del>
      <w:r>
        <w:rPr>
          <w:noProof/>
          <w:webHidden/>
        </w:rPr>
        <w:fldChar w:fldCharType="end"/>
      </w:r>
      <w:r w:rsidRPr="008E186E">
        <w:rPr>
          <w:rStyle w:val="Hyperlink"/>
          <w:noProof/>
        </w:rPr>
        <w:fldChar w:fldCharType="end"/>
      </w:r>
    </w:p>
    <w:p w14:paraId="0F9AC302" w14:textId="6E445A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"_Toc468649916"</w:instrText>
      </w:r>
      <w:r w:rsidRPr="008E186E">
        <w:rPr>
          <w:rStyle w:val="Hyperlink"/>
          <w:noProof/>
        </w:rPr>
        <w:instrText xml:space="preserve"> </w:instrText>
      </w:r>
      <w:r w:rsidRPr="008E186E">
        <w:rPr>
          <w:rStyle w:val="Hyperlink"/>
          <w:noProof/>
        </w:rPr>
        <w:fldChar w:fldCharType="separate"/>
      </w:r>
      <w:r w:rsidRPr="008E186E">
        <w:rPr>
          <w:rStyle w:val="Hyperlink"/>
          <w:noProof/>
        </w:rPr>
        <w:t>9.38.7</w:t>
      </w:r>
      <w:r>
        <w:rPr>
          <w:rFonts w:asciiTheme="minorHAnsi" w:eastAsiaTheme="minorEastAsia" w:hAnsiTheme="minorHAnsi" w:cstheme="minorBidi"/>
          <w:noProof/>
          <w:sz w:val="22"/>
          <w:szCs w:val="22"/>
        </w:rPr>
        <w:tab/>
      </w:r>
      <w:r w:rsidRPr="008E186E">
        <w:rPr>
          <w:rStyle w:val="Hyperlink"/>
          <w:noProof/>
        </w:rPr>
        <w:t>Association Class Product Line of Supplier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_Toc468649916 \h </w:instrText>
      </w:r>
      <w:r>
        <w:rPr>
          <w:noProof/>
          <w:webHidden/>
        </w:rPr>
      </w:r>
      <w:r>
        <w:rPr>
          <w:noProof/>
          <w:webHidden/>
        </w:rPr>
        <w:fldChar w:fldCharType="separate"/>
      </w:r>
      <w:ins w:id="1248" w:author="Cory Casanave" w:date="2016-12-06T18:27:00Z">
        <w:r w:rsidR="00CD51EF">
          <w:rPr>
            <w:noProof/>
            <w:webHidden/>
          </w:rPr>
          <w:t>361</w:t>
        </w:r>
      </w:ins>
      <w:del w:id="1249" w:author="Cory Casanave" w:date="2016-12-06T18:22:00Z">
        <w:r w:rsidR="00041B4E" w:rsidDel="00606FC4">
          <w:rPr>
            <w:noProof/>
            <w:webHidden/>
          </w:rPr>
          <w:delText>389</w:delText>
        </w:r>
      </w:del>
      <w:r>
        <w:rPr>
          <w:noProof/>
          <w:webHidden/>
        </w:rPr>
        <w:fldChar w:fldCharType="end"/>
      </w:r>
      <w:r w:rsidRPr="008E186E">
        <w:rPr>
          <w:rStyle w:val="Hyperlink"/>
          <w:noProof/>
        </w:rPr>
        <w:fldChar w:fldCharType="end"/>
      </w:r>
    </w:p>
    <w:p w14:paraId="3F37E1FE" w14:textId="52E9176B"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"_Toc468649917"</w:instrText>
      </w:r>
      <w:r w:rsidRPr="008E186E">
        <w:rPr>
          <w:rStyle w:val="Hyperlink"/>
          <w:noProof/>
        </w:rPr>
        <w:instrText xml:space="preserve"> </w:instrText>
      </w:r>
      <w:r w:rsidRPr="008E186E">
        <w:rPr>
          <w:rStyle w:val="Hyperlink"/>
          <w:noProof/>
        </w:rPr>
        <w:fldChar w:fldCharType="separate"/>
      </w:r>
      <w:r w:rsidRPr="008E186E">
        <w:rPr>
          <w:rStyle w:val="Hyperlink"/>
          <w:noProof/>
        </w:rPr>
        <w:t>9.38.8</w:t>
      </w:r>
      <w:r>
        <w:rPr>
          <w:rFonts w:asciiTheme="minorHAnsi" w:eastAsiaTheme="minorEastAsia" w:hAnsiTheme="minorHAnsi" w:cstheme="minorBidi"/>
          <w:noProof/>
          <w:sz w:val="22"/>
          <w:szCs w:val="22"/>
        </w:rPr>
        <w:tab/>
      </w:r>
      <w:r w:rsidRPr="008E186E">
        <w:rPr>
          <w:rStyle w:val="Hyperlink"/>
          <w:noProof/>
        </w:rPr>
        <w:t>Association Class Production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_Toc468649917 \h </w:instrText>
      </w:r>
      <w:r>
        <w:rPr>
          <w:noProof/>
          <w:webHidden/>
        </w:rPr>
      </w:r>
      <w:r>
        <w:rPr>
          <w:noProof/>
          <w:webHidden/>
        </w:rPr>
        <w:fldChar w:fldCharType="separate"/>
      </w:r>
      <w:ins w:id="1250" w:author="Cory Casanave" w:date="2016-12-06T18:27:00Z">
        <w:r w:rsidR="00CD51EF">
          <w:rPr>
            <w:noProof/>
            <w:webHidden/>
          </w:rPr>
          <w:t>362</w:t>
        </w:r>
      </w:ins>
      <w:del w:id="1251" w:author="Cory Casanave" w:date="2016-12-06T18:22:00Z">
        <w:r w:rsidR="00041B4E" w:rsidDel="00606FC4">
          <w:rPr>
            <w:noProof/>
            <w:webHidden/>
          </w:rPr>
          <w:delText>390</w:delText>
        </w:r>
      </w:del>
      <w:r>
        <w:rPr>
          <w:noProof/>
          <w:webHidden/>
        </w:rPr>
        <w:fldChar w:fldCharType="end"/>
      </w:r>
      <w:r w:rsidRPr="008E186E">
        <w:rPr>
          <w:rStyle w:val="Hyperlink"/>
          <w:noProof/>
        </w:rPr>
        <w:fldChar w:fldCharType="end"/>
      </w:r>
    </w:p>
    <w:p w14:paraId="5DE5A4F0" w14:textId="17CB4E4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"_Toc468649918"</w:instrText>
      </w:r>
      <w:r w:rsidRPr="008E186E">
        <w:rPr>
          <w:rStyle w:val="Hyperlink"/>
          <w:noProof/>
        </w:rPr>
        <w:instrText xml:space="preserve"> </w:instrText>
      </w:r>
      <w:r w:rsidRPr="008E186E">
        <w:rPr>
          <w:rStyle w:val="Hyperlink"/>
          <w:noProof/>
        </w:rPr>
        <w:fldChar w:fldCharType="separate"/>
      </w:r>
      <w:r w:rsidRPr="008E186E">
        <w:rPr>
          <w:rStyle w:val="Hyperlink"/>
          <w:noProof/>
        </w:rPr>
        <w:t>9.38.9</w:t>
      </w:r>
      <w:r>
        <w:rPr>
          <w:rFonts w:asciiTheme="minorHAnsi" w:eastAsiaTheme="minorEastAsia" w:hAnsiTheme="minorHAnsi" w:cstheme="minorBidi"/>
          <w:noProof/>
          <w:sz w:val="22"/>
          <w:szCs w:val="22"/>
        </w:rPr>
        <w:tab/>
      </w:r>
      <w:r w:rsidRPr="008E186E">
        <w:rPr>
          <w:rStyle w:val="Hyperlink"/>
          <w:noProof/>
        </w:rPr>
        <w:t>Association Class Providing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_Toc468649918 \h </w:instrText>
      </w:r>
      <w:r>
        <w:rPr>
          <w:noProof/>
          <w:webHidden/>
        </w:rPr>
      </w:r>
      <w:r>
        <w:rPr>
          <w:noProof/>
          <w:webHidden/>
        </w:rPr>
        <w:fldChar w:fldCharType="separate"/>
      </w:r>
      <w:ins w:id="1252" w:author="Cory Casanave" w:date="2016-12-06T18:27:00Z">
        <w:r w:rsidR="00CD51EF">
          <w:rPr>
            <w:noProof/>
            <w:webHidden/>
          </w:rPr>
          <w:t>362</w:t>
        </w:r>
      </w:ins>
      <w:del w:id="1253" w:author="Cory Casanave" w:date="2016-12-06T18:22:00Z">
        <w:r w:rsidR="00041B4E" w:rsidDel="00606FC4">
          <w:rPr>
            <w:noProof/>
            <w:webHidden/>
          </w:rPr>
          <w:delText>390</w:delText>
        </w:r>
      </w:del>
      <w:r>
        <w:rPr>
          <w:noProof/>
          <w:webHidden/>
        </w:rPr>
        <w:fldChar w:fldCharType="end"/>
      </w:r>
      <w:r w:rsidRPr="008E186E">
        <w:rPr>
          <w:rStyle w:val="Hyperlink"/>
          <w:noProof/>
        </w:rPr>
        <w:fldChar w:fldCharType="end"/>
      </w:r>
    </w:p>
    <w:p w14:paraId="4DF578F5" w14:textId="030B6D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"_Toc468649919"</w:instrText>
      </w:r>
      <w:r w:rsidRPr="008E186E">
        <w:rPr>
          <w:rStyle w:val="Hyperlink"/>
          <w:noProof/>
        </w:rPr>
        <w:instrText xml:space="preserve"> </w:instrText>
      </w:r>
      <w:r w:rsidRPr="008E186E">
        <w:rPr>
          <w:rStyle w:val="Hyperlink"/>
          <w:noProof/>
        </w:rPr>
        <w:fldChar w:fldCharType="separate"/>
      </w:r>
      <w:r w:rsidRPr="008E186E">
        <w:rPr>
          <w:rStyle w:val="Hyperlink"/>
          <w:noProof/>
        </w:rPr>
        <w:t>9.38.10</w:t>
      </w:r>
      <w:r>
        <w:rPr>
          <w:rFonts w:asciiTheme="minorHAnsi" w:eastAsiaTheme="minorEastAsia" w:hAnsiTheme="minorHAnsi" w:cstheme="minorBidi"/>
          <w:noProof/>
          <w:sz w:val="22"/>
          <w:szCs w:val="22"/>
        </w:rPr>
        <w:tab/>
      </w:r>
      <w:r w:rsidRPr="008E186E">
        <w:rPr>
          <w:rStyle w:val="Hyperlink"/>
          <w:noProof/>
        </w:rPr>
        <w:t>Class Serial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_Toc468649919 \h </w:instrText>
      </w:r>
      <w:r>
        <w:rPr>
          <w:noProof/>
          <w:webHidden/>
        </w:rPr>
      </w:r>
      <w:r>
        <w:rPr>
          <w:noProof/>
          <w:webHidden/>
        </w:rPr>
        <w:fldChar w:fldCharType="separate"/>
      </w:r>
      <w:ins w:id="1254" w:author="Cory Casanave" w:date="2016-12-06T18:27:00Z">
        <w:r w:rsidR="00CD51EF">
          <w:rPr>
            <w:noProof/>
            <w:webHidden/>
          </w:rPr>
          <w:t>363</w:t>
        </w:r>
      </w:ins>
      <w:del w:id="1255" w:author="Cory Casanave" w:date="2016-12-06T18:22:00Z">
        <w:r w:rsidR="00041B4E" w:rsidDel="00606FC4">
          <w:rPr>
            <w:noProof/>
            <w:webHidden/>
          </w:rPr>
          <w:delText>391</w:delText>
        </w:r>
      </w:del>
      <w:r>
        <w:rPr>
          <w:noProof/>
          <w:webHidden/>
        </w:rPr>
        <w:fldChar w:fldCharType="end"/>
      </w:r>
      <w:r w:rsidRPr="008E186E">
        <w:rPr>
          <w:rStyle w:val="Hyperlink"/>
          <w:noProof/>
        </w:rPr>
        <w:fldChar w:fldCharType="end"/>
      </w:r>
    </w:p>
    <w:p w14:paraId="5D2E2CD0" w14:textId="5AE0FD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"_Toc468649920"</w:instrText>
      </w:r>
      <w:r w:rsidRPr="008E186E">
        <w:rPr>
          <w:rStyle w:val="Hyperlink"/>
          <w:noProof/>
        </w:rPr>
        <w:instrText xml:space="preserve"> </w:instrText>
      </w:r>
      <w:r w:rsidRPr="008E186E">
        <w:rPr>
          <w:rStyle w:val="Hyperlink"/>
          <w:noProof/>
        </w:rPr>
        <w:fldChar w:fldCharType="separate"/>
      </w:r>
      <w:r w:rsidRPr="008E186E">
        <w:rPr>
          <w:rStyle w:val="Hyperlink"/>
          <w:noProof/>
        </w:rPr>
        <w:t>9.38.11</w:t>
      </w:r>
      <w:r>
        <w:rPr>
          <w:rFonts w:asciiTheme="minorHAnsi" w:eastAsiaTheme="minorEastAsia" w:hAnsiTheme="minorHAnsi" w:cstheme="minorBidi"/>
          <w:noProof/>
          <w:sz w:val="22"/>
          <w:szCs w:val="22"/>
        </w:rPr>
        <w:tab/>
      </w:r>
      <w:r w:rsidRPr="008E186E">
        <w:rPr>
          <w:rStyle w:val="Hyperlink"/>
          <w:noProof/>
        </w:rPr>
        <w:t>Class Supplier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_Toc468649920 \h </w:instrText>
      </w:r>
      <w:r>
        <w:rPr>
          <w:noProof/>
          <w:webHidden/>
        </w:rPr>
      </w:r>
      <w:r>
        <w:rPr>
          <w:noProof/>
          <w:webHidden/>
        </w:rPr>
        <w:fldChar w:fldCharType="separate"/>
      </w:r>
      <w:ins w:id="1256" w:author="Cory Casanave" w:date="2016-12-06T18:27:00Z">
        <w:r w:rsidR="00CD51EF">
          <w:rPr>
            <w:noProof/>
            <w:webHidden/>
          </w:rPr>
          <w:t>364</w:t>
        </w:r>
      </w:ins>
      <w:del w:id="1257" w:author="Cory Casanave" w:date="2016-12-06T18:22:00Z">
        <w:r w:rsidR="00041B4E" w:rsidDel="00606FC4">
          <w:rPr>
            <w:noProof/>
            <w:webHidden/>
          </w:rPr>
          <w:delText>392</w:delText>
        </w:r>
      </w:del>
      <w:r>
        <w:rPr>
          <w:noProof/>
          <w:webHidden/>
        </w:rPr>
        <w:fldChar w:fldCharType="end"/>
      </w:r>
      <w:r w:rsidRPr="008E186E">
        <w:rPr>
          <w:rStyle w:val="Hyperlink"/>
          <w:noProof/>
        </w:rPr>
        <w:fldChar w:fldCharType="end"/>
      </w:r>
    </w:p>
    <w:p w14:paraId="4F7A1149" w14:textId="41C4C7D7"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"_Toc468649921"</w:instrText>
      </w:r>
      <w:r w:rsidRPr="008E186E">
        <w:rPr>
          <w:rStyle w:val="Hyperlink"/>
          <w:noProof/>
        </w:rPr>
        <w:instrText xml:space="preserve"> </w:instrText>
      </w:r>
      <w:r w:rsidRPr="008E186E">
        <w:rPr>
          <w:rStyle w:val="Hyperlink"/>
          <w:noProof/>
        </w:rPr>
        <w:fldChar w:fldCharType="separate"/>
      </w:r>
      <w:r w:rsidRPr="008E186E">
        <w:rPr>
          <w:rStyle w:val="Hyperlink"/>
          <w:noProof/>
        </w:rPr>
        <w:t>10</w:t>
      </w:r>
      <w:r>
        <w:rPr>
          <w:rFonts w:asciiTheme="minorHAnsi" w:eastAsiaTheme="minorEastAsia" w:hAnsiTheme="minorHAnsi" w:cstheme="minorBidi"/>
          <w:noProof/>
          <w:sz w:val="22"/>
          <w:szCs w:val="22"/>
        </w:rPr>
        <w:tab/>
      </w:r>
      <w:r w:rsidRPr="008E186E">
        <w:rPr>
          <w:rStyle w:val="Hyperlink"/>
          <w:noProof/>
        </w:rPr>
        <w:t>STIX Mapping Specification (Normative)</w:t>
      </w:r>
      <w:r>
        <w:rPr>
          <w:noProof/>
          <w:webHidden/>
        </w:rPr>
        <w:tab/>
      </w:r>
      <w:r>
        <w:rPr>
          <w:noProof/>
          <w:webHidden/>
        </w:rPr>
        <w:fldChar w:fldCharType="begin"/>
      </w:r>
      <w:r>
        <w:rPr>
          <w:noProof/>
          <w:webHidden/>
        </w:rPr>
        <w:instrText xml:space="preserve"> PAGEREF _Toc468649921 \h </w:instrText>
      </w:r>
      <w:r>
        <w:rPr>
          <w:noProof/>
          <w:webHidden/>
        </w:rPr>
      </w:r>
      <w:r>
        <w:rPr>
          <w:noProof/>
          <w:webHidden/>
        </w:rPr>
        <w:fldChar w:fldCharType="separate"/>
      </w:r>
      <w:ins w:id="1258" w:author="Cory Casanave" w:date="2016-12-06T18:27:00Z">
        <w:r w:rsidR="00CD51EF">
          <w:rPr>
            <w:noProof/>
            <w:webHidden/>
          </w:rPr>
          <w:t>365</w:t>
        </w:r>
      </w:ins>
      <w:del w:id="1259"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18F602AD" w14:textId="0D482FB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"_Toc468649922"</w:instrText>
      </w:r>
      <w:r w:rsidRPr="008E186E">
        <w:rPr>
          <w:rStyle w:val="Hyperlink"/>
          <w:noProof/>
        </w:rPr>
        <w:instrText xml:space="preserve"> </w:instrText>
      </w:r>
      <w:r w:rsidRPr="008E186E">
        <w:rPr>
          <w:rStyle w:val="Hyperlink"/>
          <w:noProof/>
        </w:rPr>
        <w:fldChar w:fldCharType="separate"/>
      </w:r>
      <w:r w:rsidRPr="008E186E">
        <w:rPr>
          <w:rStyle w:val="Hyperlink"/>
          <w:noProof/>
        </w:rPr>
        <w:t>10.1</w:t>
      </w:r>
      <w:r>
        <w:rPr>
          <w:rFonts w:asciiTheme="minorHAnsi" w:eastAsiaTheme="minorEastAsia" w:hAnsiTheme="minorHAnsi" w:cstheme="minorBidi"/>
          <w:noProof/>
          <w:sz w:val="22"/>
          <w:szCs w:val="22"/>
        </w:rPr>
        <w:tab/>
      </w:r>
      <w:r w:rsidRPr="008E186E">
        <w:rPr>
          <w:rStyle w:val="Hyperlink"/>
          <w:noProof/>
        </w:rPr>
        <w:t>How STIX is represented</w:t>
      </w:r>
      <w:r>
        <w:rPr>
          <w:noProof/>
          <w:webHidden/>
        </w:rPr>
        <w:tab/>
      </w:r>
      <w:r>
        <w:rPr>
          <w:noProof/>
          <w:webHidden/>
        </w:rPr>
        <w:fldChar w:fldCharType="begin"/>
      </w:r>
      <w:r>
        <w:rPr>
          <w:noProof/>
          <w:webHidden/>
        </w:rPr>
        <w:instrText xml:space="preserve"> PAGEREF _Toc468649922 \h </w:instrText>
      </w:r>
      <w:r>
        <w:rPr>
          <w:noProof/>
          <w:webHidden/>
        </w:rPr>
      </w:r>
      <w:r>
        <w:rPr>
          <w:noProof/>
          <w:webHidden/>
        </w:rPr>
        <w:fldChar w:fldCharType="separate"/>
      </w:r>
      <w:ins w:id="1260" w:author="Cory Casanave" w:date="2016-12-06T18:27:00Z">
        <w:r w:rsidR="00CD51EF">
          <w:rPr>
            <w:noProof/>
            <w:webHidden/>
          </w:rPr>
          <w:t>365</w:t>
        </w:r>
      </w:ins>
      <w:del w:id="1261"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30D16291" w14:textId="0CC2F63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"_Toc468649923"</w:instrText>
      </w:r>
      <w:r w:rsidRPr="008E186E">
        <w:rPr>
          <w:rStyle w:val="Hyperlink"/>
          <w:noProof/>
        </w:rPr>
        <w:instrText xml:space="preserve"> </w:instrText>
      </w:r>
      <w:r w:rsidRPr="008E186E">
        <w:rPr>
          <w:rStyle w:val="Hyperlink"/>
          <w:noProof/>
        </w:rPr>
        <w:fldChar w:fldCharType="separate"/>
      </w:r>
      <w:r w:rsidRPr="008E186E">
        <w:rPr>
          <w:rStyle w:val="Hyperlink"/>
          <w:noProof/>
        </w:rPr>
        <w:t>10.2</w:t>
      </w:r>
      <w:r>
        <w:rPr>
          <w:rFonts w:asciiTheme="minorHAnsi" w:eastAsiaTheme="minorEastAsia" w:hAnsiTheme="minorHAnsi" w:cstheme="minorBidi"/>
          <w:noProof/>
          <w:sz w:val="22"/>
          <w:szCs w:val="22"/>
        </w:rPr>
        <w:tab/>
      </w:r>
      <w:r w:rsidRPr="008E186E">
        <w:rPr>
          <w:rStyle w:val="Hyperlink"/>
          <w:noProof/>
        </w:rPr>
        <w:t>Generic STIX Mapping Rules and Conventions</w:t>
      </w:r>
      <w:r>
        <w:rPr>
          <w:noProof/>
          <w:webHidden/>
        </w:rPr>
        <w:tab/>
      </w:r>
      <w:r>
        <w:rPr>
          <w:noProof/>
          <w:webHidden/>
        </w:rPr>
        <w:fldChar w:fldCharType="begin"/>
      </w:r>
      <w:r>
        <w:rPr>
          <w:noProof/>
          <w:webHidden/>
        </w:rPr>
        <w:instrText xml:space="preserve"> PAGEREF _Toc468649923 \h </w:instrText>
      </w:r>
      <w:r>
        <w:rPr>
          <w:noProof/>
          <w:webHidden/>
        </w:rPr>
      </w:r>
      <w:r>
        <w:rPr>
          <w:noProof/>
          <w:webHidden/>
        </w:rPr>
        <w:fldChar w:fldCharType="separate"/>
      </w:r>
      <w:ins w:id="1262" w:author="Cory Casanave" w:date="2016-12-06T18:27:00Z">
        <w:r w:rsidR="00CD51EF">
          <w:rPr>
            <w:noProof/>
            <w:webHidden/>
          </w:rPr>
          <w:t>365</w:t>
        </w:r>
      </w:ins>
      <w:del w:id="1263"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6BBF2599" w14:textId="211C3C3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"_Toc468649924"</w:instrText>
      </w:r>
      <w:r w:rsidRPr="008E186E">
        <w:rPr>
          <w:rStyle w:val="Hyperlink"/>
          <w:noProof/>
        </w:rPr>
        <w:instrText xml:space="preserve"> </w:instrText>
      </w:r>
      <w:r w:rsidRPr="008E186E">
        <w:rPr>
          <w:rStyle w:val="Hyperlink"/>
          <w:noProof/>
        </w:rPr>
        <w:fldChar w:fldCharType="separate"/>
      </w:r>
      <w:r w:rsidRPr="008E186E">
        <w:rPr>
          <w:rStyle w:val="Hyperlink"/>
          <w:noProof/>
        </w:rPr>
        <w:t>10.3</w:t>
      </w:r>
      <w:r>
        <w:rPr>
          <w:rFonts w:asciiTheme="minorHAnsi" w:eastAsiaTheme="minorEastAsia" w:hAnsiTheme="minorHAnsi" w:cstheme="minorBidi"/>
          <w:noProof/>
          <w:sz w:val="22"/>
          <w:szCs w:val="22"/>
        </w:rPr>
        <w:tab/>
      </w:r>
      <w:r w:rsidRPr="008E186E">
        <w:rPr>
          <w:rStyle w:val="Hyperlink"/>
          <w:noProof/>
        </w:rPr>
        <w:t>STIX Mapping to the threat/risk conceptual reference model</w:t>
      </w:r>
      <w:r>
        <w:rPr>
          <w:noProof/>
          <w:webHidden/>
        </w:rPr>
        <w:tab/>
      </w:r>
      <w:r>
        <w:rPr>
          <w:noProof/>
          <w:webHidden/>
        </w:rPr>
        <w:fldChar w:fldCharType="begin"/>
      </w:r>
      <w:r>
        <w:rPr>
          <w:noProof/>
          <w:webHidden/>
        </w:rPr>
        <w:instrText xml:space="preserve"> PAGEREF _Toc468649924 \h </w:instrText>
      </w:r>
      <w:r>
        <w:rPr>
          <w:noProof/>
          <w:webHidden/>
        </w:rPr>
      </w:r>
      <w:r>
        <w:rPr>
          <w:noProof/>
          <w:webHidden/>
        </w:rPr>
        <w:fldChar w:fldCharType="separate"/>
      </w:r>
      <w:ins w:id="1264" w:author="Cory Casanave" w:date="2016-12-06T18:27:00Z">
        <w:r w:rsidR="00CD51EF">
          <w:rPr>
            <w:noProof/>
            <w:webHidden/>
          </w:rPr>
          <w:t>366</w:t>
        </w:r>
      </w:ins>
      <w:del w:id="1265" w:author="Cory Casanave" w:date="2016-12-06T18:22:00Z">
        <w:r w:rsidR="00041B4E" w:rsidDel="00606FC4">
          <w:rPr>
            <w:noProof/>
            <w:webHidden/>
          </w:rPr>
          <w:delText>395</w:delText>
        </w:r>
      </w:del>
      <w:r>
        <w:rPr>
          <w:noProof/>
          <w:webHidden/>
        </w:rPr>
        <w:fldChar w:fldCharType="end"/>
      </w:r>
      <w:r w:rsidRPr="008E186E">
        <w:rPr>
          <w:rStyle w:val="Hyperlink"/>
          <w:noProof/>
        </w:rPr>
        <w:fldChar w:fldCharType="end"/>
      </w:r>
    </w:p>
    <w:p w14:paraId="1F123F04" w14:textId="5628DAA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"_Toc468649925"</w:instrText>
      </w:r>
      <w:r w:rsidRPr="008E186E">
        <w:rPr>
          <w:rStyle w:val="Hyperlink"/>
          <w:noProof/>
        </w:rPr>
        <w:instrText xml:space="preserve"> </w:instrText>
      </w:r>
      <w:r w:rsidRPr="008E186E">
        <w:rPr>
          <w:rStyle w:val="Hyperlink"/>
          <w:noProof/>
        </w:rPr>
        <w:fldChar w:fldCharType="separate"/>
      </w:r>
      <w:r w:rsidRPr="008E186E">
        <w:rPr>
          <w:rStyle w:val="Hyperlink"/>
          <w:noProof/>
        </w:rPr>
        <w:t>10.3.1</w:t>
      </w:r>
      <w:r>
        <w:rPr>
          <w:rFonts w:asciiTheme="minorHAnsi" w:eastAsiaTheme="minorEastAsia" w:hAnsiTheme="minorHAnsi" w:cstheme="minorBidi"/>
          <w:noProof/>
          <w:sz w:val="22"/>
          <w:szCs w:val="22"/>
        </w:rPr>
        <w:tab/>
      </w:r>
      <w:r w:rsidRPr="008E186E">
        <w:rPr>
          <w:rStyle w:val="Hyperlink"/>
          <w:noProof/>
        </w:rPr>
        <w:t>Diagram: High Level STIX Mapping</w:t>
      </w:r>
      <w:r>
        <w:rPr>
          <w:noProof/>
          <w:webHidden/>
        </w:rPr>
        <w:tab/>
      </w:r>
      <w:r>
        <w:rPr>
          <w:noProof/>
          <w:webHidden/>
        </w:rPr>
        <w:fldChar w:fldCharType="begin"/>
      </w:r>
      <w:r>
        <w:rPr>
          <w:noProof/>
          <w:webHidden/>
        </w:rPr>
        <w:instrText xml:space="preserve"> PAGEREF _Toc468649925 \h </w:instrText>
      </w:r>
      <w:r>
        <w:rPr>
          <w:noProof/>
          <w:webHidden/>
        </w:rPr>
      </w:r>
      <w:r>
        <w:rPr>
          <w:noProof/>
          <w:webHidden/>
        </w:rPr>
        <w:fldChar w:fldCharType="separate"/>
      </w:r>
      <w:ins w:id="1266" w:author="Cory Casanave" w:date="2016-12-06T18:27:00Z">
        <w:r w:rsidR="00CD51EF">
          <w:rPr>
            <w:noProof/>
            <w:webHidden/>
          </w:rPr>
          <w:t>366</w:t>
        </w:r>
      </w:ins>
      <w:del w:id="1267" w:author="Cory Casanave" w:date="2016-12-06T18:22:00Z">
        <w:r w:rsidR="00041B4E" w:rsidDel="00606FC4">
          <w:rPr>
            <w:noProof/>
            <w:webHidden/>
          </w:rPr>
          <w:delText>395</w:delText>
        </w:r>
      </w:del>
      <w:r>
        <w:rPr>
          <w:noProof/>
          <w:webHidden/>
        </w:rPr>
        <w:fldChar w:fldCharType="end"/>
      </w:r>
      <w:r w:rsidRPr="008E186E">
        <w:rPr>
          <w:rStyle w:val="Hyperlink"/>
          <w:noProof/>
        </w:rPr>
        <w:fldChar w:fldCharType="end"/>
      </w:r>
    </w:p>
    <w:p w14:paraId="1A084D9A" w14:textId="78B2570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"_Toc468649926"</w:instrText>
      </w:r>
      <w:r w:rsidRPr="008E186E">
        <w:rPr>
          <w:rStyle w:val="Hyperlink"/>
          <w:noProof/>
        </w:rPr>
        <w:instrText xml:space="preserve"> </w:instrText>
      </w:r>
      <w:r w:rsidRPr="008E186E">
        <w:rPr>
          <w:rStyle w:val="Hyperlink"/>
          <w:noProof/>
        </w:rPr>
        <w:fldChar w:fldCharType="separate"/>
      </w:r>
      <w:r w:rsidRPr="008E186E">
        <w:rPr>
          <w:rStyle w:val="Hyperlink"/>
          <w:noProof/>
        </w:rPr>
        <w:t>10.4</w:t>
      </w:r>
      <w:r>
        <w:rPr>
          <w:rFonts w:asciiTheme="minorHAnsi" w:eastAsiaTheme="minorEastAsia" w:hAnsiTheme="minorHAnsi" w:cstheme="minorBidi"/>
          <w:noProof/>
          <w:sz w:val="22"/>
          <w:szCs w:val="22"/>
        </w:rPr>
        <w:tab/>
      </w:r>
      <w:r w:rsidRPr="008E186E">
        <w:rPr>
          <w:rStyle w:val="Hyperlink"/>
          <w:noProof/>
        </w:rPr>
        <w:t>STIX Mapping to the threat/risk conceptual reference model::Facades</w:t>
      </w:r>
      <w:r>
        <w:rPr>
          <w:noProof/>
          <w:webHidden/>
        </w:rPr>
        <w:tab/>
      </w:r>
      <w:r>
        <w:rPr>
          <w:noProof/>
          <w:webHidden/>
        </w:rPr>
        <w:fldChar w:fldCharType="begin"/>
      </w:r>
      <w:r>
        <w:rPr>
          <w:noProof/>
          <w:webHidden/>
        </w:rPr>
        <w:instrText xml:space="preserve"> PAGEREF _Toc468649926 \h </w:instrText>
      </w:r>
      <w:r>
        <w:rPr>
          <w:noProof/>
          <w:webHidden/>
        </w:rPr>
      </w:r>
      <w:r>
        <w:rPr>
          <w:noProof/>
          <w:webHidden/>
        </w:rPr>
        <w:fldChar w:fldCharType="separate"/>
      </w:r>
      <w:ins w:id="1268" w:author="Cory Casanave" w:date="2016-12-06T18:27:00Z">
        <w:r w:rsidR="00CD51EF">
          <w:rPr>
            <w:noProof/>
            <w:webHidden/>
          </w:rPr>
          <w:t>368</w:t>
        </w:r>
      </w:ins>
      <w:del w:id="1269" w:author="Cory Casanave" w:date="2016-12-06T18:22:00Z">
        <w:r w:rsidR="00041B4E" w:rsidDel="00606FC4">
          <w:rPr>
            <w:noProof/>
            <w:webHidden/>
          </w:rPr>
          <w:delText>396</w:delText>
        </w:r>
      </w:del>
      <w:r>
        <w:rPr>
          <w:noProof/>
          <w:webHidden/>
        </w:rPr>
        <w:fldChar w:fldCharType="end"/>
      </w:r>
      <w:r w:rsidRPr="008E186E">
        <w:rPr>
          <w:rStyle w:val="Hyperlink"/>
          <w:noProof/>
        </w:rPr>
        <w:fldChar w:fldCharType="end"/>
      </w:r>
    </w:p>
    <w:p w14:paraId="4B95DBEB" w14:textId="4BEE18B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"_Toc468649927"</w:instrText>
      </w:r>
      <w:r w:rsidRPr="008E186E">
        <w:rPr>
          <w:rStyle w:val="Hyperlink"/>
          <w:noProof/>
        </w:rPr>
        <w:instrText xml:space="preserve"> </w:instrText>
      </w:r>
      <w:r w:rsidRPr="008E186E">
        <w:rPr>
          <w:rStyle w:val="Hyperlink"/>
          <w:noProof/>
        </w:rPr>
        <w:fldChar w:fldCharType="separate"/>
      </w:r>
      <w:r w:rsidRPr="008E186E">
        <w:rPr>
          <w:rStyle w:val="Hyperlink"/>
          <w:noProof/>
        </w:rPr>
        <w:t>10.4.1</w:t>
      </w:r>
      <w:r>
        <w:rPr>
          <w:rFonts w:asciiTheme="minorHAnsi" w:eastAsiaTheme="minorEastAsia" w:hAnsiTheme="minorHAnsi" w:cstheme="minorBidi"/>
          <w:noProof/>
          <w:sz w:val="22"/>
          <w:szCs w:val="22"/>
        </w:rPr>
        <w:tab/>
      </w:r>
      <w:r w:rsidRPr="008E186E">
        <w:rPr>
          <w:rStyle w:val="Hyperlink"/>
          <w:noProof/>
        </w:rPr>
        <w:t>Diagram: Facade Summary</w:t>
      </w:r>
      <w:r>
        <w:rPr>
          <w:noProof/>
          <w:webHidden/>
        </w:rPr>
        <w:tab/>
      </w:r>
      <w:r>
        <w:rPr>
          <w:noProof/>
          <w:webHidden/>
        </w:rPr>
        <w:fldChar w:fldCharType="begin"/>
      </w:r>
      <w:r>
        <w:rPr>
          <w:noProof/>
          <w:webHidden/>
        </w:rPr>
        <w:instrText xml:space="preserve"> PAGEREF _Toc468649927 \h </w:instrText>
      </w:r>
      <w:r>
        <w:rPr>
          <w:noProof/>
          <w:webHidden/>
        </w:rPr>
      </w:r>
      <w:r>
        <w:rPr>
          <w:noProof/>
          <w:webHidden/>
        </w:rPr>
        <w:fldChar w:fldCharType="separate"/>
      </w:r>
      <w:ins w:id="1270" w:author="Cory Casanave" w:date="2016-12-06T18:27:00Z">
        <w:r w:rsidR="00CD51EF">
          <w:rPr>
            <w:noProof/>
            <w:webHidden/>
          </w:rPr>
          <w:t>368</w:t>
        </w:r>
      </w:ins>
      <w:del w:id="1271" w:author="Cory Casanave" w:date="2016-12-06T18:22:00Z">
        <w:r w:rsidR="00041B4E" w:rsidDel="00606FC4">
          <w:rPr>
            <w:noProof/>
            <w:webHidden/>
          </w:rPr>
          <w:delText>396</w:delText>
        </w:r>
      </w:del>
      <w:r>
        <w:rPr>
          <w:noProof/>
          <w:webHidden/>
        </w:rPr>
        <w:fldChar w:fldCharType="end"/>
      </w:r>
      <w:r w:rsidRPr="008E186E">
        <w:rPr>
          <w:rStyle w:val="Hyperlink"/>
          <w:noProof/>
        </w:rPr>
        <w:fldChar w:fldCharType="end"/>
      </w:r>
    </w:p>
    <w:p w14:paraId="4F22B171" w14:textId="1D183C7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"_Toc468649928"</w:instrText>
      </w:r>
      <w:r w:rsidRPr="008E186E">
        <w:rPr>
          <w:rStyle w:val="Hyperlink"/>
          <w:noProof/>
        </w:rPr>
        <w:instrText xml:space="preserve"> </w:instrText>
      </w:r>
      <w:r w:rsidRPr="008E186E">
        <w:rPr>
          <w:rStyle w:val="Hyperlink"/>
          <w:noProof/>
        </w:rPr>
        <w:fldChar w:fldCharType="separate"/>
      </w:r>
      <w:r w:rsidRPr="008E186E">
        <w:rPr>
          <w:rStyle w:val="Hyperlink"/>
          <w:noProof/>
        </w:rPr>
        <w:t>10.4.2</w:t>
      </w:r>
      <w:r>
        <w:rPr>
          <w:rFonts w:asciiTheme="minorHAnsi" w:eastAsiaTheme="minorEastAsia" w:hAnsiTheme="minorHAnsi" w:cstheme="minorBidi"/>
          <w:noProof/>
          <w:sz w:val="22"/>
          <w:szCs w:val="22"/>
        </w:rPr>
        <w:tab/>
      </w:r>
      <w:r w:rsidRPr="008E186E">
        <w:rPr>
          <w:rStyle w:val="Hyperlink"/>
          <w:noProof/>
        </w:rPr>
        <w:t>Class ActualObservableFacade</w:t>
      </w:r>
      <w:r>
        <w:rPr>
          <w:noProof/>
          <w:webHidden/>
        </w:rPr>
        <w:tab/>
      </w:r>
      <w:r>
        <w:rPr>
          <w:noProof/>
          <w:webHidden/>
        </w:rPr>
        <w:fldChar w:fldCharType="begin"/>
      </w:r>
      <w:r>
        <w:rPr>
          <w:noProof/>
          <w:webHidden/>
        </w:rPr>
        <w:instrText xml:space="preserve"> PAGEREF _Toc468649928 \h </w:instrText>
      </w:r>
      <w:r>
        <w:rPr>
          <w:noProof/>
          <w:webHidden/>
        </w:rPr>
      </w:r>
      <w:r>
        <w:rPr>
          <w:noProof/>
          <w:webHidden/>
        </w:rPr>
        <w:fldChar w:fldCharType="separate"/>
      </w:r>
      <w:ins w:id="1272" w:author="Cory Casanave" w:date="2016-12-06T18:27:00Z">
        <w:r w:rsidR="00CD51EF">
          <w:rPr>
            <w:noProof/>
            <w:webHidden/>
          </w:rPr>
          <w:t>369</w:t>
        </w:r>
      </w:ins>
      <w:del w:id="1273"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00FE2B8C" w14:textId="7A2A9EC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"_Toc468649929"</w:instrText>
      </w:r>
      <w:r w:rsidRPr="008E186E">
        <w:rPr>
          <w:rStyle w:val="Hyperlink"/>
          <w:noProof/>
        </w:rPr>
        <w:instrText xml:space="preserve"> </w:instrText>
      </w:r>
      <w:r w:rsidRPr="008E186E">
        <w:rPr>
          <w:rStyle w:val="Hyperlink"/>
          <w:noProof/>
        </w:rPr>
        <w:fldChar w:fldCharType="separate"/>
      </w:r>
      <w:r w:rsidRPr="008E186E">
        <w:rPr>
          <w:rStyle w:val="Hyperlink"/>
          <w:noProof/>
        </w:rPr>
        <w:t>10.4.3</w:t>
      </w:r>
      <w:r>
        <w:rPr>
          <w:rFonts w:asciiTheme="minorHAnsi" w:eastAsiaTheme="minorEastAsia" w:hAnsiTheme="minorHAnsi" w:cstheme="minorBidi"/>
          <w:noProof/>
          <w:sz w:val="22"/>
          <w:szCs w:val="22"/>
        </w:rPr>
        <w:tab/>
      </w:r>
      <w:r w:rsidRPr="008E186E">
        <w:rPr>
          <w:rStyle w:val="Hyperlink"/>
          <w:noProof/>
        </w:rPr>
        <w:t>Class AffectedAssetFacade</w:t>
      </w:r>
      <w:r>
        <w:rPr>
          <w:noProof/>
          <w:webHidden/>
        </w:rPr>
        <w:tab/>
      </w:r>
      <w:r>
        <w:rPr>
          <w:noProof/>
          <w:webHidden/>
        </w:rPr>
        <w:fldChar w:fldCharType="begin"/>
      </w:r>
      <w:r>
        <w:rPr>
          <w:noProof/>
          <w:webHidden/>
        </w:rPr>
        <w:instrText xml:space="preserve"> PAGEREF _Toc468649929 \h </w:instrText>
      </w:r>
      <w:r>
        <w:rPr>
          <w:noProof/>
          <w:webHidden/>
        </w:rPr>
      </w:r>
      <w:r>
        <w:rPr>
          <w:noProof/>
          <w:webHidden/>
        </w:rPr>
        <w:fldChar w:fldCharType="separate"/>
      </w:r>
      <w:ins w:id="1274" w:author="Cory Casanave" w:date="2016-12-06T18:27:00Z">
        <w:r w:rsidR="00CD51EF">
          <w:rPr>
            <w:noProof/>
            <w:webHidden/>
          </w:rPr>
          <w:t>369</w:t>
        </w:r>
      </w:ins>
      <w:del w:id="1275"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31D95820" w14:textId="434B0A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"_Toc468649930"</w:instrText>
      </w:r>
      <w:r w:rsidRPr="008E186E">
        <w:rPr>
          <w:rStyle w:val="Hyperlink"/>
          <w:noProof/>
        </w:rPr>
        <w:instrText xml:space="preserve"> </w:instrText>
      </w:r>
      <w:r w:rsidRPr="008E186E">
        <w:rPr>
          <w:rStyle w:val="Hyperlink"/>
          <w:noProof/>
        </w:rPr>
        <w:fldChar w:fldCharType="separate"/>
      </w:r>
      <w:r w:rsidRPr="008E186E">
        <w:rPr>
          <w:rStyle w:val="Hyperlink"/>
          <w:noProof/>
        </w:rPr>
        <w:t>10.4.4</w:t>
      </w:r>
      <w:r>
        <w:rPr>
          <w:rFonts w:asciiTheme="minorHAnsi" w:eastAsiaTheme="minorEastAsia" w:hAnsiTheme="minorHAnsi" w:cstheme="minorBidi"/>
          <w:noProof/>
          <w:sz w:val="22"/>
          <w:szCs w:val="22"/>
        </w:rPr>
        <w:tab/>
      </w:r>
      <w:r w:rsidRPr="008E186E">
        <w:rPr>
          <w:rStyle w:val="Hyperlink"/>
          <w:noProof/>
        </w:rPr>
        <w:t>Class ExploitTargetFacade</w:t>
      </w:r>
      <w:r>
        <w:rPr>
          <w:noProof/>
          <w:webHidden/>
        </w:rPr>
        <w:tab/>
      </w:r>
      <w:r>
        <w:rPr>
          <w:noProof/>
          <w:webHidden/>
        </w:rPr>
        <w:fldChar w:fldCharType="begin"/>
      </w:r>
      <w:r>
        <w:rPr>
          <w:noProof/>
          <w:webHidden/>
        </w:rPr>
        <w:instrText xml:space="preserve"> PAGEREF _Toc468649930 \h </w:instrText>
      </w:r>
      <w:r>
        <w:rPr>
          <w:noProof/>
          <w:webHidden/>
        </w:rPr>
      </w:r>
      <w:r>
        <w:rPr>
          <w:noProof/>
          <w:webHidden/>
        </w:rPr>
        <w:fldChar w:fldCharType="separate"/>
      </w:r>
      <w:ins w:id="1276" w:author="Cory Casanave" w:date="2016-12-06T18:27:00Z">
        <w:r w:rsidR="00CD51EF">
          <w:rPr>
            <w:noProof/>
            <w:webHidden/>
          </w:rPr>
          <w:t>369</w:t>
        </w:r>
      </w:ins>
      <w:del w:id="1277"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7A169B4A" w14:textId="679C146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"_Toc468649931"</w:instrText>
      </w:r>
      <w:r w:rsidRPr="008E186E">
        <w:rPr>
          <w:rStyle w:val="Hyperlink"/>
          <w:noProof/>
        </w:rPr>
        <w:instrText xml:space="preserve"> </w:instrText>
      </w:r>
      <w:r w:rsidRPr="008E186E">
        <w:rPr>
          <w:rStyle w:val="Hyperlink"/>
          <w:noProof/>
        </w:rPr>
        <w:fldChar w:fldCharType="separate"/>
      </w:r>
      <w:r w:rsidRPr="008E186E">
        <w:rPr>
          <w:rStyle w:val="Hyperlink"/>
          <w:noProof/>
        </w:rPr>
        <w:t>10.4.5</w:t>
      </w:r>
      <w:r>
        <w:rPr>
          <w:rFonts w:asciiTheme="minorHAnsi" w:eastAsiaTheme="minorEastAsia" w:hAnsiTheme="minorHAnsi" w:cstheme="minorBidi"/>
          <w:noProof/>
          <w:sz w:val="22"/>
          <w:szCs w:val="22"/>
        </w:rPr>
        <w:tab/>
      </w:r>
      <w:r w:rsidRPr="008E186E">
        <w:rPr>
          <w:rStyle w:val="Hyperlink"/>
          <w:noProof/>
        </w:rPr>
        <w:t>Class ObservablePatternFacade</w:t>
      </w:r>
      <w:r>
        <w:rPr>
          <w:noProof/>
          <w:webHidden/>
        </w:rPr>
        <w:tab/>
      </w:r>
      <w:r>
        <w:rPr>
          <w:noProof/>
          <w:webHidden/>
        </w:rPr>
        <w:fldChar w:fldCharType="begin"/>
      </w:r>
      <w:r>
        <w:rPr>
          <w:noProof/>
          <w:webHidden/>
        </w:rPr>
        <w:instrText xml:space="preserve"> PAGEREF _Toc468649931 \h </w:instrText>
      </w:r>
      <w:r>
        <w:rPr>
          <w:noProof/>
          <w:webHidden/>
        </w:rPr>
      </w:r>
      <w:r>
        <w:rPr>
          <w:noProof/>
          <w:webHidden/>
        </w:rPr>
        <w:fldChar w:fldCharType="separate"/>
      </w:r>
      <w:ins w:id="1278" w:author="Cory Casanave" w:date="2016-12-06T18:27:00Z">
        <w:r w:rsidR="00CD51EF">
          <w:rPr>
            <w:noProof/>
            <w:webHidden/>
          </w:rPr>
          <w:t>369</w:t>
        </w:r>
      </w:ins>
      <w:del w:id="1279"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50505F27" w14:textId="2507AB3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"_Toc468649932"</w:instrText>
      </w:r>
      <w:r w:rsidRPr="008E186E">
        <w:rPr>
          <w:rStyle w:val="Hyperlink"/>
          <w:noProof/>
        </w:rPr>
        <w:instrText xml:space="preserve"> </w:instrText>
      </w:r>
      <w:r w:rsidRPr="008E186E">
        <w:rPr>
          <w:rStyle w:val="Hyperlink"/>
          <w:noProof/>
        </w:rPr>
        <w:fldChar w:fldCharType="separate"/>
      </w:r>
      <w:r w:rsidRPr="008E186E">
        <w:rPr>
          <w:rStyle w:val="Hyperlink"/>
          <w:noProof/>
        </w:rPr>
        <w:t>10.4.6</w:t>
      </w:r>
      <w:r>
        <w:rPr>
          <w:rFonts w:asciiTheme="minorHAnsi" w:eastAsiaTheme="minorEastAsia" w:hAnsiTheme="minorHAnsi" w:cstheme="minorBidi"/>
          <w:noProof/>
          <w:sz w:val="22"/>
          <w:szCs w:val="22"/>
        </w:rPr>
        <w:tab/>
      </w:r>
      <w:r w:rsidRPr="008E186E">
        <w:rPr>
          <w:rStyle w:val="Hyperlink"/>
          <w:noProof/>
        </w:rPr>
        <w:t>Class Threat Report</w:t>
      </w:r>
      <w:r>
        <w:rPr>
          <w:noProof/>
          <w:webHidden/>
        </w:rPr>
        <w:tab/>
      </w:r>
      <w:r>
        <w:rPr>
          <w:noProof/>
          <w:webHidden/>
        </w:rPr>
        <w:fldChar w:fldCharType="begin"/>
      </w:r>
      <w:r>
        <w:rPr>
          <w:noProof/>
          <w:webHidden/>
        </w:rPr>
        <w:instrText xml:space="preserve"> PAGEREF _Toc468649932 \h </w:instrText>
      </w:r>
      <w:r>
        <w:rPr>
          <w:noProof/>
          <w:webHidden/>
        </w:rPr>
      </w:r>
      <w:r>
        <w:rPr>
          <w:noProof/>
          <w:webHidden/>
        </w:rPr>
        <w:fldChar w:fldCharType="separate"/>
      </w:r>
      <w:ins w:id="1280" w:author="Cory Casanave" w:date="2016-12-06T18:27:00Z">
        <w:r w:rsidR="00CD51EF">
          <w:rPr>
            <w:noProof/>
            <w:webHidden/>
          </w:rPr>
          <w:t>370</w:t>
        </w:r>
      </w:ins>
      <w:del w:id="1281" w:author="Cory Casanave" w:date="2016-12-06T18:22:00Z">
        <w:r w:rsidR="00041B4E" w:rsidDel="00606FC4">
          <w:rPr>
            <w:noProof/>
            <w:webHidden/>
          </w:rPr>
          <w:delText>398</w:delText>
        </w:r>
      </w:del>
      <w:r>
        <w:rPr>
          <w:noProof/>
          <w:webHidden/>
        </w:rPr>
        <w:fldChar w:fldCharType="end"/>
      </w:r>
      <w:r w:rsidRPr="008E186E">
        <w:rPr>
          <w:rStyle w:val="Hyperlink"/>
          <w:noProof/>
        </w:rPr>
        <w:fldChar w:fldCharType="end"/>
      </w:r>
    </w:p>
    <w:p w14:paraId="365F47BD" w14:textId="79F3511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"_Toc468649933"</w:instrText>
      </w:r>
      <w:r w:rsidRPr="008E186E">
        <w:rPr>
          <w:rStyle w:val="Hyperlink"/>
          <w:noProof/>
        </w:rPr>
        <w:instrText xml:space="preserve"> </w:instrText>
      </w:r>
      <w:r w:rsidRPr="008E186E">
        <w:rPr>
          <w:rStyle w:val="Hyperlink"/>
          <w:noProof/>
        </w:rPr>
        <w:fldChar w:fldCharType="separate"/>
      </w:r>
      <w:r w:rsidRPr="008E186E">
        <w:rPr>
          <w:rStyle w:val="Hyperlink"/>
          <w:noProof/>
        </w:rPr>
        <w:t>10.5</w:t>
      </w:r>
      <w:r>
        <w:rPr>
          <w:rFonts w:asciiTheme="minorHAnsi" w:eastAsiaTheme="minorEastAsia" w:hAnsiTheme="minorHAnsi" w:cstheme="minorBidi"/>
          <w:noProof/>
          <w:sz w:val="22"/>
          <w:szCs w:val="22"/>
        </w:rPr>
        <w:tab/>
      </w:r>
      <w:r w:rsidRPr="008E186E">
        <w:rPr>
          <w:rStyle w:val="Hyperlink"/>
          <w:noProof/>
        </w:rPr>
        <w:t>STIX Mapping to the threat/risk conceptual reference model::STIX Mapping Rules</w:t>
      </w:r>
      <w:r>
        <w:rPr>
          <w:noProof/>
          <w:webHidden/>
        </w:rPr>
        <w:tab/>
      </w:r>
      <w:r>
        <w:rPr>
          <w:noProof/>
          <w:webHidden/>
        </w:rPr>
        <w:fldChar w:fldCharType="begin"/>
      </w:r>
      <w:r>
        <w:rPr>
          <w:noProof/>
          <w:webHidden/>
        </w:rPr>
        <w:instrText xml:space="preserve"> PAGEREF _Toc468649933 \h </w:instrText>
      </w:r>
      <w:r>
        <w:rPr>
          <w:noProof/>
          <w:webHidden/>
        </w:rPr>
      </w:r>
      <w:r>
        <w:rPr>
          <w:noProof/>
          <w:webHidden/>
        </w:rPr>
        <w:fldChar w:fldCharType="separate"/>
      </w:r>
      <w:ins w:id="1282" w:author="Cory Casanave" w:date="2016-12-06T18:27:00Z">
        <w:r w:rsidR="00CD51EF">
          <w:rPr>
            <w:noProof/>
            <w:webHidden/>
          </w:rPr>
          <w:t>371</w:t>
        </w:r>
      </w:ins>
      <w:del w:id="1283" w:author="Cory Casanave" w:date="2016-12-06T18:22:00Z">
        <w:r w:rsidR="00041B4E" w:rsidDel="00606FC4">
          <w:rPr>
            <w:noProof/>
            <w:webHidden/>
          </w:rPr>
          <w:delText>399</w:delText>
        </w:r>
      </w:del>
      <w:r>
        <w:rPr>
          <w:noProof/>
          <w:webHidden/>
        </w:rPr>
        <w:fldChar w:fldCharType="end"/>
      </w:r>
      <w:r w:rsidRPr="008E186E">
        <w:rPr>
          <w:rStyle w:val="Hyperlink"/>
          <w:noProof/>
        </w:rPr>
        <w:fldChar w:fldCharType="end"/>
      </w:r>
    </w:p>
    <w:p w14:paraId="004FFF12" w14:textId="1B6A70E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"_Toc468649934"</w:instrText>
      </w:r>
      <w:r w:rsidRPr="008E186E">
        <w:rPr>
          <w:rStyle w:val="Hyperlink"/>
          <w:noProof/>
        </w:rPr>
        <w:instrText xml:space="preserve"> </w:instrText>
      </w:r>
      <w:r w:rsidRPr="008E186E">
        <w:rPr>
          <w:rStyle w:val="Hyperlink"/>
          <w:noProof/>
        </w:rPr>
        <w:fldChar w:fldCharType="separate"/>
      </w:r>
      <w:r w:rsidRPr="008E186E">
        <w:rPr>
          <w:rStyle w:val="Hyperlink"/>
          <w:noProof/>
        </w:rPr>
        <w:t>10.6</w:t>
      </w:r>
      <w:r>
        <w:rPr>
          <w:rFonts w:asciiTheme="minorHAnsi" w:eastAsiaTheme="minorEastAsia" w:hAnsiTheme="minorHAnsi" w:cstheme="minorBidi"/>
          <w:noProof/>
          <w:sz w:val="22"/>
          <w:szCs w:val="22"/>
        </w:rPr>
        <w:tab/>
      </w:r>
      <w:r w:rsidRPr="008E186E">
        <w:rPr>
          <w:rStyle w:val="Hyperlink"/>
          <w:noProof/>
        </w:rPr>
        <w:t>Class STIX Campaign Rule</w:t>
      </w:r>
      <w:r>
        <w:rPr>
          <w:noProof/>
          <w:webHidden/>
        </w:rPr>
        <w:tab/>
      </w:r>
      <w:r>
        <w:rPr>
          <w:noProof/>
          <w:webHidden/>
        </w:rPr>
        <w:fldChar w:fldCharType="begin"/>
      </w:r>
      <w:r>
        <w:rPr>
          <w:noProof/>
          <w:webHidden/>
        </w:rPr>
        <w:instrText xml:space="preserve"> PAGEREF _Toc468649934 \h </w:instrText>
      </w:r>
      <w:r>
        <w:rPr>
          <w:noProof/>
          <w:webHidden/>
        </w:rPr>
      </w:r>
      <w:r>
        <w:rPr>
          <w:noProof/>
          <w:webHidden/>
        </w:rPr>
        <w:fldChar w:fldCharType="separate"/>
      </w:r>
      <w:ins w:id="1284" w:author="Cory Casanave" w:date="2016-12-06T18:27:00Z">
        <w:r w:rsidR="00CD51EF">
          <w:rPr>
            <w:noProof/>
            <w:webHidden/>
          </w:rPr>
          <w:t>371</w:t>
        </w:r>
      </w:ins>
      <w:del w:id="1285" w:author="Cory Casanave" w:date="2016-12-06T18:22:00Z">
        <w:r w:rsidR="00041B4E" w:rsidDel="00606FC4">
          <w:rPr>
            <w:noProof/>
            <w:webHidden/>
          </w:rPr>
          <w:delText>399</w:delText>
        </w:r>
      </w:del>
      <w:r>
        <w:rPr>
          <w:noProof/>
          <w:webHidden/>
        </w:rPr>
        <w:fldChar w:fldCharType="end"/>
      </w:r>
      <w:r w:rsidRPr="008E186E">
        <w:rPr>
          <w:rStyle w:val="Hyperlink"/>
          <w:noProof/>
        </w:rPr>
        <w:fldChar w:fldCharType="end"/>
      </w:r>
    </w:p>
    <w:p w14:paraId="17F90E1D" w14:textId="5EEAAD9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"_Toc468649935"</w:instrText>
      </w:r>
      <w:r w:rsidRPr="008E186E">
        <w:rPr>
          <w:rStyle w:val="Hyperlink"/>
          <w:noProof/>
        </w:rPr>
        <w:instrText xml:space="preserve"> </w:instrText>
      </w:r>
      <w:r w:rsidRPr="008E186E">
        <w:rPr>
          <w:rStyle w:val="Hyperlink"/>
          <w:noProof/>
        </w:rPr>
        <w:fldChar w:fldCharType="separate"/>
      </w:r>
      <w:r w:rsidRPr="008E186E">
        <w:rPr>
          <w:rStyle w:val="Hyperlink"/>
          <w:noProof/>
        </w:rPr>
        <w:t>10.7</w:t>
      </w:r>
      <w:r>
        <w:rPr>
          <w:rFonts w:asciiTheme="minorHAnsi" w:eastAsiaTheme="minorEastAsia" w:hAnsiTheme="minorHAnsi" w:cstheme="minorBidi"/>
          <w:noProof/>
          <w:sz w:val="22"/>
          <w:szCs w:val="22"/>
        </w:rPr>
        <w:tab/>
      </w:r>
      <w:r w:rsidRPr="008E186E">
        <w:rPr>
          <w:rStyle w:val="Hyperlink"/>
          <w:noProof/>
        </w:rPr>
        <w:t>Class STIX Categories Rule</w:t>
      </w:r>
      <w:r>
        <w:rPr>
          <w:noProof/>
          <w:webHidden/>
        </w:rPr>
        <w:tab/>
      </w:r>
      <w:r>
        <w:rPr>
          <w:noProof/>
          <w:webHidden/>
        </w:rPr>
        <w:fldChar w:fldCharType="begin"/>
      </w:r>
      <w:r>
        <w:rPr>
          <w:noProof/>
          <w:webHidden/>
        </w:rPr>
        <w:instrText xml:space="preserve"> PAGEREF _Toc468649935 \h </w:instrText>
      </w:r>
      <w:r>
        <w:rPr>
          <w:noProof/>
          <w:webHidden/>
        </w:rPr>
      </w:r>
      <w:r>
        <w:rPr>
          <w:noProof/>
          <w:webHidden/>
        </w:rPr>
        <w:fldChar w:fldCharType="separate"/>
      </w:r>
      <w:ins w:id="1286" w:author="Cory Casanave" w:date="2016-12-06T18:27:00Z">
        <w:r w:rsidR="00CD51EF">
          <w:rPr>
            <w:noProof/>
            <w:webHidden/>
          </w:rPr>
          <w:t>372</w:t>
        </w:r>
      </w:ins>
      <w:del w:id="1287" w:author="Cory Casanave" w:date="2016-12-06T18:22:00Z">
        <w:r w:rsidR="00041B4E" w:rsidDel="00606FC4">
          <w:rPr>
            <w:noProof/>
            <w:webHidden/>
          </w:rPr>
          <w:delText>400</w:delText>
        </w:r>
      </w:del>
      <w:r>
        <w:rPr>
          <w:noProof/>
          <w:webHidden/>
        </w:rPr>
        <w:fldChar w:fldCharType="end"/>
      </w:r>
      <w:r w:rsidRPr="008E186E">
        <w:rPr>
          <w:rStyle w:val="Hyperlink"/>
          <w:noProof/>
        </w:rPr>
        <w:fldChar w:fldCharType="end"/>
      </w:r>
    </w:p>
    <w:p w14:paraId="489F2755" w14:textId="1E45A79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"_Toc468649936"</w:instrText>
      </w:r>
      <w:r w:rsidRPr="008E186E">
        <w:rPr>
          <w:rStyle w:val="Hyperlink"/>
          <w:noProof/>
        </w:rPr>
        <w:instrText xml:space="preserve"> </w:instrText>
      </w:r>
      <w:r w:rsidRPr="008E186E">
        <w:rPr>
          <w:rStyle w:val="Hyperlink"/>
          <w:noProof/>
        </w:rPr>
        <w:fldChar w:fldCharType="separate"/>
      </w:r>
      <w:r w:rsidRPr="008E186E">
        <w:rPr>
          <w:rStyle w:val="Hyperlink"/>
          <w:noProof/>
        </w:rPr>
        <w:t>10.8</w:t>
      </w:r>
      <w:r>
        <w:rPr>
          <w:rFonts w:asciiTheme="minorHAnsi" w:eastAsiaTheme="minorEastAsia" w:hAnsiTheme="minorHAnsi" w:cstheme="minorBidi"/>
          <w:noProof/>
          <w:sz w:val="22"/>
          <w:szCs w:val="22"/>
        </w:rPr>
        <w:tab/>
      </w:r>
      <w:r w:rsidRPr="008E186E">
        <w:rPr>
          <w:rStyle w:val="Hyperlink"/>
          <w:noProof/>
        </w:rPr>
        <w:t>Class STIX Course Of Action Rule</w:t>
      </w:r>
      <w:r>
        <w:rPr>
          <w:noProof/>
          <w:webHidden/>
        </w:rPr>
        <w:tab/>
      </w:r>
      <w:r>
        <w:rPr>
          <w:noProof/>
          <w:webHidden/>
        </w:rPr>
        <w:fldChar w:fldCharType="begin"/>
      </w:r>
      <w:r>
        <w:rPr>
          <w:noProof/>
          <w:webHidden/>
        </w:rPr>
        <w:instrText xml:space="preserve"> PAGEREF _Toc468649936 \h </w:instrText>
      </w:r>
      <w:r>
        <w:rPr>
          <w:noProof/>
          <w:webHidden/>
        </w:rPr>
      </w:r>
      <w:r>
        <w:rPr>
          <w:noProof/>
          <w:webHidden/>
        </w:rPr>
        <w:fldChar w:fldCharType="separate"/>
      </w:r>
      <w:ins w:id="1288" w:author="Cory Casanave" w:date="2016-12-06T18:27:00Z">
        <w:r w:rsidR="00CD51EF">
          <w:rPr>
            <w:noProof/>
            <w:webHidden/>
          </w:rPr>
          <w:t>373</w:t>
        </w:r>
      </w:ins>
      <w:del w:id="1289" w:author="Cory Casanave" w:date="2016-12-06T18:22:00Z">
        <w:r w:rsidR="00041B4E" w:rsidDel="00606FC4">
          <w:rPr>
            <w:noProof/>
            <w:webHidden/>
          </w:rPr>
          <w:delText>401</w:delText>
        </w:r>
      </w:del>
      <w:r>
        <w:rPr>
          <w:noProof/>
          <w:webHidden/>
        </w:rPr>
        <w:fldChar w:fldCharType="end"/>
      </w:r>
      <w:r w:rsidRPr="008E186E">
        <w:rPr>
          <w:rStyle w:val="Hyperlink"/>
          <w:noProof/>
        </w:rPr>
        <w:fldChar w:fldCharType="end"/>
      </w:r>
    </w:p>
    <w:p w14:paraId="1CB4C3F3" w14:textId="6EC3F0F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"_Toc468649937"</w:instrText>
      </w:r>
      <w:r w:rsidRPr="008E186E">
        <w:rPr>
          <w:rStyle w:val="Hyperlink"/>
          <w:noProof/>
        </w:rPr>
        <w:instrText xml:space="preserve"> </w:instrText>
      </w:r>
      <w:r w:rsidRPr="008E186E">
        <w:rPr>
          <w:rStyle w:val="Hyperlink"/>
          <w:noProof/>
        </w:rPr>
        <w:fldChar w:fldCharType="separate"/>
      </w:r>
      <w:r w:rsidRPr="008E186E">
        <w:rPr>
          <w:rStyle w:val="Hyperlink"/>
          <w:noProof/>
        </w:rPr>
        <w:t>10.9</w:t>
      </w:r>
      <w:r>
        <w:rPr>
          <w:rFonts w:asciiTheme="minorHAnsi" w:eastAsiaTheme="minorEastAsia" w:hAnsiTheme="minorHAnsi" w:cstheme="minorBidi"/>
          <w:noProof/>
          <w:sz w:val="22"/>
          <w:szCs w:val="22"/>
        </w:rPr>
        <w:tab/>
      </w:r>
      <w:r w:rsidRPr="008E186E">
        <w:rPr>
          <w:rStyle w:val="Hyperlink"/>
          <w:noProof/>
        </w:rPr>
        <w:t>Class STIX Incident Rule</w:t>
      </w:r>
      <w:r>
        <w:rPr>
          <w:noProof/>
          <w:webHidden/>
        </w:rPr>
        <w:tab/>
      </w:r>
      <w:r>
        <w:rPr>
          <w:noProof/>
          <w:webHidden/>
        </w:rPr>
        <w:fldChar w:fldCharType="begin"/>
      </w:r>
      <w:r>
        <w:rPr>
          <w:noProof/>
          <w:webHidden/>
        </w:rPr>
        <w:instrText xml:space="preserve"> PAGEREF _Toc468649937 \h </w:instrText>
      </w:r>
      <w:r>
        <w:rPr>
          <w:noProof/>
          <w:webHidden/>
        </w:rPr>
      </w:r>
      <w:r>
        <w:rPr>
          <w:noProof/>
          <w:webHidden/>
        </w:rPr>
        <w:fldChar w:fldCharType="separate"/>
      </w:r>
      <w:ins w:id="1290" w:author="Cory Casanave" w:date="2016-12-06T18:27:00Z">
        <w:r w:rsidR="00CD51EF">
          <w:rPr>
            <w:noProof/>
            <w:webHidden/>
          </w:rPr>
          <w:t>374</w:t>
        </w:r>
      </w:ins>
      <w:del w:id="1291" w:author="Cory Casanave" w:date="2016-12-06T18:22:00Z">
        <w:r w:rsidR="00041B4E" w:rsidDel="00606FC4">
          <w:rPr>
            <w:noProof/>
            <w:webHidden/>
          </w:rPr>
          <w:delText>402</w:delText>
        </w:r>
      </w:del>
      <w:r>
        <w:rPr>
          <w:noProof/>
          <w:webHidden/>
        </w:rPr>
        <w:fldChar w:fldCharType="end"/>
      </w:r>
      <w:r w:rsidRPr="008E186E">
        <w:rPr>
          <w:rStyle w:val="Hyperlink"/>
          <w:noProof/>
        </w:rPr>
        <w:fldChar w:fldCharType="end"/>
      </w:r>
    </w:p>
    <w:p w14:paraId="5DCE05AF" w14:textId="01B3B3F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"_Toc468649938"</w:instrText>
      </w:r>
      <w:r w:rsidRPr="008E186E">
        <w:rPr>
          <w:rStyle w:val="Hyperlink"/>
          <w:noProof/>
        </w:rPr>
        <w:instrText xml:space="preserve"> </w:instrText>
      </w:r>
      <w:r w:rsidRPr="008E186E">
        <w:rPr>
          <w:rStyle w:val="Hyperlink"/>
          <w:noProof/>
        </w:rPr>
        <w:fldChar w:fldCharType="separate"/>
      </w:r>
      <w:r w:rsidRPr="008E186E">
        <w:rPr>
          <w:rStyle w:val="Hyperlink"/>
          <w:noProof/>
        </w:rPr>
        <w:t>10.10</w:t>
      </w:r>
      <w:r>
        <w:rPr>
          <w:rFonts w:asciiTheme="minorHAnsi" w:eastAsiaTheme="minorEastAsia" w:hAnsiTheme="minorHAnsi" w:cstheme="minorBidi"/>
          <w:noProof/>
          <w:sz w:val="22"/>
          <w:szCs w:val="22"/>
        </w:rPr>
        <w:tab/>
      </w:r>
      <w:r w:rsidRPr="008E186E">
        <w:rPr>
          <w:rStyle w:val="Hyperlink"/>
          <w:noProof/>
        </w:rPr>
        <w:t>Class STIX Indicator Rule</w:t>
      </w:r>
      <w:r>
        <w:rPr>
          <w:noProof/>
          <w:webHidden/>
        </w:rPr>
        <w:tab/>
      </w:r>
      <w:r>
        <w:rPr>
          <w:noProof/>
          <w:webHidden/>
        </w:rPr>
        <w:fldChar w:fldCharType="begin"/>
      </w:r>
      <w:r>
        <w:rPr>
          <w:noProof/>
          <w:webHidden/>
        </w:rPr>
        <w:instrText xml:space="preserve"> PAGEREF _Toc468649938 \h </w:instrText>
      </w:r>
      <w:r>
        <w:rPr>
          <w:noProof/>
          <w:webHidden/>
        </w:rPr>
      </w:r>
      <w:r>
        <w:rPr>
          <w:noProof/>
          <w:webHidden/>
        </w:rPr>
        <w:fldChar w:fldCharType="separate"/>
      </w:r>
      <w:ins w:id="1292" w:author="Cory Casanave" w:date="2016-12-06T18:27:00Z">
        <w:r w:rsidR="00CD51EF">
          <w:rPr>
            <w:noProof/>
            <w:webHidden/>
          </w:rPr>
          <w:t>375</w:t>
        </w:r>
      </w:ins>
      <w:del w:id="1293" w:author="Cory Casanave" w:date="2016-12-06T18:22:00Z">
        <w:r w:rsidR="00041B4E" w:rsidDel="00606FC4">
          <w:rPr>
            <w:noProof/>
            <w:webHidden/>
          </w:rPr>
          <w:delText>403</w:delText>
        </w:r>
      </w:del>
      <w:r>
        <w:rPr>
          <w:noProof/>
          <w:webHidden/>
        </w:rPr>
        <w:fldChar w:fldCharType="end"/>
      </w:r>
      <w:r w:rsidRPr="008E186E">
        <w:rPr>
          <w:rStyle w:val="Hyperlink"/>
          <w:noProof/>
        </w:rPr>
        <w:fldChar w:fldCharType="end"/>
      </w:r>
    </w:p>
    <w:p w14:paraId="43BD048F" w14:textId="0AF1DF5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"_Toc468649939"</w:instrText>
      </w:r>
      <w:r w:rsidRPr="008E186E">
        <w:rPr>
          <w:rStyle w:val="Hyperlink"/>
          <w:noProof/>
        </w:rPr>
        <w:instrText xml:space="preserve"> </w:instrText>
      </w:r>
      <w:r w:rsidRPr="008E186E">
        <w:rPr>
          <w:rStyle w:val="Hyperlink"/>
          <w:noProof/>
        </w:rPr>
        <w:fldChar w:fldCharType="separate"/>
      </w:r>
      <w:r w:rsidRPr="008E186E">
        <w:rPr>
          <w:rStyle w:val="Hyperlink"/>
          <w:noProof/>
        </w:rPr>
        <w:t>10.11</w:t>
      </w:r>
      <w:r>
        <w:rPr>
          <w:rFonts w:asciiTheme="minorHAnsi" w:eastAsiaTheme="minorEastAsia" w:hAnsiTheme="minorHAnsi" w:cstheme="minorBidi"/>
          <w:noProof/>
          <w:sz w:val="22"/>
          <w:szCs w:val="22"/>
        </w:rPr>
        <w:tab/>
      </w:r>
      <w:r w:rsidRPr="008E186E">
        <w:rPr>
          <w:rStyle w:val="Hyperlink"/>
          <w:noProof/>
        </w:rPr>
        <w:t>Class STIX Objective Rule</w:t>
      </w:r>
      <w:r>
        <w:rPr>
          <w:noProof/>
          <w:webHidden/>
        </w:rPr>
        <w:tab/>
      </w:r>
      <w:r>
        <w:rPr>
          <w:noProof/>
          <w:webHidden/>
        </w:rPr>
        <w:fldChar w:fldCharType="begin"/>
      </w:r>
      <w:r>
        <w:rPr>
          <w:noProof/>
          <w:webHidden/>
        </w:rPr>
        <w:instrText xml:space="preserve"> PAGEREF _Toc468649939 \h </w:instrText>
      </w:r>
      <w:r>
        <w:rPr>
          <w:noProof/>
          <w:webHidden/>
        </w:rPr>
      </w:r>
      <w:r>
        <w:rPr>
          <w:noProof/>
          <w:webHidden/>
        </w:rPr>
        <w:fldChar w:fldCharType="separate"/>
      </w:r>
      <w:ins w:id="1294" w:author="Cory Casanave" w:date="2016-12-06T18:27:00Z">
        <w:r w:rsidR="00CD51EF">
          <w:rPr>
            <w:noProof/>
            <w:webHidden/>
          </w:rPr>
          <w:t>376</w:t>
        </w:r>
      </w:ins>
      <w:del w:id="1295" w:author="Cory Casanave" w:date="2016-12-06T18:22:00Z">
        <w:r w:rsidR="00041B4E" w:rsidDel="00606FC4">
          <w:rPr>
            <w:noProof/>
            <w:webHidden/>
          </w:rPr>
          <w:delText>404</w:delText>
        </w:r>
      </w:del>
      <w:r>
        <w:rPr>
          <w:noProof/>
          <w:webHidden/>
        </w:rPr>
        <w:fldChar w:fldCharType="end"/>
      </w:r>
      <w:r w:rsidRPr="008E186E">
        <w:rPr>
          <w:rStyle w:val="Hyperlink"/>
          <w:noProof/>
        </w:rPr>
        <w:fldChar w:fldCharType="end"/>
      </w:r>
    </w:p>
    <w:p w14:paraId="4564B0B3" w14:textId="4B9EC9D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"_Toc468649940"</w:instrText>
      </w:r>
      <w:r w:rsidRPr="008E186E">
        <w:rPr>
          <w:rStyle w:val="Hyperlink"/>
          <w:noProof/>
        </w:rPr>
        <w:instrText xml:space="preserve"> </w:instrText>
      </w:r>
      <w:r w:rsidRPr="008E186E">
        <w:rPr>
          <w:rStyle w:val="Hyperlink"/>
          <w:noProof/>
        </w:rPr>
        <w:fldChar w:fldCharType="separate"/>
      </w:r>
      <w:r w:rsidRPr="008E186E">
        <w:rPr>
          <w:rStyle w:val="Hyperlink"/>
          <w:noProof/>
        </w:rPr>
        <w:t>10.12</w:t>
      </w:r>
      <w:r>
        <w:rPr>
          <w:rFonts w:asciiTheme="minorHAnsi" w:eastAsiaTheme="minorEastAsia" w:hAnsiTheme="minorHAnsi" w:cstheme="minorBidi"/>
          <w:noProof/>
          <w:sz w:val="22"/>
          <w:szCs w:val="22"/>
        </w:rPr>
        <w:tab/>
      </w:r>
      <w:r w:rsidRPr="008E186E">
        <w:rPr>
          <w:rStyle w:val="Hyperlink"/>
          <w:noProof/>
        </w:rPr>
        <w:t>Class STIX Observable Rule</w:t>
      </w:r>
      <w:r>
        <w:rPr>
          <w:noProof/>
          <w:webHidden/>
        </w:rPr>
        <w:tab/>
      </w:r>
      <w:r>
        <w:rPr>
          <w:noProof/>
          <w:webHidden/>
        </w:rPr>
        <w:fldChar w:fldCharType="begin"/>
      </w:r>
      <w:r>
        <w:rPr>
          <w:noProof/>
          <w:webHidden/>
        </w:rPr>
        <w:instrText xml:space="preserve"> PAGEREF _Toc468649940 \h </w:instrText>
      </w:r>
      <w:r>
        <w:rPr>
          <w:noProof/>
          <w:webHidden/>
        </w:rPr>
      </w:r>
      <w:r>
        <w:rPr>
          <w:noProof/>
          <w:webHidden/>
        </w:rPr>
        <w:fldChar w:fldCharType="separate"/>
      </w:r>
      <w:ins w:id="1296" w:author="Cory Casanave" w:date="2016-12-06T18:27:00Z">
        <w:r w:rsidR="00CD51EF">
          <w:rPr>
            <w:noProof/>
            <w:webHidden/>
          </w:rPr>
          <w:t>377</w:t>
        </w:r>
      </w:ins>
      <w:del w:id="1297" w:author="Cory Casanave" w:date="2016-12-06T18:22:00Z">
        <w:r w:rsidR="00041B4E" w:rsidDel="00606FC4">
          <w:rPr>
            <w:noProof/>
            <w:webHidden/>
          </w:rPr>
          <w:delText>405</w:delText>
        </w:r>
      </w:del>
      <w:r>
        <w:rPr>
          <w:noProof/>
          <w:webHidden/>
        </w:rPr>
        <w:fldChar w:fldCharType="end"/>
      </w:r>
      <w:r w:rsidRPr="008E186E">
        <w:rPr>
          <w:rStyle w:val="Hyperlink"/>
          <w:noProof/>
        </w:rPr>
        <w:fldChar w:fldCharType="end"/>
      </w:r>
    </w:p>
    <w:p w14:paraId="42DB9932" w14:textId="6459C49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"_Toc468649941"</w:instrText>
      </w:r>
      <w:r w:rsidRPr="008E186E">
        <w:rPr>
          <w:rStyle w:val="Hyperlink"/>
          <w:noProof/>
        </w:rPr>
        <w:instrText xml:space="preserve"> </w:instrText>
      </w:r>
      <w:r w:rsidRPr="008E186E">
        <w:rPr>
          <w:rStyle w:val="Hyperlink"/>
          <w:noProof/>
        </w:rPr>
        <w:fldChar w:fldCharType="separate"/>
      </w:r>
      <w:r w:rsidRPr="008E186E">
        <w:rPr>
          <w:rStyle w:val="Hyperlink"/>
          <w:noProof/>
        </w:rPr>
        <w:t>10.13</w:t>
      </w:r>
      <w:r>
        <w:rPr>
          <w:rFonts w:asciiTheme="minorHAnsi" w:eastAsiaTheme="minorEastAsia" w:hAnsiTheme="minorHAnsi" w:cstheme="minorBidi"/>
          <w:noProof/>
          <w:sz w:val="22"/>
          <w:szCs w:val="22"/>
        </w:rPr>
        <w:tab/>
      </w:r>
      <w:r w:rsidRPr="008E186E">
        <w:rPr>
          <w:rStyle w:val="Hyperlink"/>
          <w:noProof/>
        </w:rPr>
        <w:t>Class STIX Sighting Rule</w:t>
      </w:r>
      <w:r>
        <w:rPr>
          <w:noProof/>
          <w:webHidden/>
        </w:rPr>
        <w:tab/>
      </w:r>
      <w:r>
        <w:rPr>
          <w:noProof/>
          <w:webHidden/>
        </w:rPr>
        <w:fldChar w:fldCharType="begin"/>
      </w:r>
      <w:r>
        <w:rPr>
          <w:noProof/>
          <w:webHidden/>
        </w:rPr>
        <w:instrText xml:space="preserve"> PAGEREF _Toc468649941 \h </w:instrText>
      </w:r>
      <w:r>
        <w:rPr>
          <w:noProof/>
          <w:webHidden/>
        </w:rPr>
      </w:r>
      <w:r>
        <w:rPr>
          <w:noProof/>
          <w:webHidden/>
        </w:rPr>
        <w:fldChar w:fldCharType="separate"/>
      </w:r>
      <w:ins w:id="1298" w:author="Cory Casanave" w:date="2016-12-06T18:27:00Z">
        <w:r w:rsidR="00CD51EF">
          <w:rPr>
            <w:noProof/>
            <w:webHidden/>
          </w:rPr>
          <w:t>378</w:t>
        </w:r>
      </w:ins>
      <w:del w:id="1299" w:author="Cory Casanave" w:date="2016-12-06T18:22:00Z">
        <w:r w:rsidR="00041B4E" w:rsidDel="00606FC4">
          <w:rPr>
            <w:noProof/>
            <w:webHidden/>
          </w:rPr>
          <w:delText>406</w:delText>
        </w:r>
      </w:del>
      <w:r>
        <w:rPr>
          <w:noProof/>
          <w:webHidden/>
        </w:rPr>
        <w:fldChar w:fldCharType="end"/>
      </w:r>
      <w:r w:rsidRPr="008E186E">
        <w:rPr>
          <w:rStyle w:val="Hyperlink"/>
          <w:noProof/>
        </w:rPr>
        <w:fldChar w:fldCharType="end"/>
      </w:r>
    </w:p>
    <w:p w14:paraId="7D90E8A7" w14:textId="153C543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"_Toc468649942"</w:instrText>
      </w:r>
      <w:r w:rsidRPr="008E186E">
        <w:rPr>
          <w:rStyle w:val="Hyperlink"/>
          <w:noProof/>
        </w:rPr>
        <w:instrText xml:space="preserve"> </w:instrText>
      </w:r>
      <w:r w:rsidRPr="008E186E">
        <w:rPr>
          <w:rStyle w:val="Hyperlink"/>
          <w:noProof/>
        </w:rPr>
        <w:fldChar w:fldCharType="separate"/>
      </w:r>
      <w:r w:rsidRPr="008E186E">
        <w:rPr>
          <w:rStyle w:val="Hyperlink"/>
          <w:noProof/>
        </w:rPr>
        <w:t>10.14</w:t>
      </w:r>
      <w:r>
        <w:rPr>
          <w:rFonts w:asciiTheme="minorHAnsi" w:eastAsiaTheme="minorEastAsia" w:hAnsiTheme="minorHAnsi" w:cstheme="minorBidi"/>
          <w:noProof/>
          <w:sz w:val="22"/>
          <w:szCs w:val="22"/>
        </w:rPr>
        <w:tab/>
      </w:r>
      <w:r w:rsidRPr="008E186E">
        <w:rPr>
          <w:rStyle w:val="Hyperlink"/>
          <w:noProof/>
        </w:rPr>
        <w:t>Class STIX Statement Rule</w:t>
      </w:r>
      <w:r>
        <w:rPr>
          <w:noProof/>
          <w:webHidden/>
        </w:rPr>
        <w:tab/>
      </w:r>
      <w:r>
        <w:rPr>
          <w:noProof/>
          <w:webHidden/>
        </w:rPr>
        <w:fldChar w:fldCharType="begin"/>
      </w:r>
      <w:r>
        <w:rPr>
          <w:noProof/>
          <w:webHidden/>
        </w:rPr>
        <w:instrText xml:space="preserve"> PAGEREF _Toc468649942 \h </w:instrText>
      </w:r>
      <w:r>
        <w:rPr>
          <w:noProof/>
          <w:webHidden/>
        </w:rPr>
      </w:r>
      <w:r>
        <w:rPr>
          <w:noProof/>
          <w:webHidden/>
        </w:rPr>
        <w:fldChar w:fldCharType="separate"/>
      </w:r>
      <w:ins w:id="1300" w:author="Cory Casanave" w:date="2016-12-06T18:27:00Z">
        <w:r w:rsidR="00CD51EF">
          <w:rPr>
            <w:noProof/>
            <w:webHidden/>
          </w:rPr>
          <w:t>379</w:t>
        </w:r>
      </w:ins>
      <w:del w:id="1301" w:author="Cory Casanave" w:date="2016-12-06T18:22:00Z">
        <w:r w:rsidR="00041B4E" w:rsidDel="00606FC4">
          <w:rPr>
            <w:noProof/>
            <w:webHidden/>
          </w:rPr>
          <w:delText>407</w:delText>
        </w:r>
      </w:del>
      <w:r>
        <w:rPr>
          <w:noProof/>
          <w:webHidden/>
        </w:rPr>
        <w:fldChar w:fldCharType="end"/>
      </w:r>
      <w:r w:rsidRPr="008E186E">
        <w:rPr>
          <w:rStyle w:val="Hyperlink"/>
          <w:noProof/>
        </w:rPr>
        <w:fldChar w:fldCharType="end"/>
      </w:r>
    </w:p>
    <w:p w14:paraId="3B3A5889" w14:textId="0CA0901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"_Toc468649943"</w:instrText>
      </w:r>
      <w:r w:rsidRPr="008E186E">
        <w:rPr>
          <w:rStyle w:val="Hyperlink"/>
          <w:noProof/>
        </w:rPr>
        <w:instrText xml:space="preserve"> </w:instrText>
      </w:r>
      <w:r w:rsidRPr="008E186E">
        <w:rPr>
          <w:rStyle w:val="Hyperlink"/>
          <w:noProof/>
        </w:rPr>
        <w:fldChar w:fldCharType="separate"/>
      </w:r>
      <w:r w:rsidRPr="008E186E">
        <w:rPr>
          <w:rStyle w:val="Hyperlink"/>
          <w:noProof/>
        </w:rPr>
        <w:t>10.15</w:t>
      </w:r>
      <w:r>
        <w:rPr>
          <w:rFonts w:asciiTheme="minorHAnsi" w:eastAsiaTheme="minorEastAsia" w:hAnsiTheme="minorHAnsi" w:cstheme="minorBidi"/>
          <w:noProof/>
          <w:sz w:val="22"/>
          <w:szCs w:val="22"/>
        </w:rPr>
        <w:tab/>
      </w:r>
      <w:r w:rsidRPr="008E186E">
        <w:rPr>
          <w:rStyle w:val="Hyperlink"/>
          <w:noProof/>
        </w:rPr>
        <w:t>Class STIX Threat Actor Rule</w:t>
      </w:r>
      <w:r>
        <w:rPr>
          <w:noProof/>
          <w:webHidden/>
        </w:rPr>
        <w:tab/>
      </w:r>
      <w:r>
        <w:rPr>
          <w:noProof/>
          <w:webHidden/>
        </w:rPr>
        <w:fldChar w:fldCharType="begin"/>
      </w:r>
      <w:r>
        <w:rPr>
          <w:noProof/>
          <w:webHidden/>
        </w:rPr>
        <w:instrText xml:space="preserve"> PAGEREF _Toc468649943 \h </w:instrText>
      </w:r>
      <w:r>
        <w:rPr>
          <w:noProof/>
          <w:webHidden/>
        </w:rPr>
      </w:r>
      <w:r>
        <w:rPr>
          <w:noProof/>
          <w:webHidden/>
        </w:rPr>
        <w:fldChar w:fldCharType="separate"/>
      </w:r>
      <w:ins w:id="1302" w:author="Cory Casanave" w:date="2016-12-06T18:27:00Z">
        <w:r w:rsidR="00CD51EF">
          <w:rPr>
            <w:noProof/>
            <w:webHidden/>
          </w:rPr>
          <w:t>380</w:t>
        </w:r>
      </w:ins>
      <w:del w:id="1303" w:author="Cory Casanave" w:date="2016-12-06T18:22:00Z">
        <w:r w:rsidR="00041B4E" w:rsidDel="00606FC4">
          <w:rPr>
            <w:noProof/>
            <w:webHidden/>
          </w:rPr>
          <w:delText>408</w:delText>
        </w:r>
      </w:del>
      <w:r>
        <w:rPr>
          <w:noProof/>
          <w:webHidden/>
        </w:rPr>
        <w:fldChar w:fldCharType="end"/>
      </w:r>
      <w:r w:rsidRPr="008E186E">
        <w:rPr>
          <w:rStyle w:val="Hyperlink"/>
          <w:noProof/>
        </w:rPr>
        <w:fldChar w:fldCharType="end"/>
      </w:r>
    </w:p>
    <w:p w14:paraId="48636200" w14:textId="50D6F5F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"_Toc468649944"</w:instrText>
      </w:r>
      <w:r w:rsidRPr="008E186E">
        <w:rPr>
          <w:rStyle w:val="Hyperlink"/>
          <w:noProof/>
        </w:rPr>
        <w:instrText xml:space="preserve"> </w:instrText>
      </w:r>
      <w:r w:rsidRPr="008E186E">
        <w:rPr>
          <w:rStyle w:val="Hyperlink"/>
          <w:noProof/>
        </w:rPr>
        <w:fldChar w:fldCharType="separate"/>
      </w:r>
      <w:r w:rsidRPr="008E186E">
        <w:rPr>
          <w:rStyle w:val="Hyperlink"/>
          <w:noProof/>
        </w:rPr>
        <w:t>10.16</w:t>
      </w:r>
      <w:r>
        <w:rPr>
          <w:rFonts w:asciiTheme="minorHAnsi" w:eastAsiaTheme="minorEastAsia" w:hAnsiTheme="minorHAnsi" w:cstheme="minorBidi"/>
          <w:noProof/>
          <w:sz w:val="22"/>
          <w:szCs w:val="22"/>
        </w:rPr>
        <w:tab/>
      </w:r>
      <w:r w:rsidRPr="008E186E">
        <w:rPr>
          <w:rStyle w:val="Hyperlink"/>
          <w:noProof/>
        </w:rPr>
        <w:t>Class STIX TTP Rule</w:t>
      </w:r>
      <w:r>
        <w:rPr>
          <w:noProof/>
          <w:webHidden/>
        </w:rPr>
        <w:tab/>
      </w:r>
      <w:r>
        <w:rPr>
          <w:noProof/>
          <w:webHidden/>
        </w:rPr>
        <w:fldChar w:fldCharType="begin"/>
      </w:r>
      <w:r>
        <w:rPr>
          <w:noProof/>
          <w:webHidden/>
        </w:rPr>
        <w:instrText xml:space="preserve"> PAGEREF _Toc468649944 \h </w:instrText>
      </w:r>
      <w:r>
        <w:rPr>
          <w:noProof/>
          <w:webHidden/>
        </w:rPr>
      </w:r>
      <w:r>
        <w:rPr>
          <w:noProof/>
          <w:webHidden/>
        </w:rPr>
        <w:fldChar w:fldCharType="separate"/>
      </w:r>
      <w:ins w:id="1304" w:author="Cory Casanave" w:date="2016-12-06T18:27:00Z">
        <w:r w:rsidR="00CD51EF">
          <w:rPr>
            <w:noProof/>
            <w:webHidden/>
          </w:rPr>
          <w:t>381</w:t>
        </w:r>
      </w:ins>
      <w:del w:id="1305" w:author="Cory Casanave" w:date="2016-12-06T18:22:00Z">
        <w:r w:rsidR="00041B4E" w:rsidDel="00606FC4">
          <w:rPr>
            <w:noProof/>
            <w:webHidden/>
          </w:rPr>
          <w:delText>409</w:delText>
        </w:r>
      </w:del>
      <w:r>
        <w:rPr>
          <w:noProof/>
          <w:webHidden/>
        </w:rPr>
        <w:fldChar w:fldCharType="end"/>
      </w:r>
      <w:r w:rsidRPr="008E186E">
        <w:rPr>
          <w:rStyle w:val="Hyperlink"/>
          <w:noProof/>
        </w:rPr>
        <w:fldChar w:fldCharType="end"/>
      </w:r>
    </w:p>
    <w:p w14:paraId="27B378DC" w14:textId="5D58AEC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"_Toc468649945"</w:instrText>
      </w:r>
      <w:r w:rsidRPr="008E186E">
        <w:rPr>
          <w:rStyle w:val="Hyperlink"/>
          <w:noProof/>
        </w:rPr>
        <w:instrText xml:space="preserve"> </w:instrText>
      </w:r>
      <w:r w:rsidRPr="008E186E">
        <w:rPr>
          <w:rStyle w:val="Hyperlink"/>
          <w:noProof/>
        </w:rPr>
        <w:fldChar w:fldCharType="separate"/>
      </w:r>
      <w:r w:rsidRPr="008E186E">
        <w:rPr>
          <w:rStyle w:val="Hyperlink"/>
          <w:noProof/>
        </w:rPr>
        <w:t>10.17</w:t>
      </w:r>
      <w:r>
        <w:rPr>
          <w:rFonts w:asciiTheme="minorHAnsi" w:eastAsiaTheme="minorEastAsia" w:hAnsiTheme="minorHAnsi" w:cstheme="minorBidi"/>
          <w:noProof/>
          <w:sz w:val="22"/>
          <w:szCs w:val="22"/>
        </w:rPr>
        <w:tab/>
      </w:r>
      <w:r w:rsidRPr="008E186E">
        <w:rPr>
          <w:rStyle w:val="Hyperlink"/>
          <w:noProof/>
        </w:rPr>
        <w:t>Class STIX Vocabulary Rule</w:t>
      </w:r>
      <w:r>
        <w:rPr>
          <w:noProof/>
          <w:webHidden/>
        </w:rPr>
        <w:tab/>
      </w:r>
      <w:r>
        <w:rPr>
          <w:noProof/>
          <w:webHidden/>
        </w:rPr>
        <w:fldChar w:fldCharType="begin"/>
      </w:r>
      <w:r>
        <w:rPr>
          <w:noProof/>
          <w:webHidden/>
        </w:rPr>
        <w:instrText xml:space="preserve"> PAGEREF _Toc468649945 \h </w:instrText>
      </w:r>
      <w:r>
        <w:rPr>
          <w:noProof/>
          <w:webHidden/>
        </w:rPr>
      </w:r>
      <w:r>
        <w:rPr>
          <w:noProof/>
          <w:webHidden/>
        </w:rPr>
        <w:fldChar w:fldCharType="separate"/>
      </w:r>
      <w:ins w:id="1306" w:author="Cory Casanave" w:date="2016-12-06T18:27:00Z">
        <w:r w:rsidR="00CD51EF">
          <w:rPr>
            <w:noProof/>
            <w:webHidden/>
          </w:rPr>
          <w:t>382</w:t>
        </w:r>
      </w:ins>
      <w:del w:id="1307" w:author="Cory Casanave" w:date="2016-12-06T18:22:00Z">
        <w:r w:rsidR="00041B4E" w:rsidDel="00606FC4">
          <w:rPr>
            <w:noProof/>
            <w:webHidden/>
          </w:rPr>
          <w:delText>410</w:delText>
        </w:r>
      </w:del>
      <w:r>
        <w:rPr>
          <w:noProof/>
          <w:webHidden/>
        </w:rPr>
        <w:fldChar w:fldCharType="end"/>
      </w:r>
      <w:r w:rsidRPr="008E186E">
        <w:rPr>
          <w:rStyle w:val="Hyperlink"/>
          <w:noProof/>
        </w:rPr>
        <w:fldChar w:fldCharType="end"/>
      </w:r>
    </w:p>
    <w:p w14:paraId="2B30681D" w14:textId="133D262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"_Toc468649946"</w:instrText>
      </w:r>
      <w:r w:rsidRPr="008E186E">
        <w:rPr>
          <w:rStyle w:val="Hyperlink"/>
          <w:noProof/>
        </w:rPr>
        <w:instrText xml:space="preserve"> </w:instrText>
      </w:r>
      <w:r w:rsidRPr="008E186E">
        <w:rPr>
          <w:rStyle w:val="Hyperlink"/>
          <w:noProof/>
        </w:rPr>
        <w:fldChar w:fldCharType="separate"/>
      </w:r>
      <w:r w:rsidRPr="008E186E">
        <w:rPr>
          <w:rStyle w:val="Hyperlink"/>
          <w:noProof/>
        </w:rPr>
        <w:t>10.18</w:t>
      </w:r>
      <w:r>
        <w:rPr>
          <w:rFonts w:asciiTheme="minorHAnsi" w:eastAsiaTheme="minorEastAsia" w:hAnsiTheme="minorHAnsi" w:cstheme="minorBidi"/>
          <w:noProof/>
          <w:sz w:val="22"/>
          <w:szCs w:val="22"/>
        </w:rPr>
        <w:tab/>
      </w:r>
      <w:r w:rsidRPr="008E186E">
        <w:rPr>
          <w:rStyle w:val="Hyperlink"/>
          <w:noProof/>
        </w:rPr>
        <w:t>Class STIX Vulnerability Rule</w:t>
      </w:r>
      <w:r>
        <w:rPr>
          <w:noProof/>
          <w:webHidden/>
        </w:rPr>
        <w:tab/>
      </w:r>
      <w:r>
        <w:rPr>
          <w:noProof/>
          <w:webHidden/>
        </w:rPr>
        <w:fldChar w:fldCharType="begin"/>
      </w:r>
      <w:r>
        <w:rPr>
          <w:noProof/>
          <w:webHidden/>
        </w:rPr>
        <w:instrText xml:space="preserve"> PAGEREF _Toc468649946 \h </w:instrText>
      </w:r>
      <w:r>
        <w:rPr>
          <w:noProof/>
          <w:webHidden/>
        </w:rPr>
      </w:r>
      <w:r>
        <w:rPr>
          <w:noProof/>
          <w:webHidden/>
        </w:rPr>
        <w:fldChar w:fldCharType="separate"/>
      </w:r>
      <w:ins w:id="1308" w:author="Cory Casanave" w:date="2016-12-06T18:27:00Z">
        <w:r w:rsidR="00CD51EF">
          <w:rPr>
            <w:noProof/>
            <w:webHidden/>
          </w:rPr>
          <w:t>383</w:t>
        </w:r>
      </w:ins>
      <w:del w:id="1309" w:author="Cory Casanave" w:date="2016-12-06T18:22:00Z">
        <w:r w:rsidR="00041B4E" w:rsidDel="00606FC4">
          <w:rPr>
            <w:noProof/>
            <w:webHidden/>
          </w:rPr>
          <w:delText>411</w:delText>
        </w:r>
      </w:del>
      <w:r>
        <w:rPr>
          <w:noProof/>
          <w:webHidden/>
        </w:rPr>
        <w:fldChar w:fldCharType="end"/>
      </w:r>
      <w:r w:rsidRPr="008E186E">
        <w:rPr>
          <w:rStyle w:val="Hyperlink"/>
          <w:noProof/>
        </w:rPr>
        <w:fldChar w:fldCharType="end"/>
      </w:r>
    </w:p>
    <w:p w14:paraId="7B16F25B" w14:textId="4AF3E7DB"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"_Toc468649947"</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NIEM Mapping Specification (Normative)</w:t>
      </w:r>
      <w:r>
        <w:rPr>
          <w:noProof/>
          <w:webHidden/>
        </w:rPr>
        <w:tab/>
      </w:r>
      <w:r>
        <w:rPr>
          <w:noProof/>
          <w:webHidden/>
        </w:rPr>
        <w:fldChar w:fldCharType="begin"/>
      </w:r>
      <w:r>
        <w:rPr>
          <w:noProof/>
          <w:webHidden/>
        </w:rPr>
        <w:instrText xml:space="preserve"> PAGEREF _Toc468649947 \h </w:instrText>
      </w:r>
      <w:r>
        <w:rPr>
          <w:noProof/>
          <w:webHidden/>
        </w:rPr>
      </w:r>
      <w:r>
        <w:rPr>
          <w:noProof/>
          <w:webHidden/>
        </w:rPr>
        <w:fldChar w:fldCharType="separate"/>
      </w:r>
      <w:ins w:id="1310" w:author="Cory Casanave" w:date="2016-12-06T18:27:00Z">
        <w:r w:rsidR="00CD51EF">
          <w:rPr>
            <w:noProof/>
            <w:webHidden/>
          </w:rPr>
          <w:t>384</w:t>
        </w:r>
      </w:ins>
      <w:del w:id="1311"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3A5C7463" w14:textId="0626587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"_Toc468649948"</w:instrText>
      </w:r>
      <w:r w:rsidRPr="008E186E">
        <w:rPr>
          <w:rStyle w:val="Hyperlink"/>
          <w:noProof/>
        </w:rPr>
        <w:instrText xml:space="preserve"> </w:instrText>
      </w:r>
      <w:r w:rsidRPr="008E186E">
        <w:rPr>
          <w:rStyle w:val="Hyperlink"/>
          <w:noProof/>
        </w:rPr>
        <w:fldChar w:fldCharType="separate"/>
      </w:r>
      <w:r w:rsidRPr="008E186E">
        <w:rPr>
          <w:rStyle w:val="Hyperlink"/>
          <w:noProof/>
        </w:rPr>
        <w:t>11.1</w:t>
      </w:r>
      <w:r>
        <w:rPr>
          <w:rFonts w:asciiTheme="minorHAnsi" w:eastAsiaTheme="minorEastAsia" w:hAnsiTheme="minorHAnsi" w:cstheme="minorBidi"/>
          <w:noProof/>
          <w:sz w:val="22"/>
          <w:szCs w:val="22"/>
        </w:rPr>
        <w:tab/>
      </w:r>
      <w:r w:rsidRPr="008E186E">
        <w:rPr>
          <w:rStyle w:val="Hyperlink"/>
          <w:noProof/>
        </w:rPr>
        <w:t>How NIEM is represented</w:t>
      </w:r>
      <w:r>
        <w:rPr>
          <w:noProof/>
          <w:webHidden/>
        </w:rPr>
        <w:tab/>
      </w:r>
      <w:r>
        <w:rPr>
          <w:noProof/>
          <w:webHidden/>
        </w:rPr>
        <w:fldChar w:fldCharType="begin"/>
      </w:r>
      <w:r>
        <w:rPr>
          <w:noProof/>
          <w:webHidden/>
        </w:rPr>
        <w:instrText xml:space="preserve"> PAGEREF _Toc468649948 \h </w:instrText>
      </w:r>
      <w:r>
        <w:rPr>
          <w:noProof/>
          <w:webHidden/>
        </w:rPr>
      </w:r>
      <w:r>
        <w:rPr>
          <w:noProof/>
          <w:webHidden/>
        </w:rPr>
        <w:fldChar w:fldCharType="separate"/>
      </w:r>
      <w:ins w:id="1312" w:author="Cory Casanave" w:date="2016-12-06T18:27:00Z">
        <w:r w:rsidR="00CD51EF">
          <w:rPr>
            <w:noProof/>
            <w:webHidden/>
          </w:rPr>
          <w:t>384</w:t>
        </w:r>
      </w:ins>
      <w:del w:id="1313"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07E9C007" w14:textId="52B47BF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"_Toc468649949"</w:instrText>
      </w:r>
      <w:r w:rsidRPr="008E186E">
        <w:rPr>
          <w:rStyle w:val="Hyperlink"/>
          <w:noProof/>
        </w:rPr>
        <w:instrText xml:space="preserve"> </w:instrText>
      </w:r>
      <w:r w:rsidRPr="008E186E">
        <w:rPr>
          <w:rStyle w:val="Hyperlink"/>
          <w:noProof/>
        </w:rPr>
        <w:fldChar w:fldCharType="separate"/>
      </w:r>
      <w:r w:rsidRPr="008E186E">
        <w:rPr>
          <w:rStyle w:val="Hyperlink"/>
          <w:noProof/>
        </w:rPr>
        <w:t>11.2</w:t>
      </w:r>
      <w:r>
        <w:rPr>
          <w:rFonts w:asciiTheme="minorHAnsi" w:eastAsiaTheme="minorEastAsia" w:hAnsiTheme="minorHAnsi" w:cstheme="minorBidi"/>
          <w:noProof/>
          <w:sz w:val="22"/>
          <w:szCs w:val="22"/>
        </w:rPr>
        <w:tab/>
      </w:r>
      <w:r w:rsidRPr="008E186E">
        <w:rPr>
          <w:rStyle w:val="Hyperlink"/>
          <w:noProof/>
        </w:rPr>
        <w:t>Generic NIEM mapping rules and conventions</w:t>
      </w:r>
      <w:r>
        <w:rPr>
          <w:noProof/>
          <w:webHidden/>
        </w:rPr>
        <w:tab/>
      </w:r>
      <w:r>
        <w:rPr>
          <w:noProof/>
          <w:webHidden/>
        </w:rPr>
        <w:fldChar w:fldCharType="begin"/>
      </w:r>
      <w:r>
        <w:rPr>
          <w:noProof/>
          <w:webHidden/>
        </w:rPr>
        <w:instrText xml:space="preserve"> PAGEREF _Toc468649949 \h </w:instrText>
      </w:r>
      <w:r>
        <w:rPr>
          <w:noProof/>
          <w:webHidden/>
        </w:rPr>
      </w:r>
      <w:r>
        <w:rPr>
          <w:noProof/>
          <w:webHidden/>
        </w:rPr>
        <w:fldChar w:fldCharType="separate"/>
      </w:r>
      <w:ins w:id="1314" w:author="Cory Casanave" w:date="2016-12-06T18:27:00Z">
        <w:r w:rsidR="00CD51EF">
          <w:rPr>
            <w:noProof/>
            <w:webHidden/>
          </w:rPr>
          <w:t>384</w:t>
        </w:r>
      </w:ins>
      <w:del w:id="1315"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2D7879A7" w14:textId="07249F4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"_Toc468649950"</w:instrText>
      </w:r>
      <w:r w:rsidRPr="008E186E">
        <w:rPr>
          <w:rStyle w:val="Hyperlink"/>
          <w:noProof/>
        </w:rPr>
        <w:instrText xml:space="preserve"> </w:instrText>
      </w:r>
      <w:r w:rsidRPr="008E186E">
        <w:rPr>
          <w:rStyle w:val="Hyperlink"/>
          <w:noProof/>
        </w:rPr>
        <w:fldChar w:fldCharType="separate"/>
      </w:r>
      <w:r w:rsidRPr="008E186E">
        <w:rPr>
          <w:rStyle w:val="Hyperlink"/>
          <w:noProof/>
        </w:rPr>
        <w:t>11.3</w:t>
      </w:r>
      <w:r>
        <w:rPr>
          <w:rFonts w:asciiTheme="minorHAnsi" w:eastAsiaTheme="minorEastAsia" w:hAnsiTheme="minorHAnsi" w:cstheme="minorBidi"/>
          <w:noProof/>
          <w:sz w:val="22"/>
          <w:szCs w:val="22"/>
        </w:rPr>
        <w:tab/>
      </w:r>
      <w:r w:rsidRPr="008E186E">
        <w:rPr>
          <w:rStyle w:val="Hyperlink"/>
          <w:noProof/>
        </w:rPr>
        <w:t>NIEM Mapping to the threat / risk model::Facades::Contact Information</w:t>
      </w:r>
      <w:r>
        <w:rPr>
          <w:noProof/>
          <w:webHidden/>
        </w:rPr>
        <w:tab/>
      </w:r>
      <w:r>
        <w:rPr>
          <w:noProof/>
          <w:webHidden/>
        </w:rPr>
        <w:fldChar w:fldCharType="begin"/>
      </w:r>
      <w:r>
        <w:rPr>
          <w:noProof/>
          <w:webHidden/>
        </w:rPr>
        <w:instrText xml:space="preserve"> PAGEREF _Toc468649950 \h </w:instrText>
      </w:r>
      <w:r>
        <w:rPr>
          <w:noProof/>
          <w:webHidden/>
        </w:rPr>
      </w:r>
      <w:r>
        <w:rPr>
          <w:noProof/>
          <w:webHidden/>
        </w:rPr>
        <w:fldChar w:fldCharType="separate"/>
      </w:r>
      <w:ins w:id="1316" w:author="Cory Casanave" w:date="2016-12-06T18:27:00Z">
        <w:r w:rsidR="00CD51EF">
          <w:rPr>
            <w:noProof/>
            <w:webHidden/>
          </w:rPr>
          <w:t>386</w:t>
        </w:r>
      </w:ins>
      <w:del w:id="1317"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01DFBC7C" w14:textId="08FF57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"_Toc468649951"</w:instrText>
      </w:r>
      <w:r w:rsidRPr="008E186E">
        <w:rPr>
          <w:rStyle w:val="Hyperlink"/>
          <w:noProof/>
        </w:rPr>
        <w:instrText xml:space="preserve"> </w:instrText>
      </w:r>
      <w:r w:rsidRPr="008E186E">
        <w:rPr>
          <w:rStyle w:val="Hyperlink"/>
          <w:noProof/>
        </w:rPr>
        <w:fldChar w:fldCharType="separate"/>
      </w:r>
      <w:r w:rsidRPr="008E186E">
        <w:rPr>
          <w:rStyle w:val="Hyperlink"/>
          <w:noProof/>
        </w:rPr>
        <w:t>11.3.1</w:t>
      </w:r>
      <w:r>
        <w:rPr>
          <w:rFonts w:asciiTheme="minorHAnsi" w:eastAsiaTheme="minorEastAsia" w:hAnsiTheme="minorHAnsi" w:cstheme="minorBidi"/>
          <w:noProof/>
          <w:sz w:val="22"/>
          <w:szCs w:val="22"/>
        </w:rPr>
        <w:tab/>
      </w:r>
      <w:r w:rsidRPr="008E186E">
        <w:rPr>
          <w:rStyle w:val="Hyperlink"/>
          <w:noProof/>
        </w:rPr>
        <w:t>Diagram: Contact Information Facades</w:t>
      </w:r>
      <w:r>
        <w:rPr>
          <w:noProof/>
          <w:webHidden/>
        </w:rPr>
        <w:tab/>
      </w:r>
      <w:r>
        <w:rPr>
          <w:noProof/>
          <w:webHidden/>
        </w:rPr>
        <w:fldChar w:fldCharType="begin"/>
      </w:r>
      <w:r>
        <w:rPr>
          <w:noProof/>
          <w:webHidden/>
        </w:rPr>
        <w:instrText xml:space="preserve"> PAGEREF _Toc468649951 \h </w:instrText>
      </w:r>
      <w:r>
        <w:rPr>
          <w:noProof/>
          <w:webHidden/>
        </w:rPr>
      </w:r>
      <w:r>
        <w:rPr>
          <w:noProof/>
          <w:webHidden/>
        </w:rPr>
        <w:fldChar w:fldCharType="separate"/>
      </w:r>
      <w:ins w:id="1318" w:author="Cory Casanave" w:date="2016-12-06T18:27:00Z">
        <w:r w:rsidR="00CD51EF">
          <w:rPr>
            <w:noProof/>
            <w:webHidden/>
          </w:rPr>
          <w:t>386</w:t>
        </w:r>
      </w:ins>
      <w:del w:id="1319"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7F4E9917" w14:textId="6317ED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"_Toc468649952"</w:instrText>
      </w:r>
      <w:r w:rsidRPr="008E186E">
        <w:rPr>
          <w:rStyle w:val="Hyperlink"/>
          <w:noProof/>
        </w:rPr>
        <w:instrText xml:space="preserve"> </w:instrText>
      </w:r>
      <w:r w:rsidRPr="008E186E">
        <w:rPr>
          <w:rStyle w:val="Hyperlink"/>
          <w:noProof/>
        </w:rPr>
        <w:fldChar w:fldCharType="separate"/>
      </w:r>
      <w:r w:rsidRPr="008E186E">
        <w:rPr>
          <w:rStyle w:val="Hyperlink"/>
          <w:noProof/>
        </w:rPr>
        <w:t>11.3.2</w:t>
      </w:r>
      <w:r>
        <w:rPr>
          <w:rFonts w:asciiTheme="minorHAnsi" w:eastAsiaTheme="minorEastAsia" w:hAnsiTheme="minorHAnsi" w:cstheme="minorBidi"/>
          <w:noProof/>
          <w:sz w:val="22"/>
          <w:szCs w:val="22"/>
        </w:rPr>
        <w:tab/>
      </w:r>
      <w:r w:rsidRPr="008E186E">
        <w:rPr>
          <w:rStyle w:val="Hyperlink"/>
          <w:noProof/>
        </w:rPr>
        <w:t>Class Postal Address Facade</w:t>
      </w:r>
      <w:r>
        <w:rPr>
          <w:noProof/>
          <w:webHidden/>
        </w:rPr>
        <w:tab/>
      </w:r>
      <w:r>
        <w:rPr>
          <w:noProof/>
          <w:webHidden/>
        </w:rPr>
        <w:fldChar w:fldCharType="begin"/>
      </w:r>
      <w:r>
        <w:rPr>
          <w:noProof/>
          <w:webHidden/>
        </w:rPr>
        <w:instrText xml:space="preserve"> PAGEREF _Toc468649952 \h </w:instrText>
      </w:r>
      <w:r>
        <w:rPr>
          <w:noProof/>
          <w:webHidden/>
        </w:rPr>
      </w:r>
      <w:r>
        <w:rPr>
          <w:noProof/>
          <w:webHidden/>
        </w:rPr>
        <w:fldChar w:fldCharType="separate"/>
      </w:r>
      <w:ins w:id="1320" w:author="Cory Casanave" w:date="2016-12-06T18:27:00Z">
        <w:r w:rsidR="00CD51EF">
          <w:rPr>
            <w:noProof/>
            <w:webHidden/>
          </w:rPr>
          <w:t>386</w:t>
        </w:r>
      </w:ins>
      <w:del w:id="1321"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05540278" w14:textId="1C94E4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"_Toc468649953"</w:instrText>
      </w:r>
      <w:r w:rsidRPr="008E186E">
        <w:rPr>
          <w:rStyle w:val="Hyperlink"/>
          <w:noProof/>
        </w:rPr>
        <w:instrText xml:space="preserve"> </w:instrText>
      </w:r>
      <w:r w:rsidRPr="008E186E">
        <w:rPr>
          <w:rStyle w:val="Hyperlink"/>
          <w:noProof/>
        </w:rPr>
        <w:fldChar w:fldCharType="separate"/>
      </w:r>
      <w:r w:rsidRPr="008E186E">
        <w:rPr>
          <w:rStyle w:val="Hyperlink"/>
          <w:noProof/>
        </w:rPr>
        <w:t>11.3.3</w:t>
      </w:r>
      <w:r>
        <w:rPr>
          <w:rFonts w:asciiTheme="minorHAnsi" w:eastAsiaTheme="minorEastAsia" w:hAnsiTheme="minorHAnsi" w:cstheme="minorBidi"/>
          <w:noProof/>
          <w:sz w:val="22"/>
          <w:szCs w:val="22"/>
        </w:rPr>
        <w:tab/>
      </w:r>
      <w:r w:rsidRPr="008E186E">
        <w:rPr>
          <w:rStyle w:val="Hyperlink"/>
          <w:noProof/>
        </w:rPr>
        <w:t>Class Telephone Number Facade</w:t>
      </w:r>
      <w:r>
        <w:rPr>
          <w:noProof/>
          <w:webHidden/>
        </w:rPr>
        <w:tab/>
      </w:r>
      <w:r>
        <w:rPr>
          <w:noProof/>
          <w:webHidden/>
        </w:rPr>
        <w:fldChar w:fldCharType="begin"/>
      </w:r>
      <w:r>
        <w:rPr>
          <w:noProof/>
          <w:webHidden/>
        </w:rPr>
        <w:instrText xml:space="preserve"> PAGEREF _Toc468649953 \h </w:instrText>
      </w:r>
      <w:r>
        <w:rPr>
          <w:noProof/>
          <w:webHidden/>
        </w:rPr>
      </w:r>
      <w:r>
        <w:rPr>
          <w:noProof/>
          <w:webHidden/>
        </w:rPr>
        <w:fldChar w:fldCharType="separate"/>
      </w:r>
      <w:ins w:id="1322" w:author="Cory Casanave" w:date="2016-12-06T18:27:00Z">
        <w:r w:rsidR="00CD51EF">
          <w:rPr>
            <w:noProof/>
            <w:webHidden/>
          </w:rPr>
          <w:t>387</w:t>
        </w:r>
      </w:ins>
      <w:del w:id="1323" w:author="Cory Casanave" w:date="2016-12-06T18:22:00Z">
        <w:r w:rsidR="00041B4E" w:rsidDel="00606FC4">
          <w:rPr>
            <w:noProof/>
            <w:webHidden/>
          </w:rPr>
          <w:delText>416</w:delText>
        </w:r>
      </w:del>
      <w:r>
        <w:rPr>
          <w:noProof/>
          <w:webHidden/>
        </w:rPr>
        <w:fldChar w:fldCharType="end"/>
      </w:r>
      <w:r w:rsidRPr="008E186E">
        <w:rPr>
          <w:rStyle w:val="Hyperlink"/>
          <w:noProof/>
        </w:rPr>
        <w:fldChar w:fldCharType="end"/>
      </w:r>
    </w:p>
    <w:p w14:paraId="02EF6A6C" w14:textId="7ED4F896" w:rsidR="002D184F" w:rsidRDefault="002D184F">
      <w:pPr>
        <w:pStyle w:val="TOC2"/>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"_Toc468649954"</w:instrText>
      </w:r>
      <w:r w:rsidRPr="008E186E">
        <w:rPr>
          <w:rStyle w:val="Hyperlink"/>
          <w:noProof/>
        </w:rPr>
        <w:instrText xml:space="preserve"> </w:instrText>
      </w:r>
      <w:r w:rsidRPr="008E186E">
        <w:rPr>
          <w:rStyle w:val="Hyperlink"/>
          <w:noProof/>
        </w:rPr>
        <w:fldChar w:fldCharType="separate"/>
      </w:r>
      <w:r w:rsidRPr="008E186E">
        <w:rPr>
          <w:rStyle w:val="Hyperlink"/>
          <w:noProof/>
        </w:rPr>
        <w:t>11.4</w:t>
      </w:r>
      <w:r>
        <w:rPr>
          <w:rFonts w:asciiTheme="minorHAnsi" w:eastAsiaTheme="minorEastAsia" w:hAnsiTheme="minorHAnsi" w:cstheme="minorBidi"/>
          <w:noProof/>
          <w:sz w:val="22"/>
          <w:szCs w:val="22"/>
        </w:rPr>
        <w:tab/>
      </w:r>
      <w:r w:rsidRPr="008E186E">
        <w:rPr>
          <w:rStyle w:val="Hyperlink"/>
          <w:noProof/>
        </w:rPr>
        <w:t>NIEM Mapping to the threat / risk model::Facades::Injury</w:t>
      </w:r>
      <w:r>
        <w:rPr>
          <w:noProof/>
          <w:webHidden/>
        </w:rPr>
        <w:tab/>
      </w:r>
      <w:r>
        <w:rPr>
          <w:noProof/>
          <w:webHidden/>
        </w:rPr>
        <w:fldChar w:fldCharType="begin"/>
      </w:r>
      <w:r>
        <w:rPr>
          <w:noProof/>
          <w:webHidden/>
        </w:rPr>
        <w:instrText xml:space="preserve"> PAGEREF _Toc468649954 \h </w:instrText>
      </w:r>
      <w:r>
        <w:rPr>
          <w:noProof/>
          <w:webHidden/>
        </w:rPr>
      </w:r>
      <w:r>
        <w:rPr>
          <w:noProof/>
          <w:webHidden/>
        </w:rPr>
        <w:fldChar w:fldCharType="separate"/>
      </w:r>
      <w:ins w:id="1324" w:author="Cory Casanave" w:date="2016-12-06T18:27:00Z">
        <w:r w:rsidR="00CD51EF">
          <w:rPr>
            <w:noProof/>
            <w:webHidden/>
          </w:rPr>
          <w:t>388</w:t>
        </w:r>
      </w:ins>
      <w:del w:id="1325"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35D266E2" w14:textId="14727D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"_Toc468649955"</w:instrText>
      </w:r>
      <w:r w:rsidRPr="008E186E">
        <w:rPr>
          <w:rStyle w:val="Hyperlink"/>
          <w:noProof/>
        </w:rPr>
        <w:instrText xml:space="preserve"> </w:instrText>
      </w:r>
      <w:r w:rsidRPr="008E186E">
        <w:rPr>
          <w:rStyle w:val="Hyperlink"/>
          <w:noProof/>
        </w:rPr>
        <w:fldChar w:fldCharType="separate"/>
      </w:r>
      <w:r w:rsidRPr="008E186E">
        <w:rPr>
          <w:rStyle w:val="Hyperlink"/>
          <w:noProof/>
        </w:rPr>
        <w:t>11.4.1</w:t>
      </w:r>
      <w:r>
        <w:rPr>
          <w:rFonts w:asciiTheme="minorHAnsi" w:eastAsiaTheme="minorEastAsia" w:hAnsiTheme="minorHAnsi" w:cstheme="minorBidi"/>
          <w:noProof/>
          <w:sz w:val="22"/>
          <w:szCs w:val="22"/>
        </w:rPr>
        <w:tab/>
      </w:r>
      <w:r w:rsidRPr="008E186E">
        <w:rPr>
          <w:rStyle w:val="Hyperlink"/>
          <w:noProof/>
        </w:rPr>
        <w:t>Diagram: Person Injury Facade</w:t>
      </w:r>
      <w:r>
        <w:rPr>
          <w:noProof/>
          <w:webHidden/>
        </w:rPr>
        <w:tab/>
      </w:r>
      <w:r>
        <w:rPr>
          <w:noProof/>
          <w:webHidden/>
        </w:rPr>
        <w:fldChar w:fldCharType="begin"/>
      </w:r>
      <w:r>
        <w:rPr>
          <w:noProof/>
          <w:webHidden/>
        </w:rPr>
        <w:instrText xml:space="preserve"> PAGEREF _Toc468649955 \h </w:instrText>
      </w:r>
      <w:r>
        <w:rPr>
          <w:noProof/>
          <w:webHidden/>
        </w:rPr>
      </w:r>
      <w:r>
        <w:rPr>
          <w:noProof/>
          <w:webHidden/>
        </w:rPr>
        <w:fldChar w:fldCharType="separate"/>
      </w:r>
      <w:ins w:id="1326" w:author="Cory Casanave" w:date="2016-12-06T18:27:00Z">
        <w:r w:rsidR="00CD51EF">
          <w:rPr>
            <w:noProof/>
            <w:webHidden/>
          </w:rPr>
          <w:t>388</w:t>
        </w:r>
      </w:ins>
      <w:del w:id="1327"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63C1C80A" w14:textId="5A9824C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"_Toc468649956"</w:instrText>
      </w:r>
      <w:r w:rsidRPr="008E186E">
        <w:rPr>
          <w:rStyle w:val="Hyperlink"/>
          <w:noProof/>
        </w:rPr>
        <w:instrText xml:space="preserve"> </w:instrText>
      </w:r>
      <w:r w:rsidRPr="008E186E">
        <w:rPr>
          <w:rStyle w:val="Hyperlink"/>
          <w:noProof/>
        </w:rPr>
        <w:fldChar w:fldCharType="separate"/>
      </w:r>
      <w:r w:rsidRPr="008E186E">
        <w:rPr>
          <w:rStyle w:val="Hyperlink"/>
          <w:noProof/>
        </w:rPr>
        <w:t>11.4.2</w:t>
      </w:r>
      <w:r>
        <w:rPr>
          <w:rFonts w:asciiTheme="minorHAnsi" w:eastAsiaTheme="minorEastAsia" w:hAnsiTheme="minorHAnsi" w:cstheme="minorBidi"/>
          <w:noProof/>
          <w:sz w:val="22"/>
          <w:szCs w:val="22"/>
        </w:rPr>
        <w:tab/>
      </w:r>
      <w:r w:rsidRPr="008E186E">
        <w:rPr>
          <w:rStyle w:val="Hyperlink"/>
          <w:noProof/>
        </w:rPr>
        <w:t>Class PersonInjuryFacade</w:t>
      </w:r>
      <w:r>
        <w:rPr>
          <w:noProof/>
          <w:webHidden/>
        </w:rPr>
        <w:tab/>
      </w:r>
      <w:r>
        <w:rPr>
          <w:noProof/>
          <w:webHidden/>
        </w:rPr>
        <w:fldChar w:fldCharType="begin"/>
      </w:r>
      <w:r>
        <w:rPr>
          <w:noProof/>
          <w:webHidden/>
        </w:rPr>
        <w:instrText xml:space="preserve"> PAGEREF _Toc468649956 \h </w:instrText>
      </w:r>
      <w:r>
        <w:rPr>
          <w:noProof/>
          <w:webHidden/>
        </w:rPr>
      </w:r>
      <w:r>
        <w:rPr>
          <w:noProof/>
          <w:webHidden/>
        </w:rPr>
        <w:fldChar w:fldCharType="separate"/>
      </w:r>
      <w:ins w:id="1328" w:author="Cory Casanave" w:date="2016-12-06T18:27:00Z">
        <w:r w:rsidR="00CD51EF">
          <w:rPr>
            <w:noProof/>
            <w:webHidden/>
          </w:rPr>
          <w:t>388</w:t>
        </w:r>
      </w:ins>
      <w:del w:id="1329"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1C24139B" w14:textId="505F52E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"_Toc468649957"</w:instrText>
      </w:r>
      <w:r w:rsidRPr="008E186E">
        <w:rPr>
          <w:rStyle w:val="Hyperlink"/>
          <w:noProof/>
        </w:rPr>
        <w:instrText xml:space="preserve"> </w:instrText>
      </w:r>
      <w:r w:rsidRPr="008E186E">
        <w:rPr>
          <w:rStyle w:val="Hyperlink"/>
          <w:noProof/>
        </w:rPr>
        <w:fldChar w:fldCharType="separate"/>
      </w:r>
      <w:r w:rsidRPr="008E186E">
        <w:rPr>
          <w:rStyle w:val="Hyperlink"/>
          <w:noProof/>
        </w:rPr>
        <w:t>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w:t>
      </w:r>
      <w:r>
        <w:rPr>
          <w:noProof/>
          <w:webHidden/>
        </w:rPr>
        <w:tab/>
      </w:r>
      <w:r>
        <w:rPr>
          <w:noProof/>
          <w:webHidden/>
        </w:rPr>
        <w:fldChar w:fldCharType="begin"/>
      </w:r>
      <w:r>
        <w:rPr>
          <w:noProof/>
          <w:webHidden/>
        </w:rPr>
        <w:instrText xml:space="preserve"> PAGEREF _Toc468649957 \h </w:instrText>
      </w:r>
      <w:r>
        <w:rPr>
          <w:noProof/>
          <w:webHidden/>
        </w:rPr>
      </w:r>
      <w:r>
        <w:rPr>
          <w:noProof/>
          <w:webHidden/>
        </w:rPr>
        <w:fldChar w:fldCharType="separate"/>
      </w:r>
      <w:ins w:id="1330" w:author="Cory Casanave" w:date="2016-12-06T18:27:00Z">
        <w:r w:rsidR="00CD51EF">
          <w:rPr>
            <w:noProof/>
            <w:webHidden/>
          </w:rPr>
          <w:t>389</w:t>
        </w:r>
      </w:ins>
      <w:del w:id="1331" w:author="Cory Casanave" w:date="2016-12-06T18:22:00Z">
        <w:r w:rsidR="00041B4E" w:rsidDel="00606FC4">
          <w:rPr>
            <w:noProof/>
            <w:webHidden/>
          </w:rPr>
          <w:delText>418</w:delText>
        </w:r>
      </w:del>
      <w:r>
        <w:rPr>
          <w:noProof/>
          <w:webHidden/>
        </w:rPr>
        <w:fldChar w:fldCharType="end"/>
      </w:r>
      <w:r w:rsidRPr="008E186E">
        <w:rPr>
          <w:rStyle w:val="Hyperlink"/>
          <w:noProof/>
        </w:rPr>
        <w:fldChar w:fldCharType="end"/>
      </w:r>
    </w:p>
    <w:p w14:paraId="2F10F155" w14:textId="575E556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"_Toc468649958"</w:instrText>
      </w:r>
      <w:r w:rsidRPr="008E186E">
        <w:rPr>
          <w:rStyle w:val="Hyperlink"/>
          <w:noProof/>
        </w:rPr>
        <w:instrText xml:space="preserve"> </w:instrText>
      </w:r>
      <w:r w:rsidRPr="008E186E">
        <w:rPr>
          <w:rStyle w:val="Hyperlink"/>
          <w:noProof/>
        </w:rPr>
        <w:fldChar w:fldCharType="separate"/>
      </w:r>
      <w:r w:rsidRPr="008E186E">
        <w:rPr>
          <w:rStyle w:val="Hyperlink"/>
          <w:noProof/>
        </w:rPr>
        <w:t>11.5.1</w:t>
      </w:r>
      <w:r>
        <w:rPr>
          <w:rFonts w:asciiTheme="minorHAnsi" w:eastAsiaTheme="minorEastAsia" w:hAnsiTheme="minorHAnsi" w:cstheme="minorBidi"/>
          <w:noProof/>
          <w:sz w:val="22"/>
          <w:szCs w:val="22"/>
        </w:rPr>
        <w:tab/>
      </w:r>
      <w:r w:rsidRPr="008E186E">
        <w:rPr>
          <w:rStyle w:val="Hyperlink"/>
          <w:noProof/>
        </w:rPr>
        <w:t>Diagram: NIEM Mapping Rules</w:t>
      </w:r>
      <w:r>
        <w:rPr>
          <w:noProof/>
          <w:webHidden/>
        </w:rPr>
        <w:tab/>
      </w:r>
      <w:r>
        <w:rPr>
          <w:noProof/>
          <w:webHidden/>
        </w:rPr>
        <w:fldChar w:fldCharType="begin"/>
      </w:r>
      <w:r>
        <w:rPr>
          <w:noProof/>
          <w:webHidden/>
        </w:rPr>
        <w:instrText xml:space="preserve"> PAGEREF _Toc468649958 \h </w:instrText>
      </w:r>
      <w:r>
        <w:rPr>
          <w:noProof/>
          <w:webHidden/>
        </w:rPr>
      </w:r>
      <w:r>
        <w:rPr>
          <w:noProof/>
          <w:webHidden/>
        </w:rPr>
        <w:fldChar w:fldCharType="separate"/>
      </w:r>
      <w:ins w:id="1332" w:author="Cory Casanave" w:date="2016-12-06T18:27:00Z">
        <w:r w:rsidR="00CD51EF">
          <w:rPr>
            <w:noProof/>
            <w:webHidden/>
          </w:rPr>
          <w:t>389</w:t>
        </w:r>
      </w:ins>
      <w:del w:id="1333" w:author="Cory Casanave" w:date="2016-12-06T18:22:00Z">
        <w:r w:rsidR="00041B4E" w:rsidDel="00606FC4">
          <w:rPr>
            <w:noProof/>
            <w:webHidden/>
          </w:rPr>
          <w:delText>418</w:delText>
        </w:r>
      </w:del>
      <w:r>
        <w:rPr>
          <w:noProof/>
          <w:webHidden/>
        </w:rPr>
        <w:fldChar w:fldCharType="end"/>
      </w:r>
      <w:r w:rsidRPr="008E186E">
        <w:rPr>
          <w:rStyle w:val="Hyperlink"/>
          <w:noProof/>
        </w:rPr>
        <w:fldChar w:fldCharType="end"/>
      </w:r>
    </w:p>
    <w:p w14:paraId="3807236B" w14:textId="4520B51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"_Toc468649959"</w:instrText>
      </w:r>
      <w:r w:rsidRPr="008E186E">
        <w:rPr>
          <w:rStyle w:val="Hyperlink"/>
          <w:noProof/>
        </w:rPr>
        <w:instrText xml:space="preserve"> </w:instrText>
      </w:r>
      <w:r w:rsidRPr="008E186E">
        <w:rPr>
          <w:rStyle w:val="Hyperlink"/>
          <w:noProof/>
        </w:rPr>
        <w:fldChar w:fldCharType="separate"/>
      </w:r>
      <w:r w:rsidRPr="008E186E">
        <w:rPr>
          <w:rStyle w:val="Hyperlink"/>
          <w:noProof/>
        </w:rPr>
        <w:t>11.5.2</w:t>
      </w:r>
      <w:r>
        <w:rPr>
          <w:rFonts w:asciiTheme="minorHAnsi" w:eastAsiaTheme="minorEastAsia" w:hAnsiTheme="minorHAnsi" w:cstheme="minorBidi"/>
          <w:noProof/>
          <w:sz w:val="22"/>
          <w:szCs w:val="22"/>
        </w:rPr>
        <w:tab/>
      </w:r>
      <w:r w:rsidRPr="008E186E">
        <w:rPr>
          <w:rStyle w:val="Hyperlink"/>
          <w:noProof/>
        </w:rPr>
        <w:t>Diagram: NIEM Mapping Summary 1</w:t>
      </w:r>
      <w:r>
        <w:rPr>
          <w:noProof/>
          <w:webHidden/>
        </w:rPr>
        <w:tab/>
      </w:r>
      <w:r>
        <w:rPr>
          <w:noProof/>
          <w:webHidden/>
        </w:rPr>
        <w:fldChar w:fldCharType="begin"/>
      </w:r>
      <w:r>
        <w:rPr>
          <w:noProof/>
          <w:webHidden/>
        </w:rPr>
        <w:instrText xml:space="preserve"> PAGEREF _Toc468649959 \h </w:instrText>
      </w:r>
      <w:r>
        <w:rPr>
          <w:noProof/>
          <w:webHidden/>
        </w:rPr>
      </w:r>
      <w:r>
        <w:rPr>
          <w:noProof/>
          <w:webHidden/>
        </w:rPr>
        <w:fldChar w:fldCharType="separate"/>
      </w:r>
      <w:ins w:id="1334" w:author="Cory Casanave" w:date="2016-12-06T18:27:00Z">
        <w:r w:rsidR="00CD51EF">
          <w:rPr>
            <w:noProof/>
            <w:webHidden/>
          </w:rPr>
          <w:t>390</w:t>
        </w:r>
      </w:ins>
      <w:del w:id="1335" w:author="Cory Casanave" w:date="2016-12-06T18:22:00Z">
        <w:r w:rsidR="00041B4E" w:rsidDel="00606FC4">
          <w:rPr>
            <w:noProof/>
            <w:webHidden/>
          </w:rPr>
          <w:delText>419</w:delText>
        </w:r>
      </w:del>
      <w:r>
        <w:rPr>
          <w:noProof/>
          <w:webHidden/>
        </w:rPr>
        <w:fldChar w:fldCharType="end"/>
      </w:r>
      <w:r w:rsidRPr="008E186E">
        <w:rPr>
          <w:rStyle w:val="Hyperlink"/>
          <w:noProof/>
        </w:rPr>
        <w:fldChar w:fldCharType="end"/>
      </w:r>
    </w:p>
    <w:p w14:paraId="04E69C09" w14:textId="596ABA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"_Toc468649960"</w:instrText>
      </w:r>
      <w:r w:rsidRPr="008E186E">
        <w:rPr>
          <w:rStyle w:val="Hyperlink"/>
          <w:noProof/>
        </w:rPr>
        <w:instrText xml:space="preserve"> </w:instrText>
      </w:r>
      <w:r w:rsidRPr="008E186E">
        <w:rPr>
          <w:rStyle w:val="Hyperlink"/>
          <w:noProof/>
        </w:rPr>
        <w:fldChar w:fldCharType="separate"/>
      </w:r>
      <w:r w:rsidRPr="008E186E">
        <w:rPr>
          <w:rStyle w:val="Hyperlink"/>
          <w:noProof/>
        </w:rPr>
        <w:t>11.5.3</w:t>
      </w:r>
      <w:r>
        <w:rPr>
          <w:rFonts w:asciiTheme="minorHAnsi" w:eastAsiaTheme="minorEastAsia" w:hAnsiTheme="minorHAnsi" w:cstheme="minorBidi"/>
          <w:noProof/>
          <w:sz w:val="22"/>
          <w:szCs w:val="22"/>
        </w:rPr>
        <w:tab/>
      </w:r>
      <w:r w:rsidRPr="008E186E">
        <w:rPr>
          <w:rStyle w:val="Hyperlink"/>
          <w:noProof/>
        </w:rPr>
        <w:t>Diagram: NIEM Mapping Summary 2</w:t>
      </w:r>
      <w:r>
        <w:rPr>
          <w:noProof/>
          <w:webHidden/>
        </w:rPr>
        <w:tab/>
      </w:r>
      <w:r>
        <w:rPr>
          <w:noProof/>
          <w:webHidden/>
        </w:rPr>
        <w:fldChar w:fldCharType="begin"/>
      </w:r>
      <w:r>
        <w:rPr>
          <w:noProof/>
          <w:webHidden/>
        </w:rPr>
        <w:instrText xml:space="preserve"> PAGEREF _Toc468649960 \h </w:instrText>
      </w:r>
      <w:r>
        <w:rPr>
          <w:noProof/>
          <w:webHidden/>
        </w:rPr>
      </w:r>
      <w:r>
        <w:rPr>
          <w:noProof/>
          <w:webHidden/>
        </w:rPr>
        <w:fldChar w:fldCharType="separate"/>
      </w:r>
      <w:ins w:id="1336" w:author="Cory Casanave" w:date="2016-12-06T18:27:00Z">
        <w:r w:rsidR="00CD51EF">
          <w:rPr>
            <w:noProof/>
            <w:webHidden/>
          </w:rPr>
          <w:t>391</w:t>
        </w:r>
      </w:ins>
      <w:del w:id="1337" w:author="Cory Casanave" w:date="2016-12-06T18:22:00Z">
        <w:r w:rsidR="00041B4E" w:rsidDel="00606FC4">
          <w:rPr>
            <w:noProof/>
            <w:webHidden/>
          </w:rPr>
          <w:delText>420</w:delText>
        </w:r>
      </w:del>
      <w:r>
        <w:rPr>
          <w:noProof/>
          <w:webHidden/>
        </w:rPr>
        <w:fldChar w:fldCharType="end"/>
      </w:r>
      <w:r w:rsidRPr="008E186E">
        <w:rPr>
          <w:rStyle w:val="Hyperlink"/>
          <w:noProof/>
        </w:rPr>
        <w:fldChar w:fldCharType="end"/>
      </w:r>
    </w:p>
    <w:p w14:paraId="1DFCC8C8" w14:textId="4C0108D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"_Toc468649961"</w:instrText>
      </w:r>
      <w:r w:rsidRPr="008E186E">
        <w:rPr>
          <w:rStyle w:val="Hyperlink"/>
          <w:noProof/>
        </w:rPr>
        <w:instrText xml:space="preserve"> </w:instrText>
      </w:r>
      <w:r w:rsidRPr="008E186E">
        <w:rPr>
          <w:rStyle w:val="Hyperlink"/>
          <w:noProof/>
        </w:rPr>
        <w:fldChar w:fldCharType="separate"/>
      </w:r>
      <w:r w:rsidRPr="008E186E">
        <w:rPr>
          <w:rStyle w:val="Hyperlink"/>
          <w:noProof/>
        </w:rPr>
        <w:t>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Activity</w:t>
      </w:r>
      <w:r>
        <w:rPr>
          <w:noProof/>
          <w:webHidden/>
        </w:rPr>
        <w:tab/>
      </w:r>
      <w:r>
        <w:rPr>
          <w:noProof/>
          <w:webHidden/>
        </w:rPr>
        <w:fldChar w:fldCharType="begin"/>
      </w:r>
      <w:r>
        <w:rPr>
          <w:noProof/>
          <w:webHidden/>
        </w:rPr>
        <w:instrText xml:space="preserve"> PAGEREF _Toc468649961 \h </w:instrText>
      </w:r>
      <w:r>
        <w:rPr>
          <w:noProof/>
          <w:webHidden/>
        </w:rPr>
      </w:r>
      <w:r>
        <w:rPr>
          <w:noProof/>
          <w:webHidden/>
        </w:rPr>
        <w:fldChar w:fldCharType="separate"/>
      </w:r>
      <w:ins w:id="1338" w:author="Cory Casanave" w:date="2016-12-06T18:27:00Z">
        <w:r w:rsidR="00CD51EF">
          <w:rPr>
            <w:noProof/>
            <w:webHidden/>
          </w:rPr>
          <w:t>392</w:t>
        </w:r>
      </w:ins>
      <w:del w:id="1339"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05AF6D63" w14:textId="2E83CB6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"_Toc468649962"</w:instrText>
      </w:r>
      <w:r w:rsidRPr="008E186E">
        <w:rPr>
          <w:rStyle w:val="Hyperlink"/>
          <w:noProof/>
        </w:rPr>
        <w:instrText xml:space="preserve"> </w:instrText>
      </w:r>
      <w:r w:rsidRPr="008E186E">
        <w:rPr>
          <w:rStyle w:val="Hyperlink"/>
          <w:noProof/>
        </w:rPr>
        <w:fldChar w:fldCharType="separate"/>
      </w:r>
      <w:r w:rsidRPr="008E186E">
        <w:rPr>
          <w:rStyle w:val="Hyperlink"/>
          <w:noProof/>
        </w:rPr>
        <w:t>11.6.1</w:t>
      </w:r>
      <w:r>
        <w:rPr>
          <w:rFonts w:asciiTheme="minorHAnsi" w:eastAsiaTheme="minorEastAsia" w:hAnsiTheme="minorHAnsi" w:cstheme="minorBidi"/>
          <w:noProof/>
          <w:sz w:val="22"/>
          <w:szCs w:val="22"/>
        </w:rPr>
        <w:tab/>
      </w:r>
      <w:r w:rsidRPr="008E186E">
        <w:rPr>
          <w:rStyle w:val="Hyperlink"/>
          <w:noProof/>
        </w:rPr>
        <w:t>Diagram: Activity Mapping Summary</w:t>
      </w:r>
      <w:r>
        <w:rPr>
          <w:noProof/>
          <w:webHidden/>
        </w:rPr>
        <w:tab/>
      </w:r>
      <w:r>
        <w:rPr>
          <w:noProof/>
          <w:webHidden/>
        </w:rPr>
        <w:fldChar w:fldCharType="begin"/>
      </w:r>
      <w:r>
        <w:rPr>
          <w:noProof/>
          <w:webHidden/>
        </w:rPr>
        <w:instrText xml:space="preserve"> PAGEREF _Toc468649962 \h </w:instrText>
      </w:r>
      <w:r>
        <w:rPr>
          <w:noProof/>
          <w:webHidden/>
        </w:rPr>
      </w:r>
      <w:r>
        <w:rPr>
          <w:noProof/>
          <w:webHidden/>
        </w:rPr>
        <w:fldChar w:fldCharType="separate"/>
      </w:r>
      <w:ins w:id="1340" w:author="Cory Casanave" w:date="2016-12-06T18:27:00Z">
        <w:r w:rsidR="00CD51EF">
          <w:rPr>
            <w:noProof/>
            <w:webHidden/>
          </w:rPr>
          <w:t>392</w:t>
        </w:r>
      </w:ins>
      <w:del w:id="1341"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36042271" w14:textId="794E61C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"_Toc468649963"</w:instrText>
      </w:r>
      <w:r w:rsidRPr="008E186E">
        <w:rPr>
          <w:rStyle w:val="Hyperlink"/>
          <w:noProof/>
        </w:rPr>
        <w:instrText xml:space="preserve"> </w:instrText>
      </w:r>
      <w:r w:rsidRPr="008E186E">
        <w:rPr>
          <w:rStyle w:val="Hyperlink"/>
          <w:noProof/>
        </w:rPr>
        <w:fldChar w:fldCharType="separate"/>
      </w:r>
      <w:r w:rsidRPr="008E186E">
        <w:rPr>
          <w:rStyle w:val="Hyperlink"/>
          <w:noProof/>
        </w:rPr>
        <w:t>11.6.2</w:t>
      </w:r>
      <w:r>
        <w:rPr>
          <w:rFonts w:asciiTheme="minorHAnsi" w:eastAsiaTheme="minorEastAsia" w:hAnsiTheme="minorHAnsi" w:cstheme="minorBidi"/>
          <w:noProof/>
          <w:sz w:val="22"/>
          <w:szCs w:val="22"/>
        </w:rPr>
        <w:tab/>
      </w:r>
      <w:r w:rsidRPr="008E186E">
        <w:rPr>
          <w:rStyle w:val="Hyperlink"/>
          <w:noProof/>
        </w:rPr>
        <w:t>Class Activity Map Rule</w:t>
      </w:r>
      <w:r>
        <w:rPr>
          <w:noProof/>
          <w:webHidden/>
        </w:rPr>
        <w:tab/>
      </w:r>
      <w:r>
        <w:rPr>
          <w:noProof/>
          <w:webHidden/>
        </w:rPr>
        <w:fldChar w:fldCharType="begin"/>
      </w:r>
      <w:r>
        <w:rPr>
          <w:noProof/>
          <w:webHidden/>
        </w:rPr>
        <w:instrText xml:space="preserve"> PAGEREF _Toc468649963 \h </w:instrText>
      </w:r>
      <w:r>
        <w:rPr>
          <w:noProof/>
          <w:webHidden/>
        </w:rPr>
      </w:r>
      <w:r>
        <w:rPr>
          <w:noProof/>
          <w:webHidden/>
        </w:rPr>
        <w:fldChar w:fldCharType="separate"/>
      </w:r>
      <w:ins w:id="1342" w:author="Cory Casanave" w:date="2016-12-06T18:27:00Z">
        <w:r w:rsidR="00CD51EF">
          <w:rPr>
            <w:noProof/>
            <w:webHidden/>
          </w:rPr>
          <w:t>392</w:t>
        </w:r>
      </w:ins>
      <w:del w:id="1343"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57AA1AB9" w14:textId="2836173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"_Toc468649964"</w:instrText>
      </w:r>
      <w:r w:rsidRPr="008E186E">
        <w:rPr>
          <w:rStyle w:val="Hyperlink"/>
          <w:noProof/>
        </w:rPr>
        <w:instrText xml:space="preserve"> </w:instrText>
      </w:r>
      <w:r w:rsidRPr="008E186E">
        <w:rPr>
          <w:rStyle w:val="Hyperlink"/>
          <w:noProof/>
        </w:rPr>
        <w:fldChar w:fldCharType="separate"/>
      </w:r>
      <w:r w:rsidRPr="008E186E">
        <w:rPr>
          <w:rStyle w:val="Hyperlink"/>
          <w:noProof/>
        </w:rPr>
        <w:t>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Assessment</w:t>
      </w:r>
      <w:r>
        <w:rPr>
          <w:noProof/>
          <w:webHidden/>
        </w:rPr>
        <w:tab/>
      </w:r>
      <w:r>
        <w:rPr>
          <w:noProof/>
          <w:webHidden/>
        </w:rPr>
        <w:fldChar w:fldCharType="begin"/>
      </w:r>
      <w:r>
        <w:rPr>
          <w:noProof/>
          <w:webHidden/>
        </w:rPr>
        <w:instrText xml:space="preserve"> PAGEREF _Toc468649964 \h </w:instrText>
      </w:r>
      <w:r>
        <w:rPr>
          <w:noProof/>
          <w:webHidden/>
        </w:rPr>
      </w:r>
      <w:r>
        <w:rPr>
          <w:noProof/>
          <w:webHidden/>
        </w:rPr>
        <w:fldChar w:fldCharType="separate"/>
      </w:r>
      <w:ins w:id="1344" w:author="Cory Casanave" w:date="2016-12-06T18:27:00Z">
        <w:r w:rsidR="00CD51EF">
          <w:rPr>
            <w:noProof/>
            <w:webHidden/>
          </w:rPr>
          <w:t>394</w:t>
        </w:r>
      </w:ins>
      <w:del w:id="1345" w:author="Cory Casanave" w:date="2016-12-06T18:22:00Z">
        <w:r w:rsidR="00041B4E" w:rsidDel="00606FC4">
          <w:rPr>
            <w:noProof/>
            <w:webHidden/>
          </w:rPr>
          <w:delText>423</w:delText>
        </w:r>
      </w:del>
      <w:r>
        <w:rPr>
          <w:noProof/>
          <w:webHidden/>
        </w:rPr>
        <w:fldChar w:fldCharType="end"/>
      </w:r>
      <w:r w:rsidRPr="008E186E">
        <w:rPr>
          <w:rStyle w:val="Hyperlink"/>
          <w:noProof/>
        </w:rPr>
        <w:fldChar w:fldCharType="end"/>
      </w:r>
    </w:p>
    <w:p w14:paraId="33D00499" w14:textId="3CF7DC5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"_Toc468649965"</w:instrText>
      </w:r>
      <w:r w:rsidRPr="008E186E">
        <w:rPr>
          <w:rStyle w:val="Hyperlink"/>
          <w:noProof/>
        </w:rPr>
        <w:instrText xml:space="preserve"> </w:instrText>
      </w:r>
      <w:r w:rsidRPr="008E186E">
        <w:rPr>
          <w:rStyle w:val="Hyperlink"/>
          <w:noProof/>
        </w:rPr>
        <w:fldChar w:fldCharType="separate"/>
      </w:r>
      <w:r w:rsidRPr="008E186E">
        <w:rPr>
          <w:rStyle w:val="Hyperlink"/>
          <w:noProof/>
        </w:rPr>
        <w:t>11.7.1</w:t>
      </w:r>
      <w:r>
        <w:rPr>
          <w:rFonts w:asciiTheme="minorHAnsi" w:eastAsiaTheme="minorEastAsia" w:hAnsiTheme="minorHAnsi" w:cstheme="minorBidi"/>
          <w:noProof/>
          <w:sz w:val="22"/>
          <w:szCs w:val="22"/>
        </w:rPr>
        <w:tab/>
      </w:r>
      <w:r w:rsidRPr="008E186E">
        <w:rPr>
          <w:rStyle w:val="Hyperlink"/>
          <w:noProof/>
        </w:rPr>
        <w:t>Diagram: Assessment Mapping Summary</w:t>
      </w:r>
      <w:r>
        <w:rPr>
          <w:noProof/>
          <w:webHidden/>
        </w:rPr>
        <w:tab/>
      </w:r>
      <w:r>
        <w:rPr>
          <w:noProof/>
          <w:webHidden/>
        </w:rPr>
        <w:fldChar w:fldCharType="begin"/>
      </w:r>
      <w:r>
        <w:rPr>
          <w:noProof/>
          <w:webHidden/>
        </w:rPr>
        <w:instrText xml:space="preserve"> PAGEREF _Toc468649965 \h </w:instrText>
      </w:r>
      <w:r>
        <w:rPr>
          <w:noProof/>
          <w:webHidden/>
        </w:rPr>
      </w:r>
      <w:r>
        <w:rPr>
          <w:noProof/>
          <w:webHidden/>
        </w:rPr>
        <w:fldChar w:fldCharType="separate"/>
      </w:r>
      <w:ins w:id="1346" w:author="Cory Casanave" w:date="2016-12-06T18:27:00Z">
        <w:r w:rsidR="00CD51EF">
          <w:rPr>
            <w:noProof/>
            <w:webHidden/>
          </w:rPr>
          <w:t>394</w:t>
        </w:r>
      </w:ins>
      <w:del w:id="1347" w:author="Cory Casanave" w:date="2016-12-06T18:22:00Z">
        <w:r w:rsidR="00041B4E" w:rsidDel="00606FC4">
          <w:rPr>
            <w:noProof/>
            <w:webHidden/>
          </w:rPr>
          <w:delText>423</w:delText>
        </w:r>
      </w:del>
      <w:r>
        <w:rPr>
          <w:noProof/>
          <w:webHidden/>
        </w:rPr>
        <w:fldChar w:fldCharType="end"/>
      </w:r>
      <w:r w:rsidRPr="008E186E">
        <w:rPr>
          <w:rStyle w:val="Hyperlink"/>
          <w:noProof/>
        </w:rPr>
        <w:fldChar w:fldCharType="end"/>
      </w:r>
    </w:p>
    <w:p w14:paraId="4E4D2FCE" w14:textId="73522C8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"_Toc468649966"</w:instrText>
      </w:r>
      <w:r w:rsidRPr="008E186E">
        <w:rPr>
          <w:rStyle w:val="Hyperlink"/>
          <w:noProof/>
        </w:rPr>
        <w:instrText xml:space="preserve"> </w:instrText>
      </w:r>
      <w:r w:rsidRPr="008E186E">
        <w:rPr>
          <w:rStyle w:val="Hyperlink"/>
          <w:noProof/>
        </w:rPr>
        <w:fldChar w:fldCharType="separate"/>
      </w:r>
      <w:r w:rsidRPr="008E186E">
        <w:rPr>
          <w:rStyle w:val="Hyperlink"/>
          <w:noProof/>
        </w:rPr>
        <w:t>11.7.2</w:t>
      </w:r>
      <w:r>
        <w:rPr>
          <w:rFonts w:asciiTheme="minorHAnsi" w:eastAsiaTheme="minorEastAsia" w:hAnsiTheme="minorHAnsi" w:cstheme="minorBidi"/>
          <w:noProof/>
          <w:sz w:val="22"/>
          <w:szCs w:val="22"/>
        </w:rPr>
        <w:tab/>
      </w:r>
      <w:r w:rsidRPr="008E186E">
        <w:rPr>
          <w:rStyle w:val="Hyperlink"/>
          <w:noProof/>
        </w:rPr>
        <w:t>Class Assessment Map Rule</w:t>
      </w:r>
      <w:r>
        <w:rPr>
          <w:noProof/>
          <w:webHidden/>
        </w:rPr>
        <w:tab/>
      </w:r>
      <w:r>
        <w:rPr>
          <w:noProof/>
          <w:webHidden/>
        </w:rPr>
        <w:fldChar w:fldCharType="begin"/>
      </w:r>
      <w:r>
        <w:rPr>
          <w:noProof/>
          <w:webHidden/>
        </w:rPr>
        <w:instrText xml:space="preserve"> PAGEREF _Toc468649966 \h </w:instrText>
      </w:r>
      <w:r>
        <w:rPr>
          <w:noProof/>
          <w:webHidden/>
        </w:rPr>
      </w:r>
      <w:r>
        <w:rPr>
          <w:noProof/>
          <w:webHidden/>
        </w:rPr>
        <w:fldChar w:fldCharType="separate"/>
      </w:r>
      <w:ins w:id="1348" w:author="Cory Casanave" w:date="2016-12-06T18:27:00Z">
        <w:r w:rsidR="00CD51EF">
          <w:rPr>
            <w:noProof/>
            <w:webHidden/>
          </w:rPr>
          <w:t>395</w:t>
        </w:r>
      </w:ins>
      <w:del w:id="1349" w:author="Cory Casanave" w:date="2016-12-06T18:22:00Z">
        <w:r w:rsidR="00041B4E" w:rsidDel="00606FC4">
          <w:rPr>
            <w:noProof/>
            <w:webHidden/>
          </w:rPr>
          <w:delText>424</w:delText>
        </w:r>
      </w:del>
      <w:r>
        <w:rPr>
          <w:noProof/>
          <w:webHidden/>
        </w:rPr>
        <w:fldChar w:fldCharType="end"/>
      </w:r>
      <w:r w:rsidRPr="008E186E">
        <w:rPr>
          <w:rStyle w:val="Hyperlink"/>
          <w:noProof/>
        </w:rPr>
        <w:fldChar w:fldCharType="end"/>
      </w:r>
    </w:p>
    <w:p w14:paraId="022FE3F5" w14:textId="611E7CA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"_Toc468649967"</w:instrText>
      </w:r>
      <w:r w:rsidRPr="008E186E">
        <w:rPr>
          <w:rStyle w:val="Hyperlink"/>
          <w:noProof/>
        </w:rPr>
        <w:instrText xml:space="preserve"> </w:instrText>
      </w:r>
      <w:r w:rsidRPr="008E186E">
        <w:rPr>
          <w:rStyle w:val="Hyperlink"/>
          <w:noProof/>
        </w:rPr>
        <w:fldChar w:fldCharType="separate"/>
      </w:r>
      <w:r w:rsidRPr="008E186E">
        <w:rPr>
          <w:rStyle w:val="Hyperlink"/>
          <w:noProof/>
        </w:rPr>
        <w:t>11.8</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ContactInformation</w:t>
      </w:r>
      <w:r>
        <w:rPr>
          <w:noProof/>
          <w:webHidden/>
        </w:rPr>
        <w:tab/>
      </w:r>
      <w:r>
        <w:rPr>
          <w:noProof/>
          <w:webHidden/>
        </w:rPr>
        <w:fldChar w:fldCharType="begin"/>
      </w:r>
      <w:r>
        <w:rPr>
          <w:noProof/>
          <w:webHidden/>
        </w:rPr>
        <w:instrText xml:space="preserve"> PAGEREF _Toc468649967 \h </w:instrText>
      </w:r>
      <w:r>
        <w:rPr>
          <w:noProof/>
          <w:webHidden/>
        </w:rPr>
      </w:r>
      <w:r>
        <w:rPr>
          <w:noProof/>
          <w:webHidden/>
        </w:rPr>
        <w:fldChar w:fldCharType="separate"/>
      </w:r>
      <w:ins w:id="1350" w:author="Cory Casanave" w:date="2016-12-06T18:27:00Z">
        <w:r w:rsidR="00CD51EF">
          <w:rPr>
            <w:noProof/>
            <w:webHidden/>
          </w:rPr>
          <w:t>396</w:t>
        </w:r>
      </w:ins>
      <w:del w:id="1351" w:author="Cory Casanave" w:date="2016-12-06T18:22:00Z">
        <w:r w:rsidR="00041B4E" w:rsidDel="00606FC4">
          <w:rPr>
            <w:noProof/>
            <w:webHidden/>
          </w:rPr>
          <w:delText>425</w:delText>
        </w:r>
      </w:del>
      <w:r>
        <w:rPr>
          <w:noProof/>
          <w:webHidden/>
        </w:rPr>
        <w:fldChar w:fldCharType="end"/>
      </w:r>
      <w:r w:rsidRPr="008E186E">
        <w:rPr>
          <w:rStyle w:val="Hyperlink"/>
          <w:noProof/>
        </w:rPr>
        <w:fldChar w:fldCharType="end"/>
      </w:r>
    </w:p>
    <w:p w14:paraId="0248D39F" w14:textId="5A03526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"_Toc468649968"</w:instrText>
      </w:r>
      <w:r w:rsidRPr="008E186E">
        <w:rPr>
          <w:rStyle w:val="Hyperlink"/>
          <w:noProof/>
        </w:rPr>
        <w:instrText xml:space="preserve"> </w:instrText>
      </w:r>
      <w:r w:rsidRPr="008E186E">
        <w:rPr>
          <w:rStyle w:val="Hyperlink"/>
          <w:noProof/>
        </w:rPr>
        <w:fldChar w:fldCharType="separate"/>
      </w:r>
      <w:r w:rsidRPr="008E186E">
        <w:rPr>
          <w:rStyle w:val="Hyperlink"/>
          <w:noProof/>
        </w:rPr>
        <w:t>11.8.1</w:t>
      </w:r>
      <w:r>
        <w:rPr>
          <w:rFonts w:asciiTheme="minorHAnsi" w:eastAsiaTheme="minorEastAsia" w:hAnsiTheme="minorHAnsi" w:cstheme="minorBidi"/>
          <w:noProof/>
          <w:sz w:val="22"/>
          <w:szCs w:val="22"/>
        </w:rPr>
        <w:tab/>
      </w:r>
      <w:r w:rsidRPr="008E186E">
        <w:rPr>
          <w:rStyle w:val="Hyperlink"/>
          <w:noProof/>
        </w:rPr>
        <w:t>Diagram: Contact Information Mapping Summary</w:t>
      </w:r>
      <w:r>
        <w:rPr>
          <w:noProof/>
          <w:webHidden/>
        </w:rPr>
        <w:tab/>
      </w:r>
      <w:r>
        <w:rPr>
          <w:noProof/>
          <w:webHidden/>
        </w:rPr>
        <w:fldChar w:fldCharType="begin"/>
      </w:r>
      <w:r>
        <w:rPr>
          <w:noProof/>
          <w:webHidden/>
        </w:rPr>
        <w:instrText xml:space="preserve"> PAGEREF _Toc468649968 \h </w:instrText>
      </w:r>
      <w:r>
        <w:rPr>
          <w:noProof/>
          <w:webHidden/>
        </w:rPr>
      </w:r>
      <w:r>
        <w:rPr>
          <w:noProof/>
          <w:webHidden/>
        </w:rPr>
        <w:fldChar w:fldCharType="separate"/>
      </w:r>
      <w:ins w:id="1352" w:author="Cory Casanave" w:date="2016-12-06T18:27:00Z">
        <w:r w:rsidR="00CD51EF">
          <w:rPr>
            <w:noProof/>
            <w:webHidden/>
          </w:rPr>
          <w:t>396</w:t>
        </w:r>
      </w:ins>
      <w:del w:id="1353" w:author="Cory Casanave" w:date="2016-12-06T18:22:00Z">
        <w:r w:rsidR="00041B4E" w:rsidDel="00606FC4">
          <w:rPr>
            <w:noProof/>
            <w:webHidden/>
          </w:rPr>
          <w:delText>425</w:delText>
        </w:r>
      </w:del>
      <w:r>
        <w:rPr>
          <w:noProof/>
          <w:webHidden/>
        </w:rPr>
        <w:fldChar w:fldCharType="end"/>
      </w:r>
      <w:r w:rsidRPr="008E186E">
        <w:rPr>
          <w:rStyle w:val="Hyperlink"/>
          <w:noProof/>
        </w:rPr>
        <w:fldChar w:fldCharType="end"/>
      </w:r>
    </w:p>
    <w:p w14:paraId="3EEB3549" w14:textId="038CD90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"_Toc468649969"</w:instrText>
      </w:r>
      <w:r w:rsidRPr="008E186E">
        <w:rPr>
          <w:rStyle w:val="Hyperlink"/>
          <w:noProof/>
        </w:rPr>
        <w:instrText xml:space="preserve"> </w:instrText>
      </w:r>
      <w:r w:rsidRPr="008E186E">
        <w:rPr>
          <w:rStyle w:val="Hyperlink"/>
          <w:noProof/>
        </w:rPr>
        <w:fldChar w:fldCharType="separate"/>
      </w:r>
      <w:r w:rsidRPr="008E186E">
        <w:rPr>
          <w:rStyle w:val="Hyperlink"/>
          <w:noProof/>
        </w:rPr>
        <w:t>11.8.2</w:t>
      </w:r>
      <w:r>
        <w:rPr>
          <w:rFonts w:asciiTheme="minorHAnsi" w:eastAsiaTheme="minorEastAsia" w:hAnsiTheme="minorHAnsi" w:cstheme="minorBidi"/>
          <w:noProof/>
          <w:sz w:val="22"/>
          <w:szCs w:val="22"/>
        </w:rPr>
        <w:tab/>
      </w:r>
      <w:r w:rsidRPr="008E186E">
        <w:rPr>
          <w:rStyle w:val="Hyperlink"/>
          <w:noProof/>
        </w:rPr>
        <w:t>Class Address Map Rule</w:t>
      </w:r>
      <w:r>
        <w:rPr>
          <w:noProof/>
          <w:webHidden/>
        </w:rPr>
        <w:tab/>
      </w:r>
      <w:r>
        <w:rPr>
          <w:noProof/>
          <w:webHidden/>
        </w:rPr>
        <w:fldChar w:fldCharType="begin"/>
      </w:r>
      <w:r>
        <w:rPr>
          <w:noProof/>
          <w:webHidden/>
        </w:rPr>
        <w:instrText xml:space="preserve"> PAGEREF _Toc468649969 \h </w:instrText>
      </w:r>
      <w:r>
        <w:rPr>
          <w:noProof/>
          <w:webHidden/>
        </w:rPr>
      </w:r>
      <w:r>
        <w:rPr>
          <w:noProof/>
          <w:webHidden/>
        </w:rPr>
        <w:fldChar w:fldCharType="separate"/>
      </w:r>
      <w:ins w:id="1354" w:author="Cory Casanave" w:date="2016-12-06T18:27:00Z">
        <w:r w:rsidR="00CD51EF">
          <w:rPr>
            <w:noProof/>
            <w:webHidden/>
          </w:rPr>
          <w:t>397</w:t>
        </w:r>
      </w:ins>
      <w:del w:id="1355" w:author="Cory Casanave" w:date="2016-12-06T18:22:00Z">
        <w:r w:rsidR="00041B4E" w:rsidDel="00606FC4">
          <w:rPr>
            <w:noProof/>
            <w:webHidden/>
          </w:rPr>
          <w:delText>426</w:delText>
        </w:r>
      </w:del>
      <w:r>
        <w:rPr>
          <w:noProof/>
          <w:webHidden/>
        </w:rPr>
        <w:fldChar w:fldCharType="end"/>
      </w:r>
      <w:r w:rsidRPr="008E186E">
        <w:rPr>
          <w:rStyle w:val="Hyperlink"/>
          <w:noProof/>
        </w:rPr>
        <w:fldChar w:fldCharType="end"/>
      </w:r>
    </w:p>
    <w:p w14:paraId="6067F6AC" w14:textId="4F287C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"_Toc468649970"</w:instrText>
      </w:r>
      <w:r w:rsidRPr="008E186E">
        <w:rPr>
          <w:rStyle w:val="Hyperlink"/>
          <w:noProof/>
        </w:rPr>
        <w:instrText xml:space="preserve"> </w:instrText>
      </w:r>
      <w:r w:rsidRPr="008E186E">
        <w:rPr>
          <w:rStyle w:val="Hyperlink"/>
          <w:noProof/>
        </w:rPr>
        <w:fldChar w:fldCharType="separate"/>
      </w:r>
      <w:r w:rsidRPr="008E186E">
        <w:rPr>
          <w:rStyle w:val="Hyperlink"/>
          <w:noProof/>
        </w:rPr>
        <w:t>11.8.3</w:t>
      </w:r>
      <w:r>
        <w:rPr>
          <w:rFonts w:asciiTheme="minorHAnsi" w:eastAsiaTheme="minorEastAsia" w:hAnsiTheme="minorHAnsi" w:cstheme="minorBidi"/>
          <w:noProof/>
          <w:sz w:val="22"/>
          <w:szCs w:val="22"/>
        </w:rPr>
        <w:tab/>
      </w:r>
      <w:r w:rsidRPr="008E186E">
        <w:rPr>
          <w:rStyle w:val="Hyperlink"/>
          <w:noProof/>
        </w:rPr>
        <w:t>Class Contact Information Mapping Rule</w:t>
      </w:r>
      <w:r>
        <w:rPr>
          <w:noProof/>
          <w:webHidden/>
        </w:rPr>
        <w:tab/>
      </w:r>
      <w:r>
        <w:rPr>
          <w:noProof/>
          <w:webHidden/>
        </w:rPr>
        <w:fldChar w:fldCharType="begin"/>
      </w:r>
      <w:r>
        <w:rPr>
          <w:noProof/>
          <w:webHidden/>
        </w:rPr>
        <w:instrText xml:space="preserve"> PAGEREF _Toc468649970 \h </w:instrText>
      </w:r>
      <w:r>
        <w:rPr>
          <w:noProof/>
          <w:webHidden/>
        </w:rPr>
      </w:r>
      <w:r>
        <w:rPr>
          <w:noProof/>
          <w:webHidden/>
        </w:rPr>
        <w:fldChar w:fldCharType="separate"/>
      </w:r>
      <w:ins w:id="1356" w:author="Cory Casanave" w:date="2016-12-06T18:27:00Z">
        <w:r w:rsidR="00CD51EF">
          <w:rPr>
            <w:noProof/>
            <w:webHidden/>
          </w:rPr>
          <w:t>398</w:t>
        </w:r>
      </w:ins>
      <w:del w:id="1357" w:author="Cory Casanave" w:date="2016-12-06T18:22:00Z">
        <w:r w:rsidR="00041B4E" w:rsidDel="00606FC4">
          <w:rPr>
            <w:noProof/>
            <w:webHidden/>
          </w:rPr>
          <w:delText>427</w:delText>
        </w:r>
      </w:del>
      <w:r>
        <w:rPr>
          <w:noProof/>
          <w:webHidden/>
        </w:rPr>
        <w:fldChar w:fldCharType="end"/>
      </w:r>
      <w:r w:rsidRPr="008E186E">
        <w:rPr>
          <w:rStyle w:val="Hyperlink"/>
          <w:noProof/>
        </w:rPr>
        <w:fldChar w:fldCharType="end"/>
      </w:r>
    </w:p>
    <w:p w14:paraId="0F6F0FC9" w14:textId="2177DD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"_Toc468649971"</w:instrText>
      </w:r>
      <w:r w:rsidRPr="008E186E">
        <w:rPr>
          <w:rStyle w:val="Hyperlink"/>
          <w:noProof/>
        </w:rPr>
        <w:instrText xml:space="preserve"> </w:instrText>
      </w:r>
      <w:r w:rsidRPr="008E186E">
        <w:rPr>
          <w:rStyle w:val="Hyperlink"/>
          <w:noProof/>
        </w:rPr>
        <w:fldChar w:fldCharType="separate"/>
      </w:r>
      <w:r w:rsidRPr="008E186E">
        <w:rPr>
          <w:rStyle w:val="Hyperlink"/>
          <w:noProof/>
        </w:rPr>
        <w:t>11.8.4</w:t>
      </w:r>
      <w:r>
        <w:rPr>
          <w:rFonts w:asciiTheme="minorHAnsi" w:eastAsiaTheme="minorEastAsia" w:hAnsiTheme="minorHAnsi" w:cstheme="minorBidi"/>
          <w:noProof/>
          <w:sz w:val="22"/>
          <w:szCs w:val="22"/>
        </w:rPr>
        <w:tab/>
      </w:r>
      <w:r w:rsidRPr="008E186E">
        <w:rPr>
          <w:rStyle w:val="Hyperlink"/>
          <w:noProof/>
        </w:rPr>
        <w:t>Class Internet Contact Map Rule</w:t>
      </w:r>
      <w:r>
        <w:rPr>
          <w:noProof/>
          <w:webHidden/>
        </w:rPr>
        <w:tab/>
      </w:r>
      <w:r>
        <w:rPr>
          <w:noProof/>
          <w:webHidden/>
        </w:rPr>
        <w:fldChar w:fldCharType="begin"/>
      </w:r>
      <w:r>
        <w:rPr>
          <w:noProof/>
          <w:webHidden/>
        </w:rPr>
        <w:instrText xml:space="preserve"> PAGEREF _Toc468649971 \h </w:instrText>
      </w:r>
      <w:r>
        <w:rPr>
          <w:noProof/>
          <w:webHidden/>
        </w:rPr>
      </w:r>
      <w:r>
        <w:rPr>
          <w:noProof/>
          <w:webHidden/>
        </w:rPr>
        <w:fldChar w:fldCharType="separate"/>
      </w:r>
      <w:ins w:id="1358" w:author="Cory Casanave" w:date="2016-12-06T18:27:00Z">
        <w:r w:rsidR="00CD51EF">
          <w:rPr>
            <w:noProof/>
            <w:webHidden/>
          </w:rPr>
          <w:t>399</w:t>
        </w:r>
      </w:ins>
      <w:del w:id="1359" w:author="Cory Casanave" w:date="2016-12-06T18:22:00Z">
        <w:r w:rsidR="00041B4E" w:rsidDel="00606FC4">
          <w:rPr>
            <w:noProof/>
            <w:webHidden/>
          </w:rPr>
          <w:delText>428</w:delText>
        </w:r>
      </w:del>
      <w:r>
        <w:rPr>
          <w:noProof/>
          <w:webHidden/>
        </w:rPr>
        <w:fldChar w:fldCharType="end"/>
      </w:r>
      <w:r w:rsidRPr="008E186E">
        <w:rPr>
          <w:rStyle w:val="Hyperlink"/>
          <w:noProof/>
        </w:rPr>
        <w:fldChar w:fldCharType="end"/>
      </w:r>
    </w:p>
    <w:p w14:paraId="32BD49B1" w14:textId="54999B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"_Toc468649972"</w:instrText>
      </w:r>
      <w:r w:rsidRPr="008E186E">
        <w:rPr>
          <w:rStyle w:val="Hyperlink"/>
          <w:noProof/>
        </w:rPr>
        <w:instrText xml:space="preserve"> </w:instrText>
      </w:r>
      <w:r w:rsidRPr="008E186E">
        <w:rPr>
          <w:rStyle w:val="Hyperlink"/>
          <w:noProof/>
        </w:rPr>
        <w:fldChar w:fldCharType="separate"/>
      </w:r>
      <w:r w:rsidRPr="008E186E">
        <w:rPr>
          <w:rStyle w:val="Hyperlink"/>
          <w:noProof/>
        </w:rPr>
        <w:t>11.8.5</w:t>
      </w:r>
      <w:r>
        <w:rPr>
          <w:rFonts w:asciiTheme="minorHAnsi" w:eastAsiaTheme="minorEastAsia" w:hAnsiTheme="minorHAnsi" w:cstheme="minorBidi"/>
          <w:noProof/>
          <w:sz w:val="22"/>
          <w:szCs w:val="22"/>
        </w:rPr>
        <w:tab/>
      </w:r>
      <w:r w:rsidRPr="008E186E">
        <w:rPr>
          <w:rStyle w:val="Hyperlink"/>
          <w:noProof/>
        </w:rPr>
        <w:t>Class Radio Map Rule</w:t>
      </w:r>
      <w:r>
        <w:rPr>
          <w:noProof/>
          <w:webHidden/>
        </w:rPr>
        <w:tab/>
      </w:r>
      <w:r>
        <w:rPr>
          <w:noProof/>
          <w:webHidden/>
        </w:rPr>
        <w:fldChar w:fldCharType="begin"/>
      </w:r>
      <w:r>
        <w:rPr>
          <w:noProof/>
          <w:webHidden/>
        </w:rPr>
        <w:instrText xml:space="preserve"> PAGEREF _Toc468649972 \h </w:instrText>
      </w:r>
      <w:r>
        <w:rPr>
          <w:noProof/>
          <w:webHidden/>
        </w:rPr>
      </w:r>
      <w:r>
        <w:rPr>
          <w:noProof/>
          <w:webHidden/>
        </w:rPr>
        <w:fldChar w:fldCharType="separate"/>
      </w:r>
      <w:ins w:id="1360" w:author="Cory Casanave" w:date="2016-12-06T18:27:00Z">
        <w:r w:rsidR="00CD51EF">
          <w:rPr>
            <w:noProof/>
            <w:webHidden/>
          </w:rPr>
          <w:t>400</w:t>
        </w:r>
      </w:ins>
      <w:del w:id="1361" w:author="Cory Casanave" w:date="2016-12-06T18:22:00Z">
        <w:r w:rsidR="00041B4E" w:rsidDel="00606FC4">
          <w:rPr>
            <w:noProof/>
            <w:webHidden/>
          </w:rPr>
          <w:delText>429</w:delText>
        </w:r>
      </w:del>
      <w:r>
        <w:rPr>
          <w:noProof/>
          <w:webHidden/>
        </w:rPr>
        <w:fldChar w:fldCharType="end"/>
      </w:r>
      <w:r w:rsidRPr="008E186E">
        <w:rPr>
          <w:rStyle w:val="Hyperlink"/>
          <w:noProof/>
        </w:rPr>
        <w:fldChar w:fldCharType="end"/>
      </w:r>
    </w:p>
    <w:p w14:paraId="22C0E392" w14:textId="7313514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"_Toc468649973"</w:instrText>
      </w:r>
      <w:r w:rsidRPr="008E186E">
        <w:rPr>
          <w:rStyle w:val="Hyperlink"/>
          <w:noProof/>
        </w:rPr>
        <w:instrText xml:space="preserve"> </w:instrText>
      </w:r>
      <w:r w:rsidRPr="008E186E">
        <w:rPr>
          <w:rStyle w:val="Hyperlink"/>
          <w:noProof/>
        </w:rPr>
        <w:fldChar w:fldCharType="separate"/>
      </w:r>
      <w:r w:rsidRPr="008E186E">
        <w:rPr>
          <w:rStyle w:val="Hyperlink"/>
          <w:noProof/>
        </w:rPr>
        <w:t>11.8.6</w:t>
      </w:r>
      <w:r>
        <w:rPr>
          <w:rFonts w:asciiTheme="minorHAnsi" w:eastAsiaTheme="minorEastAsia" w:hAnsiTheme="minorHAnsi" w:cstheme="minorBidi"/>
          <w:noProof/>
          <w:sz w:val="22"/>
          <w:szCs w:val="22"/>
        </w:rPr>
        <w:tab/>
      </w:r>
      <w:r w:rsidRPr="008E186E">
        <w:rPr>
          <w:rStyle w:val="Hyperlink"/>
          <w:noProof/>
        </w:rPr>
        <w:t>Class Telephone Map Rule</w:t>
      </w:r>
      <w:r>
        <w:rPr>
          <w:noProof/>
          <w:webHidden/>
        </w:rPr>
        <w:tab/>
      </w:r>
      <w:r>
        <w:rPr>
          <w:noProof/>
          <w:webHidden/>
        </w:rPr>
        <w:fldChar w:fldCharType="begin"/>
      </w:r>
      <w:r>
        <w:rPr>
          <w:noProof/>
          <w:webHidden/>
        </w:rPr>
        <w:instrText xml:space="preserve"> PAGEREF _Toc468649973 \h </w:instrText>
      </w:r>
      <w:r>
        <w:rPr>
          <w:noProof/>
          <w:webHidden/>
        </w:rPr>
      </w:r>
      <w:r>
        <w:rPr>
          <w:noProof/>
          <w:webHidden/>
        </w:rPr>
        <w:fldChar w:fldCharType="separate"/>
      </w:r>
      <w:ins w:id="1362" w:author="Cory Casanave" w:date="2016-12-06T18:27:00Z">
        <w:r w:rsidR="00CD51EF">
          <w:rPr>
            <w:noProof/>
            <w:webHidden/>
          </w:rPr>
          <w:t>401</w:t>
        </w:r>
      </w:ins>
      <w:del w:id="1363" w:author="Cory Casanave" w:date="2016-12-06T18:22:00Z">
        <w:r w:rsidR="00041B4E" w:rsidDel="00606FC4">
          <w:rPr>
            <w:noProof/>
            <w:webHidden/>
          </w:rPr>
          <w:delText>430</w:delText>
        </w:r>
      </w:del>
      <w:r>
        <w:rPr>
          <w:noProof/>
          <w:webHidden/>
        </w:rPr>
        <w:fldChar w:fldCharType="end"/>
      </w:r>
      <w:r w:rsidRPr="008E186E">
        <w:rPr>
          <w:rStyle w:val="Hyperlink"/>
          <w:noProof/>
        </w:rPr>
        <w:fldChar w:fldCharType="end"/>
      </w:r>
    </w:p>
    <w:p w14:paraId="5CE70A77" w14:textId="1787746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"_Toc468649974"</w:instrText>
      </w:r>
      <w:r w:rsidRPr="008E186E">
        <w:rPr>
          <w:rStyle w:val="Hyperlink"/>
          <w:noProof/>
        </w:rPr>
        <w:instrText xml:space="preserve"> </w:instrText>
      </w:r>
      <w:r w:rsidRPr="008E186E">
        <w:rPr>
          <w:rStyle w:val="Hyperlink"/>
          <w:noProof/>
        </w:rPr>
        <w:fldChar w:fldCharType="separate"/>
      </w:r>
      <w:r w:rsidRPr="008E186E">
        <w:rPr>
          <w:rStyle w:val="Hyperlink"/>
          <w:noProof/>
        </w:rPr>
        <w:t>11.9</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Entity</w:t>
      </w:r>
      <w:r>
        <w:rPr>
          <w:noProof/>
          <w:webHidden/>
        </w:rPr>
        <w:tab/>
      </w:r>
      <w:r>
        <w:rPr>
          <w:noProof/>
          <w:webHidden/>
        </w:rPr>
        <w:fldChar w:fldCharType="begin"/>
      </w:r>
      <w:r>
        <w:rPr>
          <w:noProof/>
          <w:webHidden/>
        </w:rPr>
        <w:instrText xml:space="preserve"> PAGEREF _Toc468649974 \h </w:instrText>
      </w:r>
      <w:r>
        <w:rPr>
          <w:noProof/>
          <w:webHidden/>
        </w:rPr>
      </w:r>
      <w:r>
        <w:rPr>
          <w:noProof/>
          <w:webHidden/>
        </w:rPr>
        <w:fldChar w:fldCharType="separate"/>
      </w:r>
      <w:ins w:id="1364" w:author="Cory Casanave" w:date="2016-12-06T18:27:00Z">
        <w:r w:rsidR="00CD51EF">
          <w:rPr>
            <w:noProof/>
            <w:webHidden/>
          </w:rPr>
          <w:t>402</w:t>
        </w:r>
      </w:ins>
      <w:del w:id="1365"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26895A70" w14:textId="1252A42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"_Toc468649975"</w:instrText>
      </w:r>
      <w:r w:rsidRPr="008E186E">
        <w:rPr>
          <w:rStyle w:val="Hyperlink"/>
          <w:noProof/>
        </w:rPr>
        <w:instrText xml:space="preserve"> </w:instrText>
      </w:r>
      <w:r w:rsidRPr="008E186E">
        <w:rPr>
          <w:rStyle w:val="Hyperlink"/>
          <w:noProof/>
        </w:rPr>
        <w:fldChar w:fldCharType="separate"/>
      </w:r>
      <w:r w:rsidRPr="008E186E">
        <w:rPr>
          <w:rStyle w:val="Hyperlink"/>
          <w:noProof/>
        </w:rPr>
        <w:t>11.9.1</w:t>
      </w:r>
      <w:r>
        <w:rPr>
          <w:rFonts w:asciiTheme="minorHAnsi" w:eastAsiaTheme="minorEastAsia" w:hAnsiTheme="minorHAnsi" w:cstheme="minorBidi"/>
          <w:noProof/>
          <w:sz w:val="22"/>
          <w:szCs w:val="22"/>
        </w:rPr>
        <w:tab/>
      </w:r>
      <w:r w:rsidRPr="008E186E">
        <w:rPr>
          <w:rStyle w:val="Hyperlink"/>
          <w:noProof/>
        </w:rPr>
        <w:t>Diagram: Entity Mapping Summary</w:t>
      </w:r>
      <w:r>
        <w:rPr>
          <w:noProof/>
          <w:webHidden/>
        </w:rPr>
        <w:tab/>
      </w:r>
      <w:r>
        <w:rPr>
          <w:noProof/>
          <w:webHidden/>
        </w:rPr>
        <w:fldChar w:fldCharType="begin"/>
      </w:r>
      <w:r>
        <w:rPr>
          <w:noProof/>
          <w:webHidden/>
        </w:rPr>
        <w:instrText xml:space="preserve"> PAGEREF _Toc468649975 \h </w:instrText>
      </w:r>
      <w:r>
        <w:rPr>
          <w:noProof/>
          <w:webHidden/>
        </w:rPr>
      </w:r>
      <w:r>
        <w:rPr>
          <w:noProof/>
          <w:webHidden/>
        </w:rPr>
        <w:fldChar w:fldCharType="separate"/>
      </w:r>
      <w:ins w:id="1366" w:author="Cory Casanave" w:date="2016-12-06T18:27:00Z">
        <w:r w:rsidR="00CD51EF">
          <w:rPr>
            <w:noProof/>
            <w:webHidden/>
          </w:rPr>
          <w:t>402</w:t>
        </w:r>
      </w:ins>
      <w:del w:id="1367"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7E5F410B" w14:textId="514438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"_Toc468649976"</w:instrText>
      </w:r>
      <w:r w:rsidRPr="008E186E">
        <w:rPr>
          <w:rStyle w:val="Hyperlink"/>
          <w:noProof/>
        </w:rPr>
        <w:instrText xml:space="preserve"> </w:instrText>
      </w:r>
      <w:r w:rsidRPr="008E186E">
        <w:rPr>
          <w:rStyle w:val="Hyperlink"/>
          <w:noProof/>
        </w:rPr>
        <w:fldChar w:fldCharType="separate"/>
      </w:r>
      <w:r w:rsidRPr="008E186E">
        <w:rPr>
          <w:rStyle w:val="Hyperlink"/>
          <w:noProof/>
        </w:rPr>
        <w:t>11.9.2</w:t>
      </w:r>
      <w:r>
        <w:rPr>
          <w:rFonts w:asciiTheme="minorHAnsi" w:eastAsiaTheme="minorEastAsia" w:hAnsiTheme="minorHAnsi" w:cstheme="minorBidi"/>
          <w:noProof/>
          <w:sz w:val="22"/>
          <w:szCs w:val="22"/>
        </w:rPr>
        <w:tab/>
      </w:r>
      <w:r w:rsidRPr="008E186E">
        <w:rPr>
          <w:rStyle w:val="Hyperlink"/>
          <w:noProof/>
        </w:rPr>
        <w:t>Class Entiy Map Rule</w:t>
      </w:r>
      <w:r>
        <w:rPr>
          <w:noProof/>
          <w:webHidden/>
        </w:rPr>
        <w:tab/>
      </w:r>
      <w:r>
        <w:rPr>
          <w:noProof/>
          <w:webHidden/>
        </w:rPr>
        <w:fldChar w:fldCharType="begin"/>
      </w:r>
      <w:r>
        <w:rPr>
          <w:noProof/>
          <w:webHidden/>
        </w:rPr>
        <w:instrText xml:space="preserve"> PAGEREF _Toc468649976 \h </w:instrText>
      </w:r>
      <w:r>
        <w:rPr>
          <w:noProof/>
          <w:webHidden/>
        </w:rPr>
      </w:r>
      <w:r>
        <w:rPr>
          <w:noProof/>
          <w:webHidden/>
        </w:rPr>
        <w:fldChar w:fldCharType="separate"/>
      </w:r>
      <w:ins w:id="1368" w:author="Cory Casanave" w:date="2016-12-06T18:27:00Z">
        <w:r w:rsidR="00CD51EF">
          <w:rPr>
            <w:noProof/>
            <w:webHidden/>
          </w:rPr>
          <w:t>402</w:t>
        </w:r>
      </w:ins>
      <w:del w:id="1369"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274F3257" w14:textId="23C727F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"_Toc468649977"</w:instrText>
      </w:r>
      <w:r w:rsidRPr="008E186E">
        <w:rPr>
          <w:rStyle w:val="Hyperlink"/>
          <w:noProof/>
        </w:rPr>
        <w:instrText xml:space="preserve"> </w:instrText>
      </w:r>
      <w:r w:rsidRPr="008E186E">
        <w:rPr>
          <w:rStyle w:val="Hyperlink"/>
          <w:noProof/>
        </w:rPr>
        <w:fldChar w:fldCharType="separate"/>
      </w:r>
      <w:r w:rsidRPr="008E186E">
        <w:rPr>
          <w:rStyle w:val="Hyperlink"/>
          <w:noProof/>
        </w:rPr>
        <w:t>11.10</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Identification</w:t>
      </w:r>
      <w:r>
        <w:rPr>
          <w:noProof/>
          <w:webHidden/>
        </w:rPr>
        <w:tab/>
      </w:r>
      <w:r>
        <w:rPr>
          <w:noProof/>
          <w:webHidden/>
        </w:rPr>
        <w:fldChar w:fldCharType="begin"/>
      </w:r>
      <w:r>
        <w:rPr>
          <w:noProof/>
          <w:webHidden/>
        </w:rPr>
        <w:instrText xml:space="preserve"> PAGEREF _Toc468649977 \h </w:instrText>
      </w:r>
      <w:r>
        <w:rPr>
          <w:noProof/>
          <w:webHidden/>
        </w:rPr>
      </w:r>
      <w:r>
        <w:rPr>
          <w:noProof/>
          <w:webHidden/>
        </w:rPr>
        <w:fldChar w:fldCharType="separate"/>
      </w:r>
      <w:ins w:id="1370" w:author="Cory Casanave" w:date="2016-12-06T18:27:00Z">
        <w:r w:rsidR="00CD51EF">
          <w:rPr>
            <w:noProof/>
            <w:webHidden/>
          </w:rPr>
          <w:t>404</w:t>
        </w:r>
      </w:ins>
      <w:del w:id="1371" w:author="Cory Casanave" w:date="2016-12-06T18:22:00Z">
        <w:r w:rsidR="00041B4E" w:rsidDel="00606FC4">
          <w:rPr>
            <w:noProof/>
            <w:webHidden/>
          </w:rPr>
          <w:delText>433</w:delText>
        </w:r>
      </w:del>
      <w:r>
        <w:rPr>
          <w:noProof/>
          <w:webHidden/>
        </w:rPr>
        <w:fldChar w:fldCharType="end"/>
      </w:r>
      <w:r w:rsidRPr="008E186E">
        <w:rPr>
          <w:rStyle w:val="Hyperlink"/>
          <w:noProof/>
        </w:rPr>
        <w:fldChar w:fldCharType="end"/>
      </w:r>
    </w:p>
    <w:p w14:paraId="244B0A73" w14:textId="456614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"_Toc468649978"</w:instrText>
      </w:r>
      <w:r w:rsidRPr="008E186E">
        <w:rPr>
          <w:rStyle w:val="Hyperlink"/>
          <w:noProof/>
        </w:rPr>
        <w:instrText xml:space="preserve"> </w:instrText>
      </w:r>
      <w:r w:rsidRPr="008E186E">
        <w:rPr>
          <w:rStyle w:val="Hyperlink"/>
          <w:noProof/>
        </w:rPr>
        <w:fldChar w:fldCharType="separate"/>
      </w:r>
      <w:r w:rsidRPr="008E186E">
        <w:rPr>
          <w:rStyle w:val="Hyperlink"/>
          <w:noProof/>
        </w:rPr>
        <w:t>11.10.1</w:t>
      </w:r>
      <w:r>
        <w:rPr>
          <w:rFonts w:asciiTheme="minorHAnsi" w:eastAsiaTheme="minorEastAsia" w:hAnsiTheme="minorHAnsi" w:cstheme="minorBidi"/>
          <w:noProof/>
          <w:sz w:val="22"/>
          <w:szCs w:val="22"/>
        </w:rPr>
        <w:tab/>
      </w:r>
      <w:r w:rsidRPr="008E186E">
        <w:rPr>
          <w:rStyle w:val="Hyperlink"/>
          <w:noProof/>
        </w:rPr>
        <w:t>Diagram: Identification Mapping Summary</w:t>
      </w:r>
      <w:r>
        <w:rPr>
          <w:noProof/>
          <w:webHidden/>
        </w:rPr>
        <w:tab/>
      </w:r>
      <w:r>
        <w:rPr>
          <w:noProof/>
          <w:webHidden/>
        </w:rPr>
        <w:fldChar w:fldCharType="begin"/>
      </w:r>
      <w:r>
        <w:rPr>
          <w:noProof/>
          <w:webHidden/>
        </w:rPr>
        <w:instrText xml:space="preserve"> PAGEREF _Toc468649978 \h </w:instrText>
      </w:r>
      <w:r>
        <w:rPr>
          <w:noProof/>
          <w:webHidden/>
        </w:rPr>
      </w:r>
      <w:r>
        <w:rPr>
          <w:noProof/>
          <w:webHidden/>
        </w:rPr>
        <w:fldChar w:fldCharType="separate"/>
      </w:r>
      <w:ins w:id="1372" w:author="Cory Casanave" w:date="2016-12-06T18:27:00Z">
        <w:r w:rsidR="00CD51EF">
          <w:rPr>
            <w:noProof/>
            <w:webHidden/>
          </w:rPr>
          <w:t>404</w:t>
        </w:r>
      </w:ins>
      <w:del w:id="1373" w:author="Cory Casanave" w:date="2016-12-06T18:22:00Z">
        <w:r w:rsidR="00041B4E" w:rsidDel="00606FC4">
          <w:rPr>
            <w:noProof/>
            <w:webHidden/>
          </w:rPr>
          <w:delText>433</w:delText>
        </w:r>
      </w:del>
      <w:r>
        <w:rPr>
          <w:noProof/>
          <w:webHidden/>
        </w:rPr>
        <w:fldChar w:fldCharType="end"/>
      </w:r>
      <w:r w:rsidRPr="008E186E">
        <w:rPr>
          <w:rStyle w:val="Hyperlink"/>
          <w:noProof/>
        </w:rPr>
        <w:fldChar w:fldCharType="end"/>
      </w:r>
    </w:p>
    <w:p w14:paraId="6DDCA542" w14:textId="67D3803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"_Toc468649979"</w:instrText>
      </w:r>
      <w:r w:rsidRPr="008E186E">
        <w:rPr>
          <w:rStyle w:val="Hyperlink"/>
          <w:noProof/>
        </w:rPr>
        <w:instrText xml:space="preserve"> </w:instrText>
      </w:r>
      <w:r w:rsidRPr="008E186E">
        <w:rPr>
          <w:rStyle w:val="Hyperlink"/>
          <w:noProof/>
        </w:rPr>
        <w:fldChar w:fldCharType="separate"/>
      </w:r>
      <w:r w:rsidRPr="008E186E">
        <w:rPr>
          <w:rStyle w:val="Hyperlink"/>
          <w:noProof/>
        </w:rPr>
        <w:t>11.10.2</w:t>
      </w:r>
      <w:r>
        <w:rPr>
          <w:rFonts w:asciiTheme="minorHAnsi" w:eastAsiaTheme="minorEastAsia" w:hAnsiTheme="minorHAnsi" w:cstheme="minorBidi"/>
          <w:noProof/>
          <w:sz w:val="22"/>
          <w:szCs w:val="22"/>
        </w:rPr>
        <w:tab/>
      </w:r>
      <w:r w:rsidRPr="008E186E">
        <w:rPr>
          <w:rStyle w:val="Hyperlink"/>
          <w:noProof/>
        </w:rPr>
        <w:t>Class Identification Map Rule</w:t>
      </w:r>
      <w:r>
        <w:rPr>
          <w:noProof/>
          <w:webHidden/>
        </w:rPr>
        <w:tab/>
      </w:r>
      <w:r>
        <w:rPr>
          <w:noProof/>
          <w:webHidden/>
        </w:rPr>
        <w:fldChar w:fldCharType="begin"/>
      </w:r>
      <w:r>
        <w:rPr>
          <w:noProof/>
          <w:webHidden/>
        </w:rPr>
        <w:instrText xml:space="preserve"> PAGEREF _Toc468649979 \h </w:instrText>
      </w:r>
      <w:r>
        <w:rPr>
          <w:noProof/>
          <w:webHidden/>
        </w:rPr>
      </w:r>
      <w:r>
        <w:rPr>
          <w:noProof/>
          <w:webHidden/>
        </w:rPr>
        <w:fldChar w:fldCharType="separate"/>
      </w:r>
      <w:ins w:id="1374" w:author="Cory Casanave" w:date="2016-12-06T18:27:00Z">
        <w:r w:rsidR="00CD51EF">
          <w:rPr>
            <w:noProof/>
            <w:webHidden/>
          </w:rPr>
          <w:t>405</w:t>
        </w:r>
      </w:ins>
      <w:del w:id="1375" w:author="Cory Casanave" w:date="2016-12-06T18:22:00Z">
        <w:r w:rsidR="00041B4E" w:rsidDel="00606FC4">
          <w:rPr>
            <w:noProof/>
            <w:webHidden/>
          </w:rPr>
          <w:delText>434</w:delText>
        </w:r>
      </w:del>
      <w:r>
        <w:rPr>
          <w:noProof/>
          <w:webHidden/>
        </w:rPr>
        <w:fldChar w:fldCharType="end"/>
      </w:r>
      <w:r w:rsidRPr="008E186E">
        <w:rPr>
          <w:rStyle w:val="Hyperlink"/>
          <w:noProof/>
        </w:rPr>
        <w:fldChar w:fldCharType="end"/>
      </w:r>
    </w:p>
    <w:p w14:paraId="44BCB9C1" w14:textId="6A62E38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"_Toc468649980"</w:instrText>
      </w:r>
      <w:r w:rsidRPr="008E186E">
        <w:rPr>
          <w:rStyle w:val="Hyperlink"/>
          <w:noProof/>
        </w:rPr>
        <w:instrText xml:space="preserve"> </w:instrText>
      </w:r>
      <w:r w:rsidRPr="008E186E">
        <w:rPr>
          <w:rStyle w:val="Hyperlink"/>
          <w:noProof/>
        </w:rPr>
        <w:fldChar w:fldCharType="separate"/>
      </w:r>
      <w:r w:rsidRPr="008E186E">
        <w:rPr>
          <w:rStyle w:val="Hyperlink"/>
          <w:noProof/>
        </w:rPr>
        <w:t>11.11</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Incident</w:t>
      </w:r>
      <w:r>
        <w:rPr>
          <w:noProof/>
          <w:webHidden/>
        </w:rPr>
        <w:tab/>
      </w:r>
      <w:r>
        <w:rPr>
          <w:noProof/>
          <w:webHidden/>
        </w:rPr>
        <w:fldChar w:fldCharType="begin"/>
      </w:r>
      <w:r>
        <w:rPr>
          <w:noProof/>
          <w:webHidden/>
        </w:rPr>
        <w:instrText xml:space="preserve"> PAGEREF _Toc468649980 \h </w:instrText>
      </w:r>
      <w:r>
        <w:rPr>
          <w:noProof/>
          <w:webHidden/>
        </w:rPr>
      </w:r>
      <w:r>
        <w:rPr>
          <w:noProof/>
          <w:webHidden/>
        </w:rPr>
        <w:fldChar w:fldCharType="separate"/>
      </w:r>
      <w:ins w:id="1376" w:author="Cory Casanave" w:date="2016-12-06T18:27:00Z">
        <w:r w:rsidR="00CD51EF">
          <w:rPr>
            <w:noProof/>
            <w:webHidden/>
          </w:rPr>
          <w:t>406</w:t>
        </w:r>
      </w:ins>
      <w:del w:id="1377"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172F06CB" w14:textId="53E807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"_Toc468649981"</w:instrText>
      </w:r>
      <w:r w:rsidRPr="008E186E">
        <w:rPr>
          <w:rStyle w:val="Hyperlink"/>
          <w:noProof/>
        </w:rPr>
        <w:instrText xml:space="preserve"> </w:instrText>
      </w:r>
      <w:r w:rsidRPr="008E186E">
        <w:rPr>
          <w:rStyle w:val="Hyperlink"/>
          <w:noProof/>
        </w:rPr>
        <w:fldChar w:fldCharType="separate"/>
      </w:r>
      <w:r w:rsidRPr="008E186E">
        <w:rPr>
          <w:rStyle w:val="Hyperlink"/>
          <w:noProof/>
        </w:rPr>
        <w:t>11.11.1</w:t>
      </w:r>
      <w:r>
        <w:rPr>
          <w:rFonts w:asciiTheme="minorHAnsi" w:eastAsiaTheme="minorEastAsia" w:hAnsiTheme="minorHAnsi" w:cstheme="minorBidi"/>
          <w:noProof/>
          <w:sz w:val="22"/>
          <w:szCs w:val="22"/>
        </w:rPr>
        <w:tab/>
      </w:r>
      <w:r w:rsidRPr="008E186E">
        <w:rPr>
          <w:rStyle w:val="Hyperlink"/>
          <w:noProof/>
        </w:rPr>
        <w:t>Diagram: Incident mapping summary</w:t>
      </w:r>
      <w:r>
        <w:rPr>
          <w:noProof/>
          <w:webHidden/>
        </w:rPr>
        <w:tab/>
      </w:r>
      <w:r>
        <w:rPr>
          <w:noProof/>
          <w:webHidden/>
        </w:rPr>
        <w:fldChar w:fldCharType="begin"/>
      </w:r>
      <w:r>
        <w:rPr>
          <w:noProof/>
          <w:webHidden/>
        </w:rPr>
        <w:instrText xml:space="preserve"> PAGEREF _Toc468649981 \h </w:instrText>
      </w:r>
      <w:r>
        <w:rPr>
          <w:noProof/>
          <w:webHidden/>
        </w:rPr>
      </w:r>
      <w:r>
        <w:rPr>
          <w:noProof/>
          <w:webHidden/>
        </w:rPr>
        <w:fldChar w:fldCharType="separate"/>
      </w:r>
      <w:ins w:id="1378" w:author="Cory Casanave" w:date="2016-12-06T18:27:00Z">
        <w:r w:rsidR="00CD51EF">
          <w:rPr>
            <w:noProof/>
            <w:webHidden/>
          </w:rPr>
          <w:t>406</w:t>
        </w:r>
      </w:ins>
      <w:del w:id="1379"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02245FE2" w14:textId="2DA40C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"_Toc468649982"</w:instrText>
      </w:r>
      <w:r w:rsidRPr="008E186E">
        <w:rPr>
          <w:rStyle w:val="Hyperlink"/>
          <w:noProof/>
        </w:rPr>
        <w:instrText xml:space="preserve"> </w:instrText>
      </w:r>
      <w:r w:rsidRPr="008E186E">
        <w:rPr>
          <w:rStyle w:val="Hyperlink"/>
          <w:noProof/>
        </w:rPr>
        <w:fldChar w:fldCharType="separate"/>
      </w:r>
      <w:r w:rsidRPr="008E186E">
        <w:rPr>
          <w:rStyle w:val="Hyperlink"/>
          <w:noProof/>
        </w:rPr>
        <w:t>11.11.2</w:t>
      </w:r>
      <w:r>
        <w:rPr>
          <w:rFonts w:asciiTheme="minorHAnsi" w:eastAsiaTheme="minorEastAsia" w:hAnsiTheme="minorHAnsi" w:cstheme="minorBidi"/>
          <w:noProof/>
          <w:sz w:val="22"/>
          <w:szCs w:val="22"/>
        </w:rPr>
        <w:tab/>
      </w:r>
      <w:r w:rsidRPr="008E186E">
        <w:rPr>
          <w:rStyle w:val="Hyperlink"/>
          <w:noProof/>
        </w:rPr>
        <w:t>Class Incident Map Rule</w:t>
      </w:r>
      <w:r>
        <w:rPr>
          <w:noProof/>
          <w:webHidden/>
        </w:rPr>
        <w:tab/>
      </w:r>
      <w:r>
        <w:rPr>
          <w:noProof/>
          <w:webHidden/>
        </w:rPr>
        <w:fldChar w:fldCharType="begin"/>
      </w:r>
      <w:r>
        <w:rPr>
          <w:noProof/>
          <w:webHidden/>
        </w:rPr>
        <w:instrText xml:space="preserve"> PAGEREF _Toc468649982 \h </w:instrText>
      </w:r>
      <w:r>
        <w:rPr>
          <w:noProof/>
          <w:webHidden/>
        </w:rPr>
      </w:r>
      <w:r>
        <w:rPr>
          <w:noProof/>
          <w:webHidden/>
        </w:rPr>
        <w:fldChar w:fldCharType="separate"/>
      </w:r>
      <w:ins w:id="1380" w:author="Cory Casanave" w:date="2016-12-06T18:27:00Z">
        <w:r w:rsidR="00CD51EF">
          <w:rPr>
            <w:noProof/>
            <w:webHidden/>
          </w:rPr>
          <w:t>406</w:t>
        </w:r>
      </w:ins>
      <w:del w:id="1381"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487F152D" w14:textId="6FB8B8C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"_Toc468649983"</w:instrText>
      </w:r>
      <w:r w:rsidRPr="008E186E">
        <w:rPr>
          <w:rStyle w:val="Hyperlink"/>
          <w:noProof/>
        </w:rPr>
        <w:instrText xml:space="preserve"> </w:instrText>
      </w:r>
      <w:r w:rsidRPr="008E186E">
        <w:rPr>
          <w:rStyle w:val="Hyperlink"/>
          <w:noProof/>
        </w:rPr>
        <w:fldChar w:fldCharType="separate"/>
      </w:r>
      <w:r w:rsidRPr="008E186E">
        <w:rPr>
          <w:rStyle w:val="Hyperlink"/>
          <w:noProof/>
        </w:rPr>
        <w:t>11.12</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Injury</w:t>
      </w:r>
      <w:r>
        <w:rPr>
          <w:noProof/>
          <w:webHidden/>
        </w:rPr>
        <w:tab/>
      </w:r>
      <w:r>
        <w:rPr>
          <w:noProof/>
          <w:webHidden/>
        </w:rPr>
        <w:fldChar w:fldCharType="begin"/>
      </w:r>
      <w:r>
        <w:rPr>
          <w:noProof/>
          <w:webHidden/>
        </w:rPr>
        <w:instrText xml:space="preserve"> PAGEREF _Toc468649983 \h </w:instrText>
      </w:r>
      <w:r>
        <w:rPr>
          <w:noProof/>
          <w:webHidden/>
        </w:rPr>
      </w:r>
      <w:r>
        <w:rPr>
          <w:noProof/>
          <w:webHidden/>
        </w:rPr>
        <w:fldChar w:fldCharType="separate"/>
      </w:r>
      <w:ins w:id="1382" w:author="Cory Casanave" w:date="2016-12-06T18:27:00Z">
        <w:r w:rsidR="00CD51EF">
          <w:rPr>
            <w:noProof/>
            <w:webHidden/>
          </w:rPr>
          <w:t>408</w:t>
        </w:r>
      </w:ins>
      <w:del w:id="1383" w:author="Cory Casanave" w:date="2016-12-06T18:22:00Z">
        <w:r w:rsidR="00041B4E" w:rsidDel="00606FC4">
          <w:rPr>
            <w:noProof/>
            <w:webHidden/>
          </w:rPr>
          <w:delText>437</w:delText>
        </w:r>
      </w:del>
      <w:r>
        <w:rPr>
          <w:noProof/>
          <w:webHidden/>
        </w:rPr>
        <w:fldChar w:fldCharType="end"/>
      </w:r>
      <w:r w:rsidRPr="008E186E">
        <w:rPr>
          <w:rStyle w:val="Hyperlink"/>
          <w:noProof/>
        </w:rPr>
        <w:fldChar w:fldCharType="end"/>
      </w:r>
    </w:p>
    <w:p w14:paraId="4E5C4268" w14:textId="12BAA37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"_Toc468649984"</w:instrText>
      </w:r>
      <w:r w:rsidRPr="008E186E">
        <w:rPr>
          <w:rStyle w:val="Hyperlink"/>
          <w:noProof/>
        </w:rPr>
        <w:instrText xml:space="preserve"> </w:instrText>
      </w:r>
      <w:r w:rsidRPr="008E186E">
        <w:rPr>
          <w:rStyle w:val="Hyperlink"/>
          <w:noProof/>
        </w:rPr>
        <w:fldChar w:fldCharType="separate"/>
      </w:r>
      <w:r w:rsidRPr="008E186E">
        <w:rPr>
          <w:rStyle w:val="Hyperlink"/>
          <w:noProof/>
        </w:rPr>
        <w:t>11.12.1</w:t>
      </w:r>
      <w:r>
        <w:rPr>
          <w:rFonts w:asciiTheme="minorHAnsi" w:eastAsiaTheme="minorEastAsia" w:hAnsiTheme="minorHAnsi" w:cstheme="minorBidi"/>
          <w:noProof/>
          <w:sz w:val="22"/>
          <w:szCs w:val="22"/>
        </w:rPr>
        <w:tab/>
      </w:r>
      <w:r w:rsidRPr="008E186E">
        <w:rPr>
          <w:rStyle w:val="Hyperlink"/>
          <w:noProof/>
        </w:rPr>
        <w:t>Diagram: Injury Mapping Summary</w:t>
      </w:r>
      <w:r>
        <w:rPr>
          <w:noProof/>
          <w:webHidden/>
        </w:rPr>
        <w:tab/>
      </w:r>
      <w:r>
        <w:rPr>
          <w:noProof/>
          <w:webHidden/>
        </w:rPr>
        <w:fldChar w:fldCharType="begin"/>
      </w:r>
      <w:r>
        <w:rPr>
          <w:noProof/>
          <w:webHidden/>
        </w:rPr>
        <w:instrText xml:space="preserve"> PAGEREF _Toc468649984 \h </w:instrText>
      </w:r>
      <w:r>
        <w:rPr>
          <w:noProof/>
          <w:webHidden/>
        </w:rPr>
      </w:r>
      <w:r>
        <w:rPr>
          <w:noProof/>
          <w:webHidden/>
        </w:rPr>
        <w:fldChar w:fldCharType="separate"/>
      </w:r>
      <w:ins w:id="1384" w:author="Cory Casanave" w:date="2016-12-06T18:27:00Z">
        <w:r w:rsidR="00CD51EF">
          <w:rPr>
            <w:noProof/>
            <w:webHidden/>
          </w:rPr>
          <w:t>408</w:t>
        </w:r>
      </w:ins>
      <w:del w:id="1385" w:author="Cory Casanave" w:date="2016-12-06T18:22:00Z">
        <w:r w:rsidR="00041B4E" w:rsidDel="00606FC4">
          <w:rPr>
            <w:noProof/>
            <w:webHidden/>
          </w:rPr>
          <w:delText>437</w:delText>
        </w:r>
      </w:del>
      <w:r>
        <w:rPr>
          <w:noProof/>
          <w:webHidden/>
        </w:rPr>
        <w:fldChar w:fldCharType="end"/>
      </w:r>
      <w:r w:rsidRPr="008E186E">
        <w:rPr>
          <w:rStyle w:val="Hyperlink"/>
          <w:noProof/>
        </w:rPr>
        <w:fldChar w:fldCharType="end"/>
      </w:r>
    </w:p>
    <w:p w14:paraId="446C5F35" w14:textId="389B8B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"_Toc468649985"</w:instrText>
      </w:r>
      <w:r w:rsidRPr="008E186E">
        <w:rPr>
          <w:rStyle w:val="Hyperlink"/>
          <w:noProof/>
        </w:rPr>
        <w:instrText xml:space="preserve"> </w:instrText>
      </w:r>
      <w:r w:rsidRPr="008E186E">
        <w:rPr>
          <w:rStyle w:val="Hyperlink"/>
          <w:noProof/>
        </w:rPr>
        <w:fldChar w:fldCharType="separate"/>
      </w:r>
      <w:r w:rsidRPr="008E186E">
        <w:rPr>
          <w:rStyle w:val="Hyperlink"/>
          <w:noProof/>
        </w:rPr>
        <w:t>11.12.2</w:t>
      </w:r>
      <w:r>
        <w:rPr>
          <w:rFonts w:asciiTheme="minorHAnsi" w:eastAsiaTheme="minorEastAsia" w:hAnsiTheme="minorHAnsi" w:cstheme="minorBidi"/>
          <w:noProof/>
          <w:sz w:val="22"/>
          <w:szCs w:val="22"/>
        </w:rPr>
        <w:tab/>
      </w:r>
      <w:r w:rsidRPr="008E186E">
        <w:rPr>
          <w:rStyle w:val="Hyperlink"/>
          <w:noProof/>
        </w:rPr>
        <w:t>Class Injury Map Rule</w:t>
      </w:r>
      <w:r>
        <w:rPr>
          <w:noProof/>
          <w:webHidden/>
        </w:rPr>
        <w:tab/>
      </w:r>
      <w:r>
        <w:rPr>
          <w:noProof/>
          <w:webHidden/>
        </w:rPr>
        <w:fldChar w:fldCharType="begin"/>
      </w:r>
      <w:r>
        <w:rPr>
          <w:noProof/>
          <w:webHidden/>
        </w:rPr>
        <w:instrText xml:space="preserve"> PAGEREF _Toc468649985 \h </w:instrText>
      </w:r>
      <w:r>
        <w:rPr>
          <w:noProof/>
          <w:webHidden/>
        </w:rPr>
      </w:r>
      <w:r>
        <w:rPr>
          <w:noProof/>
          <w:webHidden/>
        </w:rPr>
        <w:fldChar w:fldCharType="separate"/>
      </w:r>
      <w:ins w:id="1386" w:author="Cory Casanave" w:date="2016-12-06T18:27:00Z">
        <w:r w:rsidR="00CD51EF">
          <w:rPr>
            <w:noProof/>
            <w:webHidden/>
          </w:rPr>
          <w:t>409</w:t>
        </w:r>
      </w:ins>
      <w:del w:id="1387" w:author="Cory Casanave" w:date="2016-12-06T18:22:00Z">
        <w:r w:rsidR="00041B4E" w:rsidDel="00606FC4">
          <w:rPr>
            <w:noProof/>
            <w:webHidden/>
          </w:rPr>
          <w:delText>438</w:delText>
        </w:r>
      </w:del>
      <w:r>
        <w:rPr>
          <w:noProof/>
          <w:webHidden/>
        </w:rPr>
        <w:fldChar w:fldCharType="end"/>
      </w:r>
      <w:r w:rsidRPr="008E186E">
        <w:rPr>
          <w:rStyle w:val="Hyperlink"/>
          <w:noProof/>
        </w:rPr>
        <w:fldChar w:fldCharType="end"/>
      </w:r>
    </w:p>
    <w:p w14:paraId="0C8D3C6A" w14:textId="0B83874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"_Toc468649986"</w:instrText>
      </w:r>
      <w:r w:rsidRPr="008E186E">
        <w:rPr>
          <w:rStyle w:val="Hyperlink"/>
          <w:noProof/>
        </w:rPr>
        <w:instrText xml:space="preserve"> </w:instrText>
      </w:r>
      <w:r w:rsidRPr="008E186E">
        <w:rPr>
          <w:rStyle w:val="Hyperlink"/>
          <w:noProof/>
        </w:rPr>
        <w:fldChar w:fldCharType="separate"/>
      </w:r>
      <w:r w:rsidRPr="008E186E">
        <w:rPr>
          <w:rStyle w:val="Hyperlink"/>
          <w:noProof/>
        </w:rPr>
        <w:t>11.13</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Item</w:t>
      </w:r>
      <w:r>
        <w:rPr>
          <w:noProof/>
          <w:webHidden/>
        </w:rPr>
        <w:tab/>
      </w:r>
      <w:r>
        <w:rPr>
          <w:noProof/>
          <w:webHidden/>
        </w:rPr>
        <w:fldChar w:fldCharType="begin"/>
      </w:r>
      <w:r>
        <w:rPr>
          <w:noProof/>
          <w:webHidden/>
        </w:rPr>
        <w:instrText xml:space="preserve"> PAGEREF _Toc468649986 \h </w:instrText>
      </w:r>
      <w:r>
        <w:rPr>
          <w:noProof/>
          <w:webHidden/>
        </w:rPr>
      </w:r>
      <w:r>
        <w:rPr>
          <w:noProof/>
          <w:webHidden/>
        </w:rPr>
        <w:fldChar w:fldCharType="separate"/>
      </w:r>
      <w:ins w:id="1388" w:author="Cory Casanave" w:date="2016-12-06T18:27:00Z">
        <w:r w:rsidR="00CD51EF">
          <w:rPr>
            <w:noProof/>
            <w:webHidden/>
          </w:rPr>
          <w:t>410</w:t>
        </w:r>
      </w:ins>
      <w:del w:id="1389" w:author="Cory Casanave" w:date="2016-12-06T18:22:00Z">
        <w:r w:rsidR="00041B4E" w:rsidDel="00606FC4">
          <w:rPr>
            <w:noProof/>
            <w:webHidden/>
          </w:rPr>
          <w:delText>439</w:delText>
        </w:r>
      </w:del>
      <w:r>
        <w:rPr>
          <w:noProof/>
          <w:webHidden/>
        </w:rPr>
        <w:fldChar w:fldCharType="end"/>
      </w:r>
      <w:r w:rsidRPr="008E186E">
        <w:rPr>
          <w:rStyle w:val="Hyperlink"/>
          <w:noProof/>
        </w:rPr>
        <w:fldChar w:fldCharType="end"/>
      </w:r>
    </w:p>
    <w:p w14:paraId="21535EEA" w14:textId="1DFFBFD3"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"_Toc468649987"</w:instrText>
      </w:r>
      <w:r w:rsidRPr="008E186E">
        <w:rPr>
          <w:rStyle w:val="Hyperlink"/>
          <w:noProof/>
        </w:rPr>
        <w:instrText xml:space="preserve"> </w:instrText>
      </w:r>
      <w:r w:rsidRPr="008E186E">
        <w:rPr>
          <w:rStyle w:val="Hyperlink"/>
          <w:noProof/>
        </w:rPr>
        <w:fldChar w:fldCharType="separate"/>
      </w:r>
      <w:r w:rsidRPr="008E186E">
        <w:rPr>
          <w:rStyle w:val="Hyperlink"/>
          <w:noProof/>
        </w:rPr>
        <w:t>11.13.1</w:t>
      </w:r>
      <w:r>
        <w:rPr>
          <w:rFonts w:asciiTheme="minorHAnsi" w:eastAsiaTheme="minorEastAsia" w:hAnsiTheme="minorHAnsi" w:cstheme="minorBidi"/>
          <w:noProof/>
          <w:sz w:val="22"/>
          <w:szCs w:val="22"/>
        </w:rPr>
        <w:tab/>
      </w:r>
      <w:r w:rsidRPr="008E186E">
        <w:rPr>
          <w:rStyle w:val="Hyperlink"/>
          <w:noProof/>
        </w:rPr>
        <w:t>Diagram: Item Mapping Summary</w:t>
      </w:r>
      <w:r>
        <w:rPr>
          <w:noProof/>
          <w:webHidden/>
        </w:rPr>
        <w:tab/>
      </w:r>
      <w:r>
        <w:rPr>
          <w:noProof/>
          <w:webHidden/>
        </w:rPr>
        <w:fldChar w:fldCharType="begin"/>
      </w:r>
      <w:r>
        <w:rPr>
          <w:noProof/>
          <w:webHidden/>
        </w:rPr>
        <w:instrText xml:space="preserve"> PAGEREF _Toc468649987 \h </w:instrText>
      </w:r>
      <w:r>
        <w:rPr>
          <w:noProof/>
          <w:webHidden/>
        </w:rPr>
      </w:r>
      <w:r>
        <w:rPr>
          <w:noProof/>
          <w:webHidden/>
        </w:rPr>
        <w:fldChar w:fldCharType="separate"/>
      </w:r>
      <w:ins w:id="1390" w:author="Cory Casanave" w:date="2016-12-06T18:27:00Z">
        <w:r w:rsidR="00CD51EF">
          <w:rPr>
            <w:noProof/>
            <w:webHidden/>
          </w:rPr>
          <w:t>410</w:t>
        </w:r>
      </w:ins>
      <w:del w:id="1391" w:author="Cory Casanave" w:date="2016-12-06T18:22:00Z">
        <w:r w:rsidR="00041B4E" w:rsidDel="00606FC4">
          <w:rPr>
            <w:noProof/>
            <w:webHidden/>
          </w:rPr>
          <w:delText>439</w:delText>
        </w:r>
      </w:del>
      <w:r>
        <w:rPr>
          <w:noProof/>
          <w:webHidden/>
        </w:rPr>
        <w:fldChar w:fldCharType="end"/>
      </w:r>
      <w:r w:rsidRPr="008E186E">
        <w:rPr>
          <w:rStyle w:val="Hyperlink"/>
          <w:noProof/>
        </w:rPr>
        <w:fldChar w:fldCharType="end"/>
      </w:r>
    </w:p>
    <w:p w14:paraId="166CF786" w14:textId="6EB152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"_Toc468649988"</w:instrText>
      </w:r>
      <w:r w:rsidRPr="008E186E">
        <w:rPr>
          <w:rStyle w:val="Hyperlink"/>
          <w:noProof/>
        </w:rPr>
        <w:instrText xml:space="preserve"> </w:instrText>
      </w:r>
      <w:r w:rsidRPr="008E186E">
        <w:rPr>
          <w:rStyle w:val="Hyperlink"/>
          <w:noProof/>
        </w:rPr>
        <w:fldChar w:fldCharType="separate"/>
      </w:r>
      <w:r w:rsidRPr="008E186E">
        <w:rPr>
          <w:rStyle w:val="Hyperlink"/>
          <w:noProof/>
        </w:rPr>
        <w:t>11.13.2</w:t>
      </w:r>
      <w:r>
        <w:rPr>
          <w:rFonts w:asciiTheme="minorHAnsi" w:eastAsiaTheme="minorEastAsia" w:hAnsiTheme="minorHAnsi" w:cstheme="minorBidi"/>
          <w:noProof/>
          <w:sz w:val="22"/>
          <w:szCs w:val="22"/>
        </w:rPr>
        <w:tab/>
      </w:r>
      <w:r w:rsidRPr="008E186E">
        <w:rPr>
          <w:rStyle w:val="Hyperlink"/>
          <w:noProof/>
        </w:rPr>
        <w:t>Class Item Map Rule</w:t>
      </w:r>
      <w:r>
        <w:rPr>
          <w:noProof/>
          <w:webHidden/>
        </w:rPr>
        <w:tab/>
      </w:r>
      <w:r>
        <w:rPr>
          <w:noProof/>
          <w:webHidden/>
        </w:rPr>
        <w:fldChar w:fldCharType="begin"/>
      </w:r>
      <w:r>
        <w:rPr>
          <w:noProof/>
          <w:webHidden/>
        </w:rPr>
        <w:instrText xml:space="preserve"> PAGEREF _Toc468649988 \h </w:instrText>
      </w:r>
      <w:r>
        <w:rPr>
          <w:noProof/>
          <w:webHidden/>
        </w:rPr>
      </w:r>
      <w:r>
        <w:rPr>
          <w:noProof/>
          <w:webHidden/>
        </w:rPr>
        <w:fldChar w:fldCharType="separate"/>
      </w:r>
      <w:ins w:id="1392" w:author="Cory Casanave" w:date="2016-12-06T18:27:00Z">
        <w:r w:rsidR="00CD51EF">
          <w:rPr>
            <w:noProof/>
            <w:webHidden/>
          </w:rPr>
          <w:t>411</w:t>
        </w:r>
      </w:ins>
      <w:del w:id="1393" w:author="Cory Casanave" w:date="2016-12-06T18:22:00Z">
        <w:r w:rsidR="00041B4E" w:rsidDel="00606FC4">
          <w:rPr>
            <w:noProof/>
            <w:webHidden/>
          </w:rPr>
          <w:delText>440</w:delText>
        </w:r>
      </w:del>
      <w:r>
        <w:rPr>
          <w:noProof/>
          <w:webHidden/>
        </w:rPr>
        <w:fldChar w:fldCharType="end"/>
      </w:r>
      <w:r w:rsidRPr="008E186E">
        <w:rPr>
          <w:rStyle w:val="Hyperlink"/>
          <w:noProof/>
        </w:rPr>
        <w:fldChar w:fldCharType="end"/>
      </w:r>
    </w:p>
    <w:p w14:paraId="6D609237" w14:textId="42E558F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"_Toc468649989"</w:instrText>
      </w:r>
      <w:r w:rsidRPr="008E186E">
        <w:rPr>
          <w:rStyle w:val="Hyperlink"/>
          <w:noProof/>
        </w:rPr>
        <w:instrText xml:space="preserve"> </w:instrText>
      </w:r>
      <w:r w:rsidRPr="008E186E">
        <w:rPr>
          <w:rStyle w:val="Hyperlink"/>
          <w:noProof/>
        </w:rPr>
        <w:fldChar w:fldCharType="separate"/>
      </w:r>
      <w:r w:rsidRPr="008E186E">
        <w:rPr>
          <w:rStyle w:val="Hyperlink"/>
          <w:noProof/>
        </w:rPr>
        <w:t>11.14</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Location</w:t>
      </w:r>
      <w:r>
        <w:rPr>
          <w:noProof/>
          <w:webHidden/>
        </w:rPr>
        <w:tab/>
      </w:r>
      <w:r>
        <w:rPr>
          <w:noProof/>
          <w:webHidden/>
        </w:rPr>
        <w:fldChar w:fldCharType="begin"/>
      </w:r>
      <w:r>
        <w:rPr>
          <w:noProof/>
          <w:webHidden/>
        </w:rPr>
        <w:instrText xml:space="preserve"> PAGEREF _Toc468649989 \h </w:instrText>
      </w:r>
      <w:r>
        <w:rPr>
          <w:noProof/>
          <w:webHidden/>
        </w:rPr>
      </w:r>
      <w:r>
        <w:rPr>
          <w:noProof/>
          <w:webHidden/>
        </w:rPr>
        <w:fldChar w:fldCharType="separate"/>
      </w:r>
      <w:ins w:id="1394" w:author="Cory Casanave" w:date="2016-12-06T18:27:00Z">
        <w:r w:rsidR="00CD51EF">
          <w:rPr>
            <w:noProof/>
            <w:webHidden/>
          </w:rPr>
          <w:t>412</w:t>
        </w:r>
      </w:ins>
      <w:del w:id="1395" w:author="Cory Casanave" w:date="2016-12-06T18:22:00Z">
        <w:r w:rsidR="00041B4E" w:rsidDel="00606FC4">
          <w:rPr>
            <w:noProof/>
            <w:webHidden/>
          </w:rPr>
          <w:delText>441</w:delText>
        </w:r>
      </w:del>
      <w:r>
        <w:rPr>
          <w:noProof/>
          <w:webHidden/>
        </w:rPr>
        <w:fldChar w:fldCharType="end"/>
      </w:r>
      <w:r w:rsidRPr="008E186E">
        <w:rPr>
          <w:rStyle w:val="Hyperlink"/>
          <w:noProof/>
        </w:rPr>
        <w:fldChar w:fldCharType="end"/>
      </w:r>
    </w:p>
    <w:p w14:paraId="2CD62D36" w14:textId="699868D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"_Toc468649990"</w:instrText>
      </w:r>
      <w:r w:rsidRPr="008E186E">
        <w:rPr>
          <w:rStyle w:val="Hyperlink"/>
          <w:noProof/>
        </w:rPr>
        <w:instrText xml:space="preserve"> </w:instrText>
      </w:r>
      <w:r w:rsidRPr="008E186E">
        <w:rPr>
          <w:rStyle w:val="Hyperlink"/>
          <w:noProof/>
        </w:rPr>
        <w:fldChar w:fldCharType="separate"/>
      </w:r>
      <w:r w:rsidRPr="008E186E">
        <w:rPr>
          <w:rStyle w:val="Hyperlink"/>
          <w:noProof/>
        </w:rPr>
        <w:t>11.14.1</w:t>
      </w:r>
      <w:r>
        <w:rPr>
          <w:rFonts w:asciiTheme="minorHAnsi" w:eastAsiaTheme="minorEastAsia" w:hAnsiTheme="minorHAnsi" w:cstheme="minorBidi"/>
          <w:noProof/>
          <w:sz w:val="22"/>
          <w:szCs w:val="22"/>
        </w:rPr>
        <w:tab/>
      </w:r>
      <w:r w:rsidRPr="008E186E">
        <w:rPr>
          <w:rStyle w:val="Hyperlink"/>
          <w:noProof/>
        </w:rPr>
        <w:t>Diagram: Location mapping summary</w:t>
      </w:r>
      <w:r>
        <w:rPr>
          <w:noProof/>
          <w:webHidden/>
        </w:rPr>
        <w:tab/>
      </w:r>
      <w:r>
        <w:rPr>
          <w:noProof/>
          <w:webHidden/>
        </w:rPr>
        <w:fldChar w:fldCharType="begin"/>
      </w:r>
      <w:r>
        <w:rPr>
          <w:noProof/>
          <w:webHidden/>
        </w:rPr>
        <w:instrText xml:space="preserve"> PAGEREF _Toc468649990 \h </w:instrText>
      </w:r>
      <w:r>
        <w:rPr>
          <w:noProof/>
          <w:webHidden/>
        </w:rPr>
      </w:r>
      <w:r>
        <w:rPr>
          <w:noProof/>
          <w:webHidden/>
        </w:rPr>
        <w:fldChar w:fldCharType="separate"/>
      </w:r>
      <w:ins w:id="1396" w:author="Cory Casanave" w:date="2016-12-06T18:27:00Z">
        <w:r w:rsidR="00CD51EF">
          <w:rPr>
            <w:noProof/>
            <w:webHidden/>
          </w:rPr>
          <w:t>413</w:t>
        </w:r>
      </w:ins>
      <w:del w:id="1397" w:author="Cory Casanave" w:date="2016-12-06T18:22:00Z">
        <w:r w:rsidR="00041B4E" w:rsidDel="00606FC4">
          <w:rPr>
            <w:noProof/>
            <w:webHidden/>
          </w:rPr>
          <w:delText>442</w:delText>
        </w:r>
      </w:del>
      <w:r>
        <w:rPr>
          <w:noProof/>
          <w:webHidden/>
        </w:rPr>
        <w:fldChar w:fldCharType="end"/>
      </w:r>
      <w:r w:rsidRPr="008E186E">
        <w:rPr>
          <w:rStyle w:val="Hyperlink"/>
          <w:noProof/>
        </w:rPr>
        <w:fldChar w:fldCharType="end"/>
      </w:r>
    </w:p>
    <w:p w14:paraId="2F913361" w14:textId="23D7BCB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"_Toc468649991"</w:instrText>
      </w:r>
      <w:r w:rsidRPr="008E186E">
        <w:rPr>
          <w:rStyle w:val="Hyperlink"/>
          <w:noProof/>
        </w:rPr>
        <w:instrText xml:space="preserve"> </w:instrText>
      </w:r>
      <w:r w:rsidRPr="008E186E">
        <w:rPr>
          <w:rStyle w:val="Hyperlink"/>
          <w:noProof/>
        </w:rPr>
        <w:fldChar w:fldCharType="separate"/>
      </w:r>
      <w:r w:rsidRPr="008E186E">
        <w:rPr>
          <w:rStyle w:val="Hyperlink"/>
          <w:noProof/>
        </w:rPr>
        <w:t>11.14.2</w:t>
      </w:r>
      <w:r>
        <w:rPr>
          <w:rFonts w:asciiTheme="minorHAnsi" w:eastAsiaTheme="minorEastAsia" w:hAnsiTheme="minorHAnsi" w:cstheme="minorBidi"/>
          <w:noProof/>
          <w:sz w:val="22"/>
          <w:szCs w:val="22"/>
        </w:rPr>
        <w:tab/>
      </w:r>
      <w:r w:rsidRPr="008E186E">
        <w:rPr>
          <w:rStyle w:val="Hyperlink"/>
          <w:noProof/>
        </w:rPr>
        <w:t>Class Area Map Rule</w:t>
      </w:r>
      <w:r>
        <w:rPr>
          <w:noProof/>
          <w:webHidden/>
        </w:rPr>
        <w:tab/>
      </w:r>
      <w:r>
        <w:rPr>
          <w:noProof/>
          <w:webHidden/>
        </w:rPr>
        <w:fldChar w:fldCharType="begin"/>
      </w:r>
      <w:r>
        <w:rPr>
          <w:noProof/>
          <w:webHidden/>
        </w:rPr>
        <w:instrText xml:space="preserve"> PAGEREF _Toc468649991 \h </w:instrText>
      </w:r>
      <w:r>
        <w:rPr>
          <w:noProof/>
          <w:webHidden/>
        </w:rPr>
      </w:r>
      <w:r>
        <w:rPr>
          <w:noProof/>
          <w:webHidden/>
        </w:rPr>
        <w:fldChar w:fldCharType="separate"/>
      </w:r>
      <w:ins w:id="1398" w:author="Cory Casanave" w:date="2016-12-06T18:27:00Z">
        <w:r w:rsidR="00CD51EF">
          <w:rPr>
            <w:noProof/>
            <w:webHidden/>
          </w:rPr>
          <w:t>414</w:t>
        </w:r>
      </w:ins>
      <w:del w:id="1399" w:author="Cory Casanave" w:date="2016-12-06T18:22:00Z">
        <w:r w:rsidR="00041B4E" w:rsidDel="00606FC4">
          <w:rPr>
            <w:noProof/>
            <w:webHidden/>
          </w:rPr>
          <w:delText>443</w:delText>
        </w:r>
      </w:del>
      <w:r>
        <w:rPr>
          <w:noProof/>
          <w:webHidden/>
        </w:rPr>
        <w:fldChar w:fldCharType="end"/>
      </w:r>
      <w:r w:rsidRPr="008E186E">
        <w:rPr>
          <w:rStyle w:val="Hyperlink"/>
          <w:noProof/>
        </w:rPr>
        <w:fldChar w:fldCharType="end"/>
      </w:r>
    </w:p>
    <w:p w14:paraId="706CE401" w14:textId="2EF488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"_Toc468649992"</w:instrText>
      </w:r>
      <w:r w:rsidRPr="008E186E">
        <w:rPr>
          <w:rStyle w:val="Hyperlink"/>
          <w:noProof/>
        </w:rPr>
        <w:instrText xml:space="preserve"> </w:instrText>
      </w:r>
      <w:r w:rsidRPr="008E186E">
        <w:rPr>
          <w:rStyle w:val="Hyperlink"/>
          <w:noProof/>
        </w:rPr>
        <w:fldChar w:fldCharType="separate"/>
      </w:r>
      <w:r w:rsidRPr="008E186E">
        <w:rPr>
          <w:rStyle w:val="Hyperlink"/>
          <w:noProof/>
        </w:rPr>
        <w:t>11.14.3</w:t>
      </w:r>
      <w:r>
        <w:rPr>
          <w:rFonts w:asciiTheme="minorHAnsi" w:eastAsiaTheme="minorEastAsia" w:hAnsiTheme="minorHAnsi" w:cstheme="minorBidi"/>
          <w:noProof/>
          <w:sz w:val="22"/>
          <w:szCs w:val="22"/>
        </w:rPr>
        <w:tab/>
      </w:r>
      <w:r w:rsidRPr="008E186E">
        <w:rPr>
          <w:rStyle w:val="Hyperlink"/>
          <w:noProof/>
        </w:rPr>
        <w:t>Class Coordinate Map Rule</w:t>
      </w:r>
      <w:r>
        <w:rPr>
          <w:noProof/>
          <w:webHidden/>
        </w:rPr>
        <w:tab/>
      </w:r>
      <w:r>
        <w:rPr>
          <w:noProof/>
          <w:webHidden/>
        </w:rPr>
        <w:fldChar w:fldCharType="begin"/>
      </w:r>
      <w:r>
        <w:rPr>
          <w:noProof/>
          <w:webHidden/>
        </w:rPr>
        <w:instrText xml:space="preserve"> PAGEREF _Toc468649992 \h </w:instrText>
      </w:r>
      <w:r>
        <w:rPr>
          <w:noProof/>
          <w:webHidden/>
        </w:rPr>
      </w:r>
      <w:r>
        <w:rPr>
          <w:noProof/>
          <w:webHidden/>
        </w:rPr>
        <w:fldChar w:fldCharType="separate"/>
      </w:r>
      <w:ins w:id="1400" w:author="Cory Casanave" w:date="2016-12-06T18:27:00Z">
        <w:r w:rsidR="00CD51EF">
          <w:rPr>
            <w:noProof/>
            <w:webHidden/>
          </w:rPr>
          <w:t>414</w:t>
        </w:r>
      </w:ins>
      <w:del w:id="1401" w:author="Cory Casanave" w:date="2016-12-06T18:22:00Z">
        <w:r w:rsidR="00041B4E" w:rsidDel="00606FC4">
          <w:rPr>
            <w:noProof/>
            <w:webHidden/>
          </w:rPr>
          <w:delText>443</w:delText>
        </w:r>
      </w:del>
      <w:r>
        <w:rPr>
          <w:noProof/>
          <w:webHidden/>
        </w:rPr>
        <w:fldChar w:fldCharType="end"/>
      </w:r>
      <w:r w:rsidRPr="008E186E">
        <w:rPr>
          <w:rStyle w:val="Hyperlink"/>
          <w:noProof/>
        </w:rPr>
        <w:fldChar w:fldCharType="end"/>
      </w:r>
    </w:p>
    <w:p w14:paraId="1C73FD6A" w14:textId="5CBE1DC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"_Toc468649993"</w:instrText>
      </w:r>
      <w:r w:rsidRPr="008E186E">
        <w:rPr>
          <w:rStyle w:val="Hyperlink"/>
          <w:noProof/>
        </w:rPr>
        <w:instrText xml:space="preserve"> </w:instrText>
      </w:r>
      <w:r w:rsidRPr="008E186E">
        <w:rPr>
          <w:rStyle w:val="Hyperlink"/>
          <w:noProof/>
        </w:rPr>
        <w:fldChar w:fldCharType="separate"/>
      </w:r>
      <w:r w:rsidRPr="008E186E">
        <w:rPr>
          <w:rStyle w:val="Hyperlink"/>
          <w:noProof/>
        </w:rPr>
        <w:t>11.14.4</w:t>
      </w:r>
      <w:r>
        <w:rPr>
          <w:rFonts w:asciiTheme="minorHAnsi" w:eastAsiaTheme="minorEastAsia" w:hAnsiTheme="minorHAnsi" w:cstheme="minorBidi"/>
          <w:noProof/>
          <w:sz w:val="22"/>
          <w:szCs w:val="22"/>
        </w:rPr>
        <w:tab/>
      </w:r>
      <w:r w:rsidRPr="008E186E">
        <w:rPr>
          <w:rStyle w:val="Hyperlink"/>
          <w:noProof/>
        </w:rPr>
        <w:t>Class Facility Map Rule</w:t>
      </w:r>
      <w:r>
        <w:rPr>
          <w:noProof/>
          <w:webHidden/>
        </w:rPr>
        <w:tab/>
      </w:r>
      <w:r>
        <w:rPr>
          <w:noProof/>
          <w:webHidden/>
        </w:rPr>
        <w:fldChar w:fldCharType="begin"/>
      </w:r>
      <w:r>
        <w:rPr>
          <w:noProof/>
          <w:webHidden/>
        </w:rPr>
        <w:instrText xml:space="preserve"> PAGEREF _Toc468649993 \h </w:instrText>
      </w:r>
      <w:r>
        <w:rPr>
          <w:noProof/>
          <w:webHidden/>
        </w:rPr>
      </w:r>
      <w:r>
        <w:rPr>
          <w:noProof/>
          <w:webHidden/>
        </w:rPr>
        <w:fldChar w:fldCharType="separate"/>
      </w:r>
      <w:ins w:id="1402" w:author="Cory Casanave" w:date="2016-12-06T18:27:00Z">
        <w:r w:rsidR="00CD51EF">
          <w:rPr>
            <w:noProof/>
            <w:webHidden/>
          </w:rPr>
          <w:t>415</w:t>
        </w:r>
      </w:ins>
      <w:del w:id="1403" w:author="Cory Casanave" w:date="2016-12-06T18:22:00Z">
        <w:r w:rsidR="00041B4E" w:rsidDel="00606FC4">
          <w:rPr>
            <w:noProof/>
            <w:webHidden/>
          </w:rPr>
          <w:delText>444</w:delText>
        </w:r>
      </w:del>
      <w:r>
        <w:rPr>
          <w:noProof/>
          <w:webHidden/>
        </w:rPr>
        <w:fldChar w:fldCharType="end"/>
      </w:r>
      <w:r w:rsidRPr="008E186E">
        <w:rPr>
          <w:rStyle w:val="Hyperlink"/>
          <w:noProof/>
        </w:rPr>
        <w:fldChar w:fldCharType="end"/>
      </w:r>
    </w:p>
    <w:p w14:paraId="28CD9983" w14:textId="0D94712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"_Toc468649994"</w:instrText>
      </w:r>
      <w:r w:rsidRPr="008E186E">
        <w:rPr>
          <w:rStyle w:val="Hyperlink"/>
          <w:noProof/>
        </w:rPr>
        <w:instrText xml:space="preserve"> </w:instrText>
      </w:r>
      <w:r w:rsidRPr="008E186E">
        <w:rPr>
          <w:rStyle w:val="Hyperlink"/>
          <w:noProof/>
        </w:rPr>
        <w:fldChar w:fldCharType="separate"/>
      </w:r>
      <w:r w:rsidRPr="008E186E">
        <w:rPr>
          <w:rStyle w:val="Hyperlink"/>
          <w:noProof/>
        </w:rPr>
        <w:t>11.14.5</w:t>
      </w:r>
      <w:r>
        <w:rPr>
          <w:rFonts w:asciiTheme="minorHAnsi" w:eastAsiaTheme="minorEastAsia" w:hAnsiTheme="minorHAnsi" w:cstheme="minorBidi"/>
          <w:noProof/>
          <w:sz w:val="22"/>
          <w:szCs w:val="22"/>
        </w:rPr>
        <w:tab/>
      </w:r>
      <w:r w:rsidRPr="008E186E">
        <w:rPr>
          <w:rStyle w:val="Hyperlink"/>
          <w:noProof/>
        </w:rPr>
        <w:t>Class Location Map Rule</w:t>
      </w:r>
      <w:r>
        <w:rPr>
          <w:noProof/>
          <w:webHidden/>
        </w:rPr>
        <w:tab/>
      </w:r>
      <w:r>
        <w:rPr>
          <w:noProof/>
          <w:webHidden/>
        </w:rPr>
        <w:fldChar w:fldCharType="begin"/>
      </w:r>
      <w:r>
        <w:rPr>
          <w:noProof/>
          <w:webHidden/>
        </w:rPr>
        <w:instrText xml:space="preserve"> PAGEREF _Toc468649994 \h </w:instrText>
      </w:r>
      <w:r>
        <w:rPr>
          <w:noProof/>
          <w:webHidden/>
        </w:rPr>
      </w:r>
      <w:r>
        <w:rPr>
          <w:noProof/>
          <w:webHidden/>
        </w:rPr>
        <w:fldChar w:fldCharType="separate"/>
      </w:r>
      <w:ins w:id="1404" w:author="Cory Casanave" w:date="2016-12-06T18:27:00Z">
        <w:r w:rsidR="00CD51EF">
          <w:rPr>
            <w:noProof/>
            <w:webHidden/>
          </w:rPr>
          <w:t>416</w:t>
        </w:r>
      </w:ins>
      <w:del w:id="1405" w:author="Cory Casanave" w:date="2016-12-06T18:22:00Z">
        <w:r w:rsidR="00041B4E" w:rsidDel="00606FC4">
          <w:rPr>
            <w:noProof/>
            <w:webHidden/>
          </w:rPr>
          <w:delText>445</w:delText>
        </w:r>
      </w:del>
      <w:r>
        <w:rPr>
          <w:noProof/>
          <w:webHidden/>
        </w:rPr>
        <w:fldChar w:fldCharType="end"/>
      </w:r>
      <w:r w:rsidRPr="008E186E">
        <w:rPr>
          <w:rStyle w:val="Hyperlink"/>
          <w:noProof/>
        </w:rPr>
        <w:fldChar w:fldCharType="end"/>
      </w:r>
    </w:p>
    <w:p w14:paraId="7286ED6F" w14:textId="44B3DEA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"_Toc468649995"</w:instrText>
      </w:r>
      <w:r w:rsidRPr="008E186E">
        <w:rPr>
          <w:rStyle w:val="Hyperlink"/>
          <w:noProof/>
        </w:rPr>
        <w:instrText xml:space="preserve"> </w:instrText>
      </w:r>
      <w:r w:rsidRPr="008E186E">
        <w:rPr>
          <w:rStyle w:val="Hyperlink"/>
          <w:noProof/>
        </w:rPr>
        <w:fldChar w:fldCharType="separate"/>
      </w:r>
      <w:r w:rsidRPr="008E186E">
        <w:rPr>
          <w:rStyle w:val="Hyperlink"/>
          <w:noProof/>
        </w:rPr>
        <w:t>11.15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Organization</w:t>
      </w:r>
      <w:r>
        <w:rPr>
          <w:noProof/>
          <w:webHidden/>
        </w:rPr>
        <w:tab/>
      </w:r>
      <w:r>
        <w:rPr>
          <w:noProof/>
          <w:webHidden/>
        </w:rPr>
        <w:fldChar w:fldCharType="begin"/>
      </w:r>
      <w:r>
        <w:rPr>
          <w:noProof/>
          <w:webHidden/>
        </w:rPr>
        <w:instrText xml:space="preserve"> PAGEREF _Toc468649995 \h </w:instrText>
      </w:r>
      <w:r>
        <w:rPr>
          <w:noProof/>
          <w:webHidden/>
        </w:rPr>
      </w:r>
      <w:r>
        <w:rPr>
          <w:noProof/>
          <w:webHidden/>
        </w:rPr>
        <w:fldChar w:fldCharType="separate"/>
      </w:r>
      <w:ins w:id="1406" w:author="Cory Casanave" w:date="2016-12-06T18:27:00Z">
        <w:r w:rsidR="00CD51EF">
          <w:rPr>
            <w:noProof/>
            <w:webHidden/>
          </w:rPr>
          <w:t>417</w:t>
        </w:r>
      </w:ins>
      <w:del w:id="1407" w:author="Cory Casanave" w:date="2016-12-06T18:22:00Z">
        <w:r w:rsidR="00041B4E" w:rsidDel="00606FC4">
          <w:rPr>
            <w:noProof/>
            <w:webHidden/>
          </w:rPr>
          <w:delText>446</w:delText>
        </w:r>
      </w:del>
      <w:r>
        <w:rPr>
          <w:noProof/>
          <w:webHidden/>
        </w:rPr>
        <w:fldChar w:fldCharType="end"/>
      </w:r>
      <w:r w:rsidRPr="008E186E">
        <w:rPr>
          <w:rStyle w:val="Hyperlink"/>
          <w:noProof/>
        </w:rPr>
        <w:fldChar w:fldCharType="end"/>
      </w:r>
    </w:p>
    <w:p w14:paraId="3D4FBA07" w14:textId="4E8AB8D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"_Toc468649996"</w:instrText>
      </w:r>
      <w:r w:rsidRPr="008E186E">
        <w:rPr>
          <w:rStyle w:val="Hyperlink"/>
          <w:noProof/>
        </w:rPr>
        <w:instrText xml:space="preserve"> </w:instrText>
      </w:r>
      <w:r w:rsidRPr="008E186E">
        <w:rPr>
          <w:rStyle w:val="Hyperlink"/>
          <w:noProof/>
        </w:rPr>
        <w:fldChar w:fldCharType="separate"/>
      </w:r>
      <w:r w:rsidRPr="008E186E">
        <w:rPr>
          <w:rStyle w:val="Hyperlink"/>
          <w:noProof/>
        </w:rPr>
        <w:t>11.15.1</w:t>
      </w:r>
      <w:r>
        <w:rPr>
          <w:rFonts w:asciiTheme="minorHAnsi" w:eastAsiaTheme="minorEastAsia" w:hAnsiTheme="minorHAnsi" w:cstheme="minorBidi"/>
          <w:noProof/>
          <w:sz w:val="22"/>
          <w:szCs w:val="22"/>
        </w:rPr>
        <w:tab/>
      </w:r>
      <w:r w:rsidRPr="008E186E">
        <w:rPr>
          <w:rStyle w:val="Hyperlink"/>
          <w:noProof/>
        </w:rPr>
        <w:t>Diagram: NIEM Organization Mapping Summary</w:t>
      </w:r>
      <w:r>
        <w:rPr>
          <w:noProof/>
          <w:webHidden/>
        </w:rPr>
        <w:tab/>
      </w:r>
      <w:r>
        <w:rPr>
          <w:noProof/>
          <w:webHidden/>
        </w:rPr>
        <w:fldChar w:fldCharType="begin"/>
      </w:r>
      <w:r>
        <w:rPr>
          <w:noProof/>
          <w:webHidden/>
        </w:rPr>
        <w:instrText xml:space="preserve"> PAGEREF _Toc468649996 \h </w:instrText>
      </w:r>
      <w:r>
        <w:rPr>
          <w:noProof/>
          <w:webHidden/>
        </w:rPr>
      </w:r>
      <w:r>
        <w:rPr>
          <w:noProof/>
          <w:webHidden/>
        </w:rPr>
        <w:fldChar w:fldCharType="separate"/>
      </w:r>
      <w:ins w:id="1408" w:author="Cory Casanave" w:date="2016-12-06T18:27:00Z">
        <w:r w:rsidR="00CD51EF">
          <w:rPr>
            <w:noProof/>
            <w:webHidden/>
          </w:rPr>
          <w:t>417</w:t>
        </w:r>
      </w:ins>
      <w:del w:id="1409" w:author="Cory Casanave" w:date="2016-12-06T18:22:00Z">
        <w:r w:rsidR="00041B4E" w:rsidDel="00606FC4">
          <w:rPr>
            <w:noProof/>
            <w:webHidden/>
          </w:rPr>
          <w:delText>446</w:delText>
        </w:r>
      </w:del>
      <w:r>
        <w:rPr>
          <w:noProof/>
          <w:webHidden/>
        </w:rPr>
        <w:fldChar w:fldCharType="end"/>
      </w:r>
      <w:r w:rsidRPr="008E186E">
        <w:rPr>
          <w:rStyle w:val="Hyperlink"/>
          <w:noProof/>
        </w:rPr>
        <w:fldChar w:fldCharType="end"/>
      </w:r>
    </w:p>
    <w:p w14:paraId="36A07E61" w14:textId="61C8310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"_Toc468649997"</w:instrText>
      </w:r>
      <w:r w:rsidRPr="008E186E">
        <w:rPr>
          <w:rStyle w:val="Hyperlink"/>
          <w:noProof/>
        </w:rPr>
        <w:instrText xml:space="preserve"> </w:instrText>
      </w:r>
      <w:r w:rsidRPr="008E186E">
        <w:rPr>
          <w:rStyle w:val="Hyperlink"/>
          <w:noProof/>
        </w:rPr>
        <w:fldChar w:fldCharType="separate"/>
      </w:r>
      <w:r w:rsidRPr="008E186E">
        <w:rPr>
          <w:rStyle w:val="Hyperlink"/>
          <w:noProof/>
        </w:rPr>
        <w:t>11.15.2</w:t>
      </w:r>
      <w:r>
        <w:rPr>
          <w:rFonts w:asciiTheme="minorHAnsi" w:eastAsiaTheme="minorEastAsia" w:hAnsiTheme="minorHAnsi" w:cstheme="minorBidi"/>
          <w:noProof/>
          <w:sz w:val="22"/>
          <w:szCs w:val="22"/>
        </w:rPr>
        <w:tab/>
      </w:r>
      <w:r w:rsidRPr="008E186E">
        <w:rPr>
          <w:rStyle w:val="Hyperlink"/>
          <w:noProof/>
        </w:rPr>
        <w:t>Class Organization Map Rule</w:t>
      </w:r>
      <w:r>
        <w:rPr>
          <w:noProof/>
          <w:webHidden/>
        </w:rPr>
        <w:tab/>
      </w:r>
      <w:r>
        <w:rPr>
          <w:noProof/>
          <w:webHidden/>
        </w:rPr>
        <w:fldChar w:fldCharType="begin"/>
      </w:r>
      <w:r>
        <w:rPr>
          <w:noProof/>
          <w:webHidden/>
        </w:rPr>
        <w:instrText xml:space="preserve"> PAGEREF _Toc468649997 \h </w:instrText>
      </w:r>
      <w:r>
        <w:rPr>
          <w:noProof/>
          <w:webHidden/>
        </w:rPr>
      </w:r>
      <w:r>
        <w:rPr>
          <w:noProof/>
          <w:webHidden/>
        </w:rPr>
        <w:fldChar w:fldCharType="separate"/>
      </w:r>
      <w:ins w:id="1410" w:author="Cory Casanave" w:date="2016-12-06T18:27:00Z">
        <w:r w:rsidR="00CD51EF">
          <w:rPr>
            <w:noProof/>
            <w:webHidden/>
          </w:rPr>
          <w:t>418</w:t>
        </w:r>
      </w:ins>
      <w:del w:id="1411" w:author="Cory Casanave" w:date="2016-12-06T18:22:00Z">
        <w:r w:rsidR="00041B4E" w:rsidDel="00606FC4">
          <w:rPr>
            <w:noProof/>
            <w:webHidden/>
          </w:rPr>
          <w:delText>447</w:delText>
        </w:r>
      </w:del>
      <w:r>
        <w:rPr>
          <w:noProof/>
          <w:webHidden/>
        </w:rPr>
        <w:fldChar w:fldCharType="end"/>
      </w:r>
      <w:r w:rsidRPr="008E186E">
        <w:rPr>
          <w:rStyle w:val="Hyperlink"/>
          <w:noProof/>
        </w:rPr>
        <w:fldChar w:fldCharType="end"/>
      </w:r>
    </w:p>
    <w:p w14:paraId="461D0EED" w14:textId="7943CDF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"_Toc468649998"</w:instrText>
      </w:r>
      <w:r w:rsidRPr="008E186E">
        <w:rPr>
          <w:rStyle w:val="Hyperlink"/>
          <w:noProof/>
        </w:rPr>
        <w:instrText xml:space="preserve"> </w:instrText>
      </w:r>
      <w:r w:rsidRPr="008E186E">
        <w:rPr>
          <w:rStyle w:val="Hyperlink"/>
          <w:noProof/>
        </w:rPr>
        <w:fldChar w:fldCharType="separate"/>
      </w:r>
      <w:r w:rsidRPr="008E186E">
        <w:rPr>
          <w:rStyle w:val="Hyperlink"/>
          <w:noProof/>
        </w:rPr>
        <w:t>11.16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Person</w:t>
      </w:r>
      <w:r>
        <w:rPr>
          <w:noProof/>
          <w:webHidden/>
        </w:rPr>
        <w:tab/>
      </w:r>
      <w:r>
        <w:rPr>
          <w:noProof/>
          <w:webHidden/>
        </w:rPr>
        <w:fldChar w:fldCharType="begin"/>
      </w:r>
      <w:r>
        <w:rPr>
          <w:noProof/>
          <w:webHidden/>
        </w:rPr>
        <w:instrText xml:space="preserve"> PAGEREF _Toc468649998 \h </w:instrText>
      </w:r>
      <w:r>
        <w:rPr>
          <w:noProof/>
          <w:webHidden/>
        </w:rPr>
      </w:r>
      <w:r>
        <w:rPr>
          <w:noProof/>
          <w:webHidden/>
        </w:rPr>
        <w:fldChar w:fldCharType="separate"/>
      </w:r>
      <w:ins w:id="1412" w:author="Cory Casanave" w:date="2016-12-06T18:27:00Z">
        <w:r w:rsidR="00CD51EF">
          <w:rPr>
            <w:noProof/>
            <w:webHidden/>
          </w:rPr>
          <w:t>419</w:t>
        </w:r>
      </w:ins>
      <w:del w:id="1413" w:author="Cory Casanave" w:date="2016-12-06T18:22:00Z">
        <w:r w:rsidR="00041B4E" w:rsidDel="00606FC4">
          <w:rPr>
            <w:noProof/>
            <w:webHidden/>
          </w:rPr>
          <w:delText>448</w:delText>
        </w:r>
      </w:del>
      <w:r>
        <w:rPr>
          <w:noProof/>
          <w:webHidden/>
        </w:rPr>
        <w:fldChar w:fldCharType="end"/>
      </w:r>
      <w:r w:rsidRPr="008E186E">
        <w:rPr>
          <w:rStyle w:val="Hyperlink"/>
          <w:noProof/>
        </w:rPr>
        <w:fldChar w:fldCharType="end"/>
      </w:r>
    </w:p>
    <w:p w14:paraId="63D28312" w14:textId="02A145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"_Toc468649999"</w:instrText>
      </w:r>
      <w:r w:rsidRPr="008E186E">
        <w:rPr>
          <w:rStyle w:val="Hyperlink"/>
          <w:noProof/>
        </w:rPr>
        <w:instrText xml:space="preserve"> </w:instrText>
      </w:r>
      <w:r w:rsidRPr="008E186E">
        <w:rPr>
          <w:rStyle w:val="Hyperlink"/>
          <w:noProof/>
        </w:rPr>
        <w:fldChar w:fldCharType="separate"/>
      </w:r>
      <w:r w:rsidRPr="008E186E">
        <w:rPr>
          <w:rStyle w:val="Hyperlink"/>
          <w:noProof/>
        </w:rPr>
        <w:t>11.16.1</w:t>
      </w:r>
      <w:r>
        <w:rPr>
          <w:rFonts w:asciiTheme="minorHAnsi" w:eastAsiaTheme="minorEastAsia" w:hAnsiTheme="minorHAnsi" w:cstheme="minorBidi"/>
          <w:noProof/>
          <w:sz w:val="22"/>
          <w:szCs w:val="22"/>
        </w:rPr>
        <w:tab/>
      </w:r>
      <w:r w:rsidRPr="008E186E">
        <w:rPr>
          <w:rStyle w:val="Hyperlink"/>
          <w:noProof/>
        </w:rPr>
        <w:t>Diagram: Person Mapping Summary</w:t>
      </w:r>
      <w:r>
        <w:rPr>
          <w:noProof/>
          <w:webHidden/>
        </w:rPr>
        <w:tab/>
      </w:r>
      <w:r>
        <w:rPr>
          <w:noProof/>
          <w:webHidden/>
        </w:rPr>
        <w:fldChar w:fldCharType="begin"/>
      </w:r>
      <w:r>
        <w:rPr>
          <w:noProof/>
          <w:webHidden/>
        </w:rPr>
        <w:instrText xml:space="preserve"> PAGEREF _Toc468649999 \h </w:instrText>
      </w:r>
      <w:r>
        <w:rPr>
          <w:noProof/>
          <w:webHidden/>
        </w:rPr>
      </w:r>
      <w:r>
        <w:rPr>
          <w:noProof/>
          <w:webHidden/>
        </w:rPr>
        <w:fldChar w:fldCharType="separate"/>
      </w:r>
      <w:ins w:id="1414" w:author="Cory Casanave" w:date="2016-12-06T18:27:00Z">
        <w:r w:rsidR="00CD51EF">
          <w:rPr>
            <w:noProof/>
            <w:webHidden/>
          </w:rPr>
          <w:t>419</w:t>
        </w:r>
      </w:ins>
      <w:del w:id="1415" w:author="Cory Casanave" w:date="2016-12-06T18:22:00Z">
        <w:r w:rsidR="00041B4E" w:rsidDel="00606FC4">
          <w:rPr>
            <w:noProof/>
            <w:webHidden/>
          </w:rPr>
          <w:delText>448</w:delText>
        </w:r>
      </w:del>
      <w:r>
        <w:rPr>
          <w:noProof/>
          <w:webHidden/>
        </w:rPr>
        <w:fldChar w:fldCharType="end"/>
      </w:r>
      <w:r w:rsidRPr="008E186E">
        <w:rPr>
          <w:rStyle w:val="Hyperlink"/>
          <w:noProof/>
        </w:rPr>
        <w:fldChar w:fldCharType="end"/>
      </w:r>
    </w:p>
    <w:p w14:paraId="1DFB35BD" w14:textId="155C94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"_Toc468650000"</w:instrText>
      </w:r>
      <w:r w:rsidRPr="008E186E">
        <w:rPr>
          <w:rStyle w:val="Hyperlink"/>
          <w:noProof/>
        </w:rPr>
        <w:instrText xml:space="preserve"> </w:instrText>
      </w:r>
      <w:r w:rsidRPr="008E186E">
        <w:rPr>
          <w:rStyle w:val="Hyperlink"/>
          <w:noProof/>
        </w:rPr>
        <w:fldChar w:fldCharType="separate"/>
      </w:r>
      <w:r w:rsidRPr="008E186E">
        <w:rPr>
          <w:rStyle w:val="Hyperlink"/>
          <w:noProof/>
        </w:rPr>
        <w:t>11.16.2</w:t>
      </w:r>
      <w:r>
        <w:rPr>
          <w:rFonts w:asciiTheme="minorHAnsi" w:eastAsiaTheme="minorEastAsia" w:hAnsiTheme="minorHAnsi" w:cstheme="minorBidi"/>
          <w:noProof/>
          <w:sz w:val="22"/>
          <w:szCs w:val="22"/>
        </w:rPr>
        <w:tab/>
      </w:r>
      <w:r w:rsidRPr="008E186E">
        <w:rPr>
          <w:rStyle w:val="Hyperlink"/>
          <w:noProof/>
        </w:rPr>
        <w:t>Class Person Map Rule</w:t>
      </w:r>
      <w:r>
        <w:rPr>
          <w:noProof/>
          <w:webHidden/>
        </w:rPr>
        <w:tab/>
      </w:r>
      <w:r>
        <w:rPr>
          <w:noProof/>
          <w:webHidden/>
        </w:rPr>
        <w:fldChar w:fldCharType="begin"/>
      </w:r>
      <w:r>
        <w:rPr>
          <w:noProof/>
          <w:webHidden/>
        </w:rPr>
        <w:instrText xml:space="preserve"> PAGEREF _Toc468650000 \h </w:instrText>
      </w:r>
      <w:r>
        <w:rPr>
          <w:noProof/>
          <w:webHidden/>
        </w:rPr>
      </w:r>
      <w:r>
        <w:rPr>
          <w:noProof/>
          <w:webHidden/>
        </w:rPr>
        <w:fldChar w:fldCharType="separate"/>
      </w:r>
      <w:ins w:id="1416" w:author="Cory Casanave" w:date="2016-12-06T18:27:00Z">
        <w:r w:rsidR="00CD51EF">
          <w:rPr>
            <w:noProof/>
            <w:webHidden/>
          </w:rPr>
          <w:t>420</w:t>
        </w:r>
      </w:ins>
      <w:del w:id="1417" w:author="Cory Casanave" w:date="2016-12-06T18:22:00Z">
        <w:r w:rsidR="00041B4E" w:rsidDel="00606FC4">
          <w:rPr>
            <w:noProof/>
            <w:webHidden/>
          </w:rPr>
          <w:delText>449</w:delText>
        </w:r>
      </w:del>
      <w:r>
        <w:rPr>
          <w:noProof/>
          <w:webHidden/>
        </w:rPr>
        <w:fldChar w:fldCharType="end"/>
      </w:r>
      <w:r w:rsidRPr="008E186E">
        <w:rPr>
          <w:rStyle w:val="Hyperlink"/>
          <w:noProof/>
        </w:rPr>
        <w:fldChar w:fldCharType="end"/>
      </w:r>
    </w:p>
    <w:p w14:paraId="4949523A" w14:textId="27B0DBD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"_Toc468650001"</w:instrText>
      </w:r>
      <w:r w:rsidRPr="008E186E">
        <w:rPr>
          <w:rStyle w:val="Hyperlink"/>
          <w:noProof/>
        </w:rPr>
        <w:instrText xml:space="preserve"> </w:instrText>
      </w:r>
      <w:r w:rsidRPr="008E186E">
        <w:rPr>
          <w:rStyle w:val="Hyperlink"/>
          <w:noProof/>
        </w:rPr>
        <w:fldChar w:fldCharType="separate"/>
      </w:r>
      <w:r w:rsidRPr="008E186E">
        <w:rPr>
          <w:rStyle w:val="Hyperlink"/>
          <w:noProof/>
        </w:rPr>
        <w:t>11.16.3</w:t>
      </w:r>
      <w:r>
        <w:rPr>
          <w:rFonts w:asciiTheme="minorHAnsi" w:eastAsiaTheme="minorEastAsia" w:hAnsiTheme="minorHAnsi" w:cstheme="minorBidi"/>
          <w:noProof/>
          <w:sz w:val="22"/>
          <w:szCs w:val="22"/>
        </w:rPr>
        <w:tab/>
      </w:r>
      <w:r w:rsidRPr="008E186E">
        <w:rPr>
          <w:rStyle w:val="Hyperlink"/>
          <w:noProof/>
        </w:rPr>
        <w:t>Class Person Name Map Rule</w:t>
      </w:r>
      <w:r>
        <w:rPr>
          <w:noProof/>
          <w:webHidden/>
        </w:rPr>
        <w:tab/>
      </w:r>
      <w:r>
        <w:rPr>
          <w:noProof/>
          <w:webHidden/>
        </w:rPr>
        <w:fldChar w:fldCharType="begin"/>
      </w:r>
      <w:r>
        <w:rPr>
          <w:noProof/>
          <w:webHidden/>
        </w:rPr>
        <w:instrText xml:space="preserve"> PAGEREF _Toc468650001 \h </w:instrText>
      </w:r>
      <w:r>
        <w:rPr>
          <w:noProof/>
          <w:webHidden/>
        </w:rPr>
      </w:r>
      <w:r>
        <w:rPr>
          <w:noProof/>
          <w:webHidden/>
        </w:rPr>
        <w:fldChar w:fldCharType="separate"/>
      </w:r>
      <w:ins w:id="1418" w:author="Cory Casanave" w:date="2016-12-06T18:27:00Z">
        <w:r w:rsidR="00CD51EF">
          <w:rPr>
            <w:noProof/>
            <w:webHidden/>
          </w:rPr>
          <w:t>421</w:t>
        </w:r>
      </w:ins>
      <w:del w:id="1419" w:author="Cory Casanave" w:date="2016-12-06T18:22:00Z">
        <w:r w:rsidR="00041B4E" w:rsidDel="00606FC4">
          <w:rPr>
            <w:noProof/>
            <w:webHidden/>
          </w:rPr>
          <w:delText>450</w:delText>
        </w:r>
      </w:del>
      <w:r>
        <w:rPr>
          <w:noProof/>
          <w:webHidden/>
        </w:rPr>
        <w:fldChar w:fldCharType="end"/>
      </w:r>
      <w:r w:rsidRPr="008E186E">
        <w:rPr>
          <w:rStyle w:val="Hyperlink"/>
          <w:noProof/>
        </w:rPr>
        <w:fldChar w:fldCharType="end"/>
      </w:r>
    </w:p>
    <w:p w14:paraId="1CE44840" w14:textId="6FB2163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"_Toc468650002"</w:instrText>
      </w:r>
      <w:r w:rsidRPr="008E186E">
        <w:rPr>
          <w:rStyle w:val="Hyperlink"/>
          <w:noProof/>
        </w:rPr>
        <w:instrText xml:space="preserve"> </w:instrText>
      </w:r>
      <w:r w:rsidRPr="008E186E">
        <w:rPr>
          <w:rStyle w:val="Hyperlink"/>
          <w:noProof/>
        </w:rPr>
        <w:fldChar w:fldCharType="separate"/>
      </w:r>
      <w:r w:rsidRPr="008E186E">
        <w:rPr>
          <w:rStyle w:val="Hyperlink"/>
          <w:noProof/>
        </w:rPr>
        <w:t>11.17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PrimitiveTypes</w:t>
      </w:r>
      <w:r>
        <w:rPr>
          <w:noProof/>
          <w:webHidden/>
        </w:rPr>
        <w:tab/>
      </w:r>
      <w:r>
        <w:rPr>
          <w:noProof/>
          <w:webHidden/>
        </w:rPr>
        <w:fldChar w:fldCharType="begin"/>
      </w:r>
      <w:r>
        <w:rPr>
          <w:noProof/>
          <w:webHidden/>
        </w:rPr>
        <w:instrText xml:space="preserve"> PAGEREF _Toc468650002 \h </w:instrText>
      </w:r>
      <w:r>
        <w:rPr>
          <w:noProof/>
          <w:webHidden/>
        </w:rPr>
      </w:r>
      <w:r>
        <w:rPr>
          <w:noProof/>
          <w:webHidden/>
        </w:rPr>
        <w:fldChar w:fldCharType="separate"/>
      </w:r>
      <w:ins w:id="1420" w:author="Cory Casanave" w:date="2016-12-06T18:27:00Z">
        <w:r w:rsidR="00CD51EF">
          <w:rPr>
            <w:noProof/>
            <w:webHidden/>
          </w:rPr>
          <w:t>422</w:t>
        </w:r>
      </w:ins>
      <w:del w:id="1421" w:author="Cory Casanave" w:date="2016-12-06T18:22:00Z">
        <w:r w:rsidR="00041B4E" w:rsidDel="00606FC4">
          <w:rPr>
            <w:noProof/>
            <w:webHidden/>
          </w:rPr>
          <w:delText>451</w:delText>
        </w:r>
      </w:del>
      <w:r>
        <w:rPr>
          <w:noProof/>
          <w:webHidden/>
        </w:rPr>
        <w:fldChar w:fldCharType="end"/>
      </w:r>
      <w:r w:rsidRPr="008E186E">
        <w:rPr>
          <w:rStyle w:val="Hyperlink"/>
          <w:noProof/>
        </w:rPr>
        <w:fldChar w:fldCharType="end"/>
      </w:r>
    </w:p>
    <w:p w14:paraId="7CB4762B" w14:textId="0787BBB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"_Toc468650003"</w:instrText>
      </w:r>
      <w:r w:rsidRPr="008E186E">
        <w:rPr>
          <w:rStyle w:val="Hyperlink"/>
          <w:noProof/>
        </w:rPr>
        <w:instrText xml:space="preserve"> </w:instrText>
      </w:r>
      <w:r w:rsidRPr="008E186E">
        <w:rPr>
          <w:rStyle w:val="Hyperlink"/>
          <w:noProof/>
        </w:rPr>
        <w:fldChar w:fldCharType="separate"/>
      </w:r>
      <w:r w:rsidRPr="008E186E">
        <w:rPr>
          <w:rStyle w:val="Hyperlink"/>
          <w:noProof/>
        </w:rPr>
        <w:t>11.17.1</w:t>
      </w:r>
      <w:r>
        <w:rPr>
          <w:rFonts w:asciiTheme="minorHAnsi" w:eastAsiaTheme="minorEastAsia" w:hAnsiTheme="minorHAnsi" w:cstheme="minorBidi"/>
          <w:noProof/>
          <w:sz w:val="22"/>
          <w:szCs w:val="22"/>
        </w:rPr>
        <w:tab/>
      </w:r>
      <w:r w:rsidRPr="008E186E">
        <w:rPr>
          <w:rStyle w:val="Hyperlink"/>
          <w:noProof/>
        </w:rPr>
        <w:t>Diagram: Primitive Type Mapping</w:t>
      </w:r>
      <w:r>
        <w:rPr>
          <w:noProof/>
          <w:webHidden/>
        </w:rPr>
        <w:tab/>
      </w:r>
      <w:r>
        <w:rPr>
          <w:noProof/>
          <w:webHidden/>
        </w:rPr>
        <w:fldChar w:fldCharType="begin"/>
      </w:r>
      <w:r>
        <w:rPr>
          <w:noProof/>
          <w:webHidden/>
        </w:rPr>
        <w:instrText xml:space="preserve"> PAGEREF _Toc468650003 \h </w:instrText>
      </w:r>
      <w:r>
        <w:rPr>
          <w:noProof/>
          <w:webHidden/>
        </w:rPr>
      </w:r>
      <w:r>
        <w:rPr>
          <w:noProof/>
          <w:webHidden/>
        </w:rPr>
        <w:fldChar w:fldCharType="separate"/>
      </w:r>
      <w:ins w:id="1422" w:author="Cory Casanave" w:date="2016-12-06T18:27:00Z">
        <w:r w:rsidR="00CD51EF">
          <w:rPr>
            <w:noProof/>
            <w:webHidden/>
          </w:rPr>
          <w:t>422</w:t>
        </w:r>
      </w:ins>
      <w:del w:id="1423" w:author="Cory Casanave" w:date="2016-12-06T18:22:00Z">
        <w:r w:rsidR="00041B4E" w:rsidDel="00606FC4">
          <w:rPr>
            <w:noProof/>
            <w:webHidden/>
          </w:rPr>
          <w:delText>451</w:delText>
        </w:r>
      </w:del>
      <w:r>
        <w:rPr>
          <w:noProof/>
          <w:webHidden/>
        </w:rPr>
        <w:fldChar w:fldCharType="end"/>
      </w:r>
      <w:r w:rsidRPr="008E186E">
        <w:rPr>
          <w:rStyle w:val="Hyperlink"/>
          <w:noProof/>
        </w:rPr>
        <w:fldChar w:fldCharType="end"/>
      </w:r>
    </w:p>
    <w:p w14:paraId="3226554B" w14:textId="6E4A8E6B"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"_Toc468650004"</w:instrText>
      </w:r>
      <w:r w:rsidRPr="008E186E">
        <w:rPr>
          <w:rStyle w:val="Hyperlink"/>
          <w:noProof/>
        </w:rPr>
        <w:instrText xml:space="preserve"> </w:instrText>
      </w:r>
      <w:r w:rsidRPr="008E186E">
        <w:rPr>
          <w:rStyle w:val="Hyperlink"/>
          <w:noProof/>
        </w:rPr>
        <w:fldChar w:fldCharType="separate"/>
      </w:r>
      <w:r w:rsidRPr="008E186E">
        <w:rPr>
          <w:rStyle w:val="Hyperlink"/>
          <w:noProof/>
        </w:rPr>
        <w:t>12</w:t>
      </w:r>
      <w:r>
        <w:rPr>
          <w:rFonts w:asciiTheme="minorHAnsi" w:eastAsiaTheme="minorEastAsia" w:hAnsiTheme="minorHAnsi" w:cstheme="minorBidi"/>
          <w:noProof/>
          <w:sz w:val="22"/>
          <w:szCs w:val="22"/>
        </w:rPr>
        <w:tab/>
      </w:r>
      <w:r w:rsidRPr="008E186E">
        <w:rPr>
          <w:rStyle w:val="Hyperlink"/>
          <w:noProof/>
        </w:rPr>
        <w:t>Threat and Risk Alignment to NIST 800-53</w:t>
      </w:r>
      <w:r>
        <w:rPr>
          <w:noProof/>
          <w:webHidden/>
        </w:rPr>
        <w:tab/>
      </w:r>
      <w:r>
        <w:rPr>
          <w:noProof/>
          <w:webHidden/>
        </w:rPr>
        <w:fldChar w:fldCharType="begin"/>
      </w:r>
      <w:r>
        <w:rPr>
          <w:noProof/>
          <w:webHidden/>
        </w:rPr>
        <w:instrText xml:space="preserve"> PAGEREF _Toc468650004 \h </w:instrText>
      </w:r>
      <w:r>
        <w:rPr>
          <w:noProof/>
          <w:webHidden/>
        </w:rPr>
      </w:r>
      <w:r>
        <w:rPr>
          <w:noProof/>
          <w:webHidden/>
        </w:rPr>
        <w:fldChar w:fldCharType="separate"/>
      </w:r>
      <w:ins w:id="1424" w:author="Cory Casanave" w:date="2016-12-06T18:27:00Z">
        <w:r w:rsidR="00CD51EF">
          <w:rPr>
            <w:noProof/>
            <w:webHidden/>
          </w:rPr>
          <w:t>423</w:t>
        </w:r>
      </w:ins>
      <w:del w:id="1425" w:author="Cory Casanave" w:date="2016-12-06T18:22:00Z">
        <w:r w:rsidR="00041B4E" w:rsidDel="00606FC4">
          <w:rPr>
            <w:noProof/>
            <w:webHidden/>
          </w:rPr>
          <w:delText>452</w:delText>
        </w:r>
      </w:del>
      <w:r>
        <w:rPr>
          <w:noProof/>
          <w:webHidden/>
        </w:rPr>
        <w:fldChar w:fldCharType="end"/>
      </w:r>
      <w:r w:rsidRPr="008E186E">
        <w:rPr>
          <w:rStyle w:val="Hyperlink"/>
          <w:noProof/>
        </w:rPr>
        <w:fldChar w:fldCharType="end"/>
      </w:r>
    </w:p>
    <w:p w14:paraId="03A2F9E3" w14:textId="597F6B94"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"_Toc468650005"</w:instrText>
      </w:r>
      <w:r w:rsidRPr="008E186E">
        <w:rPr>
          <w:rStyle w:val="Hyperlink"/>
          <w:noProof/>
        </w:rPr>
        <w:instrText xml:space="preserve"> </w:instrText>
      </w:r>
      <w:r w:rsidRPr="008E186E">
        <w:rPr>
          <w:rStyle w:val="Hyperlink"/>
          <w:noProof/>
        </w:rPr>
        <w:fldChar w:fldCharType="separate"/>
      </w:r>
      <w:r w:rsidRPr="008E186E">
        <w:rPr>
          <w:rStyle w:val="Hyperlink"/>
          <w:noProof/>
        </w:rPr>
        <w:t>13</w:t>
      </w:r>
      <w:r>
        <w:rPr>
          <w:rFonts w:asciiTheme="minorHAnsi" w:eastAsiaTheme="minorEastAsia" w:hAnsiTheme="minorHAnsi" w:cstheme="minorBidi"/>
          <w:noProof/>
          <w:sz w:val="22"/>
          <w:szCs w:val="22"/>
        </w:rPr>
        <w:tab/>
      </w:r>
      <w:r w:rsidRPr="008E186E">
        <w:rPr>
          <w:rStyle w:val="Hyperlink"/>
          <w:noProof/>
        </w:rPr>
        <w:t>Concept Index</w:t>
      </w:r>
      <w:r>
        <w:rPr>
          <w:noProof/>
          <w:webHidden/>
        </w:rPr>
        <w:tab/>
      </w:r>
      <w:r>
        <w:rPr>
          <w:noProof/>
          <w:webHidden/>
        </w:rPr>
        <w:fldChar w:fldCharType="begin"/>
      </w:r>
      <w:r>
        <w:rPr>
          <w:noProof/>
          <w:webHidden/>
        </w:rPr>
        <w:instrText xml:space="preserve"> PAGEREF _Toc468650005 \h </w:instrText>
      </w:r>
      <w:r>
        <w:rPr>
          <w:noProof/>
          <w:webHidden/>
        </w:rPr>
      </w:r>
      <w:r>
        <w:rPr>
          <w:noProof/>
          <w:webHidden/>
        </w:rPr>
        <w:fldChar w:fldCharType="separate"/>
      </w:r>
      <w:ins w:id="1426" w:author="Cory Casanave" w:date="2016-12-06T18:27:00Z">
        <w:r w:rsidR="00CD51EF">
          <w:rPr>
            <w:noProof/>
            <w:webHidden/>
          </w:rPr>
          <w:t>456</w:t>
        </w:r>
      </w:ins>
      <w:del w:id="1427" w:author="Cory Casanave" w:date="2016-12-06T18:22:00Z">
        <w:r w:rsidR="00041B4E" w:rsidDel="00606FC4">
          <w:rPr>
            <w:noProof/>
            <w:webHidden/>
          </w:rPr>
          <w:delText>485</w:delText>
        </w:r>
      </w:del>
      <w:r>
        <w:rPr>
          <w:noProof/>
          <w:webHidden/>
        </w:rPr>
        <w:fldChar w:fldCharType="end"/>
      </w:r>
      <w:r w:rsidRPr="008E186E">
        <w:rPr>
          <w:rStyle w:val="Hyperlink"/>
          <w:noProof/>
        </w:rPr>
        <w:fldChar w:fldCharType="end"/>
      </w:r>
    </w:p>
    <w:p w14:paraId="57E014A1" w14:textId="2E8B423A" w:rsidR="002A6045" w:rsidRDefault="002A6045">
      <w:pPr>
        <w:pStyle w:val="HeadingTOC"/>
        <w:tabs>
          <w:tab w:val="clear" w:pos="1080"/>
          <w:tab w:val="clear" w:pos="10080"/>
          <w:tab w:val="left" w:pos="720"/>
          <w:tab w:val="right" w:leader="dot" w:pos="10081"/>
        </w:tabs>
        <w:ind w:left="360"/>
        <w:rPr>
          <w:rStyle w:val="Hyperlink"/>
        </w:rPr>
      </w:pPr>
      <w:r>
        <w:rPr>
          <w:rStyle w:val="Hyperlink"/>
          <w:rFonts w:ascii="Times New Roman" w:hAnsi="Times New Roman"/>
          <w:sz w:val="20"/>
        </w:rPr>
        <w:fldChar w:fldCharType="end"/>
      </w:r>
    </w:p>
    <w:p w14:paraId="4A844406" w14:textId="77777777" w:rsidR="002A6045" w:rsidRDefault="002A6045" w:rsidP="002A6045">
      <w:pPr>
        <w:sectPr w:rsidR="002A6045">
          <w:type w:val="continuous"/>
          <w:pgSz w:w="11905" w:h="15840"/>
          <w:pgMar w:top="1080" w:right="720" w:bottom="1656" w:left="1440" w:header="720" w:footer="1080" w:gutter="0"/>
          <w:cols w:space="720"/>
        </w:sectPr>
      </w:pPr>
    </w:p>
    <w:p w14:paraId="4F32645C" w14:textId="77777777" w:rsidR="002A6045" w:rsidRDefault="002A6045" w:rsidP="002A6045">
      <w:pPr>
        <w:pStyle w:val="Heading0"/>
      </w:pPr>
      <w:r>
        <w:t>Preface</w:t>
      </w:r>
    </w:p>
    <w:p w14:paraId="5B40F084" w14:textId="77777777" w:rsidR="002A6045" w:rsidRPr="002240D2" w:rsidRDefault="002A6045" w:rsidP="002A6045">
      <w:pPr>
        <w:rPr>
          <w:sz w:val="32"/>
          <w:szCs w:val="32"/>
        </w:rPr>
      </w:pPr>
      <w:r w:rsidRPr="002240D2">
        <w:rPr>
          <w:sz w:val="32"/>
          <w:szCs w:val="32"/>
        </w:rPr>
        <w:t>OMG</w:t>
      </w:r>
    </w:p>
    <w:p w14:paraId="6557E2A6" w14:textId="77777777" w:rsidR="002A6045" w:rsidRDefault="002A6045" w:rsidP="00314DE7">
      <w:pPr>
        <w:pStyle w:val="omg-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779EED51" w14:textId="77777777" w:rsidR="002A6045" w:rsidRDefault="002A6045" w:rsidP="00314DE7">
      <w:pPr>
        <w:pStyle w:val="omg-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270335A9" w14:textId="77777777" w:rsidR="002A6045" w:rsidRDefault="002A6045" w:rsidP="00314DE7">
      <w:pPr>
        <w:pStyle w:val="omg-body"/>
      </w:pPr>
      <w:r>
        <w:t>More information on the OMG is available at http://www.omg.org/.</w:t>
      </w:r>
    </w:p>
    <w:p w14:paraId="412E6A56" w14:textId="77777777" w:rsidR="002D20FF" w:rsidRDefault="002D20FF" w:rsidP="002A6045"/>
    <w:p w14:paraId="2CB24C32" w14:textId="77777777" w:rsidR="002A6045" w:rsidRDefault="002A6045" w:rsidP="002A6045">
      <w:r>
        <w:lastRenderedPageBreak/>
        <w:t>OMG Specifications</w:t>
      </w:r>
    </w:p>
    <w:p w14:paraId="4F21E3AB" w14:textId="77777777" w:rsidR="002A6045" w:rsidRDefault="002A6045" w:rsidP="00314DE7">
      <w:pPr>
        <w:pStyle w:val="omg-body"/>
      </w:pPr>
      <w:r>
        <w:t xml:space="preserve">As noted, </w:t>
      </w:r>
      <w:r>
        <w:fldChar w:fldCharType="begin"/>
      </w:r>
      <w:r>
        <w:instrText xml:space="preserve"> XE "OMG specifications" </w:instrText>
      </w:r>
      <w:r>
        <w:fldChar w:fldCharType="end"/>
      </w:r>
      <w:r>
        <w:t>OMG specifications address middleware, modeling</w:t>
      </w:r>
      <w:r w:rsidR="002D20FF">
        <w:t>,</w:t>
      </w:r>
      <w:r>
        <w:t xml:space="preserve"> and vertical domain frameworks. All OMG Specifications are available from the OMG website at:</w:t>
      </w:r>
    </w:p>
    <w:p w14:paraId="6227F83A" w14:textId="77777777" w:rsidR="002A6045" w:rsidRDefault="002A6045" w:rsidP="002A6045">
      <w:r>
        <w:t>http://www.omg.org/spec</w:t>
      </w:r>
    </w:p>
    <w:p w14:paraId="326AB27F" w14:textId="77777777" w:rsidR="002A6045" w:rsidRPr="002240D2" w:rsidRDefault="002A6045" w:rsidP="00314DE7">
      <w:pPr>
        <w:pStyle w:val="omg-body"/>
      </w:pPr>
      <w:r w:rsidRPr="002240D2">
        <w:rPr>
          <w:sz w:val="32"/>
          <w:szCs w:val="32"/>
        </w:rPr>
        <w:t>Specifications are organized by the following categories:</w:t>
      </w:r>
    </w:p>
    <w:p w14:paraId="424E7B6B"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57E18412"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01949C55"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3D3E0AAC"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02C3F41"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0C836C98"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28E9BDBD"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2A20D02E"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7DF4A5B"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5C345023" w14:textId="77777777" w:rsidR="002A6045" w:rsidRDefault="002A604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5DF328B4"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46D6100"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032F0E27"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42DBA4DB" w14:textId="77777777" w:rsidR="00B01C78" w:rsidRDefault="00B01C78">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3F3E96C8" w14:textId="3B36DD7C"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5F2B3B5E"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8916549" w14:textId="77777777" w:rsidR="002A6045" w:rsidRPr="00047D47" w:rsidRDefault="002A6045" w:rsidP="00314DE7">
      <w:pPr>
        <w:pStyle w:val="omg-body"/>
      </w:pPr>
      <w:r w:rsidRPr="00047D47">
        <w:rPr>
          <w:rFonts w:ascii="Arial" w:hAnsi="Arial" w:cs="Arial"/>
          <w:b/>
          <w:sz w:val="22"/>
          <w:szCs w:val="22"/>
        </w:rPr>
        <w:t>OMG Domain Specifications</w:t>
      </w:r>
    </w:p>
    <w:p w14:paraId="1CE756B9" w14:textId="77777777" w:rsidR="002A6045" w:rsidRPr="00047D47" w:rsidRDefault="002A6045" w:rsidP="00314DE7">
      <w:pPr>
        <w:pStyle w:val="omg-body"/>
      </w:pPr>
      <w:r>
        <w:t>Signal and Image Processing Specifications</w:t>
      </w:r>
    </w:p>
    <w:p w14:paraId="429A74E0" w14:textId="77777777" w:rsidR="00B01C78" w:rsidRDefault="00B01C78" w:rsidP="00314DE7">
      <w:pPr>
        <w:pStyle w:val="omg-body"/>
        <w:rPr>
          <w:sz w:val="26"/>
        </w:rPr>
      </w:pPr>
    </w:p>
    <w:p w14:paraId="71F6A955" w14:textId="7F5031FB" w:rsidR="002A6045" w:rsidRDefault="002A6045" w:rsidP="00314DE7">
      <w:pPr>
        <w:pStyle w:val="omg-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1ECB0F94" w14:textId="77777777" w:rsidR="002A6045" w:rsidRDefault="002A6045" w:rsidP="002A6045"/>
    <w:p w14:paraId="3EFEF42B" w14:textId="77777777" w:rsidR="00B01C78" w:rsidRDefault="002A6045" w:rsidP="002A6045">
      <w:pPr>
        <w:ind w:left="720"/>
      </w:pPr>
      <w:r>
        <w:t>OMG Headquarters</w:t>
      </w:r>
    </w:p>
    <w:p w14:paraId="0A551663" w14:textId="77777777" w:rsidR="00B01C78" w:rsidRDefault="002A6045" w:rsidP="002A6045">
      <w:pPr>
        <w:ind w:left="720"/>
      </w:pPr>
      <w:r>
        <w:t>109 Highland Avenue</w:t>
      </w:r>
    </w:p>
    <w:p w14:paraId="64863471" w14:textId="77777777" w:rsidR="00B01C78" w:rsidRDefault="002A6045" w:rsidP="002A6045">
      <w:pPr>
        <w:ind w:left="720"/>
      </w:pPr>
      <w:r>
        <w:lastRenderedPageBreak/>
        <w:t>Needham, MA 02494</w:t>
      </w:r>
    </w:p>
    <w:p w14:paraId="32394D0C" w14:textId="77777777" w:rsidR="00B01C78" w:rsidRDefault="002A6045" w:rsidP="002A6045">
      <w:pPr>
        <w:ind w:left="720"/>
      </w:pPr>
      <w:r>
        <w:t>USA</w:t>
      </w:r>
    </w:p>
    <w:p w14:paraId="4B46002F" w14:textId="77777777" w:rsidR="00B01C78" w:rsidRDefault="002A6045" w:rsidP="002A6045">
      <w:pPr>
        <w:ind w:left="720"/>
      </w:pPr>
      <w:r>
        <w:t>Tel: +1-781-444-0404</w:t>
      </w:r>
    </w:p>
    <w:p w14:paraId="2C0144A6" w14:textId="77777777" w:rsidR="00B01C78" w:rsidRDefault="002A6045" w:rsidP="002A6045">
      <w:pPr>
        <w:ind w:left="720"/>
      </w:pPr>
      <w:r>
        <w:t>Fax: +1-781-444-0320</w:t>
      </w:r>
    </w:p>
    <w:p w14:paraId="6F21513E" w14:textId="5781DCD2" w:rsidR="002A6045" w:rsidRDefault="002A6045" w:rsidP="002A6045">
      <w:pPr>
        <w:ind w:left="720"/>
        <w:rPr>
          <w:i/>
          <w:color w:val="0000FF"/>
          <w:u w:val="single"/>
        </w:rPr>
      </w:pPr>
      <w:r>
        <w:t>Email:</w:t>
      </w:r>
      <w:r>
        <w:rPr>
          <w:i/>
        </w:rPr>
        <w:t xml:space="preserve"> </w:t>
      </w:r>
      <w:r>
        <w:rPr>
          <w:i/>
          <w:color w:val="0000FF"/>
          <w:u w:val="single"/>
        </w:rPr>
        <w:t>pubs@omg.org</w:t>
      </w:r>
    </w:p>
    <w:p w14:paraId="4739AE46" w14:textId="77777777" w:rsidR="00B01C78" w:rsidRDefault="002A6045" w:rsidP="00314DE7">
      <w:pPr>
        <w:pStyle w:val="omg-body"/>
        <w:rPr>
          <w:rStyle w:val="Hyperlink"/>
        </w:rPr>
      </w:pPr>
      <w:r>
        <w:t xml:space="preserve">Certain OMG specifications are also available as ISO standards. Please consult </w:t>
      </w:r>
      <w:r>
        <w:rPr>
          <w:rStyle w:val="Hyperlink"/>
        </w:rPr>
        <w:t>http://www.iso.org</w:t>
      </w:r>
    </w:p>
    <w:p w14:paraId="6C36A55E" w14:textId="47B35E69" w:rsidR="002A6045" w:rsidRDefault="002A6045" w:rsidP="00314DE7">
      <w:pPr>
        <w:pStyle w:val="omg-body"/>
        <w:rPr>
          <w:rStyle w:val="Hyperlink"/>
        </w:rPr>
      </w:pPr>
    </w:p>
    <w:p w14:paraId="0772EC15" w14:textId="77777777" w:rsidR="002A6045" w:rsidRPr="002240D2" w:rsidRDefault="002A6045" w:rsidP="002A6045">
      <w:pPr>
        <w:rPr>
          <w:sz w:val="32"/>
          <w:szCs w:val="32"/>
        </w:rPr>
      </w:pPr>
      <w:r w:rsidRPr="002240D2">
        <w:rPr>
          <w:sz w:val="32"/>
          <w:szCs w:val="32"/>
        </w:rPr>
        <w:t>Typographical Conventions</w:t>
      </w:r>
    </w:p>
    <w:p w14:paraId="5ED78884" w14:textId="77777777" w:rsidR="002A6045" w:rsidRDefault="002A6045" w:rsidP="00314DE7">
      <w:pPr>
        <w:pStyle w:val="omg-body"/>
      </w:pPr>
      <w:r>
        <w:t xml:space="preserve">The type styles shown below are used in this document to distinguish programming statements from ordinary English. However, these </w:t>
      </w:r>
      <w:r>
        <w:fldChar w:fldCharType="begin"/>
      </w:r>
      <w:r>
        <w:instrText xml:space="preserve"> XE "typographical conventions" </w:instrText>
      </w:r>
      <w:r>
        <w:fldChar w:fldCharType="end"/>
      </w:r>
      <w:r>
        <w:t>conventions are not used in tables or section headings where no distinction is necessary.</w:t>
      </w:r>
    </w:p>
    <w:p w14:paraId="0D9D1436" w14:textId="77777777" w:rsidR="002A6045" w:rsidRDefault="002A6045" w:rsidP="002A6045">
      <w:r>
        <w:t>Times/Times New Roman - 10 pt.:  Standard body text</w:t>
      </w:r>
    </w:p>
    <w:p w14:paraId="5E1D1071" w14:textId="77777777" w:rsidR="002A6045" w:rsidRDefault="002A6045" w:rsidP="002A6045">
      <w:r>
        <w:rPr>
          <w:rFonts w:ascii="Arial" w:hAnsi="Arial"/>
          <w:b/>
        </w:rPr>
        <w:t>Helvetica/Arial - 10 pt. Bold:</w:t>
      </w:r>
      <w:r>
        <w:t xml:space="preserve"> OMG Interface Definition Language (OMG IDL) and syntax elements.</w:t>
      </w:r>
    </w:p>
    <w:p w14:paraId="1C0C9B11" w14:textId="77777777" w:rsidR="002A6045" w:rsidRDefault="002A6045" w:rsidP="002A6045">
      <w:r>
        <w:rPr>
          <w:rFonts w:ascii="Courier" w:hAnsi="Courier"/>
          <w:b/>
        </w:rPr>
        <w:t>Courier - 10 pt. Bold:</w:t>
      </w:r>
      <w:r>
        <w:t xml:space="preserve">  Programming language elements.</w:t>
      </w:r>
    </w:p>
    <w:p w14:paraId="2AA590C0" w14:textId="77777777" w:rsidR="002A6045" w:rsidRDefault="002A6045" w:rsidP="002A6045">
      <w:pPr>
        <w:rPr>
          <w:rFonts w:ascii="Times" w:hAnsi="Times"/>
        </w:rPr>
      </w:pPr>
      <w:r>
        <w:t xml:space="preserve">Helvetica/Arial - 10 </w:t>
      </w:r>
      <w:r w:rsidR="00C375D3">
        <w:t>pt.</w:t>
      </w:r>
      <w:r>
        <w:rPr>
          <w:rFonts w:ascii="Times" w:hAnsi="Times"/>
        </w:rPr>
        <w:t>: Exceptions</w:t>
      </w:r>
      <w:r w:rsidR="00C20CCE">
        <w:rPr>
          <w:rFonts w:ascii="Times" w:hAnsi="Times"/>
        </w:rPr>
        <w:t>.</w:t>
      </w:r>
    </w:p>
    <w:p w14:paraId="2CAEEAB8" w14:textId="77777777" w:rsidR="002A6045" w:rsidRDefault="002A6045" w:rsidP="00314DE7">
      <w:pPr>
        <w:pStyle w:val="omg-body"/>
      </w:pPr>
      <w:r>
        <w:rPr>
          <w:rFonts w:ascii="Times" w:hAnsi="Times"/>
        </w:rPr>
        <w:t xml:space="preserve">NOTE:   </w:t>
      </w:r>
      <w:r>
        <w:t>Terms that appear in italics are defined in the glossary. Italic text also represents the name of a document, specification, or other publication.</w:t>
      </w:r>
    </w:p>
    <w:p w14:paraId="4D6F6DEF" w14:textId="77777777" w:rsidR="002A6045" w:rsidRPr="002240D2" w:rsidRDefault="002A6045" w:rsidP="00314DE7">
      <w:pPr>
        <w:pStyle w:val="omg-body"/>
        <w:rPr>
          <w:sz w:val="32"/>
          <w:szCs w:val="32"/>
        </w:rPr>
      </w:pPr>
      <w:r w:rsidRPr="002240D2">
        <w:rPr>
          <w:sz w:val="32"/>
          <w:szCs w:val="32"/>
        </w:rPr>
        <w:t>Issues</w:t>
      </w:r>
    </w:p>
    <w:p w14:paraId="46D9428A" w14:textId="77777777" w:rsidR="002A6045" w:rsidRDefault="002A6045" w:rsidP="002A6045">
      <w:r>
        <w:t xml:space="preserve">The reader is encouraged to report any technical or editing issues/problems with this specification to </w:t>
      </w:r>
      <w:hyperlink r:id="rId11" w:history="1">
        <w:r>
          <w:rPr>
            <w:rStyle w:val="Hyperlink"/>
          </w:rPr>
          <w:t>http://www.omg.org/report_issue.htm</w:t>
        </w:r>
      </w:hyperlink>
      <w:r>
        <w:t>.</w:t>
      </w:r>
    </w:p>
    <w:p w14:paraId="17DA845F" w14:textId="77777777" w:rsidR="002A6045" w:rsidRDefault="002A6045" w:rsidP="002A6045">
      <w:pPr>
        <w:pStyle w:val="Heading1"/>
        <w:numPr>
          <w:ilvl w:val="0"/>
          <w:numId w:val="2"/>
        </w:numPr>
      </w:pPr>
      <w:bookmarkStart w:id="1428" w:name="_toc262"/>
      <w:bookmarkStart w:id="1429" w:name="_Toc390856411"/>
      <w:bookmarkStart w:id="1430" w:name="_Ref402607272"/>
      <w:bookmarkStart w:id="1431" w:name="_Toc403051738"/>
      <w:bookmarkEnd w:id="1428"/>
      <w:r>
        <w:br w:type="page"/>
      </w:r>
      <w:bookmarkStart w:id="1432" w:name="_Toc411794368"/>
      <w:bookmarkStart w:id="1433" w:name="_Ref412810015"/>
      <w:bookmarkStart w:id="1434" w:name="_Ref412810033"/>
      <w:bookmarkStart w:id="1435" w:name="_Toc450313276"/>
      <w:bookmarkStart w:id="1436" w:name="_Toc468649251"/>
      <w:r w:rsidRPr="00C16511">
        <w:lastRenderedPageBreak/>
        <w:t>Submission</w:t>
      </w:r>
      <w:r w:rsidRPr="001D307D">
        <w:t>-related material</w:t>
      </w:r>
      <w:bookmarkEnd w:id="1429"/>
      <w:bookmarkEnd w:id="1430"/>
      <w:bookmarkEnd w:id="1431"/>
      <w:bookmarkEnd w:id="1432"/>
      <w:bookmarkEnd w:id="1433"/>
      <w:bookmarkEnd w:id="1434"/>
      <w:bookmarkEnd w:id="1435"/>
      <w:bookmarkEnd w:id="1436"/>
    </w:p>
    <w:p w14:paraId="3514FAFE" w14:textId="77777777" w:rsidR="002A6045" w:rsidRDefault="002A6045" w:rsidP="008C7C12">
      <w:pPr>
        <w:pStyle w:val="Heading2"/>
        <w:numPr>
          <w:ilvl w:val="1"/>
          <w:numId w:val="4"/>
        </w:numPr>
      </w:pPr>
      <w:bookmarkStart w:id="1437" w:name="_Toc309153104"/>
      <w:bookmarkStart w:id="1438" w:name="_Toc390856412"/>
      <w:bookmarkStart w:id="1439" w:name="_Toc403051739"/>
      <w:bookmarkStart w:id="1440" w:name="_Toc411794369"/>
      <w:bookmarkStart w:id="1441" w:name="_Toc450313277"/>
      <w:bookmarkStart w:id="1442" w:name="_Toc468649252"/>
      <w:r>
        <w:t xml:space="preserve">Submission </w:t>
      </w:r>
      <w:bookmarkEnd w:id="1437"/>
      <w:r>
        <w:t>Introduction</w:t>
      </w:r>
      <w:bookmarkEnd w:id="1438"/>
      <w:bookmarkEnd w:id="1439"/>
      <w:bookmarkEnd w:id="1440"/>
      <w:bookmarkEnd w:id="1441"/>
      <w:bookmarkEnd w:id="1442"/>
    </w:p>
    <w:p w14:paraId="00EDAAE2" w14:textId="77777777" w:rsidR="002A6045" w:rsidRDefault="002A6045" w:rsidP="002A6045">
      <w:pPr>
        <w:pStyle w:val="omg-body"/>
      </w:pPr>
      <w:r>
        <w:t>The Threat/Risk submission team is pleased to present a revised submission to the “</w:t>
      </w:r>
      <w:r w:rsidRPr="00780156">
        <w:t>UML Operational Threat &amp; Risk Model</w:t>
      </w:r>
      <w:r>
        <w:t>” Request for Proposal SysA/2014-06-17</w:t>
      </w:r>
    </w:p>
    <w:p w14:paraId="38C153F4" w14:textId="77777777" w:rsidR="002A6045" w:rsidRDefault="002A6045" w:rsidP="002A6045">
      <w:pPr>
        <w:pStyle w:val="omg-body"/>
      </w:pPr>
      <w:r>
        <w:t xml:space="preserve">The IPR mode for this submission is </w:t>
      </w:r>
      <w:r w:rsidRPr="00312EE9">
        <w:rPr>
          <w:b/>
          <w:u w:val="single"/>
        </w:rPr>
        <w:t>Non-Assert</w:t>
      </w:r>
      <w:r>
        <w:t>.</w:t>
      </w:r>
    </w:p>
    <w:p w14:paraId="6BBE85CA" w14:textId="77777777" w:rsidR="002A6045" w:rsidRDefault="002A6045" w:rsidP="002A6045">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071F8D00" w14:textId="77777777" w:rsidR="002A6045" w:rsidRDefault="002A6045" w:rsidP="008C7C12">
      <w:pPr>
        <w:pStyle w:val="Heading2"/>
        <w:numPr>
          <w:ilvl w:val="1"/>
          <w:numId w:val="4"/>
        </w:numPr>
      </w:pPr>
      <w:bookmarkStart w:id="1443" w:name="_Toc309153106"/>
      <w:bookmarkStart w:id="1444" w:name="_Toc390856413"/>
      <w:bookmarkStart w:id="1445" w:name="_Toc403051740"/>
      <w:bookmarkStart w:id="1446" w:name="_Toc411794370"/>
      <w:bookmarkStart w:id="1447" w:name="_Toc450313278"/>
      <w:bookmarkStart w:id="1448" w:name="_Toc468649253"/>
      <w:r>
        <w:t>Submission Team</w:t>
      </w:r>
      <w:bookmarkEnd w:id="1443"/>
      <w:bookmarkEnd w:id="1444"/>
      <w:bookmarkEnd w:id="1445"/>
      <w:bookmarkEnd w:id="1446"/>
      <w:bookmarkEnd w:id="1447"/>
      <w:bookmarkEnd w:id="1448"/>
    </w:p>
    <w:p w14:paraId="6070DACA" w14:textId="77777777" w:rsidR="002A6045" w:rsidRDefault="002A6045" w:rsidP="008C7C12">
      <w:pPr>
        <w:pStyle w:val="Heading3"/>
        <w:numPr>
          <w:ilvl w:val="2"/>
          <w:numId w:val="4"/>
        </w:numPr>
      </w:pPr>
      <w:bookmarkStart w:id="1449" w:name="_Toc390856414"/>
      <w:bookmarkStart w:id="1450" w:name="_Toc403051741"/>
      <w:bookmarkStart w:id="1451" w:name="_Toc411794371"/>
      <w:bookmarkStart w:id="1452" w:name="_Toc450313279"/>
      <w:bookmarkStart w:id="1453" w:name="_Toc468649254"/>
      <w:r>
        <w:t>Submitters</w:t>
      </w:r>
      <w:bookmarkEnd w:id="1449"/>
      <w:bookmarkEnd w:id="1450"/>
      <w:bookmarkEnd w:id="1451"/>
      <w:bookmarkEnd w:id="1452"/>
      <w:bookmarkEnd w:id="1453"/>
    </w:p>
    <w:p w14:paraId="64867483" w14:textId="77777777" w:rsidR="002A6045" w:rsidRPr="00343028" w:rsidRDefault="002A6045" w:rsidP="008C7C12">
      <w:pPr>
        <w:numPr>
          <w:ilvl w:val="0"/>
          <w:numId w:val="6"/>
        </w:numPr>
      </w:pPr>
      <w:r w:rsidRPr="00343028">
        <w:t>Model Driven Solutions</w:t>
      </w:r>
      <w:r w:rsidR="006F76A5">
        <w:t xml:space="preserve"> division of Data Access Technologies</w:t>
      </w:r>
      <w:r w:rsidRPr="00343028">
        <w:t xml:space="preserve"> (http://www.modeldriven.com)</w:t>
      </w:r>
    </w:p>
    <w:p w14:paraId="1530AC78" w14:textId="77777777" w:rsidR="002A6045" w:rsidRPr="00343028" w:rsidRDefault="002A6045" w:rsidP="008C7C12">
      <w:pPr>
        <w:numPr>
          <w:ilvl w:val="1"/>
          <w:numId w:val="6"/>
        </w:numPr>
      </w:pPr>
      <w:r w:rsidRPr="00343028">
        <w:t>Cory Casanave</w:t>
      </w:r>
    </w:p>
    <w:p w14:paraId="07553A22" w14:textId="77777777" w:rsidR="002A6045" w:rsidRPr="00343028" w:rsidRDefault="002A6045" w:rsidP="008C7C12">
      <w:pPr>
        <w:numPr>
          <w:ilvl w:val="0"/>
          <w:numId w:val="6"/>
        </w:numPr>
      </w:pPr>
      <w:r w:rsidRPr="00343028">
        <w:t>KDM Analytics, Inc. (http://www.kdmanalytics.com)</w:t>
      </w:r>
    </w:p>
    <w:p w14:paraId="6BA3E937" w14:textId="77777777" w:rsidR="002A6045" w:rsidRPr="00343028" w:rsidRDefault="002A6045" w:rsidP="008C7C12">
      <w:pPr>
        <w:numPr>
          <w:ilvl w:val="1"/>
          <w:numId w:val="6"/>
        </w:numPr>
      </w:pPr>
      <w:r w:rsidRPr="00343028">
        <w:t>Djenana Campara</w:t>
      </w:r>
    </w:p>
    <w:p w14:paraId="0A36CC09" w14:textId="77777777" w:rsidR="002A6045" w:rsidRPr="00343028" w:rsidRDefault="002A6045" w:rsidP="008C7C12">
      <w:pPr>
        <w:numPr>
          <w:ilvl w:val="1"/>
          <w:numId w:val="6"/>
        </w:numPr>
      </w:pPr>
      <w:r w:rsidRPr="00343028">
        <w:t>Nick Mansourov</w:t>
      </w:r>
    </w:p>
    <w:p w14:paraId="733E1BDB"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30BF8F4E" w14:textId="77777777" w:rsidR="002A6045" w:rsidRDefault="002A6045" w:rsidP="008C7C12">
      <w:pPr>
        <w:numPr>
          <w:ilvl w:val="1"/>
          <w:numId w:val="6"/>
        </w:numPr>
      </w:pPr>
      <w:r>
        <w:t>Bruce Douglass</w:t>
      </w:r>
    </w:p>
    <w:p w14:paraId="3FE968CB" w14:textId="77777777" w:rsidR="002A6045" w:rsidRPr="00D862A8" w:rsidRDefault="002A6045" w:rsidP="008C7C12">
      <w:pPr>
        <w:numPr>
          <w:ilvl w:val="0"/>
          <w:numId w:val="6"/>
        </w:numPr>
      </w:pPr>
      <w:r w:rsidRPr="0038596B">
        <w:t>RSA, The Security Division of EMC (</w:t>
      </w:r>
      <w:hyperlink r:id="rId12" w:history="1">
        <w:r w:rsidRPr="0038596B">
          <w:rPr>
            <w:rStyle w:val="Hyperlink"/>
          </w:rPr>
          <w:t>http://www.rsa.com</w:t>
        </w:r>
      </w:hyperlink>
      <w:r w:rsidRPr="0038596B">
        <w:t>)</w:t>
      </w:r>
    </w:p>
    <w:p w14:paraId="78661C31" w14:textId="77777777" w:rsidR="002A6045" w:rsidRPr="00D862A8" w:rsidRDefault="002A6045" w:rsidP="008C7C12">
      <w:pPr>
        <w:numPr>
          <w:ilvl w:val="1"/>
          <w:numId w:val="6"/>
        </w:numPr>
      </w:pPr>
      <w:r w:rsidRPr="0038596B">
        <w:t>Chris Hoover</w:t>
      </w:r>
    </w:p>
    <w:p w14:paraId="00548BF3" w14:textId="77777777" w:rsidR="006F76A5" w:rsidRPr="007D4A94" w:rsidRDefault="006F76A5" w:rsidP="008C7C12">
      <w:pPr>
        <w:numPr>
          <w:ilvl w:val="0"/>
          <w:numId w:val="6"/>
        </w:numPr>
      </w:pPr>
      <w:r w:rsidRPr="007D4A94">
        <w:t>Oracle Corporation</w:t>
      </w:r>
    </w:p>
    <w:p w14:paraId="46899E67" w14:textId="77777777" w:rsidR="00CD4313" w:rsidRPr="007D4A94" w:rsidRDefault="00CD4313" w:rsidP="008C7C12">
      <w:pPr>
        <w:numPr>
          <w:ilvl w:val="1"/>
          <w:numId w:val="6"/>
        </w:numPr>
      </w:pPr>
      <w:r w:rsidRPr="007D4A94">
        <w:t xml:space="preserve">Pat Sack </w:t>
      </w:r>
    </w:p>
    <w:p w14:paraId="288EA6F1" w14:textId="77777777" w:rsidR="006F76A5" w:rsidRDefault="00490361" w:rsidP="008C7C12">
      <w:pPr>
        <w:numPr>
          <w:ilvl w:val="0"/>
          <w:numId w:val="6"/>
        </w:numPr>
      </w:pPr>
      <w:r>
        <w:t>Fujitsu</w:t>
      </w:r>
    </w:p>
    <w:p w14:paraId="03A74565" w14:textId="77777777" w:rsidR="00490361" w:rsidRDefault="00490361" w:rsidP="008C7C12">
      <w:pPr>
        <w:numPr>
          <w:ilvl w:val="1"/>
          <w:numId w:val="6"/>
        </w:numPr>
      </w:pPr>
      <w:r>
        <w:t>Kazuo Noguchi</w:t>
      </w:r>
    </w:p>
    <w:p w14:paraId="431DDF00" w14:textId="77777777" w:rsidR="002A6045" w:rsidRDefault="002A6045" w:rsidP="00C806A3">
      <w:pPr>
        <w:ind w:left="1440"/>
      </w:pPr>
    </w:p>
    <w:p w14:paraId="6C00DC63" w14:textId="77777777" w:rsidR="002A6045" w:rsidRDefault="002A6045" w:rsidP="008C7C12">
      <w:pPr>
        <w:pStyle w:val="Heading3"/>
        <w:numPr>
          <w:ilvl w:val="2"/>
          <w:numId w:val="4"/>
        </w:numPr>
      </w:pPr>
      <w:bookmarkStart w:id="1454" w:name="_Toc390856416"/>
      <w:bookmarkStart w:id="1455" w:name="_Toc403051742"/>
      <w:bookmarkStart w:id="1456" w:name="_Toc411794372"/>
      <w:bookmarkStart w:id="1457" w:name="_Toc450313280"/>
      <w:bookmarkStart w:id="1458" w:name="_Toc468649255"/>
      <w:r>
        <w:t>Contributors</w:t>
      </w:r>
      <w:bookmarkEnd w:id="1454"/>
      <w:bookmarkEnd w:id="1455"/>
      <w:bookmarkEnd w:id="1456"/>
      <w:r>
        <w:t xml:space="preserve"> &amp; Supporters</w:t>
      </w:r>
      <w:bookmarkEnd w:id="1457"/>
      <w:bookmarkEnd w:id="1458"/>
    </w:p>
    <w:p w14:paraId="7813B68D" w14:textId="77777777" w:rsidR="002A6045" w:rsidRDefault="002A6045" w:rsidP="008C7C12">
      <w:pPr>
        <w:numPr>
          <w:ilvl w:val="0"/>
          <w:numId w:val="5"/>
        </w:numPr>
      </w:pPr>
      <w:r>
        <w:t>U.S. Information Sharing Environment PMO (http://www.ise.gov)</w:t>
      </w:r>
    </w:p>
    <w:p w14:paraId="274F3157" w14:textId="77777777" w:rsidR="002A6045" w:rsidRDefault="002A6045" w:rsidP="008C7C12">
      <w:pPr>
        <w:numPr>
          <w:ilvl w:val="1"/>
          <w:numId w:val="5"/>
        </w:numPr>
      </w:pPr>
      <w:r>
        <w:t>Kshemendra Paul</w:t>
      </w:r>
    </w:p>
    <w:p w14:paraId="2424A2A9" w14:textId="77777777" w:rsidR="002A6045" w:rsidRDefault="002A6045" w:rsidP="008C7C12">
      <w:pPr>
        <w:numPr>
          <w:ilvl w:val="1"/>
          <w:numId w:val="5"/>
        </w:numPr>
      </w:pPr>
      <w:r>
        <w:t>Pamela Wise-Martinez</w:t>
      </w:r>
    </w:p>
    <w:p w14:paraId="2C80EEE2" w14:textId="77777777" w:rsidR="002A6045" w:rsidRDefault="002A6045" w:rsidP="008C7C12">
      <w:pPr>
        <w:numPr>
          <w:ilvl w:val="1"/>
          <w:numId w:val="5"/>
        </w:numPr>
      </w:pPr>
      <w:r>
        <w:t>Vijay Mehra</w:t>
      </w:r>
    </w:p>
    <w:p w14:paraId="6959247F" w14:textId="77777777" w:rsidR="002A6045" w:rsidRDefault="002A6045" w:rsidP="008C7C12">
      <w:pPr>
        <w:numPr>
          <w:ilvl w:val="0"/>
          <w:numId w:val="5"/>
        </w:numPr>
      </w:pPr>
      <w:r>
        <w:t>Demandware (</w:t>
      </w:r>
      <w:r w:rsidRPr="00A41639">
        <w:t>http://www.demandware.com/</w:t>
      </w:r>
      <w:r>
        <w:t>)</w:t>
      </w:r>
    </w:p>
    <w:p w14:paraId="18EB6DE0" w14:textId="37AE3CD4" w:rsidR="00C20CCE" w:rsidRDefault="002A6045" w:rsidP="00E4012B">
      <w:pPr>
        <w:numPr>
          <w:ilvl w:val="1"/>
          <w:numId w:val="5"/>
        </w:numPr>
      </w:pPr>
      <w:r>
        <w:t>Gerald Beuchelt</w:t>
      </w:r>
    </w:p>
    <w:p w14:paraId="1AE2EFC3" w14:textId="6188C3C0" w:rsidR="002A6045" w:rsidRDefault="002A6045" w:rsidP="008C7C12">
      <w:pPr>
        <w:numPr>
          <w:ilvl w:val="0"/>
          <w:numId w:val="5"/>
        </w:numPr>
      </w:pPr>
      <w:r>
        <w:t xml:space="preserve">U.S. Air </w:t>
      </w:r>
      <w:r w:rsidR="00C20CCE">
        <w:t>F</w:t>
      </w:r>
      <w:r>
        <w:t>orce</w:t>
      </w:r>
    </w:p>
    <w:p w14:paraId="0F14C6F6" w14:textId="77777777" w:rsidR="002A6045" w:rsidRDefault="002A6045" w:rsidP="008C7C12">
      <w:pPr>
        <w:numPr>
          <w:ilvl w:val="1"/>
          <w:numId w:val="5"/>
        </w:numPr>
      </w:pPr>
      <w:r>
        <w:lastRenderedPageBreak/>
        <w:t>Harrell Van Norman</w:t>
      </w:r>
    </w:p>
    <w:p w14:paraId="2B218AE8" w14:textId="77777777" w:rsidR="002A6045" w:rsidRDefault="002A6045" w:rsidP="008C7C12">
      <w:pPr>
        <w:numPr>
          <w:ilvl w:val="1"/>
          <w:numId w:val="5"/>
        </w:numPr>
      </w:pPr>
      <w:r>
        <w:t>Kalabhi Patel</w:t>
      </w:r>
    </w:p>
    <w:p w14:paraId="40DAC152" w14:textId="77777777" w:rsidR="002A6045" w:rsidRDefault="002A6045" w:rsidP="008C7C12">
      <w:pPr>
        <w:numPr>
          <w:ilvl w:val="0"/>
          <w:numId w:val="5"/>
        </w:numPr>
      </w:pPr>
      <w:r>
        <w:t>U.S. Defense Security Services</w:t>
      </w:r>
    </w:p>
    <w:p w14:paraId="233734DE" w14:textId="77777777" w:rsidR="002A6045" w:rsidRDefault="002A6045" w:rsidP="008C7C12">
      <w:pPr>
        <w:numPr>
          <w:ilvl w:val="1"/>
          <w:numId w:val="5"/>
        </w:numPr>
      </w:pPr>
      <w:r>
        <w:t>Mark Nehmer</w:t>
      </w:r>
    </w:p>
    <w:p w14:paraId="17F3E678" w14:textId="77777777" w:rsidR="002A6045" w:rsidRDefault="002A6045" w:rsidP="008C7C12">
      <w:pPr>
        <w:numPr>
          <w:ilvl w:val="0"/>
          <w:numId w:val="5"/>
        </w:numPr>
      </w:pPr>
      <w:r>
        <w:t>California Public Safety (</w:t>
      </w:r>
      <w:r w:rsidRPr="00A41639">
        <w:t>http://www.</w:t>
      </w:r>
      <w:r w:rsidRPr="00343028">
        <w:t>Caloes.ca.gov</w:t>
      </w:r>
      <w:r>
        <w:t>)</w:t>
      </w:r>
    </w:p>
    <w:p w14:paraId="02DD3774" w14:textId="77777777" w:rsidR="002A6045" w:rsidRDefault="002A6045" w:rsidP="008C7C12">
      <w:pPr>
        <w:numPr>
          <w:ilvl w:val="1"/>
          <w:numId w:val="5"/>
        </w:numPr>
      </w:pPr>
      <w:r w:rsidRPr="00E33A35">
        <w:t>Nicole Meyer-Morse</w:t>
      </w:r>
    </w:p>
    <w:p w14:paraId="7BA516E8" w14:textId="77777777" w:rsidR="002A6045" w:rsidRDefault="002A6045" w:rsidP="008C7C12">
      <w:pPr>
        <w:numPr>
          <w:ilvl w:val="1"/>
          <w:numId w:val="5"/>
        </w:numPr>
      </w:pPr>
      <w:r w:rsidRPr="003963CB">
        <w:t>Caroline Thomas Jacobs</w:t>
      </w:r>
    </w:p>
    <w:p w14:paraId="076CC437" w14:textId="77777777" w:rsidR="002A6045" w:rsidRDefault="002A6045" w:rsidP="008C7C12">
      <w:pPr>
        <w:numPr>
          <w:ilvl w:val="0"/>
          <w:numId w:val="5"/>
        </w:numPr>
      </w:pPr>
      <w:r>
        <w:t>U.S. National Information Sharing Model PMO (</w:t>
      </w:r>
      <w:r w:rsidRPr="00343028">
        <w:t>https://www.niem.gov/</w:t>
      </w:r>
      <w:r>
        <w:t>)</w:t>
      </w:r>
    </w:p>
    <w:p w14:paraId="72B014D2" w14:textId="77777777" w:rsidR="002A6045" w:rsidRDefault="002A6045" w:rsidP="008C7C12">
      <w:pPr>
        <w:numPr>
          <w:ilvl w:val="1"/>
          <w:numId w:val="5"/>
        </w:numPr>
      </w:pPr>
      <w:r w:rsidRPr="00A41639">
        <w:t>Justin Stekervetz</w:t>
      </w:r>
    </w:p>
    <w:p w14:paraId="681BA7E2" w14:textId="77777777" w:rsidR="003A539F" w:rsidRDefault="003A539F" w:rsidP="003A539F">
      <w:pPr>
        <w:numPr>
          <w:ilvl w:val="0"/>
          <w:numId w:val="5"/>
        </w:numPr>
      </w:pPr>
      <w:r w:rsidRPr="00A50805">
        <w:t>Lockheed Martin</w:t>
      </w:r>
      <w:r>
        <w:t>, Inc.</w:t>
      </w:r>
    </w:p>
    <w:p w14:paraId="08048303" w14:textId="77777777" w:rsidR="003A539F" w:rsidRDefault="003A539F" w:rsidP="003A539F">
      <w:pPr>
        <w:numPr>
          <w:ilvl w:val="1"/>
          <w:numId w:val="5"/>
        </w:numPr>
      </w:pPr>
      <w:r>
        <w:t>Ben Calloni</w:t>
      </w:r>
    </w:p>
    <w:p w14:paraId="3022D1DF" w14:textId="77777777" w:rsidR="002A6045" w:rsidRDefault="002A6045" w:rsidP="008C7C12">
      <w:pPr>
        <w:numPr>
          <w:ilvl w:val="0"/>
          <w:numId w:val="5"/>
        </w:numPr>
      </w:pPr>
      <w:r>
        <w:t>Duke Energy</w:t>
      </w:r>
    </w:p>
    <w:p w14:paraId="42DA324D" w14:textId="77777777" w:rsidR="002A6045" w:rsidRDefault="002A6045" w:rsidP="008C7C12">
      <w:pPr>
        <w:numPr>
          <w:ilvl w:val="1"/>
          <w:numId w:val="5"/>
        </w:numPr>
      </w:pPr>
      <w:r>
        <w:t>Stuart Laval</w:t>
      </w:r>
    </w:p>
    <w:p w14:paraId="47C88917" w14:textId="77777777" w:rsidR="002A6045" w:rsidRDefault="002A6045" w:rsidP="008C7C12">
      <w:pPr>
        <w:numPr>
          <w:ilvl w:val="1"/>
          <w:numId w:val="5"/>
        </w:numPr>
      </w:pPr>
      <w:r w:rsidRPr="00610C31">
        <w:t>David Lawrence</w:t>
      </w:r>
    </w:p>
    <w:p w14:paraId="73401E61" w14:textId="77777777" w:rsidR="002A6045" w:rsidRDefault="002A6045" w:rsidP="008C7C12">
      <w:pPr>
        <w:numPr>
          <w:ilvl w:val="0"/>
          <w:numId w:val="5"/>
        </w:numPr>
      </w:pPr>
      <w:r w:rsidRPr="00F4757E">
        <w:t>NSA/UCDMO</w:t>
      </w:r>
    </w:p>
    <w:p w14:paraId="7DDA6612" w14:textId="77777777" w:rsidR="00130A9D" w:rsidRDefault="00130A9D" w:rsidP="008C7C12">
      <w:pPr>
        <w:numPr>
          <w:ilvl w:val="0"/>
          <w:numId w:val="5"/>
        </w:numPr>
      </w:pPr>
      <w:r>
        <w:t>NIST</w:t>
      </w:r>
    </w:p>
    <w:p w14:paraId="3E8AC40A" w14:textId="77777777" w:rsidR="00130A9D" w:rsidRDefault="00130A9D" w:rsidP="008C7C12">
      <w:pPr>
        <w:numPr>
          <w:ilvl w:val="1"/>
          <w:numId w:val="5"/>
        </w:numPr>
      </w:pPr>
      <w:r>
        <w:t>Ron Ross</w:t>
      </w:r>
    </w:p>
    <w:p w14:paraId="6C8F8514" w14:textId="77777777" w:rsidR="002A6045" w:rsidRDefault="00932CF4" w:rsidP="008C7C12">
      <w:pPr>
        <w:numPr>
          <w:ilvl w:val="0"/>
          <w:numId w:val="5"/>
        </w:numPr>
      </w:pPr>
      <w:r>
        <w:t>INCOSE</w:t>
      </w:r>
    </w:p>
    <w:p w14:paraId="58F13B1D" w14:textId="77777777" w:rsidR="00BC1675" w:rsidRDefault="00BC1675" w:rsidP="008C7C12">
      <w:pPr>
        <w:numPr>
          <w:ilvl w:val="1"/>
          <w:numId w:val="5"/>
        </w:numPr>
      </w:pPr>
      <w:r>
        <w:t>Joe Weiss</w:t>
      </w:r>
    </w:p>
    <w:p w14:paraId="3975A246" w14:textId="77777777" w:rsidR="00BC1675" w:rsidRDefault="00BC1675" w:rsidP="008C7C12">
      <w:pPr>
        <w:numPr>
          <w:ilvl w:val="0"/>
          <w:numId w:val="5"/>
        </w:numPr>
      </w:pPr>
      <w:r w:rsidRPr="00BC1675">
        <w:t>Integrated Networking Technologies, Inc.</w:t>
      </w:r>
    </w:p>
    <w:p w14:paraId="70DF2FFE" w14:textId="77777777" w:rsidR="002A6045" w:rsidRDefault="002A6045" w:rsidP="008C7C12">
      <w:pPr>
        <w:numPr>
          <w:ilvl w:val="1"/>
          <w:numId w:val="5"/>
        </w:numPr>
      </w:pPr>
      <w:r>
        <w:t>Patrick Maroney</w:t>
      </w:r>
    </w:p>
    <w:p w14:paraId="3D4117F0" w14:textId="77777777" w:rsidR="0073533A" w:rsidRDefault="0073533A" w:rsidP="008C7C12">
      <w:pPr>
        <w:numPr>
          <w:ilvl w:val="0"/>
          <w:numId w:val="5"/>
        </w:numPr>
      </w:pPr>
      <w:r>
        <w:t>Tibco Software Inc.</w:t>
      </w:r>
    </w:p>
    <w:p w14:paraId="054024FD" w14:textId="77777777" w:rsidR="0073533A" w:rsidRDefault="0073533A" w:rsidP="008C7C12">
      <w:pPr>
        <w:numPr>
          <w:ilvl w:val="1"/>
          <w:numId w:val="5"/>
        </w:numPr>
      </w:pPr>
      <w:r>
        <w:t>Paul Brown</w:t>
      </w:r>
    </w:p>
    <w:p w14:paraId="08D7A660" w14:textId="77777777" w:rsidR="00533070" w:rsidRDefault="00533070" w:rsidP="00533070">
      <w:pPr>
        <w:numPr>
          <w:ilvl w:val="0"/>
          <w:numId w:val="5"/>
        </w:numPr>
      </w:pPr>
      <w:r>
        <w:t>FRHack</w:t>
      </w:r>
    </w:p>
    <w:p w14:paraId="541667A6" w14:textId="77777777" w:rsidR="00533070" w:rsidRDefault="00533070" w:rsidP="008C7C12">
      <w:pPr>
        <w:numPr>
          <w:ilvl w:val="1"/>
          <w:numId w:val="5"/>
        </w:numPr>
      </w:pPr>
      <w:r>
        <w:t>Jerome Athias</w:t>
      </w:r>
    </w:p>
    <w:p w14:paraId="7A931CAC" w14:textId="77777777" w:rsidR="002A6045" w:rsidRDefault="002A6045" w:rsidP="008C7C12">
      <w:pPr>
        <w:pStyle w:val="Heading2"/>
        <w:numPr>
          <w:ilvl w:val="1"/>
          <w:numId w:val="4"/>
        </w:numPr>
      </w:pPr>
      <w:bookmarkStart w:id="1459" w:name="_Toc411794373"/>
      <w:bookmarkStart w:id="1460" w:name="_Toc450313281"/>
      <w:bookmarkStart w:id="1461" w:name="_Toc468649256"/>
      <w:bookmarkStart w:id="1462" w:name="_Toc309153107"/>
      <w:bookmarkStart w:id="1463" w:name="_Toc390856417"/>
      <w:bookmarkStart w:id="1464" w:name="_Toc403051743"/>
      <w:r>
        <w:t>Proof of concept</w:t>
      </w:r>
      <w:bookmarkEnd w:id="1459"/>
      <w:bookmarkEnd w:id="1460"/>
      <w:bookmarkEnd w:id="1461"/>
    </w:p>
    <w:p w14:paraId="53781B71" w14:textId="0BBC8487" w:rsidR="00167604" w:rsidRPr="00AA5428" w:rsidRDefault="00167604" w:rsidP="008D50EE">
      <w:pPr>
        <w:pStyle w:val="omg-body"/>
      </w:pPr>
      <w:r>
        <w:t xml:space="preserve">The NoMagic “Concept Modeler” product implements most of the </w:t>
      </w:r>
      <w:r w:rsidR="00245B40">
        <w:t>conceptual reference model</w:t>
      </w:r>
      <w:r>
        <w:t>ing profile and is evolving to implement the entire profile and OWL mapping.</w:t>
      </w:r>
    </w:p>
    <w:p w14:paraId="784F4A5A" w14:textId="62F30EBC" w:rsidR="002A6045" w:rsidRDefault="00230BBD" w:rsidP="008C7C12">
      <w:pPr>
        <w:pStyle w:val="Heading2"/>
        <w:numPr>
          <w:ilvl w:val="1"/>
          <w:numId w:val="4"/>
        </w:numPr>
      </w:pPr>
      <w:bookmarkStart w:id="1465" w:name="_Toc468643608"/>
      <w:bookmarkStart w:id="1466" w:name="_Toc468644348"/>
      <w:bookmarkStart w:id="1467" w:name="_Toc468649257"/>
      <w:bookmarkStart w:id="1468" w:name="_Toc411794374"/>
      <w:bookmarkStart w:id="1469" w:name="_Toc450313282"/>
      <w:bookmarkEnd w:id="1465"/>
      <w:bookmarkEnd w:id="1466"/>
      <w:bookmarkEnd w:id="1467"/>
      <w:r>
        <w:br w:type="page"/>
      </w:r>
      <w:bookmarkStart w:id="1470" w:name="_Toc468649258"/>
      <w:r w:rsidR="002A6045">
        <w:lastRenderedPageBreak/>
        <w:t>Resolution of Requirements</w:t>
      </w:r>
      <w:bookmarkEnd w:id="1462"/>
      <w:bookmarkEnd w:id="1463"/>
      <w:bookmarkEnd w:id="1464"/>
      <w:bookmarkEnd w:id="1468"/>
      <w:bookmarkEnd w:id="1469"/>
      <w:bookmarkEnd w:id="1470"/>
    </w:p>
    <w:p w14:paraId="14E4565C" w14:textId="77777777" w:rsidR="002A6045" w:rsidRDefault="002A6045" w:rsidP="008C7C12">
      <w:pPr>
        <w:pStyle w:val="Heading3"/>
        <w:numPr>
          <w:ilvl w:val="2"/>
          <w:numId w:val="4"/>
        </w:numPr>
      </w:pPr>
      <w:bookmarkStart w:id="1471" w:name="_Toc390856418"/>
      <w:bookmarkStart w:id="1472" w:name="_Toc403051744"/>
      <w:bookmarkStart w:id="1473" w:name="_Toc411794375"/>
      <w:bookmarkStart w:id="1474" w:name="_Toc450313283"/>
      <w:bookmarkStart w:id="1475" w:name="_Toc468649259"/>
      <w:r>
        <w:t>Mandatory requirements</w:t>
      </w:r>
      <w:bookmarkEnd w:id="1471"/>
      <w:bookmarkEnd w:id="1472"/>
      <w:bookmarkEnd w:id="1473"/>
      <w:bookmarkEnd w:id="1474"/>
      <w:bookmarkEnd w:id="1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2A6045" w:rsidRPr="008A6FC6" w14:paraId="077495CC" w14:textId="77777777">
        <w:trPr>
          <w:trHeight w:val="413"/>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16D1BE0C" w14:textId="716960B9" w:rsidR="002A6045" w:rsidRPr="0038596B" w:rsidRDefault="002A6045" w:rsidP="002A6045">
            <w:pPr>
              <w:pStyle w:val="omg-table-body"/>
              <w:rPr>
                <w:sz w:val="20"/>
              </w:rPr>
            </w:pPr>
            <w:r w:rsidRPr="0038596B">
              <w:rPr>
                <w:sz w:val="20"/>
              </w:rPr>
              <w:t xml:space="preserve">6.5.1 </w:t>
            </w:r>
            <w:r w:rsidR="00245B40">
              <w:rPr>
                <w:sz w:val="20"/>
              </w:rPr>
              <w:t>Conceptual reference model</w:t>
            </w:r>
            <w:r w:rsidRPr="0038596B">
              <w:rPr>
                <w:sz w:val="20"/>
              </w:rPr>
              <w:t>s</w:t>
            </w:r>
          </w:p>
        </w:tc>
      </w:tr>
      <w:tr w:rsidR="002A6045" w:rsidRPr="008A6FC6" w14:paraId="51E1DE01" w14:textId="77777777">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A378DF" w14:textId="72B07EE2" w:rsidR="002A6045" w:rsidRPr="0038596B" w:rsidRDefault="002A6045" w:rsidP="002A6045">
            <w:pPr>
              <w:pStyle w:val="omg-table-body"/>
              <w:rPr>
                <w:sz w:val="20"/>
              </w:rPr>
            </w:pPr>
            <w:r w:rsidRPr="0038596B">
              <w:rPr>
                <w:sz w:val="20"/>
              </w:rPr>
              <w:t xml:space="preserve">6.5.1.1 Submissions shall define modular UML </w:t>
            </w:r>
            <w:r w:rsidR="00245B40">
              <w:rPr>
                <w:sz w:val="20"/>
              </w:rPr>
              <w:t>conceptual reference model</w:t>
            </w:r>
            <w:r w:rsidRPr="0038596B">
              <w:rPr>
                <w:sz w:val="20"/>
              </w:rPr>
              <w:t>s to specify the concepts required to represent information about operational threats and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060BA9D" w14:textId="19C4CA4B" w:rsidR="00130A9D" w:rsidRPr="0038596B" w:rsidRDefault="002A6045" w:rsidP="00130A9D">
            <w:pPr>
              <w:pStyle w:val="omg-table-body"/>
              <w:rPr>
                <w:sz w:val="20"/>
              </w:rPr>
            </w:pPr>
            <w:r w:rsidRPr="0038596B">
              <w:rPr>
                <w:sz w:val="20"/>
              </w:rPr>
              <w:t xml:space="preserve">The </w:t>
            </w:r>
            <w:r w:rsidR="00245B40">
              <w:rPr>
                <w:sz w:val="20"/>
              </w:rPr>
              <w:t>conceptual reference model</w:t>
            </w:r>
            <w:r w:rsidRPr="0038596B">
              <w:rPr>
                <w:sz w:val="20"/>
              </w:rPr>
              <w:t xml:space="preserve">s are specified in section </w:t>
            </w:r>
            <w:r w:rsidRPr="0038596B">
              <w:rPr>
                <w:sz w:val="20"/>
                <w:szCs w:val="20"/>
                <w:highlight w:val="yellow"/>
              </w:rPr>
              <w:fldChar w:fldCharType="begin"/>
            </w:r>
            <w:r w:rsidRPr="0038596B">
              <w:rPr>
                <w:sz w:val="20"/>
                <w:szCs w:val="20"/>
              </w:rPr>
              <w:instrText xml:space="preserve"> REF _Ref412035040 \w \h </w:instrText>
            </w:r>
            <w:r w:rsidR="00C20CCE">
              <w:rPr>
                <w:sz w:val="20"/>
                <w:szCs w:val="20"/>
                <w:highlight w:val="yellow"/>
              </w:rPr>
              <w:instrText xml:space="preserve"> \* MERGEFORMAT </w:instrText>
            </w:r>
            <w:r w:rsidRPr="0038596B">
              <w:rPr>
                <w:sz w:val="20"/>
                <w:szCs w:val="20"/>
                <w:highlight w:val="yellow"/>
              </w:rPr>
              <w:fldChar w:fldCharType="separate"/>
            </w:r>
            <w:r w:rsidR="00CD51EF">
              <w:rPr>
                <w:b/>
                <w:bCs/>
                <w:sz w:val="20"/>
                <w:szCs w:val="20"/>
                <w:highlight w:val="yellow"/>
              </w:rPr>
              <w:t>Error! Reference source not found.</w:t>
            </w:r>
            <w:r w:rsidRPr="0038596B">
              <w:rPr>
                <w:sz w:val="20"/>
                <w:szCs w:val="20"/>
                <w:highlight w:val="yellow"/>
              </w:rPr>
              <w:fldChar w:fldCharType="end"/>
            </w:r>
            <w:r w:rsidRPr="0038596B">
              <w:rPr>
                <w:sz w:val="20"/>
              </w:rPr>
              <w:t>.</w:t>
            </w:r>
            <w:r w:rsidR="00130A9D" w:rsidRPr="0038596B">
              <w:rPr>
                <w:sz w:val="20"/>
              </w:rPr>
              <w:t xml:space="preserve"> </w:t>
            </w:r>
            <w:hyperlink w:anchor="_Conceptual_Model_Specification" w:history="1">
              <w:r w:rsidR="00245B40">
                <w:rPr>
                  <w:rStyle w:val="Hyperlink"/>
                  <w:sz w:val="20"/>
                </w:rPr>
                <w:t>Conceptual reference model</w:t>
              </w:r>
              <w:r w:rsidR="00130A9D" w:rsidRPr="0038596B">
                <w:rPr>
                  <w:rStyle w:val="Hyperlink"/>
                  <w:sz w:val="20"/>
                </w:rPr>
                <w:t xml:space="preserve"> Specification (Normative)</w:t>
              </w:r>
            </w:hyperlink>
          </w:p>
          <w:p w14:paraId="19E3C3F9" w14:textId="06BCB4B1" w:rsidR="002A6045" w:rsidRPr="008D50EE" w:rsidRDefault="00167604" w:rsidP="002A6045">
            <w:pPr>
              <w:pStyle w:val="omg-table-body"/>
            </w:pPr>
            <w:r w:rsidRPr="008D50EE">
              <w:t>Each package represents a module.</w:t>
            </w:r>
          </w:p>
        </w:tc>
      </w:tr>
      <w:tr w:rsidR="002A6045" w:rsidRPr="008A6FC6" w14:paraId="2A159B16"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10EBD8F" w14:textId="04AC23CC" w:rsidR="002A6045" w:rsidRPr="0038596B" w:rsidRDefault="002A6045" w:rsidP="002A6045">
            <w:pPr>
              <w:pStyle w:val="omg-table-body"/>
              <w:rPr>
                <w:sz w:val="20"/>
              </w:rPr>
            </w:pPr>
            <w:r w:rsidRPr="0038596B">
              <w:rPr>
                <w:sz w:val="20"/>
              </w:rPr>
              <w:t xml:space="preserve">6.5.1.2 The </w:t>
            </w:r>
            <w:r w:rsidR="00245B40">
              <w:rPr>
                <w:sz w:val="20"/>
              </w:rPr>
              <w:t>conceptual reference model</w:t>
            </w:r>
            <w:r w:rsidRPr="0038596B">
              <w:rPr>
                <w:sz w:val="20"/>
              </w:rPr>
              <w:t xml:space="preserve"> shall capture the intended meaning of operational threat and risk related concepts such that it may be used as a reference for the use of those concepts in specific exchanges and data stores.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D8B0A44" w14:textId="5AE6074C" w:rsidR="002A6045" w:rsidRPr="0038596B" w:rsidRDefault="002A6045" w:rsidP="002A6045">
            <w:pPr>
              <w:pStyle w:val="omg-table-body"/>
              <w:rPr>
                <w:sz w:val="20"/>
              </w:rPr>
            </w:pPr>
            <w:r w:rsidRPr="0038596B">
              <w:rPr>
                <w:sz w:val="20"/>
              </w:rPr>
              <w:t xml:space="preserve">The </w:t>
            </w:r>
            <w:r w:rsidR="00245B40">
              <w:rPr>
                <w:sz w:val="20"/>
              </w:rPr>
              <w:t>conceptual reference model</w:t>
            </w:r>
            <w:r w:rsidRPr="0038596B">
              <w:rPr>
                <w:sz w:val="20"/>
              </w:rPr>
              <w:t xml:space="preserve"> is a model of the concepts of threat and risk; these are then mapped to data structures</w:t>
            </w:r>
            <w:r w:rsidR="002D06C2" w:rsidRPr="0038596B">
              <w:rPr>
                <w:sz w:val="20"/>
              </w:rPr>
              <w:t xml:space="preserve"> in STIX and NIEM</w:t>
            </w:r>
            <w:r w:rsidRPr="0038596B">
              <w:rPr>
                <w:sz w:val="20"/>
              </w:rPr>
              <w:t>.</w:t>
            </w:r>
          </w:p>
        </w:tc>
      </w:tr>
      <w:tr w:rsidR="002A6045" w:rsidRPr="008A6FC6" w14:paraId="51823312"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9EB604E" w14:textId="45B2E5AC" w:rsidR="002A6045" w:rsidRPr="0038596B" w:rsidRDefault="002A6045" w:rsidP="002A6045">
            <w:pPr>
              <w:pStyle w:val="omg-table-body"/>
              <w:rPr>
                <w:sz w:val="20"/>
              </w:rPr>
            </w:pPr>
            <w:r w:rsidRPr="0038596B">
              <w:rPr>
                <w:sz w:val="20"/>
              </w:rPr>
              <w:t xml:space="preserve">6.5.1.3 The </w:t>
            </w:r>
            <w:r w:rsidR="00245B40">
              <w:rPr>
                <w:sz w:val="20"/>
              </w:rPr>
              <w:t>conceptual reference model</w:t>
            </w:r>
            <w:r w:rsidRPr="0038596B">
              <w:rPr>
                <w:sz w:val="20"/>
              </w:rPr>
              <w:t xml:space="preserve"> shall not assume any particular technology, domain, </w:t>
            </w:r>
            <w:r w:rsidR="00C375D3" w:rsidRPr="0038596B">
              <w:rPr>
                <w:sz w:val="20"/>
              </w:rPr>
              <w:t>and representation</w:t>
            </w:r>
            <w:r w:rsidRPr="0038596B">
              <w:rPr>
                <w:sz w:val="20"/>
              </w:rPr>
              <w:t>, structure of information</w:t>
            </w:r>
            <w:r w:rsidR="00C20CCE">
              <w:rPr>
                <w:sz w:val="20"/>
                <w:szCs w:val="20"/>
              </w:rPr>
              <w:t>,</w:t>
            </w:r>
            <w:r w:rsidRPr="0038596B">
              <w:rPr>
                <w:sz w:val="20"/>
              </w:rPr>
              <w:t xml:space="preserve"> or schema. It shall be a model of the concepts representing real-world entities, not of a specific data representation.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DA447C" w14:textId="7B21C302" w:rsidR="002A6045" w:rsidRPr="0038596B" w:rsidRDefault="002A6045" w:rsidP="002A6045">
            <w:pPr>
              <w:pStyle w:val="omg-table-body"/>
              <w:rPr>
                <w:sz w:val="20"/>
              </w:rPr>
            </w:pPr>
            <w:r w:rsidRPr="0038596B">
              <w:rPr>
                <w:sz w:val="20"/>
              </w:rPr>
              <w:t xml:space="preserve">No technology is assumed. The </w:t>
            </w:r>
            <w:r w:rsidR="00245B40">
              <w:rPr>
                <w:sz w:val="20"/>
              </w:rPr>
              <w:t>conceptual reference model</w:t>
            </w:r>
            <w:r w:rsidRPr="0038596B">
              <w:rPr>
                <w:sz w:val="20"/>
              </w:rPr>
              <w:t xml:space="preserve"> is a model of the concepts representing real-world entities, not of a specific data representation.</w:t>
            </w:r>
          </w:p>
        </w:tc>
      </w:tr>
      <w:tr w:rsidR="002A6045" w:rsidRPr="008A6FC6" w14:paraId="6A8CC05B" w14:textId="77777777">
        <w:trPr>
          <w:trHeight w:val="557"/>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0AEE1448" w14:textId="0DD982A7" w:rsidR="002A6045" w:rsidRPr="0038596B" w:rsidRDefault="002A6045" w:rsidP="002A6045">
            <w:pPr>
              <w:pStyle w:val="omg-table-body"/>
              <w:rPr>
                <w:sz w:val="20"/>
              </w:rPr>
            </w:pPr>
            <w:r w:rsidRPr="0038596B">
              <w:rPr>
                <w:sz w:val="20"/>
              </w:rPr>
              <w:t xml:space="preserve">6.5.2 Operational Threat and Risk </w:t>
            </w:r>
            <w:r w:rsidR="00C20CCE">
              <w:rPr>
                <w:sz w:val="20"/>
                <w:szCs w:val="20"/>
              </w:rPr>
              <w:t>C</w:t>
            </w:r>
            <w:r w:rsidRPr="0038596B">
              <w:rPr>
                <w:sz w:val="20"/>
              </w:rPr>
              <w:t>oncepts</w:t>
            </w:r>
          </w:p>
        </w:tc>
      </w:tr>
      <w:tr w:rsidR="002A6045" w:rsidRPr="008A6FC6" w14:paraId="5AA84051"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4BC57B9" w14:textId="59432786" w:rsidR="002A6045" w:rsidRPr="0038596B" w:rsidRDefault="002A6045" w:rsidP="002A6045">
            <w:pPr>
              <w:pStyle w:val="omg-table-body"/>
              <w:rPr>
                <w:b/>
                <w:sz w:val="20"/>
              </w:rPr>
            </w:pPr>
            <w:r w:rsidRPr="0038596B">
              <w:rPr>
                <w:sz w:val="20"/>
              </w:rPr>
              <w:t xml:space="preserve">6.5.2.1 The </w:t>
            </w:r>
            <w:r w:rsidR="00245B40">
              <w:rPr>
                <w:sz w:val="20"/>
              </w:rPr>
              <w:t>conceptual reference model</w:t>
            </w:r>
            <w:r w:rsidRPr="0038596B">
              <w:rPr>
                <w:sz w:val="20"/>
              </w:rPr>
              <w:t>s shall provide definitions of the concepts of "operational threats” and “operational risk”. Proposals shall use standard terminology when applicable. References to existing standards shall be provided to facilitate mappings and avoid ambiguity.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87E26EE" w14:textId="00502D01" w:rsidR="002A6045" w:rsidRPr="0038596B" w:rsidRDefault="002A6045" w:rsidP="002A6045">
            <w:pPr>
              <w:pStyle w:val="omg-table-body"/>
              <w:rPr>
                <w:sz w:val="20"/>
              </w:rPr>
            </w:pPr>
            <w:r w:rsidRPr="0038596B">
              <w:rPr>
                <w:sz w:val="20"/>
              </w:rPr>
              <w:t xml:space="preserve">Risk and threat are defined in the model. </w:t>
            </w:r>
            <w:r w:rsidR="00F342C9">
              <w:rPr>
                <w:sz w:val="20"/>
              </w:rPr>
              <w:t>”operational threat” and “operational risk” are defined in the glossary.</w:t>
            </w:r>
          </w:p>
        </w:tc>
      </w:tr>
      <w:tr w:rsidR="002A6045" w:rsidRPr="008A6FC6" w14:paraId="4E329200"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3B844B0" w14:textId="1EDB335E" w:rsidR="002A6045" w:rsidRPr="0038596B" w:rsidRDefault="00130A9D" w:rsidP="002A6045">
            <w:pPr>
              <w:pStyle w:val="omg-table-body"/>
              <w:rPr>
                <w:sz w:val="20"/>
              </w:rPr>
            </w:pPr>
            <w:r w:rsidRPr="0038596B">
              <w:rPr>
                <w:sz w:val="20"/>
              </w:rPr>
              <w:t>6.5.2.</w:t>
            </w:r>
            <w:r w:rsidR="00C20CCE">
              <w:rPr>
                <w:sz w:val="20"/>
                <w:szCs w:val="20"/>
              </w:rPr>
              <w:t>2</w:t>
            </w:r>
            <w:r w:rsidRPr="0038596B">
              <w:rPr>
                <w:sz w:val="20"/>
              </w:rPr>
              <w:t xml:space="preserve"> </w:t>
            </w:r>
            <w:r w:rsidR="002A6045" w:rsidRPr="0038596B">
              <w:rPr>
                <w:sz w:val="20"/>
              </w:rPr>
              <w:t xml:space="preserve">Proposal’s </w:t>
            </w:r>
            <w:r w:rsidR="00245B40">
              <w:rPr>
                <w:sz w:val="20"/>
              </w:rPr>
              <w:t>conceptual reference model</w:t>
            </w:r>
            <w:r w:rsidR="002A6045" w:rsidRPr="0038596B">
              <w:rPr>
                <w:sz w:val="20"/>
              </w:rPr>
              <w:t>s shall define other concepts related to common operational threat and risk terms including but not limited to:</w:t>
            </w:r>
          </w:p>
          <w:p w14:paraId="4F2FBE92" w14:textId="77777777" w:rsidR="002A6045" w:rsidRPr="0038596B" w:rsidRDefault="002A6045" w:rsidP="002D06C2">
            <w:pPr>
              <w:pStyle w:val="Default"/>
              <w:spacing w:after="158"/>
              <w:rPr>
                <w:rFonts w:ascii="Times New Roman" w:hAnsi="Times New Roman"/>
                <w:i/>
                <w:sz w:val="20"/>
              </w:rPr>
            </w:pPr>
            <w:r w:rsidRPr="0038596B">
              <w:rPr>
                <w:rFonts w:ascii="Times New Roman" w:hAnsi="Times New Roman"/>
                <w:sz w:val="20"/>
              </w:rPr>
              <w:t xml:space="preserve">Asset, Campaign, Cause, Effect, Exploit target, Goal, </w:t>
            </w:r>
            <w:r w:rsidRPr="0038596B">
              <w:rPr>
                <w:rFonts w:ascii="Times New Roman" w:hAnsi="Times New Roman"/>
                <w:color w:val="auto"/>
                <w:sz w:val="20"/>
              </w:rPr>
              <w:t xml:space="preserve">Hazard, Impact, Incident, Indicator, Likelihood, Mitigation, Observable, Observation, Observation metadata, Procedures, Risk, Safeguard, Severity, Strategy, Tactics, Techniques, Threat, Threat actor, Threat source, </w:t>
            </w:r>
            <w:r w:rsidRPr="0038596B">
              <w:rPr>
                <w:rFonts w:ascii="Times New Roman" w:hAnsi="Times New Roman"/>
                <w:sz w:val="20"/>
              </w:rPr>
              <w:t xml:space="preserve"> </w:t>
            </w:r>
            <w:r w:rsidRPr="0038596B">
              <w:rPr>
                <w:rFonts w:ascii="Times New Roman" w:hAnsi="Times New Roman"/>
                <w:color w:val="auto"/>
                <w:sz w:val="20"/>
              </w:rPr>
              <w:t>Undesired event</w:t>
            </w:r>
            <w:r w:rsidR="002D06C2" w:rsidRPr="0038596B">
              <w:rPr>
                <w:rFonts w:ascii="Times New Roman" w:hAnsi="Times New Roman"/>
                <w:color w:val="auto"/>
                <w:sz w:val="20"/>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AECE70" w14:textId="5A4E52DF" w:rsidR="002A6045" w:rsidRPr="0038596B" w:rsidRDefault="002A6045" w:rsidP="002A6045">
            <w:pPr>
              <w:pStyle w:val="omg-table-body"/>
              <w:rPr>
                <w:sz w:val="20"/>
              </w:rPr>
            </w:pPr>
            <w:r w:rsidRPr="0038596B">
              <w:rPr>
                <w:sz w:val="20"/>
              </w:rPr>
              <w:t xml:space="preserve">All of the specified concepts are defined </w:t>
            </w:r>
            <w:r w:rsidR="00F342C9">
              <w:rPr>
                <w:sz w:val="20"/>
              </w:rPr>
              <w:t>in the model or glossary.</w:t>
            </w:r>
            <w:r w:rsidRPr="0038596B">
              <w:rPr>
                <w:sz w:val="20"/>
              </w:rPr>
              <w:t>.</w:t>
            </w:r>
          </w:p>
        </w:tc>
      </w:tr>
      <w:tr w:rsidR="002A6045" w:rsidRPr="008A6FC6" w14:paraId="17DA5984"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517F8D3" w14:textId="77777777" w:rsidR="002A6045" w:rsidRPr="008A6FC6" w:rsidRDefault="002A6045" w:rsidP="002A6045">
            <w:r w:rsidRPr="008A6FC6">
              <w:t xml:space="preserve">6.5.2.3 The concepts of threats shall include the following classifications: </w:t>
            </w:r>
          </w:p>
          <w:p w14:paraId="03B15C92" w14:textId="77777777" w:rsidR="002A6045" w:rsidRPr="008A6FC6" w:rsidRDefault="002A6045" w:rsidP="008C7C12">
            <w:pPr>
              <w:numPr>
                <w:ilvl w:val="0"/>
                <w:numId w:val="5"/>
              </w:numPr>
            </w:pPr>
            <w:r w:rsidRPr="008A6FC6">
              <w:t xml:space="preserve">Cyber/information and communication systems and assets </w:t>
            </w:r>
          </w:p>
          <w:p w14:paraId="4638FD11" w14:textId="77777777" w:rsidR="002A6045" w:rsidRPr="008A6FC6" w:rsidRDefault="002A6045" w:rsidP="008C7C12">
            <w:pPr>
              <w:numPr>
                <w:ilvl w:val="0"/>
                <w:numId w:val="5"/>
              </w:numPr>
            </w:pPr>
            <w:r w:rsidRPr="008A6FC6">
              <w:t xml:space="preserve">Physical systems and assets, including embedded and manufacturing </w:t>
            </w:r>
          </w:p>
          <w:p w14:paraId="13515F94" w14:textId="04889C97" w:rsidR="002A6045" w:rsidRPr="00D862A8" w:rsidRDefault="002A6045" w:rsidP="008C7C12">
            <w:pPr>
              <w:numPr>
                <w:ilvl w:val="0"/>
                <w:numId w:val="5"/>
              </w:numPr>
            </w:pPr>
            <w:r w:rsidRPr="008A6FC6">
              <w:t>Electromagnetic spectrum assets (</w:t>
            </w:r>
            <w:r w:rsidR="00ED08B8">
              <w:t>E.g.,</w:t>
            </w:r>
            <w:r w:rsidRPr="00D862A8">
              <w:t xml:space="preserve"> interference with wireless systems or radio) </w:t>
            </w:r>
          </w:p>
          <w:p w14:paraId="33CC618C" w14:textId="77777777" w:rsidR="002A6045" w:rsidRPr="007D4A94" w:rsidRDefault="002A6045" w:rsidP="008C7C12">
            <w:pPr>
              <w:numPr>
                <w:ilvl w:val="0"/>
                <w:numId w:val="5"/>
              </w:numPr>
            </w:pPr>
            <w:r w:rsidRPr="007D4A94">
              <w:t xml:space="preserve">Industrial control systems </w:t>
            </w:r>
          </w:p>
          <w:p w14:paraId="42C6F4DA" w14:textId="77777777" w:rsidR="002A6045" w:rsidRPr="0038596B" w:rsidRDefault="002A6045" w:rsidP="002A6045">
            <w:pPr>
              <w:pStyle w:val="omg-table-body"/>
              <w:rPr>
                <w:sz w:val="20"/>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5AC237D" w14:textId="44A04A63" w:rsidR="002A6045" w:rsidRPr="0038596B" w:rsidRDefault="002A6045" w:rsidP="008D50EE">
            <w:pPr>
              <w:pStyle w:val="omg-body"/>
            </w:pPr>
            <w:r w:rsidRPr="0038596B">
              <w:t xml:space="preserve">Categories are provided for all </w:t>
            </w:r>
            <w:r w:rsidR="00C434AE" w:rsidRPr="0038596B">
              <w:t>identified</w:t>
            </w:r>
            <w:r w:rsidRPr="0038596B">
              <w:t xml:space="preserve"> classifications</w:t>
            </w:r>
            <w:r w:rsidR="00130A9D" w:rsidRPr="0038596B">
              <w:t xml:space="preserve"> in section 8.32</w:t>
            </w:r>
            <w:r w:rsidRPr="0038596B">
              <w:t xml:space="preserve">. Others </w:t>
            </w:r>
            <w:r w:rsidR="00E33AA4">
              <w:t>have been</w:t>
            </w:r>
            <w:r w:rsidRPr="0038596B">
              <w:t xml:space="preserve"> added as extensions.</w:t>
            </w:r>
          </w:p>
        </w:tc>
      </w:tr>
      <w:tr w:rsidR="002A6045" w:rsidRPr="008A6FC6" w14:paraId="5D21D2E9"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2EA8CE08" w14:textId="77777777" w:rsidR="002A6045" w:rsidRPr="008A6FC6" w:rsidRDefault="002A6045" w:rsidP="002A6045">
            <w:r w:rsidRPr="008A6FC6">
              <w:lastRenderedPageBreak/>
              <w:t xml:space="preserve">6.5.2.4 Models for operational threats and risks shall be consistent with the following constraints: </w:t>
            </w:r>
          </w:p>
          <w:p w14:paraId="1CF4E1C6" w14:textId="77777777" w:rsidR="002A6045" w:rsidRPr="008A6FC6" w:rsidRDefault="002A6045" w:rsidP="008C7C12">
            <w:pPr>
              <w:numPr>
                <w:ilvl w:val="0"/>
                <w:numId w:val="5"/>
              </w:numPr>
            </w:pPr>
            <w:r w:rsidRPr="008A6FC6">
              <w:t xml:space="preserve">Defensive, offensive, or other actors may or may not have insight into the plans or strategies of the respective other actors. As such, model implementations will in those cases be incomplete and rely on estimates and assumed parameters. </w:t>
            </w:r>
          </w:p>
          <w:p w14:paraId="79862CBD" w14:textId="77777777" w:rsidR="002A6045" w:rsidRPr="008A6FC6" w:rsidRDefault="002A6045" w:rsidP="008C7C12">
            <w:pPr>
              <w:numPr>
                <w:ilvl w:val="0"/>
                <w:numId w:val="5"/>
              </w:numPr>
            </w:pPr>
            <w:r w:rsidRPr="008A6FC6">
              <w:t xml:space="preserve">Models must be able to support non-actor threats (such as natural disasters) that will not be associated with any coherent intentions or plans. </w:t>
            </w:r>
          </w:p>
          <w:p w14:paraId="2B6F3743" w14:textId="77777777" w:rsidR="002A6045" w:rsidRPr="008A6FC6" w:rsidRDefault="002A6045" w:rsidP="008C7C12">
            <w:pPr>
              <w:numPr>
                <w:ilvl w:val="0"/>
                <w:numId w:val="5"/>
              </w:numPr>
            </w:pPr>
            <w:r w:rsidRPr="008A6FC6">
              <w:t xml:space="preserve">Bystanders and inadvertent actors may perform actions that result in behavior that provides benefits to any other actor (offensive or defensive). Such actions are understood to be non-intentional. </w:t>
            </w:r>
          </w:p>
          <w:p w14:paraId="64A7CEB1" w14:textId="77777777" w:rsidR="002A6045" w:rsidRPr="008A6FC6" w:rsidRDefault="002A6045" w:rsidP="008C7C12">
            <w:pPr>
              <w:numPr>
                <w:ilvl w:val="0"/>
                <w:numId w:val="5"/>
              </w:numPr>
            </w:pPr>
            <w:r w:rsidRPr="008A6FC6">
              <w:t xml:space="preserve">The focus of risks will be those that go beyond the normal course of business and expose the enterprise to increased risk due to threats &amp; vulnerabilities. </w:t>
            </w:r>
          </w:p>
          <w:p w14:paraId="14B155D6" w14:textId="77777777" w:rsidR="002A6045" w:rsidRPr="008A6FC6" w:rsidRDefault="002A6045" w:rsidP="002A6045"/>
        </w:tc>
        <w:tc>
          <w:tcPr>
            <w:tcW w:w="4967" w:type="dxa"/>
            <w:tcBorders>
              <w:top w:val="single" w:sz="4" w:space="0" w:color="auto"/>
              <w:left w:val="single" w:sz="4" w:space="0" w:color="auto"/>
              <w:bottom w:val="single" w:sz="4" w:space="0" w:color="auto"/>
              <w:right w:val="single" w:sz="4" w:space="0" w:color="auto"/>
            </w:tcBorders>
            <w:shd w:val="clear" w:color="auto" w:fill="auto"/>
          </w:tcPr>
          <w:p w14:paraId="7236BE0B" w14:textId="77777777" w:rsidR="002A6045" w:rsidRPr="0038596B" w:rsidRDefault="002A6045" w:rsidP="002A6045">
            <w:pPr>
              <w:pStyle w:val="omg-table-body"/>
              <w:rPr>
                <w:sz w:val="20"/>
              </w:rPr>
            </w:pPr>
            <w:r w:rsidRPr="0038596B">
              <w:rPr>
                <w:sz w:val="20"/>
              </w:rPr>
              <w:t>The model:</w:t>
            </w:r>
          </w:p>
          <w:p w14:paraId="39259AE4" w14:textId="77777777" w:rsidR="002A6045" w:rsidRPr="0038596B" w:rsidRDefault="002D06C2" w:rsidP="006B4EA4">
            <w:pPr>
              <w:pStyle w:val="omg-table-body"/>
              <w:numPr>
                <w:ilvl w:val="0"/>
                <w:numId w:val="11"/>
              </w:numPr>
              <w:rPr>
                <w:sz w:val="20"/>
              </w:rPr>
            </w:pPr>
            <w:r w:rsidRPr="0038596B">
              <w:rPr>
                <w:sz w:val="20"/>
              </w:rPr>
              <w:t>D</w:t>
            </w:r>
            <w:r w:rsidR="00130A9D" w:rsidRPr="0038596B">
              <w:rPr>
                <w:sz w:val="20"/>
              </w:rPr>
              <w:t>efines relations and properties not the specifics</w:t>
            </w:r>
            <w:r w:rsidRPr="0038596B">
              <w:rPr>
                <w:sz w:val="20"/>
              </w:rPr>
              <w:t xml:space="preserve"> of data formats. T</w:t>
            </w:r>
            <w:r w:rsidR="00C434AE" w:rsidRPr="0038596B">
              <w:rPr>
                <w:sz w:val="20"/>
              </w:rPr>
              <w:t>he</w:t>
            </w:r>
            <w:r w:rsidR="00130A9D" w:rsidRPr="0038596B">
              <w:rPr>
                <w:sz w:val="20"/>
              </w:rPr>
              <w:t xml:space="preserve"> model is a</w:t>
            </w:r>
            <w:r w:rsidR="002A6045" w:rsidRPr="0038596B">
              <w:rPr>
                <w:sz w:val="20"/>
              </w:rPr>
              <w:t>gnostic to who knows what, it is not expected that any party will have full knowledge however that knowledge may be represented when available.</w:t>
            </w:r>
          </w:p>
          <w:p w14:paraId="72B3F012" w14:textId="77777777" w:rsidR="002A6045" w:rsidRPr="0038596B" w:rsidRDefault="002A6045" w:rsidP="006B4EA4">
            <w:pPr>
              <w:pStyle w:val="omg-table-body"/>
              <w:numPr>
                <w:ilvl w:val="0"/>
                <w:numId w:val="11"/>
              </w:numPr>
              <w:rPr>
                <w:sz w:val="20"/>
              </w:rPr>
            </w:pPr>
            <w:r w:rsidRPr="0038596B">
              <w:rPr>
                <w:sz w:val="20"/>
              </w:rPr>
              <w:t>Intentional (actor related), natural and systematic threats and risks are supported.</w:t>
            </w:r>
          </w:p>
          <w:p w14:paraId="7C0DDB2C" w14:textId="77777777" w:rsidR="002A6045" w:rsidRPr="0038596B" w:rsidRDefault="002A6045" w:rsidP="006B4EA4">
            <w:pPr>
              <w:pStyle w:val="omg-table-body"/>
              <w:numPr>
                <w:ilvl w:val="0"/>
                <w:numId w:val="11"/>
              </w:numPr>
              <w:rPr>
                <w:sz w:val="20"/>
              </w:rPr>
            </w:pPr>
            <w:r w:rsidRPr="0038596B">
              <w:rPr>
                <w:sz w:val="20"/>
              </w:rPr>
              <w:t>Actors in an incident may be non-intentional.</w:t>
            </w:r>
            <w:r w:rsidR="00130A9D" w:rsidRPr="0038596B">
              <w:rPr>
                <w:sz w:val="20"/>
              </w:rPr>
              <w:t xml:space="preserve"> </w:t>
            </w:r>
            <w:r w:rsidR="00C434AE" w:rsidRPr="0038596B">
              <w:rPr>
                <w:sz w:val="20"/>
              </w:rPr>
              <w:t>I.e</w:t>
            </w:r>
            <w:r w:rsidR="00130A9D" w:rsidRPr="0038596B">
              <w:rPr>
                <w:sz w:val="20"/>
              </w:rPr>
              <w:t>. Bystanders and inadvertent actors.</w:t>
            </w:r>
          </w:p>
          <w:p w14:paraId="3A9E11E8" w14:textId="0528BF4B" w:rsidR="002A6045" w:rsidRPr="0038596B" w:rsidRDefault="002A6045" w:rsidP="006B4EA4">
            <w:pPr>
              <w:pStyle w:val="omg-table-body"/>
              <w:numPr>
                <w:ilvl w:val="0"/>
                <w:numId w:val="11"/>
              </w:numPr>
              <w:rPr>
                <w:sz w:val="20"/>
              </w:rPr>
            </w:pPr>
            <w:r w:rsidRPr="0038596B">
              <w:rPr>
                <w:sz w:val="20"/>
              </w:rPr>
              <w:t>Risks are focused on those caused by a</w:t>
            </w:r>
            <w:r w:rsidR="00ED2F64" w:rsidRPr="0038596B">
              <w:rPr>
                <w:sz w:val="20"/>
              </w:rPr>
              <w:t>ny</w:t>
            </w:r>
            <w:r w:rsidRPr="0038596B">
              <w:rPr>
                <w:sz w:val="20"/>
              </w:rPr>
              <w:t xml:space="preserve"> danger</w:t>
            </w:r>
            <w:r w:rsidR="00ED2F64" w:rsidRPr="0038596B">
              <w:rPr>
                <w:sz w:val="20"/>
              </w:rPr>
              <w:t xml:space="preserve">, including </w:t>
            </w:r>
            <w:r w:rsidR="00E33AA4">
              <w:t>h</w:t>
            </w:r>
            <w:r w:rsidR="00ED2F64">
              <w:t>uman</w:t>
            </w:r>
            <w:r w:rsidR="00ED2F64" w:rsidRPr="0038596B">
              <w:rPr>
                <w:sz w:val="20"/>
              </w:rPr>
              <w:t xml:space="preserve"> and non-human</w:t>
            </w:r>
            <w:r w:rsidRPr="0038596B">
              <w:rPr>
                <w:sz w:val="20"/>
              </w:rPr>
              <w:t>.</w:t>
            </w:r>
          </w:p>
        </w:tc>
      </w:tr>
      <w:tr w:rsidR="002A6045" w:rsidRPr="008A6FC6" w14:paraId="4414005E"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5A5287B" w14:textId="25479D30" w:rsidR="002A6045" w:rsidRPr="00D862A8" w:rsidRDefault="002A6045" w:rsidP="002A6045">
            <w:pPr>
              <w:rPr>
                <w:color w:val="000000"/>
              </w:rPr>
            </w:pPr>
            <w:r w:rsidRPr="008A6FC6">
              <w:t>6.5.2.5 Models for operational threats and risks shall include concepts for expressing probability and/or confidence levels (</w:t>
            </w:r>
            <w:r w:rsidR="00ED08B8">
              <w:t>e.g.,</w:t>
            </w:r>
            <w:r w:rsidRPr="00D862A8">
              <w:t xml:space="preserve"> for likelihood of o</w:t>
            </w:r>
            <w:r w:rsidRPr="007D4A94">
              <w:t>ccurrence and impact)</w:t>
            </w:r>
            <w:r w:rsidR="00C20CCE">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0EEFD7" w14:textId="77777777" w:rsidR="002A6045" w:rsidRPr="0038596B" w:rsidRDefault="002D06C2" w:rsidP="002A6045">
            <w:pPr>
              <w:pStyle w:val="omg-table-body"/>
              <w:rPr>
                <w:sz w:val="20"/>
              </w:rPr>
            </w:pPr>
            <w:r w:rsidRPr="0038596B">
              <w:rPr>
                <w:sz w:val="20"/>
              </w:rPr>
              <w:t>Likelihood</w:t>
            </w:r>
            <w:r w:rsidR="002A6045" w:rsidRPr="0038596B">
              <w:rPr>
                <w:sz w:val="20"/>
              </w:rPr>
              <w:t xml:space="preserve"> and confidence metrics are included.</w:t>
            </w:r>
          </w:p>
        </w:tc>
      </w:tr>
      <w:tr w:rsidR="002A6045" w:rsidRPr="008A6FC6" w14:paraId="2CB35CDE" w14:textId="77777777">
        <w:trPr>
          <w:trHeight w:val="386"/>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E5EFA41" w14:textId="77777777" w:rsidR="002A6045" w:rsidRPr="0038596B" w:rsidRDefault="002A6045" w:rsidP="002A6045">
            <w:pPr>
              <w:pStyle w:val="omg-table-body"/>
              <w:rPr>
                <w:sz w:val="20"/>
              </w:rPr>
            </w:pPr>
            <w:r w:rsidRPr="0038596B">
              <w:rPr>
                <w:sz w:val="20"/>
              </w:rPr>
              <w:t>6.5.3 Risk Management concepts</w:t>
            </w:r>
          </w:p>
        </w:tc>
      </w:tr>
      <w:tr w:rsidR="002A6045" w:rsidRPr="008A6FC6" w14:paraId="3D309C5B"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FE6E89" w14:textId="54529FD1" w:rsidR="002A6045" w:rsidRPr="008A6FC6" w:rsidRDefault="002A6045" w:rsidP="002A6045">
            <w:r w:rsidRPr="008A6FC6">
              <w:t xml:space="preserve">6.5.3.1 The </w:t>
            </w:r>
            <w:r w:rsidR="00245B40">
              <w:t>conceptual reference model</w:t>
            </w:r>
            <w:r w:rsidRPr="008A6FC6">
              <w:t xml:space="preserve"> shall include concepts related to systematic identification of operational risks and assessing their likelihood and severity.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09848E1" w14:textId="77777777" w:rsidR="002A6045" w:rsidRPr="00D862A8" w:rsidRDefault="002A6045" w:rsidP="002A6045">
            <w:r w:rsidRPr="00D862A8">
              <w:t>Operational risks and their likelihood and severity may be represented. This specification does not specify process or methodology.</w:t>
            </w:r>
          </w:p>
        </w:tc>
      </w:tr>
      <w:tr w:rsidR="002A6045" w:rsidRPr="008A6FC6" w14:paraId="77D64C69"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CEB26E1" w14:textId="77777777" w:rsidR="002A6045" w:rsidRPr="008A6FC6" w:rsidRDefault="002A6045" w:rsidP="002A6045">
            <w:r w:rsidRPr="008A6FC6">
              <w:t>6.5.3.2 The proposals shall include concepts related to prioritization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43F34B8" w14:textId="77777777" w:rsidR="002A6045" w:rsidRPr="008A6FC6" w:rsidRDefault="002A6045" w:rsidP="003D0AF2">
            <w:r w:rsidRPr="008A6FC6">
              <w:t xml:space="preserve">Risks may be rated as to their </w:t>
            </w:r>
            <w:r w:rsidR="00C40A13" w:rsidRPr="008A6FC6">
              <w:t>priority.</w:t>
            </w:r>
          </w:p>
        </w:tc>
      </w:tr>
      <w:tr w:rsidR="002A6045" w:rsidRPr="008A6FC6" w14:paraId="4AC4FF71"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33E429D" w14:textId="77777777" w:rsidR="002A6045" w:rsidRPr="008A6FC6" w:rsidRDefault="002A6045" w:rsidP="002A6045">
            <w:r w:rsidRPr="008A6FC6">
              <w:t>6.5.3.3 The proposals shall include concepts related to the mapping of risks, hazards and undesired events to descriptions of systems for the purpose of systematic hazard analysis and justifiable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4A78B69" w14:textId="3AA0DA92" w:rsidR="002A6045" w:rsidRPr="007D4A94" w:rsidRDefault="00130A9D" w:rsidP="002A6045">
            <w:r w:rsidRPr="00D862A8">
              <w:t xml:space="preserve">This model does provide </w:t>
            </w:r>
            <w:r w:rsidR="002D06C2" w:rsidRPr="007D4A94">
              <w:t xml:space="preserve">all </w:t>
            </w:r>
            <w:r w:rsidRPr="007D4A94">
              <w:t xml:space="preserve">the information </w:t>
            </w:r>
            <w:r w:rsidR="00C434AE" w:rsidRPr="007D4A94">
              <w:t>necessary</w:t>
            </w:r>
            <w:r w:rsidRPr="007D4A94">
              <w:t xml:space="preserve"> to support systematic hazard analysis and justifiable identification of risks. The processes</w:t>
            </w:r>
            <w:r w:rsidR="00E33AA4">
              <w:t xml:space="preserve">, </w:t>
            </w:r>
            <w:r w:rsidR="00FC73E6">
              <w:t>guidance</w:t>
            </w:r>
            <w:r w:rsidRPr="007D4A94">
              <w:t xml:space="preserve"> and policies for such analysis are out of scope.</w:t>
            </w:r>
            <w:r w:rsidR="003D0AF2" w:rsidRPr="007D4A94">
              <w:t xml:space="preserve"> The NIST framework provides process and policy guidance.</w:t>
            </w:r>
            <w:r w:rsidR="00ED2F64" w:rsidRPr="00697493">
              <w:t xml:space="preserve"> A ma</w:t>
            </w:r>
            <w:r w:rsidR="00ED2F64" w:rsidRPr="008A6FC6">
              <w:t xml:space="preserve">pping to the NIST framework is included in section </w:t>
            </w:r>
            <w:r w:rsidR="00ED2F64" w:rsidRPr="007D4A94">
              <w:fldChar w:fldCharType="begin"/>
            </w:r>
            <w:r w:rsidR="00ED2F64" w:rsidRPr="008A6FC6">
              <w:instrText xml:space="preserve"> REF _Ref434853733 \r \h </w:instrText>
            </w:r>
            <w:r w:rsidR="00C20CCE">
              <w:instrText xml:space="preserve"> \* MERGEFORMAT </w:instrText>
            </w:r>
            <w:r w:rsidR="00ED2F64" w:rsidRPr="007D4A94">
              <w:fldChar w:fldCharType="separate"/>
            </w:r>
            <w:r w:rsidR="00CD51EF">
              <w:t>12</w:t>
            </w:r>
            <w:r w:rsidR="00ED2F64" w:rsidRPr="007D4A94">
              <w:fldChar w:fldCharType="end"/>
            </w:r>
            <w:r w:rsidR="00ED2F64" w:rsidRPr="00D862A8">
              <w:t>.</w:t>
            </w:r>
          </w:p>
          <w:p w14:paraId="7A9BEC4B" w14:textId="77777777" w:rsidR="002A6045" w:rsidRPr="008A6FC6" w:rsidRDefault="002A6045" w:rsidP="002A6045">
            <w:r w:rsidRPr="008A6FC6">
              <w:tab/>
            </w:r>
          </w:p>
        </w:tc>
      </w:tr>
      <w:tr w:rsidR="002A6045" w:rsidRPr="008A6FC6" w14:paraId="22D06CF6"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288782F" w14:textId="77777777" w:rsidR="002A6045" w:rsidRPr="008A6FC6" w:rsidRDefault="002A6045" w:rsidP="002A6045">
            <w:r w:rsidRPr="008A6FC6">
              <w:t>6.5.3.4 The proposals shall describe concepts related to exchange of risk indicators, including patterns for systematic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877464A" w14:textId="063154F8" w:rsidR="002A6045" w:rsidRPr="007D4A94" w:rsidRDefault="002A6045" w:rsidP="003D0AF2">
            <w:r w:rsidRPr="008A6FC6">
              <w:t xml:space="preserve">Indicators and patterns are </w:t>
            </w:r>
            <w:r w:rsidR="00C375D3" w:rsidRPr="008A6FC6">
              <w:t>included;</w:t>
            </w:r>
            <w:r w:rsidR="003D0AF2" w:rsidRPr="008A6FC6">
              <w:t xml:space="preserve"> see “pattern” (</w:t>
            </w:r>
            <w:r w:rsidR="003D0AF2" w:rsidRPr="007D4A94">
              <w:fldChar w:fldCharType="begin"/>
            </w:r>
            <w:r w:rsidR="003D0AF2" w:rsidRPr="008A6FC6">
              <w:instrText xml:space="preserve"> REF _Ref434160903 \r \h </w:instrText>
            </w:r>
            <w:r w:rsidR="00C20CCE">
              <w:instrText xml:space="preserve"> \* MERGEFORMAT </w:instrText>
            </w:r>
            <w:r w:rsidR="003D0AF2" w:rsidRPr="007D4A94">
              <w:fldChar w:fldCharType="separate"/>
            </w:r>
            <w:r w:rsidR="00CD51EF">
              <w:rPr>
                <w:b/>
                <w:bCs/>
              </w:rPr>
              <w:t>Error! Reference source not found.</w:t>
            </w:r>
            <w:r w:rsidR="003D0AF2" w:rsidRPr="007D4A94">
              <w:fldChar w:fldCharType="end"/>
            </w:r>
            <w:r w:rsidR="003D0AF2" w:rsidRPr="00D862A8">
              <w:t>) and “indicator” (</w:t>
            </w:r>
            <w:r w:rsidR="003D0AF2" w:rsidRPr="007D4A94">
              <w:fldChar w:fldCharType="begin"/>
            </w:r>
            <w:r w:rsidR="003D0AF2" w:rsidRPr="008A6FC6">
              <w:instrText xml:space="preserve"> REF _Ref434160998 \r \h </w:instrText>
            </w:r>
            <w:r w:rsidR="00C20CCE">
              <w:instrText xml:space="preserve"> \* MERGEFORMAT </w:instrText>
            </w:r>
            <w:r w:rsidR="003D0AF2" w:rsidRPr="007D4A94">
              <w:fldChar w:fldCharType="separate"/>
            </w:r>
            <w:r w:rsidR="00CD51EF">
              <w:rPr>
                <w:b/>
                <w:bCs/>
              </w:rPr>
              <w:t>Error! Reference source not found.</w:t>
            </w:r>
            <w:r w:rsidR="003D0AF2" w:rsidRPr="007D4A94">
              <w:fldChar w:fldCharType="end"/>
            </w:r>
            <w:r w:rsidR="003D0AF2" w:rsidRPr="00D862A8">
              <w:t>).</w:t>
            </w:r>
            <w:r w:rsidR="00F602A0">
              <w:t xml:space="preserve"> These concepts are mapped to data types used in exchanges. Normative mapping of these concepts is specified in the STIX mapping.</w:t>
            </w:r>
          </w:p>
        </w:tc>
      </w:tr>
      <w:tr w:rsidR="002A6045" w:rsidRPr="008A6FC6" w14:paraId="261990A7" w14:textId="77777777">
        <w:trPr>
          <w:trHeight w:val="611"/>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0F0EF50" w14:textId="77777777" w:rsidR="002A6045" w:rsidRPr="0038596B" w:rsidRDefault="002A6045" w:rsidP="002A6045">
            <w:pPr>
              <w:pStyle w:val="omg-table-body"/>
              <w:rPr>
                <w:sz w:val="20"/>
              </w:rPr>
            </w:pPr>
            <w:r w:rsidRPr="0038596B">
              <w:rPr>
                <w:sz w:val="20"/>
              </w:rPr>
              <w:t>6.5.4 Mitigation and courses of action</w:t>
            </w:r>
          </w:p>
        </w:tc>
      </w:tr>
      <w:tr w:rsidR="002A6045" w:rsidRPr="008A6FC6" w14:paraId="2D4871F0"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DCF202C" w14:textId="3B3B9A8B" w:rsidR="002A6045" w:rsidRPr="008A6FC6" w:rsidRDefault="002A6045" w:rsidP="002A6045">
            <w:r w:rsidRPr="008A6FC6">
              <w:t xml:space="preserve">6.5.4.1 The </w:t>
            </w:r>
            <w:r w:rsidR="00245B40">
              <w:t>conceptual reference model</w:t>
            </w:r>
            <w:r w:rsidRPr="008A6FC6">
              <w:t xml:space="preserve">s shall include concepts of “course of action” and mitigation of threats </w:t>
            </w:r>
            <w:r w:rsidRPr="008A6FC6">
              <w:lastRenderedPageBreak/>
              <w:t xml:space="preserve">and risks. </w:t>
            </w:r>
          </w:p>
          <w:p w14:paraId="4E121917" w14:textId="78A49757" w:rsidR="002A6045" w:rsidRPr="007D4A94" w:rsidRDefault="002A6045" w:rsidP="002A6045">
            <w:pPr>
              <w:rPr>
                <w:i/>
                <w:iCs/>
              </w:rPr>
            </w:pPr>
            <w:r w:rsidRPr="008A6FC6">
              <w:t xml:space="preserve">Explanation: Coincident with understanding any threat or risk is taking steps to mitigate the specific threat and mitigate similar risks in the future. The </w:t>
            </w:r>
            <w:r w:rsidR="00245B40">
              <w:t>conceptual reference model</w:t>
            </w:r>
            <w:r w:rsidRPr="008A6FC6">
              <w:t>s for “course of action” and mitigation shall include corrective concepts for deterring, protecting, detecting, monitoring, limiting, preventive and recovery strategies</w:t>
            </w:r>
            <w:r w:rsidR="00C20CCE">
              <w:t>,</w:t>
            </w:r>
            <w:r w:rsidRPr="00D862A8">
              <w:t xml:space="preserve"> and courses of action.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75970C8" w14:textId="1EC88773" w:rsidR="002A6045" w:rsidRPr="008A6FC6" w:rsidRDefault="002A6045" w:rsidP="00ED2F64">
            <w:r w:rsidRPr="007D4A94">
              <w:lastRenderedPageBreak/>
              <w:t>Course of action rules are included</w:t>
            </w:r>
            <w:r w:rsidR="00FF2C15" w:rsidRPr="007D4A94">
              <w:t xml:space="preserve"> (</w:t>
            </w:r>
            <w:r w:rsidR="00FF2C15" w:rsidRPr="007D4A94">
              <w:fldChar w:fldCharType="begin"/>
            </w:r>
            <w:r w:rsidR="00FF2C15" w:rsidRPr="008A6FC6">
              <w:instrText xml:space="preserve"> REF _Ref434161036 \r \h </w:instrText>
            </w:r>
            <w:r w:rsidR="00C20CCE">
              <w:instrText xml:space="preserve"> \* MERGEFORMAT </w:instrText>
            </w:r>
            <w:r w:rsidR="00FF2C15" w:rsidRPr="007D4A94">
              <w:fldChar w:fldCharType="separate"/>
            </w:r>
            <w:r w:rsidR="00CD51EF">
              <w:rPr>
                <w:b/>
                <w:bCs/>
              </w:rPr>
              <w:t>Error! Reference source not found.</w:t>
            </w:r>
            <w:r w:rsidR="00FF2C15" w:rsidRPr="007D4A94">
              <w:fldChar w:fldCharType="end"/>
            </w:r>
            <w:r w:rsidR="00FF2C15" w:rsidRPr="00D862A8">
              <w:t>)</w:t>
            </w:r>
            <w:r w:rsidRPr="007D4A94">
              <w:t>.</w:t>
            </w:r>
            <w:r w:rsidR="00130A9D" w:rsidRPr="007D4A94">
              <w:t xml:space="preserve"> </w:t>
            </w:r>
          </w:p>
        </w:tc>
      </w:tr>
      <w:tr w:rsidR="002A6045" w:rsidRPr="008A6FC6" w14:paraId="11125BC1"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F47D064" w14:textId="6704DDB2" w:rsidR="002A6045" w:rsidRPr="00D862A8" w:rsidRDefault="002A6045" w:rsidP="00D862A8">
            <w:r w:rsidRPr="008A6FC6">
              <w:t xml:space="preserve">6.5.5 Threat and Risk </w:t>
            </w:r>
            <w:r w:rsidR="00C20CCE">
              <w:t>P</w:t>
            </w:r>
            <w:r w:rsidRPr="00D862A8">
              <w:t>lanning</w:t>
            </w:r>
          </w:p>
        </w:tc>
      </w:tr>
      <w:tr w:rsidR="002A6045" w:rsidRPr="008A6FC6" w14:paraId="7A5C464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856C346" w14:textId="369E4BAB" w:rsidR="002A6045" w:rsidRPr="008A6FC6" w:rsidRDefault="002A6045" w:rsidP="002A6045">
            <w:pPr>
              <w:rPr>
                <w:b/>
              </w:rPr>
            </w:pPr>
            <w:r w:rsidRPr="008A6FC6">
              <w:t xml:space="preserve">6.5.5.1 The </w:t>
            </w:r>
            <w:r w:rsidR="00245B40">
              <w:t>conceptual reference model</w:t>
            </w:r>
            <w:r w:rsidRPr="008A6FC6">
              <w:t xml:space="preserve"> shall include concepts for understanding, planning for and treating operational risks, threats and their contingencies at the governmental and enterprise level.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38E04D6" w14:textId="40B9EADA" w:rsidR="002A6045" w:rsidRPr="008A6FC6" w:rsidRDefault="002A6045" w:rsidP="003D0AF2">
            <w:r w:rsidRPr="008A6FC6">
              <w:t>Options for risk treatment are included.</w:t>
            </w:r>
          </w:p>
        </w:tc>
      </w:tr>
      <w:tr w:rsidR="002A6045" w:rsidRPr="008A6FC6" w14:paraId="3B1FCAD2"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1001483" w14:textId="668EB040" w:rsidR="002A6045" w:rsidRPr="0038596B" w:rsidRDefault="002A6045" w:rsidP="00D862A8">
            <w:pPr>
              <w:pStyle w:val="omg-table-body"/>
              <w:rPr>
                <w:sz w:val="20"/>
              </w:rPr>
            </w:pPr>
            <w:r w:rsidRPr="0038596B">
              <w:rPr>
                <w:sz w:val="20"/>
              </w:rPr>
              <w:t xml:space="preserve">6.5.6 NIEM Representation and </w:t>
            </w:r>
            <w:r w:rsidR="00C20CCE">
              <w:rPr>
                <w:sz w:val="20"/>
                <w:szCs w:val="20"/>
              </w:rPr>
              <w:t>M</w:t>
            </w:r>
            <w:r w:rsidRPr="0038596B">
              <w:rPr>
                <w:sz w:val="20"/>
                <w:szCs w:val="20"/>
              </w:rPr>
              <w:t>apping</w:t>
            </w:r>
          </w:p>
        </w:tc>
      </w:tr>
      <w:tr w:rsidR="002A6045" w:rsidRPr="008A6FC6" w14:paraId="0F84B998"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DB49CFA" w14:textId="71C9B4B0" w:rsidR="002A6045" w:rsidRPr="008A6FC6" w:rsidRDefault="002A6045" w:rsidP="002A6045">
            <w:r w:rsidRPr="008A6FC6">
              <w:t xml:space="preserve">6.5.6.1 Submissions shall define a normative NIEM-UML PIM representation sufficient to capture the concepts as defined in the </w:t>
            </w:r>
            <w:r w:rsidR="00245B40">
              <w:t>conceptual reference model</w:t>
            </w:r>
            <w:r w:rsidRPr="008A6FC6">
              <w:t>s as defined above.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4F6EFA0" w14:textId="77777777" w:rsidR="002A6045" w:rsidRPr="0038596B" w:rsidRDefault="002A6045" w:rsidP="002A6045">
            <w:pPr>
              <w:pStyle w:val="omg-table-body"/>
              <w:rPr>
                <w:sz w:val="20"/>
              </w:rPr>
            </w:pPr>
          </w:p>
          <w:p w14:paraId="30538792" w14:textId="56624339" w:rsidR="002A6045" w:rsidRPr="007D4A94" w:rsidRDefault="002A6045" w:rsidP="003D0AF2">
            <w:r w:rsidRPr="00D862A8">
              <w:t xml:space="preserve">A NIEM mapping </w:t>
            </w:r>
            <w:r w:rsidR="003D0AF2" w:rsidRPr="007D4A94">
              <w:t xml:space="preserve">is provided in section </w:t>
            </w:r>
            <w:r w:rsidR="003D0AF2" w:rsidRPr="007D4A94">
              <w:fldChar w:fldCharType="begin"/>
            </w:r>
            <w:r w:rsidR="003D0AF2" w:rsidRPr="008A6FC6">
              <w:instrText xml:space="preserve"> REF  _Ref434160675 \h \n </w:instrText>
            </w:r>
            <w:r w:rsidR="00C20CCE">
              <w:instrText xml:space="preserve"> \* MERGEFORMAT </w:instrText>
            </w:r>
            <w:r w:rsidR="003D0AF2" w:rsidRPr="007D4A94">
              <w:fldChar w:fldCharType="separate"/>
            </w:r>
            <w:r w:rsidR="00CD51EF">
              <w:t>10.3</w:t>
            </w:r>
            <w:r w:rsidR="003D0AF2" w:rsidRPr="007D4A94">
              <w:fldChar w:fldCharType="end"/>
            </w:r>
            <w:r w:rsidR="003D0AF2" w:rsidRPr="00D862A8">
              <w:t>.</w:t>
            </w:r>
          </w:p>
        </w:tc>
      </w:tr>
      <w:tr w:rsidR="002A6045" w:rsidRPr="008A6FC6" w14:paraId="65EC7FD0"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1D0AF9E" w14:textId="66650CB7" w:rsidR="002A6045" w:rsidRPr="008A6FC6" w:rsidRDefault="002A6045" w:rsidP="002A6045">
            <w:r w:rsidRPr="008A6FC6">
              <w:t xml:space="preserve">6.5.6.2 This NIEM-UML representation shall be mapped to the </w:t>
            </w:r>
            <w:r w:rsidR="00245B40">
              <w:t>conceptual reference model</w:t>
            </w:r>
            <w:r w:rsidRPr="008A6FC6">
              <w:t xml:space="preserve">s such that the meaning of each threat/risk relevant NIEM element is described in the </w:t>
            </w:r>
            <w:r w:rsidR="00245B40">
              <w:t>conceptual reference model</w:t>
            </w:r>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DEE3176" w14:textId="7DCF33D3" w:rsidR="002A6045" w:rsidRPr="0038596B" w:rsidRDefault="00ED2F64" w:rsidP="002A6045">
            <w:pPr>
              <w:pStyle w:val="omg-table-body"/>
              <w:rPr>
                <w:sz w:val="20"/>
              </w:rPr>
            </w:pPr>
            <w:r w:rsidRPr="0038596B">
              <w:rPr>
                <w:sz w:val="20"/>
              </w:rPr>
              <w:t xml:space="preserve">A NIEM mapping is provided in section </w:t>
            </w:r>
            <w:r w:rsidRPr="0038596B">
              <w:rPr>
                <w:sz w:val="20"/>
                <w:szCs w:val="20"/>
              </w:rPr>
              <w:fldChar w:fldCharType="begin"/>
            </w:r>
            <w:r w:rsidRPr="0038596B">
              <w:rPr>
                <w:sz w:val="20"/>
                <w:szCs w:val="20"/>
              </w:rPr>
              <w:instrText xml:space="preserve"> REF  _Ref434160675 \h \n </w:instrText>
            </w:r>
            <w:r w:rsidR="00C20CCE">
              <w:rPr>
                <w:sz w:val="20"/>
                <w:szCs w:val="20"/>
              </w:rPr>
              <w:instrText xml:space="preserve"> \* MERGEFORMAT </w:instrText>
            </w:r>
            <w:r w:rsidRPr="0038596B">
              <w:rPr>
                <w:sz w:val="20"/>
                <w:szCs w:val="20"/>
              </w:rPr>
            </w:r>
            <w:r w:rsidRPr="0038596B">
              <w:rPr>
                <w:sz w:val="20"/>
                <w:szCs w:val="20"/>
              </w:rPr>
              <w:fldChar w:fldCharType="separate"/>
            </w:r>
            <w:r w:rsidR="00CD51EF">
              <w:rPr>
                <w:sz w:val="20"/>
                <w:szCs w:val="20"/>
              </w:rPr>
              <w:t>10.3</w:t>
            </w:r>
            <w:r w:rsidRPr="0038596B">
              <w:rPr>
                <w:sz w:val="20"/>
                <w:szCs w:val="20"/>
              </w:rPr>
              <w:fldChar w:fldCharType="end"/>
            </w:r>
            <w:r w:rsidRPr="0038596B">
              <w:rPr>
                <w:sz w:val="20"/>
              </w:rPr>
              <w:t>.</w:t>
            </w:r>
          </w:p>
        </w:tc>
      </w:tr>
      <w:tr w:rsidR="002A6045" w:rsidRPr="008A6FC6" w14:paraId="42BDCBFB"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CF049D2" w14:textId="6AAC4348" w:rsidR="002A6045" w:rsidRPr="008A6FC6" w:rsidRDefault="002A6045" w:rsidP="002A6045">
            <w:r w:rsidRPr="008A6FC6">
              <w:t xml:space="preserve">6.5.6.3 The mapping shall be sufficiently expressive such that any set of instances represented in or logically mapped to the </w:t>
            </w:r>
            <w:r w:rsidR="00245B40">
              <w:t>conceptual reference model</w:t>
            </w:r>
            <w:r w:rsidRPr="008A6FC6">
              <w:t xml:space="preserve"> shall be able to be represented in NIEM (understanding that choices and rules will have to be made).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94CCF69" w14:textId="673B7395" w:rsidR="002A6045" w:rsidRPr="0038596B" w:rsidRDefault="00C803B8" w:rsidP="00FC73E6">
            <w:r w:rsidRPr="0038596B">
              <w:t xml:space="preserve">A full NIEM domain such that it could capture all of the threat/risk concepts would require support of the NIEM-PMO </w:t>
            </w:r>
            <w:r w:rsidR="00E33AA4">
              <w:t>for</w:t>
            </w:r>
            <w:r w:rsidR="00230BBD">
              <w:t xml:space="preserve"> the</w:t>
            </w:r>
            <w:r w:rsidR="00E33AA4">
              <w:t xml:space="preserve"> threat </w:t>
            </w:r>
            <w:r w:rsidRPr="0038596B">
              <w:t xml:space="preserve">and </w:t>
            </w:r>
            <w:r w:rsidR="00E33AA4">
              <w:t>risk related domain</w:t>
            </w:r>
            <w:r w:rsidR="00230BBD">
              <w:t>s</w:t>
            </w:r>
            <w:r w:rsidR="00E33AA4">
              <w:t xml:space="preserve">. Support and a domain </w:t>
            </w:r>
            <w:r w:rsidR="00FC73E6">
              <w:t>steward</w:t>
            </w:r>
            <w:r w:rsidR="00E33AA4">
              <w:t xml:space="preserve"> </w:t>
            </w:r>
            <w:r w:rsidRPr="0038596B">
              <w:t xml:space="preserve">has not been </w:t>
            </w:r>
            <w:r w:rsidR="00E33AA4">
              <w:t>identified</w:t>
            </w:r>
            <w:r w:rsidRPr="00FF2C15">
              <w:t xml:space="preserve">. </w:t>
            </w:r>
            <w:r w:rsidR="00E33AA4">
              <w:t>T</w:t>
            </w:r>
            <w:r w:rsidRPr="00FF2C15">
              <w:t>he</w:t>
            </w:r>
            <w:r w:rsidRPr="0038596B">
              <w:t xml:space="preserve"> common </w:t>
            </w:r>
            <w:r w:rsidR="00C434AE" w:rsidRPr="0038596B">
              <w:t>concepts</w:t>
            </w:r>
            <w:r w:rsidRPr="0038596B">
              <w:t xml:space="preserve"> between the NIEM </w:t>
            </w:r>
            <w:r w:rsidR="00C434AE" w:rsidRPr="0038596B">
              <w:t>reference</w:t>
            </w:r>
            <w:r w:rsidRPr="0038596B">
              <w:t xml:space="preserve"> models and the </w:t>
            </w:r>
            <w:r w:rsidR="00245B40">
              <w:t>conceptual reference model</w:t>
            </w:r>
            <w:r w:rsidRPr="0038596B">
              <w:t xml:space="preserve"> </w:t>
            </w:r>
            <w:r w:rsidR="00FF2C15" w:rsidRPr="0038596B">
              <w:t xml:space="preserve">have been defined in section </w:t>
            </w:r>
            <w:r w:rsidR="00FF2C15" w:rsidRPr="0038596B">
              <w:fldChar w:fldCharType="begin"/>
            </w:r>
            <w:r w:rsidR="00FF2C15" w:rsidRPr="0038596B">
              <w:instrText xml:space="preserve"> REF _Ref434161091 \r \h </w:instrText>
            </w:r>
            <w:r w:rsidR="00C20CCE">
              <w:instrText xml:space="preserve"> \* MERGEFORMAT </w:instrText>
            </w:r>
            <w:r w:rsidR="00FF2C15" w:rsidRPr="0038596B">
              <w:fldChar w:fldCharType="separate"/>
            </w:r>
            <w:r w:rsidR="00CD51EF">
              <w:t>10.3</w:t>
            </w:r>
            <w:r w:rsidR="00FF2C15" w:rsidRPr="0038596B">
              <w:fldChar w:fldCharType="end"/>
            </w:r>
            <w:r w:rsidR="00FF2C15" w:rsidRPr="0038596B">
              <w:t>.</w:t>
            </w:r>
          </w:p>
        </w:tc>
      </w:tr>
      <w:tr w:rsidR="002A6045" w:rsidRPr="008A6FC6" w14:paraId="648790A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647380D" w14:textId="57E33CD0" w:rsidR="002A6045" w:rsidRPr="008A6FC6" w:rsidRDefault="002A6045" w:rsidP="002A6045">
            <w:r w:rsidRPr="008A6FC6">
              <w:t xml:space="preserve">6.5.6.4 Any instance of the NIEM specification shall be able to be logically mapped to the </w:t>
            </w:r>
            <w:r w:rsidR="00245B40">
              <w:t>conceptual reference model</w:t>
            </w:r>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3DF25B" w14:textId="77777777" w:rsidR="002A6045" w:rsidRPr="0038596B" w:rsidRDefault="002A6045" w:rsidP="002D06C2">
            <w:pPr>
              <w:pStyle w:val="omg-table-body"/>
              <w:rPr>
                <w:sz w:val="20"/>
              </w:rPr>
            </w:pPr>
            <w:r w:rsidRPr="0038596B">
              <w:rPr>
                <w:sz w:val="20"/>
              </w:rPr>
              <w:t xml:space="preserve">The intent of the NIEM mapping is that the mapping shall be sufficiently expressive such that any instance of the </w:t>
            </w:r>
            <w:r w:rsidR="00FF2C15" w:rsidRPr="0038596B">
              <w:rPr>
                <w:sz w:val="20"/>
              </w:rPr>
              <w:t xml:space="preserve">subset of </w:t>
            </w:r>
            <w:r w:rsidRPr="0038596B">
              <w:rPr>
                <w:sz w:val="20"/>
              </w:rPr>
              <w:t xml:space="preserve">NIEM specification </w:t>
            </w:r>
            <w:r w:rsidR="00FF2C15" w:rsidRPr="0038596B">
              <w:rPr>
                <w:sz w:val="20"/>
              </w:rPr>
              <w:t xml:space="preserve">that is mapped shall support </w:t>
            </w:r>
            <w:r w:rsidR="002D06C2" w:rsidRPr="0038596B">
              <w:rPr>
                <w:sz w:val="20"/>
              </w:rPr>
              <w:t xml:space="preserve">mapping </w:t>
            </w:r>
            <w:r w:rsidR="00FF2C15" w:rsidRPr="0038596B">
              <w:rPr>
                <w:sz w:val="20"/>
              </w:rPr>
              <w:t>data.</w:t>
            </w:r>
          </w:p>
        </w:tc>
      </w:tr>
      <w:tr w:rsidR="002A6045" w:rsidRPr="008A6FC6" w14:paraId="6DEA8A8F"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FC46F31" w14:textId="77777777" w:rsidR="002A6045" w:rsidRPr="0038596B" w:rsidRDefault="002A6045" w:rsidP="002A6045">
            <w:pPr>
              <w:pStyle w:val="omg-table-body"/>
              <w:rPr>
                <w:sz w:val="20"/>
              </w:rPr>
            </w:pPr>
            <w:r w:rsidRPr="0038596B">
              <w:rPr>
                <w:sz w:val="20"/>
              </w:rPr>
              <w:t>6.5.7 STIX mapping</w:t>
            </w:r>
          </w:p>
        </w:tc>
      </w:tr>
      <w:tr w:rsidR="002A6045" w:rsidRPr="008A6FC6" w14:paraId="3B1D92B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9D26F08" w14:textId="0CEFBE30" w:rsidR="002A6045" w:rsidRPr="008A6FC6" w:rsidRDefault="002A6045" w:rsidP="002A6045">
            <w:r w:rsidRPr="008A6FC6">
              <w:t xml:space="preserve">6.5.7.1 Submissions shall define a mapping to the subset of STIX that corresponds with the </w:t>
            </w:r>
            <w:r w:rsidR="00245B40">
              <w:t>conceptual reference model</w:t>
            </w:r>
            <w:r w:rsidRPr="008A6FC6">
              <w:t xml:space="preserve">. This mapping shall demonstrate that the </w:t>
            </w:r>
            <w:r w:rsidR="00245B40">
              <w:t>conceptual reference model</w:t>
            </w:r>
            <w:r w:rsidRPr="008A6FC6">
              <w:t xml:space="preserve"> is sufficient to represent high-level STIX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FA7313" w14:textId="70D3A1E3" w:rsidR="002A6045" w:rsidRPr="0038596B" w:rsidRDefault="002A6045" w:rsidP="00ED2F64">
            <w:pPr>
              <w:pStyle w:val="omg-table-body"/>
              <w:rPr>
                <w:sz w:val="20"/>
              </w:rPr>
            </w:pPr>
            <w:r>
              <w:t xml:space="preserve">A STIX mapping </w:t>
            </w:r>
            <w:r w:rsidR="00E33AA4">
              <w:t>of common concepts and their representation in STIX is included</w:t>
            </w:r>
            <w:r w:rsidR="001E049C">
              <w:t xml:space="preserve"> in clause </w:t>
            </w:r>
            <w:r w:rsidR="001E049C">
              <w:fldChar w:fldCharType="begin"/>
            </w:r>
            <w:r w:rsidR="001E049C">
              <w:instrText xml:space="preserve"> REF _Ref451756210 \r \h </w:instrText>
            </w:r>
            <w:r w:rsidR="001E049C">
              <w:fldChar w:fldCharType="separate"/>
            </w:r>
            <w:r w:rsidR="00CD51EF">
              <w:t>8</w:t>
            </w:r>
            <w:r w:rsidR="001E049C">
              <w:fldChar w:fldCharType="end"/>
            </w:r>
            <w:r w:rsidR="00E33AA4">
              <w:t xml:space="preserve">. </w:t>
            </w:r>
          </w:p>
        </w:tc>
      </w:tr>
      <w:tr w:rsidR="002A6045" w:rsidRPr="008A6FC6" w14:paraId="7F3426A4"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789174A0" w14:textId="77777777" w:rsidR="002A6045" w:rsidRPr="0038596B" w:rsidRDefault="002A6045" w:rsidP="002A6045">
            <w:pPr>
              <w:pStyle w:val="omg-table-body"/>
              <w:rPr>
                <w:sz w:val="20"/>
              </w:rPr>
            </w:pPr>
            <w:r w:rsidRPr="0038596B">
              <w:rPr>
                <w:sz w:val="20"/>
              </w:rPr>
              <w:t>6.5.8 Common requirements</w:t>
            </w:r>
          </w:p>
        </w:tc>
      </w:tr>
      <w:tr w:rsidR="002A6045" w:rsidRPr="008A6FC6" w14:paraId="43C5ED66"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EBB5FFC" w14:textId="77777777" w:rsidR="002A6045" w:rsidRPr="008A6FC6" w:rsidRDefault="002A6045" w:rsidP="002A6045">
            <w:r w:rsidRPr="008A6FC6">
              <w:t>6.5.8.1 All models shall utilize UML and UML profiles as a foundation.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5E0A82" w14:textId="3874B52B" w:rsidR="002A6045" w:rsidRPr="0038596B" w:rsidRDefault="002A6045" w:rsidP="00FF2C15">
            <w:pPr>
              <w:pStyle w:val="omg-table-body"/>
              <w:rPr>
                <w:sz w:val="20"/>
              </w:rPr>
            </w:pPr>
            <w:r w:rsidRPr="0038596B">
              <w:rPr>
                <w:sz w:val="20"/>
              </w:rPr>
              <w:t xml:space="preserve">UML is utilized for the </w:t>
            </w:r>
            <w:r w:rsidR="00245B40">
              <w:rPr>
                <w:sz w:val="20"/>
              </w:rPr>
              <w:t>conceptual reference model</w:t>
            </w:r>
            <w:r w:rsidR="00C803B8" w:rsidRPr="0038596B">
              <w:rPr>
                <w:sz w:val="20"/>
              </w:rPr>
              <w:t xml:space="preserve"> </w:t>
            </w:r>
            <w:r w:rsidR="00FF2C15" w:rsidRPr="0038596B">
              <w:rPr>
                <w:sz w:val="20"/>
              </w:rPr>
              <w:t>a</w:t>
            </w:r>
            <w:r w:rsidR="00C803B8" w:rsidRPr="0038596B">
              <w:rPr>
                <w:sz w:val="20"/>
              </w:rPr>
              <w:t>nd mappings.</w:t>
            </w:r>
            <w:r w:rsidR="00FF2C15" w:rsidRPr="0038596B">
              <w:rPr>
                <w:sz w:val="20"/>
              </w:rPr>
              <w:t xml:space="preserve"> Profiles are specified for </w:t>
            </w:r>
            <w:r w:rsidR="00245B40">
              <w:rPr>
                <w:sz w:val="20"/>
              </w:rPr>
              <w:t>conceptual reference model</w:t>
            </w:r>
            <w:r w:rsidR="00FF2C15" w:rsidRPr="0038596B">
              <w:rPr>
                <w:sz w:val="20"/>
              </w:rPr>
              <w:t xml:space="preserve">ing and mapping in section </w:t>
            </w:r>
            <w:r w:rsidR="00FF2C15" w:rsidRPr="0038596B">
              <w:rPr>
                <w:sz w:val="20"/>
                <w:szCs w:val="20"/>
              </w:rPr>
              <w:fldChar w:fldCharType="begin"/>
            </w:r>
            <w:r w:rsidR="00FF2C15" w:rsidRPr="0038596B">
              <w:rPr>
                <w:sz w:val="20"/>
                <w:szCs w:val="20"/>
              </w:rPr>
              <w:instrText xml:space="preserve"> REF _Ref434161212 \r \h </w:instrText>
            </w:r>
            <w:r w:rsidR="00C20CCE">
              <w:rPr>
                <w:sz w:val="20"/>
                <w:szCs w:val="20"/>
              </w:rPr>
              <w:instrText xml:space="preserve"> \* MERGEFORMAT </w:instrText>
            </w:r>
            <w:r w:rsidR="00FF2C15" w:rsidRPr="0038596B">
              <w:rPr>
                <w:sz w:val="20"/>
                <w:szCs w:val="20"/>
              </w:rPr>
              <w:fldChar w:fldCharType="separate"/>
            </w:r>
            <w:r w:rsidR="00CD51EF">
              <w:rPr>
                <w:b/>
                <w:bCs/>
                <w:sz w:val="20"/>
                <w:szCs w:val="20"/>
              </w:rPr>
              <w:t>Error! Reference source not found.</w:t>
            </w:r>
            <w:r w:rsidR="00FF2C15" w:rsidRPr="0038596B">
              <w:rPr>
                <w:sz w:val="20"/>
                <w:szCs w:val="20"/>
              </w:rPr>
              <w:fldChar w:fldCharType="end"/>
            </w:r>
            <w:r w:rsidR="00FF2C15" w:rsidRPr="0038596B">
              <w:rPr>
                <w:sz w:val="20"/>
                <w:szCs w:val="20"/>
              </w:rPr>
              <w:t>.</w:t>
            </w:r>
            <w:r w:rsidR="00FF2C15" w:rsidRPr="0038596B">
              <w:rPr>
                <w:sz w:val="20"/>
              </w:rPr>
              <w:t xml:space="preserve"> The profile is consistent with the proposed </w:t>
            </w:r>
            <w:r w:rsidR="009F56FD">
              <w:rPr>
                <w:sz w:val="20"/>
              </w:rPr>
              <w:t>SMIF</w:t>
            </w:r>
            <w:r w:rsidR="00FF2C15" w:rsidRPr="0038596B">
              <w:rPr>
                <w:sz w:val="20"/>
              </w:rPr>
              <w:t xml:space="preserve"> specification.</w:t>
            </w:r>
          </w:p>
        </w:tc>
      </w:tr>
      <w:tr w:rsidR="002A6045" w:rsidRPr="008A6FC6" w14:paraId="179EECC7"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314989" w14:textId="77777777" w:rsidR="002A6045" w:rsidRPr="008A6FC6" w:rsidRDefault="002A6045" w:rsidP="002A6045">
            <w:r w:rsidRPr="008A6FC6">
              <w:t xml:space="preserve">6.5.8.2 Concepts that are required for understanding threats or risks should, as much as possible, be defined in a </w:t>
            </w:r>
            <w:r w:rsidRPr="008A6FC6">
              <w:lastRenderedPageBreak/>
              <w:t>modular fashion such that these concepts may be reused for related threat/risk concepts NIEM and other reference models shall be used as a reference for such cross-domain concepts. It is understood that a model may be composed of multiple sub-models.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CDEBA53" w14:textId="49C83966" w:rsidR="002A6045" w:rsidRPr="0038596B" w:rsidRDefault="002A6045" w:rsidP="00FF2C15">
            <w:pPr>
              <w:pStyle w:val="omg-table-body"/>
              <w:rPr>
                <w:sz w:val="20"/>
              </w:rPr>
            </w:pPr>
            <w:r w:rsidRPr="0038596B">
              <w:rPr>
                <w:sz w:val="20"/>
              </w:rPr>
              <w:lastRenderedPageBreak/>
              <w:t xml:space="preserve">The </w:t>
            </w:r>
            <w:r w:rsidR="00245B40">
              <w:rPr>
                <w:sz w:val="20"/>
              </w:rPr>
              <w:t>conceptual reference model</w:t>
            </w:r>
            <w:r w:rsidRPr="0038596B">
              <w:rPr>
                <w:sz w:val="20"/>
              </w:rPr>
              <w:t xml:space="preserve">s are sub-divided into multiple purpose specific </w:t>
            </w:r>
            <w:r w:rsidR="00FF2C15" w:rsidRPr="0038596B">
              <w:rPr>
                <w:sz w:val="20"/>
              </w:rPr>
              <w:t>packages</w:t>
            </w:r>
            <w:r w:rsidRPr="0038596B">
              <w:rPr>
                <w:sz w:val="20"/>
              </w:rPr>
              <w:t xml:space="preserve"> with coupling </w:t>
            </w:r>
            <w:r w:rsidRPr="0038596B">
              <w:rPr>
                <w:sz w:val="20"/>
              </w:rPr>
              <w:lastRenderedPageBreak/>
              <w:t>minimized.</w:t>
            </w:r>
          </w:p>
        </w:tc>
      </w:tr>
    </w:tbl>
    <w:p w14:paraId="46EE53FA" w14:textId="77777777" w:rsidR="002A6045" w:rsidRDefault="002A6045" w:rsidP="008C7C12">
      <w:pPr>
        <w:pStyle w:val="Heading3"/>
        <w:numPr>
          <w:ilvl w:val="2"/>
          <w:numId w:val="4"/>
        </w:numPr>
      </w:pPr>
      <w:bookmarkStart w:id="1476" w:name="_Toc390856419"/>
      <w:bookmarkStart w:id="1477" w:name="_Toc403051745"/>
      <w:bookmarkStart w:id="1478" w:name="_Toc411794376"/>
      <w:bookmarkStart w:id="1479" w:name="_Toc450313284"/>
      <w:bookmarkStart w:id="1480" w:name="_Toc468649260"/>
      <w:r>
        <w:lastRenderedPageBreak/>
        <w:t>Non-mandatory features</w:t>
      </w:r>
      <w:bookmarkEnd w:id="1476"/>
      <w:bookmarkEnd w:id="1477"/>
      <w:bookmarkEnd w:id="1478"/>
      <w:bookmarkEnd w:id="1479"/>
      <w:bookmarkEnd w:id="14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2A6045" w14:paraId="3DB555D0"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401874D0" w14:textId="77777777" w:rsidR="002A6045" w:rsidRPr="00EE2C00" w:rsidRDefault="002A6045" w:rsidP="002A6045">
            <w:r w:rsidRPr="00EE2C00">
              <w:t xml:space="preserve">6.6.1 Optional mappings </w:t>
            </w:r>
          </w:p>
          <w:p w14:paraId="054624FC" w14:textId="77777777" w:rsidR="002A6045" w:rsidRPr="00EE2C00" w:rsidRDefault="002A6045" w:rsidP="002A6045">
            <w:r w:rsidRPr="00EE2C00">
              <w:t xml:space="preserve">Submissions may provide normative or non-normative mappings to support the following Platform Specific Models, or logical models for the following protocols or communities: </w:t>
            </w:r>
          </w:p>
          <w:p w14:paraId="6F058DB8" w14:textId="77777777" w:rsidR="002A6045" w:rsidRPr="00EE2C00" w:rsidRDefault="002A6045" w:rsidP="002A6045">
            <w:r w:rsidRPr="00EE2C00">
              <w:rPr>
                <w:rFonts w:ascii="Courier New" w:hAnsi="Courier New" w:cs="Courier New"/>
              </w:rPr>
              <w:t xml:space="preserve">o </w:t>
            </w:r>
            <w:r w:rsidRPr="00EE2C00">
              <w:t xml:space="preserve">OASIS Common Alerting Program &amp; EDXL </w:t>
            </w:r>
          </w:p>
          <w:p w14:paraId="431AB232" w14:textId="77777777" w:rsidR="002A6045" w:rsidRPr="00EE2C00" w:rsidRDefault="002A6045" w:rsidP="002A6045">
            <w:r w:rsidRPr="00EE2C00">
              <w:rPr>
                <w:rFonts w:ascii="Courier New" w:hAnsi="Courier New" w:cs="Courier New"/>
              </w:rPr>
              <w:t xml:space="preserve">o </w:t>
            </w:r>
            <w:r w:rsidRPr="00EE2C00">
              <w:t xml:space="preserve">Others as deemed important by submitters </w:t>
            </w:r>
          </w:p>
          <w:p w14:paraId="723306CC" w14:textId="77777777" w:rsidR="002A6045" w:rsidRDefault="002A6045" w:rsidP="002A6045">
            <w:pPr>
              <w:pStyle w:val="omg-table-body"/>
            </w:pP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2A98A9C3" w14:textId="56EA7803" w:rsidR="002A6045" w:rsidRPr="00EB04A1" w:rsidRDefault="00ED2F64" w:rsidP="002A6045">
            <w:pPr>
              <w:pStyle w:val="omg-table-body"/>
              <w:rPr>
                <w:highlight w:val="yellow"/>
              </w:rPr>
            </w:pPr>
            <w:r>
              <w:t xml:space="preserve">A Mapping to NIST 800-53 is included in section </w:t>
            </w:r>
            <w:r>
              <w:fldChar w:fldCharType="begin"/>
            </w:r>
            <w:r>
              <w:instrText xml:space="preserve"> REF _Ref434853842 \r \h </w:instrText>
            </w:r>
            <w:r>
              <w:fldChar w:fldCharType="separate"/>
            </w:r>
            <w:r w:rsidR="00CD51EF">
              <w:t>12</w:t>
            </w:r>
            <w:r>
              <w:fldChar w:fldCharType="end"/>
            </w:r>
            <w:r>
              <w:t>. Unlike NIEM and STIX, this is not a data mapping – it is a m</w:t>
            </w:r>
            <w:r w:rsidR="00C20CCE">
              <w:t>a</w:t>
            </w:r>
            <w:r>
              <w:t>pping to the NIST controls and how threat/risk would help realize those controls.</w:t>
            </w:r>
          </w:p>
        </w:tc>
      </w:tr>
      <w:tr w:rsidR="002A6045" w14:paraId="623BD145"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0A9DA56" w14:textId="214EC769" w:rsidR="002A6045" w:rsidRPr="00EE2C00" w:rsidRDefault="002A6045" w:rsidP="002A6045">
            <w:r w:rsidRPr="00EE2C00">
              <w:t xml:space="preserve">6.6.2 Optional support for </w:t>
            </w:r>
            <w:r w:rsidR="00245B40">
              <w:t>conceptual reference model</w:t>
            </w:r>
            <w:r w:rsidRPr="00EE2C00">
              <w:t xml:space="preserve">ing and mapping </w:t>
            </w:r>
          </w:p>
          <w:p w14:paraId="3F2A03E9" w14:textId="6644DA50" w:rsidR="002A6045" w:rsidRPr="00EE2C00" w:rsidRDefault="002A6045" w:rsidP="002A6045">
            <w:r w:rsidRPr="00EE2C00">
              <w:t xml:space="preserve">Submissions may reference and/or define non-normative UML profiles and associated QVT (or other ways to express mapping logic) for </w:t>
            </w:r>
            <w:r w:rsidR="00245B40">
              <w:t>conceptual reference model</w:t>
            </w:r>
            <w:r w:rsidRPr="00EE2C00">
              <w:t xml:space="preserve">ing and the mapping. </w:t>
            </w:r>
          </w:p>
          <w:p w14:paraId="49E4E66C" w14:textId="7A7820BA" w:rsidR="002A6045" w:rsidRPr="00EE2C00" w:rsidRDefault="002A6045" w:rsidP="002A6045">
            <w:pPr>
              <w:rPr>
                <w:b/>
                <w:bCs/>
              </w:rPr>
            </w:pPr>
            <w:r w:rsidRPr="00EE2C00">
              <w:t xml:space="preserve">Submitters are encouraged to follow the progress of and use as appropriate </w:t>
            </w:r>
            <w:r w:rsidR="009F56FD">
              <w:t>SMIF</w:t>
            </w:r>
            <w:r w:rsidRPr="00EE2C00">
              <w:t xml:space="preserve">, ODM, MDMI, semantic web and other efforts to help define </w:t>
            </w:r>
            <w:r w:rsidR="00245B40">
              <w:t>conceptual reference model</w:t>
            </w:r>
            <w:r w:rsidRPr="00EE2C00">
              <w:t xml:space="preserve"> and mappings.</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6D68A2D6" w14:textId="76555CFF" w:rsidR="002A6045" w:rsidRDefault="00812BD9" w:rsidP="00230BBD">
            <w:pPr>
              <w:pStyle w:val="omg-table-body"/>
            </w:pPr>
            <w:r>
              <w:t>T</w:t>
            </w:r>
            <w:r w:rsidR="002A6045">
              <w:t xml:space="preserve">he UML profile </w:t>
            </w:r>
            <w:r w:rsidR="00BB7275">
              <w:t xml:space="preserve">defined </w:t>
            </w:r>
            <w:r w:rsidR="002A6045">
              <w:t xml:space="preserve">in </w:t>
            </w:r>
            <w:r w:rsidR="009F56FD">
              <w:t>SMIF</w:t>
            </w:r>
            <w:r w:rsidR="002A6045">
              <w:t xml:space="preserve"> is </w:t>
            </w:r>
            <w:r>
              <w:t>utilized.</w:t>
            </w:r>
            <w:r w:rsidR="002A6045">
              <w:t xml:space="preserve"> </w:t>
            </w:r>
          </w:p>
        </w:tc>
      </w:tr>
      <w:tr w:rsidR="002A6045" w14:paraId="7902E8B7"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2BD822B4" w14:textId="77777777" w:rsidR="002A6045" w:rsidRPr="00EE2C00" w:rsidRDefault="002A6045" w:rsidP="002A6045">
            <w:r w:rsidRPr="00EE2C00">
              <w:t xml:space="preserve">6.6.3 Optional MOF representation </w:t>
            </w:r>
          </w:p>
          <w:p w14:paraId="1DB816AE" w14:textId="43DD9820" w:rsidR="002A6045" w:rsidRPr="00EE2C00" w:rsidRDefault="002A6045" w:rsidP="002A6045">
            <w:r w:rsidRPr="00EE2C00">
              <w:t xml:space="preserve">Submissions may define A MOF metamodel that utilizes the </w:t>
            </w:r>
            <w:r w:rsidR="00245B40">
              <w:t>conceptual reference model</w:t>
            </w:r>
            <w:r w:rsidRPr="00EE2C00">
              <w:t xml:space="preserve"> and provides an XMI representation of Operational Threats and Risks. </w:t>
            </w:r>
          </w:p>
          <w:p w14:paraId="3A4AC908" w14:textId="77777777" w:rsidR="002A6045" w:rsidRPr="00EE2C00" w:rsidRDefault="002A6045" w:rsidP="002A6045"/>
        </w:tc>
        <w:tc>
          <w:tcPr>
            <w:tcW w:w="4977" w:type="dxa"/>
            <w:tcBorders>
              <w:top w:val="single" w:sz="4" w:space="0" w:color="auto"/>
              <w:left w:val="single" w:sz="4" w:space="0" w:color="auto"/>
              <w:bottom w:val="single" w:sz="4" w:space="0" w:color="auto"/>
              <w:right w:val="single" w:sz="4" w:space="0" w:color="auto"/>
            </w:tcBorders>
            <w:shd w:val="clear" w:color="auto" w:fill="auto"/>
          </w:tcPr>
          <w:p w14:paraId="620F1E1B" w14:textId="77777777" w:rsidR="002A6045" w:rsidRDefault="002A6045" w:rsidP="002A6045">
            <w:pPr>
              <w:pStyle w:val="omg-table-body"/>
            </w:pPr>
            <w:r>
              <w:t>As a UML model, a MOF representation is automatic.</w:t>
            </w:r>
          </w:p>
        </w:tc>
      </w:tr>
      <w:tr w:rsidR="002A6045" w14:paraId="4BA27A0B"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FA6BECB" w14:textId="77777777" w:rsidR="002A6045" w:rsidRPr="00EE2C00" w:rsidRDefault="002A6045" w:rsidP="002A6045">
            <w:r w:rsidRPr="00EE2C00">
              <w:t xml:space="preserve">6.6.4 Optional Integration with UPDM </w:t>
            </w:r>
          </w:p>
          <w:p w14:paraId="3AF27DF0" w14:textId="77777777" w:rsidR="002A6045" w:rsidRPr="00EE2C00" w:rsidRDefault="002A6045" w:rsidP="002A6045">
            <w:pPr>
              <w:rPr>
                <w:b/>
                <w:bCs/>
              </w:rPr>
            </w:pPr>
            <w:r w:rsidRPr="00EE2C00">
              <w:t>Submissions may define conceptual integration points with UPDM.</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03D63456" w14:textId="49243A6D" w:rsidR="002A6045" w:rsidRDefault="005C4176" w:rsidP="00FF2C15">
            <w:pPr>
              <w:pStyle w:val="omg-table-body"/>
            </w:pPr>
            <w:r>
              <w:t>Integration points with UPDM are not specified.</w:t>
            </w:r>
          </w:p>
        </w:tc>
      </w:tr>
    </w:tbl>
    <w:p w14:paraId="3330D7AE" w14:textId="77777777" w:rsidR="002A6045" w:rsidRDefault="002A6045" w:rsidP="008C7C12">
      <w:pPr>
        <w:pStyle w:val="Heading2"/>
        <w:numPr>
          <w:ilvl w:val="1"/>
          <w:numId w:val="4"/>
        </w:numPr>
      </w:pPr>
      <w:bookmarkStart w:id="1481" w:name="_Toc309153108"/>
      <w:bookmarkStart w:id="1482" w:name="_Toc390856420"/>
      <w:bookmarkStart w:id="1483" w:name="_Toc403051746"/>
      <w:bookmarkStart w:id="1484" w:name="_Toc411794377"/>
      <w:bookmarkStart w:id="1485" w:name="_Toc450313285"/>
      <w:bookmarkStart w:id="1486" w:name="_Toc468649261"/>
      <w:r>
        <w:t xml:space="preserve">Resolution of Discussion </w:t>
      </w:r>
      <w:bookmarkEnd w:id="1481"/>
      <w:r>
        <w:t>Issues</w:t>
      </w:r>
      <w:bookmarkEnd w:id="1482"/>
      <w:bookmarkEnd w:id="1483"/>
      <w:bookmarkEnd w:id="1484"/>
      <w:bookmarkEnd w:id="1485"/>
      <w:bookmarkEnd w:id="14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6B2F4AB"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73CF0653" w14:textId="77777777" w:rsidR="002A6045" w:rsidRPr="002A6045" w:rsidRDefault="002A6045" w:rsidP="002A6045">
            <w:pPr>
              <w:pStyle w:val="omg-body"/>
              <w:rPr>
                <w:lang w:val="en-US" w:eastAsia="en-US"/>
              </w:rPr>
            </w:pPr>
            <w:r w:rsidRPr="002A6045">
              <w:rPr>
                <w:lang w:val="en-US" w:eastAsia="en-US"/>
              </w:rPr>
              <w:t>6.7.1 Simulation</w:t>
            </w:r>
          </w:p>
          <w:p w14:paraId="68328F5E" w14:textId="7836DF6B" w:rsidR="002A6045" w:rsidRPr="002A6045" w:rsidRDefault="002A6045" w:rsidP="002A6045">
            <w:pPr>
              <w:pStyle w:val="omg-body"/>
              <w:rPr>
                <w:lang w:val="en-US" w:eastAsia="en-US"/>
              </w:rPr>
            </w:pPr>
            <w:r w:rsidRPr="002A6045">
              <w:rPr>
                <w:lang w:val="en-US" w:eastAsia="en-US"/>
              </w:rPr>
              <w:t>Submissions shall discuss how the models could be used for simulation. The intent is to support the use of complex simulation systems (</w:t>
            </w:r>
            <w:r w:rsidR="00ED08B8">
              <w:rPr>
                <w:lang w:val="en-US" w:eastAsia="en-US"/>
              </w:rPr>
              <w:t>e.g.,</w:t>
            </w:r>
            <w:r w:rsidRPr="002A6045">
              <w:rPr>
                <w:lang w:val="en-US" w:eastAsia="en-US"/>
              </w:rPr>
              <w:t xml:space="preserve"> Monte Carlo methods) to test multiple scenarios.</w:t>
            </w:r>
          </w:p>
        </w:tc>
      </w:tr>
    </w:tbl>
    <w:p w14:paraId="4A613710" w14:textId="3D2029E9" w:rsidR="002A6045" w:rsidRPr="008D50EE" w:rsidRDefault="002A6045" w:rsidP="002A6045">
      <w:pPr>
        <w:pStyle w:val="omg-body"/>
        <w:rPr>
          <w:shd w:val="clear" w:color="auto" w:fill="FFFFFF"/>
          <w:lang w:val="en-US"/>
        </w:rPr>
      </w:pPr>
      <w:r>
        <w:rPr>
          <w:shd w:val="clear" w:color="auto" w:fill="FFFFFF"/>
        </w:rPr>
        <w:t xml:space="preserve">As a </w:t>
      </w:r>
      <w:r w:rsidR="00245B40">
        <w:rPr>
          <w:shd w:val="clear" w:color="auto" w:fill="FFFFFF"/>
        </w:rPr>
        <w:t>conceptual reference model</w:t>
      </w:r>
      <w:r>
        <w:rPr>
          <w:shd w:val="clear" w:color="auto" w:fill="FFFFFF"/>
        </w:rPr>
        <w:t xml:space="preserve"> the information is there to support simulation, this includes metrics and options. However there is no explicit support for simulation. A simulation engine would need to map the </w:t>
      </w:r>
      <w:r w:rsidR="00245B40">
        <w:rPr>
          <w:shd w:val="clear" w:color="auto" w:fill="FFFFFF"/>
        </w:rPr>
        <w:t>conceptual reference model</w:t>
      </w:r>
      <w:r>
        <w:rPr>
          <w:shd w:val="clear" w:color="auto" w:fill="FFFFFF"/>
        </w:rPr>
        <w:t xml:space="preserve"> to their internal simulation data structure.</w:t>
      </w:r>
      <w:r w:rsidR="005C4176">
        <w:rPr>
          <w:shd w:val="clear" w:color="auto" w:fill="FFFFFF"/>
          <w:lang w:val="en-US"/>
        </w:rPr>
        <w:t xml:space="preserve"> This specification does not define how a mapping engine would implement this capability.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10A6C91E"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0E8A2CDE" w14:textId="77777777" w:rsidR="002A6045" w:rsidRPr="002A6045" w:rsidRDefault="002A6045" w:rsidP="002A6045">
            <w:pPr>
              <w:pStyle w:val="omg-body"/>
              <w:rPr>
                <w:lang w:val="en-US" w:eastAsia="en-US"/>
              </w:rPr>
            </w:pPr>
            <w:r w:rsidRPr="002A6045">
              <w:rPr>
                <w:lang w:val="en-US" w:eastAsia="en-US"/>
              </w:rPr>
              <w:lastRenderedPageBreak/>
              <w:t>6.7.2 Applicability</w:t>
            </w:r>
          </w:p>
          <w:p w14:paraId="65E80222" w14:textId="77777777" w:rsidR="002A6045" w:rsidRPr="002A6045" w:rsidRDefault="002A6045" w:rsidP="002A6045">
            <w:pPr>
              <w:pStyle w:val="omg-body"/>
              <w:rPr>
                <w:lang w:val="en-US" w:eastAsia="en-US"/>
              </w:rPr>
            </w:pPr>
            <w:r w:rsidRPr="002A6045">
              <w:rPr>
                <w:lang w:val="en-US" w:eastAsia="en-US"/>
              </w:rPr>
              <w:t>Submissions shall discuss the applicability of their approach to possible future efforts to embrace other domains, specifications or levels of detail related to threats and risks.</w:t>
            </w:r>
          </w:p>
        </w:tc>
      </w:tr>
    </w:tbl>
    <w:p w14:paraId="697E338D" w14:textId="15B74984" w:rsidR="002A6045" w:rsidRDefault="002A6045" w:rsidP="002A6045">
      <w:pPr>
        <w:pStyle w:val="omg-body"/>
        <w:rPr>
          <w:shd w:val="clear" w:color="auto" w:fill="FFFFFF"/>
        </w:rPr>
      </w:pPr>
      <w:r>
        <w:rPr>
          <w:shd w:val="clear" w:color="auto" w:fill="FFFFFF"/>
        </w:rPr>
        <w:t xml:space="preserve">The foundational and general concepts in the </w:t>
      </w:r>
      <w:r w:rsidR="00245B40">
        <w:rPr>
          <w:shd w:val="clear" w:color="auto" w:fill="FFFFFF"/>
        </w:rPr>
        <w:t>conceptual reference model</w:t>
      </w:r>
      <w:r>
        <w:rPr>
          <w:shd w:val="clear" w:color="auto" w:fill="FFFFFF"/>
        </w:rPr>
        <w:t xml:space="preserve"> provide the foundation for threats and risks but are not threat and risk specific. </w:t>
      </w:r>
      <w:r w:rsidR="001D76A2">
        <w:rPr>
          <w:shd w:val="clear" w:color="auto" w:fill="FFFFFF"/>
          <w:lang w:val="en-US"/>
        </w:rPr>
        <w:t xml:space="preserve">Threat and risk specific concepts use and specialize these more general concepts and are segregated into their own modules. </w:t>
      </w:r>
      <w:r>
        <w:rPr>
          <w:shd w:val="clear" w:color="auto" w:fill="FFFFFF"/>
        </w:rPr>
        <w:t>The</w:t>
      </w:r>
      <w:r w:rsidR="001D76A2">
        <w:rPr>
          <w:shd w:val="clear" w:color="auto" w:fill="FFFFFF"/>
          <w:lang w:val="en-US"/>
        </w:rPr>
        <w:t xml:space="preserve"> foundational and general concepts</w:t>
      </w:r>
      <w:r>
        <w:rPr>
          <w:shd w:val="clear" w:color="auto" w:fill="FFFFFF"/>
        </w:rPr>
        <w:t xml:space="preserve"> may then be used as linking concepts to other domains and viewpoints. The general concepts are intended to be specialized and augmented for various domains. For these reasons the foundational concepts and concept library </w:t>
      </w:r>
      <w:r w:rsidR="001D76A2">
        <w:rPr>
          <w:shd w:val="clear" w:color="auto" w:fill="FFFFFF"/>
          <w:lang w:val="en-US"/>
        </w:rPr>
        <w:t>may</w:t>
      </w:r>
      <w:r w:rsidR="001D76A2">
        <w:rPr>
          <w:shd w:val="clear" w:color="auto" w:fill="FFFFFF"/>
        </w:rPr>
        <w:t xml:space="preserve"> </w:t>
      </w:r>
      <w:r>
        <w:rPr>
          <w:shd w:val="clear" w:color="auto" w:fill="FFFFFF"/>
        </w:rPr>
        <w:t xml:space="preserve">make a </w:t>
      </w:r>
      <w:r w:rsidR="002071DA">
        <w:rPr>
          <w:shd w:val="clear" w:color="auto" w:fill="FFFFFF"/>
          <w:lang w:val="en-US"/>
        </w:rPr>
        <w:t xml:space="preserve">viable </w:t>
      </w:r>
      <w:r w:rsidR="002071DA">
        <w:rPr>
          <w:shd w:val="clear" w:color="auto" w:fill="FFFFFF"/>
        </w:rPr>
        <w:t>foundation</w:t>
      </w:r>
      <w:r>
        <w:rPr>
          <w:shd w:val="clear" w:color="auto" w:fill="FFFFFF"/>
        </w:rPr>
        <w:t xml:space="preserve"> for a general purpose information sharing and federation model</w:t>
      </w:r>
      <w:r w:rsidR="001D76A2">
        <w:rPr>
          <w:shd w:val="clear" w:color="auto" w:fill="FFFFFF"/>
          <w:lang w:val="en-US"/>
        </w:rPr>
        <w:t xml:space="preserve"> in future efforts</w:t>
      </w:r>
      <w:r>
        <w:rPr>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CD35621"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298C9625" w14:textId="77777777" w:rsidR="002A6045" w:rsidRPr="002A6045" w:rsidRDefault="002A6045" w:rsidP="002A6045">
            <w:pPr>
              <w:pStyle w:val="omg-body"/>
              <w:rPr>
                <w:lang w:val="en-US" w:eastAsia="en-US"/>
              </w:rPr>
            </w:pPr>
            <w:r w:rsidRPr="002A6045">
              <w:rPr>
                <w:lang w:val="en-US" w:eastAsia="en-US"/>
              </w:rPr>
              <w:t>6.7.3 Design choices</w:t>
            </w:r>
          </w:p>
          <w:p w14:paraId="1168CED4" w14:textId="77777777" w:rsidR="002A6045" w:rsidRPr="002A6045" w:rsidRDefault="002A6045" w:rsidP="002A6045">
            <w:pPr>
              <w:pStyle w:val="omg-body"/>
              <w:rPr>
                <w:lang w:val="en-US" w:eastAsia="en-US"/>
              </w:rPr>
            </w:pPr>
            <w:r w:rsidRPr="002A6045">
              <w:rPr>
                <w:lang w:val="en-US" w:eastAsia="en-US"/>
              </w:rPr>
              <w:t>Submissions shall discuss their design choices for level of detail.</w:t>
            </w:r>
          </w:p>
        </w:tc>
      </w:tr>
    </w:tbl>
    <w:p w14:paraId="529C3C41" w14:textId="1BB47C40" w:rsidR="002A6045" w:rsidRPr="008D50EE" w:rsidRDefault="001D76A2" w:rsidP="002A6045">
      <w:pPr>
        <w:pStyle w:val="omg-body"/>
        <w:rPr>
          <w:shd w:val="clear" w:color="auto" w:fill="FFFFFF"/>
          <w:lang w:val="en-US"/>
        </w:rPr>
      </w:pPr>
      <w:r>
        <w:rPr>
          <w:shd w:val="clear" w:color="auto" w:fill="FFFFFF"/>
          <w:lang w:val="en-US"/>
        </w:rPr>
        <w:t>The</w:t>
      </w:r>
      <w:r w:rsidR="002A6045">
        <w:rPr>
          <w:shd w:val="clear" w:color="auto" w:fill="FFFFFF"/>
        </w:rPr>
        <w:t xml:space="preserve"> level of detail that corresponds to information to be shared both across domains and disciplines</w:t>
      </w:r>
      <w:r>
        <w:rPr>
          <w:shd w:val="clear" w:color="auto" w:fill="FFFFFF"/>
          <w:lang w:val="en-US"/>
        </w:rPr>
        <w:t xml:space="preserve"> provides </w:t>
      </w:r>
      <w:r w:rsidR="009B7BC8">
        <w:rPr>
          <w:shd w:val="clear" w:color="auto" w:fill="FFFFFF"/>
          <w:lang w:val="en-US"/>
        </w:rPr>
        <w:t>guidance on the appropriate level of detail. It was not our goal to replicate detailed interactions within a disiplin (e.g. between cyber experts) or within an organization but to enable communication between different domains and different organizations with shared concerns. This perspective provided the gudence for the level of detail included.</w:t>
      </w:r>
    </w:p>
    <w:p w14:paraId="4EC064A7" w14:textId="77777777" w:rsidR="002A6045" w:rsidRPr="006D29DD" w:rsidRDefault="002A6045" w:rsidP="002A6045">
      <w:pPr>
        <w:pStyle w:val="Heading2"/>
      </w:pPr>
      <w:r>
        <w:br w:type="page"/>
      </w:r>
      <w:bookmarkStart w:id="1487" w:name="_Toc411794378"/>
      <w:bookmarkStart w:id="1488" w:name="_Toc450313286"/>
      <w:bookmarkStart w:id="1489" w:name="_Toc468649262"/>
      <w:r>
        <w:lastRenderedPageBreak/>
        <w:t>Scope</w:t>
      </w:r>
      <w:bookmarkEnd w:id="1487"/>
      <w:bookmarkEnd w:id="1488"/>
      <w:bookmarkEnd w:id="1489"/>
    </w:p>
    <w:p w14:paraId="7803212C" w14:textId="72BD1F35" w:rsidR="00FE3138" w:rsidRDefault="002D6DE0" w:rsidP="002A6045">
      <w:r>
        <w:t>O</w:t>
      </w:r>
      <w:r w:rsidR="00F27EA7" w:rsidRPr="00F27EA7">
        <w:t>rganization</w:t>
      </w:r>
      <w:r>
        <w:t>s</w:t>
      </w:r>
      <w:r w:rsidR="00F27EA7" w:rsidRPr="00F27EA7">
        <w:t xml:space="preserve"> (</w:t>
      </w:r>
      <w:r w:rsidR="00C434AE" w:rsidRPr="00F27EA7">
        <w:t>commercial</w:t>
      </w:r>
      <w:r w:rsidR="00F27EA7" w:rsidRPr="00F27EA7">
        <w:t>, non-for-profit</w:t>
      </w:r>
      <w:r w:rsidR="00485720">
        <w:t>,</w:t>
      </w:r>
      <w:r w:rsidR="00F27EA7" w:rsidRPr="00F27EA7">
        <w:t xml:space="preserve"> or government) conduct</w:t>
      </w:r>
      <w:r>
        <w:t xml:space="preserve"> business/mission</w:t>
      </w:r>
      <w:r w:rsidR="00F27EA7" w:rsidRPr="00F27EA7">
        <w:t xml:space="preserve"> operations and consider various threats and risks that may disrupt these operations. Threats and risks are increasingly multi-dimensional in nature </w:t>
      </w:r>
      <w:r>
        <w:t>–</w:t>
      </w:r>
      <w:r w:rsidR="00F27EA7" w:rsidRPr="00F27EA7">
        <w:t xml:space="preserve"> </w:t>
      </w:r>
      <w:r>
        <w:t xml:space="preserve">especially those </w:t>
      </w:r>
      <w:r w:rsidR="00F27EA7" w:rsidRPr="00F27EA7">
        <w:t xml:space="preserve">spanning </w:t>
      </w:r>
      <w:r>
        <w:t xml:space="preserve">both </w:t>
      </w:r>
      <w:r w:rsidR="00F27EA7" w:rsidRPr="00F27EA7">
        <w:t xml:space="preserve">physical and cyber space. </w:t>
      </w:r>
    </w:p>
    <w:p w14:paraId="1041E535" w14:textId="65CBF3A5" w:rsidR="00B821AA" w:rsidRDefault="00FC73E6" w:rsidP="002A6045">
      <w:r>
        <w:t>Historically</w:t>
      </w:r>
      <w:r w:rsidR="00B821AA">
        <w:t xml:space="preserve">, communities of interest (COIs) have made significant technical and financial investments </w:t>
      </w:r>
      <w:r w:rsidR="00C06A2D">
        <w:t>by</w:t>
      </w:r>
      <w:r w:rsidR="00B821AA">
        <w:t xml:space="preserve"> developing processes, policies, systems</w:t>
      </w:r>
      <w:r w:rsidR="00485720">
        <w:t>,</w:t>
      </w:r>
      <w:r w:rsidR="00B821AA">
        <w:t xml:space="preserve"> and formats to respond to threats within their communities.  However, the effectiveness of these investments </w:t>
      </w:r>
      <w:r w:rsidR="00230BBD">
        <w:t>may be</w:t>
      </w:r>
      <w:r w:rsidR="00B821AA">
        <w:t xml:space="preserve"> </w:t>
      </w:r>
      <w:r w:rsidR="00230BBD">
        <w:t xml:space="preserve">limited </w:t>
      </w:r>
      <w:r w:rsidR="00B821AA">
        <w:t>by the organizational maturity of these communities</w:t>
      </w:r>
      <w:r w:rsidR="00485720">
        <w:t>,</w:t>
      </w:r>
      <w:r w:rsidR="00B821AA">
        <w:t xml:space="preserve"> and the problems get even more pronounced when there is need to share information across these communities.  </w:t>
      </w:r>
      <w:r w:rsidR="00F27EA7" w:rsidRPr="00F27EA7">
        <w:t>Due to the complexity, connectivity</w:t>
      </w:r>
      <w:r w:rsidR="00485720">
        <w:t>,</w:t>
      </w:r>
      <w:r w:rsidR="00F27EA7" w:rsidRPr="00F27EA7">
        <w:t xml:space="preserve"> and global nature of threats faced by modern organization</w:t>
      </w:r>
      <w:r w:rsidR="00362392">
        <w:t>s</w:t>
      </w:r>
      <w:r w:rsidR="00F27EA7" w:rsidRPr="00F27EA7">
        <w:t xml:space="preserve">, effective risk management </w:t>
      </w:r>
      <w:r w:rsidR="00F27EA7">
        <w:t xml:space="preserve">and situational awareness </w:t>
      </w:r>
      <w:r w:rsidR="00F27EA7" w:rsidRPr="00F27EA7">
        <w:t>depend on collaboration and information sharing.</w:t>
      </w:r>
      <w:r w:rsidR="002A6045" w:rsidRPr="00CD50E5">
        <w:t xml:space="preserve"> </w:t>
      </w:r>
      <w:r w:rsidR="00B821AA">
        <w:t>F</w:t>
      </w:r>
      <w:r w:rsidR="002A6045" w:rsidRPr="00CD50E5">
        <w:t xml:space="preserve">ederating information across multiple </w:t>
      </w:r>
      <w:r w:rsidR="00B821AA">
        <w:t>communities</w:t>
      </w:r>
      <w:r w:rsidR="00485720">
        <w:t xml:space="preserve">, </w:t>
      </w:r>
      <w:r w:rsidR="002A6045" w:rsidRPr="00CD50E5">
        <w:t>irrespective of technical and political boundaries</w:t>
      </w:r>
      <w:r w:rsidR="00485720">
        <w:t>,</w:t>
      </w:r>
      <w:r w:rsidR="00B821AA">
        <w:t xml:space="preserve"> will enable us to </w:t>
      </w:r>
      <w:r w:rsidR="002A6045" w:rsidRPr="00CD50E5">
        <w:t xml:space="preserve">effectively </w:t>
      </w:r>
      <w:r w:rsidR="00C06A2D">
        <w:t>mitigate</w:t>
      </w:r>
      <w:r w:rsidR="002A6045" w:rsidRPr="00CD50E5">
        <w:t xml:space="preserve"> multi-dimensional intentional threats, natural events</w:t>
      </w:r>
      <w:r w:rsidR="00485720">
        <w:t>,</w:t>
      </w:r>
      <w:r w:rsidR="002A6045" w:rsidRPr="00CD50E5">
        <w:t xml:space="preserve"> and system failures.</w:t>
      </w:r>
      <w:r w:rsidR="002A6045">
        <w:t xml:space="preserve"> </w:t>
      </w:r>
      <w:r w:rsidR="00B821AA">
        <w:t xml:space="preserve"> </w:t>
      </w:r>
    </w:p>
    <w:p w14:paraId="4B02D01C" w14:textId="5A3FC467" w:rsidR="002A6045" w:rsidRDefault="002A6045" w:rsidP="002A6045">
      <w:r>
        <w:t xml:space="preserve">The operational threat and risk </w:t>
      </w:r>
      <w:r w:rsidR="00245B40">
        <w:t>conceptual reference model</w:t>
      </w:r>
      <w:r>
        <w:t xml:space="preserve"> includes and integrates concepts from multiple </w:t>
      </w:r>
      <w:r w:rsidR="00FC73E6">
        <w:t>communities and</w:t>
      </w:r>
      <w:r>
        <w:t xml:space="preserve"> established data formats, focusing on those concepts that are deemed to be of interest across </w:t>
      </w:r>
      <w:r w:rsidR="00B821AA">
        <w:t>these communities</w:t>
      </w:r>
      <w:r>
        <w:t xml:space="preserve">. </w:t>
      </w:r>
      <w:r w:rsidR="00580AC7">
        <w:t xml:space="preserve">This specification defines a </w:t>
      </w:r>
      <w:r w:rsidR="00245B40">
        <w:t>conceptual reference model</w:t>
      </w:r>
      <w:r w:rsidR="00580AC7">
        <w:t xml:space="preserve"> for threat and risk concepts as well as mappings to augment, and not replace, specific data formats to enable operational threat and risk information sharing, data federation, analytics</w:t>
      </w:r>
      <w:r w:rsidR="00C42B8F">
        <w:t>,</w:t>
      </w:r>
      <w:r w:rsidR="00580AC7">
        <w:t xml:space="preserve"> and simulation.  </w:t>
      </w:r>
    </w:p>
    <w:p w14:paraId="54C0D86E" w14:textId="77777777" w:rsidR="001E049C" w:rsidRDefault="008D50EE" w:rsidP="001E049C">
      <w:pPr>
        <w:keepNext/>
        <w:jc w:val="center"/>
      </w:pPr>
      <w:r>
        <w:rPr>
          <w:noProof/>
        </w:rPr>
        <w:pict w14:anchorId="36FEE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2pt;height:150pt;visibility:visible">
            <v:imagedata r:id="rId13" o:title=""/>
          </v:shape>
        </w:pict>
      </w:r>
    </w:p>
    <w:p w14:paraId="45F6A24E" w14:textId="22949C2D" w:rsidR="002A6045" w:rsidRDefault="001E049C" w:rsidP="001E049C">
      <w:pPr>
        <w:pStyle w:val="Caption"/>
        <w:jc w:val="center"/>
      </w:pPr>
      <w:r>
        <w:t xml:space="preserve">Figure </w:t>
      </w:r>
      <w:fldSimple w:instr=" SEQ Figure \* ARABIC ">
        <w:r w:rsidR="00CD51EF">
          <w:rPr>
            <w:noProof/>
          </w:rPr>
          <w:t>1</w:t>
        </w:r>
      </w:fldSimple>
      <w:r>
        <w:t>. Integrating Framework</w:t>
      </w:r>
    </w:p>
    <w:p w14:paraId="21BD65E7" w14:textId="3D2FC26D" w:rsidR="002A6045" w:rsidRDefault="002A6045" w:rsidP="002A6045">
      <w:r>
        <w:t>The ideal solution, illustrated above, shows an integrating framework that allows individual technologies and communities to evolve independently while providing the semantic definitions and mappings that enable broad-based information sharing and comprehensive analytics. This is being realized as a “</w:t>
      </w:r>
      <w:r w:rsidR="00245B40">
        <w:t>conceptual reference model</w:t>
      </w:r>
      <w:r>
        <w:t>” (</w:t>
      </w:r>
      <w:r w:rsidR="00ED08B8">
        <w:t>e.g.,</w:t>
      </w:r>
      <w:r>
        <w:t xml:space="preserve"> domain ontology) that captures common concepts – this </w:t>
      </w:r>
      <w:r w:rsidR="00245B40">
        <w:t>conceptual reference model</w:t>
      </w:r>
      <w:r>
        <w:t xml:space="preserve"> is then mapped to the various schema</w:t>
      </w:r>
      <w:r w:rsidR="00580AC7">
        <w:t>s/formats</w:t>
      </w:r>
      <w:r>
        <w:t xml:space="preserve"> used in each community. </w:t>
      </w:r>
      <w:r w:rsidR="00580AC7">
        <w:t xml:space="preserve"> </w:t>
      </w:r>
      <w:r>
        <w:t xml:space="preserve">This specification </w:t>
      </w:r>
      <w:r w:rsidR="00580AC7">
        <w:t xml:space="preserve">leverages </w:t>
      </w:r>
      <w:r>
        <w:t>concepts found in existing specification</w:t>
      </w:r>
      <w:r w:rsidR="00C42B8F">
        <w:t>s</w:t>
      </w:r>
      <w:r>
        <w:t>, including but not limited to: NIEM, STIX</w:t>
      </w:r>
      <w:r w:rsidR="003306FA">
        <w:t xml:space="preserve">, </w:t>
      </w:r>
      <w:r>
        <w:t>EDXL</w:t>
      </w:r>
      <w:r w:rsidR="003306FA">
        <w:t xml:space="preserve">, NIST, </w:t>
      </w:r>
      <w:r w:rsidR="00230BBD">
        <w:t>OGC</w:t>
      </w:r>
      <w:r w:rsidR="00C42B8F">
        <w:t>,</w:t>
      </w:r>
      <w:r>
        <w:t xml:space="preserve"> </w:t>
      </w:r>
      <w:r w:rsidRPr="00C806A3">
        <w:t>and others.</w:t>
      </w:r>
      <w:r w:rsidR="00580AC7">
        <w:t xml:space="preserve">  </w:t>
      </w:r>
      <w:r>
        <w:t xml:space="preserve">Machine executable mappings are then defined between the </w:t>
      </w:r>
      <w:r w:rsidR="00245B40">
        <w:t>conceptual reference model</w:t>
      </w:r>
      <w:r>
        <w:t xml:space="preserve"> and specific no</w:t>
      </w:r>
      <w:r w:rsidR="003306FA">
        <w:t>rmative targets, including NIEM and</w:t>
      </w:r>
      <w:r>
        <w:t xml:space="preserve"> STIX. The </w:t>
      </w:r>
      <w:r w:rsidR="00245B40">
        <w:t>conceptual reference model</w:t>
      </w:r>
      <w:r>
        <w:t xml:space="preserve"> and mappings are structured based on the </w:t>
      </w:r>
      <w:r w:rsidR="009F56FD">
        <w:t>Semantic Modeling for Information Federation</w:t>
      </w:r>
      <w:r>
        <w:t xml:space="preserve"> [</w:t>
      </w:r>
      <w:r w:rsidR="009F56FD">
        <w:t>SMIF</w:t>
      </w:r>
      <w:r>
        <w:t>] draft submission</w:t>
      </w:r>
      <w:r w:rsidR="00230BBD">
        <w:t xml:space="preserve">, however these </w:t>
      </w:r>
      <w:r w:rsidR="00FC73E6">
        <w:t>standards</w:t>
      </w:r>
      <w:r w:rsidR="00230BBD">
        <w:t xml:space="preserve"> processes are independent</w:t>
      </w:r>
      <w:r>
        <w:t>.</w:t>
      </w:r>
    </w:p>
    <w:p w14:paraId="4CD6A3D5" w14:textId="53685AB0" w:rsidR="00C06A2D" w:rsidRDefault="00C06A2D" w:rsidP="002A6045">
      <w:bookmarkStart w:id="1490" w:name="_toc267"/>
      <w:bookmarkStart w:id="1491" w:name="_Toc411794379"/>
      <w:bookmarkEnd w:id="1490"/>
      <w:r>
        <w:t xml:space="preserve">The capabilities to federate information, </w:t>
      </w:r>
      <w:r w:rsidR="00FC73E6">
        <w:t>analyze</w:t>
      </w:r>
      <w:r>
        <w:t xml:space="preserve"> it and share across different formats will be provided by products and projects that leverage this specification.</w:t>
      </w:r>
    </w:p>
    <w:p w14:paraId="79FB010B" w14:textId="77777777" w:rsidR="002A6045" w:rsidRDefault="002A6045" w:rsidP="002A6045">
      <w:pPr>
        <w:pStyle w:val="Heading1"/>
      </w:pPr>
      <w:bookmarkStart w:id="1492" w:name="_Toc450313287"/>
      <w:bookmarkStart w:id="1493" w:name="_Toc468649263"/>
      <w:r>
        <w:t>Conformance</w:t>
      </w:r>
      <w:bookmarkEnd w:id="1491"/>
      <w:bookmarkEnd w:id="1492"/>
      <w:bookmarkEnd w:id="1493"/>
    </w:p>
    <w:p w14:paraId="6E158D24" w14:textId="77777777" w:rsidR="00FF710B" w:rsidRPr="00FF710B" w:rsidRDefault="00FF710B" w:rsidP="008C7C30">
      <w:pPr>
        <w:pStyle w:val="BodyText"/>
      </w:pPr>
      <w:bookmarkStart w:id="1494" w:name="_Toc411794380"/>
      <w:r>
        <w:t>This specification defines the following conformance points (also referred to as conformance targets):</w:t>
      </w:r>
    </w:p>
    <w:p w14:paraId="4BD48BEC" w14:textId="39798230" w:rsidR="002A6045" w:rsidRDefault="00C40A13" w:rsidP="002A6045">
      <w:pPr>
        <w:pStyle w:val="Heading2"/>
      </w:pPr>
      <w:bookmarkStart w:id="1495" w:name="_Toc450313288"/>
      <w:bookmarkStart w:id="1496" w:name="_Toc468649264"/>
      <w:r>
        <w:rPr>
          <w:lang w:val="en-US"/>
        </w:rPr>
        <w:lastRenderedPageBreak/>
        <w:t>Canonical</w:t>
      </w:r>
      <w:r w:rsidR="00C803B8">
        <w:rPr>
          <w:lang w:val="en-US"/>
        </w:rPr>
        <w:t xml:space="preserve"> model</w:t>
      </w:r>
      <w:r w:rsidR="00C803B8">
        <w:t xml:space="preserve"> </w:t>
      </w:r>
      <w:r w:rsidR="002A6045">
        <w:t>conformance</w:t>
      </w:r>
      <w:bookmarkEnd w:id="1494"/>
      <w:bookmarkEnd w:id="1495"/>
      <w:bookmarkEnd w:id="1496"/>
    </w:p>
    <w:p w14:paraId="3408C1AA" w14:textId="11B41BDC" w:rsidR="002A6045" w:rsidRDefault="002A6045" w:rsidP="008C7C30">
      <w:pPr>
        <w:pStyle w:val="BodyText"/>
      </w:pPr>
      <w:r>
        <w:t xml:space="preserve">Implementations claiming </w:t>
      </w:r>
      <w:r w:rsidR="00C803B8">
        <w:t xml:space="preserve">canonical model </w:t>
      </w:r>
      <w:r>
        <w:t xml:space="preserve">conformance shall be able to represent </w:t>
      </w:r>
      <w:r w:rsidR="00483135">
        <w:t xml:space="preserve">data cooresponding to the semantics of </w:t>
      </w:r>
      <w:r>
        <w:t xml:space="preserve">all of the concepts defined in the </w:t>
      </w:r>
      <w:r w:rsidR="00245B40">
        <w:t>conceptual reference model</w:t>
      </w:r>
      <w:r>
        <w:t>. There is no specific technology, syntax, API</w:t>
      </w:r>
      <w:r w:rsidR="00C42B8F">
        <w:t>,</w:t>
      </w:r>
      <w:r>
        <w:t xml:space="preserve"> or representation requirement for </w:t>
      </w:r>
      <w:r w:rsidR="00C803B8">
        <w:t>canonical model</w:t>
      </w:r>
      <w:r>
        <w:t xml:space="preserve"> conformance. </w:t>
      </w:r>
      <w:r w:rsidR="00C803B8">
        <w:t>Canonical model</w:t>
      </w:r>
      <w:r>
        <w:t xml:space="preserve"> conformance must also include at least one conformant mapping</w:t>
      </w:r>
      <w:r w:rsidR="00DD34FD">
        <w:t xml:space="preserve"> as defined in sections </w:t>
      </w:r>
      <w:r w:rsidR="00DD34FD">
        <w:fldChar w:fldCharType="begin"/>
      </w:r>
      <w:r w:rsidR="00DD34FD">
        <w:instrText xml:space="preserve"> REF _Ref460407005 \r \h </w:instrText>
      </w:r>
      <w:r w:rsidR="00DD34FD">
        <w:fldChar w:fldCharType="separate"/>
      </w:r>
      <w:r w:rsidR="00CD51EF">
        <w:t>2.2</w:t>
      </w:r>
      <w:r w:rsidR="00DD34FD">
        <w:fldChar w:fldCharType="end"/>
      </w:r>
      <w:r w:rsidR="00DD34FD">
        <w:t xml:space="preserve"> through </w:t>
      </w:r>
      <w:r w:rsidR="00DD34FD">
        <w:fldChar w:fldCharType="begin"/>
      </w:r>
      <w:r w:rsidR="00DD34FD">
        <w:instrText xml:space="preserve"> REF _Ref460407017 \r \h </w:instrText>
      </w:r>
      <w:r w:rsidR="00DD34FD">
        <w:fldChar w:fldCharType="separate"/>
      </w:r>
      <w:r w:rsidR="00CD51EF">
        <w:t>2.4</w:t>
      </w:r>
      <w:r w:rsidR="00DD34FD">
        <w:fldChar w:fldCharType="end"/>
      </w:r>
      <w:r w:rsidR="003306FA">
        <w:t>.</w:t>
      </w:r>
    </w:p>
    <w:p w14:paraId="4EFA63EF" w14:textId="1DA1C697" w:rsidR="002A6045" w:rsidRPr="00043054" w:rsidRDefault="002A6045" w:rsidP="008C7C30">
      <w:pPr>
        <w:pStyle w:val="BodyText"/>
      </w:pPr>
      <w:r>
        <w:t xml:space="preserve">While not required, </w:t>
      </w:r>
      <w:r w:rsidR="00C803B8">
        <w:t xml:space="preserve">canonical model </w:t>
      </w:r>
      <w:r>
        <w:t xml:space="preserve">conformant implementations are expected to provide </w:t>
      </w:r>
      <w:r w:rsidR="00580AC7">
        <w:t xml:space="preserve">a mechanism to </w:t>
      </w:r>
      <w:r w:rsidR="00C06A2D">
        <w:t>produce or</w:t>
      </w:r>
      <w:r w:rsidR="00580AC7">
        <w:t xml:space="preserve"> rationalize data in multiple formats, leading to developing </w:t>
      </w:r>
      <w:r>
        <w:t xml:space="preserve">capabilities </w:t>
      </w:r>
      <w:r w:rsidR="00580AC7">
        <w:t>like</w:t>
      </w:r>
      <w:r>
        <w:t xml:space="preserve"> data federation or data transformation</w:t>
      </w:r>
      <w:r w:rsidR="00580AC7">
        <w:t>, and advanced features like simulations, metrics</w:t>
      </w:r>
      <w:r w:rsidR="00C42B8F">
        <w:t>,</w:t>
      </w:r>
      <w:r w:rsidR="00580AC7">
        <w:t xml:space="preserve"> and analytics</w:t>
      </w:r>
      <w:r>
        <w:t>.</w:t>
      </w:r>
    </w:p>
    <w:p w14:paraId="76D8A51B" w14:textId="0440FC91" w:rsidR="002A6045" w:rsidRDefault="00DD34FD" w:rsidP="002A6045">
      <w:pPr>
        <w:pStyle w:val="Heading2"/>
      </w:pPr>
      <w:bookmarkStart w:id="1497" w:name="_Toc411794381"/>
      <w:bookmarkStart w:id="1498" w:name="_Toc450313289"/>
      <w:bookmarkStart w:id="1499" w:name="_Ref460407005"/>
      <w:bookmarkStart w:id="1500" w:name="_Toc468649265"/>
      <w:r>
        <w:rPr>
          <w:lang w:val="en-US"/>
        </w:rPr>
        <w:t>Informatin model m</w:t>
      </w:r>
      <w:r w:rsidR="002A6045">
        <w:t>apping conformance</w:t>
      </w:r>
      <w:bookmarkEnd w:id="1497"/>
      <w:bookmarkEnd w:id="1498"/>
      <w:bookmarkEnd w:id="1499"/>
      <w:bookmarkEnd w:id="1500"/>
    </w:p>
    <w:p w14:paraId="7043027A" w14:textId="1642B879" w:rsidR="002A6045" w:rsidRDefault="00DD34FD" w:rsidP="008C7C30">
      <w:pPr>
        <w:pStyle w:val="BodyText"/>
      </w:pPr>
      <w:r>
        <w:t>An information model</w:t>
      </w:r>
      <w:r w:rsidR="002A6045">
        <w:t xml:space="preserve"> mapping </w:t>
      </w:r>
      <w:r w:rsidR="006C3CE5">
        <w:t xml:space="preserve">implementation may </w:t>
      </w:r>
      <w:r w:rsidR="002A6045">
        <w:t xml:space="preserve">claim conformance provided it: </w:t>
      </w:r>
    </w:p>
    <w:p w14:paraId="55C30452" w14:textId="77777777" w:rsidR="002A6045" w:rsidRDefault="002A6045" w:rsidP="008C7C30">
      <w:pPr>
        <w:pStyle w:val="BodyText"/>
        <w:numPr>
          <w:ilvl w:val="0"/>
          <w:numId w:val="7"/>
        </w:numPr>
      </w:pPr>
      <w:r>
        <w:t>Represents mappings in the same form as the normative mappings</w:t>
      </w:r>
    </w:p>
    <w:p w14:paraId="35899D53" w14:textId="101D4AFD" w:rsidR="002A6045" w:rsidRDefault="002A6045" w:rsidP="008C7C30">
      <w:pPr>
        <w:pStyle w:val="BodyText"/>
        <w:numPr>
          <w:ilvl w:val="0"/>
          <w:numId w:val="7"/>
        </w:numPr>
      </w:pPr>
      <w:r>
        <w:t xml:space="preserve">Maps to a subset of threat/risk concepts defined in the </w:t>
      </w:r>
      <w:r w:rsidR="00245B40">
        <w:t>conceptual reference model</w:t>
      </w:r>
      <w:r w:rsidR="00E259B9">
        <w:t xml:space="preserve"> </w:t>
      </w:r>
      <w:r w:rsidR="00DD34FD">
        <w:t>where that subset enables a meaningfull interaction between parties</w:t>
      </w:r>
    </w:p>
    <w:p w14:paraId="7B654354" w14:textId="27BCAE2C" w:rsidR="002A6045" w:rsidRDefault="002A6045" w:rsidP="008C7C30">
      <w:pPr>
        <w:pStyle w:val="BodyText"/>
        <w:numPr>
          <w:ilvl w:val="0"/>
          <w:numId w:val="7"/>
        </w:numPr>
      </w:pPr>
      <w:r>
        <w:t>Fulfill</w:t>
      </w:r>
      <w:r w:rsidR="00C42B8F">
        <w:t>s</w:t>
      </w:r>
      <w:r>
        <w:t xml:space="preserve"> either </w:t>
      </w:r>
      <w:r w:rsidR="00C803B8">
        <w:t xml:space="preserve">canonical model </w:t>
      </w:r>
      <w:r>
        <w:t>conformance or mapping conformance to one of the normative mappings: STIX or NIEM</w:t>
      </w:r>
    </w:p>
    <w:p w14:paraId="76D4E6F9" w14:textId="7AE9BC18" w:rsidR="002A6045" w:rsidRDefault="00DD34FD" w:rsidP="008C7C30">
      <w:pPr>
        <w:pStyle w:val="BodyText"/>
        <w:numPr>
          <w:ilvl w:val="0"/>
          <w:numId w:val="7"/>
        </w:numPr>
      </w:pPr>
      <w:r>
        <w:t xml:space="preserve">Can </w:t>
      </w:r>
      <w:r w:rsidR="002A6045">
        <w:t xml:space="preserve">input and/or output </w:t>
      </w:r>
      <w:r>
        <w:t xml:space="preserve">data representing </w:t>
      </w:r>
      <w:r w:rsidR="002A6045">
        <w:t>threat/risk concepts</w:t>
      </w:r>
      <w:r>
        <w:t xml:space="preserve"> in any format</w:t>
      </w:r>
    </w:p>
    <w:p w14:paraId="60ADC93A" w14:textId="77777777" w:rsidR="002A6045" w:rsidRPr="00043054" w:rsidRDefault="002A6045" w:rsidP="008C7C30">
      <w:pPr>
        <w:pStyle w:val="BodyText"/>
      </w:pPr>
      <w:r>
        <w:t>Note that the scope and depth of a mapping is dependent on the domain and domain requirements for information sharing and federation. As such</w:t>
      </w:r>
      <w:r w:rsidR="00C42B8F">
        <w:t>,</w:t>
      </w:r>
      <w:r>
        <w:t xml:space="preserve"> mappings are expected to fulfill a threat/risk requirement but there is no specific test or subset of concepts required.</w:t>
      </w:r>
    </w:p>
    <w:p w14:paraId="060DB022" w14:textId="51644D04" w:rsidR="002A6045" w:rsidRDefault="002A6045" w:rsidP="002A6045">
      <w:pPr>
        <w:pStyle w:val="Heading2"/>
      </w:pPr>
      <w:bookmarkStart w:id="1501" w:name="_Toc411794382"/>
      <w:bookmarkStart w:id="1502" w:name="_Toc450313290"/>
      <w:bookmarkStart w:id="1503" w:name="_Toc468649266"/>
      <w:r>
        <w:t>STIX mapping conformance</w:t>
      </w:r>
      <w:bookmarkEnd w:id="1501"/>
      <w:bookmarkEnd w:id="1502"/>
      <w:bookmarkEnd w:id="1503"/>
    </w:p>
    <w:p w14:paraId="562AB7B5" w14:textId="77777777" w:rsidR="002A6045" w:rsidRDefault="002A6045" w:rsidP="008C7C30">
      <w:pPr>
        <w:pStyle w:val="BodyText"/>
      </w:pPr>
      <w:r>
        <w:t xml:space="preserve">A STIX mapping </w:t>
      </w:r>
      <w:r w:rsidR="006C3CE5">
        <w:t xml:space="preserve">implementation </w:t>
      </w:r>
      <w:r>
        <w:t>may claim conformance provided it is able to:</w:t>
      </w:r>
    </w:p>
    <w:p w14:paraId="3FD66CCD" w14:textId="3929C550" w:rsidR="002A6045" w:rsidRDefault="002A6045" w:rsidP="008C7C30">
      <w:pPr>
        <w:pStyle w:val="BodyText"/>
        <w:numPr>
          <w:ilvl w:val="0"/>
          <w:numId w:val="8"/>
        </w:numPr>
      </w:pPr>
      <w:r>
        <w:t xml:space="preserve">Parse STIX data </w:t>
      </w:r>
      <w:r w:rsidR="00DD34FD">
        <w:t xml:space="preserve">in STX format </w:t>
      </w:r>
      <w:r>
        <w:t xml:space="preserve">and </w:t>
      </w:r>
      <w:r w:rsidR="00483135">
        <w:t>define its semantics</w:t>
      </w:r>
      <w:r>
        <w:t xml:space="preserve"> in terms of the </w:t>
      </w:r>
      <w:r w:rsidR="00245B40">
        <w:t>conceptual reference model</w:t>
      </w:r>
      <w:r>
        <w:t>, or,</w:t>
      </w:r>
    </w:p>
    <w:p w14:paraId="2018CA58" w14:textId="053E9E5D" w:rsidR="002A6045" w:rsidRDefault="002A6045" w:rsidP="008C7C30">
      <w:pPr>
        <w:pStyle w:val="BodyText"/>
        <w:numPr>
          <w:ilvl w:val="0"/>
          <w:numId w:val="8"/>
        </w:numPr>
      </w:pPr>
      <w:r>
        <w:t xml:space="preserve">Produce STIX data from information </w:t>
      </w:r>
      <w:r w:rsidR="00483135">
        <w:t xml:space="preserve">with semantics </w:t>
      </w:r>
      <w:r>
        <w:t xml:space="preserve">based on the </w:t>
      </w:r>
      <w:r w:rsidR="00245B40">
        <w:t>conceptual reference model</w:t>
      </w:r>
      <w:r w:rsidR="00DD34FD">
        <w:t>model</w:t>
      </w:r>
    </w:p>
    <w:p w14:paraId="72174B96" w14:textId="77777777" w:rsidR="002A6045" w:rsidRPr="00043054" w:rsidRDefault="002A6045" w:rsidP="008C7C30">
      <w:pPr>
        <w:pStyle w:val="BodyText"/>
        <w:numPr>
          <w:ilvl w:val="0"/>
          <w:numId w:val="8"/>
        </w:numPr>
      </w:pPr>
      <w:r>
        <w:t xml:space="preserve">Fulfills either </w:t>
      </w:r>
      <w:r w:rsidR="00C803B8">
        <w:t xml:space="preserve">canonical model </w:t>
      </w:r>
      <w:r>
        <w:t>conformance or conformance to another conformant mapping.</w:t>
      </w:r>
    </w:p>
    <w:p w14:paraId="02BBAD7C" w14:textId="4EE5743F" w:rsidR="002A6045" w:rsidRDefault="002A6045" w:rsidP="002A6045">
      <w:pPr>
        <w:pStyle w:val="Heading2"/>
      </w:pPr>
      <w:bookmarkStart w:id="1504" w:name="_Toc411794383"/>
      <w:bookmarkStart w:id="1505" w:name="_Toc450313291"/>
      <w:bookmarkStart w:id="1506" w:name="_Ref460407017"/>
      <w:bookmarkStart w:id="1507" w:name="_Toc468649267"/>
      <w:r>
        <w:t>NIEM mapping conformance</w:t>
      </w:r>
      <w:bookmarkEnd w:id="1504"/>
      <w:bookmarkEnd w:id="1505"/>
      <w:bookmarkEnd w:id="1506"/>
      <w:bookmarkEnd w:id="1507"/>
    </w:p>
    <w:p w14:paraId="74FB286A" w14:textId="77777777" w:rsidR="002A6045" w:rsidRDefault="002A6045" w:rsidP="008C7C30">
      <w:pPr>
        <w:pStyle w:val="BodyText"/>
      </w:pPr>
      <w:r>
        <w:t xml:space="preserve">A NIEM mapping </w:t>
      </w:r>
      <w:r w:rsidR="006C3CE5">
        <w:t xml:space="preserve">implementation </w:t>
      </w:r>
      <w:r>
        <w:t>may claim conformance provided it is able to:</w:t>
      </w:r>
    </w:p>
    <w:p w14:paraId="624A5774" w14:textId="20C3982A" w:rsidR="002A6045" w:rsidRDefault="002A6045" w:rsidP="008C7C30">
      <w:pPr>
        <w:pStyle w:val="BodyText"/>
        <w:numPr>
          <w:ilvl w:val="0"/>
          <w:numId w:val="8"/>
        </w:numPr>
      </w:pPr>
      <w:r>
        <w:t xml:space="preserve">Parse NIEM data </w:t>
      </w:r>
      <w:r w:rsidR="00DD34FD">
        <w:t xml:space="preserve">in NIEM format </w:t>
      </w:r>
      <w:r>
        <w:t xml:space="preserve">and </w:t>
      </w:r>
      <w:r w:rsidR="00483135">
        <w:t>define its sematics</w:t>
      </w:r>
      <w:r>
        <w:t xml:space="preserve"> in terms of the </w:t>
      </w:r>
      <w:r w:rsidR="00245B40">
        <w:t>conceptual reference model</w:t>
      </w:r>
      <w:r>
        <w:t>, or,</w:t>
      </w:r>
    </w:p>
    <w:p w14:paraId="5909F21A" w14:textId="4CCCAD9D" w:rsidR="002A6045" w:rsidRDefault="002A6045" w:rsidP="008C7C30">
      <w:pPr>
        <w:pStyle w:val="BodyText"/>
        <w:numPr>
          <w:ilvl w:val="0"/>
          <w:numId w:val="8"/>
        </w:numPr>
      </w:pPr>
      <w:r>
        <w:t xml:space="preserve">Produce NIEM data from information </w:t>
      </w:r>
      <w:r w:rsidR="00483135">
        <w:t xml:space="preserve">with semanitics </w:t>
      </w:r>
      <w:r>
        <w:t xml:space="preserve">based on the </w:t>
      </w:r>
      <w:r w:rsidR="00245B40">
        <w:t>conceptual reference model</w:t>
      </w:r>
    </w:p>
    <w:p w14:paraId="6D99BE09" w14:textId="363E8511" w:rsidR="002A6045" w:rsidRDefault="002A6045" w:rsidP="008C7C30">
      <w:pPr>
        <w:pStyle w:val="BodyText"/>
        <w:numPr>
          <w:ilvl w:val="0"/>
          <w:numId w:val="8"/>
        </w:numPr>
      </w:pPr>
      <w:r>
        <w:t xml:space="preserve">Fulfill either </w:t>
      </w:r>
      <w:r w:rsidR="00C803B8">
        <w:t>canonical model</w:t>
      </w:r>
      <w:r>
        <w:t xml:space="preserve"> conformance or conformance to another conformant mapping.</w:t>
      </w:r>
    </w:p>
    <w:p w14:paraId="70231D74" w14:textId="0DE039C9" w:rsidR="00483135" w:rsidRDefault="00483135" w:rsidP="00483135">
      <w:pPr>
        <w:pStyle w:val="Heading2"/>
        <w:rPr>
          <w:lang w:val="en-US"/>
        </w:rPr>
      </w:pPr>
      <w:bookmarkStart w:id="1508" w:name="_Toc468649268"/>
      <w:r>
        <w:rPr>
          <w:lang w:val="en-US"/>
        </w:rPr>
        <w:lastRenderedPageBreak/>
        <w:t>OWL mapping conformance</w:t>
      </w:r>
      <w:bookmarkEnd w:id="1508"/>
    </w:p>
    <w:p w14:paraId="1301EDF1" w14:textId="3426CEBD" w:rsidR="00483135" w:rsidRPr="00483135" w:rsidRDefault="00E91736" w:rsidP="008D50EE">
      <w:pPr>
        <w:pStyle w:val="BodyText"/>
      </w:pPr>
      <w:r>
        <w:t xml:space="preserve">[TODO] </w:t>
      </w:r>
      <w:r w:rsidR="00686DE5">
        <w:t>Reference to section TBD!</w:t>
      </w:r>
    </w:p>
    <w:p w14:paraId="1050FD59" w14:textId="2A29BD80" w:rsidR="00483135" w:rsidRDefault="00245B40" w:rsidP="00483135">
      <w:pPr>
        <w:pStyle w:val="Heading2"/>
      </w:pPr>
      <w:bookmarkStart w:id="1509" w:name="_Toc468649269"/>
      <w:r>
        <w:rPr>
          <w:lang w:val="en-US"/>
        </w:rPr>
        <w:t>Conceptual reference model</w:t>
      </w:r>
      <w:r w:rsidR="00483135">
        <w:rPr>
          <w:lang w:val="en-US"/>
        </w:rPr>
        <w:t>ing profile</w:t>
      </w:r>
      <w:r w:rsidR="00483135">
        <w:t xml:space="preserve"> conformance</w:t>
      </w:r>
      <w:bookmarkEnd w:id="1509"/>
    </w:p>
    <w:p w14:paraId="0E14016C" w14:textId="625B445A" w:rsidR="00483135" w:rsidRDefault="00483135" w:rsidP="008C7C30">
      <w:pPr>
        <w:pStyle w:val="BodyText"/>
      </w:pPr>
      <w:r>
        <w:t xml:space="preserve">A </w:t>
      </w:r>
      <w:r w:rsidR="00245B40">
        <w:t>conceptual reference model</w:t>
      </w:r>
      <w:r>
        <w:t>ing profile implementation may claim conformance provided it is able to:</w:t>
      </w:r>
    </w:p>
    <w:p w14:paraId="130AAC2F" w14:textId="4F4CC13C" w:rsidR="00483135" w:rsidRPr="00043054" w:rsidRDefault="00483135" w:rsidP="008C7C30">
      <w:pPr>
        <w:pStyle w:val="BodyText"/>
        <w:numPr>
          <w:ilvl w:val="0"/>
          <w:numId w:val="8"/>
        </w:numPr>
      </w:pPr>
      <w:r>
        <w:t xml:space="preserve">Read and write UML-XMI that utilizes the </w:t>
      </w:r>
      <w:r w:rsidR="00245B40">
        <w:t>conceptual reference model</w:t>
      </w:r>
      <w:r>
        <w:t>ing profile</w:t>
      </w:r>
    </w:p>
    <w:p w14:paraId="3E1C635E" w14:textId="77777777" w:rsidR="002A6045" w:rsidRPr="00653678" w:rsidRDefault="002A6045" w:rsidP="008C7C30">
      <w:pPr>
        <w:pStyle w:val="BodyText"/>
      </w:pPr>
    </w:p>
    <w:p w14:paraId="621CEFFA" w14:textId="0C1CD169" w:rsidR="002A6045" w:rsidRPr="006D29DD" w:rsidRDefault="003306FA" w:rsidP="002A6045">
      <w:pPr>
        <w:pStyle w:val="Heading1"/>
      </w:pPr>
      <w:bookmarkStart w:id="1510" w:name="_toc271"/>
      <w:bookmarkStart w:id="1511" w:name="_Toc411794384"/>
      <w:bookmarkEnd w:id="1510"/>
      <w:r>
        <w:br w:type="page"/>
      </w:r>
      <w:bookmarkStart w:id="1512" w:name="_Toc450313292"/>
      <w:bookmarkStart w:id="1513" w:name="_Ref460407009"/>
      <w:bookmarkStart w:id="1514" w:name="_Toc468649270"/>
      <w:r w:rsidR="002A6045">
        <w:lastRenderedPageBreak/>
        <w:t>References</w:t>
      </w:r>
      <w:bookmarkEnd w:id="1511"/>
      <w:bookmarkEnd w:id="1512"/>
      <w:bookmarkEnd w:id="1513"/>
      <w:bookmarkEnd w:id="1514"/>
    </w:p>
    <w:p w14:paraId="0B2F3A11" w14:textId="77777777" w:rsidR="002A6045" w:rsidRPr="008C7700" w:rsidRDefault="002A6045" w:rsidP="00314DE7">
      <w:pPr>
        <w:pStyle w:val="omg-body"/>
      </w:pPr>
      <w:r w:rsidRPr="008C7700">
        <w:rPr>
          <w:rFonts w:ascii="Arial" w:hAnsi="Arial" w:cs="Arial"/>
          <w:b/>
          <w:sz w:val="28"/>
          <w:szCs w:val="28"/>
        </w:rPr>
        <w:t>3.1   Normative References</w:t>
      </w:r>
    </w:p>
    <w:p w14:paraId="2DD35566" w14:textId="1673A029" w:rsidR="002A6045" w:rsidRDefault="002A6045" w:rsidP="00314DE7">
      <w:pPr>
        <w:pStyle w:val="omg-body"/>
      </w:pPr>
      <w:r>
        <w:t xml:space="preserve">The following normative documents contain provisions which, through </w:t>
      </w:r>
      <w:r w:rsidR="00E259B9">
        <w:t xml:space="preserve">references </w:t>
      </w:r>
      <w:r>
        <w:t xml:space="preserve">in this text, constitute provisions of this specification. For dated references, subsequent amendments to or revisions of any of these publications do not apply. </w:t>
      </w:r>
    </w:p>
    <w:p w14:paraId="1F7FFEE0" w14:textId="77777777" w:rsidR="002A6045" w:rsidRDefault="002A6045" w:rsidP="00314DE7">
      <w:pPr>
        <w:pStyle w:val="omg-body"/>
      </w:pPr>
      <w:r w:rsidRPr="00D24F5F">
        <w:t xml:space="preserve">The following normative documents contain provisions which, through reference in this text, constitute provisions of this specification. For dated references, subsequent amendments to, or revisions of, any of these publications do not apply. </w:t>
      </w:r>
    </w:p>
    <w:tbl>
      <w:tblPr>
        <w:tblW w:w="0" w:type="auto"/>
        <w:shd w:val="clear" w:color="auto" w:fill="FFFFFF"/>
        <w:tblLook w:val="04A0" w:firstRow="1" w:lastRow="0" w:firstColumn="1" w:lastColumn="0" w:noHBand="0" w:noVBand="1"/>
      </w:tblPr>
      <w:tblGrid>
        <w:gridCol w:w="1958"/>
        <w:gridCol w:w="8003"/>
      </w:tblGrid>
      <w:tr w:rsidR="00520F2A" w14:paraId="0B7E397E" w14:textId="77777777" w:rsidTr="0038596B">
        <w:tc>
          <w:tcPr>
            <w:tcW w:w="1958" w:type="dxa"/>
            <w:shd w:val="clear" w:color="auto" w:fill="FFFFFF"/>
          </w:tcPr>
          <w:p w14:paraId="0C61A288" w14:textId="77777777" w:rsidR="00AE1276" w:rsidRDefault="00AE1276" w:rsidP="00314DE7">
            <w:pPr>
              <w:pStyle w:val="omg-body"/>
            </w:pPr>
            <w:r>
              <w:t>[UML]</w:t>
            </w:r>
          </w:p>
        </w:tc>
        <w:tc>
          <w:tcPr>
            <w:tcW w:w="8003" w:type="dxa"/>
            <w:shd w:val="clear" w:color="auto" w:fill="FFFFFF"/>
          </w:tcPr>
          <w:p w14:paraId="495CD332" w14:textId="095C8111" w:rsidR="00816BBF" w:rsidRDefault="00AE1276" w:rsidP="00314DE7">
            <w:pPr>
              <w:pStyle w:val="omg-body"/>
            </w:pPr>
            <w:r>
              <w:t>OMG Unified Modeling Language (UML) v2.</w:t>
            </w:r>
            <w:r w:rsidR="00816BBF">
              <w:t>5</w:t>
            </w:r>
          </w:p>
          <w:p w14:paraId="18A4F601" w14:textId="5B061772" w:rsidR="00AE1276" w:rsidRDefault="003D454B" w:rsidP="00314DE7">
            <w:pPr>
              <w:pStyle w:val="omg-body"/>
            </w:pPr>
            <w:hyperlink r:id="rId14" w:history="1">
              <w:r w:rsidR="00816BBF" w:rsidRPr="008D4D8E">
                <w:rPr>
                  <w:rStyle w:val="Hyperlink"/>
                </w:rPr>
                <w:t>http://www.omg.org/spec/UML/2.5/</w:t>
              </w:r>
            </w:hyperlink>
          </w:p>
        </w:tc>
      </w:tr>
      <w:tr w:rsidR="00E259B9" w14:paraId="76509260" w14:textId="77777777" w:rsidTr="0038596B">
        <w:tc>
          <w:tcPr>
            <w:tcW w:w="1958" w:type="dxa"/>
            <w:shd w:val="clear" w:color="auto" w:fill="FFFFFF"/>
          </w:tcPr>
          <w:p w14:paraId="604BDEEF" w14:textId="33904D45" w:rsidR="00E259B9" w:rsidRDefault="00E259B9" w:rsidP="00314DE7">
            <w:pPr>
              <w:pStyle w:val="omg-body"/>
            </w:pPr>
            <w:r>
              <w:t>[OMG MDA Guide]</w:t>
            </w:r>
          </w:p>
        </w:tc>
        <w:tc>
          <w:tcPr>
            <w:tcW w:w="8003" w:type="dxa"/>
            <w:shd w:val="clear" w:color="auto" w:fill="FFFFFF"/>
          </w:tcPr>
          <w:p w14:paraId="59B455E8" w14:textId="6D8A7047" w:rsidR="00E259B9" w:rsidRPr="00C31541" w:rsidRDefault="003D454B" w:rsidP="00314DE7">
            <w:pPr>
              <w:pStyle w:val="omg-body"/>
            </w:pPr>
            <w:hyperlink r:id="rId15" w:history="1">
              <w:r w:rsidR="00E259B9" w:rsidRPr="00D20ECC">
                <w:rPr>
                  <w:rStyle w:val="Hyperlink"/>
                </w:rPr>
                <w:t>http://www.omg.org/cgi-bin/doc?ormsc/14-06-01</w:t>
              </w:r>
            </w:hyperlink>
          </w:p>
        </w:tc>
      </w:tr>
      <w:tr w:rsidR="00E259B9" w14:paraId="5D83ACC8" w14:textId="77777777" w:rsidTr="0038596B">
        <w:tc>
          <w:tcPr>
            <w:tcW w:w="1958" w:type="dxa"/>
            <w:shd w:val="clear" w:color="auto" w:fill="FFFFFF"/>
          </w:tcPr>
          <w:p w14:paraId="503EDC15" w14:textId="7EBE1E92" w:rsidR="00E259B9" w:rsidRDefault="00E259B9" w:rsidP="00314DE7">
            <w:pPr>
              <w:pStyle w:val="omg-body"/>
            </w:pPr>
            <w:r>
              <w:t>[BMM]</w:t>
            </w:r>
          </w:p>
        </w:tc>
        <w:tc>
          <w:tcPr>
            <w:tcW w:w="8003" w:type="dxa"/>
            <w:shd w:val="clear" w:color="auto" w:fill="FFFFFF"/>
          </w:tcPr>
          <w:p w14:paraId="168DEB2C" w14:textId="00E078DA" w:rsidR="00E259B9" w:rsidRPr="00C31541" w:rsidRDefault="003D454B" w:rsidP="00314DE7">
            <w:pPr>
              <w:pStyle w:val="omg-body"/>
            </w:pPr>
            <w:hyperlink r:id="rId16" w:history="1">
              <w:r w:rsidR="00E259B9" w:rsidRPr="00D20ECC">
                <w:rPr>
                  <w:rStyle w:val="Hyperlink"/>
                </w:rPr>
                <w:t>http://www.omg.org/spec/BMM/1.3/</w:t>
              </w:r>
            </w:hyperlink>
          </w:p>
        </w:tc>
      </w:tr>
      <w:tr w:rsidR="00520F2A" w14:paraId="0E082F43" w14:textId="77777777" w:rsidTr="0038596B">
        <w:tc>
          <w:tcPr>
            <w:tcW w:w="1958" w:type="dxa"/>
            <w:shd w:val="clear" w:color="auto" w:fill="FFFFFF"/>
          </w:tcPr>
          <w:p w14:paraId="047041F0" w14:textId="77777777" w:rsidR="00AE1276" w:rsidRDefault="00AE1276" w:rsidP="00314DE7">
            <w:pPr>
              <w:pStyle w:val="omg-body"/>
            </w:pPr>
            <w:r>
              <w:t>[STIX]</w:t>
            </w:r>
            <w:r>
              <w:tab/>
            </w:r>
          </w:p>
        </w:tc>
        <w:tc>
          <w:tcPr>
            <w:tcW w:w="8003" w:type="dxa"/>
            <w:shd w:val="clear" w:color="auto" w:fill="FFFFFF"/>
          </w:tcPr>
          <w:p w14:paraId="619E3946" w14:textId="77777777" w:rsidR="00AE1276" w:rsidRDefault="003D454B" w:rsidP="00314DE7">
            <w:pPr>
              <w:pStyle w:val="omg-body"/>
            </w:pPr>
            <w:hyperlink r:id="rId17" w:history="1">
              <w:r w:rsidR="00AE1276" w:rsidRPr="00C31541">
                <w:rPr>
                  <w:rStyle w:val="Hyperlink"/>
                </w:rPr>
                <w:t>https://stix.mitre.org/language/version1.2/index.html</w:t>
              </w:r>
            </w:hyperlink>
          </w:p>
        </w:tc>
      </w:tr>
      <w:tr w:rsidR="00520F2A" w14:paraId="4300AFA4" w14:textId="77777777" w:rsidTr="0038596B">
        <w:tc>
          <w:tcPr>
            <w:tcW w:w="1958" w:type="dxa"/>
            <w:shd w:val="clear" w:color="auto" w:fill="FFFFFF"/>
          </w:tcPr>
          <w:p w14:paraId="6B09E857" w14:textId="77777777" w:rsidR="00AE1276" w:rsidRDefault="00AE1276" w:rsidP="00314DE7">
            <w:pPr>
              <w:pStyle w:val="omg-body"/>
            </w:pPr>
            <w:r>
              <w:t>[NIEM]</w:t>
            </w:r>
          </w:p>
        </w:tc>
        <w:tc>
          <w:tcPr>
            <w:tcW w:w="8003" w:type="dxa"/>
            <w:shd w:val="clear" w:color="auto" w:fill="FFFFFF"/>
          </w:tcPr>
          <w:p w14:paraId="327819A9" w14:textId="6F16BB24" w:rsidR="006D4BCF" w:rsidRDefault="006D4BCF" w:rsidP="00314DE7">
            <w:pPr>
              <w:pStyle w:val="omg-body"/>
            </w:pPr>
            <w:r>
              <w:t>NIEM-UML 3 Specification</w:t>
            </w:r>
            <w:r w:rsidR="000C010F">
              <w:t xml:space="preserve"> [todo – final public link]</w:t>
            </w:r>
          </w:p>
          <w:p w14:paraId="76234AFC" w14:textId="58E05DB7" w:rsidR="006D4BCF" w:rsidRDefault="003D454B" w:rsidP="00314DE7">
            <w:pPr>
              <w:pStyle w:val="omg-body"/>
            </w:pPr>
            <w:hyperlink r:id="rId18" w:history="1">
              <w:r w:rsidR="006D4BCF" w:rsidRPr="001C170F">
                <w:rPr>
                  <w:rStyle w:val="Hyperlink"/>
                </w:rPr>
                <w:t>http://www.omg.org/spec/NIEM-UML/3.0/Beta1</w:t>
              </w:r>
            </w:hyperlink>
          </w:p>
        </w:tc>
      </w:tr>
      <w:tr w:rsidR="00520F2A" w14:paraId="658E3D01" w14:textId="77777777" w:rsidTr="0038596B">
        <w:tc>
          <w:tcPr>
            <w:tcW w:w="1958" w:type="dxa"/>
            <w:shd w:val="clear" w:color="auto" w:fill="FFFFFF"/>
          </w:tcPr>
          <w:p w14:paraId="0C5EF76E" w14:textId="77777777" w:rsidR="00AE1276" w:rsidRDefault="00AE1276" w:rsidP="00314DE7">
            <w:pPr>
              <w:pStyle w:val="omg-body"/>
            </w:pPr>
            <w:r>
              <w:t>[EDXL]</w:t>
            </w:r>
            <w:r>
              <w:tab/>
            </w:r>
          </w:p>
        </w:tc>
        <w:tc>
          <w:tcPr>
            <w:tcW w:w="8003" w:type="dxa"/>
            <w:shd w:val="clear" w:color="auto" w:fill="FFFFFF"/>
          </w:tcPr>
          <w:p w14:paraId="3246EA10" w14:textId="77777777" w:rsidR="00AE1276" w:rsidRPr="00AE1276" w:rsidRDefault="003D454B" w:rsidP="00314DE7">
            <w:pPr>
              <w:pStyle w:val="omg-body"/>
            </w:pPr>
            <w:hyperlink r:id="rId19" w:history="1">
              <w:r w:rsidR="00AE1276" w:rsidRPr="00C31541">
                <w:rPr>
                  <w:rStyle w:val="Hyperlink"/>
                </w:rPr>
                <w:t>http://docs.oasis-open.org/emergency/</w:t>
              </w:r>
            </w:hyperlink>
          </w:p>
        </w:tc>
      </w:tr>
      <w:tr w:rsidR="00C06A2D" w14:paraId="66AEDE95" w14:textId="77777777" w:rsidTr="0038596B">
        <w:tc>
          <w:tcPr>
            <w:tcW w:w="1958" w:type="dxa"/>
            <w:shd w:val="clear" w:color="auto" w:fill="FFFFFF"/>
          </w:tcPr>
          <w:p w14:paraId="1F1CFBC8" w14:textId="77777777" w:rsidR="00C06A2D" w:rsidRDefault="00C06A2D" w:rsidP="00314DE7">
            <w:pPr>
              <w:pStyle w:val="omg-body"/>
            </w:pPr>
            <w:r w:rsidRPr="0083318E">
              <w:t>[</w:t>
            </w:r>
            <w:r>
              <w:t>SI</w:t>
            </w:r>
            <w:r w:rsidRPr="0083318E">
              <w:t>]</w:t>
            </w:r>
          </w:p>
        </w:tc>
        <w:tc>
          <w:tcPr>
            <w:tcW w:w="8003" w:type="dxa"/>
            <w:shd w:val="clear" w:color="auto" w:fill="FFFFFF"/>
          </w:tcPr>
          <w:p w14:paraId="35F3D7E9" w14:textId="53767728" w:rsidR="00C06A2D" w:rsidRDefault="003D454B" w:rsidP="00314DE7">
            <w:pPr>
              <w:pStyle w:val="omg-body"/>
            </w:pPr>
            <w:hyperlink r:id="rId20" w:history="1">
              <w:r w:rsidR="00C06A2D" w:rsidRPr="008D4D8E">
                <w:rPr>
                  <w:rStyle w:val="Hyperlink"/>
                </w:rPr>
                <w:t>http://www.bipm.org/en/measurement-units/</w:t>
              </w:r>
            </w:hyperlink>
          </w:p>
        </w:tc>
      </w:tr>
      <w:tr w:rsidR="00C06A2D" w14:paraId="51D0B697" w14:textId="77777777" w:rsidTr="0038596B">
        <w:tc>
          <w:tcPr>
            <w:tcW w:w="1958" w:type="dxa"/>
            <w:shd w:val="clear" w:color="auto" w:fill="FFFFFF"/>
          </w:tcPr>
          <w:p w14:paraId="5D9DEB45" w14:textId="77777777" w:rsidR="00C06A2D" w:rsidRDefault="00C06A2D" w:rsidP="00314DE7">
            <w:pPr>
              <w:pStyle w:val="omg-body"/>
            </w:pPr>
            <w:r w:rsidRPr="0083318E">
              <w:t>[</w:t>
            </w:r>
            <w:r>
              <w:t>CVSS</w:t>
            </w:r>
            <w:r w:rsidRPr="0083318E">
              <w:t>]</w:t>
            </w:r>
          </w:p>
        </w:tc>
        <w:tc>
          <w:tcPr>
            <w:tcW w:w="8003" w:type="dxa"/>
            <w:shd w:val="clear" w:color="auto" w:fill="FFFFFF"/>
          </w:tcPr>
          <w:p w14:paraId="0E579A8C" w14:textId="77777777" w:rsidR="00816BBF" w:rsidRDefault="003D454B" w:rsidP="00314DE7">
            <w:pPr>
              <w:pStyle w:val="omg-body"/>
            </w:pPr>
            <w:hyperlink r:id="rId21" w:history="1">
              <w:r w:rsidR="00816BBF" w:rsidRPr="008D4D8E">
                <w:rPr>
                  <w:rStyle w:val="Hyperlink"/>
                </w:rPr>
                <w:t>https://nvd.nist.gov/cvss.cfm</w:t>
              </w:r>
            </w:hyperlink>
          </w:p>
        </w:tc>
      </w:tr>
      <w:tr w:rsidR="00C06A2D" w14:paraId="6EEE9980" w14:textId="77777777" w:rsidTr="0038596B">
        <w:tc>
          <w:tcPr>
            <w:tcW w:w="1958" w:type="dxa"/>
            <w:shd w:val="clear" w:color="auto" w:fill="FFFFFF"/>
          </w:tcPr>
          <w:p w14:paraId="4EF98E81" w14:textId="77777777" w:rsidR="00C06A2D" w:rsidRDefault="00C06A2D" w:rsidP="00314DE7">
            <w:pPr>
              <w:pStyle w:val="omg-body"/>
            </w:pPr>
            <w:r w:rsidRPr="0083318E">
              <w:t>[</w:t>
            </w:r>
            <w:r>
              <w:t>CAP</w:t>
            </w:r>
            <w:r w:rsidRPr="0083318E">
              <w:t>]</w:t>
            </w:r>
          </w:p>
        </w:tc>
        <w:tc>
          <w:tcPr>
            <w:tcW w:w="8003" w:type="dxa"/>
            <w:shd w:val="clear" w:color="auto" w:fill="FFFFFF"/>
          </w:tcPr>
          <w:p w14:paraId="56DCC7EC" w14:textId="77777777" w:rsidR="00816BBF" w:rsidRDefault="003D454B" w:rsidP="00314DE7">
            <w:pPr>
              <w:pStyle w:val="omg-body"/>
            </w:pPr>
            <w:hyperlink r:id="rId22" w:history="1">
              <w:r w:rsidR="00816BBF" w:rsidRPr="008D4D8E">
                <w:rPr>
                  <w:rStyle w:val="Hyperlink"/>
                </w:rPr>
                <w:t>http://docs.oasis-open.org/emergency/cap/v1.2/CAP-v1.2-os.html</w:t>
              </w:r>
            </w:hyperlink>
          </w:p>
        </w:tc>
      </w:tr>
      <w:tr w:rsidR="001C4E37" w14:paraId="4B397E84" w14:textId="77777777" w:rsidTr="0038596B">
        <w:tc>
          <w:tcPr>
            <w:tcW w:w="1958" w:type="dxa"/>
            <w:shd w:val="clear" w:color="auto" w:fill="FFFFFF"/>
          </w:tcPr>
          <w:p w14:paraId="5283AB80" w14:textId="77777777" w:rsidR="001C4E37" w:rsidRDefault="001C4E37" w:rsidP="00314DE7">
            <w:pPr>
              <w:pStyle w:val="omg-body"/>
            </w:pPr>
            <w:r w:rsidRPr="0083318E">
              <w:t>[</w:t>
            </w:r>
            <w:r w:rsidRPr="001C4E37">
              <w:t>CNSSI 4009</w:t>
            </w:r>
            <w:r w:rsidRPr="0083318E">
              <w:t>]</w:t>
            </w:r>
          </w:p>
        </w:tc>
        <w:tc>
          <w:tcPr>
            <w:tcW w:w="8003" w:type="dxa"/>
            <w:shd w:val="clear" w:color="auto" w:fill="FFFFFF"/>
          </w:tcPr>
          <w:p w14:paraId="20572BD6" w14:textId="77777777" w:rsidR="001C4E37" w:rsidRDefault="003D454B" w:rsidP="00314DE7">
            <w:pPr>
              <w:pStyle w:val="omg-body"/>
            </w:pPr>
            <w:hyperlink r:id="rId23" w:history="1">
              <w:r w:rsidR="001C4E37" w:rsidRPr="008D4D8E">
                <w:rPr>
                  <w:rStyle w:val="Hyperlink"/>
                </w:rPr>
                <w:t>https://www.cnss.gov/CNSS/issuances/instructions.cfm</w:t>
              </w:r>
            </w:hyperlink>
          </w:p>
        </w:tc>
      </w:tr>
      <w:tr w:rsidR="00C06A2D" w14:paraId="6461E7DD" w14:textId="77777777" w:rsidTr="0038596B">
        <w:tc>
          <w:tcPr>
            <w:tcW w:w="1958" w:type="dxa"/>
            <w:shd w:val="clear" w:color="auto" w:fill="FFFFFF"/>
          </w:tcPr>
          <w:p w14:paraId="77B77C9E" w14:textId="77777777" w:rsidR="00C06A2D" w:rsidRDefault="00C06A2D" w:rsidP="00314DE7">
            <w:pPr>
              <w:pStyle w:val="omg-body"/>
            </w:pPr>
            <w:r w:rsidRPr="0083318E">
              <w:t>[</w:t>
            </w:r>
            <w:r>
              <w:t>WGS-84</w:t>
            </w:r>
            <w:r w:rsidRPr="0083318E">
              <w:t>]</w:t>
            </w:r>
          </w:p>
        </w:tc>
        <w:tc>
          <w:tcPr>
            <w:tcW w:w="8003" w:type="dxa"/>
            <w:shd w:val="clear" w:color="auto" w:fill="FFFFFF"/>
          </w:tcPr>
          <w:p w14:paraId="5534C477" w14:textId="77777777" w:rsidR="00816BBF" w:rsidRDefault="003D454B" w:rsidP="00314DE7">
            <w:pPr>
              <w:pStyle w:val="omg-body"/>
            </w:pPr>
            <w:hyperlink r:id="rId24" w:history="1">
              <w:r w:rsidR="00816BBF" w:rsidRPr="008D4D8E">
                <w:rPr>
                  <w:rStyle w:val="Hyperlink"/>
                </w:rPr>
                <w:t>http://earth-info.nga.mil/GandG/wgs84/</w:t>
              </w:r>
            </w:hyperlink>
          </w:p>
        </w:tc>
      </w:tr>
      <w:tr w:rsidR="000B457C" w14:paraId="114E5D0D" w14:textId="77777777" w:rsidTr="0038596B">
        <w:tc>
          <w:tcPr>
            <w:tcW w:w="1958" w:type="dxa"/>
            <w:shd w:val="clear" w:color="auto" w:fill="FFFFFF"/>
          </w:tcPr>
          <w:p w14:paraId="307349B7" w14:textId="6E2838AC" w:rsidR="000B457C" w:rsidRPr="0083318E" w:rsidRDefault="000B457C" w:rsidP="00314DE7">
            <w:pPr>
              <w:pStyle w:val="omg-body"/>
            </w:pPr>
            <w:r>
              <w:t>[OGC]</w:t>
            </w:r>
          </w:p>
        </w:tc>
        <w:tc>
          <w:tcPr>
            <w:tcW w:w="8003" w:type="dxa"/>
            <w:shd w:val="clear" w:color="auto" w:fill="FFFFFF"/>
          </w:tcPr>
          <w:p w14:paraId="51DFC9D2" w14:textId="559F5F39" w:rsidR="00E259B9" w:rsidRDefault="003D454B" w:rsidP="00314DE7">
            <w:pPr>
              <w:pStyle w:val="omg-body"/>
            </w:pPr>
            <w:hyperlink r:id="rId25" w:history="1">
              <w:r w:rsidR="00E259B9" w:rsidRPr="00D20ECC">
                <w:rPr>
                  <w:rStyle w:val="Hyperlink"/>
                </w:rPr>
                <w:t>http://www.opengeospatial.org/</w:t>
              </w:r>
            </w:hyperlink>
          </w:p>
        </w:tc>
      </w:tr>
      <w:tr w:rsidR="003F007C" w14:paraId="6639D421" w14:textId="77777777" w:rsidTr="0038596B">
        <w:tc>
          <w:tcPr>
            <w:tcW w:w="1958" w:type="dxa"/>
            <w:shd w:val="clear" w:color="auto" w:fill="FFFFFF"/>
          </w:tcPr>
          <w:p w14:paraId="006F6960" w14:textId="251D60B4" w:rsidR="003F007C" w:rsidRPr="0083318E" w:rsidRDefault="003F007C" w:rsidP="00314DE7">
            <w:pPr>
              <w:pStyle w:val="omg-body"/>
            </w:pPr>
            <w:r>
              <w:t>[NRC]</w:t>
            </w:r>
          </w:p>
        </w:tc>
        <w:tc>
          <w:tcPr>
            <w:tcW w:w="8003" w:type="dxa"/>
            <w:shd w:val="clear" w:color="auto" w:fill="FFFFFF"/>
          </w:tcPr>
          <w:p w14:paraId="4D2A2E2A" w14:textId="51367D16" w:rsidR="00E259B9" w:rsidRDefault="003D454B" w:rsidP="00314DE7">
            <w:pPr>
              <w:pStyle w:val="omg-body"/>
            </w:pPr>
            <w:hyperlink r:id="rId26" w:history="1">
              <w:r w:rsidR="00E259B9" w:rsidRPr="00D20ECC">
                <w:rPr>
                  <w:rStyle w:val="Hyperlink"/>
                </w:rPr>
                <w:t>http://www.nrc.gov/</w:t>
              </w:r>
            </w:hyperlink>
          </w:p>
        </w:tc>
      </w:tr>
      <w:tr w:rsidR="00BA2E6C" w14:paraId="2B866AC1" w14:textId="77777777" w:rsidTr="0038596B">
        <w:tc>
          <w:tcPr>
            <w:tcW w:w="1958" w:type="dxa"/>
            <w:shd w:val="clear" w:color="auto" w:fill="FFFFFF"/>
          </w:tcPr>
          <w:p w14:paraId="36865556" w14:textId="1382CDDB" w:rsidR="00BA2E6C" w:rsidRDefault="00BA2E6C" w:rsidP="00314DE7">
            <w:pPr>
              <w:pStyle w:val="omg-body"/>
            </w:pPr>
            <w:r>
              <w:t>[DoDAF 2.0]</w:t>
            </w:r>
          </w:p>
        </w:tc>
        <w:tc>
          <w:tcPr>
            <w:tcW w:w="8003" w:type="dxa"/>
            <w:shd w:val="clear" w:color="auto" w:fill="FFFFFF"/>
          </w:tcPr>
          <w:p w14:paraId="5A84964A" w14:textId="006FF168" w:rsidR="00E259B9" w:rsidRPr="003F007C" w:rsidRDefault="003D454B" w:rsidP="00314DE7">
            <w:pPr>
              <w:pStyle w:val="omg-body"/>
            </w:pPr>
            <w:hyperlink r:id="rId27" w:history="1">
              <w:r w:rsidR="00E259B9" w:rsidRPr="00D20ECC">
                <w:rPr>
                  <w:rStyle w:val="Hyperlink"/>
                </w:rPr>
                <w:t>http://dodcio.defense.gov/Library/DoDArchitectureFramework.aspx</w:t>
              </w:r>
            </w:hyperlink>
          </w:p>
        </w:tc>
      </w:tr>
      <w:tr w:rsidR="005976E4" w14:paraId="5A0B47E5" w14:textId="77777777" w:rsidTr="0038596B">
        <w:tc>
          <w:tcPr>
            <w:tcW w:w="1958" w:type="dxa"/>
            <w:shd w:val="clear" w:color="auto" w:fill="FFFFFF"/>
          </w:tcPr>
          <w:p w14:paraId="4FE49FC2" w14:textId="1B339FB8" w:rsidR="005976E4" w:rsidRDefault="005976E4" w:rsidP="00314DE7">
            <w:pPr>
              <w:pStyle w:val="omg-body"/>
            </w:pPr>
            <w:r>
              <w:t>[ISO 73:2009]</w:t>
            </w:r>
          </w:p>
        </w:tc>
        <w:tc>
          <w:tcPr>
            <w:tcW w:w="8003" w:type="dxa"/>
            <w:shd w:val="clear" w:color="auto" w:fill="FFFFFF"/>
          </w:tcPr>
          <w:p w14:paraId="2EF0043D" w14:textId="77777777" w:rsidR="001D7584" w:rsidRDefault="005976E4" w:rsidP="00314DE7">
            <w:pPr>
              <w:pStyle w:val="omg-body"/>
            </w:pPr>
            <w:r>
              <w:rPr>
                <w:rFonts w:ascii="Helvetica" w:hAnsi="Helvetica"/>
                <w:color w:val="404040"/>
                <w:lang w:val="en"/>
              </w:rPr>
              <w:t>ISO Guide 73:2009 provides the definitions of generic terms related to risk management.</w:t>
            </w:r>
          </w:p>
          <w:p w14:paraId="10D1C1FA" w14:textId="218DF126" w:rsidR="00E259B9" w:rsidRPr="00BA2E6C" w:rsidRDefault="003D454B" w:rsidP="00314DE7">
            <w:pPr>
              <w:pStyle w:val="omg-body"/>
            </w:pPr>
            <w:hyperlink r:id="rId28" w:history="1">
              <w:r w:rsidR="00E259B9" w:rsidRPr="00D20ECC">
                <w:rPr>
                  <w:rStyle w:val="Hyperlink"/>
                </w:rPr>
                <w:t>http://www.iso.org/iso/catalogue_detail?csnumber=44651</w:t>
              </w:r>
            </w:hyperlink>
          </w:p>
        </w:tc>
      </w:tr>
      <w:tr w:rsidR="00520F2A" w14:paraId="19688F4B" w14:textId="77777777" w:rsidTr="0038596B">
        <w:tc>
          <w:tcPr>
            <w:tcW w:w="1958" w:type="dxa"/>
            <w:shd w:val="clear" w:color="auto" w:fill="FFFFFF"/>
          </w:tcPr>
          <w:p w14:paraId="1CC73D5C" w14:textId="77777777" w:rsidR="00AE1276" w:rsidRDefault="00AE1276" w:rsidP="00314DE7">
            <w:pPr>
              <w:pStyle w:val="omg-body"/>
            </w:pPr>
            <w:r w:rsidRPr="0083318E">
              <w:lastRenderedPageBreak/>
              <w:t>[NIST-SI]</w:t>
            </w:r>
          </w:p>
        </w:tc>
        <w:tc>
          <w:tcPr>
            <w:tcW w:w="8003" w:type="dxa"/>
            <w:shd w:val="clear" w:color="auto" w:fill="FFFFFF"/>
          </w:tcPr>
          <w:p w14:paraId="2289BEC7" w14:textId="77777777" w:rsidR="0066628A" w:rsidRDefault="003D454B" w:rsidP="00314DE7">
            <w:pPr>
              <w:pStyle w:val="omg-body"/>
            </w:pPr>
            <w:hyperlink r:id="rId29" w:history="1">
              <w:r w:rsidR="0066628A" w:rsidRPr="004227F3">
                <w:rPr>
                  <w:rStyle w:val="Hyperlink"/>
                </w:rPr>
                <w:t>http://physics.nist.gov/cuu/pdf/sp811.pdf</w:t>
              </w:r>
            </w:hyperlink>
          </w:p>
        </w:tc>
      </w:tr>
      <w:tr w:rsidR="003F007C" w14:paraId="046A9142" w14:textId="77777777" w:rsidTr="0038596B">
        <w:tc>
          <w:tcPr>
            <w:tcW w:w="1958" w:type="dxa"/>
            <w:shd w:val="clear" w:color="auto" w:fill="FFFFFF"/>
          </w:tcPr>
          <w:p w14:paraId="7C8453EB" w14:textId="303B312A" w:rsidR="003F007C" w:rsidRPr="0083318E" w:rsidRDefault="003F007C" w:rsidP="00314DE7">
            <w:pPr>
              <w:pStyle w:val="omg-body"/>
            </w:pPr>
            <w:r>
              <w:t>[NIST-UNITS]</w:t>
            </w:r>
          </w:p>
        </w:tc>
        <w:tc>
          <w:tcPr>
            <w:tcW w:w="8003" w:type="dxa"/>
            <w:shd w:val="clear" w:color="auto" w:fill="FFFFFF"/>
          </w:tcPr>
          <w:p w14:paraId="7B945415" w14:textId="65DB227C" w:rsidR="00E259B9" w:rsidRDefault="003D454B" w:rsidP="00314DE7">
            <w:pPr>
              <w:pStyle w:val="omg-body"/>
            </w:pPr>
            <w:hyperlink r:id="rId30" w:history="1">
              <w:r w:rsidR="00E259B9" w:rsidRPr="00D20ECC">
                <w:rPr>
                  <w:rStyle w:val="Hyperlink"/>
                </w:rPr>
                <w:t>http://www.nist.gov/pml/wmd/pubs/upload/AppC-12-hb44-final.pdf</w:t>
              </w:r>
            </w:hyperlink>
          </w:p>
        </w:tc>
      </w:tr>
      <w:tr w:rsidR="00520F2A" w14:paraId="799237DF" w14:textId="77777777" w:rsidTr="0038596B">
        <w:tc>
          <w:tcPr>
            <w:tcW w:w="1958" w:type="dxa"/>
            <w:shd w:val="clear" w:color="auto" w:fill="FFFFFF"/>
          </w:tcPr>
          <w:p w14:paraId="5B4DF029" w14:textId="77777777" w:rsidR="00AE1276" w:rsidRDefault="00AE1276" w:rsidP="00314DE7">
            <w:pPr>
              <w:pStyle w:val="omg-body"/>
            </w:pPr>
            <w:r w:rsidRPr="0083318E">
              <w:t>[NIST-800]</w:t>
            </w:r>
          </w:p>
        </w:tc>
        <w:tc>
          <w:tcPr>
            <w:tcW w:w="8003" w:type="dxa"/>
            <w:shd w:val="clear" w:color="auto" w:fill="FFFFFF"/>
          </w:tcPr>
          <w:p w14:paraId="0CCB97FB" w14:textId="13BE5173" w:rsidR="0066628A" w:rsidRDefault="003D454B" w:rsidP="00314DE7">
            <w:pPr>
              <w:pStyle w:val="omg-body"/>
            </w:pPr>
            <w:hyperlink r:id="rId31" w:history="1">
              <w:r w:rsidR="0066628A" w:rsidRPr="004227F3">
                <w:rPr>
                  <w:rStyle w:val="Hyperlink"/>
                </w:rPr>
                <w:t>http://csrc.nist.gov/publications/PubsSPs.html</w:t>
              </w:r>
            </w:hyperlink>
          </w:p>
        </w:tc>
      </w:tr>
      <w:tr w:rsidR="00BB1339" w14:paraId="7827A929" w14:textId="77777777" w:rsidTr="0038596B">
        <w:tc>
          <w:tcPr>
            <w:tcW w:w="1958" w:type="dxa"/>
            <w:shd w:val="clear" w:color="auto" w:fill="FFFFFF"/>
          </w:tcPr>
          <w:p w14:paraId="007CD2C6" w14:textId="53218AE7" w:rsidR="00BB1339" w:rsidRPr="0083318E" w:rsidRDefault="00BB1339" w:rsidP="00314DE7">
            <w:pPr>
              <w:pStyle w:val="omg-body"/>
            </w:pPr>
            <w:r>
              <w:t>[QODT]</w:t>
            </w:r>
          </w:p>
        </w:tc>
        <w:tc>
          <w:tcPr>
            <w:tcW w:w="8003" w:type="dxa"/>
            <w:shd w:val="clear" w:color="auto" w:fill="FFFFFF"/>
          </w:tcPr>
          <w:p w14:paraId="4FAE98C5" w14:textId="4C582158" w:rsidR="00E259B9" w:rsidRDefault="003D454B" w:rsidP="00314DE7">
            <w:pPr>
              <w:pStyle w:val="omg-body"/>
            </w:pPr>
            <w:hyperlink r:id="rId32" w:history="1">
              <w:r w:rsidR="00E259B9" w:rsidRPr="00D20ECC">
                <w:rPr>
                  <w:rStyle w:val="Hyperlink"/>
                </w:rPr>
                <w:t>http://www.qudt.org/</w:t>
              </w:r>
            </w:hyperlink>
          </w:p>
        </w:tc>
      </w:tr>
      <w:tr w:rsidR="00BB1339" w14:paraId="2A2C9ADE" w14:textId="77777777" w:rsidTr="0038596B">
        <w:tc>
          <w:tcPr>
            <w:tcW w:w="1958" w:type="dxa"/>
            <w:shd w:val="clear" w:color="auto" w:fill="FFFFFF"/>
          </w:tcPr>
          <w:p w14:paraId="4AB40065" w14:textId="6B0FE28C" w:rsidR="00BB1339" w:rsidRPr="0083318E" w:rsidRDefault="004A3074" w:rsidP="00314DE7">
            <w:pPr>
              <w:pStyle w:val="omg-body"/>
            </w:pPr>
            <w:r>
              <w:t>[BFO]</w:t>
            </w:r>
          </w:p>
        </w:tc>
        <w:tc>
          <w:tcPr>
            <w:tcW w:w="8003" w:type="dxa"/>
            <w:shd w:val="clear" w:color="auto" w:fill="FFFFFF"/>
          </w:tcPr>
          <w:p w14:paraId="39023014" w14:textId="77777777" w:rsidR="00BB1339" w:rsidRDefault="004A3074" w:rsidP="00314DE7">
            <w:pPr>
              <w:pStyle w:val="omg-body"/>
            </w:pPr>
            <w:r>
              <w:t>Basic Formal Ontology</w:t>
            </w:r>
          </w:p>
          <w:p w14:paraId="69C8B973" w14:textId="499D4970" w:rsidR="0066736B" w:rsidRDefault="004A3074" w:rsidP="00314DE7">
            <w:pPr>
              <w:pStyle w:val="omg-body"/>
            </w:pPr>
            <w:hyperlink r:id="rId33" w:history="1">
              <w:r w:rsidRPr="003C7BC9">
                <w:rPr>
                  <w:rStyle w:val="Hyperlink"/>
                </w:rPr>
                <w:t>http://ifomis.uni-saarland.de/bfo/</w:t>
              </w:r>
            </w:hyperlink>
          </w:p>
          <w:p w14:paraId="3217359D" w14:textId="77777777" w:rsidR="0066736B" w:rsidRDefault="0066736B" w:rsidP="00314DE7">
            <w:pPr>
              <w:pStyle w:val="omg-body"/>
            </w:pPr>
          </w:p>
          <w:p w14:paraId="76801182" w14:textId="273B5E45" w:rsidR="004A3074" w:rsidRDefault="004A3074" w:rsidP="00314DE7">
            <w:pPr>
              <w:pStyle w:val="omg-body"/>
            </w:pPr>
          </w:p>
        </w:tc>
      </w:tr>
      <w:tr w:rsidR="0066736B" w14:paraId="717FD3BD" w14:textId="77777777" w:rsidTr="0038596B">
        <w:tc>
          <w:tcPr>
            <w:tcW w:w="1958" w:type="dxa"/>
            <w:shd w:val="clear" w:color="auto" w:fill="FFFFFF"/>
          </w:tcPr>
          <w:p w14:paraId="7AE4963F" w14:textId="2385271A" w:rsidR="0066736B" w:rsidRDefault="0066736B" w:rsidP="00314DE7">
            <w:pPr>
              <w:pStyle w:val="omg-body"/>
            </w:pPr>
            <w:r>
              <w:t>[FIBO]</w:t>
            </w:r>
          </w:p>
        </w:tc>
        <w:tc>
          <w:tcPr>
            <w:tcW w:w="8003" w:type="dxa"/>
            <w:shd w:val="clear" w:color="auto" w:fill="FFFFFF"/>
          </w:tcPr>
          <w:p w14:paraId="2E64F10A" w14:textId="77777777" w:rsidR="0066736B" w:rsidRDefault="0066736B" w:rsidP="00314DE7">
            <w:pPr>
              <w:pStyle w:val="omg-body"/>
            </w:pPr>
          </w:p>
        </w:tc>
      </w:tr>
      <w:tr w:rsidR="0066736B" w14:paraId="0FD0C058" w14:textId="77777777" w:rsidTr="0038596B">
        <w:tc>
          <w:tcPr>
            <w:tcW w:w="1958" w:type="dxa"/>
            <w:shd w:val="clear" w:color="auto" w:fill="FFFFFF"/>
          </w:tcPr>
          <w:p w14:paraId="7C83FA85" w14:textId="5DF7EE4C" w:rsidR="0066736B" w:rsidRDefault="0066736B" w:rsidP="00314DE7">
            <w:pPr>
              <w:pStyle w:val="omg-body"/>
            </w:pPr>
            <w:r>
              <w:t>[ISO/IEC 17027:2014]</w:t>
            </w:r>
          </w:p>
        </w:tc>
        <w:tc>
          <w:tcPr>
            <w:tcW w:w="8003" w:type="dxa"/>
            <w:shd w:val="clear" w:color="auto" w:fill="FFFFFF"/>
          </w:tcPr>
          <w:p w14:paraId="6E2EADDC" w14:textId="77777777" w:rsidR="0066736B" w:rsidRDefault="0066736B" w:rsidP="00314DE7">
            <w:pPr>
              <w:pStyle w:val="omg-body"/>
            </w:pPr>
          </w:p>
        </w:tc>
      </w:tr>
      <w:tr w:rsidR="0066736B" w14:paraId="1D7EAA8E" w14:textId="77777777" w:rsidTr="0038596B">
        <w:tc>
          <w:tcPr>
            <w:tcW w:w="1958" w:type="dxa"/>
            <w:shd w:val="clear" w:color="auto" w:fill="FFFFFF"/>
          </w:tcPr>
          <w:p w14:paraId="0771AA09" w14:textId="7EE2828C" w:rsidR="0066736B" w:rsidRDefault="0066736B" w:rsidP="00314DE7">
            <w:pPr>
              <w:pStyle w:val="omg-body"/>
            </w:pPr>
            <w:r>
              <w:t>[NIEM]</w:t>
            </w:r>
          </w:p>
        </w:tc>
        <w:tc>
          <w:tcPr>
            <w:tcW w:w="8003" w:type="dxa"/>
            <w:shd w:val="clear" w:color="auto" w:fill="FFFFFF"/>
          </w:tcPr>
          <w:p w14:paraId="2E94CCB9" w14:textId="77777777" w:rsidR="0066736B" w:rsidRDefault="0066736B" w:rsidP="00314DE7">
            <w:pPr>
              <w:pStyle w:val="omg-body"/>
            </w:pPr>
          </w:p>
        </w:tc>
      </w:tr>
      <w:tr w:rsidR="00C8738F" w14:paraId="66C5E489" w14:textId="77777777" w:rsidTr="0038596B">
        <w:tc>
          <w:tcPr>
            <w:tcW w:w="1958" w:type="dxa"/>
            <w:shd w:val="clear" w:color="auto" w:fill="FFFFFF"/>
          </w:tcPr>
          <w:p w14:paraId="0D26C78C" w14:textId="60ADACDB" w:rsidR="00C8738F" w:rsidRDefault="00C8738F" w:rsidP="00314DE7">
            <w:pPr>
              <w:pStyle w:val="omg-body"/>
            </w:pPr>
          </w:p>
        </w:tc>
        <w:tc>
          <w:tcPr>
            <w:tcW w:w="8003" w:type="dxa"/>
            <w:shd w:val="clear" w:color="auto" w:fill="FFFFFF"/>
          </w:tcPr>
          <w:p w14:paraId="23C20EFE" w14:textId="03772DA9" w:rsidR="00C8738F" w:rsidRPr="008D50EE" w:rsidRDefault="00BB7275" w:rsidP="00314DE7">
            <w:pPr>
              <w:pStyle w:val="omg-body"/>
              <w:rPr>
                <w:highlight w:val="yellow"/>
                <w:lang w:val="en-US"/>
              </w:rPr>
            </w:pPr>
            <w:r w:rsidRPr="008D50EE">
              <w:rPr>
                <w:highlight w:val="yellow"/>
                <w:lang w:val="en-US"/>
              </w:rPr>
              <w:t>This section is being augmented based on references in the models</w:t>
            </w:r>
          </w:p>
        </w:tc>
      </w:tr>
    </w:tbl>
    <w:p w14:paraId="79764EFC" w14:textId="77777777" w:rsidR="002A6045" w:rsidRPr="008C7700" w:rsidRDefault="002A6045" w:rsidP="00314DE7">
      <w:pPr>
        <w:pStyle w:val="omg-body"/>
      </w:pPr>
      <w:r w:rsidRPr="008C7700">
        <w:rPr>
          <w:rFonts w:ascii="Arial" w:hAnsi="Arial" w:cs="Arial"/>
          <w:b/>
          <w:sz w:val="28"/>
          <w:szCs w:val="28"/>
        </w:rPr>
        <w:t>3.2   Non-normative References</w:t>
      </w:r>
    </w:p>
    <w:tbl>
      <w:tblPr>
        <w:tblW w:w="0" w:type="auto"/>
        <w:shd w:val="clear" w:color="auto" w:fill="FFFFFF"/>
        <w:tblLook w:val="04A0" w:firstRow="1" w:lastRow="0" w:firstColumn="1" w:lastColumn="0" w:noHBand="0" w:noVBand="1"/>
      </w:tblPr>
      <w:tblGrid>
        <w:gridCol w:w="2096"/>
        <w:gridCol w:w="7865"/>
      </w:tblGrid>
      <w:tr w:rsidR="001C4E37" w14:paraId="3A10C602" w14:textId="77777777" w:rsidTr="00613A27">
        <w:tc>
          <w:tcPr>
            <w:tcW w:w="2096" w:type="dxa"/>
            <w:shd w:val="clear" w:color="auto" w:fill="FFFFFF"/>
          </w:tcPr>
          <w:p w14:paraId="415C9902" w14:textId="77777777" w:rsidR="001C4E37" w:rsidRDefault="001C4E37" w:rsidP="00314DE7">
            <w:pPr>
              <w:pStyle w:val="omg-body"/>
            </w:pPr>
            <w:r w:rsidRPr="0083318E">
              <w:t>[</w:t>
            </w:r>
            <w:r>
              <w:t>DICTIONARY.COM</w:t>
            </w:r>
            <w:r w:rsidRPr="0083318E">
              <w:t>]</w:t>
            </w:r>
          </w:p>
        </w:tc>
        <w:tc>
          <w:tcPr>
            <w:tcW w:w="7865" w:type="dxa"/>
            <w:shd w:val="clear" w:color="auto" w:fill="FFFFFF"/>
          </w:tcPr>
          <w:p w14:paraId="1866C7EE" w14:textId="77777777" w:rsidR="001C4E37" w:rsidRDefault="001C4E37" w:rsidP="00314DE7">
            <w:pPr>
              <w:pStyle w:val="omg-body"/>
            </w:pPr>
            <w:r>
              <w:t xml:space="preserve"> </w:t>
            </w:r>
            <w:hyperlink r:id="rId34" w:history="1">
              <w:r w:rsidRPr="008D4D8E">
                <w:rPr>
                  <w:rStyle w:val="Hyperlink"/>
                </w:rPr>
                <w:t>http://dictionary.com</w:t>
              </w:r>
            </w:hyperlink>
          </w:p>
        </w:tc>
      </w:tr>
      <w:tr w:rsidR="007B73E1" w14:paraId="7EA14CDA" w14:textId="77777777" w:rsidTr="00613A27">
        <w:tc>
          <w:tcPr>
            <w:tcW w:w="2096" w:type="dxa"/>
            <w:shd w:val="clear" w:color="auto" w:fill="FFFFFF"/>
          </w:tcPr>
          <w:p w14:paraId="266ABC56" w14:textId="323D007B" w:rsidR="007B73E1" w:rsidRPr="0083318E" w:rsidRDefault="007B73E1" w:rsidP="00314DE7">
            <w:pPr>
              <w:pStyle w:val="omg-body"/>
            </w:pPr>
            <w:r>
              <w:t>[Firesmith 2003]</w:t>
            </w:r>
          </w:p>
        </w:tc>
        <w:tc>
          <w:tcPr>
            <w:tcW w:w="7865" w:type="dxa"/>
            <w:shd w:val="clear" w:color="auto" w:fill="FFFFFF"/>
          </w:tcPr>
          <w:p w14:paraId="67C7FF7D" w14:textId="7A78402F" w:rsidR="007B73E1" w:rsidRDefault="007B73E1" w:rsidP="00314DE7">
            <w:pPr>
              <w:pStyle w:val="omg-body"/>
            </w:pPr>
            <w:r w:rsidRPr="007B73E1">
              <w:t>https://sites.google.com/a/firesmith.net/donald-firesmith/home/publications/publicationsbyyear/2003/C</w:t>
            </w:r>
            <w:r>
              <w:t>ommonConcepts.pdf</w:t>
            </w:r>
          </w:p>
        </w:tc>
      </w:tr>
    </w:tbl>
    <w:p w14:paraId="4AC105D1" w14:textId="14D15C66" w:rsidR="00715964" w:rsidRPr="00715964" w:rsidRDefault="002A6045" w:rsidP="00314DE7">
      <w:pPr>
        <w:pStyle w:val="omg-body"/>
      </w:pPr>
      <w:r>
        <w:t>[</w:t>
      </w:r>
      <w:r w:rsidR="009F56FD">
        <w:t>SMIF</w:t>
      </w:r>
      <w:r>
        <w:t>]</w:t>
      </w:r>
      <w:r>
        <w:tab/>
      </w:r>
      <w:r>
        <w:tab/>
      </w:r>
      <w:r>
        <w:tab/>
      </w:r>
      <w:r w:rsidR="00715964">
        <w:t>OMG Document</w:t>
      </w:r>
      <w:r w:rsidR="00715964" w:rsidRPr="0038596B">
        <w:rPr>
          <w:color w:val="FF0000"/>
        </w:rPr>
        <w:t xml:space="preserve"> </w:t>
      </w:r>
      <w:r w:rsidR="00BB7275">
        <w:t>sysa/2016-12-01 and 02</w:t>
      </w:r>
    </w:p>
    <w:p w14:paraId="6A090EE5" w14:textId="77777777" w:rsidR="002A6045" w:rsidRPr="006D29DD" w:rsidRDefault="002A6045" w:rsidP="002A6045">
      <w:pPr>
        <w:pStyle w:val="Heading1"/>
      </w:pPr>
      <w:bookmarkStart w:id="1515" w:name="_toc275"/>
      <w:bookmarkStart w:id="1516" w:name="_Toc411794385"/>
      <w:bookmarkStart w:id="1517" w:name="_Toc450313293"/>
      <w:bookmarkStart w:id="1518" w:name="_Toc468649271"/>
      <w:bookmarkEnd w:id="1515"/>
      <w:r>
        <w:t>Terms and Definitions</w:t>
      </w:r>
      <w:bookmarkEnd w:id="1516"/>
      <w:bookmarkEnd w:id="1517"/>
      <w:bookmarkEnd w:id="1518"/>
    </w:p>
    <w:p w14:paraId="788D5D93" w14:textId="58F58C69" w:rsidR="002A6045" w:rsidRDefault="002A6045" w:rsidP="00314DE7">
      <w:pPr>
        <w:pStyle w:val="omg-body"/>
      </w:pPr>
      <w:r>
        <w:t>For the purposes of this specification, the following terms and definitions apply</w:t>
      </w:r>
      <w:r w:rsidR="00C42B8F">
        <w:t>:</w:t>
      </w:r>
      <w:r>
        <w:t xml:space="preserve"> </w:t>
      </w:r>
    </w:p>
    <w:p w14:paraId="624BD04E" w14:textId="28D2FD26" w:rsidR="002A6045" w:rsidRDefault="00245B40" w:rsidP="00C10E80">
      <w:pPr>
        <w:pStyle w:val="ListParagraph"/>
      </w:pPr>
      <w:r>
        <w:rPr>
          <w:b/>
        </w:rPr>
        <w:t>Conceptual reference model</w:t>
      </w:r>
      <w:r w:rsidR="002A6045" w:rsidRPr="001701FE">
        <w:t xml:space="preserve">: A model of the concepts relative to a domain of interest. A </w:t>
      </w:r>
      <w:r>
        <w:t>conceptual reference model</w:t>
      </w:r>
      <w:r w:rsidR="002A6045" w:rsidRPr="001701FE">
        <w:t xml:space="preserve"> models the “real world”</w:t>
      </w:r>
      <w:r w:rsidR="001C4E37">
        <w:t xml:space="preserve"> or “possible worlds”</w:t>
      </w:r>
      <w:r w:rsidR="00C42B8F">
        <w:t>,</w:t>
      </w:r>
      <w:r w:rsidR="002A6045" w:rsidRPr="001701FE">
        <w:t xml:space="preserve"> not data or technology.</w:t>
      </w:r>
    </w:p>
    <w:p w14:paraId="27559FB7" w14:textId="52C118E3" w:rsidR="009C3C78" w:rsidRDefault="009C3C78" w:rsidP="00C10E80">
      <w:pPr>
        <w:pStyle w:val="ListParagraph"/>
        <w:rPr>
          <w:b/>
        </w:rPr>
      </w:pPr>
      <w:r>
        <w:rPr>
          <w:b/>
        </w:rPr>
        <w:t>Incident: I</w:t>
      </w:r>
      <w:r w:rsidRPr="008D50EE">
        <w:t>ncident</w:t>
      </w:r>
      <w:r>
        <w:t>s</w:t>
      </w:r>
      <w:r w:rsidRPr="008D50EE">
        <w:t xml:space="preserve"> </w:t>
      </w:r>
      <w:r>
        <w:t>are</w:t>
      </w:r>
      <w:r w:rsidRPr="008D50EE">
        <w:t xml:space="preserve"> dangerous situation that is happening or has happened directly causing harm (detriment) to victims. Kinds of incidents include attacks, disasters, and accidents. Incidents are actualized risks.</w:t>
      </w:r>
    </w:p>
    <w:p w14:paraId="0584059E" w14:textId="68D3FB1E" w:rsidR="000C010F" w:rsidRPr="001701FE" w:rsidRDefault="000C010F" w:rsidP="00C10E80">
      <w:pPr>
        <w:pStyle w:val="ListParagraph"/>
      </w:pPr>
      <w:r>
        <w:rPr>
          <w:b/>
        </w:rPr>
        <w:t>Operational</w:t>
      </w:r>
      <w:r w:rsidRPr="008D50EE">
        <w:t>:</w:t>
      </w:r>
      <w:r>
        <w:t xml:space="preserve"> A process or asset that supports the </w:t>
      </w:r>
      <w:r w:rsidR="009C3C78">
        <w:t>intended functioning</w:t>
      </w:r>
      <w:r>
        <w:t xml:space="preserve"> of an organization or system.</w:t>
      </w:r>
    </w:p>
    <w:p w14:paraId="11831C93" w14:textId="77777777" w:rsidR="002A6045" w:rsidRPr="001701FE" w:rsidRDefault="002A6045" w:rsidP="00C10E80">
      <w:pPr>
        <w:pStyle w:val="ListParagraph"/>
      </w:pPr>
      <w:r w:rsidRPr="001701FE">
        <w:rPr>
          <w:b/>
        </w:rPr>
        <w:t>Operational Risk</w:t>
      </w:r>
      <w:r w:rsidRPr="001701FE">
        <w:t xml:space="preserve">: Operational risks are situations </w:t>
      </w:r>
      <w:r w:rsidR="009B0CC5">
        <w:t xml:space="preserve">that may </w:t>
      </w:r>
      <w:r w:rsidRPr="001701FE">
        <w:t>hav</w:t>
      </w:r>
      <w:r w:rsidR="009B0CC5">
        <w:t>e</w:t>
      </w:r>
      <w:r w:rsidR="00C42B8F">
        <w:t xml:space="preserve"> </w:t>
      </w:r>
      <w:r w:rsidRPr="001701FE">
        <w:t>a negative impact on an organization or company due to uncertainties related to possible breakdowns in a system or its environment via supply chain, injury to a person</w:t>
      </w:r>
      <w:r w:rsidR="00C42B8F">
        <w:t>,</w:t>
      </w:r>
      <w:r w:rsidRPr="001701FE">
        <w:t xml:space="preserve"> or failure of a process resulting from </w:t>
      </w:r>
      <w:r w:rsidRPr="001701FE">
        <w:lastRenderedPageBreak/>
        <w:t xml:space="preserve">intentional/malicious as well as unintentional/natural operational threats. One of the main impacts of operational risks is inability to conduct operations as planned.  </w:t>
      </w:r>
    </w:p>
    <w:p w14:paraId="6DEBFDE1" w14:textId="60D72C5B" w:rsidR="002A6045" w:rsidRPr="001701FE" w:rsidRDefault="002A6045" w:rsidP="00C10E80">
      <w:pPr>
        <w:pStyle w:val="ListParagraph"/>
      </w:pPr>
      <w:r w:rsidRPr="001701FE">
        <w:rPr>
          <w:b/>
        </w:rPr>
        <w:t>Operational Threat</w:t>
      </w:r>
      <w:r w:rsidRPr="001701FE">
        <w:t xml:space="preserve">: Operational threats involve </w:t>
      </w:r>
      <w:r w:rsidR="006C3CE5">
        <w:t>potential</w:t>
      </w:r>
      <w:r w:rsidR="006C3CE5" w:rsidRPr="001701FE">
        <w:t xml:space="preserve"> </w:t>
      </w:r>
      <w:r w:rsidRPr="001701FE">
        <w:t xml:space="preserve">incidents or groups of incidents that </w:t>
      </w:r>
      <w:r w:rsidR="009B0CC5">
        <w:t xml:space="preserve">may </w:t>
      </w:r>
      <w:r w:rsidRPr="001701FE">
        <w:t>cause unwanted loss or harm to people or important assets or groups of assets. These incidents may be caused by threat actors, accidents</w:t>
      </w:r>
      <w:r w:rsidR="00C42B8F">
        <w:t>,</w:t>
      </w:r>
      <w:r w:rsidRPr="001701FE">
        <w:t xml:space="preserve"> or natural </w:t>
      </w:r>
      <w:r w:rsidR="00C42B8F" w:rsidRPr="001701FE">
        <w:t>phenomen</w:t>
      </w:r>
      <w:r w:rsidR="00C42B8F">
        <w:t>a</w:t>
      </w:r>
      <w:r w:rsidR="00AA186E">
        <w:t>.</w:t>
      </w:r>
      <w:r w:rsidRPr="001701FE">
        <w:t xml:space="preserve"> Examples include terrorist attacks, hurricanes</w:t>
      </w:r>
      <w:r w:rsidR="00C42B8F">
        <w:t>,</w:t>
      </w:r>
      <w:r w:rsidRPr="001701FE">
        <w:t xml:space="preserve"> or an electrical grid failure. </w:t>
      </w:r>
    </w:p>
    <w:p w14:paraId="5DAD35CE" w14:textId="3471F883" w:rsidR="002A6045" w:rsidRPr="001701FE" w:rsidRDefault="002A6045" w:rsidP="00C10E80">
      <w:pPr>
        <w:pStyle w:val="ListParagraph"/>
      </w:pPr>
      <w:r w:rsidRPr="001701FE">
        <w:rPr>
          <w:b/>
        </w:rPr>
        <w:t>Risk</w:t>
      </w:r>
      <w:r w:rsidRPr="001701FE">
        <w:t xml:space="preserve">: </w:t>
      </w:r>
      <w:r w:rsidR="001C4E37" w:rsidRPr="001C4E37">
        <w:t>[CNSSI 4009] Risk is a measure of the extent to which an entity</w:t>
      </w:r>
      <w:r w:rsidR="009C3C78">
        <w:t xml:space="preserve"> [person, organization or system]</w:t>
      </w:r>
      <w:r w:rsidR="001C4E37" w:rsidRPr="001C4E37">
        <w:t xml:space="preserve"> is threatened by a potential circumstance or event, and typically a function of: (i) the adverse impacts that would arise if the circumstance or event occurs; and (ii) the likelihood of occurrence.</w:t>
      </w:r>
    </w:p>
    <w:p w14:paraId="32D0ED0B" w14:textId="56D7F7AF" w:rsidR="002A6045" w:rsidRPr="001701FE" w:rsidRDefault="002A6045" w:rsidP="00C10E80">
      <w:pPr>
        <w:pStyle w:val="ListParagraph"/>
      </w:pPr>
      <w:r w:rsidRPr="001701FE">
        <w:rPr>
          <w:b/>
        </w:rPr>
        <w:t>System</w:t>
      </w:r>
      <w:r w:rsidRPr="001701FE">
        <w:t>: A system is a collection of parts and relationships among</w:t>
      </w:r>
      <w:r w:rsidR="00C861BF">
        <w:t xml:space="preserve"> </w:t>
      </w:r>
      <w:r w:rsidRPr="001701FE">
        <w:t xml:space="preserve">these </w:t>
      </w:r>
      <w:r w:rsidR="00C861BF">
        <w:t xml:space="preserve">parts </w:t>
      </w:r>
      <w:r w:rsidRPr="001701FE">
        <w:t>organized to accomplish some purpose. Systems include organizations, governments, people, processes, communities</w:t>
      </w:r>
      <w:r w:rsidR="00C42B8F">
        <w:t>,</w:t>
      </w:r>
      <w:r w:rsidRPr="001701FE">
        <w:t xml:space="preserve"> and information systems.</w:t>
      </w:r>
    </w:p>
    <w:p w14:paraId="1422941E" w14:textId="6704B8FA" w:rsidR="002A6045" w:rsidRPr="001701FE" w:rsidRDefault="002A6045" w:rsidP="00C10E80">
      <w:pPr>
        <w:pStyle w:val="ListParagraph"/>
      </w:pPr>
      <w:r w:rsidRPr="001701FE">
        <w:rPr>
          <w:b/>
        </w:rPr>
        <w:t>Threat</w:t>
      </w:r>
      <w:r w:rsidRPr="001701FE">
        <w:t xml:space="preserve">: </w:t>
      </w:r>
      <w:r w:rsidR="00C42B8F">
        <w:t>A</w:t>
      </w:r>
      <w:r w:rsidRPr="001701FE">
        <w:t>ny potential event or act</w:t>
      </w:r>
      <w:r w:rsidR="00C42B8F">
        <w:t xml:space="preserve"> – </w:t>
      </w:r>
      <w:r w:rsidRPr="001701FE">
        <w:t>deliberate</w:t>
      </w:r>
      <w:r w:rsidR="00C42B8F">
        <w:t xml:space="preserve"> or</w:t>
      </w:r>
      <w:r w:rsidRPr="001701FE">
        <w:t xml:space="preserve"> accidental</w:t>
      </w:r>
      <w:r w:rsidR="00C42B8F">
        <w:t xml:space="preserve">– </w:t>
      </w:r>
      <w:r w:rsidRPr="001701FE">
        <w:t xml:space="preserve">or natural hazard that </w:t>
      </w:r>
      <w:r w:rsidR="006C3CE5">
        <w:t>may lead to events that</w:t>
      </w:r>
      <w:r w:rsidR="006C3CE5" w:rsidRPr="001701FE">
        <w:t xml:space="preserve"> </w:t>
      </w:r>
      <w:r w:rsidRPr="001701FE">
        <w:t xml:space="preserve">cause injury to people or assets, and thereby </w:t>
      </w:r>
      <w:r>
        <w:t xml:space="preserve">negatively </w:t>
      </w:r>
      <w:r w:rsidRPr="001701FE">
        <w:t xml:space="preserve">affect </w:t>
      </w:r>
      <w:r>
        <w:t>the objectives of stakeholders.</w:t>
      </w:r>
      <w:r w:rsidRPr="001701FE">
        <w:t xml:space="preserve"> </w:t>
      </w:r>
    </w:p>
    <w:p w14:paraId="0D990391" w14:textId="45468303" w:rsidR="002A6045" w:rsidRPr="001701FE" w:rsidRDefault="002A6045" w:rsidP="00C10E80">
      <w:pPr>
        <w:pStyle w:val="ListParagraph"/>
      </w:pPr>
      <w:r w:rsidRPr="001701FE">
        <w:rPr>
          <w:b/>
        </w:rPr>
        <w:t>Domain</w:t>
      </w:r>
      <w:r w:rsidRPr="001701FE">
        <w:t xml:space="preserve">: A specific </w:t>
      </w:r>
      <w:r w:rsidR="009C3C78">
        <w:t>area</w:t>
      </w:r>
      <w:r w:rsidR="009C3C78" w:rsidRPr="001701FE">
        <w:t xml:space="preserve"> </w:t>
      </w:r>
      <w:r w:rsidRPr="001701FE">
        <w:t xml:space="preserve">of concern, activity or </w:t>
      </w:r>
      <w:r w:rsidR="00DF6923" w:rsidRPr="001701FE">
        <w:t>knowledge.</w:t>
      </w:r>
      <w:r w:rsidR="00DF6923">
        <w:t xml:space="preserve"> Examples</w:t>
      </w:r>
      <w:r w:rsidR="009C3C78">
        <w:t xml:space="preserve"> include healthcare, power distribution systems and shipping.</w:t>
      </w:r>
    </w:p>
    <w:p w14:paraId="422A7BC9" w14:textId="7AA11BF3" w:rsidR="002A6045" w:rsidRDefault="002A6045" w:rsidP="00C10E80">
      <w:pPr>
        <w:pStyle w:val="ListParagraph"/>
      </w:pPr>
      <w:r w:rsidRPr="001701FE">
        <w:rPr>
          <w:b/>
        </w:rPr>
        <w:t>Cyber</w:t>
      </w:r>
      <w:r w:rsidRPr="001701FE">
        <w:t>: of, relating to, or characteristic of computers, information technology, and virtual reality.</w:t>
      </w:r>
    </w:p>
    <w:p w14:paraId="602F7F7B" w14:textId="3D1CE7D3" w:rsidR="00A6734B" w:rsidRDefault="00A6734B" w:rsidP="00C10E80">
      <w:pPr>
        <w:pStyle w:val="ListParagraph"/>
      </w:pPr>
      <w:r>
        <w:rPr>
          <w:b/>
        </w:rPr>
        <w:t>Fact</w:t>
      </w:r>
      <w:r w:rsidRPr="0038596B">
        <w:t>:</w:t>
      </w:r>
      <w:r>
        <w:t xml:space="preserve"> </w:t>
      </w:r>
      <w:r w:rsidR="00D66C38" w:rsidRPr="00D66C38">
        <w:t xml:space="preserve">Facts are something that someone or something asserts to be true. The class of things that can be asserted are called “propositions” as they can be true or false. Once asserted these propositions are facts. </w:t>
      </w:r>
      <w:r w:rsidR="00DF6923" w:rsidRPr="00D66C38">
        <w:t>Of course,</w:t>
      </w:r>
      <w:r w:rsidR="00D66C38" w:rsidRPr="00D66C38">
        <w:t xml:space="preserve"> the relevance, trust or belief in facts is open to interpretation.</w:t>
      </w:r>
    </w:p>
    <w:p w14:paraId="075FECD1" w14:textId="7195ED14" w:rsidR="0004198F" w:rsidRDefault="0004198F" w:rsidP="00C10E80">
      <w:pPr>
        <w:pStyle w:val="ListParagraph"/>
      </w:pPr>
      <w:r>
        <w:rPr>
          <w:b/>
        </w:rPr>
        <w:t>Sign</w:t>
      </w:r>
      <w:r w:rsidRPr="008D50EE">
        <w:t>:</w:t>
      </w:r>
      <w:r>
        <w:t xml:space="preserve"> Any symbol or syntactic structure that is used to identify some real or conceived entity or classification of entities.</w:t>
      </w:r>
    </w:p>
    <w:p w14:paraId="6A51223A" w14:textId="61E445F8" w:rsidR="00AA186E" w:rsidRDefault="00AA186E" w:rsidP="0038596B">
      <w:pPr>
        <w:pStyle w:val="ListParagraph"/>
        <w:ind w:left="0"/>
      </w:pPr>
      <w:r>
        <w:t xml:space="preserve">Additional terms are defined in the model, clause </w:t>
      </w:r>
      <w:r>
        <w:fldChar w:fldCharType="begin"/>
      </w:r>
      <w:r>
        <w:instrText xml:space="preserve"> REF _Ref451429542 \r \h </w:instrText>
      </w:r>
      <w:r>
        <w:fldChar w:fldCharType="separate"/>
      </w:r>
      <w:r w:rsidR="00CD51EF">
        <w:rPr>
          <w:b/>
          <w:bCs/>
        </w:rPr>
        <w:t>Error! Reference source not found.</w:t>
      </w:r>
      <w:r>
        <w:fldChar w:fldCharType="end"/>
      </w:r>
      <w:r w:rsidR="00542993">
        <w:t xml:space="preserve"> and </w:t>
      </w:r>
      <w:r w:rsidR="00542993">
        <w:fldChar w:fldCharType="begin"/>
      </w:r>
      <w:r w:rsidR="00542993">
        <w:instrText xml:space="preserve"> REF _Ref468648400 \r \h </w:instrText>
      </w:r>
      <w:r w:rsidR="00542993">
        <w:fldChar w:fldCharType="separate"/>
      </w:r>
      <w:r w:rsidR="00CD51EF">
        <w:t>9</w:t>
      </w:r>
      <w:r w:rsidR="00542993">
        <w:fldChar w:fldCharType="end"/>
      </w:r>
      <w:r>
        <w:t>.</w:t>
      </w:r>
    </w:p>
    <w:p w14:paraId="72DBAB01" w14:textId="2C7D23C3" w:rsidR="002A6045" w:rsidRPr="006D29DD" w:rsidRDefault="002A6045" w:rsidP="002A6045">
      <w:pPr>
        <w:pStyle w:val="Heading1"/>
      </w:pPr>
      <w:bookmarkStart w:id="1519" w:name="_toc284"/>
      <w:bookmarkStart w:id="1520" w:name="_Toc411794386"/>
      <w:bookmarkStart w:id="1521" w:name="_Toc450313294"/>
      <w:bookmarkStart w:id="1522" w:name="_Toc468649272"/>
      <w:bookmarkEnd w:id="1519"/>
      <w:r>
        <w:t>Symbols</w:t>
      </w:r>
      <w:bookmarkEnd w:id="1520"/>
      <w:bookmarkEnd w:id="1521"/>
      <w:r w:rsidR="00CC3AFB">
        <w:rPr>
          <w:lang w:val="en-US"/>
        </w:rPr>
        <w:t xml:space="preserve"> and Notation</w:t>
      </w:r>
      <w:bookmarkEnd w:id="1522"/>
    </w:p>
    <w:p w14:paraId="703C2F29" w14:textId="00D6F31E" w:rsidR="002A6045" w:rsidRDefault="00FF710B" w:rsidP="00314DE7">
      <w:pPr>
        <w:pStyle w:val="omg-body"/>
      </w:pPr>
      <w:r w:rsidRPr="00FF710B">
        <w:t xml:space="preserve"> </w:t>
      </w:r>
      <w:r>
        <w:t xml:space="preserve">There are no symbols defined in this </w:t>
      </w:r>
      <w:commentRangeStart w:id="1523"/>
      <w:r>
        <w:t>specification</w:t>
      </w:r>
      <w:commentRangeEnd w:id="1523"/>
      <w:r w:rsidR="000C010F">
        <w:rPr>
          <w:rStyle w:val="CommentReference"/>
        </w:rPr>
        <w:commentReference w:id="1523"/>
      </w:r>
      <w:r>
        <w:t>.</w:t>
      </w:r>
      <w:r w:rsidR="00CC3AFB">
        <w:t xml:space="preserve"> The model specification uses standard UML notation with stereotypes as defined in the UML Profile for </w:t>
      </w:r>
      <w:r w:rsidR="009F56FD">
        <w:t>SMIF</w:t>
      </w:r>
      <w:r w:rsidR="00CC3AFB">
        <w:t>.</w:t>
      </w:r>
    </w:p>
    <w:p w14:paraId="74FF6869" w14:textId="7465BB66" w:rsidR="00CC3AFB" w:rsidRDefault="00CC3AFB" w:rsidP="00314DE7">
      <w:pPr>
        <w:pStyle w:val="omg-body"/>
      </w:pPr>
      <w:r>
        <w:t>The following conventions are used in the UML diagrams:</w:t>
      </w:r>
    </w:p>
    <w:p w14:paraId="7DD31F3A" w14:textId="250BFF0A" w:rsidR="00CC3AFB" w:rsidRDefault="00CC3AFB" w:rsidP="008D50EE">
      <w:pPr>
        <w:pStyle w:val="omg-body"/>
        <w:numPr>
          <w:ilvl w:val="0"/>
          <w:numId w:val="59"/>
        </w:numPr>
      </w:pPr>
      <w:r>
        <w:t xml:space="preserve">Classes that are referenced but not being defined in a section are unshaded </w:t>
      </w:r>
      <w:r w:rsidR="00DF6923">
        <w:t>whereas</w:t>
      </w:r>
      <w:r>
        <w:t xml:space="preserve"> classes being defined are shaded.</w:t>
      </w:r>
    </w:p>
    <w:p w14:paraId="6CC22DF0" w14:textId="1520CF5A" w:rsidR="00CC3AFB" w:rsidRDefault="00CC3AFB" w:rsidP="008D50EE">
      <w:pPr>
        <w:pStyle w:val="omg-body"/>
        <w:numPr>
          <w:ilvl w:val="0"/>
          <w:numId w:val="59"/>
        </w:numPr>
      </w:pPr>
      <w:r>
        <w:t xml:space="preserve">Diagrams that </w:t>
      </w:r>
      <w:r w:rsidR="00F04912">
        <w:t>define</w:t>
      </w:r>
      <w:r>
        <w:t xml:space="preserve"> a particular class or relationship will show all features that can be diagrammed. H</w:t>
      </w:r>
      <w:r w:rsidR="00F04912">
        <w:t>i</w:t>
      </w:r>
      <w:r>
        <w:t>gher level or summary diagrams may hide certain features, such as subsets or redefines, for readability.</w:t>
      </w:r>
      <w:r w:rsidR="00BE05B3">
        <w:t xml:space="preserve"> Associations are </w:t>
      </w:r>
      <w:r w:rsidR="00DF6923">
        <w:t>sho</w:t>
      </w:r>
      <w:r w:rsidR="00DF6923">
        <w:rPr>
          <w:lang w:val="en-US"/>
        </w:rPr>
        <w:t>w</w:t>
      </w:r>
      <w:r w:rsidR="00DF6923">
        <w:t>n</w:t>
      </w:r>
      <w:r w:rsidR="00F04912">
        <w:t xml:space="preserve"> where they </w:t>
      </w:r>
      <w:r w:rsidR="00BE05B3">
        <w:rPr>
          <w:lang w:val="en-US"/>
        </w:rPr>
        <w:t>are relevant to</w:t>
      </w:r>
      <w:r w:rsidR="00F04912">
        <w:t xml:space="preserve"> the context being diagramed.</w:t>
      </w:r>
    </w:p>
    <w:p w14:paraId="603B67DB" w14:textId="53C063FB" w:rsidR="00CC3AFB" w:rsidRDefault="00CC3AFB" w:rsidP="008D50EE">
      <w:pPr>
        <w:pStyle w:val="omg-body"/>
        <w:numPr>
          <w:ilvl w:val="0"/>
          <w:numId w:val="59"/>
        </w:numPr>
      </w:pPr>
      <w:r>
        <w:t>Certain stereotypes utilize a specific color for readability</w:t>
      </w:r>
      <w:r w:rsidR="005951EE">
        <w:t>, the color is not required to read the diagrams</w:t>
      </w:r>
      <w:r>
        <w:t xml:space="preserve">. </w:t>
      </w:r>
    </w:p>
    <w:p w14:paraId="37267C1D" w14:textId="5F995131" w:rsidR="00CC3AFB" w:rsidRDefault="00CC3AFB" w:rsidP="008D50EE">
      <w:pPr>
        <w:pStyle w:val="omg-body"/>
        <w:numPr>
          <w:ilvl w:val="1"/>
          <w:numId w:val="59"/>
        </w:numPr>
      </w:pPr>
      <w:r>
        <w:t>Blue/grey for data types</w:t>
      </w:r>
    </w:p>
    <w:p w14:paraId="6FAED15F" w14:textId="707F6E13" w:rsidR="00CC3AFB" w:rsidRDefault="00CC3AFB" w:rsidP="008D50EE">
      <w:pPr>
        <w:pStyle w:val="omg-body"/>
        <w:numPr>
          <w:ilvl w:val="1"/>
          <w:numId w:val="59"/>
        </w:numPr>
      </w:pPr>
      <w:r>
        <w:t>Black for quantity kinds</w:t>
      </w:r>
    </w:p>
    <w:p w14:paraId="63AEC211" w14:textId="796F86CA" w:rsidR="00766C68" w:rsidRDefault="00766C68" w:rsidP="008D50EE">
      <w:pPr>
        <w:pStyle w:val="omg-body"/>
        <w:numPr>
          <w:ilvl w:val="0"/>
          <w:numId w:val="59"/>
        </w:numPr>
      </w:pPr>
      <w:r>
        <w:t>Generic building blocks ore presented first, building to threat-risk specific concepts. Some readers may want to browse in the other direction.</w:t>
      </w:r>
    </w:p>
    <w:p w14:paraId="4FEA2404" w14:textId="77777777" w:rsidR="002A6045" w:rsidRPr="006D29DD" w:rsidRDefault="002A6045" w:rsidP="002A6045">
      <w:pPr>
        <w:pStyle w:val="Heading1"/>
      </w:pPr>
      <w:bookmarkStart w:id="1524" w:name="_toc287"/>
      <w:bookmarkStart w:id="1525" w:name="_Toc411794387"/>
      <w:bookmarkStart w:id="1526" w:name="_Toc450313295"/>
      <w:bookmarkStart w:id="1527" w:name="_Toc468649273"/>
      <w:bookmarkEnd w:id="1524"/>
      <w:r w:rsidRPr="006D29DD">
        <w:lastRenderedPageBreak/>
        <w:t>Additional Information</w:t>
      </w:r>
      <w:bookmarkEnd w:id="1525"/>
      <w:bookmarkEnd w:id="1526"/>
      <w:bookmarkEnd w:id="1527"/>
    </w:p>
    <w:p w14:paraId="64748B7C" w14:textId="77CAE888" w:rsidR="002A6045" w:rsidRDefault="002A6045" w:rsidP="002A6045">
      <w:pPr>
        <w:pStyle w:val="Heading2"/>
      </w:pPr>
      <w:bookmarkStart w:id="1528" w:name="_toc288"/>
      <w:bookmarkStart w:id="1529" w:name="_toc291"/>
      <w:bookmarkStart w:id="1530" w:name="_Toc321988974"/>
      <w:bookmarkStart w:id="1531" w:name="_Toc393191069"/>
      <w:bookmarkStart w:id="1532" w:name="_Toc411794388"/>
      <w:bookmarkStart w:id="1533" w:name="_Toc450313296"/>
      <w:bookmarkStart w:id="1534" w:name="_Toc468649274"/>
      <w:bookmarkEnd w:id="1528"/>
      <w:bookmarkEnd w:id="1529"/>
      <w:r>
        <w:t>Acknowledgments</w:t>
      </w:r>
      <w:bookmarkEnd w:id="1530"/>
      <w:bookmarkEnd w:id="1531"/>
      <w:bookmarkEnd w:id="1532"/>
      <w:bookmarkEnd w:id="1533"/>
      <w:bookmarkEnd w:id="1534"/>
    </w:p>
    <w:p w14:paraId="661812AC" w14:textId="77777777" w:rsidR="002A6045" w:rsidRDefault="002A6045" w:rsidP="0038596B">
      <w:pPr>
        <w:pStyle w:val="ColorfulGrid-Accent11"/>
      </w:pPr>
      <w:r>
        <w:t>Submitters</w:t>
      </w:r>
    </w:p>
    <w:p w14:paraId="44914FA3" w14:textId="77777777" w:rsidR="002A6045" w:rsidRPr="00343028" w:rsidRDefault="002A6045" w:rsidP="008C7C12">
      <w:pPr>
        <w:numPr>
          <w:ilvl w:val="0"/>
          <w:numId w:val="6"/>
        </w:numPr>
      </w:pPr>
      <w:r w:rsidRPr="00343028">
        <w:t>Model Driven Solutions (http://www.modeldriven.com)</w:t>
      </w:r>
    </w:p>
    <w:p w14:paraId="15A9036C" w14:textId="77777777" w:rsidR="002A6045" w:rsidRPr="00343028" w:rsidRDefault="002A6045" w:rsidP="008C7C12">
      <w:pPr>
        <w:numPr>
          <w:ilvl w:val="1"/>
          <w:numId w:val="6"/>
        </w:numPr>
      </w:pPr>
      <w:r w:rsidRPr="00343028">
        <w:t>Cory Casanave</w:t>
      </w:r>
    </w:p>
    <w:p w14:paraId="0FF50C98" w14:textId="77777777" w:rsidR="002A6045" w:rsidRPr="00343028" w:rsidRDefault="002A6045" w:rsidP="008C7C12">
      <w:pPr>
        <w:numPr>
          <w:ilvl w:val="0"/>
          <w:numId w:val="6"/>
        </w:numPr>
      </w:pPr>
      <w:r w:rsidRPr="00343028">
        <w:t>KDM Analytics, Inc. (http://www.kdmanalytics.com)</w:t>
      </w:r>
    </w:p>
    <w:p w14:paraId="46F0EC33" w14:textId="77777777" w:rsidR="002A6045" w:rsidRPr="00343028" w:rsidRDefault="002A6045" w:rsidP="008C7C12">
      <w:pPr>
        <w:numPr>
          <w:ilvl w:val="1"/>
          <w:numId w:val="6"/>
        </w:numPr>
      </w:pPr>
      <w:r w:rsidRPr="00343028">
        <w:t>Djenana Campara</w:t>
      </w:r>
    </w:p>
    <w:p w14:paraId="23A23739" w14:textId="77777777" w:rsidR="002A6045" w:rsidRPr="00343028" w:rsidRDefault="002A6045" w:rsidP="008C7C12">
      <w:pPr>
        <w:numPr>
          <w:ilvl w:val="1"/>
          <w:numId w:val="6"/>
        </w:numPr>
      </w:pPr>
      <w:r w:rsidRPr="00343028">
        <w:t>Nick Mansourov</w:t>
      </w:r>
    </w:p>
    <w:p w14:paraId="212D3F41"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5FE06745" w14:textId="77777777" w:rsidR="002A6045" w:rsidRDefault="002A6045" w:rsidP="008C7C12">
      <w:pPr>
        <w:numPr>
          <w:ilvl w:val="1"/>
          <w:numId w:val="6"/>
        </w:numPr>
      </w:pPr>
      <w:r>
        <w:t>Bruce Douglass</w:t>
      </w:r>
    </w:p>
    <w:p w14:paraId="3EE6A6EC" w14:textId="77777777" w:rsidR="002A6045" w:rsidRPr="00A4176C" w:rsidRDefault="002A6045" w:rsidP="008C7C12">
      <w:pPr>
        <w:numPr>
          <w:ilvl w:val="0"/>
          <w:numId w:val="6"/>
        </w:numPr>
      </w:pPr>
      <w:r w:rsidRPr="00A4176C">
        <w:rPr>
          <w:sz w:val="22"/>
        </w:rPr>
        <w:t>RSA, The Security Division of EMC</w:t>
      </w:r>
      <w:r>
        <w:rPr>
          <w:sz w:val="22"/>
        </w:rPr>
        <w:t xml:space="preserve"> (</w:t>
      </w:r>
      <w:hyperlink r:id="rId37" w:history="1">
        <w:r w:rsidRPr="00C110AC">
          <w:rPr>
            <w:rStyle w:val="Hyperlink"/>
            <w:sz w:val="22"/>
          </w:rPr>
          <w:t>http://www.rsa.com</w:t>
        </w:r>
      </w:hyperlink>
      <w:r>
        <w:rPr>
          <w:sz w:val="22"/>
        </w:rPr>
        <w:t>)</w:t>
      </w:r>
    </w:p>
    <w:p w14:paraId="319E71F2" w14:textId="77777777" w:rsidR="002A6045" w:rsidRPr="002B135B" w:rsidRDefault="002A6045" w:rsidP="008C7C12">
      <w:pPr>
        <w:numPr>
          <w:ilvl w:val="1"/>
          <w:numId w:val="6"/>
        </w:numPr>
      </w:pPr>
      <w:r w:rsidRPr="002B135B">
        <w:t>Chris Hoover</w:t>
      </w:r>
    </w:p>
    <w:p w14:paraId="26860BF6" w14:textId="77777777" w:rsidR="002A6045" w:rsidRDefault="002A6045" w:rsidP="008C7C12">
      <w:pPr>
        <w:numPr>
          <w:ilvl w:val="0"/>
          <w:numId w:val="6"/>
        </w:numPr>
      </w:pPr>
      <w:r w:rsidRPr="00A50805">
        <w:t>Lockheed Martin</w:t>
      </w:r>
      <w:r>
        <w:t>, Inc.</w:t>
      </w:r>
    </w:p>
    <w:p w14:paraId="7F8594EF" w14:textId="77777777" w:rsidR="006F76A5" w:rsidRDefault="002A6045" w:rsidP="008C7C12">
      <w:pPr>
        <w:numPr>
          <w:ilvl w:val="1"/>
          <w:numId w:val="6"/>
        </w:numPr>
      </w:pPr>
      <w:r>
        <w:t>Ben Calloni</w:t>
      </w:r>
    </w:p>
    <w:p w14:paraId="42AF9A59" w14:textId="77777777" w:rsidR="006F76A5" w:rsidRDefault="006F76A5" w:rsidP="008C7C12">
      <w:pPr>
        <w:numPr>
          <w:ilvl w:val="0"/>
          <w:numId w:val="6"/>
        </w:numPr>
      </w:pPr>
      <w:r>
        <w:t xml:space="preserve">Oracle </w:t>
      </w:r>
      <w:r w:rsidR="00C434AE">
        <w:t>Corporation</w:t>
      </w:r>
    </w:p>
    <w:p w14:paraId="65C1162E" w14:textId="77777777" w:rsidR="00CD4313" w:rsidRDefault="00CD4313" w:rsidP="008C7C12">
      <w:pPr>
        <w:numPr>
          <w:ilvl w:val="1"/>
          <w:numId w:val="6"/>
        </w:numPr>
      </w:pPr>
      <w:r w:rsidRPr="00CD4313">
        <w:t xml:space="preserve">Pat Sack </w:t>
      </w:r>
    </w:p>
    <w:p w14:paraId="3B7CD859" w14:textId="77777777" w:rsidR="006F76A5" w:rsidRDefault="006F76A5" w:rsidP="008C7C12">
      <w:pPr>
        <w:numPr>
          <w:ilvl w:val="1"/>
          <w:numId w:val="6"/>
        </w:numPr>
      </w:pPr>
      <w:r>
        <w:t>Mark Tatum</w:t>
      </w:r>
    </w:p>
    <w:p w14:paraId="3F84AEEA" w14:textId="77777777" w:rsidR="002A6045" w:rsidRDefault="002A6045" w:rsidP="00C806A3">
      <w:pPr>
        <w:ind w:left="1440"/>
      </w:pPr>
    </w:p>
    <w:p w14:paraId="60372604" w14:textId="77777777" w:rsidR="002A6045" w:rsidRDefault="002A6045" w:rsidP="0038596B">
      <w:pPr>
        <w:pStyle w:val="ColorfulGrid-Accent11"/>
      </w:pPr>
      <w:r>
        <w:t>Contributors &amp; Supporters</w:t>
      </w:r>
    </w:p>
    <w:p w14:paraId="3EBA4D95" w14:textId="77777777" w:rsidR="002A6045" w:rsidRDefault="002A6045" w:rsidP="008C7C12">
      <w:pPr>
        <w:numPr>
          <w:ilvl w:val="0"/>
          <w:numId w:val="5"/>
        </w:numPr>
      </w:pPr>
      <w:r>
        <w:t>U.S. Information Sharing Environment PMO (http://www.ise.gov)</w:t>
      </w:r>
    </w:p>
    <w:p w14:paraId="0C3F16B6" w14:textId="77777777" w:rsidR="002A6045" w:rsidRDefault="002A6045" w:rsidP="008C7C12">
      <w:pPr>
        <w:numPr>
          <w:ilvl w:val="1"/>
          <w:numId w:val="5"/>
        </w:numPr>
      </w:pPr>
      <w:r>
        <w:t>Kshemendra Paul</w:t>
      </w:r>
    </w:p>
    <w:p w14:paraId="04877B53" w14:textId="77777777" w:rsidR="002A6045" w:rsidRDefault="002A6045" w:rsidP="008C7C12">
      <w:pPr>
        <w:numPr>
          <w:ilvl w:val="1"/>
          <w:numId w:val="5"/>
        </w:numPr>
      </w:pPr>
      <w:r>
        <w:t>Vijay Mehra</w:t>
      </w:r>
    </w:p>
    <w:p w14:paraId="5C92C271" w14:textId="77777777" w:rsidR="002A6045" w:rsidRDefault="002A6045" w:rsidP="008C7C12">
      <w:pPr>
        <w:numPr>
          <w:ilvl w:val="0"/>
          <w:numId w:val="5"/>
        </w:numPr>
      </w:pPr>
      <w:r>
        <w:t>Demandware (</w:t>
      </w:r>
      <w:r w:rsidRPr="00A41639">
        <w:t>http://www.demandware.com/</w:t>
      </w:r>
      <w:r>
        <w:t>)</w:t>
      </w:r>
    </w:p>
    <w:p w14:paraId="053A5819" w14:textId="77777777" w:rsidR="002A6045" w:rsidRDefault="002A6045" w:rsidP="008C7C12">
      <w:pPr>
        <w:numPr>
          <w:ilvl w:val="1"/>
          <w:numId w:val="5"/>
        </w:numPr>
      </w:pPr>
      <w:r>
        <w:t>Gerald Beuchelt</w:t>
      </w:r>
    </w:p>
    <w:p w14:paraId="2A5271E7" w14:textId="70024385" w:rsidR="002A6045" w:rsidRDefault="002A6045" w:rsidP="008C7C12">
      <w:pPr>
        <w:numPr>
          <w:ilvl w:val="0"/>
          <w:numId w:val="5"/>
        </w:numPr>
      </w:pPr>
      <w:r>
        <w:t xml:space="preserve">U.S. Air </w:t>
      </w:r>
      <w:r w:rsidR="00C42B8F">
        <w:t>F</w:t>
      </w:r>
      <w:r>
        <w:t>orce</w:t>
      </w:r>
    </w:p>
    <w:p w14:paraId="37E874F3" w14:textId="77777777" w:rsidR="002A6045" w:rsidRDefault="002A6045" w:rsidP="008C7C12">
      <w:pPr>
        <w:numPr>
          <w:ilvl w:val="1"/>
          <w:numId w:val="5"/>
        </w:numPr>
      </w:pPr>
      <w:r>
        <w:t>Harrell Van Norman</w:t>
      </w:r>
    </w:p>
    <w:p w14:paraId="6BDB536F" w14:textId="77777777" w:rsidR="002A6045" w:rsidRDefault="002A6045" w:rsidP="008C7C12">
      <w:pPr>
        <w:numPr>
          <w:ilvl w:val="1"/>
          <w:numId w:val="5"/>
        </w:numPr>
      </w:pPr>
      <w:r>
        <w:t>Kalabhi Patel</w:t>
      </w:r>
    </w:p>
    <w:p w14:paraId="581CBC43" w14:textId="77777777" w:rsidR="002A6045" w:rsidRDefault="002A6045" w:rsidP="008C7C12">
      <w:pPr>
        <w:numPr>
          <w:ilvl w:val="0"/>
          <w:numId w:val="5"/>
        </w:numPr>
      </w:pPr>
      <w:r>
        <w:t>U.S. Defense Security Services</w:t>
      </w:r>
    </w:p>
    <w:p w14:paraId="616F48C1" w14:textId="77777777" w:rsidR="002A6045" w:rsidRDefault="002A6045" w:rsidP="008C7C12">
      <w:pPr>
        <w:numPr>
          <w:ilvl w:val="1"/>
          <w:numId w:val="5"/>
        </w:numPr>
      </w:pPr>
      <w:r>
        <w:t>Mark Nehmer</w:t>
      </w:r>
    </w:p>
    <w:p w14:paraId="0546FBF8" w14:textId="77777777" w:rsidR="002A6045" w:rsidRDefault="002A6045" w:rsidP="008C7C12">
      <w:pPr>
        <w:numPr>
          <w:ilvl w:val="0"/>
          <w:numId w:val="5"/>
        </w:numPr>
      </w:pPr>
      <w:r>
        <w:t>California Public Safety (</w:t>
      </w:r>
      <w:r w:rsidRPr="00A41639">
        <w:t>http://www.</w:t>
      </w:r>
      <w:r w:rsidRPr="00343028">
        <w:t>Caloes.ca.gov</w:t>
      </w:r>
      <w:r>
        <w:t>)</w:t>
      </w:r>
    </w:p>
    <w:p w14:paraId="0F3D0322" w14:textId="77777777" w:rsidR="002A6045" w:rsidRDefault="002A6045" w:rsidP="008C7C12">
      <w:pPr>
        <w:numPr>
          <w:ilvl w:val="1"/>
          <w:numId w:val="5"/>
        </w:numPr>
      </w:pPr>
      <w:r w:rsidRPr="00E33A35">
        <w:t>Nicole Meyer-Morse</w:t>
      </w:r>
    </w:p>
    <w:p w14:paraId="32ADDF02" w14:textId="77777777" w:rsidR="002A6045" w:rsidRDefault="002A6045" w:rsidP="008C7C12">
      <w:pPr>
        <w:numPr>
          <w:ilvl w:val="1"/>
          <w:numId w:val="5"/>
        </w:numPr>
      </w:pPr>
      <w:r w:rsidRPr="003963CB">
        <w:t>Caroline Thomas Jacobs</w:t>
      </w:r>
    </w:p>
    <w:p w14:paraId="53511748" w14:textId="77777777" w:rsidR="002A6045" w:rsidRDefault="002A6045" w:rsidP="008C7C12">
      <w:pPr>
        <w:numPr>
          <w:ilvl w:val="0"/>
          <w:numId w:val="5"/>
        </w:numPr>
      </w:pPr>
      <w:r>
        <w:t>U.S. National Information Sharing Model PMO (</w:t>
      </w:r>
      <w:r w:rsidRPr="00343028">
        <w:t>https://www.niem.gov/</w:t>
      </w:r>
      <w:r>
        <w:t>)</w:t>
      </w:r>
    </w:p>
    <w:p w14:paraId="68F710E7" w14:textId="77777777" w:rsidR="002A6045" w:rsidRDefault="002A6045" w:rsidP="008C7C12">
      <w:pPr>
        <w:numPr>
          <w:ilvl w:val="1"/>
          <w:numId w:val="5"/>
        </w:numPr>
      </w:pPr>
      <w:r w:rsidRPr="00A41639">
        <w:t>Justin Stekervetz</w:t>
      </w:r>
    </w:p>
    <w:p w14:paraId="5B789926" w14:textId="77777777" w:rsidR="001C4E37" w:rsidRDefault="001C4E37" w:rsidP="00A81444">
      <w:pPr>
        <w:numPr>
          <w:ilvl w:val="0"/>
          <w:numId w:val="5"/>
        </w:numPr>
      </w:pPr>
      <w:r>
        <w:t>U.S. Pension Benefits Guaranty Corporation (</w:t>
      </w:r>
      <w:r w:rsidR="00A81444" w:rsidRPr="00A81444">
        <w:t>http://pbgc.gov/</w:t>
      </w:r>
      <w:r>
        <w:t>)</w:t>
      </w:r>
    </w:p>
    <w:p w14:paraId="3C981D33" w14:textId="77777777" w:rsidR="002A6045" w:rsidRDefault="002A6045" w:rsidP="008C7C12">
      <w:pPr>
        <w:numPr>
          <w:ilvl w:val="1"/>
          <w:numId w:val="5"/>
        </w:numPr>
      </w:pPr>
      <w:r>
        <w:lastRenderedPageBreak/>
        <w:t>Pamela Wise-Martinez</w:t>
      </w:r>
    </w:p>
    <w:p w14:paraId="69504F66" w14:textId="77777777" w:rsidR="002A6045" w:rsidRDefault="002A6045" w:rsidP="008C7C12">
      <w:pPr>
        <w:numPr>
          <w:ilvl w:val="0"/>
          <w:numId w:val="5"/>
        </w:numPr>
      </w:pPr>
      <w:r>
        <w:t>Duke Energy</w:t>
      </w:r>
    </w:p>
    <w:p w14:paraId="4902E1F5" w14:textId="77777777" w:rsidR="002A6045" w:rsidRDefault="002A6045" w:rsidP="008C7C12">
      <w:pPr>
        <w:numPr>
          <w:ilvl w:val="1"/>
          <w:numId w:val="5"/>
        </w:numPr>
      </w:pPr>
      <w:r>
        <w:t>Stuart Laval</w:t>
      </w:r>
    </w:p>
    <w:p w14:paraId="0EA34F0C" w14:textId="77777777" w:rsidR="002A6045" w:rsidRDefault="002A6045" w:rsidP="008C7C12">
      <w:pPr>
        <w:numPr>
          <w:ilvl w:val="1"/>
          <w:numId w:val="5"/>
        </w:numPr>
      </w:pPr>
      <w:r w:rsidRPr="00610C31">
        <w:t>David Lawrence</w:t>
      </w:r>
    </w:p>
    <w:p w14:paraId="2A1C2713" w14:textId="77777777" w:rsidR="002A6045" w:rsidRDefault="002A6045" w:rsidP="008C7C12">
      <w:pPr>
        <w:numPr>
          <w:ilvl w:val="0"/>
          <w:numId w:val="5"/>
        </w:numPr>
      </w:pPr>
      <w:r w:rsidRPr="00F4757E">
        <w:t>NSA/UCDMO</w:t>
      </w:r>
    </w:p>
    <w:p w14:paraId="1513C1B9" w14:textId="77777777" w:rsidR="00130A9D" w:rsidRDefault="00130A9D" w:rsidP="008C7C12">
      <w:pPr>
        <w:numPr>
          <w:ilvl w:val="0"/>
          <w:numId w:val="5"/>
        </w:numPr>
      </w:pPr>
      <w:r>
        <w:t>NIST</w:t>
      </w:r>
    </w:p>
    <w:p w14:paraId="31FB8410" w14:textId="77777777" w:rsidR="00130A9D" w:rsidRDefault="00130A9D" w:rsidP="008C7C12">
      <w:pPr>
        <w:numPr>
          <w:ilvl w:val="1"/>
          <w:numId w:val="5"/>
        </w:numPr>
      </w:pPr>
      <w:r>
        <w:t>Ron Ross</w:t>
      </w:r>
    </w:p>
    <w:p w14:paraId="190639F3" w14:textId="77777777" w:rsidR="00BC1675" w:rsidRDefault="00932CF4" w:rsidP="008C7C12">
      <w:pPr>
        <w:numPr>
          <w:ilvl w:val="0"/>
          <w:numId w:val="5"/>
        </w:numPr>
      </w:pPr>
      <w:r>
        <w:t>INCOSE</w:t>
      </w:r>
    </w:p>
    <w:p w14:paraId="1EE9D47B" w14:textId="77777777" w:rsidR="00BC1675" w:rsidRDefault="00BC1675" w:rsidP="008C7C12">
      <w:pPr>
        <w:numPr>
          <w:ilvl w:val="1"/>
          <w:numId w:val="5"/>
        </w:numPr>
      </w:pPr>
      <w:r>
        <w:t>Joe Weiss</w:t>
      </w:r>
    </w:p>
    <w:p w14:paraId="0B8924D0" w14:textId="77777777" w:rsidR="00BC1675" w:rsidRDefault="00BC1675" w:rsidP="008C7C12">
      <w:pPr>
        <w:numPr>
          <w:ilvl w:val="0"/>
          <w:numId w:val="5"/>
        </w:numPr>
      </w:pPr>
      <w:r w:rsidRPr="00BC1675">
        <w:t>Integrated Networking Technologies, Inc.</w:t>
      </w:r>
    </w:p>
    <w:p w14:paraId="275606E5" w14:textId="77777777" w:rsidR="00BC1675" w:rsidRDefault="00BC1675" w:rsidP="008C7C12">
      <w:pPr>
        <w:numPr>
          <w:ilvl w:val="1"/>
          <w:numId w:val="5"/>
        </w:numPr>
      </w:pPr>
      <w:r>
        <w:t>Patrick Maroney</w:t>
      </w:r>
    </w:p>
    <w:p w14:paraId="2A535609" w14:textId="77777777" w:rsidR="002A6045" w:rsidRDefault="0073533A" w:rsidP="002A6045">
      <w:pPr>
        <w:pStyle w:val="Heading1"/>
      </w:pPr>
      <w:bookmarkStart w:id="1535" w:name="_toc321"/>
      <w:bookmarkStart w:id="1536" w:name="_Toc411794389"/>
      <w:bookmarkEnd w:id="1535"/>
      <w:r>
        <w:br w:type="page"/>
      </w:r>
      <w:bookmarkStart w:id="1537" w:name="_Toc450313297"/>
      <w:bookmarkStart w:id="1538" w:name="_Toc468649275"/>
      <w:r w:rsidR="002A6045" w:rsidRPr="006D29DD">
        <w:lastRenderedPageBreak/>
        <w:t>Operational Threat and Risk Guide</w:t>
      </w:r>
      <w:r w:rsidR="002A6045">
        <w:t xml:space="preserve"> (Non Normative)</w:t>
      </w:r>
      <w:bookmarkEnd w:id="1536"/>
      <w:bookmarkEnd w:id="1537"/>
      <w:bookmarkEnd w:id="1538"/>
    </w:p>
    <w:p w14:paraId="5A185EC0" w14:textId="77777777" w:rsidR="002A6045" w:rsidRDefault="002A6045" w:rsidP="002A6045">
      <w:pPr>
        <w:pStyle w:val="Heading2"/>
      </w:pPr>
      <w:bookmarkStart w:id="1539" w:name="_Toc411794390"/>
      <w:bookmarkStart w:id="1540" w:name="_Toc450313298"/>
      <w:bookmarkStart w:id="1541" w:name="_Toc468649276"/>
      <w:r>
        <w:t>Mission and purpose</w:t>
      </w:r>
      <w:bookmarkEnd w:id="1539"/>
      <w:bookmarkEnd w:id="1540"/>
      <w:bookmarkEnd w:id="1541"/>
    </w:p>
    <w:p w14:paraId="73F7D087" w14:textId="5F8B83B0" w:rsidR="00FF710B" w:rsidRDefault="00FF710B" w:rsidP="00FF710B">
      <w:r>
        <w:t>O</w:t>
      </w:r>
      <w:r w:rsidRPr="00F27EA7">
        <w:t>rganization</w:t>
      </w:r>
      <w:r>
        <w:t>s</w:t>
      </w:r>
      <w:r w:rsidRPr="00F27EA7">
        <w:t xml:space="preserve"> (commercial, non-for-profit or government) conduct</w:t>
      </w:r>
      <w:r>
        <w:t xml:space="preserve"> business/mission</w:t>
      </w:r>
      <w:r w:rsidRPr="00F27EA7">
        <w:t xml:space="preserve"> operations</w:t>
      </w:r>
      <w:r>
        <w:t>,</w:t>
      </w:r>
      <w:r w:rsidRPr="00F27EA7">
        <w:t xml:space="preserve"> and consider various threats and risks that may disrupt these operations. Threats and risks are increasingly multi-dimensional in nature </w:t>
      </w:r>
      <w:r>
        <w:t>–</w:t>
      </w:r>
      <w:r w:rsidRPr="00F27EA7">
        <w:t xml:space="preserve"> </w:t>
      </w:r>
      <w:r>
        <w:t xml:space="preserve">especially those </w:t>
      </w:r>
      <w:r w:rsidRPr="00F27EA7">
        <w:t xml:space="preserve">spanning </w:t>
      </w:r>
      <w:r>
        <w:t xml:space="preserve">both </w:t>
      </w:r>
      <w:r w:rsidRPr="00F27EA7">
        <w:t xml:space="preserve">physical and cyber space. </w:t>
      </w:r>
      <w:r>
        <w:t xml:space="preserve">Critical infrastructure protection, counter terrorism, public safety including threats from deadly pathogen, </w:t>
      </w:r>
      <w:r w:rsidR="00FC73E6">
        <w:t>defense</w:t>
      </w:r>
      <w:r>
        <w:t xml:space="preserve">, intelligence, economical infrastructure are some key examples of areas of impact.  </w:t>
      </w:r>
      <w:r w:rsidR="00FC73E6">
        <w:t>Historically</w:t>
      </w:r>
      <w:r>
        <w:t xml:space="preserve">, </w:t>
      </w:r>
      <w:r w:rsidR="00AA186E">
        <w:t xml:space="preserve">related </w:t>
      </w:r>
      <w:r>
        <w:t xml:space="preserve">communities of interest (COIs) have made significant technical and financial investments if developing processes, policies, systems and formats to respond to threats within their communities.  However, the effectiveness of these investments is also </w:t>
      </w:r>
      <w:r w:rsidR="00AA186E">
        <w:t xml:space="preserve">limited </w:t>
      </w:r>
      <w:r>
        <w:t xml:space="preserve">by the organizational maturity of these communities and the problems get even more pronounced when there is need to share information across these communities. </w:t>
      </w:r>
      <w:r w:rsidRPr="00F27EA7">
        <w:t xml:space="preserve">Due to the complexity, connectivity and global nature of threats faced by modern organization, effective risk management </w:t>
      </w:r>
      <w:r>
        <w:t xml:space="preserve">and situational awareness </w:t>
      </w:r>
      <w:r w:rsidRPr="00F27EA7">
        <w:t>depends on collaborations and information sharing.</w:t>
      </w:r>
      <w:r w:rsidRPr="00CD50E5">
        <w:t xml:space="preserve"> </w:t>
      </w:r>
      <w:r>
        <w:t>F</w:t>
      </w:r>
      <w:r w:rsidRPr="00CD50E5">
        <w:t xml:space="preserve">ederating information across multiple </w:t>
      </w:r>
      <w:r>
        <w:t>communities</w:t>
      </w:r>
      <w:r w:rsidR="00A6734B">
        <w:t xml:space="preserve"> </w:t>
      </w:r>
      <w:r w:rsidRPr="00CD50E5">
        <w:t>irrespective of technical and political boundaries</w:t>
      </w:r>
      <w:r>
        <w:t xml:space="preserve"> will enable us to </w:t>
      </w:r>
      <w:r w:rsidRPr="00CD50E5">
        <w:t>effectively counter multi-dimensional intentional threats, natural events and system failures.</w:t>
      </w:r>
      <w:r>
        <w:t xml:space="preserve">  </w:t>
      </w:r>
    </w:p>
    <w:p w14:paraId="0507B0A6" w14:textId="6DC99E2F" w:rsidR="00FF710B" w:rsidRDefault="00FF710B" w:rsidP="00FF710B">
      <w:r>
        <w:t xml:space="preserve">The operational threat and risk </w:t>
      </w:r>
      <w:r w:rsidR="00245B40">
        <w:t>conceptual reference model</w:t>
      </w:r>
      <w:r>
        <w:t xml:space="preserve"> includes and integrates concepts from multiple </w:t>
      </w:r>
      <w:r w:rsidR="00FC73E6">
        <w:t>communities and</w:t>
      </w:r>
      <w:r>
        <w:t xml:space="preserve"> established data formats, focusing on those concepts that are deemed to be of interest </w:t>
      </w:r>
      <w:r w:rsidRPr="0038596B">
        <w:rPr>
          <w:rStyle w:val="Emphasis"/>
        </w:rPr>
        <w:t>across</w:t>
      </w:r>
      <w:r>
        <w:t xml:space="preserve"> these communities</w:t>
      </w:r>
      <w:r w:rsidR="00A6734B">
        <w:t xml:space="preserve"> or </w:t>
      </w:r>
      <w:r w:rsidR="00A6734B" w:rsidRPr="0038596B">
        <w:rPr>
          <w:rStyle w:val="Emphasis"/>
        </w:rPr>
        <w:t>across</w:t>
      </w:r>
      <w:r w:rsidR="00A6734B">
        <w:t xml:space="preserve"> </w:t>
      </w:r>
      <w:r w:rsidR="00A6734B" w:rsidRPr="00A6734B">
        <w:t>disciplines</w:t>
      </w:r>
      <w:r>
        <w:t xml:space="preserve">. This specification defines a </w:t>
      </w:r>
      <w:r w:rsidR="00245B40">
        <w:t>conceptual reference model</w:t>
      </w:r>
      <w:r>
        <w:t xml:space="preserve"> for threat and risk concepts as well as mappings to augment, and not replace, specific data formats to enable operational threat and risk information sharing, data federation, analytics and simulation.  </w:t>
      </w:r>
      <w:r w:rsidR="00F1476D">
        <w:t>Operational capabilities will be realized by products, projects or technologies that leverage this specification.</w:t>
      </w:r>
    </w:p>
    <w:p w14:paraId="13108F79" w14:textId="59480A4C" w:rsidR="002A6045" w:rsidRDefault="008A779A" w:rsidP="002A6045">
      <w:r>
        <w:t>There are</w:t>
      </w:r>
      <w:r w:rsidR="002A6045">
        <w:t xml:space="preserve"> multiple risk and threat sharing and analytics capabilities in different </w:t>
      </w:r>
      <w:r w:rsidR="00FC73E6">
        <w:t>domains, or</w:t>
      </w:r>
      <w:r w:rsidR="006C3CE5">
        <w:t xml:space="preserve"> communities</w:t>
      </w:r>
      <w:r w:rsidR="002A6045">
        <w:t xml:space="preserve">, supporting different disciplines and using different data schema and technologies. While each of these provides value for its purpose, the community is missing the capability to consider information in context, in combination and with the added value of information from other </w:t>
      </w:r>
      <w:r w:rsidR="00FF710B">
        <w:t>communities</w:t>
      </w:r>
      <w:r w:rsidR="00A6734B">
        <w:t xml:space="preserve"> and </w:t>
      </w:r>
      <w:r w:rsidR="00A6734B" w:rsidRPr="00A6734B">
        <w:t>disciplines</w:t>
      </w:r>
      <w:r w:rsidR="002A6045">
        <w:t xml:space="preserve">. The essential value of information dramatically increases as it is “rubbed together” with other information. What is </w:t>
      </w:r>
      <w:r w:rsidR="002A6045" w:rsidRPr="00D20A1B">
        <w:rPr>
          <w:i/>
        </w:rPr>
        <w:t>not needed</w:t>
      </w:r>
      <w:r w:rsidR="002A6045">
        <w:t xml:space="preserve"> is yet another data structure that intends to be the one ring that binds them all</w:t>
      </w:r>
      <w:r w:rsidR="00BB0F48">
        <w:t>.</w:t>
      </w:r>
      <w:r w:rsidR="00FC73E6">
        <w:t xml:space="preserve"> </w:t>
      </w:r>
      <w:r w:rsidR="00BB0F48">
        <w:t>W</w:t>
      </w:r>
      <w:r w:rsidR="002A6045">
        <w:t xml:space="preserve">hat </w:t>
      </w:r>
      <w:r w:rsidR="002A6045" w:rsidRPr="00D20A1B">
        <w:rPr>
          <w:i/>
        </w:rPr>
        <w:t>is needed</w:t>
      </w:r>
      <w:r w:rsidR="002A6045">
        <w:t xml:space="preserve"> is the capability to federate and translate between different data structures, technologies, terminologies and human languages relating to risks and threats.</w:t>
      </w:r>
    </w:p>
    <w:p w14:paraId="7D5CCD26" w14:textId="7C2A9A9D" w:rsidR="002A6045" w:rsidRDefault="002A6045" w:rsidP="002A6045">
      <w:r>
        <w:t xml:space="preserve">To meet these </w:t>
      </w:r>
      <w:r w:rsidR="00FC73E6">
        <w:t>goals,</w:t>
      </w:r>
      <w:r>
        <w:t xml:space="preserve"> we seek to define the semantic </w:t>
      </w:r>
      <w:r w:rsidR="008A779A">
        <w:t>‘</w:t>
      </w:r>
      <w:r w:rsidR="00BB0F48">
        <w:t>building blocks</w:t>
      </w:r>
      <w:r w:rsidR="008A779A">
        <w:t>’</w:t>
      </w:r>
      <w:r w:rsidR="00BB0F48">
        <w:t xml:space="preserve"> of general threat and risk concepts, leading to the semantics of threat and </w:t>
      </w:r>
      <w:r>
        <w:t>risk information</w:t>
      </w:r>
      <w:r w:rsidR="00BB0F48">
        <w:t xml:space="preserve"> sharing.  </w:t>
      </w:r>
      <w:r>
        <w:t xml:space="preserve">It is the goal of the community </w:t>
      </w:r>
      <w:r w:rsidR="002748C8">
        <w:t xml:space="preserve">forming around this standard </w:t>
      </w:r>
      <w:r>
        <w:t xml:space="preserve">to build capabilities that </w:t>
      </w:r>
      <w:r w:rsidR="00DF6923">
        <w:t>can</w:t>
      </w:r>
      <w:r>
        <w:t xml:space="preserve"> leverage these models to provide advanced analytics, intelligent simulation</w:t>
      </w:r>
      <w:r w:rsidR="00C42B8F">
        <w:t>,</w:t>
      </w:r>
      <w:r>
        <w:t xml:space="preserve"> and dynamic information sharing.</w:t>
      </w:r>
    </w:p>
    <w:p w14:paraId="6C3733D9" w14:textId="097A70ED" w:rsidR="002A6045" w:rsidRDefault="00F27EA7" w:rsidP="002A6045">
      <w:r>
        <w:t xml:space="preserve">While this specification is international in scope, statements at the highest levels of the U.S. government are informative. </w:t>
      </w:r>
      <w:r w:rsidR="002A6045">
        <w:t xml:space="preserve">As stated in </w:t>
      </w:r>
      <w:r w:rsidR="008A779A">
        <w:t>an</w:t>
      </w:r>
      <w:r w:rsidR="002A6045">
        <w:t xml:space="preserve"> executive order</w:t>
      </w:r>
      <w:r w:rsidR="002A6045">
        <w:rPr>
          <w:rStyle w:val="FootnoteReference"/>
        </w:rPr>
        <w:footnoteReference w:id="2"/>
      </w:r>
      <w:r w:rsidR="002A6045">
        <w:t xml:space="preserve"> of the President of the United States:</w:t>
      </w:r>
    </w:p>
    <w:p w14:paraId="1CCCEE37" w14:textId="77777777" w:rsidR="002A6045" w:rsidRDefault="002A6045" w:rsidP="0038596B">
      <w:pPr>
        <w:pStyle w:val="LightShading-Accent21"/>
      </w:pPr>
      <w:r w:rsidRPr="00AC7D57">
        <w:t>In order to address cyber threats to public health and safety, national security, and economic security of the United States, private companies, nonprofit organizations, executive departments and agencies (agencies), and other entities must be able to share information related to cybersecurity risks and incidents and collaborate to respond in as close to real time as possible.</w:t>
      </w:r>
    </w:p>
    <w:p w14:paraId="7CDB7A7C" w14:textId="77777777" w:rsidR="002A6045" w:rsidRDefault="002A6045" w:rsidP="002A6045">
      <w:r>
        <w:t>The threat</w:t>
      </w:r>
      <w:r w:rsidR="00BB0F48">
        <w:t xml:space="preserve"> and </w:t>
      </w:r>
      <w:r>
        <w:t>risk specification provides the fundamental semantic underpinnings of this capability. It does so based on open standards, which are also specifically asked for in the executive order.</w:t>
      </w:r>
    </w:p>
    <w:p w14:paraId="0AF6E455" w14:textId="77777777" w:rsidR="002A6045" w:rsidRDefault="002A6045" w:rsidP="002A6045">
      <w:pPr>
        <w:pStyle w:val="Heading2"/>
      </w:pPr>
      <w:r>
        <w:br w:type="page"/>
      </w:r>
      <w:bookmarkStart w:id="1542" w:name="_Toc450313299"/>
      <w:bookmarkStart w:id="1543" w:name="_Toc468649277"/>
      <w:r>
        <w:lastRenderedPageBreak/>
        <w:t>Technology capabilities</w:t>
      </w:r>
      <w:bookmarkEnd w:id="1542"/>
      <w:bookmarkEnd w:id="1543"/>
    </w:p>
    <w:p w14:paraId="3CA238F7" w14:textId="6F4F455E" w:rsidR="002A6045" w:rsidRDefault="002A6045" w:rsidP="00FF51BE">
      <w:pPr>
        <w:pStyle w:val="omg-body"/>
      </w:pPr>
      <w:r>
        <w:t xml:space="preserve">The technology capabilities that can leverage the threat and risk model are limited only </w:t>
      </w:r>
      <w:r w:rsidR="00C42B8F">
        <w:t xml:space="preserve">to </w:t>
      </w:r>
      <w:r>
        <w:t>the imagination, creativity</w:t>
      </w:r>
      <w:r w:rsidR="00C42B8F">
        <w:t>,</w:t>
      </w:r>
      <w:r>
        <w:t xml:space="preserve"> and initiative of the community. The following </w:t>
      </w:r>
      <w:r w:rsidR="00C42B8F">
        <w:t>re</w:t>
      </w:r>
      <w:r>
        <w:t xml:space="preserve">present a few ideas </w:t>
      </w:r>
      <w:r w:rsidR="0042483D">
        <w:t xml:space="preserve">and examples </w:t>
      </w:r>
      <w:r>
        <w:t>related to possible capabilities that are envisioned</w:t>
      </w:r>
      <w:r w:rsidR="0042483D">
        <w:t xml:space="preserve"> that may </w:t>
      </w:r>
      <w:r>
        <w:t>frequently be combined in systems, tools</w:t>
      </w:r>
      <w:r w:rsidR="00C42B8F">
        <w:t>,</w:t>
      </w:r>
      <w:r>
        <w:t xml:space="preserve"> or products.</w:t>
      </w:r>
      <w:r w:rsidR="00A6734B">
        <w:t xml:space="preserve"> Such tools and products are an essential part of building the capabilities and communities to </w:t>
      </w:r>
      <w:r w:rsidR="00FC73E6">
        <w:t>achieve</w:t>
      </w:r>
      <w:r w:rsidR="00A6734B">
        <w:t xml:space="preserve"> the impact envisioned in this specification</w:t>
      </w:r>
      <w:r w:rsidR="00E70970">
        <w:t xml:space="preserve"> and specified in section 7</w:t>
      </w:r>
      <w:r w:rsidR="00A6734B">
        <w:t>.</w:t>
      </w:r>
    </w:p>
    <w:p w14:paraId="36703C64" w14:textId="7A0EEF14" w:rsidR="002A6045" w:rsidRDefault="002A6045" w:rsidP="002A6045">
      <w:pPr>
        <w:pStyle w:val="Heading3"/>
      </w:pPr>
      <w:bookmarkStart w:id="1544" w:name="_Toc450313300"/>
      <w:bookmarkStart w:id="1545" w:name="_Toc468649278"/>
      <w:r>
        <w:t>Federated analytics and simulation capabilities</w:t>
      </w:r>
      <w:bookmarkEnd w:id="1544"/>
      <w:bookmarkEnd w:id="1545"/>
    </w:p>
    <w:p w14:paraId="0AC987F2" w14:textId="394AD930" w:rsidR="002A6045" w:rsidRDefault="002A6045" w:rsidP="00FF51BE">
      <w:pPr>
        <w:pStyle w:val="omg-body"/>
      </w:pPr>
      <w:r>
        <w:t xml:space="preserve">Federated analytics and simulation </w:t>
      </w:r>
      <w:r w:rsidR="00E70970">
        <w:t xml:space="preserve">are </w:t>
      </w:r>
      <w:r>
        <w:t xml:space="preserve">intended to pull information from multiple unrelated sources </w:t>
      </w:r>
      <w:r w:rsidRPr="00960B36">
        <w:rPr>
          <w:i/>
        </w:rPr>
        <w:t>and make sense of them together</w:t>
      </w:r>
      <w:r>
        <w:t>. Th</w:t>
      </w:r>
      <w:r w:rsidR="00C434AE">
        <w:t>is</w:t>
      </w:r>
      <w:r>
        <w:t xml:space="preserve"> includes “connecting the dots” use cases, fusion centers</w:t>
      </w:r>
      <w:r w:rsidR="005F032C">
        <w:rPr>
          <w:rStyle w:val="FootnoteReference"/>
        </w:rPr>
        <w:footnoteReference w:id="3"/>
      </w:r>
      <w:r>
        <w:t>, enterprise threat management, etc. The essential goal is stakeholder knowledge</w:t>
      </w:r>
      <w:r w:rsidR="0042483D">
        <w:t>, and intelligence</w:t>
      </w:r>
      <w:r w:rsidR="00C42B8F">
        <w:t xml:space="preserve"> </w:t>
      </w:r>
      <w:r>
        <w:t>derived from putting facts together. This includes (but is not limited to) products such as:</w:t>
      </w:r>
    </w:p>
    <w:p w14:paraId="70710A8E" w14:textId="77777777" w:rsidR="002A6045" w:rsidRDefault="002A6045" w:rsidP="00FF51BE">
      <w:pPr>
        <w:pStyle w:val="omg-body"/>
        <w:numPr>
          <w:ilvl w:val="0"/>
          <w:numId w:val="52"/>
        </w:numPr>
      </w:pPr>
      <w:r>
        <w:t>Data federators and hubs</w:t>
      </w:r>
    </w:p>
    <w:p w14:paraId="3BAED9E7" w14:textId="77777777" w:rsidR="002A6045" w:rsidRDefault="002A6045" w:rsidP="00FF51BE">
      <w:pPr>
        <w:pStyle w:val="omg-body"/>
        <w:numPr>
          <w:ilvl w:val="0"/>
          <w:numId w:val="52"/>
        </w:numPr>
      </w:pPr>
      <w:r>
        <w:t>Analytics tools</w:t>
      </w:r>
    </w:p>
    <w:p w14:paraId="3DEA578C" w14:textId="77777777" w:rsidR="002A6045" w:rsidRDefault="002A6045" w:rsidP="00FF51BE">
      <w:pPr>
        <w:pStyle w:val="omg-body"/>
        <w:numPr>
          <w:ilvl w:val="0"/>
          <w:numId w:val="52"/>
        </w:numPr>
      </w:pPr>
      <w:r>
        <w:t>Simulators</w:t>
      </w:r>
    </w:p>
    <w:p w14:paraId="622D6D86" w14:textId="77777777" w:rsidR="002A6045" w:rsidRDefault="002A6045" w:rsidP="00FF51BE">
      <w:pPr>
        <w:pStyle w:val="omg-body"/>
        <w:numPr>
          <w:ilvl w:val="0"/>
          <w:numId w:val="52"/>
        </w:numPr>
      </w:pPr>
      <w:r>
        <w:t>Entity extraction</w:t>
      </w:r>
    </w:p>
    <w:p w14:paraId="03CF9B74" w14:textId="77777777" w:rsidR="002A6045" w:rsidRDefault="002A6045" w:rsidP="00FF51BE">
      <w:pPr>
        <w:pStyle w:val="omg-body"/>
        <w:numPr>
          <w:ilvl w:val="0"/>
          <w:numId w:val="52"/>
        </w:numPr>
      </w:pPr>
      <w:r>
        <w:t>Integrated threat management</w:t>
      </w:r>
    </w:p>
    <w:p w14:paraId="4E8B6896" w14:textId="77777777" w:rsidR="002A6045" w:rsidRPr="00960B36" w:rsidRDefault="002A6045" w:rsidP="00FF51BE">
      <w:pPr>
        <w:pStyle w:val="omg-body"/>
        <w:numPr>
          <w:ilvl w:val="0"/>
          <w:numId w:val="52"/>
        </w:numPr>
      </w:pPr>
      <w:r>
        <w:t>Federated query and graph databases</w:t>
      </w:r>
    </w:p>
    <w:p w14:paraId="55382C37" w14:textId="0B6BDF00" w:rsidR="002A6045" w:rsidRDefault="003D454B" w:rsidP="008D50EE">
      <w:pPr>
        <w:pStyle w:val="omg-body"/>
      </w:pPr>
      <w:r>
        <w:rPr>
          <w:noProof/>
        </w:rPr>
        <w:lastRenderedPageBreak/>
        <w:pict w14:anchorId="0888DFBE">
          <v:shapetype id="_x0000_t202" coordsize="21600,21600" o:spt="202" path="m,l,21600r21600,l21600,xe">
            <v:stroke joinstyle="miter"/>
            <v:path gradientshapeok="t" o:connecttype="rect"/>
          </v:shapetype>
          <v:shape id="_x0000_s1043" type="#_x0000_t202" style="position:absolute;margin-left:75.6pt;margin-top:269.8pt;width:335.4pt;height:18.7pt;z-index:251638784" stroked="f">
            <v:textbox style="mso-next-textbox:#_x0000_s1043;mso-fit-shape-to-text:t" inset="0,0,0,0">
              <w:txbxContent>
                <w:p w14:paraId="351EC42D" w14:textId="26A27780" w:rsidR="008332F2" w:rsidRPr="00B13D04" w:rsidRDefault="008332F2" w:rsidP="00A6734B">
                  <w:pPr>
                    <w:pStyle w:val="Caption"/>
                    <w:jc w:val="center"/>
                    <w:rPr>
                      <w:rFonts w:ascii="Times New Roman" w:hAnsi="Times New Roman"/>
                      <w:sz w:val="20"/>
                    </w:rPr>
                  </w:pPr>
                  <w:bookmarkStart w:id="1546" w:name="_Toc434853305"/>
                  <w:r>
                    <w:t xml:space="preserve">Figure </w:t>
                  </w:r>
                  <w:fldSimple w:instr=" SEQ Figure \* ARABIC ">
                    <w:r w:rsidR="00CD51EF">
                      <w:rPr>
                        <w:noProof/>
                      </w:rPr>
                      <w:t>2</w:t>
                    </w:r>
                  </w:fldSimple>
                  <w:r>
                    <w:t xml:space="preserve"> Federating Capabilities</w:t>
                  </w:r>
                  <w:bookmarkEnd w:id="1546"/>
                </w:p>
              </w:txbxContent>
            </v:textbox>
          </v:shape>
        </w:pict>
      </w:r>
      <w:r w:rsidR="008D50EE">
        <w:pict w14:anchorId="7626976D">
          <v:shape id="_x0000_i1026" type="#_x0000_t75" style="width:294pt;height:264pt;mso-position-horizontal-relative:char;mso-position-vertical-relative:line">
            <v:imagedata r:id="rId38" o:title=""/>
          </v:shape>
        </w:pict>
      </w:r>
      <w:r>
        <w:pict w14:anchorId="0713E69E">
          <v:shape id="_x0000_i1027" type="#_x0000_t75" style="width:294pt;height:36pt">
            <v:imagedata croptop="-65520f" cropbottom="65520f"/>
          </v:shape>
        </w:pict>
      </w:r>
    </w:p>
    <w:p w14:paraId="67051F22" w14:textId="0F797B4A" w:rsidR="002A6045" w:rsidRPr="00D87490" w:rsidRDefault="002A6045" w:rsidP="00FF51BE">
      <w:pPr>
        <w:pStyle w:val="omg-body"/>
      </w:pPr>
      <w:r>
        <w:t xml:space="preserve">The picture above illustrates the federation capability – multiple sources and forms of data are fed into </w:t>
      </w:r>
      <w:r w:rsidR="00F1476D">
        <w:t>a threat/risk based</w:t>
      </w:r>
      <w:r>
        <w:t xml:space="preserve"> federation engine</w:t>
      </w:r>
      <w:r w:rsidR="00A6734B">
        <w:t xml:space="preserve"> (an implementation of this specification)</w:t>
      </w:r>
      <w:r>
        <w:t xml:space="preserve">. </w:t>
      </w:r>
      <w:r w:rsidR="005A7029">
        <w:t>An implementation of this specification</w:t>
      </w:r>
      <w:r>
        <w:t xml:space="preserve"> will use the </w:t>
      </w:r>
      <w:r w:rsidR="00245B40">
        <w:t>conceptual reference model</w:t>
      </w:r>
      <w:r>
        <w:t xml:space="preserve"> and mappings to unify the “facts” across these sources into a common semantic framework. Simulation and analytics tools can </w:t>
      </w:r>
      <w:r w:rsidR="0042483D">
        <w:t xml:space="preserve">then </w:t>
      </w:r>
      <w:r>
        <w:t>leverage this federated information – present it in ways that are meaningful to a particular stakeholder as well as automate inferences across the federat</w:t>
      </w:r>
      <w:r w:rsidR="0042483D">
        <w:t>ion</w:t>
      </w:r>
      <w:r>
        <w:t xml:space="preserve"> to discover or suggest new information, not derivable from any one source.</w:t>
      </w:r>
    </w:p>
    <w:p w14:paraId="4A883D6F" w14:textId="4EDEF5BA" w:rsidR="002A6045" w:rsidRDefault="002A6045" w:rsidP="002A6045">
      <w:pPr>
        <w:pStyle w:val="Heading3"/>
      </w:pPr>
      <w:bookmarkStart w:id="1547" w:name="_Toc450313301"/>
      <w:bookmarkStart w:id="1548" w:name="_Toc468649279"/>
      <w:r>
        <w:t xml:space="preserve">Information </w:t>
      </w:r>
      <w:r w:rsidR="00C42B8F">
        <w:rPr>
          <w:lang w:val="en-US"/>
        </w:rPr>
        <w:t>T</w:t>
      </w:r>
      <w:r w:rsidR="00FC73E6">
        <w:t>ranslating</w:t>
      </w:r>
      <w:r w:rsidR="00C10E80">
        <w:rPr>
          <w:lang w:val="en-US"/>
        </w:rPr>
        <w:t xml:space="preserve">, </w:t>
      </w:r>
      <w:r w:rsidR="00C42B8F">
        <w:rPr>
          <w:lang w:val="en-US"/>
        </w:rPr>
        <w:t>Analytics,</w:t>
      </w:r>
      <w:r w:rsidR="00C42B8F">
        <w:t xml:space="preserve"> </w:t>
      </w:r>
      <w:r>
        <w:t xml:space="preserve">and </w:t>
      </w:r>
      <w:r w:rsidR="00C42B8F">
        <w:rPr>
          <w:lang w:val="en-US"/>
        </w:rPr>
        <w:t>S</w:t>
      </w:r>
      <w:r w:rsidR="00C42B8F">
        <w:t xml:space="preserve">haring </w:t>
      </w:r>
      <w:r>
        <w:t>capabilities</w:t>
      </w:r>
      <w:bookmarkEnd w:id="1547"/>
      <w:bookmarkEnd w:id="1548"/>
    </w:p>
    <w:p w14:paraId="67A99C3F" w14:textId="427B728A" w:rsidR="002A6045" w:rsidRDefault="003D454B" w:rsidP="00FF51BE">
      <w:pPr>
        <w:pStyle w:val="omg-body"/>
      </w:pPr>
      <w:r>
        <w:rPr>
          <w:noProof/>
        </w:rPr>
        <w:pict w14:anchorId="5DB46C1C">
          <v:shape id="Picture 2" o:spid="_x0000_s1045" type="#_x0000_t75" style="position:absolute;margin-left:262.65pt;margin-top:1.2pt;width:209.9pt;height:209.9pt;z-index:-251676672;visibility:visible" wrapcoords="-77 0 -77 21523 21600 21523 21600 0 -77 0" o:allowoverlap="f">
            <v:imagedata r:id="rId39" o:title="cyber_security[1]"/>
            <w10:wrap type="tight"/>
          </v:shape>
        </w:pict>
      </w:r>
      <w:r>
        <w:rPr>
          <w:noProof/>
        </w:rPr>
        <w:pict w14:anchorId="53FA50E3">
          <v:shape id="_x0000_s1048" type="#_x0000_t202" style="position:absolute;margin-left:257.35pt;margin-top:282.2pt;width:209.9pt;height:18.7pt;z-index:251640832" wrapcoords="-77 0 -77 20736 21600 20736 21600 0 -77 0" stroked="f">
            <v:textbox style="mso-next-textbox:#_x0000_s1048;mso-fit-shape-to-text:t" inset="0,0,0,0">
              <w:txbxContent>
                <w:p w14:paraId="7ECF7F70" w14:textId="4DA1AFFC" w:rsidR="008332F2" w:rsidRPr="00227CB6" w:rsidRDefault="008332F2" w:rsidP="002A6045">
                  <w:pPr>
                    <w:pStyle w:val="Caption"/>
                    <w:jc w:val="center"/>
                    <w:rPr>
                      <w:rFonts w:ascii="Times New Roman" w:hAnsi="Times New Roman"/>
                      <w:noProof/>
                      <w:sz w:val="20"/>
                    </w:rPr>
                  </w:pPr>
                  <w:bookmarkStart w:id="1549" w:name="_Toc434853306"/>
                  <w:r>
                    <w:t xml:space="preserve">Figure </w:t>
                  </w:r>
                  <w:fldSimple w:instr=" SEQ Figure \* ARABIC ">
                    <w:r w:rsidR="00CD51EF">
                      <w:rPr>
                        <w:noProof/>
                      </w:rPr>
                      <w:t>3</w:t>
                    </w:r>
                  </w:fldSimple>
                  <w:r>
                    <w:t xml:space="preserve"> Information Sharing</w:t>
                  </w:r>
                  <w:bookmarkEnd w:id="1549"/>
                </w:p>
              </w:txbxContent>
            </v:textbox>
            <w10:wrap type="tight"/>
          </v:shape>
        </w:pict>
      </w:r>
      <w:r w:rsidR="002A6045">
        <w:t xml:space="preserve">Information sharing capabilities focus on providing independent stakeholders with the ability to safely collaborate by exchanging information and services. In </w:t>
      </w:r>
      <w:r w:rsidR="00C434AE">
        <w:t>information</w:t>
      </w:r>
      <w:r w:rsidR="002A6045">
        <w:t xml:space="preserve"> sharing scenario</w:t>
      </w:r>
      <w:r w:rsidR="00A6734B">
        <w:t>s,</w:t>
      </w:r>
      <w:r w:rsidR="002A6045">
        <w:t xml:space="preserve"> data is “pumped in” from one or more data sources and translated to the vocabulary, structure</w:t>
      </w:r>
      <w:r w:rsidR="00C42B8F">
        <w:t>,</w:t>
      </w:r>
      <w:r w:rsidR="002A6045">
        <w:t xml:space="preserve"> and data format of a data consumer. The </w:t>
      </w:r>
      <w:r w:rsidR="00245B40">
        <w:t>conceptual reference model</w:t>
      </w:r>
      <w:r w:rsidR="002A6045">
        <w:t xml:space="preserve"> provides the “pivot point” between the provider and consumer. Fundamental to this use case is the assumption that the data formats on either end are independently conceived and one will not be changed to the other. This also assumes that there is no one single format that everyone agrees to – an assumption that has proven true over and over. In the middle is the pivoting technology which does the semantic transforms. Technology capabilities in this family include but are not limited to:</w:t>
      </w:r>
    </w:p>
    <w:p w14:paraId="70DBFD51" w14:textId="77777777" w:rsidR="002A6045" w:rsidRDefault="002A6045" w:rsidP="00FF51BE">
      <w:pPr>
        <w:pStyle w:val="omg-body"/>
        <w:numPr>
          <w:ilvl w:val="0"/>
          <w:numId w:val="53"/>
        </w:numPr>
      </w:pPr>
      <w:r>
        <w:t>Data hubs</w:t>
      </w:r>
    </w:p>
    <w:p w14:paraId="429203DD" w14:textId="77777777" w:rsidR="002A6045" w:rsidRDefault="002A6045" w:rsidP="00FF51BE">
      <w:pPr>
        <w:pStyle w:val="omg-body"/>
        <w:numPr>
          <w:ilvl w:val="0"/>
          <w:numId w:val="53"/>
        </w:numPr>
      </w:pPr>
      <w:r>
        <w:lastRenderedPageBreak/>
        <w:t>Publish/subscribe engines</w:t>
      </w:r>
    </w:p>
    <w:p w14:paraId="76AAFD70" w14:textId="77777777" w:rsidR="002A6045" w:rsidRDefault="002A6045" w:rsidP="00FF51BE">
      <w:pPr>
        <w:pStyle w:val="omg-body"/>
        <w:numPr>
          <w:ilvl w:val="0"/>
          <w:numId w:val="53"/>
        </w:numPr>
      </w:pPr>
      <w:r>
        <w:t>“Smart” enterprise service buses</w:t>
      </w:r>
    </w:p>
    <w:p w14:paraId="18C9AED2" w14:textId="77777777" w:rsidR="002A6045" w:rsidRDefault="002A6045" w:rsidP="00FF51BE">
      <w:pPr>
        <w:pStyle w:val="omg-body"/>
        <w:numPr>
          <w:ilvl w:val="0"/>
          <w:numId w:val="53"/>
        </w:numPr>
      </w:pPr>
      <w:r>
        <w:t>Secure endpoints with translation capability</w:t>
      </w:r>
    </w:p>
    <w:p w14:paraId="0C446EF5" w14:textId="77777777" w:rsidR="002A6045" w:rsidRDefault="002A6045" w:rsidP="00FF51BE">
      <w:pPr>
        <w:pStyle w:val="omg-body"/>
        <w:numPr>
          <w:ilvl w:val="0"/>
          <w:numId w:val="53"/>
        </w:numPr>
      </w:pPr>
      <w:r>
        <w:t>Model driven integration platforms</w:t>
      </w:r>
    </w:p>
    <w:p w14:paraId="3861571D" w14:textId="77777777" w:rsidR="002A6045" w:rsidRDefault="002A6045" w:rsidP="00FF51BE">
      <w:pPr>
        <w:pStyle w:val="omg-body"/>
        <w:numPr>
          <w:ilvl w:val="0"/>
          <w:numId w:val="53"/>
        </w:numPr>
      </w:pPr>
      <w:r>
        <w:t>Translators</w:t>
      </w:r>
    </w:p>
    <w:p w14:paraId="0957D086" w14:textId="77777777" w:rsidR="002A6045" w:rsidRDefault="003D454B" w:rsidP="00FF51BE">
      <w:pPr>
        <w:pStyle w:val="omg-body"/>
      </w:pPr>
      <w:r>
        <w:rPr>
          <w:noProof/>
        </w:rPr>
        <w:pict w14:anchorId="4112A453">
          <v:shape id="_x0000_s1075" type="#_x0000_t75" href="http://en.wikipedia.org/wiki/File:Domenico_Ghirlandaio_-_St_Jerome_in_his_study.jpg" style="position:absolute;margin-left:-10.25pt;margin-top:15.75pt;width:90.35pt;height:139.25pt;z-index:-251673600" wrapcoords="-180 0 -180 21484 21600 21484 21600 0 -180 0" o:button="t">
            <v:imagedata r:id="rId40" o:title="120px-Domenico_Ghirlandaio_-_St_Jerome_in_his_study"/>
            <w10:wrap type="tight"/>
          </v:shape>
        </w:pict>
      </w:r>
    </w:p>
    <w:p w14:paraId="08E7681E" w14:textId="77777777" w:rsidR="002A6045" w:rsidRDefault="002A6045" w:rsidP="00FF51BE">
      <w:pPr>
        <w:pStyle w:val="omg-body"/>
      </w:pPr>
      <w:r>
        <w:t>The picture above illustrates independent information providers and consumers collaborating worldwide, with something in the middle (or on one side) that provides for the semantic translation of the data.</w:t>
      </w:r>
    </w:p>
    <w:p w14:paraId="30920CA8" w14:textId="0B9C9DF3" w:rsidR="002A6045" w:rsidRPr="00E3069B" w:rsidRDefault="002A6045" w:rsidP="00FF51BE">
      <w:pPr>
        <w:pStyle w:val="omg-body"/>
      </w:pPr>
      <w:r>
        <w:t>Translators are nothing new –Saint Jerome (</w:t>
      </w:r>
      <w:r w:rsidR="007D4A94">
        <w:t>4</w:t>
      </w:r>
      <w:r w:rsidR="007D4A94" w:rsidRPr="0023161F">
        <w:rPr>
          <w:vertAlign w:val="superscript"/>
        </w:rPr>
        <w:t>th</w:t>
      </w:r>
      <w:r w:rsidR="007D4A94">
        <w:t xml:space="preserve"> </w:t>
      </w:r>
      <w:r>
        <w:t xml:space="preserve">Century)  is considered the patron saint of translators and </w:t>
      </w:r>
      <w:r w:rsidR="00C42B8F" w:rsidRPr="00C42B8F">
        <w:t>encyclopedists</w:t>
      </w:r>
      <w:r>
        <w:t>. The United Nations uses translators – human translators that understand how to express concepts in multiple languages. Likewise, an automated translator needs to understand how to express concepts in multiple languages – which means an understanding of both the concepts and how the languages express those concepts.</w:t>
      </w:r>
    </w:p>
    <w:p w14:paraId="6DFC66FD" w14:textId="7D2B0C54" w:rsidR="002A6045" w:rsidRDefault="002A6045" w:rsidP="002A6045">
      <w:pPr>
        <w:pStyle w:val="Heading3"/>
      </w:pPr>
      <w:bookmarkStart w:id="1550" w:name="_Toc450313302"/>
      <w:bookmarkStart w:id="1551" w:name="_Toc468649280"/>
      <w:r>
        <w:t>Risk Analytics Capabilities</w:t>
      </w:r>
      <w:bookmarkEnd w:id="1550"/>
      <w:bookmarkEnd w:id="1551"/>
    </w:p>
    <w:p w14:paraId="0707EF93" w14:textId="126418BF" w:rsidR="002A6045" w:rsidRDefault="002A6045" w:rsidP="00FF51BE">
      <w:pPr>
        <w:pStyle w:val="omg-body"/>
      </w:pPr>
      <w:r>
        <w:t>Risk analytics capabilities enable an enterprise or government entity to identify, analyze</w:t>
      </w:r>
      <w:r w:rsidR="00ED08B8">
        <w:t>,</w:t>
      </w:r>
      <w:r>
        <w:t xml:space="preserve"> and evaluate its risks. Identification, analysis and evaluation of threats and risks and the </w:t>
      </w:r>
      <w:r w:rsidR="00C434AE">
        <w:t>corresponding</w:t>
      </w:r>
      <w:r>
        <w:t xml:space="preserve"> vulnerabilities are </w:t>
      </w:r>
      <w:r w:rsidR="00ED08B8">
        <w:t>required to</w:t>
      </w:r>
      <w:r>
        <w:t xml:space="preserve"> understand and measure the impact of the risk involved and hence to decide on the appropriate measures and controls to manage them</w:t>
      </w:r>
      <w:r w:rsidR="00C375D3">
        <w:t>.</w:t>
      </w:r>
      <w:r>
        <w:t xml:space="preserve"> The process of risk identification has to be systematic and comprehensive enough to ensure that no risk is unwittingly excluded. Having identified and evaluated the risks, the next step involves the identification of alternative appropriate actions for managing these risks, including:</w:t>
      </w:r>
    </w:p>
    <w:p w14:paraId="508E7CFA" w14:textId="77777777" w:rsidR="002A6045" w:rsidRDefault="002A6045" w:rsidP="00FF51BE">
      <w:pPr>
        <w:pStyle w:val="omg-body"/>
      </w:pPr>
      <w:r>
        <w:t>Avoiding the risk by deciding to stop, postpone, cancel, divert or continue with an activity that may be the cause for that risk</w:t>
      </w:r>
      <w:r w:rsidR="00ED08B8">
        <w:t>.</w:t>
      </w:r>
    </w:p>
    <w:p w14:paraId="055D6EF2" w14:textId="251603F9" w:rsidR="002A6045" w:rsidRDefault="002A6045" w:rsidP="00FF51BE">
      <w:pPr>
        <w:pStyle w:val="omg-body"/>
      </w:pPr>
      <w:r>
        <w:t>Sharing the risk with other parties facing the same risk (insurance arrangements and organizational structures such as partnerships and joint ventures can be used to spread responsibility and liability)</w:t>
      </w:r>
      <w:r w:rsidR="00ED08B8">
        <w:t>.</w:t>
      </w:r>
    </w:p>
    <w:p w14:paraId="6C75F182" w14:textId="77777777" w:rsidR="002A6045" w:rsidRDefault="002A6045" w:rsidP="00FF51BE">
      <w:pPr>
        <w:pStyle w:val="omg-body"/>
        <w:numPr>
          <w:ilvl w:val="0"/>
          <w:numId w:val="54"/>
        </w:numPr>
      </w:pPr>
      <w:r>
        <w:t>Reducing the likelihood</w:t>
      </w:r>
      <w:r w:rsidR="00ED08B8">
        <w:t xml:space="preserve"> of risk.</w:t>
      </w:r>
    </w:p>
    <w:p w14:paraId="03BEFFE4" w14:textId="77777777" w:rsidR="002A6045" w:rsidRDefault="002A6045" w:rsidP="00FF51BE">
      <w:pPr>
        <w:pStyle w:val="omg-body"/>
        <w:numPr>
          <w:ilvl w:val="0"/>
          <w:numId w:val="54"/>
        </w:numPr>
      </w:pPr>
      <w:r>
        <w:t>Reducing the impact</w:t>
      </w:r>
      <w:r w:rsidR="00ED08B8">
        <w:t xml:space="preserve"> of risk.</w:t>
      </w:r>
    </w:p>
    <w:p w14:paraId="516B8473" w14:textId="77777777" w:rsidR="002A6045" w:rsidRDefault="002A6045" w:rsidP="00FF51BE">
      <w:pPr>
        <w:pStyle w:val="omg-body"/>
        <w:numPr>
          <w:ilvl w:val="0"/>
          <w:numId w:val="54"/>
        </w:numPr>
      </w:pPr>
      <w:r>
        <w:t>Accepting the risk</w:t>
      </w:r>
      <w:r w:rsidR="00ED08B8">
        <w:t>.</w:t>
      </w:r>
      <w:r>
        <w:t> </w:t>
      </w:r>
    </w:p>
    <w:p w14:paraId="42A2EC49" w14:textId="4D74FF5E" w:rsidR="002A6045" w:rsidRDefault="00F1476D" w:rsidP="00FF51BE">
      <w:pPr>
        <w:pStyle w:val="omg-body"/>
      </w:pPr>
      <w:r>
        <w:t>Collaboration</w:t>
      </w:r>
      <w:r w:rsidR="002A6045">
        <w:t xml:space="preserve"> and information sharing is an essential part of the risk analytics capability. Information about attacks, incidents and other undesired events involving </w:t>
      </w:r>
      <w:r w:rsidR="005C15BA">
        <w:t xml:space="preserve">a </w:t>
      </w:r>
      <w:r w:rsidR="002A6045">
        <w:t xml:space="preserve">system or similar systems can be turned into sharable content and used to prevent similar incidents in the future. Such shareable content may include risk indicators, patterns, </w:t>
      </w:r>
      <w:r w:rsidR="00C434AE">
        <w:t>and effective</w:t>
      </w:r>
      <w:r w:rsidR="002A6045">
        <w:t xml:space="preserve"> courses of actions. Risk assessment process (indicated as #3 in the </w:t>
      </w:r>
      <w:r w:rsidR="00C434AE">
        <w:t>picture</w:t>
      </w:r>
      <w:r w:rsidR="002A6045">
        <w:t xml:space="preserve"> below) can be made efficient by importing the sharable content and using it to analyze the system at hand. </w:t>
      </w:r>
      <w:bookmarkStart w:id="1552" w:name="_Toc468643633"/>
      <w:bookmarkStart w:id="1553" w:name="_Toc468643634"/>
      <w:bookmarkStart w:id="1554" w:name="_Toc450313303"/>
      <w:bookmarkEnd w:id="1552"/>
      <w:bookmarkEnd w:id="1553"/>
      <w:commentRangeStart w:id="1555"/>
      <w:r w:rsidR="00E068BA">
        <w:rPr>
          <w:lang w:val="en-US"/>
        </w:rPr>
        <w:t>Evaluation of Alternatives</w:t>
      </w:r>
      <w:r w:rsidR="00E068BA">
        <w:t xml:space="preserve"> </w:t>
      </w:r>
      <w:r w:rsidR="002A6045">
        <w:t xml:space="preserve">to </w:t>
      </w:r>
      <w:r w:rsidR="00ED08B8">
        <w:rPr>
          <w:lang w:val="en-US"/>
        </w:rPr>
        <w:t>F</w:t>
      </w:r>
      <w:r w:rsidR="00DF6923">
        <w:t>federation</w:t>
      </w:r>
      <w:r w:rsidR="002A6045">
        <w:t xml:space="preserve"> and </w:t>
      </w:r>
      <w:bookmarkEnd w:id="1554"/>
      <w:r w:rsidR="00ED08B8">
        <w:rPr>
          <w:lang w:val="en-US"/>
        </w:rPr>
        <w:t>I</w:t>
      </w:r>
      <w:commentRangeEnd w:id="1555"/>
      <w:r w:rsidR="00DF6923">
        <w:t>integration</w:t>
      </w:r>
      <w:r w:rsidR="00766C68">
        <w:rPr>
          <w:rStyle w:val="CommentReference"/>
          <w:b/>
          <w:lang w:val="en-US" w:eastAsia="en-US"/>
        </w:rPr>
        <w:commentReference w:id="1555"/>
      </w:r>
    </w:p>
    <w:p w14:paraId="7F4F8F59" w14:textId="1C75965D" w:rsidR="002A6045" w:rsidRDefault="002A6045" w:rsidP="00FF51BE">
      <w:pPr>
        <w:pStyle w:val="omg-body"/>
      </w:pPr>
      <w:r>
        <w:t xml:space="preserve">Translating and federating can be done at different levels, broadly syntactic, canonical formats and semantic. </w:t>
      </w:r>
      <w:r w:rsidR="00A6734B">
        <w:t xml:space="preserve">The following section discusses the options and the justification for the </w:t>
      </w:r>
      <w:r w:rsidR="00245B40">
        <w:t>conceptual reference model</w:t>
      </w:r>
      <w:r w:rsidR="00A6734B">
        <w:t xml:space="preserve"> approach.</w:t>
      </w:r>
    </w:p>
    <w:p w14:paraId="69C7E427" w14:textId="5744F318" w:rsidR="002A6045" w:rsidRDefault="002A6045" w:rsidP="002A6045">
      <w:pPr>
        <w:pStyle w:val="Heading3"/>
      </w:pPr>
      <w:bookmarkStart w:id="1556" w:name="_Toc468643636"/>
      <w:bookmarkStart w:id="1557" w:name="_Toc468644372"/>
      <w:bookmarkStart w:id="1558" w:name="_Toc468649281"/>
      <w:bookmarkStart w:id="1559" w:name="_Toc468643637"/>
      <w:bookmarkStart w:id="1560" w:name="_Toc468644373"/>
      <w:bookmarkStart w:id="1561" w:name="_Toc468649282"/>
      <w:bookmarkStart w:id="1562" w:name="_Toc468643638"/>
      <w:bookmarkStart w:id="1563" w:name="_Toc468644374"/>
      <w:bookmarkStart w:id="1564" w:name="_Toc468649283"/>
      <w:bookmarkStart w:id="1565" w:name="_Toc468643639"/>
      <w:bookmarkStart w:id="1566" w:name="_Toc468644375"/>
      <w:bookmarkStart w:id="1567" w:name="_Toc468649284"/>
      <w:bookmarkStart w:id="1568" w:name="_Toc468643640"/>
      <w:bookmarkStart w:id="1569" w:name="_Toc468644376"/>
      <w:bookmarkStart w:id="1570" w:name="_Toc468649285"/>
      <w:bookmarkStart w:id="1571" w:name="_Toc468643641"/>
      <w:bookmarkStart w:id="1572" w:name="_Toc468644377"/>
      <w:bookmarkStart w:id="1573" w:name="_Toc468649286"/>
      <w:bookmarkStart w:id="1574" w:name="_Toc468643642"/>
      <w:bookmarkStart w:id="1575" w:name="_Toc468644378"/>
      <w:bookmarkStart w:id="1576" w:name="_Toc468649287"/>
      <w:bookmarkStart w:id="1577" w:name="_Toc468643643"/>
      <w:bookmarkStart w:id="1578" w:name="_Toc468644379"/>
      <w:bookmarkStart w:id="1579" w:name="_Toc468649288"/>
      <w:bookmarkStart w:id="1580" w:name="_Toc468643644"/>
      <w:bookmarkStart w:id="1581" w:name="_Toc468644380"/>
      <w:bookmarkStart w:id="1582" w:name="_Toc468649289"/>
      <w:bookmarkStart w:id="1583" w:name="_Toc468643645"/>
      <w:bookmarkStart w:id="1584" w:name="_Toc468644381"/>
      <w:bookmarkStart w:id="1585" w:name="_Toc468649290"/>
      <w:bookmarkStart w:id="1586" w:name="_Toc468643646"/>
      <w:bookmarkStart w:id="1587" w:name="_Toc468644382"/>
      <w:bookmarkStart w:id="1588" w:name="_Toc468649291"/>
      <w:bookmarkStart w:id="1589" w:name="_Toc468643647"/>
      <w:bookmarkStart w:id="1590" w:name="_Toc468644383"/>
      <w:bookmarkStart w:id="1591" w:name="_Toc468649292"/>
      <w:bookmarkStart w:id="1592" w:name="_Toc468643648"/>
      <w:bookmarkStart w:id="1593" w:name="_Toc468644384"/>
      <w:bookmarkStart w:id="1594" w:name="_Toc468649293"/>
      <w:bookmarkStart w:id="1595" w:name="_Toc468643649"/>
      <w:bookmarkStart w:id="1596" w:name="_Toc468644385"/>
      <w:bookmarkStart w:id="1597" w:name="_Toc468649294"/>
      <w:bookmarkStart w:id="1598" w:name="_Toc468643650"/>
      <w:bookmarkStart w:id="1599" w:name="_Toc468644386"/>
      <w:bookmarkStart w:id="1600" w:name="_Toc468649295"/>
      <w:bookmarkStart w:id="1601" w:name="_Toc468643651"/>
      <w:bookmarkStart w:id="1602" w:name="_Toc468644387"/>
      <w:bookmarkStart w:id="1603" w:name="_Toc468649296"/>
      <w:bookmarkStart w:id="1604" w:name="_Toc468643652"/>
      <w:bookmarkStart w:id="1605" w:name="_Toc468644388"/>
      <w:bookmarkStart w:id="1606" w:name="_Toc468649297"/>
      <w:bookmarkStart w:id="1607" w:name="_Toc468643653"/>
      <w:bookmarkStart w:id="1608" w:name="_Toc468644389"/>
      <w:bookmarkStart w:id="1609" w:name="_Toc468649298"/>
      <w:bookmarkStart w:id="1610" w:name="_Toc468643654"/>
      <w:bookmarkStart w:id="1611" w:name="_Toc468644390"/>
      <w:bookmarkStart w:id="1612" w:name="_Toc468649299"/>
      <w:bookmarkStart w:id="1613" w:name="_Toc468643655"/>
      <w:bookmarkStart w:id="1614" w:name="_Toc468644391"/>
      <w:bookmarkStart w:id="1615" w:name="_Toc468649300"/>
      <w:bookmarkStart w:id="1616" w:name="_Toc468643656"/>
      <w:bookmarkStart w:id="1617" w:name="_Toc468644392"/>
      <w:bookmarkStart w:id="1618" w:name="_Toc468649301"/>
      <w:bookmarkStart w:id="1619" w:name="_Ref412791694"/>
      <w:bookmarkStart w:id="1620" w:name="_Toc450313306"/>
      <w:bookmarkStart w:id="1621" w:name="_Toc468649302"/>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r>
        <w:lastRenderedPageBreak/>
        <w:t xml:space="preserve">Semantic federation and </w:t>
      </w:r>
      <w:bookmarkEnd w:id="1619"/>
      <w:bookmarkEnd w:id="1620"/>
      <w:bookmarkEnd w:id="1621"/>
      <w:r w:rsidR="00B862CB">
        <w:rPr>
          <w:lang w:val="en-US"/>
        </w:rPr>
        <w:t>integration</w:t>
      </w:r>
    </w:p>
    <w:p w14:paraId="7714BFB1" w14:textId="26B6F9EB" w:rsidR="00245B40" w:rsidRDefault="00C8738F" w:rsidP="00FF51BE">
      <w:pPr>
        <w:pStyle w:val="omg-body"/>
      </w:pPr>
      <w:r>
        <w:t xml:space="preserve">A </w:t>
      </w:r>
      <w:r w:rsidR="002A6045">
        <w:t xml:space="preserve">semantic </w:t>
      </w:r>
      <w:r>
        <w:t xml:space="preserve">information federation </w:t>
      </w:r>
      <w:r w:rsidR="002A6045">
        <w:t xml:space="preserve">approach is the one leveraged in this specification.  A semantic approach focuses on concepts and their meaning, not how they are represented in any particular </w:t>
      </w:r>
      <w:r w:rsidR="00262E65">
        <w:t xml:space="preserve">schema, </w:t>
      </w:r>
      <w:r w:rsidR="002A6045">
        <w:t>syntax, vocabulary</w:t>
      </w:r>
      <w:r w:rsidR="003D3E26">
        <w:t>,</w:t>
      </w:r>
      <w:r w:rsidR="002A6045">
        <w:t xml:space="preserve"> or technology. Mappings then define how various data formats and vocabularies </w:t>
      </w:r>
      <w:r w:rsidR="002A6045" w:rsidRPr="00F546F2">
        <w:rPr>
          <w:i/>
        </w:rPr>
        <w:t>represent</w:t>
      </w:r>
      <w:r w:rsidR="002A6045">
        <w:t xml:space="preserve"> those concepts. Concepts are well defined in a </w:t>
      </w:r>
      <w:r w:rsidR="00245B40">
        <w:t>conceptual reference model</w:t>
      </w:r>
      <w:r w:rsidR="002A6045">
        <w:t xml:space="preserve"> – a more precise way to define a vocabulary or taxonomy. Conceptual </w:t>
      </w:r>
      <w:r w:rsidR="00245B40">
        <w:t xml:space="preserve">reference </w:t>
      </w:r>
      <w:r w:rsidR="002A6045">
        <w:t xml:space="preserve">models </w:t>
      </w:r>
      <w:r w:rsidR="00F1476D">
        <w:t>may be</w:t>
      </w:r>
      <w:r w:rsidR="002A6045">
        <w:t xml:space="preserve"> called “ontologies”</w:t>
      </w:r>
      <w:r w:rsidR="00F1476D">
        <w:t>,</w:t>
      </w:r>
      <w:r w:rsidR="00245B40">
        <w:t xml:space="preserve"> or “abstract data models” </w:t>
      </w:r>
      <w:r w:rsidR="00F1476D">
        <w:t xml:space="preserve"> but some ontologies </w:t>
      </w:r>
      <w:r w:rsidR="00245B40">
        <w:t xml:space="preserve">or abstract data models </w:t>
      </w:r>
      <w:r w:rsidR="00F1476D">
        <w:t xml:space="preserve">are </w:t>
      </w:r>
      <w:r w:rsidR="00FC73E6">
        <w:t>essentially</w:t>
      </w:r>
      <w:r w:rsidR="00F1476D">
        <w:t xml:space="preserve"> programs and not conceptual</w:t>
      </w:r>
      <w:r w:rsidR="002A6045">
        <w:t xml:space="preserve">. </w:t>
      </w:r>
    </w:p>
    <w:p w14:paraId="348893F2" w14:textId="5D877A35" w:rsidR="002A6045" w:rsidRDefault="002A6045" w:rsidP="00FF51BE">
      <w:pPr>
        <w:pStyle w:val="omg-body"/>
      </w:pPr>
      <w:r>
        <w:t xml:space="preserve">The essential difference between a conceptual </w:t>
      </w:r>
      <w:r w:rsidR="00245B40">
        <w:t xml:space="preserve">reference </w:t>
      </w:r>
      <w:r>
        <w:t xml:space="preserve">model and </w:t>
      </w:r>
      <w:r w:rsidR="00262E65">
        <w:t>a concrete application</w:t>
      </w:r>
      <w:r>
        <w:t xml:space="preserve"> </w:t>
      </w:r>
      <w:r w:rsidR="00906AC0">
        <w:rPr>
          <w:lang w:val="en-US"/>
        </w:rPr>
        <w:t xml:space="preserve">model </w:t>
      </w:r>
      <w:r>
        <w:t>is that it describes real world things and their relationship</w:t>
      </w:r>
      <w:r w:rsidR="00654FEF">
        <w:t>s</w:t>
      </w:r>
      <w:r>
        <w:t xml:space="preserve"> as understood by stakeholders. It is a </w:t>
      </w:r>
      <w:r w:rsidRPr="00F546F2">
        <w:rPr>
          <w:i/>
        </w:rPr>
        <w:t>model of the world</w:t>
      </w:r>
      <w:r w:rsidR="00F1476D">
        <w:rPr>
          <w:rStyle w:val="FootnoteReference"/>
          <w:i/>
        </w:rPr>
        <w:footnoteReference w:id="4"/>
      </w:r>
      <w:r>
        <w:t xml:space="preserve">, </w:t>
      </w:r>
      <w:r w:rsidRPr="00F546F2">
        <w:rPr>
          <w:u w:val="single"/>
        </w:rPr>
        <w:t>not a model of data or a system</w:t>
      </w:r>
      <w:r>
        <w:t>. When we have a concept like “Incident” in our model, “instances” of incidents are real things that happen – not a Java object</w:t>
      </w:r>
      <w:r w:rsidR="00F1476D">
        <w:t xml:space="preserve"> or stream of XML</w:t>
      </w:r>
      <w:r>
        <w:t>.</w:t>
      </w:r>
      <w:r w:rsidR="00262E65">
        <w:t xml:space="preserve"> However, we may also have concepts of actual things, such as a specific incident.</w:t>
      </w:r>
    </w:p>
    <w:p w14:paraId="7AE505FE" w14:textId="50AC1F11" w:rsidR="00654FEF" w:rsidRDefault="00654FEF" w:rsidP="008D50EE">
      <w:pPr>
        <w:pStyle w:val="omg-body"/>
        <w:numPr>
          <w:ilvl w:val="0"/>
          <w:numId w:val="57"/>
        </w:numPr>
      </w:pPr>
      <w:r>
        <w:t xml:space="preserve">A conceptual reference model is conceptual in that </w:t>
      </w:r>
      <w:r w:rsidR="008332F2">
        <w:rPr>
          <w:lang w:val="en-US"/>
        </w:rPr>
        <w:t xml:space="preserve">it </w:t>
      </w:r>
      <w:r>
        <w:t xml:space="preserve">is an expression and formalization of how a community </w:t>
      </w:r>
      <w:r w:rsidR="00DF6923">
        <w:t>conceives</w:t>
      </w:r>
      <w:r>
        <w:t xml:space="preserve"> of their domain, problem area</w:t>
      </w:r>
      <w:r w:rsidR="00ED646F">
        <w:t>, business</w:t>
      </w:r>
      <w:r>
        <w:t xml:space="preserve"> or </w:t>
      </w:r>
      <w:r w:rsidR="00262E65">
        <w:t>environment</w:t>
      </w:r>
      <w:r>
        <w:t xml:space="preserve">. It is not a model of the solution or a </w:t>
      </w:r>
      <w:r w:rsidR="00DF6923">
        <w:t>technology</w:t>
      </w:r>
      <w:r w:rsidR="002B5A7B">
        <w:t>.</w:t>
      </w:r>
    </w:p>
    <w:p w14:paraId="207DED82" w14:textId="0A6230C7" w:rsidR="00654FEF" w:rsidRDefault="00654FEF" w:rsidP="008D50EE">
      <w:pPr>
        <w:pStyle w:val="omg-body"/>
        <w:numPr>
          <w:ilvl w:val="0"/>
          <w:numId w:val="57"/>
        </w:numPr>
      </w:pPr>
      <w:r>
        <w:t>A conceptual reference model is a reference model in that it</w:t>
      </w:r>
      <w:r w:rsidR="008332F2">
        <w:rPr>
          <w:lang w:val="en-US"/>
        </w:rPr>
        <w:t xml:space="preserve"> is</w:t>
      </w:r>
      <w:r>
        <w:t xml:space="preserve"> intended to supply reference </w:t>
      </w:r>
      <w:r w:rsidR="00B862CB">
        <w:rPr>
          <w:lang w:val="en-US"/>
        </w:rPr>
        <w:t>concepts</w:t>
      </w:r>
      <w:r>
        <w:t xml:space="preserve"> for what information in various systems means</w:t>
      </w:r>
      <w:r w:rsidR="00262E65">
        <w:t>, to “connect the dots” between application models. It is not intended as a concrete</w:t>
      </w:r>
      <w:r>
        <w:t xml:space="preserve"> application </w:t>
      </w:r>
      <w:r w:rsidR="00262E65">
        <w:t xml:space="preserve">or solution </w:t>
      </w:r>
      <w:r w:rsidR="008332F2">
        <w:t>model in and of it</w:t>
      </w:r>
      <w:r>
        <w:t xml:space="preserve">self. </w:t>
      </w:r>
    </w:p>
    <w:p w14:paraId="76A07457" w14:textId="31681CCB" w:rsidR="002A6045" w:rsidRDefault="002A6045" w:rsidP="00FF51BE">
      <w:pPr>
        <w:pStyle w:val="omg-body"/>
      </w:pPr>
      <w:r>
        <w:t xml:space="preserve">These real-world </w:t>
      </w:r>
      <w:r w:rsidR="00245B40">
        <w:t xml:space="preserve">reference </w:t>
      </w:r>
      <w:r>
        <w:t xml:space="preserve">concepts are the pivot points between different ways to </w:t>
      </w:r>
      <w:r w:rsidR="00C375D3">
        <w:t>name</w:t>
      </w:r>
      <w:r w:rsidR="00D77418">
        <w:t>,</w:t>
      </w:r>
      <w:r>
        <w:t xml:space="preserve"> describe or talk about </w:t>
      </w:r>
      <w:r w:rsidR="00B862CB">
        <w:rPr>
          <w:lang w:val="en-US"/>
        </w:rPr>
        <w:t>the things we deal with every day</w:t>
      </w:r>
      <w:r>
        <w:t xml:space="preserve">. This “world of things” is what we understand – of course there can be many names for and descriptions of the same thing. </w:t>
      </w:r>
    </w:p>
    <w:p w14:paraId="61796B1D" w14:textId="77B76030" w:rsidR="002A6045" w:rsidRDefault="002A6045" w:rsidP="00FF51BE">
      <w:pPr>
        <w:pStyle w:val="omg-body"/>
      </w:pPr>
      <w:r>
        <w:t xml:space="preserve">How do we know it’s the same thing? </w:t>
      </w:r>
      <w:r w:rsidR="00B862CB">
        <w:rPr>
          <w:lang w:val="en-US"/>
        </w:rPr>
        <w:t>I</w:t>
      </w:r>
      <w:r>
        <w:t>n some cases we can describe something so precisely and mathematically that we can be sure</w:t>
      </w:r>
      <w:r w:rsidR="007A3489">
        <w:t>,</w:t>
      </w:r>
      <w:r>
        <w:t xml:space="preserve"> in many cases it is just a shared concept based on a definition and how that concept relates to other concepts. We allow for both precise and pragmatic definition of things.</w:t>
      </w:r>
    </w:p>
    <w:p w14:paraId="0A0F186C" w14:textId="236A63D5" w:rsidR="002A6045" w:rsidRDefault="002A6045" w:rsidP="00FF51BE">
      <w:pPr>
        <w:pStyle w:val="omg-body"/>
      </w:pPr>
      <w:r>
        <w:t>In threat-risk scenarios we also have to be fully aware of how much we trust various information sources. It is common, if not the general rule, that different information sources will have conflicting information about the same thing</w:t>
      </w:r>
      <w:r w:rsidR="00B862CB">
        <w:rPr>
          <w:lang w:val="en-US"/>
        </w:rPr>
        <w:t>s</w:t>
      </w:r>
      <w:r>
        <w:t xml:space="preserve">. How do we know what to trust? </w:t>
      </w:r>
      <w:r w:rsidR="00C375D3">
        <w:t xml:space="preserve">This specification provides the basis for trust, in capturing the provenance of information, but it leaves the evaluation of trust to the capabilities that utilize or analyze the information – or to the stakeholders who must make decisions based on it. </w:t>
      </w:r>
      <w:r>
        <w:t>This is a common pattern in this approach, providing the basis for decisions but not the specifics for how to make those choices.</w:t>
      </w:r>
    </w:p>
    <w:p w14:paraId="00289565" w14:textId="0C31F71A" w:rsidR="002A6045" w:rsidRDefault="002A6045" w:rsidP="00FF51BE">
      <w:pPr>
        <w:pStyle w:val="omg-body"/>
      </w:pPr>
      <w:r>
        <w:t xml:space="preserve">A conceptual </w:t>
      </w:r>
      <w:r w:rsidR="00245B40">
        <w:t xml:space="preserve">reference </w:t>
      </w:r>
      <w:r>
        <w:t>model has some similarities to a canonical data format in that it attempts to capture cross-stakeholder information needs – but it abstracts above the</w:t>
      </w:r>
      <w:r w:rsidR="00245B40">
        <w:t xml:space="preserve"> data</w:t>
      </w:r>
      <w:r>
        <w:t xml:space="preserve"> format, technology, terminology and even the specific use case and structure for that information.</w:t>
      </w:r>
    </w:p>
    <w:p w14:paraId="181EF168" w14:textId="4583141F" w:rsidR="002A6045" w:rsidRPr="0038596B" w:rsidRDefault="002A6045" w:rsidP="00B935DC">
      <w:pPr>
        <w:pStyle w:val="Heading2"/>
        <w:rPr>
          <w:lang w:val="en-US"/>
        </w:rPr>
      </w:pPr>
      <w:bookmarkStart w:id="1622" w:name="_Toc468649303"/>
      <w:bookmarkStart w:id="1623" w:name="_Toc468649304"/>
      <w:bookmarkStart w:id="1624" w:name="_Toc468649305"/>
      <w:bookmarkStart w:id="1625" w:name="_Toc468649306"/>
      <w:bookmarkStart w:id="1626" w:name="_Toc468649307"/>
      <w:bookmarkStart w:id="1627" w:name="_Toc468649308"/>
      <w:bookmarkStart w:id="1628" w:name="_Toc468649309"/>
      <w:bookmarkStart w:id="1629" w:name="_Toc468649310"/>
      <w:bookmarkStart w:id="1630" w:name="_Toc468649311"/>
      <w:bookmarkStart w:id="1631" w:name="_Toc468649312"/>
      <w:bookmarkStart w:id="1632" w:name="_Toc468649313"/>
      <w:bookmarkStart w:id="1633" w:name="_Toc468649314"/>
      <w:bookmarkStart w:id="1634" w:name="_Toc468649315"/>
      <w:bookmarkStart w:id="1635" w:name="_Toc468649316"/>
      <w:bookmarkStart w:id="1636" w:name="_Toc468649317"/>
      <w:bookmarkStart w:id="1637" w:name="_Toc411794393"/>
      <w:bookmarkStart w:id="1638" w:name="_Toc468649318"/>
      <w:bookmarkStart w:id="1639" w:name="_Toc468649319"/>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8"/>
      <w:bookmarkEnd w:id="1639"/>
      <w:r>
        <w:br w:type="page"/>
      </w:r>
      <w:bookmarkStart w:id="1640" w:name="_Toc450313307"/>
      <w:bookmarkStart w:id="1641" w:name="_Toc468649320"/>
      <w:r w:rsidR="00C861BF">
        <w:rPr>
          <w:lang w:val="en-US"/>
        </w:rPr>
        <w:lastRenderedPageBreak/>
        <w:t xml:space="preserve">Defining and Leveraging </w:t>
      </w:r>
      <w:bookmarkEnd w:id="1637"/>
      <w:bookmarkEnd w:id="1640"/>
      <w:r w:rsidR="00245B40">
        <w:t>Conceptual reference model</w:t>
      </w:r>
      <w:r w:rsidR="00C861BF">
        <w:rPr>
          <w:lang w:val="en-US"/>
        </w:rPr>
        <w:t>s</w:t>
      </w:r>
      <w:bookmarkEnd w:id="1641"/>
    </w:p>
    <w:p w14:paraId="761FEBD5" w14:textId="27418AA9" w:rsidR="002A6045" w:rsidRDefault="002A6045" w:rsidP="00FF51BE">
      <w:pPr>
        <w:pStyle w:val="omg-body"/>
      </w:pPr>
      <w:r>
        <w:t xml:space="preserve">This section is intended to introduce the </w:t>
      </w:r>
      <w:r w:rsidR="00B96972">
        <w:t xml:space="preserve">approach taken to express </w:t>
      </w:r>
      <w:r w:rsidR="00C375D3">
        <w:t>the risk</w:t>
      </w:r>
      <w:r>
        <w:t xml:space="preserve"> and threat </w:t>
      </w:r>
      <w:r w:rsidR="00245B40">
        <w:t>conceptual reference model</w:t>
      </w:r>
      <w:r>
        <w:t>s and how the concepts are layered, modularized and organized.</w:t>
      </w:r>
    </w:p>
    <w:p w14:paraId="41A74E67" w14:textId="1871322A" w:rsidR="002A6045" w:rsidRDefault="002A6045" w:rsidP="002A6045">
      <w:pPr>
        <w:pStyle w:val="Heading3"/>
      </w:pPr>
      <w:bookmarkStart w:id="1642" w:name="_Toc450313308"/>
      <w:bookmarkStart w:id="1643" w:name="_Toc468649321"/>
      <w:r>
        <w:t xml:space="preserve">Expressing </w:t>
      </w:r>
      <w:r w:rsidR="00245B40">
        <w:t>conceptual reference model</w:t>
      </w:r>
      <w:r>
        <w:t>s</w:t>
      </w:r>
      <w:bookmarkEnd w:id="1642"/>
      <w:bookmarkEnd w:id="1643"/>
    </w:p>
    <w:p w14:paraId="479B372C" w14:textId="4AA4DC35" w:rsidR="00ED646F" w:rsidRDefault="002A6045" w:rsidP="00FF51BE">
      <w:pPr>
        <w:pStyle w:val="omg-body"/>
      </w:pPr>
      <w:r>
        <w:t xml:space="preserve">As stated in </w:t>
      </w:r>
      <w:r>
        <w:fldChar w:fldCharType="begin"/>
      </w:r>
      <w:r>
        <w:instrText xml:space="preserve"> REF _Ref412791694 \r \h </w:instrText>
      </w:r>
      <w:r w:rsidR="00FF51BE">
        <w:instrText xml:space="preserve"> \* MERGEFORMAT </w:instrText>
      </w:r>
      <w:r>
        <w:fldChar w:fldCharType="separate"/>
      </w:r>
      <w:r w:rsidR="00CD51EF">
        <w:t>7.2.4</w:t>
      </w:r>
      <w:r>
        <w:fldChar w:fldCharType="end"/>
      </w:r>
      <w:r>
        <w:t xml:space="preserve">, </w:t>
      </w:r>
      <w:r w:rsidR="00245B40">
        <w:t>conceptual reference model</w:t>
      </w:r>
      <w:r>
        <w:t xml:space="preserve">s are models of the world – or at least how </w:t>
      </w:r>
      <w:r w:rsidR="00D66C38">
        <w:t xml:space="preserve">communities </w:t>
      </w:r>
      <w:r>
        <w:t xml:space="preserve">conceive </w:t>
      </w:r>
      <w:r w:rsidR="00ED646F">
        <w:t>of the world</w:t>
      </w:r>
      <w:r>
        <w:t>. This is differentiated from models of data (</w:t>
      </w:r>
      <w:r w:rsidR="00ED08B8">
        <w:t>e.g.,</w:t>
      </w:r>
      <w:r>
        <w:t xml:space="preserve"> an E/R model or XML Schema) or models of software (</w:t>
      </w:r>
      <w:r w:rsidR="00ED08B8">
        <w:t>e.g.,</w:t>
      </w:r>
      <w:r>
        <w:t xml:space="preserve"> a Java program). In their pure definition, </w:t>
      </w:r>
      <w:r w:rsidRPr="00200C0C">
        <w:rPr>
          <w:i/>
        </w:rPr>
        <w:t>Ontologies</w:t>
      </w:r>
      <w:r>
        <w:rPr>
          <w:rStyle w:val="FootnoteReference"/>
          <w:i/>
        </w:rPr>
        <w:footnoteReference w:id="5"/>
      </w:r>
      <w:r>
        <w:t xml:space="preserve"> are </w:t>
      </w:r>
      <w:r w:rsidR="00245B40">
        <w:t>conceptual model</w:t>
      </w:r>
      <w:r>
        <w:t>s</w:t>
      </w:r>
      <w:r w:rsidR="00D66C38">
        <w:t>,</w:t>
      </w:r>
      <w:r w:rsidR="008269AD">
        <w:t xml:space="preserve"> however not all ontologies or ontolog</w:t>
      </w:r>
      <w:r w:rsidR="00ED646F">
        <w:t>ies</w:t>
      </w:r>
      <w:r w:rsidR="008269AD">
        <w:t xml:space="preserve"> are conceptual</w:t>
      </w:r>
      <w:r w:rsidR="00ED646F">
        <w:t xml:space="preserve"> and many are intended for building semantic applications using specific “reasoning engines”, not as reference models</w:t>
      </w:r>
      <w:r>
        <w:t xml:space="preserve">. </w:t>
      </w:r>
      <w:r w:rsidR="00DF6923">
        <w:t>Ontology</w:t>
      </w:r>
      <w:r w:rsidR="00ED646F">
        <w:t xml:space="preserve"> languages are </w:t>
      </w:r>
      <w:r w:rsidR="00DF6923">
        <w:t>typically</w:t>
      </w:r>
      <w:r w:rsidR="00ED646F">
        <w:t xml:space="preserve"> optimized and restricted for their intended class of reasoning engine, not to capture domain concepts in general. </w:t>
      </w:r>
    </w:p>
    <w:p w14:paraId="4A77A15B" w14:textId="24E9667F" w:rsidR="002A6045" w:rsidRDefault="002A6045" w:rsidP="00FF51BE">
      <w:pPr>
        <w:pStyle w:val="omg-body"/>
      </w:pPr>
      <w:r>
        <w:t xml:space="preserve">Of course, human natural languages are the most common way to express concepts.  </w:t>
      </w:r>
      <w:r w:rsidR="00ED646F">
        <w:t>Natural language is used in the definition of our concepts but those definitions are augmented with more formal assertions.</w:t>
      </w:r>
    </w:p>
    <w:p w14:paraId="6A75F506" w14:textId="68015EE5" w:rsidR="002A6045" w:rsidRDefault="002A6045" w:rsidP="00FF51BE">
      <w:pPr>
        <w:pStyle w:val="omg-body"/>
      </w:pPr>
      <w:r>
        <w:t>There can be confusion between the language used to express a model and what it models. For example, while Entity-Relational (E/R) was designed for SQL data models it can be used conceptually. At the other end of the spectrum many ontology languages have been used to express data models or to support specific forms of inference based computation.</w:t>
      </w:r>
      <w:r w:rsidRPr="003066FC">
        <w:rPr>
          <w:i/>
        </w:rPr>
        <w:t xml:space="preserve"> The language does not make a model conceptual</w:t>
      </w:r>
      <w:r>
        <w:t xml:space="preserve"> (or an ontology or a data model), </w:t>
      </w:r>
      <w:r w:rsidRPr="003066FC">
        <w:rPr>
          <w:i/>
        </w:rPr>
        <w:t>what is being modeled does</w:t>
      </w:r>
      <w:r>
        <w:t xml:space="preserve">. Of course some languages are better than others for </w:t>
      </w:r>
      <w:r w:rsidR="00245B40">
        <w:t>conceptual reference model</w:t>
      </w:r>
      <w:r>
        <w:t>ing and mapping</w:t>
      </w:r>
      <w:r w:rsidR="00ED646F">
        <w:t xml:space="preserve"> than others, [SMIF] is used because it is designed for </w:t>
      </w:r>
      <w:r w:rsidR="00B862CB">
        <w:rPr>
          <w:lang w:val="en-US"/>
        </w:rPr>
        <w:t>expressing conceptual reference models and mappings to various forms of data.</w:t>
      </w:r>
    </w:p>
    <w:p w14:paraId="4A45E6A2" w14:textId="5ECBC184" w:rsidR="002A6045" w:rsidRDefault="002A6045" w:rsidP="00FF51BE">
      <w:pPr>
        <w:pStyle w:val="omg-body"/>
      </w:pPr>
      <w:r>
        <w:t>Our goal in this specification is to utilize a</w:t>
      </w:r>
      <w:r w:rsidR="00ED646F">
        <w:t xml:space="preserve"> set of</w:t>
      </w:r>
      <w:r>
        <w:t xml:space="preserve"> </w:t>
      </w:r>
      <w:r w:rsidR="00245B40">
        <w:t>conceptual reference model</w:t>
      </w:r>
      <w:r w:rsidR="00ED646F">
        <w:t>s</w:t>
      </w:r>
      <w:r>
        <w:t xml:space="preserve"> as the pivot point between different data models and syntaxes for expressing information about real-world threats and risks. While using a </w:t>
      </w:r>
      <w:r w:rsidR="00245B40">
        <w:t>conceptual reference model</w:t>
      </w:r>
      <w:r>
        <w:t xml:space="preserve"> in this way is not new, there has not been a well-accepted standard for doing so. None of the well accepted modeling languages are specifically designed for </w:t>
      </w:r>
      <w:r w:rsidR="00245B40">
        <w:t>conceptual reference model</w:t>
      </w:r>
      <w:r>
        <w:t>ing and mapping – most are designed for software modeling (data, procedural computation</w:t>
      </w:r>
      <w:r w:rsidR="008963B5">
        <w:t>,</w:t>
      </w:r>
      <w:r>
        <w:t xml:space="preserve"> or inference).</w:t>
      </w:r>
    </w:p>
    <w:p w14:paraId="76ADAD90" w14:textId="583FC4E7" w:rsidR="002A6045" w:rsidRDefault="002A6045" w:rsidP="00FF51BE">
      <w:pPr>
        <w:pStyle w:val="omg-body"/>
      </w:pPr>
      <w:r>
        <w:t xml:space="preserve">The Unified Modeling Language (UML) was originally designed for modeling object-oriented software, but is also used for other purposes and is easily extended with </w:t>
      </w:r>
      <w:r w:rsidRPr="003066FC">
        <w:rPr>
          <w:i/>
        </w:rPr>
        <w:t>profiles</w:t>
      </w:r>
      <w:r>
        <w:t xml:space="preserve">. We are using a profile of UML based on </w:t>
      </w:r>
      <w:r w:rsidR="009F56FD">
        <w:t>Semantic Modeling for Information Federation</w:t>
      </w:r>
      <w:r>
        <w:t xml:space="preserve"> (</w:t>
      </w:r>
      <w:r w:rsidR="009F56FD">
        <w:t>SMIF</w:t>
      </w:r>
      <w:r>
        <w:t xml:space="preserve">). UML is a well-accepted modeling language with widely available resources – </w:t>
      </w:r>
      <w:r w:rsidR="009F56FD">
        <w:t>SMIF</w:t>
      </w:r>
      <w:r>
        <w:t xml:space="preserve"> provides a standard way to use UML for </w:t>
      </w:r>
      <w:r w:rsidR="00DF57B3">
        <w:t xml:space="preserve">the </w:t>
      </w:r>
      <w:r>
        <w:t>purpose</w:t>
      </w:r>
      <w:r w:rsidR="00DF57B3">
        <w:t xml:space="preserve"> of </w:t>
      </w:r>
      <w:r w:rsidR="00245B40">
        <w:t>conceptual reference model</w:t>
      </w:r>
      <w:r w:rsidR="00DF57B3">
        <w:t>ing and mapping</w:t>
      </w:r>
      <w:r>
        <w:t xml:space="preserve">. The combination of UML and the </w:t>
      </w:r>
      <w:r w:rsidR="009F56FD">
        <w:t>SMIF</w:t>
      </w:r>
      <w:r>
        <w:t xml:space="preserve"> profile provides an expressive, </w:t>
      </w:r>
      <w:r w:rsidR="00247E88">
        <w:t xml:space="preserve">and automatable </w:t>
      </w:r>
      <w:r>
        <w:t xml:space="preserve">way to express the </w:t>
      </w:r>
      <w:r w:rsidR="00245B40">
        <w:t>conceptual reference model</w:t>
      </w:r>
      <w:r>
        <w:t xml:space="preserve">s and mappings. Any standard </w:t>
      </w:r>
      <w:r w:rsidR="006C3CE5">
        <w:t xml:space="preserve">conformant </w:t>
      </w:r>
      <w:r>
        <w:t xml:space="preserve">UML tool can import and </w:t>
      </w:r>
      <w:r w:rsidR="00DF57B3">
        <w:t xml:space="preserve">manage </w:t>
      </w:r>
      <w:r>
        <w:t xml:space="preserve">the profile and the </w:t>
      </w:r>
      <w:r w:rsidR="00245B40">
        <w:t>conceptual reference model</w:t>
      </w:r>
      <w:r w:rsidR="00247E88">
        <w:t xml:space="preserve"> but special tooling is required to automate mappings</w:t>
      </w:r>
      <w:r w:rsidR="00B862CB">
        <w:rPr>
          <w:lang w:val="en-US"/>
        </w:rPr>
        <w:t>.</w:t>
      </w:r>
    </w:p>
    <w:p w14:paraId="7FE86FE9" w14:textId="28700D34" w:rsidR="002A6045" w:rsidRDefault="002A6045" w:rsidP="00FF51BE">
      <w:pPr>
        <w:pStyle w:val="omg-body"/>
      </w:pPr>
      <w:r>
        <w:t xml:space="preserve">The intent of the </w:t>
      </w:r>
      <w:r w:rsidR="00245B40">
        <w:t>conceptual reference model</w:t>
      </w:r>
      <w:r>
        <w:t xml:space="preserve"> and mappings is that a tool or infrastructure developer can take that model and interpret it and transform it as appropriate for their own technology stack and data formats. They may then use that technology stack to implement the information sharing and federation capabilities described conceptually. However</w:t>
      </w:r>
      <w:r w:rsidRPr="00200C0C">
        <w:rPr>
          <w:i/>
        </w:rPr>
        <w:t>, this specification makes no assumption about what that implementing technology stack may be or how it is implemented</w:t>
      </w:r>
      <w:r>
        <w:t xml:space="preserve">. In addition, this specification makes </w:t>
      </w:r>
      <w:r w:rsidRPr="00200C0C">
        <w:rPr>
          <w:i/>
        </w:rPr>
        <w:t>no assumption about a new “intermediate data format”</w:t>
      </w:r>
      <w:r>
        <w:t xml:space="preserve"> based on the </w:t>
      </w:r>
      <w:r w:rsidR="00245B40">
        <w:t>conceptual reference model</w:t>
      </w:r>
      <w:r w:rsidR="00C83871">
        <w:t xml:space="preserve">- </w:t>
      </w:r>
      <w:r>
        <w:t xml:space="preserve">the </w:t>
      </w:r>
      <w:r w:rsidR="00245B40">
        <w:t>conceptual reference model</w:t>
      </w:r>
      <w:r>
        <w:t xml:space="preserve"> has no </w:t>
      </w:r>
      <w:r w:rsidRPr="005F2CB8">
        <w:rPr>
          <w:i/>
        </w:rPr>
        <w:t>normative</w:t>
      </w:r>
      <w:r>
        <w:t xml:space="preserve"> data format – it maps to multiple possible data formats that already exist. Keeping the “middle” conceptual and virtual is a way to help resolve the “data format wars” that plague many attempts to federate where yet another data format </w:t>
      </w:r>
      <w:r w:rsidR="00DF57B3">
        <w:t>may be unwelcome.</w:t>
      </w:r>
    </w:p>
    <w:p w14:paraId="131A2E91" w14:textId="6ED76BB7" w:rsidR="002A6045" w:rsidRPr="008D50EE" w:rsidRDefault="002A6045" w:rsidP="00FF51BE">
      <w:pPr>
        <w:pStyle w:val="omg-body"/>
        <w:rPr>
          <w:lang w:val="en-US"/>
        </w:rPr>
      </w:pPr>
      <w:r>
        <w:lastRenderedPageBreak/>
        <w:t>Mapped data formats must, of course, be used in an</w:t>
      </w:r>
      <w:r w:rsidR="008269AD">
        <w:t>y</w:t>
      </w:r>
      <w:r>
        <w:t xml:space="preserve"> implementation – ultimately you need an explicit </w:t>
      </w:r>
      <w:r w:rsidR="00B96972">
        <w:t>data (or language) syntax</w:t>
      </w:r>
      <w:r>
        <w:t xml:space="preserve"> to communicate and process data. Each of the mapped data formats such as STIX or NIEM may be used to express threat &amp; risk data within their domains. There is also growing interest in the “Semantic Web</w:t>
      </w:r>
      <w:r>
        <w:rPr>
          <w:rStyle w:val="FootnoteReference"/>
        </w:rPr>
        <w:footnoteReference w:id="6"/>
      </w:r>
      <w:r>
        <w:t>” which uses the “</w:t>
      </w:r>
      <w:r w:rsidRPr="00200C0C">
        <w:rPr>
          <w:u w:val="single"/>
        </w:rPr>
        <w:t>R</w:t>
      </w:r>
      <w:r>
        <w:t xml:space="preserve">esource </w:t>
      </w:r>
      <w:r w:rsidRPr="00200C0C">
        <w:rPr>
          <w:u w:val="single"/>
        </w:rPr>
        <w:t>D</w:t>
      </w:r>
      <w:r>
        <w:t xml:space="preserve">escription </w:t>
      </w:r>
      <w:r w:rsidRPr="00200C0C">
        <w:rPr>
          <w:u w:val="single"/>
        </w:rPr>
        <w:t>F</w:t>
      </w:r>
      <w:r>
        <w:t xml:space="preserve">ramework </w:t>
      </w:r>
      <w:r w:rsidRPr="00200C0C">
        <w:rPr>
          <w:u w:val="single"/>
        </w:rPr>
        <w:t>S</w:t>
      </w:r>
      <w:r>
        <w:t>chema” (RDFS) language as well as the “</w:t>
      </w:r>
      <w:r w:rsidRPr="00200C0C">
        <w:rPr>
          <w:u w:val="single"/>
        </w:rPr>
        <w:t>W</w:t>
      </w:r>
      <w:r>
        <w:t xml:space="preserve">eb </w:t>
      </w:r>
      <w:r w:rsidRPr="00200C0C">
        <w:rPr>
          <w:u w:val="single"/>
        </w:rPr>
        <w:t>O</w:t>
      </w:r>
      <w:r>
        <w:t xml:space="preserve">ntology </w:t>
      </w:r>
      <w:r w:rsidRPr="00200C0C">
        <w:rPr>
          <w:u w:val="single"/>
        </w:rPr>
        <w:t>L</w:t>
      </w:r>
      <w:r>
        <w:t>anguage” (OWL) or the</w:t>
      </w:r>
      <w:r w:rsidRPr="00DC5E62">
        <w:t xml:space="preserve"> </w:t>
      </w:r>
      <w:r w:rsidRPr="00DC5E62">
        <w:rPr>
          <w:u w:val="single"/>
        </w:rPr>
        <w:t>S</w:t>
      </w:r>
      <w:r w:rsidRPr="00DC5E62">
        <w:t xml:space="preserve">imple </w:t>
      </w:r>
      <w:r w:rsidRPr="00DC5E62">
        <w:rPr>
          <w:u w:val="single"/>
        </w:rPr>
        <w:t>K</w:t>
      </w:r>
      <w:r w:rsidRPr="00DC5E62">
        <w:t xml:space="preserve">nowledge </w:t>
      </w:r>
      <w:r w:rsidRPr="00DC5E62">
        <w:rPr>
          <w:u w:val="single"/>
        </w:rPr>
        <w:t>O</w:t>
      </w:r>
      <w:r w:rsidRPr="00DC5E62">
        <w:t xml:space="preserve">rganization </w:t>
      </w:r>
      <w:r w:rsidRPr="00DC5E62">
        <w:rPr>
          <w:u w:val="single"/>
        </w:rPr>
        <w:t>S</w:t>
      </w:r>
      <w:r w:rsidRPr="00DC5E62">
        <w:t>ystem</w:t>
      </w:r>
      <w:r>
        <w:t xml:space="preserve"> (SKOS) to describe the web of data on the internet. The semantic web technologies are well suited to data federation. The </w:t>
      </w:r>
      <w:r w:rsidR="00245B40">
        <w:t>conceptual reference model</w:t>
      </w:r>
      <w:r>
        <w:t xml:space="preserve"> can be mapped to semantic web technologies generated from the </w:t>
      </w:r>
      <w:r w:rsidR="00363319">
        <w:t xml:space="preserve">operational threat and risk (OTR) </w:t>
      </w:r>
      <w:r w:rsidR="00245B40">
        <w:t>conceptual reference model</w:t>
      </w:r>
      <w:r w:rsidR="00363319">
        <w:t>, using</w:t>
      </w:r>
      <w:r w:rsidR="008269AD">
        <w:t xml:space="preserve"> the </w:t>
      </w:r>
      <w:r w:rsidR="009F56FD">
        <w:t>SMIF</w:t>
      </w:r>
      <w:r w:rsidR="008269AD">
        <w:t xml:space="preserve"> specification</w:t>
      </w:r>
      <w:r>
        <w:t xml:space="preserve">. </w:t>
      </w:r>
      <w:r w:rsidR="001F095D">
        <w:rPr>
          <w:lang w:val="en-US"/>
        </w:rPr>
        <w:t xml:space="preserve">Conceive </w:t>
      </w:r>
    </w:p>
    <w:p w14:paraId="1F32A11A" w14:textId="78ABA8A3" w:rsidR="008E77F6" w:rsidRDefault="008E77F6" w:rsidP="002A6045">
      <w:pPr>
        <w:pStyle w:val="Heading3"/>
        <w:rPr>
          <w:lang w:val="en-US"/>
        </w:rPr>
      </w:pPr>
      <w:bookmarkStart w:id="1644" w:name="_Toc468649322"/>
      <w:bookmarkStart w:id="1645" w:name="_Toc450313309"/>
      <w:r>
        <w:rPr>
          <w:lang w:val="en-US"/>
        </w:rPr>
        <w:t>Pivoting through conceptual reference models</w:t>
      </w:r>
      <w:bookmarkEnd w:id="1644"/>
    </w:p>
    <w:p w14:paraId="3F793AF3" w14:textId="594C3D72" w:rsidR="008C7C30" w:rsidRDefault="004C6FCE" w:rsidP="008C7C30">
      <w:pPr>
        <w:pStyle w:val="BodyText"/>
        <w:keepNext/>
      </w:pPr>
      <w:r w:rsidRPr="004C6FCE">
        <w:t xml:space="preserve"> </w:t>
      </w:r>
      <w:r w:rsidRPr="004C6FCE">
        <w:rPr>
          <w:lang w:val="en-US" w:eastAsia="en-US"/>
        </w:rPr>
        <w:drawing>
          <wp:inline distT="0" distB="0" distL="0" distR="0" wp14:anchorId="6F89BC4E" wp14:editId="7DDFE610">
            <wp:extent cx="4612204" cy="2681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9990" cy="2685637"/>
                    </a:xfrm>
                    <a:prstGeom prst="rect">
                      <a:avLst/>
                    </a:prstGeom>
                    <a:noFill/>
                    <a:ln>
                      <a:noFill/>
                    </a:ln>
                  </pic:spPr>
                </pic:pic>
              </a:graphicData>
            </a:graphic>
          </wp:inline>
        </w:drawing>
      </w:r>
    </w:p>
    <w:p w14:paraId="4CC829B9" w14:textId="7BF950D2" w:rsidR="008E77F6" w:rsidRDefault="008C7C30" w:rsidP="008C7C30">
      <w:pPr>
        <w:pStyle w:val="Caption"/>
      </w:pPr>
      <w:r>
        <w:t xml:space="preserve">Figure </w:t>
      </w:r>
      <w:fldSimple w:instr=" SEQ Figure \* ARABIC ">
        <w:r w:rsidR="00CD51EF">
          <w:rPr>
            <w:noProof/>
          </w:rPr>
          <w:t>4</w:t>
        </w:r>
      </w:fldSimple>
      <w:r>
        <w:t xml:space="preserve"> </w:t>
      </w:r>
      <w:r w:rsidR="00DF6923">
        <w:t>Illustration</w:t>
      </w:r>
      <w:r>
        <w:t xml:space="preserve"> of pivoting through a conceptual reference model</w:t>
      </w:r>
    </w:p>
    <w:p w14:paraId="5E8414EF" w14:textId="12BE9D59" w:rsidR="008E77F6" w:rsidRPr="008E77F6" w:rsidRDefault="008E77F6" w:rsidP="008C7C30">
      <w:pPr>
        <w:pStyle w:val="BodyText"/>
      </w:pPr>
      <w:r>
        <w:t>The illistration above shows how conceptual reference models provide the “pivot point” between different schema for various data sources. The conceptual reference model describes the world (or a possible world) as we conceve it. Schema describe data, that data is about the same “real world”. Where schema elements are mapped to the same concepts their data can also be mapped or federated. Any number of schema (or other data descriptions) can pivot through the same concepts and thus provide for mappings between any combination of data sources.</w:t>
      </w:r>
    </w:p>
    <w:p w14:paraId="08BFC9C1" w14:textId="3DB68C56" w:rsidR="00633230" w:rsidRDefault="00633230" w:rsidP="002A6045">
      <w:pPr>
        <w:pStyle w:val="Heading3"/>
        <w:rPr>
          <w:lang w:val="en-US"/>
        </w:rPr>
      </w:pPr>
      <w:bookmarkStart w:id="1646" w:name="_Toc468649323"/>
      <w:r>
        <w:rPr>
          <w:lang w:val="en-US"/>
        </w:rPr>
        <w:t>Mapping to information and data models</w:t>
      </w:r>
      <w:bookmarkEnd w:id="1646"/>
    </w:p>
    <w:p w14:paraId="13A24472" w14:textId="7073B46C" w:rsidR="00633230" w:rsidRPr="00633230" w:rsidRDefault="00245B40" w:rsidP="008D50EE">
      <w:pPr>
        <w:pStyle w:val="omg-body"/>
      </w:pPr>
      <w:r>
        <w:t>Conceptual reference model</w:t>
      </w:r>
      <w:r w:rsidR="00633230">
        <w:t xml:space="preserve">s are not intended to define data schema for specific applications, but to define the semantics behind those </w:t>
      </w:r>
      <w:r w:rsidR="00DF6923">
        <w:t>schema</w:t>
      </w:r>
      <w:r w:rsidR="00633230">
        <w:t xml:space="preserve"> by mapping them to concepts. Each data schema to be mapped is imported into a model and a “</w:t>
      </w:r>
      <w:r w:rsidR="00633230" w:rsidRPr="008D50EE">
        <w:rPr>
          <w:b/>
        </w:rPr>
        <w:t>mapping model</w:t>
      </w:r>
      <w:r w:rsidR="00633230">
        <w:t xml:space="preserve">” defines how the data structures </w:t>
      </w:r>
      <w:r w:rsidR="00AC46C6">
        <w:t xml:space="preserve">in a concrete schema </w:t>
      </w:r>
      <w:r w:rsidR="00633230">
        <w:t>represent the common</w:t>
      </w:r>
      <w:r w:rsidR="00AC46C6">
        <w:t xml:space="preserve"> reference</w:t>
      </w:r>
      <w:r w:rsidR="00633230">
        <w:t xml:space="preserve"> concepts. Only those concepts that need be shared or federated with other data </w:t>
      </w:r>
      <w:r w:rsidR="00DF6923">
        <w:t>schema</w:t>
      </w:r>
      <w:r w:rsidR="00633230">
        <w:t xml:space="preserve"> need be mapped. An implementation of this specification is then able to map between and federate information in these different schema.</w:t>
      </w:r>
    </w:p>
    <w:p w14:paraId="6E7919F5" w14:textId="1A76341B" w:rsidR="002A6045" w:rsidRDefault="002A6045" w:rsidP="002A6045">
      <w:pPr>
        <w:pStyle w:val="Heading3"/>
      </w:pPr>
      <w:bookmarkStart w:id="1647" w:name="_Toc468649324"/>
      <w:commentRangeStart w:id="1648"/>
      <w:r>
        <w:lastRenderedPageBreak/>
        <w:t>Layering</w:t>
      </w:r>
      <w:bookmarkEnd w:id="1645"/>
      <w:commentRangeEnd w:id="1648"/>
      <w:r w:rsidR="002F0FC0">
        <w:rPr>
          <w:rStyle w:val="CommentReference"/>
          <w:rFonts w:ascii="Times New Roman" w:hAnsi="Times New Roman"/>
          <w:b w:val="0"/>
          <w:lang w:val="en-US" w:eastAsia="en-US"/>
        </w:rPr>
        <w:commentReference w:id="1648"/>
      </w:r>
      <w:bookmarkEnd w:id="1647"/>
    </w:p>
    <w:p w14:paraId="36E5CF6E" w14:textId="7D939C1B" w:rsidR="002A6045" w:rsidRDefault="002A6045" w:rsidP="008D50EE">
      <w:pPr>
        <w:suppressAutoHyphens w:val="0"/>
        <w:overflowPunct/>
        <w:spacing w:after="0"/>
        <w:textAlignment w:val="auto"/>
      </w:pPr>
      <w:r>
        <w:t xml:space="preserve">The </w:t>
      </w:r>
      <w:r w:rsidR="00245B40">
        <w:t>conceptual reference model</w:t>
      </w:r>
      <w:r>
        <w:t xml:space="preserve"> is actually multiple models, combined. Those models are layered and modularized. In that many of the concepts required for understanding threats and risk</w:t>
      </w:r>
      <w:r w:rsidR="0072748B">
        <w:t xml:space="preserve"> </w:t>
      </w:r>
      <w:r>
        <w:t xml:space="preserve">are more generic </w:t>
      </w:r>
      <w:r w:rsidR="001C3BFA">
        <w:t xml:space="preserve">(building </w:t>
      </w:r>
      <w:r w:rsidR="00DF6923">
        <w:t>blocks) than</w:t>
      </w:r>
      <w:r>
        <w:t xml:space="preserve"> threats and risks, a framework of generic concepts is defined in a modular form</w:t>
      </w:r>
      <w:r w:rsidR="00B96972">
        <w:t xml:space="preserve"> separated into packages</w:t>
      </w:r>
      <w:r>
        <w:t xml:space="preserve">. These generic concepts are then used and specialized for the risk and threat domain. This layering makes it more practical to integrate threats and risks with related viewpoints and concerns, such as enterprise resource planning, law enforcement, software development or transportation. </w:t>
      </w:r>
      <w:r w:rsidR="00845224">
        <w:rPr>
          <w:rFonts w:ascii="Segoe UI" w:hAnsi="Segoe UI" w:cs="Segoe UI"/>
          <w:color w:val="000000"/>
        </w:rPr>
        <w:t>Since the "edges" of threat</w:t>
      </w:r>
      <w:r w:rsidR="00D0410F">
        <w:rPr>
          <w:rFonts w:ascii="Segoe UI" w:hAnsi="Segoe UI" w:cs="Segoe UI"/>
          <w:color w:val="000000"/>
        </w:rPr>
        <w:t xml:space="preserve"> and risk</w:t>
      </w:r>
      <w:r w:rsidR="00845224">
        <w:rPr>
          <w:rFonts w:ascii="Segoe UI" w:hAnsi="Segoe UI" w:cs="Segoe UI"/>
          <w:color w:val="000000"/>
        </w:rPr>
        <w:t xml:space="preserve"> management are very fuzzy and information from other domains needs to be able to be integrated</w:t>
      </w:r>
      <w:r w:rsidR="00D0410F">
        <w:rPr>
          <w:rFonts w:ascii="Segoe UI" w:hAnsi="Segoe UI" w:cs="Segoe UI"/>
          <w:color w:val="000000"/>
        </w:rPr>
        <w:t xml:space="preserve"> to “connect the dots”.</w:t>
      </w:r>
      <w:r w:rsidR="00845224">
        <w:rPr>
          <w:rFonts w:ascii="Segoe UI" w:hAnsi="Segoe UI" w:cs="Segoe UI"/>
          <w:color w:val="000000"/>
        </w:rPr>
        <w:t xml:space="preserve"> this layering provides for the needed integration points across diverse data sources. </w:t>
      </w:r>
      <w:r w:rsidR="00845224">
        <w:t xml:space="preserve"> </w:t>
      </w:r>
      <w:r>
        <w:t xml:space="preserve">The same layering </w:t>
      </w:r>
      <w:r w:rsidR="00845224">
        <w:t xml:space="preserve">may </w:t>
      </w:r>
      <w:r>
        <w:t xml:space="preserve">support reuse of these more general concepts for other </w:t>
      </w:r>
      <w:r w:rsidR="001C3BFA">
        <w:t>domains.</w:t>
      </w:r>
    </w:p>
    <w:p w14:paraId="1BDFAAB1" w14:textId="77777777" w:rsidR="00D0410F" w:rsidRDefault="00D0410F" w:rsidP="008D50EE">
      <w:pPr>
        <w:suppressAutoHyphens w:val="0"/>
        <w:overflowPunct/>
        <w:spacing w:after="0"/>
        <w:textAlignment w:val="auto"/>
      </w:pPr>
    </w:p>
    <w:p w14:paraId="151437FE" w14:textId="4814B287" w:rsidR="002A6045" w:rsidRDefault="003D454B" w:rsidP="00C846AB">
      <w:pPr>
        <w:pStyle w:val="BodyText"/>
        <w:jc w:val="center"/>
      </w:pPr>
      <w:r>
        <w:pict w14:anchorId="592912EB">
          <v:shape id="_x0000_s1216" type="#_x0000_t202" style="position:absolute;left:0;text-align:left;margin-left:78pt;margin-top:155.25pt;width:330.8pt;height:18.7pt;z-index:251681792" stroked="f">
            <v:textbox style="mso-next-textbox:#_x0000_s1216;mso-fit-shape-to-text:t" inset="0,0,0,0">
              <w:txbxContent>
                <w:p w14:paraId="17C798AA" w14:textId="2A6C4662" w:rsidR="008332F2" w:rsidRPr="008E0FC1" w:rsidRDefault="008332F2" w:rsidP="002A6045">
                  <w:pPr>
                    <w:pStyle w:val="Caption"/>
                    <w:jc w:val="center"/>
                    <w:rPr>
                      <w:rFonts w:ascii="Times New Roman" w:hAnsi="Times New Roman"/>
                      <w:sz w:val="20"/>
                    </w:rPr>
                  </w:pPr>
                  <w:r>
                    <w:t xml:space="preserve">Figure </w:t>
                  </w:r>
                  <w:fldSimple w:instr=" SEQ Figure \* ARABIC ">
                    <w:r w:rsidR="00CD51EF">
                      <w:rPr>
                        <w:noProof/>
                      </w:rPr>
                      <w:t>5</w:t>
                    </w:r>
                  </w:fldSimple>
                  <w:r>
                    <w:t xml:space="preserve"> Conceptual reference model Layering</w:t>
                  </w:r>
                </w:p>
              </w:txbxContent>
            </v:textbox>
          </v:shape>
        </w:pict>
      </w:r>
      <w:r w:rsidR="00A05969">
        <w:rPr>
          <w:lang w:val="en-US" w:eastAsia="en-US"/>
        </w:rPr>
        <w:drawing>
          <wp:inline distT="0" distB="0" distL="0" distR="0" wp14:anchorId="7FB9F703" wp14:editId="3E59BECF">
            <wp:extent cx="4011562" cy="1788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6241" cy="1795276"/>
                    </a:xfrm>
                    <a:prstGeom prst="rect">
                      <a:avLst/>
                    </a:prstGeom>
                    <a:noFill/>
                  </pic:spPr>
                </pic:pic>
              </a:graphicData>
            </a:graphic>
          </wp:inline>
        </w:drawing>
      </w:r>
      <w:r>
        <w:pict w14:anchorId="77A8C8D5">
          <v:shape id="_x0000_i1030" type="#_x0000_t75" style="width:330pt;height:18.6pt">
            <v:imagedata croptop="-65520f" cropbottom="65520f"/>
          </v:shape>
        </w:pict>
      </w:r>
    </w:p>
    <w:p w14:paraId="5BCB97E0" w14:textId="77777777" w:rsidR="00633230" w:rsidRDefault="00633230" w:rsidP="008C7C30">
      <w:pPr>
        <w:pStyle w:val="BodyText"/>
      </w:pPr>
    </w:p>
    <w:p w14:paraId="23D6263E" w14:textId="22D8BA30" w:rsidR="002A6045" w:rsidRDefault="002A6045" w:rsidP="008C7C30">
      <w:pPr>
        <w:pStyle w:val="BodyText"/>
      </w:pPr>
      <w:r>
        <w:t xml:space="preserve">The </w:t>
      </w:r>
      <w:r w:rsidR="0072748B">
        <w:t xml:space="preserve">above </w:t>
      </w:r>
      <w:r>
        <w:t>illustration show</w:t>
      </w:r>
      <w:r w:rsidR="0072748B">
        <w:t>s</w:t>
      </w:r>
      <w:r>
        <w:t xml:space="preserve"> the layering of the </w:t>
      </w:r>
      <w:r w:rsidR="00245B40">
        <w:t>conceptual reference model</w:t>
      </w:r>
      <w:r>
        <w:t>s.</w:t>
      </w:r>
    </w:p>
    <w:p w14:paraId="6985F0C9" w14:textId="024941B1" w:rsidR="002A6045" w:rsidRDefault="00C0624C" w:rsidP="008C7C30">
      <w:pPr>
        <w:pStyle w:val="BodyText"/>
        <w:numPr>
          <w:ilvl w:val="0"/>
          <w:numId w:val="18"/>
        </w:numPr>
      </w:pPr>
      <w:r>
        <w:rPr>
          <w:b/>
        </w:rPr>
        <w:t>Foundational Concepts</w:t>
      </w:r>
      <w:r w:rsidR="002A6045">
        <w:t xml:space="preserve">: The </w:t>
      </w:r>
      <w:r w:rsidR="00A05969">
        <w:t xml:space="preserve">foundational </w:t>
      </w:r>
      <w:r w:rsidR="002A6045">
        <w:t>concept library define</w:t>
      </w:r>
      <w:r w:rsidR="0072748B">
        <w:t>s</w:t>
      </w:r>
      <w:r w:rsidR="002A6045">
        <w:t xml:space="preserve"> basic constructs for </w:t>
      </w:r>
      <w:r w:rsidR="00245B40">
        <w:t>conceptual reference model</w:t>
      </w:r>
      <w:r w:rsidR="002A6045">
        <w:t>ing such as ideas of entities, roles, types</w:t>
      </w:r>
      <w:r w:rsidR="008963B5">
        <w:t>,</w:t>
      </w:r>
      <w:r w:rsidR="002A6045">
        <w:t xml:space="preserve"> and identifiers. </w:t>
      </w:r>
      <w:r w:rsidR="00FC5F09">
        <w:t>These very general concepts are defined in the SMIF specification</w:t>
      </w:r>
      <w:r w:rsidR="00794FEF">
        <w:t xml:space="preserve"> and used as a foundation for OTR.</w:t>
      </w:r>
    </w:p>
    <w:p w14:paraId="52734E2C" w14:textId="7D6FB933" w:rsidR="002A6045" w:rsidRDefault="00C0624C" w:rsidP="008C7C30">
      <w:pPr>
        <w:pStyle w:val="BodyText"/>
        <w:numPr>
          <w:ilvl w:val="0"/>
          <w:numId w:val="18"/>
        </w:numPr>
      </w:pPr>
      <w:r>
        <w:rPr>
          <w:b/>
        </w:rPr>
        <w:t>Generic Concepts</w:t>
      </w:r>
      <w:r w:rsidR="002A6045" w:rsidRPr="00BE7CC6">
        <w:t>:</w:t>
      </w:r>
      <w:r w:rsidR="002A6045">
        <w:t xml:space="preserve"> The </w:t>
      </w:r>
      <w:r w:rsidR="00A05969">
        <w:t xml:space="preserve">generic </w:t>
      </w:r>
      <w:r w:rsidR="002A6045">
        <w:t>library is a set of modules focused on a specific core concept</w:t>
      </w:r>
      <w:r w:rsidR="00A05969">
        <w:t>s</w:t>
      </w:r>
      <w:r w:rsidR="002A6045">
        <w:t xml:space="preserve"> and other closely related concepts. More specific concepts can pick and choose what they need out of the concept library. Examples include “Person</w:t>
      </w:r>
      <w:r w:rsidR="00CD28DB">
        <w:t>,</w:t>
      </w:r>
      <w:r w:rsidR="002A6045">
        <w:t>” “Organization</w:t>
      </w:r>
      <w:r w:rsidR="00CD28DB">
        <w:t>,</w:t>
      </w:r>
      <w:r w:rsidR="002A6045">
        <w:t>” “</w:t>
      </w:r>
      <w:r w:rsidR="00B96972">
        <w:t>Control</w:t>
      </w:r>
      <w:r w:rsidR="00CD28DB">
        <w:t>,”</w:t>
      </w:r>
      <w:r w:rsidR="002A6045">
        <w:t xml:space="preserve"> “Location</w:t>
      </w:r>
      <w:r w:rsidR="00CD28DB">
        <w:t>,</w:t>
      </w:r>
      <w:r w:rsidR="002A6045">
        <w:t>” etc.  Many library concepts are derived from NIEM and other sources</w:t>
      </w:r>
      <w:r w:rsidR="00FC5F09">
        <w:t>, but abstracted to their more general concept</w:t>
      </w:r>
      <w:r w:rsidR="002A6045">
        <w:t>.</w:t>
      </w:r>
    </w:p>
    <w:p w14:paraId="1BE68862" w14:textId="3AB7696B" w:rsidR="009C63F5" w:rsidRDefault="00C0624C" w:rsidP="008C7C30">
      <w:pPr>
        <w:pStyle w:val="BodyText"/>
        <w:numPr>
          <w:ilvl w:val="0"/>
          <w:numId w:val="18"/>
        </w:numPr>
      </w:pPr>
      <w:r>
        <w:rPr>
          <w:b/>
        </w:rPr>
        <w:t>Threat and Risk Specific Concepts</w:t>
      </w:r>
      <w:r w:rsidR="002A6045" w:rsidRPr="00BE7CC6">
        <w:t>:</w:t>
      </w:r>
      <w:r w:rsidR="002A6045">
        <w:t xml:space="preserve"> The</w:t>
      </w:r>
      <w:r w:rsidR="00A05969">
        <w:t>s</w:t>
      </w:r>
      <w:r w:rsidR="002A6045">
        <w:t xml:space="preserve">e are </w:t>
      </w:r>
      <w:r w:rsidR="00A05969">
        <w:t xml:space="preserve">the </w:t>
      </w:r>
      <w:r w:rsidR="002A6045">
        <w:t>cross-cutting concepts within the threat-risk domain. These are also defined in focused modules such as “</w:t>
      </w:r>
      <w:r w:rsidR="00A05969">
        <w:t>Risk</w:t>
      </w:r>
      <w:r w:rsidR="002A6045">
        <w:t>”</w:t>
      </w:r>
      <w:r w:rsidR="009C63F5">
        <w:t>, “Incident”,</w:t>
      </w:r>
      <w:r w:rsidR="002A6045">
        <w:t xml:space="preserve"> or “Vulnerability</w:t>
      </w:r>
      <w:r w:rsidR="00CD28DB">
        <w:t>.</w:t>
      </w:r>
      <w:r w:rsidR="002A6045">
        <w:t>” These cross-cutting concepts form the basis of the threat/risk specific framework</w:t>
      </w:r>
      <w:r w:rsidR="009C63F5">
        <w:t>.</w:t>
      </w:r>
    </w:p>
    <w:p w14:paraId="542C2411" w14:textId="5A1976F5" w:rsidR="002A6045" w:rsidRDefault="002A6045" w:rsidP="002A6045">
      <w:pPr>
        <w:pStyle w:val="Heading3"/>
      </w:pPr>
      <w:bookmarkStart w:id="1649" w:name="_Toc468643662"/>
      <w:bookmarkStart w:id="1650" w:name="_Toc468644398"/>
      <w:bookmarkStart w:id="1651" w:name="_Toc468649325"/>
      <w:bookmarkStart w:id="1652" w:name="_Toc451432498"/>
      <w:bookmarkStart w:id="1653" w:name="_Toc451432499"/>
      <w:bookmarkStart w:id="1654" w:name="_Toc450313310"/>
      <w:bookmarkStart w:id="1655" w:name="_Toc468649326"/>
      <w:bookmarkEnd w:id="1649"/>
      <w:bookmarkEnd w:id="1650"/>
      <w:bookmarkEnd w:id="1651"/>
      <w:bookmarkEnd w:id="1652"/>
      <w:bookmarkEnd w:id="1653"/>
      <w:r>
        <w:t>Source of concepts</w:t>
      </w:r>
      <w:bookmarkEnd w:id="1654"/>
      <w:bookmarkEnd w:id="1655"/>
    </w:p>
    <w:p w14:paraId="3C708016" w14:textId="3580293E" w:rsidR="002A6045" w:rsidRDefault="002A6045" w:rsidP="00FF51BE">
      <w:pPr>
        <w:pStyle w:val="omg-body"/>
      </w:pPr>
      <w:r>
        <w:t xml:space="preserve">Multiple inputs have been considered in bringing together the </w:t>
      </w:r>
      <w:r w:rsidR="00245B40">
        <w:t>conceptual reference model</w:t>
      </w:r>
      <w:r>
        <w:t>. Primary inputs include:</w:t>
      </w:r>
    </w:p>
    <w:p w14:paraId="2A3305DB" w14:textId="77777777" w:rsidR="00FC5F09" w:rsidRPr="00E431E5" w:rsidRDefault="00FC5F09" w:rsidP="008D50EE">
      <w:pPr>
        <w:pStyle w:val="Subtitle"/>
      </w:pPr>
      <w:r w:rsidRPr="00E431E5">
        <w:t>Threat and risk specific sources</w:t>
      </w:r>
    </w:p>
    <w:p w14:paraId="42EE92A6" w14:textId="2CE00BD7" w:rsidR="002A6045" w:rsidRPr="00E431E5" w:rsidRDefault="002A6045" w:rsidP="008D50EE">
      <w:pPr>
        <w:pStyle w:val="omg-body"/>
        <w:numPr>
          <w:ilvl w:val="0"/>
          <w:numId w:val="55"/>
        </w:numPr>
      </w:pPr>
      <w:r w:rsidRPr="00E431E5">
        <w:t>NIEM</w:t>
      </w:r>
    </w:p>
    <w:p w14:paraId="557CCF28" w14:textId="77777777" w:rsidR="002A6045" w:rsidRPr="00653156" w:rsidRDefault="002A6045" w:rsidP="008D50EE">
      <w:pPr>
        <w:pStyle w:val="omg-body"/>
        <w:numPr>
          <w:ilvl w:val="0"/>
          <w:numId w:val="55"/>
        </w:numPr>
      </w:pPr>
      <w:r w:rsidRPr="00653156">
        <w:lastRenderedPageBreak/>
        <w:t>STIX</w:t>
      </w:r>
    </w:p>
    <w:p w14:paraId="30241E1B" w14:textId="77777777" w:rsidR="002A6045" w:rsidRPr="00653156" w:rsidRDefault="002A6045" w:rsidP="008D50EE">
      <w:pPr>
        <w:pStyle w:val="omg-body"/>
        <w:numPr>
          <w:ilvl w:val="0"/>
          <w:numId w:val="55"/>
        </w:numPr>
      </w:pPr>
      <w:r w:rsidRPr="00653156">
        <w:t>NIST 800 Series</w:t>
      </w:r>
    </w:p>
    <w:p w14:paraId="74A3ACD9" w14:textId="77777777" w:rsidR="00654274" w:rsidRPr="00653156" w:rsidRDefault="00654274" w:rsidP="008D50EE">
      <w:pPr>
        <w:pStyle w:val="omg-body"/>
        <w:numPr>
          <w:ilvl w:val="0"/>
          <w:numId w:val="55"/>
        </w:numPr>
      </w:pPr>
      <w:r w:rsidRPr="00653156">
        <w:t>ISO 8000 and NIST Units</w:t>
      </w:r>
    </w:p>
    <w:p w14:paraId="462B0621" w14:textId="73190427" w:rsidR="002A6045" w:rsidRDefault="002A6045" w:rsidP="008D50EE">
      <w:pPr>
        <w:pStyle w:val="omg-body"/>
        <w:numPr>
          <w:ilvl w:val="0"/>
          <w:numId w:val="55"/>
        </w:numPr>
      </w:pPr>
      <w:r w:rsidRPr="00653156">
        <w:t>EDXL</w:t>
      </w:r>
    </w:p>
    <w:p w14:paraId="21C140FC" w14:textId="04AE64AF" w:rsidR="003C44A6" w:rsidRDefault="003C44A6" w:rsidP="008D50EE">
      <w:pPr>
        <w:pStyle w:val="omg-body"/>
        <w:numPr>
          <w:ilvl w:val="0"/>
          <w:numId w:val="55"/>
        </w:numPr>
      </w:pPr>
      <w:r>
        <w:t>Firesmith Safety Model</w:t>
      </w:r>
    </w:p>
    <w:p w14:paraId="3159380F" w14:textId="10BAEDF1" w:rsidR="00906AC0" w:rsidRPr="00E431E5" w:rsidRDefault="00906AC0" w:rsidP="00906AC0">
      <w:pPr>
        <w:pStyle w:val="omg-body"/>
        <w:numPr>
          <w:ilvl w:val="0"/>
          <w:numId w:val="55"/>
        </w:numPr>
      </w:pPr>
      <w:r>
        <w:rPr>
          <w:lang w:val="en-US"/>
        </w:rPr>
        <w:t xml:space="preserve">Common </w:t>
      </w:r>
      <w:r w:rsidR="00DF6923">
        <w:rPr>
          <w:lang w:val="en-US"/>
        </w:rPr>
        <w:t>Vulnerability</w:t>
      </w:r>
      <w:r>
        <w:rPr>
          <w:lang w:val="en-US"/>
        </w:rPr>
        <w:t xml:space="preserve"> Enumerations</w:t>
      </w:r>
    </w:p>
    <w:p w14:paraId="5205D67F" w14:textId="71FA711E" w:rsidR="00FC5F09" w:rsidRPr="00E431E5" w:rsidRDefault="00FC5F09" w:rsidP="008D50EE">
      <w:pPr>
        <w:pStyle w:val="Subtitle"/>
      </w:pPr>
      <w:r w:rsidRPr="00E431E5">
        <w:t>Generic concepts</w:t>
      </w:r>
    </w:p>
    <w:p w14:paraId="774782C0" w14:textId="24A7C9C3" w:rsidR="00FC5F09" w:rsidRPr="00653156" w:rsidRDefault="00FC5F09" w:rsidP="008D50EE">
      <w:pPr>
        <w:pStyle w:val="omg-body"/>
        <w:numPr>
          <w:ilvl w:val="0"/>
          <w:numId w:val="56"/>
        </w:numPr>
      </w:pPr>
      <w:r w:rsidRPr="00E431E5">
        <w:t>ISO Specifications: 11179, 1087, 704, 11354,</w:t>
      </w:r>
      <w:r w:rsidRPr="00653156">
        <w:t xml:space="preserve"> 18876, 24707</w:t>
      </w:r>
    </w:p>
    <w:p w14:paraId="53F3F9EE" w14:textId="3D4C2406" w:rsidR="00FC5F09" w:rsidRPr="00653156" w:rsidRDefault="00E431E5" w:rsidP="008D50EE">
      <w:pPr>
        <w:pStyle w:val="omg-body"/>
        <w:numPr>
          <w:ilvl w:val="0"/>
          <w:numId w:val="56"/>
        </w:numPr>
      </w:pPr>
      <w:r w:rsidRPr="00653156">
        <w:t>Dolce</w:t>
      </w:r>
      <w:r w:rsidR="00FC5F09" w:rsidRPr="00653156">
        <w:t xml:space="preserve"> upper ontology</w:t>
      </w:r>
    </w:p>
    <w:p w14:paraId="6B2A8769" w14:textId="6414EB79" w:rsidR="00FC5F09" w:rsidRPr="00653156" w:rsidRDefault="00E431E5" w:rsidP="008D50EE">
      <w:pPr>
        <w:pStyle w:val="omg-body"/>
        <w:numPr>
          <w:ilvl w:val="0"/>
          <w:numId w:val="56"/>
        </w:numPr>
      </w:pPr>
      <w:r w:rsidRPr="00653156">
        <w:t xml:space="preserve">OMG </w:t>
      </w:r>
      <w:r w:rsidR="00FC5F09" w:rsidRPr="00653156">
        <w:t>Unified Modeling Language</w:t>
      </w:r>
    </w:p>
    <w:p w14:paraId="2564C201" w14:textId="2BDB95A3" w:rsidR="00FC5F09" w:rsidRPr="00653156" w:rsidRDefault="00E431E5" w:rsidP="008D50EE">
      <w:pPr>
        <w:pStyle w:val="omg-body"/>
        <w:numPr>
          <w:ilvl w:val="0"/>
          <w:numId w:val="56"/>
        </w:numPr>
      </w:pPr>
      <w:r w:rsidRPr="00653156">
        <w:t>Web Ontology Language</w:t>
      </w:r>
    </w:p>
    <w:p w14:paraId="22084CC8" w14:textId="15FCB4E2" w:rsidR="00E431E5" w:rsidRDefault="00E431E5" w:rsidP="008D50EE">
      <w:pPr>
        <w:pStyle w:val="omg-body"/>
        <w:numPr>
          <w:ilvl w:val="0"/>
          <w:numId w:val="56"/>
        </w:numPr>
      </w:pPr>
      <w:r w:rsidRPr="00653156">
        <w:t xml:space="preserve">OMG Date &amp; Time </w:t>
      </w:r>
      <w:r w:rsidR="00DF6923" w:rsidRPr="00653156">
        <w:t>Specification</w:t>
      </w:r>
    </w:p>
    <w:p w14:paraId="3013E6A9" w14:textId="03777906" w:rsidR="00653156" w:rsidRDefault="00653156" w:rsidP="008D50EE">
      <w:pPr>
        <w:pStyle w:val="omg-body"/>
        <w:numPr>
          <w:ilvl w:val="0"/>
          <w:numId w:val="56"/>
        </w:numPr>
      </w:pPr>
      <w:r>
        <w:t>OMG Financial Business Ontology (FIBO)</w:t>
      </w:r>
    </w:p>
    <w:p w14:paraId="196A9314" w14:textId="78753C8F" w:rsidR="00906AC0" w:rsidRPr="00653156" w:rsidRDefault="00906AC0" w:rsidP="00906AC0">
      <w:pPr>
        <w:pStyle w:val="omg-body"/>
        <w:numPr>
          <w:ilvl w:val="0"/>
          <w:numId w:val="56"/>
        </w:numPr>
      </w:pPr>
      <w:r>
        <w:rPr>
          <w:lang w:val="en-US"/>
        </w:rPr>
        <w:t>OMG Unified Modeling Framework (UAF)</w:t>
      </w:r>
    </w:p>
    <w:p w14:paraId="52BAB706" w14:textId="77777777" w:rsidR="00E431E5" w:rsidRDefault="00E431E5" w:rsidP="008D50EE">
      <w:pPr>
        <w:pStyle w:val="omg-body"/>
      </w:pPr>
    </w:p>
    <w:p w14:paraId="7B96FF38" w14:textId="6E46F5CA" w:rsidR="002A6045" w:rsidRPr="00E33EAB" w:rsidRDefault="002A6045" w:rsidP="00FF51BE">
      <w:pPr>
        <w:pStyle w:val="omg-body"/>
      </w:pPr>
      <w:r>
        <w:t>Due to the multiple inputs, none match exactly. Every effort has been made to retain the semantics of the concepts and synthesize them</w:t>
      </w:r>
      <w:r w:rsidR="00844F19">
        <w:t xml:space="preserve"> together in an understandable way.</w:t>
      </w:r>
    </w:p>
    <w:p w14:paraId="6ACA0260" w14:textId="0D9C1A01" w:rsidR="002A6045" w:rsidRDefault="002A6045" w:rsidP="008A4C70">
      <w:pPr>
        <w:pStyle w:val="Heading4"/>
        <w:rPr>
          <w:noProof/>
        </w:rPr>
      </w:pPr>
      <w:r>
        <w:br w:type="page"/>
      </w:r>
      <w:bookmarkStart w:id="1656" w:name="_Toc450313311"/>
      <w:r>
        <w:rPr>
          <w:noProof/>
        </w:rPr>
        <w:lastRenderedPageBreak/>
        <w:t xml:space="preserve">Top Level </w:t>
      </w:r>
      <w:r w:rsidR="00613A27">
        <w:rPr>
          <w:noProof/>
          <w:lang w:val="en-US"/>
        </w:rPr>
        <w:t>Concepts</w:t>
      </w:r>
      <w:bookmarkEnd w:id="1656"/>
    </w:p>
    <w:p w14:paraId="0BA94808" w14:textId="46C977E1" w:rsidR="004022F8" w:rsidRDefault="004022F8" w:rsidP="00FF51BE">
      <w:pPr>
        <w:pStyle w:val="omg-body"/>
        <w:rPr>
          <w:noProof/>
        </w:rPr>
      </w:pPr>
      <w:r>
        <w:rPr>
          <w:noProof/>
        </w:rPr>
        <w:t xml:space="preserve">Operational threat and risk builds on some of the “top level” concepts as defined in the SMIF specification. Concepts such as entites, situations and patterns are common and can be reused. </w:t>
      </w:r>
      <w:r w:rsidR="00F60D0E">
        <w:rPr>
          <w:noProof/>
        </w:rPr>
        <w:t>SMIF also defines language specific concepts that may not be needed for threat and risk, but may be use</w:t>
      </w:r>
      <w:r w:rsidR="00844F19">
        <w:rPr>
          <w:noProof/>
        </w:rPr>
        <w:t>d to extend the OTR model for more specific purposes</w:t>
      </w:r>
      <w:r w:rsidR="00F60D0E">
        <w:rPr>
          <w:noProof/>
        </w:rPr>
        <w:t xml:space="preserve">. </w:t>
      </w:r>
      <w:r>
        <w:rPr>
          <w:noProof/>
        </w:rPr>
        <w:t xml:space="preserve">Readers are encouraged to see the introduction to SMIF concepts for this foundation. </w:t>
      </w:r>
    </w:p>
    <w:p w14:paraId="6FFC6B9D" w14:textId="77777777" w:rsidR="004022F8" w:rsidRDefault="004022F8" w:rsidP="00FF51BE">
      <w:pPr>
        <w:pStyle w:val="omg-body"/>
      </w:pPr>
      <w:r>
        <w:rPr>
          <w:noProof/>
          <w:lang w:val="en-US" w:eastAsia="en-US"/>
        </w:rPr>
        <w:lastRenderedPageBreak/>
        <w:drawing>
          <wp:inline distT="0" distB="0" distL="0" distR="0" wp14:anchorId="63C09637" wp14:editId="209E5AAA">
            <wp:extent cx="6188075" cy="7360285"/>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075" cy="7360285"/>
                    </a:xfrm>
                    <a:prstGeom prst="rect">
                      <a:avLst/>
                    </a:prstGeom>
                  </pic:spPr>
                </pic:pic>
              </a:graphicData>
            </a:graphic>
          </wp:inline>
        </w:drawing>
      </w:r>
    </w:p>
    <w:p w14:paraId="6D8B10E5" w14:textId="3F449F6C" w:rsidR="004022F8" w:rsidRDefault="004022F8" w:rsidP="008D50EE">
      <w:pPr>
        <w:pStyle w:val="Caption"/>
      </w:pPr>
      <w:r>
        <w:t xml:space="preserve">Figure </w:t>
      </w:r>
      <w:fldSimple w:instr=" SEQ Figure \* ARABIC ">
        <w:r w:rsidR="00CD51EF">
          <w:rPr>
            <w:noProof/>
          </w:rPr>
          <w:t>6</w:t>
        </w:r>
      </w:fldSimple>
      <w:r>
        <w:t xml:space="preserve"> Concepts define in SMIF</w:t>
      </w:r>
    </w:p>
    <w:p w14:paraId="22DC682F" w14:textId="35559805" w:rsidR="00025728" w:rsidRDefault="004022F8" w:rsidP="00FF51BE">
      <w:pPr>
        <w:pStyle w:val="omg-body"/>
        <w:rPr>
          <w:noProof/>
        </w:rPr>
      </w:pPr>
      <w:r>
        <w:rPr>
          <w:noProof/>
        </w:rPr>
        <w:t xml:space="preserve">Building on the top-level concepts in SMIF </w:t>
      </w:r>
      <w:r w:rsidR="00844F19">
        <w:rPr>
          <w:noProof/>
        </w:rPr>
        <w:t>is</w:t>
      </w:r>
      <w:r>
        <w:rPr>
          <w:noProof/>
        </w:rPr>
        <w:t xml:space="preserve"> a library of general concepts that are needed for threat and risk information but not specific to it, this includes people, places</w:t>
      </w:r>
      <w:r w:rsidR="00844F19">
        <w:rPr>
          <w:noProof/>
        </w:rPr>
        <w:t xml:space="preserve"> and things</w:t>
      </w:r>
      <w:r>
        <w:rPr>
          <w:noProof/>
        </w:rPr>
        <w:t xml:space="preserve">. The general concept library is included as </w:t>
      </w:r>
      <w:r w:rsidR="00844F19">
        <w:rPr>
          <w:noProof/>
        </w:rPr>
        <w:t>a separate section.</w:t>
      </w:r>
      <w:r>
        <w:rPr>
          <w:noProof/>
        </w:rPr>
        <w:t>.</w:t>
      </w:r>
      <w:r w:rsidR="00025728">
        <w:rPr>
          <w:noProof/>
        </w:rPr>
        <w:t xml:space="preserve"> </w:t>
      </w:r>
    </w:p>
    <w:p w14:paraId="28808BCA" w14:textId="77777777" w:rsidR="00025728" w:rsidRDefault="00025728" w:rsidP="008C7C30">
      <w:pPr>
        <w:pStyle w:val="BodyText"/>
      </w:pPr>
      <w:r>
        <w:rPr>
          <w:lang w:val="en-US" w:eastAsia="en-US"/>
        </w:rPr>
        <w:lastRenderedPageBreak/>
        <w:drawing>
          <wp:inline distT="0" distB="0" distL="0" distR="0" wp14:anchorId="35F3F1C3" wp14:editId="68E67725">
            <wp:extent cx="6188075" cy="6146165"/>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075" cy="6146165"/>
                    </a:xfrm>
                    <a:prstGeom prst="rect">
                      <a:avLst/>
                    </a:prstGeom>
                  </pic:spPr>
                </pic:pic>
              </a:graphicData>
            </a:graphic>
          </wp:inline>
        </w:drawing>
      </w:r>
    </w:p>
    <w:p w14:paraId="69385A6E" w14:textId="755AFE29" w:rsidR="00025728" w:rsidRDefault="00025728" w:rsidP="008D50EE">
      <w:pPr>
        <w:pStyle w:val="Caption"/>
      </w:pPr>
      <w:r>
        <w:t xml:space="preserve">Figure </w:t>
      </w:r>
      <w:fldSimple w:instr=" SEQ Figure \* ARABIC ">
        <w:r w:rsidR="00CD51EF">
          <w:rPr>
            <w:noProof/>
          </w:rPr>
          <w:t>7</w:t>
        </w:r>
      </w:fldSimple>
      <w:r>
        <w:t xml:space="preserve"> Generic Concept Library</w:t>
      </w:r>
    </w:p>
    <w:p w14:paraId="575042A7" w14:textId="38BFC1D0" w:rsidR="004022F8" w:rsidRDefault="00025728" w:rsidP="00FF51BE">
      <w:pPr>
        <w:pStyle w:val="omg-body"/>
        <w:rPr>
          <w:noProof/>
        </w:rPr>
      </w:pPr>
      <w:r>
        <w:rPr>
          <w:noProof/>
        </w:rPr>
        <w:t xml:space="preserve">The packages defined in the concept library is shown above and documented in the appendix. </w:t>
      </w:r>
    </w:p>
    <w:p w14:paraId="2CA2F764" w14:textId="064AE8AB" w:rsidR="004022F8" w:rsidRDefault="004022F8" w:rsidP="00FF51BE">
      <w:pPr>
        <w:pStyle w:val="omg-body"/>
        <w:rPr>
          <w:noProof/>
        </w:rPr>
      </w:pPr>
      <w:r>
        <w:rPr>
          <w:noProof/>
        </w:rPr>
        <w:t xml:space="preserve">Threat and </w:t>
      </w:r>
      <w:r w:rsidR="006C496B">
        <w:rPr>
          <w:noProof/>
        </w:rPr>
        <w:t>risk specific concepts then use and com</w:t>
      </w:r>
      <w:r>
        <w:rPr>
          <w:noProof/>
        </w:rPr>
        <w:t>bine these general cocepts for inf</w:t>
      </w:r>
      <w:r w:rsidR="006C496B">
        <w:rPr>
          <w:noProof/>
        </w:rPr>
        <w:t>ormation sharing across domains that supports threat infdormation sharing and risk analytics.</w:t>
      </w:r>
    </w:p>
    <w:p w14:paraId="6F2E74FB" w14:textId="2A4C41F9" w:rsidR="004022F8" w:rsidRDefault="004022F8" w:rsidP="008D50EE">
      <w:pPr>
        <w:pStyle w:val="Heading2"/>
      </w:pPr>
      <w:bookmarkStart w:id="1657" w:name="_Toc468649327"/>
      <w:r>
        <w:rPr>
          <w:noProof/>
        </w:rPr>
        <w:t>Modeling Style</w:t>
      </w:r>
      <w:bookmarkEnd w:id="1657"/>
    </w:p>
    <w:p w14:paraId="6824518C" w14:textId="18450BDF" w:rsidR="00613A27" w:rsidRDefault="00613A27" w:rsidP="00FF51BE">
      <w:pPr>
        <w:pStyle w:val="omg-body"/>
        <w:rPr>
          <w:noProof/>
        </w:rPr>
      </w:pPr>
      <w:r>
        <w:rPr>
          <w:noProof/>
        </w:rPr>
        <w:t xml:space="preserve">There are two primary kinds of concepts defined in threat and risk – classes representing entities and relationships representing “connections” between entities. Each relationship concept defines what other concepts it relates to (which can be entity or relationship concepts). </w:t>
      </w:r>
      <w:r w:rsidR="00534DB4">
        <w:rPr>
          <w:noProof/>
        </w:rPr>
        <w:t xml:space="preserve">When a concept is defined in a </w:t>
      </w:r>
      <w:r w:rsidR="00245B40">
        <w:rPr>
          <w:noProof/>
        </w:rPr>
        <w:t>conceptual reference model</w:t>
      </w:r>
      <w:r w:rsidR="00534DB4">
        <w:rPr>
          <w:noProof/>
        </w:rPr>
        <w:t xml:space="preserve"> they are defined as </w:t>
      </w:r>
      <w:r w:rsidR="00534DB4">
        <w:rPr>
          <w:noProof/>
        </w:rPr>
        <w:lastRenderedPageBreak/>
        <w:t xml:space="preserve">they are most generally understood, not how they may be used in a specific application context, this avoids redundancy and stovepiped models. </w:t>
      </w:r>
      <w:r>
        <w:rPr>
          <w:noProof/>
        </w:rPr>
        <w:t>All concepts can be organized into hierarchies.These hierarchies result in some “top level” concepts</w:t>
      </w:r>
      <w:r w:rsidR="00534DB4">
        <w:rPr>
          <w:noProof/>
        </w:rPr>
        <w:t xml:space="preserve"> and more specialized and specific concepts</w:t>
      </w:r>
      <w:r>
        <w:rPr>
          <w:noProof/>
        </w:rPr>
        <w:t>.</w:t>
      </w:r>
      <w:r w:rsidR="00534DB4">
        <w:rPr>
          <w:noProof/>
        </w:rPr>
        <w:t xml:space="preserve"> </w:t>
      </w:r>
    </w:p>
    <w:p w14:paraId="54594BBD" w14:textId="0BCE4751" w:rsidR="00613A27" w:rsidRDefault="00613A27" w:rsidP="00FF51BE">
      <w:pPr>
        <w:pStyle w:val="omg-body"/>
        <w:rPr>
          <w:noProof/>
        </w:rPr>
      </w:pPr>
      <w:r>
        <w:rPr>
          <w:noProof/>
        </w:rPr>
        <w:t xml:space="preserve">We are </w:t>
      </w:r>
      <w:r w:rsidR="009C63F5">
        <w:rPr>
          <w:noProof/>
        </w:rPr>
        <w:t>used</w:t>
      </w:r>
      <w:r>
        <w:rPr>
          <w:noProof/>
        </w:rPr>
        <w:t xml:space="preserve"> to herarchies of entity concepts; e.g. an oak tree is a kind of tree, a tree is a kind of plant, etc. We also frequently see hierarchies of relationship concepts: e.g. ownership is a kind of control.</w:t>
      </w:r>
    </w:p>
    <w:p w14:paraId="70ABA87E" w14:textId="77777777" w:rsidR="008A4C70" w:rsidRDefault="008A4C70" w:rsidP="008A4C70">
      <w:pPr>
        <w:pStyle w:val="omg-body"/>
        <w:keepNext/>
      </w:pPr>
      <w:r w:rsidRPr="008A4C70">
        <w:rPr>
          <w:noProof/>
          <w:lang w:val="en-US" w:eastAsia="en-US"/>
        </w:rPr>
        <w:drawing>
          <wp:inline distT="0" distB="0" distL="0" distR="0" wp14:anchorId="5AC6585D" wp14:editId="3EBAD383">
            <wp:extent cx="5335905" cy="460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5905" cy="4609465"/>
                    </a:xfrm>
                    <a:prstGeom prst="rect">
                      <a:avLst/>
                    </a:prstGeom>
                    <a:noFill/>
                    <a:ln>
                      <a:noFill/>
                    </a:ln>
                  </pic:spPr>
                </pic:pic>
              </a:graphicData>
            </a:graphic>
          </wp:inline>
        </w:drawing>
      </w:r>
    </w:p>
    <w:p w14:paraId="03929F5C" w14:textId="097E7A7A" w:rsidR="008A4C70" w:rsidRDefault="008A4C70" w:rsidP="008A4C70">
      <w:pPr>
        <w:pStyle w:val="Caption"/>
        <w:rPr>
          <w:noProof/>
        </w:rPr>
      </w:pPr>
      <w:r>
        <w:t xml:space="preserve">Figure </w:t>
      </w:r>
      <w:fldSimple w:instr=" SEQ Figure \* ARABIC ">
        <w:r w:rsidR="00CD51EF">
          <w:rPr>
            <w:noProof/>
          </w:rPr>
          <w:t>8</w:t>
        </w:r>
      </w:fldSimple>
      <w:r>
        <w:t xml:space="preserve"> Example Entity Hierarchy</w:t>
      </w:r>
    </w:p>
    <w:p w14:paraId="62CA009A" w14:textId="3C09A86E" w:rsidR="002A6045" w:rsidRDefault="00B96972" w:rsidP="00FF51BE">
      <w:pPr>
        <w:pStyle w:val="omg-body"/>
        <w:rPr>
          <w:noProof/>
        </w:rPr>
      </w:pPr>
      <w:r>
        <w:rPr>
          <w:noProof/>
        </w:rPr>
        <w:t>I</w:t>
      </w:r>
      <w:r w:rsidR="002A6045">
        <w:rPr>
          <w:noProof/>
        </w:rPr>
        <w:t xml:space="preserve">t is </w:t>
      </w:r>
      <w:r w:rsidR="006C496B">
        <w:rPr>
          <w:noProof/>
        </w:rPr>
        <w:t>desirable</w:t>
      </w:r>
      <w:r w:rsidR="002A6045">
        <w:rPr>
          <w:noProof/>
        </w:rPr>
        <w:t xml:space="preserve"> to form hierarchies of concepts where it makes sense. So when a very general </w:t>
      </w:r>
      <w:r w:rsidR="00613A27">
        <w:rPr>
          <w:noProof/>
        </w:rPr>
        <w:t xml:space="preserve">relationship </w:t>
      </w:r>
      <w:r w:rsidR="002A6045">
        <w:rPr>
          <w:noProof/>
        </w:rPr>
        <w:t xml:space="preserve">concept </w:t>
      </w:r>
      <w:r w:rsidR="00534DB4">
        <w:rPr>
          <w:noProof/>
        </w:rPr>
        <w:t>(</w:t>
      </w:r>
      <w:r w:rsidR="006C496B">
        <w:rPr>
          <w:noProof/>
        </w:rPr>
        <w:t xml:space="preserve">Shown as a </w:t>
      </w:r>
      <w:r w:rsidR="00534DB4">
        <w:rPr>
          <w:noProof/>
        </w:rPr>
        <w:t>UML Association</w:t>
      </w:r>
      <w:r w:rsidR="006C496B">
        <w:rPr>
          <w:noProof/>
        </w:rPr>
        <w:t xml:space="preserve"> Class</w:t>
      </w:r>
      <w:r w:rsidR="00534DB4">
        <w:rPr>
          <w:noProof/>
        </w:rPr>
        <w:t xml:space="preserve">) </w:t>
      </w:r>
      <w:r w:rsidR="002A6045">
        <w:rPr>
          <w:noProof/>
        </w:rPr>
        <w:t xml:space="preserve">is being defined </w:t>
      </w:r>
      <w:r w:rsidR="009C63F5">
        <w:rPr>
          <w:noProof/>
        </w:rPr>
        <w:t>we</w:t>
      </w:r>
      <w:r w:rsidR="002A6045">
        <w:rPr>
          <w:noProof/>
        </w:rPr>
        <w:t xml:space="preserve"> connect it to the most general </w:t>
      </w:r>
      <w:r w:rsidR="00F42952">
        <w:rPr>
          <w:noProof/>
        </w:rPr>
        <w:t>entity</w:t>
      </w:r>
      <w:r w:rsidR="00613A27">
        <w:rPr>
          <w:noProof/>
        </w:rPr>
        <w:t xml:space="preserve"> concept</w:t>
      </w:r>
      <w:r w:rsidR="00F42952">
        <w:rPr>
          <w:noProof/>
        </w:rPr>
        <w:t xml:space="preserve"> (</w:t>
      </w:r>
      <w:r w:rsidR="006C496B">
        <w:rPr>
          <w:noProof/>
        </w:rPr>
        <w:t xml:space="preserve">Shown as a </w:t>
      </w:r>
      <w:r w:rsidR="00F42952">
        <w:rPr>
          <w:noProof/>
        </w:rPr>
        <w:t>UML Class)</w:t>
      </w:r>
      <w:r w:rsidR="002A6045">
        <w:rPr>
          <w:noProof/>
        </w:rPr>
        <w:t xml:space="preserve"> which </w:t>
      </w:r>
      <w:r w:rsidR="00F42952">
        <w:rPr>
          <w:noProof/>
        </w:rPr>
        <w:t>may be involved in that relationship</w:t>
      </w:r>
      <w:r w:rsidR="002A6045">
        <w:rPr>
          <w:noProof/>
        </w:rPr>
        <w:t xml:space="preserve">. Such </w:t>
      </w:r>
      <w:r w:rsidR="003069B3">
        <w:rPr>
          <w:noProof/>
        </w:rPr>
        <w:t>entity</w:t>
      </w:r>
      <w:r w:rsidR="002A6045">
        <w:rPr>
          <w:noProof/>
        </w:rPr>
        <w:t xml:space="preserve"> classes are frequently more general </w:t>
      </w:r>
      <w:r w:rsidR="009C63F5">
        <w:rPr>
          <w:noProof/>
        </w:rPr>
        <w:t xml:space="preserve">than </w:t>
      </w:r>
      <w:r w:rsidR="002A6045">
        <w:rPr>
          <w:noProof/>
        </w:rPr>
        <w:t xml:space="preserve">the specific problem being solved at the moment. Many concepts important to threat and risk are of this more general nature. For example, that one situation may happen before another </w:t>
      </w:r>
      <w:r w:rsidR="00F42952">
        <w:rPr>
          <w:noProof/>
        </w:rPr>
        <w:t xml:space="preserve"> is important for threat management but also </w:t>
      </w:r>
      <w:r w:rsidR="002A6045">
        <w:rPr>
          <w:noProof/>
        </w:rPr>
        <w:t xml:space="preserve">makes sense across domains – it is a general concept. Since </w:t>
      </w:r>
      <w:r w:rsidR="00534DB4">
        <w:rPr>
          <w:noProof/>
        </w:rPr>
        <w:t xml:space="preserve">“something happening after something else” </w:t>
      </w:r>
      <w:r w:rsidR="002A6045">
        <w:rPr>
          <w:noProof/>
        </w:rPr>
        <w:t>is a general concept</w:t>
      </w:r>
      <w:r w:rsidR="00BF72B0">
        <w:rPr>
          <w:noProof/>
        </w:rPr>
        <w:t>,</w:t>
      </w:r>
      <w:r w:rsidR="002A6045">
        <w:rPr>
          <w:noProof/>
        </w:rPr>
        <w:t xml:space="preserve"> </w:t>
      </w:r>
      <w:r w:rsidR="00534DB4">
        <w:rPr>
          <w:noProof/>
        </w:rPr>
        <w:t xml:space="preserve">the </w:t>
      </w:r>
      <w:r w:rsidR="002A6045">
        <w:rPr>
          <w:noProof/>
        </w:rPr>
        <w:t>classes it relates are general concepts as well</w:t>
      </w:r>
      <w:r w:rsidR="00534DB4">
        <w:rPr>
          <w:noProof/>
        </w:rPr>
        <w:t xml:space="preserve"> – a situation may happen before or after another situation</w:t>
      </w:r>
      <w:r w:rsidR="002A6045">
        <w:rPr>
          <w:noProof/>
        </w:rPr>
        <w:t>. Properly representing these general concepts naturaly introduces a hierarchy of other general concepts</w:t>
      </w:r>
      <w:r w:rsidR="009C63F5">
        <w:rPr>
          <w:noProof/>
        </w:rPr>
        <w:t xml:space="preserve"> as are found in the generic concept library</w:t>
      </w:r>
      <w:r w:rsidR="002A6045">
        <w:rPr>
          <w:noProof/>
        </w:rPr>
        <w:t>.</w:t>
      </w:r>
    </w:p>
    <w:p w14:paraId="22C33574" w14:textId="598F557B" w:rsidR="002A6045" w:rsidRDefault="003D26C2" w:rsidP="008D50EE">
      <w:pPr>
        <w:pStyle w:val="omg-body"/>
      </w:pPr>
      <w:r>
        <w:rPr>
          <w:noProof/>
          <w:lang w:val="en-US" w:eastAsia="en-US"/>
        </w:rPr>
        <w:lastRenderedPageBreak/>
        <w:drawing>
          <wp:inline distT="0" distB="0" distL="0" distR="0" wp14:anchorId="18F16CAB" wp14:editId="00E2ADDF">
            <wp:extent cx="5803174" cy="2857143"/>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3174" cy="2857143"/>
                    </a:xfrm>
                    <a:prstGeom prst="rect">
                      <a:avLst/>
                    </a:prstGeom>
                  </pic:spPr>
                </pic:pic>
              </a:graphicData>
            </a:graphic>
          </wp:inline>
        </w:drawing>
      </w:r>
    </w:p>
    <w:p w14:paraId="0366D700" w14:textId="7A910775" w:rsidR="002A6045" w:rsidRDefault="002A6045" w:rsidP="002A6045">
      <w:pPr>
        <w:pStyle w:val="Caption"/>
        <w:jc w:val="center"/>
        <w:rPr>
          <w:noProof/>
        </w:rPr>
      </w:pPr>
      <w:r>
        <w:t xml:space="preserve">Figure </w:t>
      </w:r>
      <w:fldSimple w:instr=" SEQ Figure \* ARABIC ">
        <w:r w:rsidR="00CD51EF">
          <w:rPr>
            <w:noProof/>
          </w:rPr>
          <w:t>9</w:t>
        </w:r>
      </w:fldSimple>
      <w:r w:rsidR="00540837">
        <w:t>.</w:t>
      </w:r>
      <w:r>
        <w:t xml:space="preserve"> Example of Top Level Classes</w:t>
      </w:r>
    </w:p>
    <w:p w14:paraId="1B52C9FC" w14:textId="450FA737" w:rsidR="002A6045" w:rsidRDefault="002A6045" w:rsidP="008C7C30">
      <w:pPr>
        <w:pStyle w:val="BodyText"/>
      </w:pPr>
      <w:r>
        <w:t>The above example shows some of the top level class</w:t>
      </w:r>
      <w:r w:rsidR="00FC6479">
        <w:t>es</w:t>
      </w:r>
      <w:r>
        <w:t xml:space="preserve"> and the </w:t>
      </w:r>
      <w:commentRangeStart w:id="1658"/>
      <w:commentRangeStart w:id="1659"/>
      <w:r>
        <w:t>associations</w:t>
      </w:r>
      <w:commentRangeEnd w:id="1658"/>
      <w:r w:rsidR="0058594D">
        <w:rPr>
          <w:rStyle w:val="CommentReference"/>
          <w:lang w:eastAsia="en-US"/>
        </w:rPr>
        <w:commentReference w:id="1658"/>
      </w:r>
      <w:commentRangeEnd w:id="1659"/>
      <w:r w:rsidR="00C8738F">
        <w:rPr>
          <w:rStyle w:val="CommentReference"/>
          <w:lang w:eastAsia="en-US"/>
        </w:rPr>
        <w:commentReference w:id="1659"/>
      </w:r>
      <w:r>
        <w:t xml:space="preserve"> between them. </w:t>
      </w:r>
      <w:r w:rsidR="00B96637">
        <w:t>These associations include the concepts that</w:t>
      </w:r>
      <w:r>
        <w:t xml:space="preserve"> any situation may happen befor</w:t>
      </w:r>
      <w:r w:rsidR="00B96637">
        <w:t>e</w:t>
      </w:r>
      <w:r>
        <w:t xml:space="preserve"> or after any other situation or be caused by or cause another. It also shows that situations may have some impact on an entity – of course what that impact is will be more specific. Having these general </w:t>
      </w:r>
      <w:r w:rsidRPr="00924B71">
        <w:t>relations</w:t>
      </w:r>
      <w:r>
        <w:t xml:space="preserve"> both grounds more specific concepts and reduces the n</w:t>
      </w:r>
      <w:r w:rsidR="00677DF9">
        <w:t>ecess</w:t>
      </w:r>
      <w:r>
        <w:t>ity for every class to have relations to every other class – as is frequently seen when there are no top level classes.</w:t>
      </w:r>
    </w:p>
    <w:p w14:paraId="521B77C0" w14:textId="75D83F07" w:rsidR="00B96972" w:rsidRDefault="00B96972" w:rsidP="00FF51BE">
      <w:pPr>
        <w:pStyle w:val="omg-body"/>
        <w:rPr>
          <w:noProof/>
        </w:rPr>
      </w:pPr>
      <w:r>
        <w:rPr>
          <w:noProof/>
        </w:rPr>
        <w:t>Each of these more general concepts may be specialized for more specific purposes, and many have been specialized for use within threat and risk. In many cases threat and risk specific terms are introduced as more specific terms for a genera</w:t>
      </w:r>
      <w:r w:rsidR="004B126B">
        <w:rPr>
          <w:noProof/>
        </w:rPr>
        <w:t>l</w:t>
      </w:r>
      <w:r>
        <w:rPr>
          <w:noProof/>
        </w:rPr>
        <w:t xml:space="preserve"> concept.</w:t>
      </w:r>
    </w:p>
    <w:p w14:paraId="758D8D90" w14:textId="25A5A87B" w:rsidR="002A6045" w:rsidRDefault="009C63F5" w:rsidP="00FF51BE">
      <w:pPr>
        <w:pStyle w:val="omg-body"/>
        <w:rPr>
          <w:noProof/>
        </w:rPr>
      </w:pPr>
      <w:r>
        <w:rPr>
          <w:rStyle w:val="IntenseEmphasis"/>
        </w:rPr>
        <w:br w:type="page"/>
      </w:r>
      <w:r w:rsidR="00245B40">
        <w:rPr>
          <w:noProof/>
        </w:rPr>
        <w:lastRenderedPageBreak/>
        <w:t>conceptual reference modelconceptual reference model</w:t>
      </w:r>
    </w:p>
    <w:p w14:paraId="10367B2D" w14:textId="12E19E64" w:rsidR="00D859F0" w:rsidRDefault="00D859F0" w:rsidP="008D50EE">
      <w:pPr>
        <w:pStyle w:val="Heading3"/>
        <w:rPr>
          <w:noProof/>
        </w:rPr>
      </w:pPr>
      <w:bookmarkStart w:id="1660" w:name="_Toc468649328"/>
      <w:r>
        <w:rPr>
          <w:noProof/>
        </w:rPr>
        <w:t>Mixing Concepts</w:t>
      </w:r>
      <w:r w:rsidR="00205884">
        <w:rPr>
          <w:noProof/>
        </w:rPr>
        <w:t xml:space="preserve"> with “multiple classification”</w:t>
      </w:r>
      <w:bookmarkEnd w:id="1660"/>
    </w:p>
    <w:p w14:paraId="15202E04" w14:textId="1E75959C" w:rsidR="00D859F0" w:rsidRDefault="00D859F0" w:rsidP="00FF51BE">
      <w:pPr>
        <w:pStyle w:val="omg-body"/>
      </w:pPr>
      <w:r>
        <w:t xml:space="preserve">The </w:t>
      </w:r>
      <w:r w:rsidR="00245B40">
        <w:t>conceptual reference model</w:t>
      </w:r>
      <w:r>
        <w:t xml:space="preserve"> provides a way to classify and organize things, activities and relationships – a common idea in everyday life. Software </w:t>
      </w:r>
      <w:r w:rsidR="00177B88">
        <w:t>professionals</w:t>
      </w:r>
      <w:r>
        <w:t xml:space="preserve"> are used to “class hierarchies” in languages like Java and C# where a particular </w:t>
      </w:r>
      <w:r w:rsidR="00177B88">
        <w:t>“</w:t>
      </w:r>
      <w:r>
        <w:t>object</w:t>
      </w:r>
      <w:r w:rsidR="00CD1413">
        <w:t>”</w:t>
      </w:r>
      <w:r>
        <w:t xml:space="preserve"> is an “instance” of </w:t>
      </w:r>
      <w:r w:rsidR="00CD1413">
        <w:t>exactly one</w:t>
      </w:r>
      <w:r>
        <w:t xml:space="preserve"> class. In most software languages such an object can only be a member of one class and that class </w:t>
      </w:r>
      <w:r w:rsidR="00CD1413">
        <w:t xml:space="preserve">is </w:t>
      </w:r>
      <w:r>
        <w:t>fixed for the life of the object.</w:t>
      </w:r>
    </w:p>
    <w:p w14:paraId="0E91F991" w14:textId="1FF951D9" w:rsidR="00D859F0" w:rsidRDefault="00D859F0" w:rsidP="00FF51BE">
      <w:pPr>
        <w:pStyle w:val="omg-body"/>
      </w:pPr>
      <w:r>
        <w:t xml:space="preserve">In the “real world” there are many ways to classify and consider something and those classifications can be contextual or change over time. The same individual </w:t>
      </w:r>
      <w:r w:rsidR="00177B88">
        <w:t>can be a person, a citizen, an e</w:t>
      </w:r>
      <w:r>
        <w:t>mployee and an adult. At other times the same individual may be a child and a dependent. An attack on a facility may be considered a</w:t>
      </w:r>
      <w:r w:rsidR="00307761">
        <w:t xml:space="preserve">n invasion </w:t>
      </w:r>
      <w:r w:rsidR="00CD1413">
        <w:t xml:space="preserve">by </w:t>
      </w:r>
      <w:r w:rsidR="00307761">
        <w:t>some and a</w:t>
      </w:r>
      <w:r>
        <w:t xml:space="preserve"> defensive action by someone else.</w:t>
      </w:r>
    </w:p>
    <w:p w14:paraId="111FE64D" w14:textId="4D6EC1D5" w:rsidR="00205884" w:rsidRDefault="00205884" w:rsidP="00FF51BE">
      <w:pPr>
        <w:pStyle w:val="omg-body"/>
      </w:pPr>
      <w:r>
        <w:t xml:space="preserve">Another primary use-case is “roles”. A role is a behavior, </w:t>
      </w:r>
      <w:r w:rsidR="00FC73E6">
        <w:t>capability</w:t>
      </w:r>
      <w:r>
        <w:t xml:space="preserve"> or responsibility that something “takes on”. For example, a person may assume the role of a police officer. Roles are frequently transient – they change over the lifetime of something or may even depend on the context in which it is considered. Another feature of roles is that they can be combined, so that </w:t>
      </w:r>
      <w:r w:rsidR="00CD1413">
        <w:t xml:space="preserve">an individual </w:t>
      </w:r>
      <w:r>
        <w:t xml:space="preserve">police officer could also be in the role of a </w:t>
      </w:r>
      <w:r w:rsidR="00FC73E6">
        <w:t>victim</w:t>
      </w:r>
      <w:r>
        <w:t xml:space="preserve"> in </w:t>
      </w:r>
      <w:r w:rsidR="003454A2">
        <w:t xml:space="preserve">an </w:t>
      </w:r>
      <w:r>
        <w:t>incident</w:t>
      </w:r>
      <w:r w:rsidR="003454A2">
        <w:t xml:space="preserve"> or the wife in a marriage</w:t>
      </w:r>
      <w:r>
        <w:t>.</w:t>
      </w:r>
    </w:p>
    <w:p w14:paraId="0FD2DB69" w14:textId="4F21941D" w:rsidR="00D859F0" w:rsidRDefault="00D859F0" w:rsidP="00FF51BE">
      <w:pPr>
        <w:pStyle w:val="omg-body"/>
      </w:pPr>
      <w:r>
        <w:t>The threat/</w:t>
      </w:r>
      <w:r w:rsidR="00FC73E6">
        <w:t>risk</w:t>
      </w:r>
      <w:r>
        <w:t xml:space="preserve"> </w:t>
      </w:r>
      <w:r w:rsidR="00245B40">
        <w:t>conceptual reference model</w:t>
      </w:r>
      <w:r>
        <w:t xml:space="preserve"> is about the real </w:t>
      </w:r>
      <w:r w:rsidR="00FC73E6">
        <w:t>world</w:t>
      </w:r>
      <w:r>
        <w:t xml:space="preserve">, or world conditions we can </w:t>
      </w:r>
      <w:r w:rsidR="00FC73E6">
        <w:t>conceive</w:t>
      </w:r>
      <w:r>
        <w:t xml:space="preserve"> of. For this </w:t>
      </w:r>
      <w:r w:rsidR="00FC73E6">
        <w:t>reason,</w:t>
      </w:r>
      <w:r>
        <w:t xml:space="preserve"> the classifications defined in the </w:t>
      </w:r>
      <w:r w:rsidR="00245B40">
        <w:t>conceptual reference model</w:t>
      </w:r>
      <w:r>
        <w:t xml:space="preserve"> may be “mixed together” as required to define a particular thing, event or relationship. The technical term for this is “multiple classification”, however for most people it is just the normal way to describe something.</w:t>
      </w:r>
      <w:r w:rsidR="006F7D03">
        <w:t xml:space="preserve"> Allowing for </w:t>
      </w:r>
      <w:r w:rsidR="00FC73E6">
        <w:t>multiple</w:t>
      </w:r>
      <w:r w:rsidR="006F7D03">
        <w:t xml:space="preserve"> classification makes the </w:t>
      </w:r>
      <w:r w:rsidR="00245B40">
        <w:t>conceptual reference model</w:t>
      </w:r>
      <w:r w:rsidR="006F7D03">
        <w:t xml:space="preserve"> simpler and more flexible.</w:t>
      </w:r>
    </w:p>
    <w:p w14:paraId="273810E8" w14:textId="563BF912" w:rsidR="006F7D03" w:rsidRDefault="006F7D03" w:rsidP="00FF51BE">
      <w:pPr>
        <w:pStyle w:val="omg-body"/>
      </w:pPr>
      <w:r>
        <w:t xml:space="preserve">There are times when it just doesn’t make sense for two or more </w:t>
      </w:r>
      <w:r w:rsidR="003454A2">
        <w:t xml:space="preserve">classes </w:t>
      </w:r>
      <w:r>
        <w:t>to be combined. E.g. something can’t be a truck and an incident, it just doesn’t make sense. For these cases such classes are marked as “disjoint” using either a UML dependency</w:t>
      </w:r>
      <w:r w:rsidR="00405367">
        <w:t xml:space="preserve"> as defined in SMIF</w:t>
      </w:r>
      <w:r>
        <w:t xml:space="preserve"> or generalization set.</w:t>
      </w:r>
    </w:p>
    <w:p w14:paraId="2CED4BE1" w14:textId="55CF0DE4" w:rsidR="006F7D03" w:rsidRPr="00D859F0" w:rsidRDefault="006F7D03" w:rsidP="00FF51BE">
      <w:pPr>
        <w:pStyle w:val="omg-body"/>
      </w:pPr>
      <w:r>
        <w:t>Implementations of the threat/risk model must consider the multiple classification capability for which there are well known patterns to support it in various computer languages</w:t>
      </w:r>
      <w:r w:rsidR="00850C44">
        <w:t xml:space="preserve"> and data schema</w:t>
      </w:r>
      <w:r>
        <w:t>.</w:t>
      </w:r>
      <w:r w:rsidR="008310EA">
        <w:t xml:space="preserve"> When looking at the </w:t>
      </w:r>
      <w:r w:rsidR="00245B40">
        <w:t>conceptual reference model</w:t>
      </w:r>
      <w:r w:rsidR="008310EA">
        <w:t xml:space="preserve"> don’t make the mistake of assuming that something can only be classified by just one class at a time.</w:t>
      </w:r>
    </w:p>
    <w:p w14:paraId="2684C80A" w14:textId="77777777" w:rsidR="00D859F0" w:rsidRDefault="00D859F0" w:rsidP="00FF51BE">
      <w:pPr>
        <w:pStyle w:val="omg-body"/>
        <w:rPr>
          <w:noProof/>
        </w:rPr>
      </w:pPr>
    </w:p>
    <w:p w14:paraId="527CCA71" w14:textId="77777777" w:rsidR="00C61982" w:rsidRPr="00C806A3" w:rsidRDefault="00C61982" w:rsidP="00FF51BE">
      <w:pPr>
        <w:pStyle w:val="omg-body"/>
        <w:rPr>
          <w:lang w:val="en-US"/>
        </w:rPr>
      </w:pPr>
    </w:p>
    <w:p w14:paraId="186F3814" w14:textId="77777777" w:rsidR="00BF1672" w:rsidRDefault="00BF1672" w:rsidP="00BF1672"/>
    <w:p w14:paraId="0CE665F6" w14:textId="4B510526" w:rsidR="00F60D0E" w:rsidRPr="00F60D0E" w:rsidRDefault="00BF1672" w:rsidP="00F60D0E">
      <w:pPr>
        <w:pStyle w:val="Heading1"/>
      </w:pPr>
      <w:r>
        <w:br w:type="page"/>
      </w:r>
      <w:bookmarkStart w:id="1661" w:name="_Toc468649329"/>
      <w:bookmarkStart w:id="1662" w:name="_Toc450313898"/>
      <w:bookmarkStart w:id="1663" w:name="_Ref451756210"/>
      <w:bookmarkStart w:id="1664" w:name="_Toc411794966"/>
      <w:r w:rsidR="00F60D0E">
        <w:rPr>
          <w:lang w:val="en-US"/>
        </w:rPr>
        <w:lastRenderedPageBreak/>
        <w:t>Operational Threat and Risk Model</w:t>
      </w:r>
      <w:r w:rsidR="00D73E0F">
        <w:rPr>
          <w:lang w:val="en-US"/>
        </w:rPr>
        <w:t xml:space="preserve"> Reference</w:t>
      </w:r>
      <w:bookmarkEnd w:id="1661"/>
    </w:p>
    <w:p w14:paraId="6237FAE9" w14:textId="77777777" w:rsidR="00F60D0E" w:rsidRDefault="00F60D0E" w:rsidP="00F60D0E">
      <w:pPr>
        <w:pStyle w:val="Heading2"/>
      </w:pPr>
      <w:bookmarkStart w:id="1665" w:name="_Toc468649330"/>
      <w:r>
        <w:t>Threat-risk-conceptual-model::Threat and Risk Specific Concepts</w:t>
      </w:r>
      <w:bookmarkEnd w:id="1665"/>
    </w:p>
    <w:p w14:paraId="18A1AF96" w14:textId="77777777" w:rsidR="00F60D0E" w:rsidRDefault="00F60D0E" w:rsidP="00F60D0E">
      <w:r>
        <w:t>The risk and threat modules use and specialize more generic concepts to build the risk and threat information sharing and analytics framework.</w:t>
      </w:r>
    </w:p>
    <w:p w14:paraId="0DD9D966" w14:textId="77777777" w:rsidR="00F60D0E" w:rsidRDefault="00F60D0E" w:rsidP="00F60D0E">
      <w:r>
        <w:t xml:space="preserve">All risks and threats involve an </w:t>
      </w:r>
      <w:r w:rsidRPr="008D50EE">
        <w:rPr>
          <w:rStyle w:val="Emphasis"/>
        </w:rPr>
        <w:t>undesirable situation</w:t>
      </w:r>
      <w:r>
        <w:t xml:space="preserve"> that is a real or possible </w:t>
      </w:r>
      <w:r>
        <w:rPr>
          <w:i/>
          <w:iCs/>
        </w:rPr>
        <w:t>situation</w:t>
      </w:r>
      <w:r>
        <w:t xml:space="preserve"> with </w:t>
      </w:r>
      <w:r>
        <w:rPr>
          <w:i/>
          <w:iCs/>
        </w:rPr>
        <w:t>consequences</w:t>
      </w:r>
      <w:r>
        <w:t xml:space="preserve"> that do harm and impact the </w:t>
      </w:r>
      <w:r>
        <w:rPr>
          <w:i/>
          <w:iCs/>
        </w:rPr>
        <w:t>objectives</w:t>
      </w:r>
      <w:r>
        <w:t xml:space="preserve"> of </w:t>
      </w:r>
      <w:r>
        <w:rPr>
          <w:i/>
          <w:iCs/>
        </w:rPr>
        <w:t>stakeholders</w:t>
      </w:r>
      <w:r>
        <w:t>. The same situation may, of course, not be considered a risk or threat to other stakeholders - some may consider such a situation an objective.</w:t>
      </w:r>
    </w:p>
    <w:p w14:paraId="7975D19A" w14:textId="0EF7B855" w:rsidR="00F60D0E" w:rsidRDefault="00F60D0E" w:rsidP="00F60D0E">
      <w:r>
        <w:t>This foundational information is then expanded with metrics and interrelationships such that threats and risks can be fully understood and dealt with.</w:t>
      </w:r>
      <w:r w:rsidR="00EA035F">
        <w:t xml:space="preserve"> This includes chains of causation and dependency – </w:t>
      </w:r>
      <w:r w:rsidR="00DF6923">
        <w:t>such</w:t>
      </w:r>
      <w:r w:rsidR="00EA035F">
        <w:t xml:space="preserve"> chains are frequently the point of attack that results in downstream harm.</w:t>
      </w:r>
    </w:p>
    <w:p w14:paraId="37F6FFF3" w14:textId="77777777" w:rsidR="00F60D0E" w:rsidRDefault="00F60D0E" w:rsidP="00F60D0E">
      <w:r>
        <w:t>Fundamental risk/threat specific concepts include:</w:t>
      </w:r>
    </w:p>
    <w:p w14:paraId="19C5E2A0" w14:textId="77777777" w:rsidR="00F60D0E" w:rsidRDefault="003D454B" w:rsidP="00F60D0E">
      <w:pPr>
        <w:numPr>
          <w:ilvl w:val="0"/>
          <w:numId w:val="23"/>
        </w:numPr>
        <w:spacing w:after="0"/>
      </w:pPr>
      <w:hyperlink w:anchor="_6b1b5bc2c02e97388502f44875bda1e8" w:history="1">
        <w:r w:rsidR="00F60D0E">
          <w:rPr>
            <w:color w:val="0000FF"/>
            <w:u w:val="single"/>
          </w:rPr>
          <w:t>Danger</w:t>
        </w:r>
      </w:hyperlink>
    </w:p>
    <w:p w14:paraId="5793C354" w14:textId="77777777" w:rsidR="00F60D0E" w:rsidRDefault="003D454B" w:rsidP="00F60D0E">
      <w:pPr>
        <w:numPr>
          <w:ilvl w:val="0"/>
          <w:numId w:val="23"/>
        </w:numPr>
        <w:spacing w:after="0"/>
      </w:pPr>
      <w:hyperlink w:anchor="_06bcfc4aa4414d36cb05ca997c4a0821" w:history="1">
        <w:r w:rsidR="00F60D0E">
          <w:rPr>
            <w:color w:val="0000FF"/>
            <w:u w:val="single"/>
          </w:rPr>
          <w:t>Risk</w:t>
        </w:r>
      </w:hyperlink>
    </w:p>
    <w:p w14:paraId="5AB957FD" w14:textId="77777777" w:rsidR="00F60D0E" w:rsidRDefault="003D454B" w:rsidP="00F60D0E">
      <w:pPr>
        <w:numPr>
          <w:ilvl w:val="0"/>
          <w:numId w:val="23"/>
        </w:numPr>
        <w:spacing w:after="0"/>
      </w:pPr>
      <w:hyperlink w:anchor="_b1d260370301e9c37b320e4c2c053faf" w:history="1">
        <w:r w:rsidR="00F60D0E">
          <w:rPr>
            <w:color w:val="0000FF"/>
            <w:u w:val="single"/>
          </w:rPr>
          <w:t>Incident</w:t>
        </w:r>
      </w:hyperlink>
    </w:p>
    <w:p w14:paraId="13716306" w14:textId="77777777" w:rsidR="00F60D0E" w:rsidRDefault="003D454B" w:rsidP="00F60D0E">
      <w:pPr>
        <w:numPr>
          <w:ilvl w:val="0"/>
          <w:numId w:val="23"/>
        </w:numPr>
        <w:spacing w:after="0"/>
      </w:pPr>
      <w:hyperlink w:anchor="_52ac381b3375b694d0d6cabc1d7c8b2a" w:history="1">
        <w:r w:rsidR="00F60D0E">
          <w:rPr>
            <w:color w:val="0000FF"/>
            <w:u w:val="single"/>
          </w:rPr>
          <w:t>Indicator</w:t>
        </w:r>
      </w:hyperlink>
    </w:p>
    <w:p w14:paraId="7FF0960C" w14:textId="77777777" w:rsidR="00F60D0E" w:rsidRDefault="003D454B" w:rsidP="00F60D0E">
      <w:pPr>
        <w:numPr>
          <w:ilvl w:val="0"/>
          <w:numId w:val="23"/>
        </w:numPr>
        <w:spacing w:after="0"/>
      </w:pPr>
      <w:hyperlink w:anchor="_6cf32abc6725e61497ee7c4fedec966c" w:history="1">
        <w:r w:rsidR="00F60D0E">
          <w:rPr>
            <w:color w:val="0000FF"/>
            <w:u w:val="single"/>
          </w:rPr>
          <w:t>Vulnerability</w:t>
        </w:r>
      </w:hyperlink>
    </w:p>
    <w:p w14:paraId="4BB94564" w14:textId="77777777" w:rsidR="00F60D0E" w:rsidRDefault="00F60D0E" w:rsidP="00F60D0E">
      <w:r>
        <w:t>Note that these concepts use and build on more generic concepts that are not risk/threat specific such as "person", "organization", and "Intent".</w:t>
      </w:r>
    </w:p>
    <w:p w14:paraId="1DA7F10F" w14:textId="77777777" w:rsidR="00F60D0E" w:rsidRDefault="00F60D0E" w:rsidP="00F60D0E">
      <w:r>
        <w:t>All undesirable situations derived from the general concept of a "situation"; which is fundamental to this specification.</w:t>
      </w:r>
    </w:p>
    <w:p w14:paraId="4ED79D39" w14:textId="77777777" w:rsidR="00F60D0E" w:rsidRDefault="00F60D0E" w:rsidP="00F60D0E">
      <w:pPr>
        <w:pStyle w:val="Heading3"/>
        <w:spacing w:after="0"/>
        <w:ind w:left="1080"/>
      </w:pPr>
      <w:bookmarkStart w:id="1666" w:name="_Toc468649331"/>
      <w:r>
        <w:lastRenderedPageBreak/>
        <w:t>Diagram: Threat and Risk Specific Concepts</w:t>
      </w:r>
      <w:bookmarkEnd w:id="1666"/>
    </w:p>
    <w:p w14:paraId="40B76634" w14:textId="77777777" w:rsidR="00F60D0E" w:rsidRDefault="00F60D0E" w:rsidP="00F60D0E">
      <w:pPr>
        <w:jc w:val="center"/>
        <w:rPr>
          <w:rFonts w:cs="Arial"/>
        </w:rPr>
      </w:pPr>
      <w:r>
        <w:rPr>
          <w:noProof/>
        </w:rPr>
        <w:drawing>
          <wp:inline distT="0" distB="0" distL="0" distR="0" wp14:anchorId="031F2153" wp14:editId="5C4E135D">
            <wp:extent cx="6188075" cy="5425251"/>
            <wp:effectExtent l="0" t="0" r="0" b="0"/>
            <wp:docPr id="1318" name="Picture 408171727.emf" descr="4081717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408171727.emf"/>
                    <pic:cNvPicPr/>
                  </pic:nvPicPr>
                  <pic:blipFill>
                    <a:blip r:embed="rId47" cstate="print"/>
                    <a:stretch>
                      <a:fillRect/>
                    </a:stretch>
                  </pic:blipFill>
                  <pic:spPr>
                    <a:xfrm>
                      <a:off x="0" y="0"/>
                      <a:ext cx="6188075" cy="5425251"/>
                    </a:xfrm>
                    <a:prstGeom prst="rect">
                      <a:avLst/>
                    </a:prstGeom>
                  </pic:spPr>
                </pic:pic>
              </a:graphicData>
            </a:graphic>
          </wp:inline>
        </w:drawing>
      </w:r>
    </w:p>
    <w:p w14:paraId="56D8B23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and Risk Specific Concepts</w:t>
      </w:r>
    </w:p>
    <w:p w14:paraId="52396283" w14:textId="77777777" w:rsidR="00F60D0E" w:rsidRDefault="00F60D0E" w:rsidP="00F60D0E">
      <w:r>
        <w:t xml:space="preserve"> </w:t>
      </w:r>
    </w:p>
    <w:p w14:paraId="7E850B76" w14:textId="77777777" w:rsidR="00F60D0E" w:rsidRDefault="00F60D0E" w:rsidP="00F60D0E"/>
    <w:p w14:paraId="51159FD5" w14:textId="77777777" w:rsidR="00F60D0E" w:rsidRDefault="00F60D0E" w:rsidP="00F60D0E">
      <w:pPr>
        <w:spacing w:after="200" w:line="276" w:lineRule="auto"/>
        <w:rPr>
          <w:b/>
          <w:bCs/>
          <w:color w:val="365F91"/>
          <w:sz w:val="40"/>
          <w:szCs w:val="40"/>
        </w:rPr>
      </w:pPr>
      <w:r>
        <w:br w:type="page"/>
      </w:r>
    </w:p>
    <w:p w14:paraId="1FEB8D15" w14:textId="77777777" w:rsidR="00F60D0E" w:rsidRDefault="00F60D0E" w:rsidP="00F60D0E">
      <w:pPr>
        <w:pStyle w:val="Heading2"/>
      </w:pPr>
      <w:bookmarkStart w:id="1667" w:name="_Toc468649332"/>
      <w:bookmarkStart w:id="1668" w:name="_Toc468649333"/>
      <w:bookmarkStart w:id="1669" w:name="_Toc468649334"/>
      <w:bookmarkStart w:id="1670" w:name="_Toc468649335"/>
      <w:bookmarkStart w:id="1671" w:name="_Toc468649336"/>
      <w:bookmarkStart w:id="1672" w:name="_Toc468649337"/>
      <w:bookmarkStart w:id="1673" w:name="_Toc468649338"/>
      <w:bookmarkEnd w:id="1667"/>
      <w:bookmarkEnd w:id="1668"/>
      <w:bookmarkEnd w:id="1669"/>
      <w:bookmarkEnd w:id="1670"/>
      <w:bookmarkEnd w:id="1671"/>
      <w:bookmarkEnd w:id="1672"/>
      <w:r>
        <w:t>Threat-risk-conceptual-model::Threat and Risk Specific Concepts::Campaigns</w:t>
      </w:r>
      <w:bookmarkEnd w:id="1673"/>
    </w:p>
    <w:p w14:paraId="2A9026F0" w14:textId="77777777" w:rsidR="00F60D0E" w:rsidRDefault="00F60D0E" w:rsidP="008C7C30">
      <w:pPr>
        <w:pStyle w:val="BodyText"/>
      </w:pPr>
      <w:r>
        <w:t>Campaigns are ongoing activities in an organized and active way realizing a particular objective of stakeholders.</w:t>
      </w:r>
    </w:p>
    <w:p w14:paraId="77328386" w14:textId="77777777" w:rsidR="00F60D0E" w:rsidRDefault="00F60D0E" w:rsidP="00F60D0E">
      <w:pPr>
        <w:pStyle w:val="Heading3"/>
        <w:spacing w:after="0"/>
        <w:ind w:left="1080"/>
      </w:pPr>
      <w:bookmarkStart w:id="1674" w:name="_Toc468649339"/>
      <w:r>
        <w:t>Diagram: Campaign</w:t>
      </w:r>
      <w:bookmarkEnd w:id="1674"/>
    </w:p>
    <w:p w14:paraId="67ECB0AD" w14:textId="77777777" w:rsidR="00F60D0E" w:rsidRDefault="00F60D0E" w:rsidP="00F60D0E">
      <w:pPr>
        <w:jc w:val="center"/>
        <w:rPr>
          <w:rFonts w:cs="Arial"/>
        </w:rPr>
      </w:pPr>
      <w:r>
        <w:rPr>
          <w:noProof/>
        </w:rPr>
        <w:drawing>
          <wp:inline distT="0" distB="0" distL="0" distR="0" wp14:anchorId="5993AB27" wp14:editId="1119CD44">
            <wp:extent cx="6188075" cy="3539943"/>
            <wp:effectExtent l="0" t="0" r="0" b="0"/>
            <wp:docPr id="1322" name="Picture 1280560156.emf" descr="1280560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1280560156.emf"/>
                    <pic:cNvPicPr/>
                  </pic:nvPicPr>
                  <pic:blipFill>
                    <a:blip r:embed="rId48" cstate="print"/>
                    <a:stretch>
                      <a:fillRect/>
                    </a:stretch>
                  </pic:blipFill>
                  <pic:spPr>
                    <a:xfrm>
                      <a:off x="0" y="0"/>
                      <a:ext cx="6188075" cy="3539943"/>
                    </a:xfrm>
                    <a:prstGeom prst="rect">
                      <a:avLst/>
                    </a:prstGeom>
                  </pic:spPr>
                </pic:pic>
              </a:graphicData>
            </a:graphic>
          </wp:inline>
        </w:drawing>
      </w:r>
    </w:p>
    <w:p w14:paraId="7E42C69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Campaign</w:t>
      </w:r>
    </w:p>
    <w:p w14:paraId="62C8B431" w14:textId="77777777" w:rsidR="00F60D0E" w:rsidRDefault="00F60D0E" w:rsidP="00F60D0E">
      <w:r>
        <w:t xml:space="preserve"> </w:t>
      </w:r>
    </w:p>
    <w:p w14:paraId="48B59E08" w14:textId="77777777" w:rsidR="00F60D0E" w:rsidRDefault="00F60D0E" w:rsidP="00F60D0E"/>
    <w:p w14:paraId="7A7C77C3" w14:textId="77777777" w:rsidR="00F60D0E" w:rsidRDefault="00F60D0E" w:rsidP="00F60D0E">
      <w:pPr>
        <w:pStyle w:val="Heading3"/>
        <w:spacing w:after="0"/>
        <w:ind w:left="1080"/>
      </w:pPr>
      <w:bookmarkStart w:id="1675" w:name="_3cad03a3b4a09352fab494b19ba75d09"/>
      <w:bookmarkStart w:id="1676" w:name="_Toc468649340"/>
      <w:r>
        <w:t>Class Campaign</w:t>
      </w:r>
      <w:bookmarkEnd w:id="1675"/>
      <w:bookmarkEnd w:id="1676"/>
      <w:r w:rsidRPr="003A31EC">
        <w:rPr>
          <w:rFonts w:cs="Arial"/>
        </w:rPr>
        <w:t xml:space="preserve"> </w:t>
      </w:r>
      <w:r>
        <w:rPr>
          <w:rFonts w:cs="Arial"/>
        </w:rPr>
        <w:fldChar w:fldCharType="begin"/>
      </w:r>
      <w:r>
        <w:instrText>XE"</w:instrText>
      </w:r>
      <w:r w:rsidRPr="00413D75">
        <w:rPr>
          <w:rFonts w:cs="Arial"/>
        </w:rPr>
        <w:instrText>Campaign</w:instrText>
      </w:r>
      <w:r>
        <w:instrText>"</w:instrText>
      </w:r>
      <w:r>
        <w:rPr>
          <w:rFonts w:cs="Arial"/>
        </w:rPr>
        <w:fldChar w:fldCharType="end"/>
      </w:r>
      <w:r>
        <w:rPr>
          <w:rFonts w:cs="Arial"/>
        </w:rPr>
        <w:t xml:space="preserve"> </w:t>
      </w:r>
    </w:p>
    <w:p w14:paraId="140B7266" w14:textId="61D36E10" w:rsidR="00F60D0E" w:rsidRDefault="00F60D0E" w:rsidP="00F60D0E">
      <w:r>
        <w:t>Campaigns are ongoing work in an organized and active way toward a particular goal</w:t>
      </w:r>
      <w:r w:rsidR="00DF6923">
        <w:t>;</w:t>
      </w:r>
      <w:r>
        <w:t xml:space="preserve"> typically a political, military, or social one. A campaign will typically have parts that are the specific activities of the campaign.</w:t>
      </w:r>
      <w:r>
        <w:br/>
        <w:t xml:space="preserve">A Military campaign is a series of military operations intended to achieve a </w:t>
      </w:r>
      <w:r w:rsidR="00DF6923">
        <w:t>objective</w:t>
      </w:r>
      <w:r>
        <w:t xml:space="preserve">, confined to a </w:t>
      </w:r>
      <w:r w:rsidR="00DF6923">
        <w:t>area</w:t>
      </w:r>
      <w:r>
        <w:t>, or involving a specified type of fighting.</w:t>
      </w:r>
      <w:r>
        <w:br/>
        <w:t>A campaign is also an objective for the activities supporting the campaign.</w:t>
      </w:r>
    </w:p>
    <w:p w14:paraId="16305E9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8A98EC9" w14:textId="77777777" w:rsidR="00F60D0E" w:rsidRDefault="003D454B" w:rsidP="00F60D0E">
      <w:pPr>
        <w:ind w:left="360"/>
      </w:pPr>
      <w:hyperlink w:anchor="_1a3b26382bc038a9cd845e258d24db0f" w:history="1">
        <w:r w:rsidR="00F60D0E">
          <w:rPr>
            <w:rStyle w:val="Hyperlink"/>
          </w:rPr>
          <w:t>Objective</w:t>
        </w:r>
      </w:hyperlink>
      <w:r w:rsidR="00F60D0E">
        <w:t xml:space="preserve">, </w:t>
      </w:r>
      <w:hyperlink w:anchor="_550850fcd14bb00fad2eea6781f6c366" w:history="1">
        <w:r w:rsidR="00F60D0E">
          <w:rPr>
            <w:rStyle w:val="Hyperlink"/>
          </w:rPr>
          <w:t>Program</w:t>
        </w:r>
      </w:hyperlink>
    </w:p>
    <w:p w14:paraId="7BD79D3E" w14:textId="77777777" w:rsidR="00F60D0E" w:rsidRDefault="00F60D0E" w:rsidP="00F60D0E"/>
    <w:p w14:paraId="19B846C4" w14:textId="77777777" w:rsidR="00F60D0E" w:rsidRDefault="00F60D0E" w:rsidP="00F60D0E">
      <w:pPr>
        <w:spacing w:after="200" w:line="276" w:lineRule="auto"/>
        <w:rPr>
          <w:b/>
          <w:bCs/>
          <w:color w:val="365F91"/>
          <w:sz w:val="40"/>
          <w:szCs w:val="40"/>
        </w:rPr>
      </w:pPr>
      <w:r>
        <w:br w:type="page"/>
      </w:r>
    </w:p>
    <w:p w14:paraId="4D7F8EC4" w14:textId="77777777" w:rsidR="00F60D0E" w:rsidRDefault="00F60D0E" w:rsidP="00F60D0E">
      <w:pPr>
        <w:pStyle w:val="Heading2"/>
      </w:pPr>
      <w:bookmarkStart w:id="1677" w:name="_Toc468649341"/>
      <w:r>
        <w:t>Threat-risk-conceptual-model::Threat and Risk Specific Concepts::Danger</w:t>
      </w:r>
      <w:bookmarkEnd w:id="1677"/>
    </w:p>
    <w:p w14:paraId="3194CC92" w14:textId="77777777" w:rsidR="00F60D0E" w:rsidRDefault="00F60D0E" w:rsidP="008C7C30">
      <w:pPr>
        <w:pStyle w:val="BodyText"/>
      </w:pPr>
      <w:r>
        <w:t>Concepts relative to threats. A threat is a situation that increases the likelihood of one or more related incidents.</w:t>
      </w:r>
    </w:p>
    <w:p w14:paraId="3478CEF0" w14:textId="77777777" w:rsidR="00F60D0E" w:rsidRDefault="00F60D0E" w:rsidP="00F60D0E">
      <w:pPr>
        <w:pStyle w:val="Heading3"/>
        <w:spacing w:after="0"/>
        <w:ind w:left="1080"/>
      </w:pPr>
      <w:bookmarkStart w:id="1678" w:name="_Toc468649342"/>
      <w:r>
        <w:lastRenderedPageBreak/>
        <w:t>Diagram: Danger</w:t>
      </w:r>
      <w:bookmarkEnd w:id="1678"/>
    </w:p>
    <w:p w14:paraId="19A7951F" w14:textId="77777777" w:rsidR="00F60D0E" w:rsidRDefault="00F60D0E" w:rsidP="00F60D0E">
      <w:pPr>
        <w:jc w:val="center"/>
        <w:rPr>
          <w:rFonts w:cs="Arial"/>
        </w:rPr>
      </w:pPr>
      <w:r>
        <w:rPr>
          <w:noProof/>
        </w:rPr>
        <w:drawing>
          <wp:inline distT="0" distB="0" distL="0" distR="0" wp14:anchorId="25E451DE" wp14:editId="432572E9">
            <wp:extent cx="5992225" cy="7178040"/>
            <wp:effectExtent l="0" t="0" r="0" b="0"/>
            <wp:docPr id="1324" name="Picture 1447094988.emf" descr="14470949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1447094988.emf"/>
                    <pic:cNvPicPr/>
                  </pic:nvPicPr>
                  <pic:blipFill>
                    <a:blip r:embed="rId49" cstate="print"/>
                    <a:stretch>
                      <a:fillRect/>
                    </a:stretch>
                  </pic:blipFill>
                  <pic:spPr>
                    <a:xfrm>
                      <a:off x="0" y="0"/>
                      <a:ext cx="5992225" cy="7178040"/>
                    </a:xfrm>
                    <a:prstGeom prst="rect">
                      <a:avLst/>
                    </a:prstGeom>
                  </pic:spPr>
                </pic:pic>
              </a:graphicData>
            </a:graphic>
          </wp:inline>
        </w:drawing>
      </w:r>
    </w:p>
    <w:p w14:paraId="4D10882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w:t>
      </w:r>
    </w:p>
    <w:p w14:paraId="0E430081" w14:textId="77777777" w:rsidR="00F60D0E" w:rsidRDefault="00F60D0E" w:rsidP="00F60D0E">
      <w:r>
        <w:t xml:space="preserve"> </w:t>
      </w:r>
    </w:p>
    <w:p w14:paraId="3B771647" w14:textId="77777777" w:rsidR="00F60D0E" w:rsidRDefault="00F60D0E" w:rsidP="00F60D0E"/>
    <w:p w14:paraId="629E6B39" w14:textId="77777777" w:rsidR="00F60D0E" w:rsidRDefault="00F60D0E" w:rsidP="00F60D0E">
      <w:pPr>
        <w:pStyle w:val="Heading3"/>
        <w:spacing w:after="0"/>
        <w:ind w:left="1080"/>
      </w:pPr>
      <w:bookmarkStart w:id="1679" w:name="_e4bd4a0a973b5fdb61fc0f8cb66dc9b7"/>
      <w:bookmarkStart w:id="1680" w:name="_Toc468649343"/>
      <w:r>
        <w:lastRenderedPageBreak/>
        <w:t>Class Attack</w:t>
      </w:r>
      <w:bookmarkEnd w:id="1679"/>
      <w:r w:rsidRPr="003A31EC">
        <w:rPr>
          <w:rFonts w:cs="Arial"/>
        </w:rPr>
        <w:t xml:space="preserve"> </w:t>
      </w:r>
      <w:r>
        <w:rPr>
          <w:rFonts w:cs="Arial"/>
        </w:rPr>
        <w:fldChar w:fldCharType="begin"/>
      </w:r>
      <w:r>
        <w:instrText>XE"</w:instrText>
      </w:r>
      <w:r w:rsidRPr="00413D75">
        <w:rPr>
          <w:rFonts w:cs="Arial"/>
        </w:rPr>
        <w:instrText>Attack</w:instrText>
      </w:r>
      <w:r>
        <w:instrText>"</w:instrText>
      </w:r>
      <w:r>
        <w:rPr>
          <w:rFonts w:cs="Arial"/>
        </w:rPr>
        <w:fldChar w:fldCharType="end"/>
      </w:r>
      <w:r>
        <w:rPr>
          <w:rFonts w:cs="Arial"/>
        </w:rPr>
        <w:t xml:space="preserve"> &lt;&lt;Role&gt;&gt;</w:t>
      </w:r>
      <w:bookmarkEnd w:id="1680"/>
    </w:p>
    <w:p w14:paraId="728443D8" w14:textId="77777777" w:rsidR="00F60D0E" w:rsidRDefault="00F60D0E" w:rsidP="00F60D0E">
      <w:r>
        <w:t>A dangerous activity that makes use of and derives benefit from a vulnerability and damages resources.</w:t>
      </w:r>
    </w:p>
    <w:p w14:paraId="572BA30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0199982" w14:textId="77777777" w:rsidR="00F60D0E" w:rsidRDefault="003D454B"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r w:rsidR="00F60D0E">
        <w:t xml:space="preserve">, </w:t>
      </w:r>
      <w:hyperlink w:anchor="_3808bf8833da2fdb6f89d9e4ffa81146" w:history="1">
        <w:r w:rsidR="00F60D0E">
          <w:rPr>
            <w:rStyle w:val="Hyperlink"/>
          </w:rPr>
          <w:t>Threat</w:t>
        </w:r>
      </w:hyperlink>
    </w:p>
    <w:p w14:paraId="3122EDE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0CF941" w14:textId="77777777" w:rsidR="00F60D0E" w:rsidRDefault="00F60D0E" w:rsidP="00F60D0E">
      <w:pPr>
        <w:ind w:left="605" w:hanging="245"/>
      </w:pPr>
      <w:r>
        <w:rPr>
          <w:noProof/>
        </w:rPr>
        <w:drawing>
          <wp:inline distT="0" distB="0" distL="0" distR="0" wp14:anchorId="0EB63681" wp14:editId="7F55AEE1">
            <wp:extent cx="152400" cy="152400"/>
            <wp:effectExtent l="0" t="0" r="0" b="0"/>
            <wp:docPr id="13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0C2F9A6" w14:textId="77777777" w:rsidR="00F60D0E" w:rsidRDefault="00F60D0E" w:rsidP="00F60D0E">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2F01045" w14:textId="77777777" w:rsidR="00F60D0E" w:rsidRDefault="00F60D0E" w:rsidP="008C7C30">
      <w:pPr>
        <w:pStyle w:val="BodyText"/>
      </w:pPr>
      <w:r>
        <w:t>A resource intended to be harmed by an attack.</w:t>
      </w:r>
    </w:p>
    <w:p w14:paraId="7EAD2564" w14:textId="77777777" w:rsidR="00F60D0E" w:rsidRDefault="00F60D0E" w:rsidP="00F60D0E"/>
    <w:p w14:paraId="5380771F" w14:textId="77777777" w:rsidR="00F60D0E" w:rsidRDefault="00F60D0E" w:rsidP="00F60D0E">
      <w:pPr>
        <w:pStyle w:val="Heading3"/>
        <w:spacing w:after="0"/>
        <w:ind w:left="1080"/>
      </w:pPr>
      <w:bookmarkStart w:id="1681" w:name="_0d18e8506ffe26a367db9a10bfaa03f0"/>
      <w:bookmarkStart w:id="1682" w:name="_Toc468649344"/>
      <w:r>
        <w:t>Class Indirect Threat</w:t>
      </w:r>
      <w:bookmarkEnd w:id="1681"/>
      <w:r w:rsidRPr="003A31EC">
        <w:rPr>
          <w:rFonts w:cs="Arial"/>
        </w:rPr>
        <w:t xml:space="preserve"> </w:t>
      </w:r>
      <w:r>
        <w:rPr>
          <w:rFonts w:cs="Arial"/>
        </w:rPr>
        <w:fldChar w:fldCharType="begin"/>
      </w:r>
      <w:r>
        <w:instrText>XE"</w:instrText>
      </w:r>
      <w:r w:rsidRPr="00413D75">
        <w:rPr>
          <w:rFonts w:cs="Arial"/>
        </w:rPr>
        <w:instrText>Indirect Threat</w:instrText>
      </w:r>
      <w:r>
        <w:instrText>"</w:instrText>
      </w:r>
      <w:r>
        <w:rPr>
          <w:rFonts w:cs="Arial"/>
        </w:rPr>
        <w:fldChar w:fldCharType="end"/>
      </w:r>
      <w:r>
        <w:rPr>
          <w:rFonts w:cs="Arial"/>
        </w:rPr>
        <w:t xml:space="preserve"> &lt;&lt;Role&gt;&gt;</w:t>
      </w:r>
      <w:bookmarkEnd w:id="1682"/>
    </w:p>
    <w:p w14:paraId="0266BB9A" w14:textId="77777777" w:rsidR="00F60D0E" w:rsidRDefault="00F60D0E" w:rsidP="00F60D0E">
      <w:r>
        <w:t>A threat that does directly cause harm but may lead to other situations that will ultimately cause harm.</w:t>
      </w:r>
    </w:p>
    <w:p w14:paraId="3A37C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C8231B" w14:textId="77777777" w:rsidR="00F60D0E" w:rsidRDefault="003D454B" w:rsidP="00F60D0E">
      <w:pPr>
        <w:ind w:left="360"/>
      </w:pPr>
      <w:hyperlink w:anchor="_3808bf8833da2fdb6f89d9e4ffa81146" w:history="1">
        <w:r w:rsidR="00F60D0E">
          <w:rPr>
            <w:rStyle w:val="Hyperlink"/>
          </w:rPr>
          <w:t>Threat</w:t>
        </w:r>
      </w:hyperlink>
    </w:p>
    <w:p w14:paraId="00F7892C" w14:textId="77777777" w:rsidR="00F60D0E" w:rsidRDefault="00F60D0E" w:rsidP="00F60D0E"/>
    <w:p w14:paraId="3355FF9A" w14:textId="77777777" w:rsidR="00F60D0E" w:rsidRDefault="00F60D0E" w:rsidP="00F60D0E">
      <w:pPr>
        <w:pStyle w:val="Heading3"/>
        <w:spacing w:after="0"/>
        <w:ind w:left="1080"/>
      </w:pPr>
      <w:bookmarkStart w:id="1683" w:name="_ad1af28c94488b5f062423425cdff92d"/>
      <w:bookmarkStart w:id="1684" w:name="_Toc468649345"/>
      <w:r>
        <w:t>Class Natural Threat</w:t>
      </w:r>
      <w:bookmarkEnd w:id="1683"/>
      <w:r w:rsidRPr="003A31EC">
        <w:rPr>
          <w:rFonts w:cs="Arial"/>
        </w:rPr>
        <w:t xml:space="preserve"> </w:t>
      </w:r>
      <w:r>
        <w:rPr>
          <w:rFonts w:cs="Arial"/>
        </w:rPr>
        <w:fldChar w:fldCharType="begin"/>
      </w:r>
      <w:r>
        <w:instrText>XE"</w:instrText>
      </w:r>
      <w:r w:rsidRPr="00413D75">
        <w:rPr>
          <w:rFonts w:cs="Arial"/>
        </w:rPr>
        <w:instrText>Natural Threat</w:instrText>
      </w:r>
      <w:r>
        <w:instrText>"</w:instrText>
      </w:r>
      <w:r>
        <w:rPr>
          <w:rFonts w:cs="Arial"/>
        </w:rPr>
        <w:fldChar w:fldCharType="end"/>
      </w:r>
      <w:r>
        <w:rPr>
          <w:rFonts w:cs="Arial"/>
        </w:rPr>
        <w:t xml:space="preserve"> &lt;&lt;Role&gt;&gt;</w:t>
      </w:r>
      <w:bookmarkEnd w:id="1684"/>
    </w:p>
    <w:p w14:paraId="053B8DA4" w14:textId="77777777" w:rsidR="00F60D0E" w:rsidRDefault="00F60D0E" w:rsidP="00F60D0E">
      <w:r>
        <w:t>A threat from natural means.</w:t>
      </w:r>
    </w:p>
    <w:p w14:paraId="58B591A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A07C6E" w14:textId="77777777" w:rsidR="00F60D0E" w:rsidRDefault="003D454B" w:rsidP="00F60D0E">
      <w:pPr>
        <w:ind w:left="360"/>
      </w:pPr>
      <w:hyperlink w:anchor="_3808bf8833da2fdb6f89d9e4ffa81146" w:history="1">
        <w:r w:rsidR="00F60D0E">
          <w:rPr>
            <w:rStyle w:val="Hyperlink"/>
          </w:rPr>
          <w:t>Threat</w:t>
        </w:r>
      </w:hyperlink>
    </w:p>
    <w:p w14:paraId="4FD26D43" w14:textId="77777777" w:rsidR="00F60D0E" w:rsidRDefault="00F60D0E" w:rsidP="00F60D0E"/>
    <w:p w14:paraId="56B6935B" w14:textId="77777777" w:rsidR="00F60D0E" w:rsidRDefault="00F60D0E" w:rsidP="00F60D0E">
      <w:pPr>
        <w:pStyle w:val="Heading3"/>
        <w:spacing w:after="0"/>
        <w:ind w:left="1080"/>
      </w:pPr>
      <w:bookmarkStart w:id="1685" w:name="_89c8e7261d22f6f8d5a7e991ca887dff"/>
      <w:bookmarkStart w:id="1686" w:name="_Toc468649346"/>
      <w:r>
        <w:t>Association Class Target of Attack</w:t>
      </w:r>
      <w:bookmarkEnd w:id="1685"/>
      <w:r w:rsidRPr="003A31EC">
        <w:rPr>
          <w:rFonts w:cs="Arial"/>
        </w:rPr>
        <w:t xml:space="preserve"> </w:t>
      </w:r>
      <w:r>
        <w:rPr>
          <w:rFonts w:cs="Arial"/>
        </w:rPr>
        <w:fldChar w:fldCharType="begin"/>
      </w:r>
      <w:r>
        <w:instrText>XE"</w:instrText>
      </w:r>
      <w:r w:rsidRPr="00413D75">
        <w:rPr>
          <w:rFonts w:cs="Arial"/>
        </w:rPr>
        <w:instrText>Target of Attack</w:instrText>
      </w:r>
      <w:r>
        <w:instrText>"</w:instrText>
      </w:r>
      <w:r>
        <w:rPr>
          <w:rFonts w:cs="Arial"/>
        </w:rPr>
        <w:fldChar w:fldCharType="end"/>
      </w:r>
      <w:r>
        <w:rPr>
          <w:rFonts w:cs="Arial"/>
        </w:rPr>
        <w:t xml:space="preserve"> &lt;&lt;Relationship&gt;&gt;</w:t>
      </w:r>
      <w:bookmarkEnd w:id="1686"/>
    </w:p>
    <w:p w14:paraId="353FF91A" w14:textId="77777777" w:rsidR="00F60D0E" w:rsidRDefault="00F60D0E" w:rsidP="00F60D0E">
      <w:r>
        <w:t>Target of attack relates an attack to the resources attacked, the attack targets.</w:t>
      </w:r>
    </w:p>
    <w:p w14:paraId="72443BA0" w14:textId="77777777" w:rsidR="00F60D0E" w:rsidRDefault="00F60D0E" w:rsidP="00F60D0E">
      <w:pPr>
        <w:jc w:val="center"/>
      </w:pPr>
      <w:r>
        <w:rPr>
          <w:noProof/>
        </w:rPr>
        <w:lastRenderedPageBreak/>
        <w:drawing>
          <wp:inline distT="0" distB="0" distL="0" distR="0" wp14:anchorId="1522DA89" wp14:editId="752689B7">
            <wp:extent cx="5086350" cy="2962275"/>
            <wp:effectExtent l="0" t="0" r="0" b="0"/>
            <wp:docPr id="1328" name="Picture -1219222195.emf" descr="-12192221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1219222195.emf"/>
                    <pic:cNvPicPr/>
                  </pic:nvPicPr>
                  <pic:blipFill>
                    <a:blip r:embed="rId51" cstate="print"/>
                    <a:stretch>
                      <a:fillRect/>
                    </a:stretch>
                  </pic:blipFill>
                  <pic:spPr>
                    <a:xfrm>
                      <a:off x="0" y="0"/>
                      <a:ext cx="5086350" cy="2962275"/>
                    </a:xfrm>
                    <a:prstGeom prst="rect">
                      <a:avLst/>
                    </a:prstGeom>
                  </pic:spPr>
                </pic:pic>
              </a:graphicData>
            </a:graphic>
          </wp:inline>
        </w:drawing>
      </w:r>
    </w:p>
    <w:p w14:paraId="3EB05985"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Target of Attack</w:t>
      </w:r>
    </w:p>
    <w:p w14:paraId="0E67087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1BCFCE6" w14:textId="77777777" w:rsidR="00F60D0E" w:rsidRDefault="003D454B" w:rsidP="00F60D0E">
      <w:pPr>
        <w:ind w:left="360"/>
      </w:pPr>
      <w:hyperlink w:anchor="_e33780607cd553fb55b8907600848b66" w:history="1">
        <w:r w:rsidR="00F60D0E">
          <w:rPr>
            <w:rStyle w:val="Hyperlink"/>
          </w:rPr>
          <w:t>Impact</w:t>
        </w:r>
      </w:hyperlink>
    </w:p>
    <w:p w14:paraId="6A3ECF7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A9956C" w14:textId="77777777" w:rsidR="00F60D0E" w:rsidRDefault="00F60D0E" w:rsidP="00F60D0E">
      <w:pPr>
        <w:ind w:firstLine="720"/>
      </w:pPr>
      <w:r>
        <w:rPr>
          <w:noProof/>
        </w:rPr>
        <w:drawing>
          <wp:inline distT="0" distB="0" distL="0" distR="0" wp14:anchorId="627E2A6A" wp14:editId="1D2E04F1">
            <wp:extent cx="152400" cy="152400"/>
            <wp:effectExtent l="0" t="0" r="0" b="0"/>
            <wp:docPr id="13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2D60283" w14:textId="77777777" w:rsidR="00F60D0E" w:rsidRDefault="00F60D0E" w:rsidP="008C7C30">
      <w:pPr>
        <w:pStyle w:val="BodyText"/>
      </w:pPr>
      <w:r>
        <w:t>A resource intended to be harmed by an attack.</w:t>
      </w:r>
    </w:p>
    <w:p w14:paraId="572B30DB" w14:textId="77777777" w:rsidR="00F60D0E" w:rsidRDefault="00F60D0E" w:rsidP="00F60D0E">
      <w:pPr>
        <w:ind w:firstLine="720"/>
      </w:pPr>
      <w:r>
        <w:rPr>
          <w:noProof/>
        </w:rPr>
        <w:drawing>
          <wp:inline distT="0" distB="0" distL="0" distR="0" wp14:anchorId="098062A0" wp14:editId="1D545C22">
            <wp:extent cx="152400" cy="152400"/>
            <wp:effectExtent l="0" t="0" r="0" b="0"/>
            <wp:docPr id="13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EFE3686" w14:textId="77777777" w:rsidR="00F60D0E" w:rsidRDefault="00F60D0E" w:rsidP="008C7C30">
      <w:pPr>
        <w:pStyle w:val="BodyText"/>
      </w:pPr>
      <w:r>
        <w:t>Attack on a resource.</w:t>
      </w:r>
    </w:p>
    <w:p w14:paraId="697E7AE9" w14:textId="77777777" w:rsidR="00F60D0E" w:rsidRDefault="00F60D0E" w:rsidP="00F60D0E"/>
    <w:p w14:paraId="343E1A62" w14:textId="77777777" w:rsidR="00F60D0E" w:rsidRDefault="00F60D0E" w:rsidP="00F60D0E">
      <w:pPr>
        <w:pStyle w:val="Heading3"/>
        <w:spacing w:after="0"/>
        <w:ind w:left="1080"/>
      </w:pPr>
      <w:bookmarkStart w:id="1687" w:name="_3808bf8833da2fdb6f89d9e4ffa81146"/>
      <w:bookmarkStart w:id="1688" w:name="_Toc468649347"/>
      <w:r>
        <w:t>Class Threat</w:t>
      </w:r>
      <w:bookmarkEnd w:id="1687"/>
      <w:r w:rsidRPr="003A31EC">
        <w:rPr>
          <w:rFonts w:cs="Arial"/>
        </w:rPr>
        <w:t xml:space="preserve"> </w:t>
      </w:r>
      <w:r>
        <w:rPr>
          <w:rFonts w:cs="Arial"/>
        </w:rPr>
        <w:fldChar w:fldCharType="begin"/>
      </w:r>
      <w:r>
        <w:instrText>XE"</w:instrText>
      </w:r>
      <w:r w:rsidRPr="00413D75">
        <w:rPr>
          <w:rFonts w:cs="Arial"/>
        </w:rPr>
        <w:instrText>Threat</w:instrText>
      </w:r>
      <w:r>
        <w:instrText>"</w:instrText>
      </w:r>
      <w:r>
        <w:rPr>
          <w:rFonts w:cs="Arial"/>
        </w:rPr>
        <w:fldChar w:fldCharType="end"/>
      </w:r>
      <w:r>
        <w:rPr>
          <w:rFonts w:cs="Arial"/>
        </w:rPr>
        <w:t xml:space="preserve"> &lt;&lt;Role&gt;&gt;</w:t>
      </w:r>
      <w:bookmarkEnd w:id="1688"/>
    </w:p>
    <w:p w14:paraId="4D86DDFE" w14:textId="77777777" w:rsidR="00F60D0E" w:rsidRDefault="00F60D0E" w:rsidP="00F60D0E">
      <w:r>
        <w:t>A threat is role of a situation that may lead to one or more related incidents or failures.</w:t>
      </w:r>
      <w:r>
        <w:br/>
        <w:t>The threat consists of the existence of zero or more threat actors together with a set of one or more vulnerabilities. Thus, the threat of theft may result in an actual theft (attack), and threats correspond to attacks that are typically classified by attacker motivation (e.g., theft) as opposed to technique (e.g., spoofing). In some books and articles, the different but highly related terms “attack” and “threat” are sometimes confounded by being used as synonyms [Firesmith 03, Tulloch 03].</w:t>
      </w:r>
    </w:p>
    <w:p w14:paraId="49FF428C" w14:textId="77777777" w:rsidR="00F60D0E" w:rsidRDefault="00F60D0E" w:rsidP="00F60D0E">
      <w:pPr>
        <w:jc w:val="center"/>
      </w:pPr>
      <w:r>
        <w:rPr>
          <w:noProof/>
        </w:rPr>
        <w:lastRenderedPageBreak/>
        <w:drawing>
          <wp:inline distT="0" distB="0" distL="0" distR="0" wp14:anchorId="485F4D2F" wp14:editId="0B20CCD5">
            <wp:extent cx="6188074" cy="2702387"/>
            <wp:effectExtent l="0" t="0" r="0" b="0"/>
            <wp:docPr id="1334" name="Picture 1342385682.emf" descr="13423856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1342385682.emf"/>
                    <pic:cNvPicPr/>
                  </pic:nvPicPr>
                  <pic:blipFill>
                    <a:blip r:embed="rId52" cstate="print"/>
                    <a:stretch>
                      <a:fillRect/>
                    </a:stretch>
                  </pic:blipFill>
                  <pic:spPr>
                    <a:xfrm>
                      <a:off x="0" y="0"/>
                      <a:ext cx="6188074" cy="2702387"/>
                    </a:xfrm>
                    <a:prstGeom prst="rect">
                      <a:avLst/>
                    </a:prstGeom>
                  </pic:spPr>
                </pic:pic>
              </a:graphicData>
            </a:graphic>
          </wp:inline>
        </w:drawing>
      </w:r>
    </w:p>
    <w:p w14:paraId="60A8D69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Threat Detail</w:t>
      </w:r>
    </w:p>
    <w:p w14:paraId="483C4D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C676CF0" w14:textId="77777777" w:rsidR="00F60D0E" w:rsidRDefault="003D454B" w:rsidP="00F60D0E">
      <w:pPr>
        <w:ind w:left="360"/>
      </w:pPr>
      <w:hyperlink w:anchor="_f2fa5e8341680da5e6e7a3cee51ee0a0" w:history="1">
        <w:r w:rsidR="00F60D0E">
          <w:rPr>
            <w:rStyle w:val="Hyperlink"/>
          </w:rPr>
          <w:t>Dangerous Event</w:t>
        </w:r>
      </w:hyperlink>
    </w:p>
    <w:p w14:paraId="36CB0263" w14:textId="77777777" w:rsidR="00F60D0E" w:rsidRDefault="00F60D0E" w:rsidP="00F60D0E"/>
    <w:p w14:paraId="25276995" w14:textId="77777777" w:rsidR="00F60D0E" w:rsidRDefault="00F60D0E" w:rsidP="00F60D0E">
      <w:pPr>
        <w:pStyle w:val="Heading3"/>
        <w:spacing w:after="0"/>
        <w:ind w:left="1080"/>
      </w:pPr>
      <w:bookmarkStart w:id="1689" w:name="_2872b14e8cc9af71ddea64e18dbf739e"/>
      <w:bookmarkStart w:id="1690" w:name="_Toc468649348"/>
      <w:r>
        <w:t>Class Unintentional Threat</w:t>
      </w:r>
      <w:bookmarkEnd w:id="1689"/>
      <w:r w:rsidRPr="003A31EC">
        <w:rPr>
          <w:rFonts w:cs="Arial"/>
        </w:rPr>
        <w:t xml:space="preserve"> </w:t>
      </w:r>
      <w:r>
        <w:rPr>
          <w:rFonts w:cs="Arial"/>
        </w:rPr>
        <w:fldChar w:fldCharType="begin"/>
      </w:r>
      <w:r>
        <w:instrText>XE"</w:instrText>
      </w:r>
      <w:r w:rsidRPr="00413D75">
        <w:rPr>
          <w:rFonts w:cs="Arial"/>
        </w:rPr>
        <w:instrText>Unintentional Threat</w:instrText>
      </w:r>
      <w:r>
        <w:instrText>"</w:instrText>
      </w:r>
      <w:r>
        <w:rPr>
          <w:rFonts w:cs="Arial"/>
        </w:rPr>
        <w:fldChar w:fldCharType="end"/>
      </w:r>
      <w:r>
        <w:rPr>
          <w:rFonts w:cs="Arial"/>
        </w:rPr>
        <w:t xml:space="preserve"> &lt;&lt;Role&gt;&gt;</w:t>
      </w:r>
      <w:bookmarkEnd w:id="1690"/>
    </w:p>
    <w:p w14:paraId="740A35E5" w14:textId="77777777" w:rsidR="00F60D0E" w:rsidRDefault="00F60D0E" w:rsidP="00F60D0E">
      <w:r>
        <w:t>A threat that is natural or not intended to cause harm.</w:t>
      </w:r>
    </w:p>
    <w:p w14:paraId="46C277F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D804C2B" w14:textId="77777777" w:rsidR="00F60D0E" w:rsidRDefault="003D454B" w:rsidP="00F60D0E">
      <w:pPr>
        <w:ind w:left="360"/>
      </w:pPr>
      <w:hyperlink w:anchor="_3808bf8833da2fdb6f89d9e4ffa81146" w:history="1">
        <w:r w:rsidR="00F60D0E">
          <w:rPr>
            <w:rStyle w:val="Hyperlink"/>
          </w:rPr>
          <w:t>Threat</w:t>
        </w:r>
      </w:hyperlink>
    </w:p>
    <w:p w14:paraId="2DF6CB83" w14:textId="77777777" w:rsidR="00F60D0E" w:rsidRDefault="00F60D0E" w:rsidP="00F60D0E"/>
    <w:p w14:paraId="6FEA3BC6" w14:textId="77777777" w:rsidR="00F60D0E" w:rsidRDefault="00F60D0E" w:rsidP="00F60D0E">
      <w:pPr>
        <w:spacing w:after="200" w:line="276" w:lineRule="auto"/>
        <w:rPr>
          <w:b/>
          <w:bCs/>
          <w:color w:val="365F91"/>
          <w:sz w:val="40"/>
          <w:szCs w:val="40"/>
        </w:rPr>
      </w:pPr>
      <w:r>
        <w:br w:type="page"/>
      </w:r>
    </w:p>
    <w:p w14:paraId="08041D4F" w14:textId="77777777" w:rsidR="00F60D0E" w:rsidRDefault="00F60D0E" w:rsidP="00F60D0E">
      <w:pPr>
        <w:pStyle w:val="Heading2"/>
      </w:pPr>
      <w:bookmarkStart w:id="1691" w:name="_Toc468649349"/>
      <w:r>
        <w:t>Threat-risk-conceptual-model::Threat and Risk Specific Concepts::Danger Categories</w:t>
      </w:r>
      <w:bookmarkEnd w:id="1691"/>
    </w:p>
    <w:p w14:paraId="20E51546" w14:textId="77777777" w:rsidR="00F60D0E" w:rsidRDefault="00F60D0E" w:rsidP="008C7C30">
      <w:pPr>
        <w:pStyle w:val="BodyText"/>
      </w:pPr>
      <w:r>
        <w:t>This package defines categories for risks and threats. These categories are not intended as exhaustive as others may be added. Categories may be combined.</w:t>
      </w:r>
    </w:p>
    <w:p w14:paraId="0F6DF367" w14:textId="77777777" w:rsidR="00F60D0E" w:rsidRDefault="00F60D0E" w:rsidP="00F60D0E">
      <w:pPr>
        <w:pStyle w:val="Heading3"/>
        <w:spacing w:after="0"/>
        <w:ind w:left="1080"/>
      </w:pPr>
      <w:bookmarkStart w:id="1692" w:name="_Toc468649350"/>
      <w:r>
        <w:t>Diagram: Danger Categories</w:t>
      </w:r>
      <w:bookmarkEnd w:id="1692"/>
    </w:p>
    <w:p w14:paraId="081F6926" w14:textId="77777777" w:rsidR="00F60D0E" w:rsidRDefault="00F60D0E" w:rsidP="00F60D0E">
      <w:pPr>
        <w:jc w:val="center"/>
        <w:rPr>
          <w:rFonts w:cs="Arial"/>
        </w:rPr>
      </w:pPr>
      <w:r>
        <w:rPr>
          <w:noProof/>
        </w:rPr>
        <w:drawing>
          <wp:inline distT="0" distB="0" distL="0" distR="0" wp14:anchorId="045EC92B" wp14:editId="43583C88">
            <wp:extent cx="6188074" cy="2533835"/>
            <wp:effectExtent l="0" t="0" r="0" b="0"/>
            <wp:docPr id="1336" name="Picture -448191626.emf" descr="-448191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448191626.emf"/>
                    <pic:cNvPicPr/>
                  </pic:nvPicPr>
                  <pic:blipFill>
                    <a:blip r:embed="rId53" cstate="print"/>
                    <a:stretch>
                      <a:fillRect/>
                    </a:stretch>
                  </pic:blipFill>
                  <pic:spPr>
                    <a:xfrm>
                      <a:off x="0" y="0"/>
                      <a:ext cx="6188074" cy="2533835"/>
                    </a:xfrm>
                    <a:prstGeom prst="rect">
                      <a:avLst/>
                    </a:prstGeom>
                  </pic:spPr>
                </pic:pic>
              </a:graphicData>
            </a:graphic>
          </wp:inline>
        </w:drawing>
      </w:r>
    </w:p>
    <w:p w14:paraId="38118928"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Categories</w:t>
      </w:r>
    </w:p>
    <w:p w14:paraId="13C79FC5" w14:textId="77777777" w:rsidR="00F60D0E" w:rsidRDefault="00F60D0E" w:rsidP="00F60D0E">
      <w:pPr>
        <w:pStyle w:val="Heading3"/>
        <w:spacing w:after="0"/>
        <w:ind w:left="1080"/>
      </w:pPr>
      <w:bookmarkStart w:id="1693" w:name="_Toc468649351"/>
      <w:r>
        <w:lastRenderedPageBreak/>
        <w:t>Diagram: Danger Source Categories</w:t>
      </w:r>
      <w:bookmarkEnd w:id="1693"/>
    </w:p>
    <w:p w14:paraId="6C49130B" w14:textId="77777777" w:rsidR="00F60D0E" w:rsidRDefault="00F60D0E" w:rsidP="00F60D0E">
      <w:pPr>
        <w:jc w:val="center"/>
        <w:rPr>
          <w:rFonts w:cs="Arial"/>
        </w:rPr>
      </w:pPr>
      <w:r>
        <w:rPr>
          <w:noProof/>
        </w:rPr>
        <w:drawing>
          <wp:inline distT="0" distB="0" distL="0" distR="0" wp14:anchorId="2B16F2F1" wp14:editId="2A72D09C">
            <wp:extent cx="5553075" cy="5553075"/>
            <wp:effectExtent l="0" t="0" r="0" b="0"/>
            <wp:docPr id="1338" name="Picture 365535056.emf" descr="3655350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365535056.emf"/>
                    <pic:cNvPicPr/>
                  </pic:nvPicPr>
                  <pic:blipFill>
                    <a:blip r:embed="rId54" cstate="print"/>
                    <a:stretch>
                      <a:fillRect/>
                    </a:stretch>
                  </pic:blipFill>
                  <pic:spPr>
                    <a:xfrm>
                      <a:off x="0" y="0"/>
                      <a:ext cx="5553075" cy="5553075"/>
                    </a:xfrm>
                    <a:prstGeom prst="rect">
                      <a:avLst/>
                    </a:prstGeom>
                  </pic:spPr>
                </pic:pic>
              </a:graphicData>
            </a:graphic>
          </wp:inline>
        </w:drawing>
      </w:r>
    </w:p>
    <w:p w14:paraId="4A6C7BF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 Categories</w:t>
      </w:r>
    </w:p>
    <w:p w14:paraId="3EDC8D05" w14:textId="77777777" w:rsidR="00F60D0E" w:rsidRDefault="00F60D0E" w:rsidP="00F60D0E">
      <w:pPr>
        <w:pStyle w:val="Heading3"/>
        <w:spacing w:after="0"/>
        <w:ind w:left="1080"/>
      </w:pPr>
      <w:bookmarkStart w:id="1694" w:name="_Toc468649352"/>
      <w:r>
        <w:lastRenderedPageBreak/>
        <w:t>Diagram: Failure Categories</w:t>
      </w:r>
      <w:bookmarkEnd w:id="1694"/>
    </w:p>
    <w:p w14:paraId="2E1ACDF0" w14:textId="77777777" w:rsidR="00F60D0E" w:rsidRDefault="00F60D0E" w:rsidP="00F60D0E">
      <w:pPr>
        <w:jc w:val="center"/>
        <w:rPr>
          <w:rFonts w:cs="Arial"/>
        </w:rPr>
      </w:pPr>
      <w:r>
        <w:rPr>
          <w:noProof/>
        </w:rPr>
        <w:drawing>
          <wp:inline distT="0" distB="0" distL="0" distR="0" wp14:anchorId="11B9A7F9" wp14:editId="1A6DB0E2">
            <wp:extent cx="3695699" cy="4019550"/>
            <wp:effectExtent l="0" t="0" r="0" b="0"/>
            <wp:docPr id="1340" name="Picture -920844281.emf" descr="-9208442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920844281.emf"/>
                    <pic:cNvPicPr/>
                  </pic:nvPicPr>
                  <pic:blipFill>
                    <a:blip r:embed="rId55" cstate="print"/>
                    <a:stretch>
                      <a:fillRect/>
                    </a:stretch>
                  </pic:blipFill>
                  <pic:spPr>
                    <a:xfrm>
                      <a:off x="0" y="0"/>
                      <a:ext cx="3695699" cy="4019550"/>
                    </a:xfrm>
                    <a:prstGeom prst="rect">
                      <a:avLst/>
                    </a:prstGeom>
                  </pic:spPr>
                </pic:pic>
              </a:graphicData>
            </a:graphic>
          </wp:inline>
        </w:drawing>
      </w:r>
    </w:p>
    <w:p w14:paraId="555B30D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Failure Categories</w:t>
      </w:r>
    </w:p>
    <w:p w14:paraId="266DEBAC" w14:textId="77777777" w:rsidR="00F60D0E" w:rsidRDefault="00F60D0E" w:rsidP="00F60D0E">
      <w:pPr>
        <w:pStyle w:val="Heading3"/>
        <w:spacing w:after="0"/>
        <w:ind w:left="1080"/>
      </w:pPr>
      <w:bookmarkStart w:id="1695" w:name="_Toc468649353"/>
      <w:r>
        <w:lastRenderedPageBreak/>
        <w:t>Diagram: Impact Categories</w:t>
      </w:r>
      <w:bookmarkEnd w:id="1695"/>
    </w:p>
    <w:p w14:paraId="61F6DC1B" w14:textId="77777777" w:rsidR="00F60D0E" w:rsidRDefault="00F60D0E" w:rsidP="00F60D0E">
      <w:pPr>
        <w:jc w:val="center"/>
        <w:rPr>
          <w:rFonts w:cs="Arial"/>
        </w:rPr>
      </w:pPr>
      <w:r>
        <w:rPr>
          <w:noProof/>
        </w:rPr>
        <w:drawing>
          <wp:inline distT="0" distB="0" distL="0" distR="0" wp14:anchorId="7D279521" wp14:editId="72911AAE">
            <wp:extent cx="6188075" cy="5785301"/>
            <wp:effectExtent l="0" t="0" r="0" b="0"/>
            <wp:docPr id="1342" name="Picture 1052723689.emf" descr="105272368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052723689.emf"/>
                    <pic:cNvPicPr/>
                  </pic:nvPicPr>
                  <pic:blipFill>
                    <a:blip r:embed="rId56" cstate="print"/>
                    <a:stretch>
                      <a:fillRect/>
                    </a:stretch>
                  </pic:blipFill>
                  <pic:spPr>
                    <a:xfrm>
                      <a:off x="0" y="0"/>
                      <a:ext cx="6188075" cy="5785301"/>
                    </a:xfrm>
                    <a:prstGeom prst="rect">
                      <a:avLst/>
                    </a:prstGeom>
                  </pic:spPr>
                </pic:pic>
              </a:graphicData>
            </a:graphic>
          </wp:inline>
        </w:drawing>
      </w:r>
    </w:p>
    <w:p w14:paraId="5666E19B"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Impact Categories</w:t>
      </w:r>
    </w:p>
    <w:p w14:paraId="43E9E36E" w14:textId="77777777" w:rsidR="00F60D0E" w:rsidRDefault="00F60D0E" w:rsidP="00F60D0E">
      <w:r>
        <w:t xml:space="preserve"> </w:t>
      </w:r>
    </w:p>
    <w:p w14:paraId="7EC6D0EB" w14:textId="77777777" w:rsidR="00F60D0E" w:rsidRDefault="00F60D0E" w:rsidP="00F60D0E"/>
    <w:p w14:paraId="2C49BF08" w14:textId="77777777" w:rsidR="00F60D0E" w:rsidRDefault="00F60D0E" w:rsidP="00F60D0E">
      <w:pPr>
        <w:pStyle w:val="Heading3"/>
        <w:spacing w:after="0"/>
        <w:ind w:left="1080"/>
      </w:pPr>
      <w:bookmarkStart w:id="1696" w:name="_e69e400ccfd817b960978d396c124fb4"/>
      <w:bookmarkStart w:id="1697" w:name="_Toc468649354"/>
      <w:r>
        <w:t>Class Access Control Failure</w:t>
      </w:r>
      <w:bookmarkEnd w:id="1696"/>
      <w:r w:rsidRPr="003A31EC">
        <w:rPr>
          <w:rFonts w:cs="Arial"/>
        </w:rPr>
        <w:t xml:space="preserve"> </w:t>
      </w:r>
      <w:r>
        <w:rPr>
          <w:rFonts w:cs="Arial"/>
        </w:rPr>
        <w:fldChar w:fldCharType="begin"/>
      </w:r>
      <w:r>
        <w:instrText>XE"</w:instrText>
      </w:r>
      <w:r w:rsidRPr="00413D75">
        <w:rPr>
          <w:rFonts w:cs="Arial"/>
        </w:rPr>
        <w:instrText>Access Control Failure</w:instrText>
      </w:r>
      <w:r>
        <w:instrText>"</w:instrText>
      </w:r>
      <w:r>
        <w:rPr>
          <w:rFonts w:cs="Arial"/>
        </w:rPr>
        <w:fldChar w:fldCharType="end"/>
      </w:r>
      <w:r>
        <w:rPr>
          <w:rFonts w:cs="Arial"/>
        </w:rPr>
        <w:t xml:space="preserve"> &lt;&lt;Category&gt;&gt;</w:t>
      </w:r>
      <w:bookmarkEnd w:id="1697"/>
    </w:p>
    <w:p w14:paraId="243272E5" w14:textId="77777777" w:rsidR="00F60D0E" w:rsidRDefault="00F60D0E" w:rsidP="00F60D0E">
      <w:r>
        <w:t>Failure of permission controls to prevent unintended access.</w:t>
      </w:r>
    </w:p>
    <w:p w14:paraId="3E6E7E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FFCAC3F" w14:textId="77777777" w:rsidR="00F60D0E" w:rsidRDefault="003D454B" w:rsidP="00F60D0E">
      <w:pPr>
        <w:ind w:left="360"/>
      </w:pPr>
      <w:hyperlink w:anchor="_d435d2a72c98c51f96c26a056cca4eb5" w:history="1">
        <w:r w:rsidR="00F60D0E">
          <w:rPr>
            <w:rStyle w:val="Hyperlink"/>
          </w:rPr>
          <w:t>Control Failure</w:t>
        </w:r>
      </w:hyperlink>
    </w:p>
    <w:p w14:paraId="0B68CADA" w14:textId="77777777" w:rsidR="00F60D0E" w:rsidRDefault="00F60D0E" w:rsidP="00F60D0E"/>
    <w:p w14:paraId="4E3AB821" w14:textId="77777777" w:rsidR="00F60D0E" w:rsidRDefault="00F60D0E" w:rsidP="00F60D0E">
      <w:pPr>
        <w:pStyle w:val="Heading3"/>
        <w:spacing w:after="0"/>
        <w:ind w:left="1080"/>
      </w:pPr>
      <w:bookmarkStart w:id="1698" w:name="_5e51030a98904875b92a07d3728ed193"/>
      <w:bookmarkStart w:id="1699" w:name="_Toc468649355"/>
      <w:r>
        <w:lastRenderedPageBreak/>
        <w:t>Class Biological Danger</w:t>
      </w:r>
      <w:bookmarkEnd w:id="1698"/>
      <w:r w:rsidRPr="003A31EC">
        <w:rPr>
          <w:rFonts w:cs="Arial"/>
        </w:rPr>
        <w:t xml:space="preserve"> </w:t>
      </w:r>
      <w:r>
        <w:rPr>
          <w:rFonts w:cs="Arial"/>
        </w:rPr>
        <w:fldChar w:fldCharType="begin"/>
      </w:r>
      <w:r>
        <w:instrText>XE"</w:instrText>
      </w:r>
      <w:r w:rsidRPr="00413D75">
        <w:rPr>
          <w:rFonts w:cs="Arial"/>
        </w:rPr>
        <w:instrText>Biological Danger</w:instrText>
      </w:r>
      <w:r>
        <w:instrText>"</w:instrText>
      </w:r>
      <w:r>
        <w:rPr>
          <w:rFonts w:cs="Arial"/>
        </w:rPr>
        <w:fldChar w:fldCharType="end"/>
      </w:r>
      <w:r>
        <w:rPr>
          <w:rFonts w:cs="Arial"/>
        </w:rPr>
        <w:t xml:space="preserve"> &lt;&lt;Category&gt;&gt;</w:t>
      </w:r>
      <w:bookmarkEnd w:id="1699"/>
    </w:p>
    <w:p w14:paraId="3DB6A6E6" w14:textId="77777777" w:rsidR="00F60D0E" w:rsidRDefault="00F60D0E" w:rsidP="00F60D0E">
      <w:r>
        <w:t>Any danger from a biological source.</w:t>
      </w:r>
    </w:p>
    <w:p w14:paraId="232DA86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A1A7D9" w14:textId="77777777" w:rsidR="00F60D0E" w:rsidRDefault="003D454B" w:rsidP="00F60D0E">
      <w:pPr>
        <w:ind w:left="360"/>
      </w:pPr>
      <w:hyperlink w:anchor="_1b7fbbac749a99850f7fe96ac4bb6b8d" w:history="1">
        <w:r w:rsidR="00F60D0E">
          <w:rPr>
            <w:rStyle w:val="Hyperlink"/>
          </w:rPr>
          <w:t>CBRN Danger</w:t>
        </w:r>
      </w:hyperlink>
    </w:p>
    <w:p w14:paraId="39B0E70E" w14:textId="77777777" w:rsidR="00F60D0E" w:rsidRDefault="00F60D0E" w:rsidP="00F60D0E"/>
    <w:p w14:paraId="529CD8E7" w14:textId="77777777" w:rsidR="00F60D0E" w:rsidRDefault="00F60D0E" w:rsidP="00F60D0E">
      <w:pPr>
        <w:pStyle w:val="Heading3"/>
        <w:spacing w:after="0"/>
        <w:ind w:left="1080"/>
      </w:pPr>
      <w:bookmarkStart w:id="1700" w:name="_1b7fbbac749a99850f7fe96ac4bb6b8d"/>
      <w:bookmarkStart w:id="1701" w:name="_Toc468649356"/>
      <w:r>
        <w:t>Class CBRN Danger</w:t>
      </w:r>
      <w:bookmarkEnd w:id="1700"/>
      <w:r w:rsidRPr="003A31EC">
        <w:rPr>
          <w:rFonts w:cs="Arial"/>
        </w:rPr>
        <w:t xml:space="preserve"> </w:t>
      </w:r>
      <w:r>
        <w:rPr>
          <w:rFonts w:cs="Arial"/>
        </w:rPr>
        <w:fldChar w:fldCharType="begin"/>
      </w:r>
      <w:r>
        <w:instrText>XE"</w:instrText>
      </w:r>
      <w:r w:rsidRPr="00413D75">
        <w:rPr>
          <w:rFonts w:cs="Arial"/>
        </w:rPr>
        <w:instrText>CBRN Danger</w:instrText>
      </w:r>
      <w:r>
        <w:instrText>"</w:instrText>
      </w:r>
      <w:r>
        <w:rPr>
          <w:rFonts w:cs="Arial"/>
        </w:rPr>
        <w:fldChar w:fldCharType="end"/>
      </w:r>
      <w:r>
        <w:rPr>
          <w:rFonts w:cs="Arial"/>
        </w:rPr>
        <w:t xml:space="preserve"> &lt;&lt;Category&gt;&gt;</w:t>
      </w:r>
      <w:bookmarkEnd w:id="1701"/>
    </w:p>
    <w:p w14:paraId="663A076F" w14:textId="77777777" w:rsidR="00F60D0E" w:rsidRDefault="00F60D0E" w:rsidP="00F60D0E">
      <w:r>
        <w:t>A Chemical, biological, radiological or nuclear danger.</w:t>
      </w:r>
    </w:p>
    <w:p w14:paraId="5B3C0E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FCBBA5" w14:textId="77777777" w:rsidR="00F60D0E" w:rsidRDefault="003D454B" w:rsidP="00F60D0E">
      <w:pPr>
        <w:ind w:left="360"/>
      </w:pPr>
      <w:hyperlink w:anchor="_160715442680bb12abbe3b740c5facab" w:history="1">
        <w:r w:rsidR="00F60D0E">
          <w:rPr>
            <w:rStyle w:val="Hyperlink"/>
          </w:rPr>
          <w:t>Source of Danger Category</w:t>
        </w:r>
      </w:hyperlink>
    </w:p>
    <w:p w14:paraId="5FB77A76" w14:textId="77777777" w:rsidR="00F60D0E" w:rsidRDefault="00F60D0E" w:rsidP="00F60D0E"/>
    <w:p w14:paraId="1CE1F2B0" w14:textId="77777777" w:rsidR="00F60D0E" w:rsidRDefault="00F60D0E" w:rsidP="00F60D0E">
      <w:pPr>
        <w:pStyle w:val="Heading3"/>
        <w:spacing w:after="0"/>
        <w:ind w:left="1080"/>
      </w:pPr>
      <w:bookmarkStart w:id="1702" w:name="_9f2a125854550c5030bde26811289cf7"/>
      <w:bookmarkStart w:id="1703" w:name="_Toc468649357"/>
      <w:r>
        <w:t>Class Chemical Danger</w:t>
      </w:r>
      <w:bookmarkEnd w:id="1702"/>
      <w:r w:rsidRPr="003A31EC">
        <w:rPr>
          <w:rFonts w:cs="Arial"/>
        </w:rPr>
        <w:t xml:space="preserve"> </w:t>
      </w:r>
      <w:r>
        <w:rPr>
          <w:rFonts w:cs="Arial"/>
        </w:rPr>
        <w:fldChar w:fldCharType="begin"/>
      </w:r>
      <w:r>
        <w:instrText>XE"</w:instrText>
      </w:r>
      <w:r w:rsidRPr="00413D75">
        <w:rPr>
          <w:rFonts w:cs="Arial"/>
        </w:rPr>
        <w:instrText>Chemical Danger</w:instrText>
      </w:r>
      <w:r>
        <w:instrText>"</w:instrText>
      </w:r>
      <w:r>
        <w:rPr>
          <w:rFonts w:cs="Arial"/>
        </w:rPr>
        <w:fldChar w:fldCharType="end"/>
      </w:r>
      <w:r>
        <w:rPr>
          <w:rFonts w:cs="Arial"/>
        </w:rPr>
        <w:t xml:space="preserve"> &lt;&lt;Category&gt;&gt;</w:t>
      </w:r>
      <w:bookmarkEnd w:id="1703"/>
    </w:p>
    <w:p w14:paraId="2327FA0B" w14:textId="77777777" w:rsidR="00F60D0E" w:rsidRDefault="00F60D0E" w:rsidP="00F60D0E">
      <w:r>
        <w:t>A danger from a chemical.</w:t>
      </w:r>
    </w:p>
    <w:p w14:paraId="4FB043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8072A05" w14:textId="77777777" w:rsidR="00F60D0E" w:rsidRDefault="003D454B" w:rsidP="00F60D0E">
      <w:pPr>
        <w:ind w:left="360"/>
      </w:pPr>
      <w:hyperlink w:anchor="_1b7fbbac749a99850f7fe96ac4bb6b8d" w:history="1">
        <w:r w:rsidR="00F60D0E">
          <w:rPr>
            <w:rStyle w:val="Hyperlink"/>
          </w:rPr>
          <w:t>CBRN Danger</w:t>
        </w:r>
      </w:hyperlink>
    </w:p>
    <w:p w14:paraId="05E3E58D" w14:textId="77777777" w:rsidR="00F60D0E" w:rsidRDefault="00F60D0E" w:rsidP="00F60D0E"/>
    <w:p w14:paraId="12E9FCA3" w14:textId="77777777" w:rsidR="00F60D0E" w:rsidRDefault="00F60D0E" w:rsidP="00F60D0E">
      <w:pPr>
        <w:pStyle w:val="Heading3"/>
        <w:spacing w:after="0"/>
        <w:ind w:left="1080"/>
      </w:pPr>
      <w:bookmarkStart w:id="1704" w:name="_6f4ba1a9a906282eb1c5f75d7aa8ede5"/>
      <w:bookmarkStart w:id="1705" w:name="_Toc468649358"/>
      <w:r>
        <w:t>Class Civil Unrest Danger</w:t>
      </w:r>
      <w:bookmarkEnd w:id="1704"/>
      <w:r w:rsidRPr="003A31EC">
        <w:rPr>
          <w:rFonts w:cs="Arial"/>
        </w:rPr>
        <w:t xml:space="preserve"> </w:t>
      </w:r>
      <w:r>
        <w:rPr>
          <w:rFonts w:cs="Arial"/>
        </w:rPr>
        <w:fldChar w:fldCharType="begin"/>
      </w:r>
      <w:r>
        <w:instrText>XE"</w:instrText>
      </w:r>
      <w:r w:rsidRPr="00413D75">
        <w:rPr>
          <w:rFonts w:cs="Arial"/>
        </w:rPr>
        <w:instrText>Civil Unrest Danger</w:instrText>
      </w:r>
      <w:r>
        <w:instrText>"</w:instrText>
      </w:r>
      <w:r>
        <w:rPr>
          <w:rFonts w:cs="Arial"/>
        </w:rPr>
        <w:fldChar w:fldCharType="end"/>
      </w:r>
      <w:r>
        <w:rPr>
          <w:rFonts w:cs="Arial"/>
        </w:rPr>
        <w:t xml:space="preserve"> &lt;&lt;Category&gt;&gt;</w:t>
      </w:r>
      <w:bookmarkEnd w:id="1705"/>
    </w:p>
    <w:p w14:paraId="358DA559" w14:textId="77777777" w:rsidR="00F60D0E" w:rsidRDefault="00F60D0E" w:rsidP="00F60D0E">
      <w:r>
        <w:t>Danger resulting from the actions of a group of people causing disruption of the normal course of society.</w:t>
      </w:r>
    </w:p>
    <w:p w14:paraId="160D20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0AA4791" w14:textId="77777777" w:rsidR="00F60D0E" w:rsidRDefault="003D454B" w:rsidP="00F60D0E">
      <w:pPr>
        <w:ind w:left="360"/>
      </w:pPr>
      <w:hyperlink w:anchor="_a629b5862f5d42a8bc1b8f79b0f2f646" w:history="1">
        <w:r w:rsidR="00F60D0E">
          <w:rPr>
            <w:rStyle w:val="Hyperlink"/>
          </w:rPr>
          <w:t>Security Danger</w:t>
        </w:r>
      </w:hyperlink>
    </w:p>
    <w:p w14:paraId="6F882F2F" w14:textId="77777777" w:rsidR="00F60D0E" w:rsidRDefault="00F60D0E" w:rsidP="00F60D0E"/>
    <w:p w14:paraId="5687100A" w14:textId="77777777" w:rsidR="00F60D0E" w:rsidRDefault="00F60D0E" w:rsidP="00F60D0E">
      <w:pPr>
        <w:pStyle w:val="Heading3"/>
        <w:spacing w:after="0"/>
        <w:ind w:left="1080"/>
      </w:pPr>
      <w:bookmarkStart w:id="1706" w:name="_4832289579b1dea64a3dd8fe2991271a"/>
      <w:bookmarkStart w:id="1707" w:name="_Toc468649359"/>
      <w:r>
        <w:t>Class Compliance Impact</w:t>
      </w:r>
      <w:bookmarkEnd w:id="1706"/>
      <w:r w:rsidRPr="003A31EC">
        <w:rPr>
          <w:rFonts w:cs="Arial"/>
        </w:rPr>
        <w:t xml:space="preserve"> </w:t>
      </w:r>
      <w:r>
        <w:rPr>
          <w:rFonts w:cs="Arial"/>
        </w:rPr>
        <w:fldChar w:fldCharType="begin"/>
      </w:r>
      <w:r>
        <w:instrText>XE"</w:instrText>
      </w:r>
      <w:r w:rsidRPr="00413D75">
        <w:rPr>
          <w:rFonts w:cs="Arial"/>
        </w:rPr>
        <w:instrText>Compliance Impact</w:instrText>
      </w:r>
      <w:r>
        <w:instrText>"</w:instrText>
      </w:r>
      <w:r>
        <w:rPr>
          <w:rFonts w:cs="Arial"/>
        </w:rPr>
        <w:fldChar w:fldCharType="end"/>
      </w:r>
      <w:r>
        <w:rPr>
          <w:rFonts w:cs="Arial"/>
        </w:rPr>
        <w:t xml:space="preserve"> &lt;&lt;Category&gt;&gt;</w:t>
      </w:r>
      <w:bookmarkEnd w:id="1707"/>
    </w:p>
    <w:p w14:paraId="167F341D" w14:textId="77777777" w:rsidR="00F60D0E" w:rsidRDefault="00F60D0E" w:rsidP="00F60D0E">
      <w:r>
        <w:t>Impact on the ability to comply with policies.</w:t>
      </w:r>
    </w:p>
    <w:p w14:paraId="28FF06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AA02E5A" w14:textId="77777777" w:rsidR="00F60D0E" w:rsidRDefault="003D454B" w:rsidP="00F60D0E">
      <w:pPr>
        <w:ind w:left="360"/>
      </w:pPr>
      <w:hyperlink w:anchor="_4bffb09c727b56788e7de38a245db0cd" w:history="1">
        <w:r w:rsidR="00F60D0E">
          <w:rPr>
            <w:rStyle w:val="Hyperlink"/>
          </w:rPr>
          <w:t>Non-Technical Impact</w:t>
        </w:r>
      </w:hyperlink>
    </w:p>
    <w:p w14:paraId="4E1F0FC1" w14:textId="77777777" w:rsidR="00F60D0E" w:rsidRDefault="00F60D0E" w:rsidP="00F60D0E"/>
    <w:p w14:paraId="18AC4FE2" w14:textId="77777777" w:rsidR="00F60D0E" w:rsidRDefault="00F60D0E" w:rsidP="00F60D0E">
      <w:pPr>
        <w:pStyle w:val="Heading3"/>
        <w:spacing w:after="0"/>
        <w:ind w:left="1080"/>
      </w:pPr>
      <w:bookmarkStart w:id="1708" w:name="_d435d2a72c98c51f96c26a056cca4eb5"/>
      <w:bookmarkStart w:id="1709" w:name="_Toc468649360"/>
      <w:r>
        <w:t>Class Control Failure</w:t>
      </w:r>
      <w:bookmarkEnd w:id="1708"/>
      <w:r w:rsidRPr="003A31EC">
        <w:rPr>
          <w:rFonts w:cs="Arial"/>
        </w:rPr>
        <w:t xml:space="preserve"> </w:t>
      </w:r>
      <w:r>
        <w:rPr>
          <w:rFonts w:cs="Arial"/>
        </w:rPr>
        <w:fldChar w:fldCharType="begin"/>
      </w:r>
      <w:r>
        <w:instrText>XE"</w:instrText>
      </w:r>
      <w:r w:rsidRPr="00413D75">
        <w:rPr>
          <w:rFonts w:cs="Arial"/>
        </w:rPr>
        <w:instrText>Control Failure</w:instrText>
      </w:r>
      <w:r>
        <w:instrText>"</w:instrText>
      </w:r>
      <w:r>
        <w:rPr>
          <w:rFonts w:cs="Arial"/>
        </w:rPr>
        <w:fldChar w:fldCharType="end"/>
      </w:r>
      <w:r>
        <w:rPr>
          <w:rFonts w:cs="Arial"/>
        </w:rPr>
        <w:t xml:space="preserve"> &lt;&lt;Category&gt;&gt;</w:t>
      </w:r>
      <w:bookmarkEnd w:id="1709"/>
    </w:p>
    <w:p w14:paraId="258152BE" w14:textId="77777777" w:rsidR="00F60D0E" w:rsidRDefault="00F60D0E" w:rsidP="00F60D0E">
      <w:r>
        <w:t>Failure of a policy or control process.</w:t>
      </w:r>
    </w:p>
    <w:p w14:paraId="6D4FFAF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5CD66A" w14:textId="77777777" w:rsidR="00F60D0E" w:rsidRDefault="003D454B" w:rsidP="00F60D0E">
      <w:pPr>
        <w:ind w:left="360"/>
      </w:pPr>
      <w:hyperlink w:anchor="_7f92c41b58c0056a267b8b5fbc000bd7" w:history="1">
        <w:r w:rsidR="00F60D0E">
          <w:rPr>
            <w:rStyle w:val="Hyperlink"/>
          </w:rPr>
          <w:t>Failure Category</w:t>
        </w:r>
      </w:hyperlink>
    </w:p>
    <w:p w14:paraId="749A68F6" w14:textId="77777777" w:rsidR="00F60D0E" w:rsidRDefault="00F60D0E" w:rsidP="00F60D0E"/>
    <w:p w14:paraId="62B99801" w14:textId="77777777" w:rsidR="00F60D0E" w:rsidRDefault="00F60D0E" w:rsidP="00F60D0E">
      <w:pPr>
        <w:pStyle w:val="Heading3"/>
        <w:spacing w:after="0"/>
        <w:ind w:left="1080"/>
      </w:pPr>
      <w:bookmarkStart w:id="1710" w:name="_73fa9b43a4321dc49ad47ea8df39d279"/>
      <w:bookmarkStart w:id="1711" w:name="_Toc468649361"/>
      <w:r>
        <w:lastRenderedPageBreak/>
        <w:t>Class Criminal Danger</w:t>
      </w:r>
      <w:bookmarkEnd w:id="1710"/>
      <w:r w:rsidRPr="003A31EC">
        <w:rPr>
          <w:rFonts w:cs="Arial"/>
        </w:rPr>
        <w:t xml:space="preserve"> </w:t>
      </w:r>
      <w:r>
        <w:rPr>
          <w:rFonts w:cs="Arial"/>
        </w:rPr>
        <w:fldChar w:fldCharType="begin"/>
      </w:r>
      <w:r>
        <w:instrText>XE"</w:instrText>
      </w:r>
      <w:r w:rsidRPr="00413D75">
        <w:rPr>
          <w:rFonts w:cs="Arial"/>
        </w:rPr>
        <w:instrText>Criminal Danger</w:instrText>
      </w:r>
      <w:r>
        <w:instrText>"</w:instrText>
      </w:r>
      <w:r>
        <w:rPr>
          <w:rFonts w:cs="Arial"/>
        </w:rPr>
        <w:fldChar w:fldCharType="end"/>
      </w:r>
      <w:r>
        <w:rPr>
          <w:rFonts w:cs="Arial"/>
        </w:rPr>
        <w:t xml:space="preserve"> &lt;&lt;Category&gt;&gt;</w:t>
      </w:r>
      <w:bookmarkEnd w:id="1711"/>
    </w:p>
    <w:p w14:paraId="05095B46" w14:textId="77777777" w:rsidR="00F60D0E" w:rsidRDefault="00F60D0E" w:rsidP="00F60D0E">
      <w:r>
        <w:t>Danger from a criminal activity.</w:t>
      </w:r>
    </w:p>
    <w:p w14:paraId="52FF380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15A689" w14:textId="77777777" w:rsidR="00F60D0E" w:rsidRDefault="003D454B" w:rsidP="00F60D0E">
      <w:pPr>
        <w:ind w:left="360"/>
      </w:pPr>
      <w:hyperlink w:anchor="_a629b5862f5d42a8bc1b8f79b0f2f646" w:history="1">
        <w:r w:rsidR="00F60D0E">
          <w:rPr>
            <w:rStyle w:val="Hyperlink"/>
          </w:rPr>
          <w:t>Security Danger</w:t>
        </w:r>
      </w:hyperlink>
    </w:p>
    <w:p w14:paraId="6DA29382" w14:textId="77777777" w:rsidR="00F60D0E" w:rsidRDefault="00F60D0E" w:rsidP="00F60D0E"/>
    <w:p w14:paraId="1101D5D8" w14:textId="77777777" w:rsidR="00F60D0E" w:rsidRDefault="00F60D0E" w:rsidP="00F60D0E">
      <w:pPr>
        <w:pStyle w:val="Heading3"/>
        <w:spacing w:after="0"/>
        <w:ind w:left="1080"/>
      </w:pPr>
      <w:bookmarkStart w:id="1712" w:name="_c32160d80908b60ed40f8bdaa04fe379"/>
      <w:bookmarkStart w:id="1713" w:name="_Toc468649362"/>
      <w:r>
        <w:t>Class Cyber Danger</w:t>
      </w:r>
      <w:bookmarkEnd w:id="1712"/>
      <w:r w:rsidRPr="003A31EC">
        <w:rPr>
          <w:rFonts w:cs="Arial"/>
        </w:rPr>
        <w:t xml:space="preserve"> </w:t>
      </w:r>
      <w:r>
        <w:rPr>
          <w:rFonts w:cs="Arial"/>
        </w:rPr>
        <w:fldChar w:fldCharType="begin"/>
      </w:r>
      <w:r>
        <w:instrText>XE"</w:instrText>
      </w:r>
      <w:r w:rsidRPr="00413D75">
        <w:rPr>
          <w:rFonts w:cs="Arial"/>
        </w:rPr>
        <w:instrText>Cyber Danger</w:instrText>
      </w:r>
      <w:r>
        <w:instrText>"</w:instrText>
      </w:r>
      <w:r>
        <w:rPr>
          <w:rFonts w:cs="Arial"/>
        </w:rPr>
        <w:fldChar w:fldCharType="end"/>
      </w:r>
      <w:r>
        <w:rPr>
          <w:rFonts w:cs="Arial"/>
        </w:rPr>
        <w:t xml:space="preserve"> &lt;&lt;Category&gt;&gt;</w:t>
      </w:r>
      <w:bookmarkEnd w:id="1713"/>
    </w:p>
    <w:p w14:paraId="0E757D70" w14:textId="77777777" w:rsidR="00F60D0E" w:rsidRDefault="00F60D0E" w:rsidP="00F60D0E">
      <w:r>
        <w:t>Danger related to computer systems and networks.</w:t>
      </w:r>
    </w:p>
    <w:p w14:paraId="4C59ED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F85F93" w14:textId="77777777" w:rsidR="00F60D0E" w:rsidRDefault="003D454B" w:rsidP="00F60D0E">
      <w:pPr>
        <w:ind w:left="360"/>
      </w:pPr>
      <w:hyperlink w:anchor="_a629b5862f5d42a8bc1b8f79b0f2f646" w:history="1">
        <w:r w:rsidR="00F60D0E">
          <w:rPr>
            <w:rStyle w:val="Hyperlink"/>
          </w:rPr>
          <w:t>Security Danger</w:t>
        </w:r>
      </w:hyperlink>
    </w:p>
    <w:p w14:paraId="437766B7" w14:textId="77777777" w:rsidR="00F60D0E" w:rsidRDefault="00F60D0E" w:rsidP="00F60D0E"/>
    <w:p w14:paraId="56AC4BED" w14:textId="77777777" w:rsidR="00F60D0E" w:rsidRDefault="00F60D0E" w:rsidP="00F60D0E">
      <w:pPr>
        <w:pStyle w:val="Heading3"/>
        <w:spacing w:after="0"/>
        <w:ind w:left="1080"/>
      </w:pPr>
      <w:bookmarkStart w:id="1714" w:name="_159c67ab41f60cadc64b4e463ee4d104"/>
      <w:bookmarkStart w:id="1715" w:name="_Toc468649363"/>
      <w:r>
        <w:t>Class Cyber System Failure</w:t>
      </w:r>
      <w:bookmarkEnd w:id="1714"/>
      <w:r w:rsidRPr="003A31EC">
        <w:rPr>
          <w:rFonts w:cs="Arial"/>
        </w:rPr>
        <w:t xml:space="preserve"> </w:t>
      </w:r>
      <w:r>
        <w:rPr>
          <w:rFonts w:cs="Arial"/>
        </w:rPr>
        <w:fldChar w:fldCharType="begin"/>
      </w:r>
      <w:r>
        <w:instrText>XE"</w:instrText>
      </w:r>
      <w:r w:rsidRPr="00413D75">
        <w:rPr>
          <w:rFonts w:cs="Arial"/>
        </w:rPr>
        <w:instrText>Cyber System Failure</w:instrText>
      </w:r>
      <w:r>
        <w:instrText>"</w:instrText>
      </w:r>
      <w:r>
        <w:rPr>
          <w:rFonts w:cs="Arial"/>
        </w:rPr>
        <w:fldChar w:fldCharType="end"/>
      </w:r>
      <w:r>
        <w:rPr>
          <w:rFonts w:cs="Arial"/>
        </w:rPr>
        <w:t xml:space="preserve"> &lt;&lt;Category&gt;&gt;</w:t>
      </w:r>
      <w:bookmarkEnd w:id="1715"/>
    </w:p>
    <w:p w14:paraId="2AE9ADF2" w14:textId="77777777" w:rsidR="00F60D0E" w:rsidRDefault="00F60D0E" w:rsidP="00F60D0E">
      <w:r>
        <w:t>Failure of any cyber system - hardware, software, or network to operate as intended.</w:t>
      </w:r>
    </w:p>
    <w:p w14:paraId="61C2F7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9DDA7F" w14:textId="77777777" w:rsidR="00F60D0E" w:rsidRDefault="003D454B" w:rsidP="00F60D0E">
      <w:pPr>
        <w:ind w:left="360"/>
      </w:pPr>
      <w:hyperlink w:anchor="_7af148db3cd6de3064b614dec120341a" w:history="1">
        <w:r w:rsidR="00F60D0E">
          <w:rPr>
            <w:rStyle w:val="Hyperlink"/>
          </w:rPr>
          <w:t>System Failure</w:t>
        </w:r>
      </w:hyperlink>
    </w:p>
    <w:p w14:paraId="35D3EA51" w14:textId="77777777" w:rsidR="00F60D0E" w:rsidRDefault="00F60D0E" w:rsidP="00F60D0E"/>
    <w:p w14:paraId="1DD0F766" w14:textId="77777777" w:rsidR="00F60D0E" w:rsidRDefault="00F60D0E" w:rsidP="00F60D0E">
      <w:pPr>
        <w:pStyle w:val="Heading3"/>
        <w:spacing w:after="0"/>
        <w:ind w:left="1080"/>
      </w:pPr>
      <w:bookmarkStart w:id="1716" w:name="_9e5a8841da7f9593dbf615179d8dbaac"/>
      <w:bookmarkStart w:id="1717" w:name="_Toc468649364"/>
      <w:r>
        <w:t>Class Danger Category</w:t>
      </w:r>
      <w:bookmarkEnd w:id="1716"/>
      <w:r w:rsidRPr="003A31EC">
        <w:rPr>
          <w:rFonts w:cs="Arial"/>
        </w:rPr>
        <w:t xml:space="preserve"> </w:t>
      </w:r>
      <w:r>
        <w:rPr>
          <w:rFonts w:cs="Arial"/>
        </w:rPr>
        <w:fldChar w:fldCharType="begin"/>
      </w:r>
      <w:r>
        <w:instrText>XE"</w:instrText>
      </w:r>
      <w:r w:rsidRPr="00413D75">
        <w:rPr>
          <w:rFonts w:cs="Arial"/>
        </w:rPr>
        <w:instrText>Danger Category</w:instrText>
      </w:r>
      <w:r>
        <w:instrText>"</w:instrText>
      </w:r>
      <w:r>
        <w:rPr>
          <w:rFonts w:cs="Arial"/>
        </w:rPr>
        <w:fldChar w:fldCharType="end"/>
      </w:r>
      <w:r>
        <w:rPr>
          <w:rFonts w:cs="Arial"/>
        </w:rPr>
        <w:t xml:space="preserve"> &lt;&lt;Category&gt;&gt;</w:t>
      </w:r>
      <w:bookmarkEnd w:id="1717"/>
    </w:p>
    <w:p w14:paraId="74AFD2F4" w14:textId="77777777" w:rsidR="00F60D0E" w:rsidRDefault="00F60D0E" w:rsidP="00F60D0E">
      <w:r>
        <w:t>General category for dangers. Note that danger categories may be combined.</w:t>
      </w:r>
    </w:p>
    <w:p w14:paraId="183CBEBF" w14:textId="77777777" w:rsidR="00F60D0E" w:rsidRDefault="00F60D0E" w:rsidP="00F60D0E"/>
    <w:p w14:paraId="6D6E72A3" w14:textId="77777777" w:rsidR="00F60D0E" w:rsidRDefault="00F60D0E" w:rsidP="00F60D0E">
      <w:pPr>
        <w:pStyle w:val="Heading3"/>
        <w:spacing w:after="0"/>
        <w:ind w:left="1080"/>
      </w:pPr>
      <w:bookmarkStart w:id="1718" w:name="_54162be4a30be472f2c8569423c1bb7e"/>
      <w:bookmarkStart w:id="1719" w:name="_Toc468649365"/>
      <w:r>
        <w:t>Class Decision-making Impact</w:t>
      </w:r>
      <w:bookmarkEnd w:id="1718"/>
      <w:r w:rsidRPr="003A31EC">
        <w:rPr>
          <w:rFonts w:cs="Arial"/>
        </w:rPr>
        <w:t xml:space="preserve"> </w:t>
      </w:r>
      <w:r>
        <w:rPr>
          <w:rFonts w:cs="Arial"/>
        </w:rPr>
        <w:fldChar w:fldCharType="begin"/>
      </w:r>
      <w:r>
        <w:instrText>XE"</w:instrText>
      </w:r>
      <w:r w:rsidRPr="00413D75">
        <w:rPr>
          <w:rFonts w:cs="Arial"/>
        </w:rPr>
        <w:instrText>Decision-making Impact</w:instrText>
      </w:r>
      <w:r>
        <w:instrText>"</w:instrText>
      </w:r>
      <w:r>
        <w:rPr>
          <w:rFonts w:cs="Arial"/>
        </w:rPr>
        <w:fldChar w:fldCharType="end"/>
      </w:r>
      <w:r>
        <w:rPr>
          <w:rFonts w:cs="Arial"/>
        </w:rPr>
        <w:t xml:space="preserve"> &lt;&lt;Category&gt;&gt;</w:t>
      </w:r>
      <w:bookmarkEnd w:id="1719"/>
    </w:p>
    <w:p w14:paraId="4130BB78" w14:textId="77777777" w:rsidR="00F60D0E" w:rsidRDefault="00F60D0E" w:rsidP="00F60D0E">
      <w:r>
        <w:t>Impact on the ability to make informed decisions.</w:t>
      </w:r>
    </w:p>
    <w:p w14:paraId="0594C5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77A2569" w14:textId="77777777" w:rsidR="00F60D0E" w:rsidRDefault="003D454B" w:rsidP="00F60D0E">
      <w:pPr>
        <w:ind w:left="360"/>
      </w:pPr>
      <w:hyperlink w:anchor="_4bffb09c727b56788e7de38a245db0cd" w:history="1">
        <w:r w:rsidR="00F60D0E">
          <w:rPr>
            <w:rStyle w:val="Hyperlink"/>
          </w:rPr>
          <w:t>Non-Technical Impact</w:t>
        </w:r>
      </w:hyperlink>
    </w:p>
    <w:p w14:paraId="63FA00D6" w14:textId="77777777" w:rsidR="00F60D0E" w:rsidRDefault="00F60D0E" w:rsidP="00F60D0E"/>
    <w:p w14:paraId="08FF0DD4" w14:textId="77777777" w:rsidR="00F60D0E" w:rsidRDefault="00F60D0E" w:rsidP="00F60D0E">
      <w:pPr>
        <w:pStyle w:val="Heading3"/>
        <w:spacing w:after="0"/>
        <w:ind w:left="1080"/>
      </w:pPr>
      <w:bookmarkStart w:id="1720" w:name="_1c7aba0f69325be4a8475e6515e816ed"/>
      <w:bookmarkStart w:id="1721" w:name="_Toc468649366"/>
      <w:r>
        <w:t>Class Disinformation Impact</w:t>
      </w:r>
      <w:bookmarkEnd w:id="1720"/>
      <w:r w:rsidRPr="003A31EC">
        <w:rPr>
          <w:rFonts w:cs="Arial"/>
        </w:rPr>
        <w:t xml:space="preserve"> </w:t>
      </w:r>
      <w:r>
        <w:rPr>
          <w:rFonts w:cs="Arial"/>
        </w:rPr>
        <w:fldChar w:fldCharType="begin"/>
      </w:r>
      <w:r>
        <w:instrText>XE"</w:instrText>
      </w:r>
      <w:r w:rsidRPr="00413D75">
        <w:rPr>
          <w:rFonts w:cs="Arial"/>
        </w:rPr>
        <w:instrText>Disinformation Impact</w:instrText>
      </w:r>
      <w:r>
        <w:instrText>"</w:instrText>
      </w:r>
      <w:r>
        <w:rPr>
          <w:rFonts w:cs="Arial"/>
        </w:rPr>
        <w:fldChar w:fldCharType="end"/>
      </w:r>
      <w:r>
        <w:rPr>
          <w:rFonts w:cs="Arial"/>
        </w:rPr>
        <w:t xml:space="preserve"> &lt;&lt;Category&gt;&gt;</w:t>
      </w:r>
      <w:bookmarkEnd w:id="1721"/>
    </w:p>
    <w:p w14:paraId="3BC229B3" w14:textId="77777777" w:rsidR="00F60D0E" w:rsidRDefault="00F60D0E" w:rsidP="00F60D0E">
      <w:r>
        <w:t>Impact resulting from incorrect information.</w:t>
      </w:r>
    </w:p>
    <w:p w14:paraId="22C68DE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63E6A2D" w14:textId="77777777" w:rsidR="00F60D0E" w:rsidRDefault="003D454B" w:rsidP="00F60D0E">
      <w:pPr>
        <w:ind w:left="360"/>
      </w:pPr>
      <w:hyperlink w:anchor="_dedf5bede9319c2ebb81bd8f0e8aa42a" w:history="1">
        <w:r w:rsidR="00F60D0E">
          <w:rPr>
            <w:rStyle w:val="Hyperlink"/>
          </w:rPr>
          <w:t>Information Impact</w:t>
        </w:r>
      </w:hyperlink>
    </w:p>
    <w:p w14:paraId="137C0DFA" w14:textId="77777777" w:rsidR="00F60D0E" w:rsidRDefault="00F60D0E" w:rsidP="00F60D0E"/>
    <w:p w14:paraId="1930EA31" w14:textId="77777777" w:rsidR="00F60D0E" w:rsidRDefault="00F60D0E" w:rsidP="00F60D0E">
      <w:pPr>
        <w:pStyle w:val="Heading3"/>
        <w:spacing w:after="0"/>
        <w:ind w:left="1080"/>
      </w:pPr>
      <w:bookmarkStart w:id="1722" w:name="_ffb9d8298feb12d3e0e539dee9f0df6d"/>
      <w:bookmarkStart w:id="1723" w:name="_Toc468649367"/>
      <w:r>
        <w:t>Class Electromagnetic Spectrum Impact</w:t>
      </w:r>
      <w:bookmarkEnd w:id="1722"/>
      <w:r w:rsidRPr="003A31EC">
        <w:rPr>
          <w:rFonts w:cs="Arial"/>
        </w:rPr>
        <w:t xml:space="preserve"> </w:t>
      </w:r>
      <w:r>
        <w:rPr>
          <w:rFonts w:cs="Arial"/>
        </w:rPr>
        <w:fldChar w:fldCharType="begin"/>
      </w:r>
      <w:r>
        <w:instrText>XE"</w:instrText>
      </w:r>
      <w:r w:rsidRPr="00413D75">
        <w:rPr>
          <w:rFonts w:cs="Arial"/>
        </w:rPr>
        <w:instrText>Electromagnetic Spectrum Impact</w:instrText>
      </w:r>
      <w:r>
        <w:instrText>"</w:instrText>
      </w:r>
      <w:r>
        <w:rPr>
          <w:rFonts w:cs="Arial"/>
        </w:rPr>
        <w:fldChar w:fldCharType="end"/>
      </w:r>
      <w:r>
        <w:rPr>
          <w:rFonts w:cs="Arial"/>
        </w:rPr>
        <w:t xml:space="preserve"> &lt;&lt;Category&gt;&gt;</w:t>
      </w:r>
      <w:bookmarkEnd w:id="1723"/>
    </w:p>
    <w:p w14:paraId="04952063" w14:textId="77777777" w:rsidR="00F60D0E" w:rsidRDefault="00F60D0E" w:rsidP="00F60D0E">
      <w:r>
        <w:t>Impact based on disruption in spectrum.</w:t>
      </w:r>
    </w:p>
    <w:p w14:paraId="68082D7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CC5DEBE" w14:textId="77777777" w:rsidR="00F60D0E" w:rsidRDefault="003D454B" w:rsidP="00F60D0E">
      <w:pPr>
        <w:ind w:left="360"/>
      </w:pPr>
      <w:hyperlink w:anchor="_dee9f2345a1f910808f2263dfb689514" w:history="1">
        <w:r w:rsidR="00F60D0E">
          <w:rPr>
            <w:rStyle w:val="Hyperlink"/>
          </w:rPr>
          <w:t>Impact Category</w:t>
        </w:r>
      </w:hyperlink>
    </w:p>
    <w:p w14:paraId="6DFED9B1" w14:textId="77777777" w:rsidR="00F60D0E" w:rsidRDefault="00F60D0E" w:rsidP="00F60D0E"/>
    <w:p w14:paraId="64F23DC1" w14:textId="77777777" w:rsidR="00F60D0E" w:rsidRDefault="00F60D0E" w:rsidP="00F60D0E">
      <w:pPr>
        <w:pStyle w:val="Heading3"/>
        <w:spacing w:after="0"/>
        <w:ind w:left="1080"/>
      </w:pPr>
      <w:bookmarkStart w:id="1724" w:name="_ee875f7f77ba6370c1f434bcbb20f462"/>
      <w:bookmarkStart w:id="1725" w:name="_Toc468649368"/>
      <w:r>
        <w:t>Class Environmental Impact</w:t>
      </w:r>
      <w:bookmarkEnd w:id="1724"/>
      <w:r w:rsidRPr="003A31EC">
        <w:rPr>
          <w:rFonts w:cs="Arial"/>
        </w:rPr>
        <w:t xml:space="preserve"> </w:t>
      </w:r>
      <w:r>
        <w:rPr>
          <w:rFonts w:cs="Arial"/>
        </w:rPr>
        <w:fldChar w:fldCharType="begin"/>
      </w:r>
      <w:r>
        <w:instrText>XE"</w:instrText>
      </w:r>
      <w:r w:rsidRPr="00413D75">
        <w:rPr>
          <w:rFonts w:cs="Arial"/>
        </w:rPr>
        <w:instrText>Environmental Impact</w:instrText>
      </w:r>
      <w:r>
        <w:instrText>"</w:instrText>
      </w:r>
      <w:r>
        <w:rPr>
          <w:rFonts w:cs="Arial"/>
        </w:rPr>
        <w:fldChar w:fldCharType="end"/>
      </w:r>
      <w:r>
        <w:rPr>
          <w:rFonts w:cs="Arial"/>
        </w:rPr>
        <w:t xml:space="preserve"> &lt;&lt;Category&gt;&gt;</w:t>
      </w:r>
      <w:bookmarkEnd w:id="1725"/>
    </w:p>
    <w:p w14:paraId="3C380907" w14:textId="77777777" w:rsidR="00F60D0E" w:rsidRDefault="00F60D0E" w:rsidP="00F60D0E">
      <w:r>
        <w:t>A danger to the environment.</w:t>
      </w:r>
    </w:p>
    <w:p w14:paraId="4CBF2B4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CED4067" w14:textId="77777777" w:rsidR="00F60D0E" w:rsidRDefault="003D454B" w:rsidP="00F60D0E">
      <w:pPr>
        <w:ind w:left="360"/>
      </w:pPr>
      <w:hyperlink w:anchor="_dee9f2345a1f910808f2263dfb689514" w:history="1">
        <w:r w:rsidR="00F60D0E">
          <w:rPr>
            <w:rStyle w:val="Hyperlink"/>
          </w:rPr>
          <w:t>Impact Category</w:t>
        </w:r>
      </w:hyperlink>
    </w:p>
    <w:p w14:paraId="14CC8CEE" w14:textId="77777777" w:rsidR="00F60D0E" w:rsidRDefault="00F60D0E" w:rsidP="00F60D0E"/>
    <w:p w14:paraId="06475451" w14:textId="77777777" w:rsidR="00F60D0E" w:rsidRDefault="00F60D0E" w:rsidP="00F60D0E">
      <w:pPr>
        <w:pStyle w:val="Heading3"/>
        <w:spacing w:after="0"/>
        <w:ind w:left="1080"/>
      </w:pPr>
      <w:bookmarkStart w:id="1726" w:name="_7f92c41b58c0056a267b8b5fbc000bd7"/>
      <w:bookmarkStart w:id="1727" w:name="_Toc468649369"/>
      <w:r>
        <w:t>Class Failure Category</w:t>
      </w:r>
      <w:bookmarkEnd w:id="1726"/>
      <w:r w:rsidRPr="003A31EC">
        <w:rPr>
          <w:rFonts w:cs="Arial"/>
        </w:rPr>
        <w:t xml:space="preserve"> </w:t>
      </w:r>
      <w:r>
        <w:rPr>
          <w:rFonts w:cs="Arial"/>
        </w:rPr>
        <w:fldChar w:fldCharType="begin"/>
      </w:r>
      <w:r>
        <w:instrText>XE"</w:instrText>
      </w:r>
      <w:r w:rsidRPr="00413D75">
        <w:rPr>
          <w:rFonts w:cs="Arial"/>
        </w:rPr>
        <w:instrText>Failure Category</w:instrText>
      </w:r>
      <w:r>
        <w:instrText>"</w:instrText>
      </w:r>
      <w:r>
        <w:rPr>
          <w:rFonts w:cs="Arial"/>
        </w:rPr>
        <w:fldChar w:fldCharType="end"/>
      </w:r>
      <w:r>
        <w:rPr>
          <w:rFonts w:cs="Arial"/>
        </w:rPr>
        <w:t xml:space="preserve"> &lt;&lt;Category&gt;&gt;</w:t>
      </w:r>
      <w:bookmarkEnd w:id="1727"/>
    </w:p>
    <w:p w14:paraId="797A5055" w14:textId="77777777" w:rsidR="00F60D0E" w:rsidRDefault="00F60D0E" w:rsidP="00F60D0E">
      <w:r>
        <w:t>A category of failure of a resource.</w:t>
      </w:r>
    </w:p>
    <w:p w14:paraId="6468D3D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9324BD" w14:textId="77777777" w:rsidR="00F60D0E" w:rsidRDefault="003D454B" w:rsidP="00F60D0E">
      <w:pPr>
        <w:ind w:left="360"/>
      </w:pPr>
      <w:hyperlink w:anchor="_9e5a8841da7f9593dbf615179d8dbaac" w:history="1">
        <w:r w:rsidR="00F60D0E">
          <w:rPr>
            <w:rStyle w:val="Hyperlink"/>
          </w:rPr>
          <w:t>Danger Category</w:t>
        </w:r>
      </w:hyperlink>
      <w:r w:rsidR="00F60D0E">
        <w:t xml:space="preserve">, </w:t>
      </w:r>
      <w:hyperlink w:anchor="_b40683e92bfe4e9d4ea7419f988b34c2" w:history="1">
        <w:r w:rsidR="00F60D0E">
          <w:rPr>
            <w:rStyle w:val="Hyperlink"/>
          </w:rPr>
          <w:t>Failure</w:t>
        </w:r>
      </w:hyperlink>
    </w:p>
    <w:p w14:paraId="3BF52D65" w14:textId="77777777" w:rsidR="00F60D0E" w:rsidRDefault="00F60D0E" w:rsidP="00F60D0E"/>
    <w:p w14:paraId="47DB4126" w14:textId="77777777" w:rsidR="00F60D0E" w:rsidRDefault="00F60D0E" w:rsidP="00F60D0E">
      <w:pPr>
        <w:pStyle w:val="Heading3"/>
        <w:spacing w:after="0"/>
        <w:ind w:left="1080"/>
      </w:pPr>
      <w:bookmarkStart w:id="1728" w:name="_d4f18d7e5d3311f8c09d0e618ca5e0ac"/>
      <w:bookmarkStart w:id="1729" w:name="_Toc468649370"/>
      <w:r>
        <w:t>Class Financial Impact</w:t>
      </w:r>
      <w:bookmarkEnd w:id="1728"/>
      <w:r w:rsidRPr="003A31EC">
        <w:rPr>
          <w:rFonts w:cs="Arial"/>
        </w:rPr>
        <w:t xml:space="preserve"> </w:t>
      </w:r>
      <w:r>
        <w:rPr>
          <w:rFonts w:cs="Arial"/>
        </w:rPr>
        <w:fldChar w:fldCharType="begin"/>
      </w:r>
      <w:r>
        <w:instrText>XE"</w:instrText>
      </w:r>
      <w:r w:rsidRPr="00413D75">
        <w:rPr>
          <w:rFonts w:cs="Arial"/>
        </w:rPr>
        <w:instrText>Financial Impact</w:instrText>
      </w:r>
      <w:r>
        <w:instrText>"</w:instrText>
      </w:r>
      <w:r>
        <w:rPr>
          <w:rFonts w:cs="Arial"/>
        </w:rPr>
        <w:fldChar w:fldCharType="end"/>
      </w:r>
      <w:r>
        <w:rPr>
          <w:rFonts w:cs="Arial"/>
        </w:rPr>
        <w:t xml:space="preserve"> &lt;&lt;Category&gt;&gt;</w:t>
      </w:r>
      <w:bookmarkEnd w:id="1729"/>
    </w:p>
    <w:p w14:paraId="415F3741" w14:textId="77777777" w:rsidR="00F60D0E" w:rsidRDefault="00F60D0E" w:rsidP="00F60D0E">
      <w:r>
        <w:t>Impact resulting in loss of capital or the ability to obtain capital.</w:t>
      </w:r>
    </w:p>
    <w:p w14:paraId="7CD7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64AF01A" w14:textId="77777777" w:rsidR="00F60D0E" w:rsidRDefault="003D454B" w:rsidP="00F60D0E">
      <w:pPr>
        <w:ind w:left="360"/>
      </w:pPr>
      <w:hyperlink w:anchor="_dee9f2345a1f910808f2263dfb689514" w:history="1">
        <w:r w:rsidR="00F60D0E">
          <w:rPr>
            <w:rStyle w:val="Hyperlink"/>
          </w:rPr>
          <w:t>Impact Category</w:t>
        </w:r>
      </w:hyperlink>
    </w:p>
    <w:p w14:paraId="33EA065D" w14:textId="77777777" w:rsidR="00F60D0E" w:rsidRDefault="00F60D0E" w:rsidP="00F60D0E"/>
    <w:p w14:paraId="3402ED6F" w14:textId="77777777" w:rsidR="00F60D0E" w:rsidRDefault="00F60D0E" w:rsidP="00F60D0E">
      <w:pPr>
        <w:pStyle w:val="Heading3"/>
        <w:spacing w:after="0"/>
        <w:ind w:left="1080"/>
      </w:pPr>
      <w:bookmarkStart w:id="1730" w:name="_ed7202ce8741342a95f9793bf8cd2b42"/>
      <w:bookmarkStart w:id="1731" w:name="_Toc468649371"/>
      <w:r>
        <w:t>Class Fire Danger</w:t>
      </w:r>
      <w:bookmarkEnd w:id="1730"/>
      <w:r w:rsidRPr="003A31EC">
        <w:rPr>
          <w:rFonts w:cs="Arial"/>
        </w:rPr>
        <w:t xml:space="preserve"> </w:t>
      </w:r>
      <w:r>
        <w:rPr>
          <w:rFonts w:cs="Arial"/>
        </w:rPr>
        <w:fldChar w:fldCharType="begin"/>
      </w:r>
      <w:r>
        <w:instrText>XE"</w:instrText>
      </w:r>
      <w:r w:rsidRPr="00413D75">
        <w:rPr>
          <w:rFonts w:cs="Arial"/>
        </w:rPr>
        <w:instrText>Fire Danger</w:instrText>
      </w:r>
      <w:r>
        <w:instrText>"</w:instrText>
      </w:r>
      <w:r>
        <w:rPr>
          <w:rFonts w:cs="Arial"/>
        </w:rPr>
        <w:fldChar w:fldCharType="end"/>
      </w:r>
      <w:r>
        <w:rPr>
          <w:rFonts w:cs="Arial"/>
        </w:rPr>
        <w:t xml:space="preserve"> &lt;&lt;Category&gt;&gt;</w:t>
      </w:r>
      <w:bookmarkEnd w:id="1731"/>
    </w:p>
    <w:p w14:paraId="6F5B9862" w14:textId="77777777" w:rsidR="00F60D0E" w:rsidRDefault="00F60D0E" w:rsidP="00F60D0E">
      <w:r>
        <w:t>Danger from fire</w:t>
      </w:r>
    </w:p>
    <w:p w14:paraId="27F1D85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406763A" w14:textId="77777777" w:rsidR="00F60D0E" w:rsidRDefault="003D454B" w:rsidP="00F60D0E">
      <w:pPr>
        <w:ind w:left="360"/>
      </w:pPr>
      <w:hyperlink w:anchor="_160715442680bb12abbe3b740c5facab" w:history="1">
        <w:r w:rsidR="00F60D0E">
          <w:rPr>
            <w:rStyle w:val="Hyperlink"/>
          </w:rPr>
          <w:t>Source of Danger Category</w:t>
        </w:r>
      </w:hyperlink>
    </w:p>
    <w:p w14:paraId="06F24E04" w14:textId="77777777" w:rsidR="00F60D0E" w:rsidRDefault="00F60D0E" w:rsidP="00F60D0E"/>
    <w:p w14:paraId="18A792BF" w14:textId="77777777" w:rsidR="00F60D0E" w:rsidRDefault="00F60D0E" w:rsidP="00F60D0E">
      <w:pPr>
        <w:pStyle w:val="Heading3"/>
        <w:spacing w:after="0"/>
        <w:ind w:left="1080"/>
      </w:pPr>
      <w:bookmarkStart w:id="1732" w:name="_0ee55a33161552117f79fca2d73e574e"/>
      <w:bookmarkStart w:id="1733" w:name="_Toc468649372"/>
      <w:r>
        <w:t>Class Geophysical Danger</w:t>
      </w:r>
      <w:bookmarkEnd w:id="1732"/>
      <w:r w:rsidRPr="003A31EC">
        <w:rPr>
          <w:rFonts w:cs="Arial"/>
        </w:rPr>
        <w:t xml:space="preserve"> </w:t>
      </w:r>
      <w:r>
        <w:rPr>
          <w:rFonts w:cs="Arial"/>
        </w:rPr>
        <w:fldChar w:fldCharType="begin"/>
      </w:r>
      <w:r>
        <w:instrText>XE"</w:instrText>
      </w:r>
      <w:r w:rsidRPr="00413D75">
        <w:rPr>
          <w:rFonts w:cs="Arial"/>
        </w:rPr>
        <w:instrText>Geophysical Danger</w:instrText>
      </w:r>
      <w:r>
        <w:instrText>"</w:instrText>
      </w:r>
      <w:r>
        <w:rPr>
          <w:rFonts w:cs="Arial"/>
        </w:rPr>
        <w:fldChar w:fldCharType="end"/>
      </w:r>
      <w:r>
        <w:rPr>
          <w:rFonts w:cs="Arial"/>
        </w:rPr>
        <w:t xml:space="preserve"> &lt;&lt;Category&gt;&gt;</w:t>
      </w:r>
      <w:bookmarkEnd w:id="1733"/>
    </w:p>
    <w:p w14:paraId="6FB57211" w14:textId="77777777" w:rsidR="00F60D0E" w:rsidRDefault="00F60D0E" w:rsidP="00F60D0E">
      <w:r>
        <w:t>A danger resulting from the geography or movement of the earth.</w:t>
      </w:r>
    </w:p>
    <w:p w14:paraId="1EE5D75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283AE86" w14:textId="77777777" w:rsidR="00F60D0E" w:rsidRDefault="003D454B" w:rsidP="00F60D0E">
      <w:pPr>
        <w:ind w:left="360"/>
      </w:pPr>
      <w:hyperlink w:anchor="_160715442680bb12abbe3b740c5facab" w:history="1">
        <w:r w:rsidR="00F60D0E">
          <w:rPr>
            <w:rStyle w:val="Hyperlink"/>
          </w:rPr>
          <w:t>Source of Danger Category</w:t>
        </w:r>
      </w:hyperlink>
    </w:p>
    <w:p w14:paraId="40CB3D2C" w14:textId="77777777" w:rsidR="00F60D0E" w:rsidRDefault="00F60D0E" w:rsidP="00F60D0E"/>
    <w:p w14:paraId="4FF68970" w14:textId="77777777" w:rsidR="00F60D0E" w:rsidRDefault="00F60D0E" w:rsidP="00F60D0E">
      <w:pPr>
        <w:pStyle w:val="Heading3"/>
        <w:spacing w:after="0"/>
        <w:ind w:left="1080"/>
      </w:pPr>
      <w:bookmarkStart w:id="1734" w:name="_2a22edf4db04333f6f2f3a1e3cd14a11"/>
      <w:bookmarkStart w:id="1735" w:name="_Toc468649373"/>
      <w:r>
        <w:t>Class Health Impact</w:t>
      </w:r>
      <w:bookmarkEnd w:id="1734"/>
      <w:r w:rsidRPr="003A31EC">
        <w:rPr>
          <w:rFonts w:cs="Arial"/>
        </w:rPr>
        <w:t xml:space="preserve"> </w:t>
      </w:r>
      <w:r>
        <w:rPr>
          <w:rFonts w:cs="Arial"/>
        </w:rPr>
        <w:fldChar w:fldCharType="begin"/>
      </w:r>
      <w:r>
        <w:instrText>XE"</w:instrText>
      </w:r>
      <w:r w:rsidRPr="00413D75">
        <w:rPr>
          <w:rFonts w:cs="Arial"/>
        </w:rPr>
        <w:instrText>Health Impact</w:instrText>
      </w:r>
      <w:r>
        <w:instrText>"</w:instrText>
      </w:r>
      <w:r>
        <w:rPr>
          <w:rFonts w:cs="Arial"/>
        </w:rPr>
        <w:fldChar w:fldCharType="end"/>
      </w:r>
      <w:r>
        <w:rPr>
          <w:rFonts w:cs="Arial"/>
        </w:rPr>
        <w:t xml:space="preserve"> &lt;&lt;Category&gt;&gt;</w:t>
      </w:r>
      <w:bookmarkEnd w:id="1735"/>
    </w:p>
    <w:p w14:paraId="40038054" w14:textId="77777777" w:rsidR="00F60D0E" w:rsidRDefault="00F60D0E" w:rsidP="00F60D0E">
      <w:r>
        <w:t>A category of danger to people's health.</w:t>
      </w:r>
    </w:p>
    <w:p w14:paraId="615EECE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B36AAF" w14:textId="77777777" w:rsidR="00F60D0E" w:rsidRDefault="003D454B" w:rsidP="00F60D0E">
      <w:pPr>
        <w:ind w:left="360"/>
      </w:pPr>
      <w:hyperlink w:anchor="_dee9f2345a1f910808f2263dfb689514" w:history="1">
        <w:r w:rsidR="00F60D0E">
          <w:rPr>
            <w:rStyle w:val="Hyperlink"/>
          </w:rPr>
          <w:t>Impact Category</w:t>
        </w:r>
      </w:hyperlink>
    </w:p>
    <w:p w14:paraId="2B106C5B" w14:textId="77777777" w:rsidR="00F60D0E" w:rsidRDefault="00F60D0E" w:rsidP="00F60D0E"/>
    <w:p w14:paraId="30199C0D" w14:textId="77777777" w:rsidR="00F60D0E" w:rsidRDefault="00F60D0E" w:rsidP="00F60D0E">
      <w:pPr>
        <w:pStyle w:val="Heading3"/>
        <w:spacing w:after="0"/>
        <w:ind w:left="1080"/>
      </w:pPr>
      <w:bookmarkStart w:id="1736" w:name="_d4b201382a65bc64a8852a77b2869d35"/>
      <w:bookmarkStart w:id="1737" w:name="_Toc468649374"/>
      <w:r>
        <w:t>Class Identity Theft</w:t>
      </w:r>
      <w:bookmarkEnd w:id="1736"/>
      <w:r w:rsidRPr="003A31EC">
        <w:rPr>
          <w:rFonts w:cs="Arial"/>
        </w:rPr>
        <w:t xml:space="preserve"> </w:t>
      </w:r>
      <w:r>
        <w:rPr>
          <w:rFonts w:cs="Arial"/>
        </w:rPr>
        <w:fldChar w:fldCharType="begin"/>
      </w:r>
      <w:r>
        <w:instrText>XE"</w:instrText>
      </w:r>
      <w:r w:rsidRPr="00413D75">
        <w:rPr>
          <w:rFonts w:cs="Arial"/>
        </w:rPr>
        <w:instrText>Identity Theft</w:instrText>
      </w:r>
      <w:r>
        <w:instrText>"</w:instrText>
      </w:r>
      <w:r>
        <w:rPr>
          <w:rFonts w:cs="Arial"/>
        </w:rPr>
        <w:fldChar w:fldCharType="end"/>
      </w:r>
      <w:r>
        <w:rPr>
          <w:rFonts w:cs="Arial"/>
        </w:rPr>
        <w:t xml:space="preserve"> &lt;&lt;Category&gt;&gt;</w:t>
      </w:r>
      <w:bookmarkEnd w:id="1737"/>
    </w:p>
    <w:p w14:paraId="61847304" w14:textId="30EA03AC" w:rsidR="00F60D0E" w:rsidRDefault="00F60D0E" w:rsidP="00F60D0E">
      <w:r>
        <w:t xml:space="preserve">A category of danger where an </w:t>
      </w:r>
      <w:r w:rsidR="004631B1">
        <w:t>individual’s</w:t>
      </w:r>
      <w:r>
        <w:t xml:space="preserve"> identity is assumed by another</w:t>
      </w:r>
      <w:r w:rsidR="004631B1">
        <w:t>..</w:t>
      </w:r>
    </w:p>
    <w:p w14:paraId="313D478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EEEA08" w14:textId="77777777" w:rsidR="00F60D0E" w:rsidRDefault="003D454B" w:rsidP="00F60D0E">
      <w:pPr>
        <w:ind w:left="360"/>
      </w:pPr>
      <w:hyperlink w:anchor="_1c7aba0f69325be4a8475e6515e816ed" w:history="1">
        <w:r w:rsidR="00F60D0E">
          <w:rPr>
            <w:rStyle w:val="Hyperlink"/>
          </w:rPr>
          <w:t>Disinformation Impact</w:t>
        </w:r>
      </w:hyperlink>
    </w:p>
    <w:p w14:paraId="6694E768" w14:textId="77777777" w:rsidR="00F60D0E" w:rsidRDefault="00F60D0E" w:rsidP="00F60D0E"/>
    <w:p w14:paraId="797E6AF4" w14:textId="77777777" w:rsidR="00F60D0E" w:rsidRDefault="00F60D0E" w:rsidP="00F60D0E">
      <w:pPr>
        <w:pStyle w:val="Heading3"/>
        <w:spacing w:after="0"/>
        <w:ind w:left="1080"/>
      </w:pPr>
      <w:bookmarkStart w:id="1738" w:name="_640dcb3f6746f5a6b22f2a08a679ebc6"/>
      <w:bookmarkStart w:id="1739" w:name="_Toc468649375"/>
      <w:r>
        <w:t>Class Image Impact</w:t>
      </w:r>
      <w:bookmarkEnd w:id="1738"/>
      <w:r w:rsidRPr="003A31EC">
        <w:rPr>
          <w:rFonts w:cs="Arial"/>
        </w:rPr>
        <w:t xml:space="preserve"> </w:t>
      </w:r>
      <w:r>
        <w:rPr>
          <w:rFonts w:cs="Arial"/>
        </w:rPr>
        <w:fldChar w:fldCharType="begin"/>
      </w:r>
      <w:r>
        <w:instrText>XE"</w:instrText>
      </w:r>
      <w:r w:rsidRPr="00413D75">
        <w:rPr>
          <w:rFonts w:cs="Arial"/>
        </w:rPr>
        <w:instrText>Image Impact</w:instrText>
      </w:r>
      <w:r>
        <w:instrText>"</w:instrText>
      </w:r>
      <w:r>
        <w:rPr>
          <w:rFonts w:cs="Arial"/>
        </w:rPr>
        <w:fldChar w:fldCharType="end"/>
      </w:r>
      <w:r>
        <w:rPr>
          <w:rFonts w:cs="Arial"/>
        </w:rPr>
        <w:t xml:space="preserve"> &lt;&lt;Category&gt;&gt;</w:t>
      </w:r>
      <w:bookmarkEnd w:id="1739"/>
    </w:p>
    <w:p w14:paraId="01D9FB3F" w14:textId="77777777" w:rsidR="00F60D0E" w:rsidRDefault="00F60D0E" w:rsidP="00F60D0E">
      <w:r>
        <w:t>Impact to how an entity is viewed by others.</w:t>
      </w:r>
    </w:p>
    <w:p w14:paraId="228842E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7A84E9" w14:textId="77777777" w:rsidR="00F60D0E" w:rsidRDefault="003D454B" w:rsidP="00F60D0E">
      <w:pPr>
        <w:ind w:left="360"/>
      </w:pPr>
      <w:hyperlink w:anchor="_4bffb09c727b56788e7de38a245db0cd" w:history="1">
        <w:r w:rsidR="00F60D0E">
          <w:rPr>
            <w:rStyle w:val="Hyperlink"/>
          </w:rPr>
          <w:t>Non-Technical Impact</w:t>
        </w:r>
      </w:hyperlink>
    </w:p>
    <w:p w14:paraId="5749C0F3" w14:textId="77777777" w:rsidR="00F60D0E" w:rsidRDefault="00F60D0E" w:rsidP="00F60D0E"/>
    <w:p w14:paraId="437C101B" w14:textId="77777777" w:rsidR="00F60D0E" w:rsidRDefault="00F60D0E" w:rsidP="00F60D0E">
      <w:pPr>
        <w:pStyle w:val="Heading3"/>
        <w:spacing w:after="0"/>
        <w:ind w:left="1080"/>
      </w:pPr>
      <w:bookmarkStart w:id="1740" w:name="_dee9f2345a1f910808f2263dfb689514"/>
      <w:bookmarkStart w:id="1741" w:name="_Toc468649376"/>
      <w:r>
        <w:t>Class Impact Category</w:t>
      </w:r>
      <w:bookmarkEnd w:id="1740"/>
      <w:r w:rsidRPr="003A31EC">
        <w:rPr>
          <w:rFonts w:cs="Arial"/>
        </w:rPr>
        <w:t xml:space="preserve"> </w:t>
      </w:r>
      <w:r>
        <w:rPr>
          <w:rFonts w:cs="Arial"/>
        </w:rPr>
        <w:fldChar w:fldCharType="begin"/>
      </w:r>
      <w:r>
        <w:instrText>XE"</w:instrText>
      </w:r>
      <w:r w:rsidRPr="00413D75">
        <w:rPr>
          <w:rFonts w:cs="Arial"/>
        </w:rPr>
        <w:instrText>Impact Category</w:instrText>
      </w:r>
      <w:r>
        <w:instrText>"</w:instrText>
      </w:r>
      <w:r>
        <w:rPr>
          <w:rFonts w:cs="Arial"/>
        </w:rPr>
        <w:fldChar w:fldCharType="end"/>
      </w:r>
      <w:r>
        <w:rPr>
          <w:rFonts w:cs="Arial"/>
        </w:rPr>
        <w:t xml:space="preserve"> &lt;&lt;Category&gt;&gt;</w:t>
      </w:r>
      <w:bookmarkEnd w:id="1741"/>
    </w:p>
    <w:p w14:paraId="0982AFE2" w14:textId="77777777" w:rsidR="00F60D0E" w:rsidRDefault="00F60D0E" w:rsidP="00F60D0E">
      <w:r>
        <w:t>Categorization of the impact of dangers. Danger categories may be combined.</w:t>
      </w:r>
    </w:p>
    <w:p w14:paraId="75A21C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73CE0A0" w14:textId="77777777" w:rsidR="00F60D0E" w:rsidRDefault="003D454B" w:rsidP="00F60D0E">
      <w:pPr>
        <w:ind w:left="360"/>
      </w:pPr>
      <w:hyperlink w:anchor="_9bf67544840a1cd6396f28cc292e3ca0" w:history="1">
        <w:r w:rsidR="00F60D0E">
          <w:rPr>
            <w:rStyle w:val="Hyperlink"/>
          </w:rPr>
          <w:t>Consequence</w:t>
        </w:r>
      </w:hyperlink>
      <w:r w:rsidR="00F60D0E">
        <w:t xml:space="preserve">, </w:t>
      </w:r>
      <w:hyperlink w:anchor="_9e5a8841da7f9593dbf615179d8dbaac" w:history="1">
        <w:r w:rsidR="00F60D0E">
          <w:rPr>
            <w:rStyle w:val="Hyperlink"/>
          </w:rPr>
          <w:t>Danger Category</w:t>
        </w:r>
      </w:hyperlink>
    </w:p>
    <w:p w14:paraId="2582583B" w14:textId="77777777" w:rsidR="00F60D0E" w:rsidRDefault="00F60D0E" w:rsidP="00F60D0E"/>
    <w:p w14:paraId="147F9DD0" w14:textId="77777777" w:rsidR="00F60D0E" w:rsidRDefault="00F60D0E" w:rsidP="00F60D0E">
      <w:pPr>
        <w:pStyle w:val="Heading3"/>
        <w:spacing w:after="0"/>
        <w:ind w:left="1080"/>
      </w:pPr>
      <w:bookmarkStart w:id="1742" w:name="_f0ae2232d7e040b97a3c0287b3d3574a"/>
      <w:bookmarkStart w:id="1743" w:name="_Toc468649377"/>
      <w:r>
        <w:t>Class Inability to Communicate Impact</w:t>
      </w:r>
      <w:bookmarkEnd w:id="1742"/>
      <w:r w:rsidRPr="003A31EC">
        <w:rPr>
          <w:rFonts w:cs="Arial"/>
        </w:rPr>
        <w:t xml:space="preserve"> </w:t>
      </w:r>
      <w:r>
        <w:rPr>
          <w:rFonts w:cs="Arial"/>
        </w:rPr>
        <w:fldChar w:fldCharType="begin"/>
      </w:r>
      <w:r>
        <w:instrText>XE"</w:instrText>
      </w:r>
      <w:r w:rsidRPr="00413D75">
        <w:rPr>
          <w:rFonts w:cs="Arial"/>
        </w:rPr>
        <w:instrText>Inability to Communicate Impact</w:instrText>
      </w:r>
      <w:r>
        <w:instrText>"</w:instrText>
      </w:r>
      <w:r>
        <w:rPr>
          <w:rFonts w:cs="Arial"/>
        </w:rPr>
        <w:fldChar w:fldCharType="end"/>
      </w:r>
      <w:r>
        <w:rPr>
          <w:rFonts w:cs="Arial"/>
        </w:rPr>
        <w:t xml:space="preserve"> &lt;&lt;Category&gt;&gt;</w:t>
      </w:r>
      <w:bookmarkEnd w:id="1743"/>
    </w:p>
    <w:p w14:paraId="7ED5E7E3" w14:textId="77777777" w:rsidR="00F60D0E" w:rsidRDefault="00F60D0E" w:rsidP="00F60D0E">
      <w:r>
        <w:t>Category of impact to the ability to communicate.</w:t>
      </w:r>
    </w:p>
    <w:p w14:paraId="6F2DD9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D004AF2" w14:textId="77777777" w:rsidR="00F60D0E" w:rsidRDefault="003D454B" w:rsidP="00F60D0E">
      <w:pPr>
        <w:ind w:left="360"/>
      </w:pPr>
      <w:hyperlink w:anchor="_dedf5bede9319c2ebb81bd8f0e8aa42a" w:history="1">
        <w:r w:rsidR="00F60D0E">
          <w:rPr>
            <w:rStyle w:val="Hyperlink"/>
          </w:rPr>
          <w:t>Information Impact</w:t>
        </w:r>
      </w:hyperlink>
    </w:p>
    <w:p w14:paraId="1F47F378" w14:textId="77777777" w:rsidR="00F60D0E" w:rsidRDefault="00F60D0E" w:rsidP="00F60D0E"/>
    <w:p w14:paraId="2653F5FF" w14:textId="77777777" w:rsidR="00F60D0E" w:rsidRDefault="00F60D0E" w:rsidP="00F60D0E">
      <w:pPr>
        <w:pStyle w:val="Heading3"/>
        <w:spacing w:after="0"/>
        <w:ind w:left="1080"/>
      </w:pPr>
      <w:bookmarkStart w:id="1744" w:name="_bf5bd4f3217cbb34f044ca69abc37a6e"/>
      <w:bookmarkStart w:id="1745" w:name="_Toc468649378"/>
      <w:r>
        <w:t>Class Industrial Control Failure</w:t>
      </w:r>
      <w:bookmarkEnd w:id="1744"/>
      <w:r w:rsidRPr="003A31EC">
        <w:rPr>
          <w:rFonts w:cs="Arial"/>
        </w:rPr>
        <w:t xml:space="preserve"> </w:t>
      </w:r>
      <w:r>
        <w:rPr>
          <w:rFonts w:cs="Arial"/>
        </w:rPr>
        <w:fldChar w:fldCharType="begin"/>
      </w:r>
      <w:r>
        <w:instrText>XE"</w:instrText>
      </w:r>
      <w:r w:rsidRPr="00413D75">
        <w:rPr>
          <w:rFonts w:cs="Arial"/>
        </w:rPr>
        <w:instrText>Industrial Control Failure</w:instrText>
      </w:r>
      <w:r>
        <w:instrText>"</w:instrText>
      </w:r>
      <w:r>
        <w:rPr>
          <w:rFonts w:cs="Arial"/>
        </w:rPr>
        <w:fldChar w:fldCharType="end"/>
      </w:r>
      <w:r>
        <w:rPr>
          <w:rFonts w:cs="Arial"/>
        </w:rPr>
        <w:t xml:space="preserve"> &lt;&lt;Category&gt;&gt;</w:t>
      </w:r>
      <w:bookmarkEnd w:id="1745"/>
    </w:p>
    <w:p w14:paraId="7E110256" w14:textId="77777777" w:rsidR="00F60D0E" w:rsidRDefault="00F60D0E" w:rsidP="00F60D0E">
      <w:r>
        <w:t>A category of danger to the automated control of industrial systems.</w:t>
      </w:r>
    </w:p>
    <w:p w14:paraId="6D93A11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398C9C0" w14:textId="77777777" w:rsidR="00F60D0E" w:rsidRDefault="003D454B" w:rsidP="00F60D0E">
      <w:pPr>
        <w:ind w:left="360"/>
      </w:pPr>
      <w:hyperlink w:anchor="_159c67ab41f60cadc64b4e463ee4d104" w:history="1">
        <w:r w:rsidR="00F60D0E">
          <w:rPr>
            <w:rStyle w:val="Hyperlink"/>
          </w:rPr>
          <w:t>Cyber System Failure</w:t>
        </w:r>
      </w:hyperlink>
      <w:r w:rsidR="00F60D0E">
        <w:t xml:space="preserve">, </w:t>
      </w:r>
      <w:hyperlink w:anchor="_bc915b3e9f8fbd7965d14da551afd5a5" w:history="1">
        <w:r w:rsidR="00F60D0E">
          <w:rPr>
            <w:rStyle w:val="Hyperlink"/>
          </w:rPr>
          <w:t>Physical System Failure</w:t>
        </w:r>
      </w:hyperlink>
    </w:p>
    <w:p w14:paraId="27809A1A" w14:textId="77777777" w:rsidR="00F60D0E" w:rsidRDefault="00F60D0E" w:rsidP="00F60D0E"/>
    <w:p w14:paraId="0BA498A3" w14:textId="77777777" w:rsidR="00F60D0E" w:rsidRDefault="00F60D0E" w:rsidP="00F60D0E">
      <w:pPr>
        <w:pStyle w:val="Heading3"/>
        <w:spacing w:after="0"/>
        <w:ind w:left="1080"/>
      </w:pPr>
      <w:bookmarkStart w:id="1746" w:name="_dedf5bede9319c2ebb81bd8f0e8aa42a"/>
      <w:bookmarkStart w:id="1747" w:name="_Toc468649379"/>
      <w:r>
        <w:t>Class Information Impact</w:t>
      </w:r>
      <w:bookmarkEnd w:id="1746"/>
      <w:r w:rsidRPr="003A31EC">
        <w:rPr>
          <w:rFonts w:cs="Arial"/>
        </w:rPr>
        <w:t xml:space="preserve"> </w:t>
      </w:r>
      <w:r>
        <w:rPr>
          <w:rFonts w:cs="Arial"/>
        </w:rPr>
        <w:fldChar w:fldCharType="begin"/>
      </w:r>
      <w:r>
        <w:instrText>XE"</w:instrText>
      </w:r>
      <w:r w:rsidRPr="00413D75">
        <w:rPr>
          <w:rFonts w:cs="Arial"/>
        </w:rPr>
        <w:instrText>Information Impact</w:instrText>
      </w:r>
      <w:r>
        <w:instrText>"</w:instrText>
      </w:r>
      <w:r>
        <w:rPr>
          <w:rFonts w:cs="Arial"/>
        </w:rPr>
        <w:fldChar w:fldCharType="end"/>
      </w:r>
      <w:r>
        <w:rPr>
          <w:rFonts w:cs="Arial"/>
        </w:rPr>
        <w:t xml:space="preserve"> &lt;&lt;Category&gt;&gt;</w:t>
      </w:r>
      <w:bookmarkEnd w:id="1747"/>
    </w:p>
    <w:p w14:paraId="448059BD" w14:textId="77777777" w:rsidR="00F60D0E" w:rsidRDefault="00F60D0E" w:rsidP="00F60D0E">
      <w:r>
        <w:t>A category of danger impact related to information - its unauthorized use or modification.</w:t>
      </w:r>
    </w:p>
    <w:p w14:paraId="0AFF8E2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FDA752" w14:textId="77777777" w:rsidR="00F60D0E" w:rsidRDefault="003D454B" w:rsidP="00F60D0E">
      <w:pPr>
        <w:ind w:left="360"/>
      </w:pPr>
      <w:hyperlink w:anchor="_dee9f2345a1f910808f2263dfb689514" w:history="1">
        <w:r w:rsidR="00F60D0E">
          <w:rPr>
            <w:rStyle w:val="Hyperlink"/>
          </w:rPr>
          <w:t>Impact Category</w:t>
        </w:r>
      </w:hyperlink>
    </w:p>
    <w:p w14:paraId="0608A1E6" w14:textId="77777777" w:rsidR="00F60D0E" w:rsidRDefault="00F60D0E" w:rsidP="00F60D0E"/>
    <w:p w14:paraId="1437B55F" w14:textId="77777777" w:rsidR="00F60D0E" w:rsidRDefault="00F60D0E" w:rsidP="00F60D0E">
      <w:pPr>
        <w:pStyle w:val="Heading3"/>
        <w:spacing w:after="0"/>
        <w:ind w:left="1080"/>
      </w:pPr>
      <w:bookmarkStart w:id="1748" w:name="_bc45cd7c966c8db31897c5494e633309"/>
      <w:bookmarkStart w:id="1749" w:name="_Toc468649380"/>
      <w:r>
        <w:lastRenderedPageBreak/>
        <w:t>Class Information Loss Impact</w:t>
      </w:r>
      <w:bookmarkEnd w:id="1748"/>
      <w:r w:rsidRPr="003A31EC">
        <w:rPr>
          <w:rFonts w:cs="Arial"/>
        </w:rPr>
        <w:t xml:space="preserve"> </w:t>
      </w:r>
      <w:r>
        <w:rPr>
          <w:rFonts w:cs="Arial"/>
        </w:rPr>
        <w:fldChar w:fldCharType="begin"/>
      </w:r>
      <w:r>
        <w:instrText>XE"</w:instrText>
      </w:r>
      <w:r w:rsidRPr="00413D75">
        <w:rPr>
          <w:rFonts w:cs="Arial"/>
        </w:rPr>
        <w:instrText>Information Loss Impact</w:instrText>
      </w:r>
      <w:r>
        <w:instrText>"</w:instrText>
      </w:r>
      <w:r>
        <w:rPr>
          <w:rFonts w:cs="Arial"/>
        </w:rPr>
        <w:fldChar w:fldCharType="end"/>
      </w:r>
      <w:r>
        <w:rPr>
          <w:rFonts w:cs="Arial"/>
        </w:rPr>
        <w:t xml:space="preserve"> &lt;&lt;Category&gt;&gt;</w:t>
      </w:r>
      <w:bookmarkEnd w:id="1749"/>
    </w:p>
    <w:p w14:paraId="3835B58F" w14:textId="77777777" w:rsidR="00F60D0E" w:rsidRDefault="00F60D0E" w:rsidP="00F60D0E">
      <w:r>
        <w:t>A category of danger impact where information becomes unavailable to the information owner.</w:t>
      </w:r>
    </w:p>
    <w:p w14:paraId="7F8303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3187D9" w14:textId="77777777" w:rsidR="00F60D0E" w:rsidRDefault="003D454B" w:rsidP="00F60D0E">
      <w:pPr>
        <w:ind w:left="360"/>
      </w:pPr>
      <w:hyperlink w:anchor="_dedf5bede9319c2ebb81bd8f0e8aa42a" w:history="1">
        <w:r w:rsidR="00F60D0E">
          <w:rPr>
            <w:rStyle w:val="Hyperlink"/>
          </w:rPr>
          <w:t>Information Impact</w:t>
        </w:r>
      </w:hyperlink>
    </w:p>
    <w:p w14:paraId="6735750F" w14:textId="77777777" w:rsidR="00F60D0E" w:rsidRDefault="00F60D0E" w:rsidP="00F60D0E"/>
    <w:p w14:paraId="08D8A981" w14:textId="77777777" w:rsidR="00F60D0E" w:rsidRDefault="00F60D0E" w:rsidP="00F60D0E">
      <w:pPr>
        <w:pStyle w:val="Heading3"/>
        <w:spacing w:after="0"/>
        <w:ind w:left="1080"/>
      </w:pPr>
      <w:bookmarkStart w:id="1750" w:name="_c810bd3f4ddaa6ba35a4647b1e56ad2d"/>
      <w:bookmarkStart w:id="1751" w:name="_Toc468649381"/>
      <w:r>
        <w:t>Class Infrastructure Impact</w:t>
      </w:r>
      <w:bookmarkEnd w:id="1750"/>
      <w:r w:rsidRPr="003A31EC">
        <w:rPr>
          <w:rFonts w:cs="Arial"/>
        </w:rPr>
        <w:t xml:space="preserve"> </w:t>
      </w:r>
      <w:r>
        <w:rPr>
          <w:rFonts w:cs="Arial"/>
        </w:rPr>
        <w:fldChar w:fldCharType="begin"/>
      </w:r>
      <w:r>
        <w:instrText>XE"</w:instrText>
      </w:r>
      <w:r w:rsidRPr="00413D75">
        <w:rPr>
          <w:rFonts w:cs="Arial"/>
        </w:rPr>
        <w:instrText>Infrastructure Impact</w:instrText>
      </w:r>
      <w:r>
        <w:instrText>"</w:instrText>
      </w:r>
      <w:r>
        <w:rPr>
          <w:rFonts w:cs="Arial"/>
        </w:rPr>
        <w:fldChar w:fldCharType="end"/>
      </w:r>
      <w:r>
        <w:rPr>
          <w:rFonts w:cs="Arial"/>
        </w:rPr>
        <w:t xml:space="preserve"> &lt;&lt;Category&gt;&gt;</w:t>
      </w:r>
      <w:bookmarkEnd w:id="1751"/>
    </w:p>
    <w:p w14:paraId="7AEB604C" w14:textId="1C9BA09F" w:rsidR="00F60D0E" w:rsidRDefault="00F60D0E" w:rsidP="00F60D0E">
      <w:r>
        <w:t xml:space="preserve">Classification of impact to infrastructure such that it is </w:t>
      </w:r>
      <w:r w:rsidR="004631B1">
        <w:t>no longer</w:t>
      </w:r>
      <w:r>
        <w:t xml:space="preserve"> available to fulfill objectives.</w:t>
      </w:r>
    </w:p>
    <w:p w14:paraId="32DA4AC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B73A834" w14:textId="77777777" w:rsidR="00F60D0E" w:rsidRDefault="003D454B" w:rsidP="00F60D0E">
      <w:pPr>
        <w:ind w:left="360"/>
      </w:pPr>
      <w:hyperlink w:anchor="_dee9f2345a1f910808f2263dfb689514" w:history="1">
        <w:r w:rsidR="00F60D0E">
          <w:rPr>
            <w:rStyle w:val="Hyperlink"/>
          </w:rPr>
          <w:t>Impact Category</w:t>
        </w:r>
      </w:hyperlink>
    </w:p>
    <w:p w14:paraId="1F08D305" w14:textId="77777777" w:rsidR="00F60D0E" w:rsidRDefault="00F60D0E" w:rsidP="00F60D0E"/>
    <w:p w14:paraId="309431AC" w14:textId="77777777" w:rsidR="00F60D0E" w:rsidRDefault="00F60D0E" w:rsidP="00F60D0E">
      <w:pPr>
        <w:pStyle w:val="Heading3"/>
        <w:spacing w:after="0"/>
        <w:ind w:left="1080"/>
      </w:pPr>
      <w:bookmarkStart w:id="1752" w:name="_10a24c2f92afb0adb9a19d4f7048ce24"/>
      <w:bookmarkStart w:id="1753" w:name="_Toc468649382"/>
      <w:r>
        <w:t>Class Intellectual Property Impact</w:t>
      </w:r>
      <w:bookmarkEnd w:id="1752"/>
      <w:r w:rsidRPr="003A31EC">
        <w:rPr>
          <w:rFonts w:cs="Arial"/>
        </w:rPr>
        <w:t xml:space="preserve"> </w:t>
      </w:r>
      <w:r>
        <w:rPr>
          <w:rFonts w:cs="Arial"/>
        </w:rPr>
        <w:fldChar w:fldCharType="begin"/>
      </w:r>
      <w:r>
        <w:instrText>XE"</w:instrText>
      </w:r>
      <w:r w:rsidRPr="00413D75">
        <w:rPr>
          <w:rFonts w:cs="Arial"/>
        </w:rPr>
        <w:instrText>Intellectual Property Impact</w:instrText>
      </w:r>
      <w:r>
        <w:instrText>"</w:instrText>
      </w:r>
      <w:r>
        <w:rPr>
          <w:rFonts w:cs="Arial"/>
        </w:rPr>
        <w:fldChar w:fldCharType="end"/>
      </w:r>
      <w:r>
        <w:rPr>
          <w:rFonts w:cs="Arial"/>
        </w:rPr>
        <w:t xml:space="preserve"> &lt;&lt;Category&gt;&gt;</w:t>
      </w:r>
      <w:bookmarkEnd w:id="1753"/>
    </w:p>
    <w:p w14:paraId="40425892" w14:textId="77777777" w:rsidR="00F60D0E" w:rsidRDefault="00F60D0E" w:rsidP="00F60D0E">
      <w:r>
        <w:t>Category indicating a loss or compromise of intellectual property.</w:t>
      </w:r>
    </w:p>
    <w:p w14:paraId="4C4C9E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26F1654" w14:textId="77777777" w:rsidR="00F60D0E" w:rsidRDefault="003D454B" w:rsidP="00F60D0E">
      <w:pPr>
        <w:ind w:left="360"/>
      </w:pPr>
      <w:hyperlink w:anchor="_4bffb09c727b56788e7de38a245db0cd" w:history="1">
        <w:r w:rsidR="00F60D0E">
          <w:rPr>
            <w:rStyle w:val="Hyperlink"/>
          </w:rPr>
          <w:t>Non-Technical Impact</w:t>
        </w:r>
      </w:hyperlink>
    </w:p>
    <w:p w14:paraId="6AB86E0D" w14:textId="77777777" w:rsidR="00F60D0E" w:rsidRDefault="00F60D0E" w:rsidP="00F60D0E"/>
    <w:p w14:paraId="4062EB3F" w14:textId="77777777" w:rsidR="00F60D0E" w:rsidRDefault="00F60D0E" w:rsidP="00F60D0E">
      <w:pPr>
        <w:pStyle w:val="Heading3"/>
        <w:spacing w:after="0"/>
        <w:ind w:left="1080"/>
      </w:pPr>
      <w:bookmarkStart w:id="1754" w:name="_c1ffd83dd9428adc02a79c3e6b592f5f"/>
      <w:bookmarkStart w:id="1755" w:name="_Toc468649383"/>
      <w:r>
        <w:t>Class Legal Impact</w:t>
      </w:r>
      <w:bookmarkEnd w:id="1754"/>
      <w:r w:rsidRPr="003A31EC">
        <w:rPr>
          <w:rFonts w:cs="Arial"/>
        </w:rPr>
        <w:t xml:space="preserve"> </w:t>
      </w:r>
      <w:r>
        <w:rPr>
          <w:rFonts w:cs="Arial"/>
        </w:rPr>
        <w:fldChar w:fldCharType="begin"/>
      </w:r>
      <w:r>
        <w:instrText>XE"</w:instrText>
      </w:r>
      <w:r w:rsidRPr="00413D75">
        <w:rPr>
          <w:rFonts w:cs="Arial"/>
        </w:rPr>
        <w:instrText>Legal Impact</w:instrText>
      </w:r>
      <w:r>
        <w:instrText>"</w:instrText>
      </w:r>
      <w:r>
        <w:rPr>
          <w:rFonts w:cs="Arial"/>
        </w:rPr>
        <w:fldChar w:fldCharType="end"/>
      </w:r>
      <w:r>
        <w:rPr>
          <w:rFonts w:cs="Arial"/>
        </w:rPr>
        <w:t xml:space="preserve"> &lt;&lt;Category&gt;&gt;</w:t>
      </w:r>
      <w:bookmarkEnd w:id="1755"/>
    </w:p>
    <w:p w14:paraId="2DE7B9C3" w14:textId="77777777" w:rsidR="00F60D0E" w:rsidRDefault="00F60D0E" w:rsidP="00F60D0E">
      <w:r>
        <w:t>A categorization of impact to legal status or legal measures.</w:t>
      </w:r>
    </w:p>
    <w:p w14:paraId="2DCE3A9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BA9A683" w14:textId="77777777" w:rsidR="00F60D0E" w:rsidRDefault="003D454B" w:rsidP="00F60D0E">
      <w:pPr>
        <w:ind w:left="360"/>
      </w:pPr>
      <w:hyperlink w:anchor="_4bffb09c727b56788e7de38a245db0cd" w:history="1">
        <w:r w:rsidR="00F60D0E">
          <w:rPr>
            <w:rStyle w:val="Hyperlink"/>
          </w:rPr>
          <w:t>Non-Technical Impact</w:t>
        </w:r>
      </w:hyperlink>
    </w:p>
    <w:p w14:paraId="1665E7A1" w14:textId="77777777" w:rsidR="00F60D0E" w:rsidRDefault="00F60D0E" w:rsidP="00F60D0E"/>
    <w:p w14:paraId="5E73BE83" w14:textId="77777777" w:rsidR="00F60D0E" w:rsidRDefault="00F60D0E" w:rsidP="00F60D0E">
      <w:pPr>
        <w:pStyle w:val="Heading3"/>
        <w:spacing w:after="0"/>
        <w:ind w:left="1080"/>
      </w:pPr>
      <w:bookmarkStart w:id="1756" w:name="_6417ec40f6ee0189f91c82c29784010a"/>
      <w:bookmarkStart w:id="1757" w:name="_Toc468649384"/>
      <w:r>
        <w:t>Class Loss of Control Danger</w:t>
      </w:r>
      <w:bookmarkEnd w:id="1756"/>
      <w:r w:rsidRPr="003A31EC">
        <w:rPr>
          <w:rFonts w:cs="Arial"/>
        </w:rPr>
        <w:t xml:space="preserve"> </w:t>
      </w:r>
      <w:r>
        <w:rPr>
          <w:rFonts w:cs="Arial"/>
        </w:rPr>
        <w:fldChar w:fldCharType="begin"/>
      </w:r>
      <w:r>
        <w:instrText>XE"</w:instrText>
      </w:r>
      <w:r w:rsidRPr="00413D75">
        <w:rPr>
          <w:rFonts w:cs="Arial"/>
        </w:rPr>
        <w:instrText>Loss of Control Danger</w:instrText>
      </w:r>
      <w:r>
        <w:instrText>"</w:instrText>
      </w:r>
      <w:r>
        <w:rPr>
          <w:rFonts w:cs="Arial"/>
        </w:rPr>
        <w:fldChar w:fldCharType="end"/>
      </w:r>
      <w:r>
        <w:rPr>
          <w:rFonts w:cs="Arial"/>
        </w:rPr>
        <w:t xml:space="preserve"> &lt;&lt;Category&gt;&gt;</w:t>
      </w:r>
      <w:bookmarkEnd w:id="1757"/>
    </w:p>
    <w:p w14:paraId="19609C2E" w14:textId="77777777" w:rsidR="00F60D0E" w:rsidRDefault="00F60D0E" w:rsidP="00F60D0E">
      <w:r>
        <w:t>Categorization of a danger resulting from the control of a system gained by parties not intended to have that control.</w:t>
      </w:r>
    </w:p>
    <w:p w14:paraId="2A545C7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16C0D36" w14:textId="77777777" w:rsidR="00F60D0E" w:rsidRDefault="003D454B" w:rsidP="00F60D0E">
      <w:pPr>
        <w:ind w:left="360"/>
      </w:pPr>
      <w:hyperlink w:anchor="_160715442680bb12abbe3b740c5facab" w:history="1">
        <w:r w:rsidR="00F60D0E">
          <w:rPr>
            <w:rStyle w:val="Hyperlink"/>
          </w:rPr>
          <w:t>Source of Danger Category</w:t>
        </w:r>
      </w:hyperlink>
    </w:p>
    <w:p w14:paraId="29438B23" w14:textId="77777777" w:rsidR="00F60D0E" w:rsidRDefault="00F60D0E" w:rsidP="00F60D0E"/>
    <w:p w14:paraId="1F3D923D" w14:textId="77777777" w:rsidR="00F60D0E" w:rsidRDefault="00F60D0E" w:rsidP="00F60D0E">
      <w:pPr>
        <w:pStyle w:val="Heading3"/>
        <w:spacing w:after="0"/>
        <w:ind w:left="1080"/>
      </w:pPr>
      <w:bookmarkStart w:id="1758" w:name="_82a2668d35f1972663acdbaec485558f"/>
      <w:bookmarkStart w:id="1759" w:name="_Toc468649385"/>
      <w:r>
        <w:t>Class Meteorological Danger</w:t>
      </w:r>
      <w:bookmarkEnd w:id="1758"/>
      <w:r w:rsidRPr="003A31EC">
        <w:rPr>
          <w:rFonts w:cs="Arial"/>
        </w:rPr>
        <w:t xml:space="preserve"> </w:t>
      </w:r>
      <w:r>
        <w:rPr>
          <w:rFonts w:cs="Arial"/>
        </w:rPr>
        <w:fldChar w:fldCharType="begin"/>
      </w:r>
      <w:r>
        <w:instrText>XE"</w:instrText>
      </w:r>
      <w:r w:rsidRPr="00413D75">
        <w:rPr>
          <w:rFonts w:cs="Arial"/>
        </w:rPr>
        <w:instrText>Meteorological Danger</w:instrText>
      </w:r>
      <w:r>
        <w:instrText>"</w:instrText>
      </w:r>
      <w:r>
        <w:rPr>
          <w:rFonts w:cs="Arial"/>
        </w:rPr>
        <w:fldChar w:fldCharType="end"/>
      </w:r>
      <w:r>
        <w:rPr>
          <w:rFonts w:cs="Arial"/>
        </w:rPr>
        <w:t xml:space="preserve"> &lt;&lt;Category&gt;&gt;</w:t>
      </w:r>
      <w:bookmarkEnd w:id="1759"/>
    </w:p>
    <w:p w14:paraId="181FE8F2" w14:textId="196DC403" w:rsidR="00F60D0E" w:rsidRDefault="00F60D0E" w:rsidP="00F60D0E">
      <w:r>
        <w:t>Category of meteorological impact (e.g.</w:t>
      </w:r>
      <w:r w:rsidR="004631B1">
        <w:t>, flood</w:t>
      </w:r>
      <w:r>
        <w:t>).</w:t>
      </w:r>
    </w:p>
    <w:p w14:paraId="1B383F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7E06131" w14:textId="77777777" w:rsidR="00F60D0E" w:rsidRDefault="003D454B" w:rsidP="00F60D0E">
      <w:pPr>
        <w:ind w:left="360"/>
      </w:pPr>
      <w:hyperlink w:anchor="_0ee55a33161552117f79fca2d73e574e" w:history="1">
        <w:r w:rsidR="00F60D0E">
          <w:rPr>
            <w:rStyle w:val="Hyperlink"/>
          </w:rPr>
          <w:t>Geophysical Danger</w:t>
        </w:r>
      </w:hyperlink>
    </w:p>
    <w:p w14:paraId="55FD878D" w14:textId="77777777" w:rsidR="00F60D0E" w:rsidRDefault="00F60D0E" w:rsidP="00F60D0E"/>
    <w:p w14:paraId="7A462035" w14:textId="77777777" w:rsidR="00F60D0E" w:rsidRDefault="00F60D0E" w:rsidP="00F60D0E">
      <w:pPr>
        <w:pStyle w:val="Heading3"/>
        <w:spacing w:after="0"/>
        <w:ind w:left="1080"/>
      </w:pPr>
      <w:bookmarkStart w:id="1760" w:name="_68d6ab1fd26fe814f0533742a59b9b64"/>
      <w:bookmarkStart w:id="1761" w:name="_Toc468649386"/>
      <w:r>
        <w:lastRenderedPageBreak/>
        <w:t>Class Mission Impact</w:t>
      </w:r>
      <w:bookmarkEnd w:id="1760"/>
      <w:r w:rsidRPr="003A31EC">
        <w:rPr>
          <w:rFonts w:cs="Arial"/>
        </w:rPr>
        <w:t xml:space="preserve"> </w:t>
      </w:r>
      <w:r>
        <w:rPr>
          <w:rFonts w:cs="Arial"/>
        </w:rPr>
        <w:fldChar w:fldCharType="begin"/>
      </w:r>
      <w:r>
        <w:instrText>XE"</w:instrText>
      </w:r>
      <w:r w:rsidRPr="00413D75">
        <w:rPr>
          <w:rFonts w:cs="Arial"/>
        </w:rPr>
        <w:instrText>Mission Impact</w:instrText>
      </w:r>
      <w:r>
        <w:instrText>"</w:instrText>
      </w:r>
      <w:r>
        <w:rPr>
          <w:rFonts w:cs="Arial"/>
        </w:rPr>
        <w:fldChar w:fldCharType="end"/>
      </w:r>
      <w:r>
        <w:rPr>
          <w:rFonts w:cs="Arial"/>
        </w:rPr>
        <w:t xml:space="preserve"> &lt;&lt;Category&gt;&gt;</w:t>
      </w:r>
      <w:bookmarkEnd w:id="1761"/>
    </w:p>
    <w:p w14:paraId="6F4E9859" w14:textId="77777777" w:rsidR="00F60D0E" w:rsidRDefault="00F60D0E" w:rsidP="00F60D0E">
      <w:r>
        <w:t>Category of the impact on the ability to achieve a mission purpose.</w:t>
      </w:r>
    </w:p>
    <w:p w14:paraId="35377B5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C8410A0" w14:textId="77777777" w:rsidR="00F60D0E" w:rsidRDefault="003D454B" w:rsidP="00F60D0E">
      <w:pPr>
        <w:ind w:left="360"/>
      </w:pPr>
      <w:hyperlink w:anchor="_dee9f2345a1f910808f2263dfb689514" w:history="1">
        <w:r w:rsidR="00F60D0E">
          <w:rPr>
            <w:rStyle w:val="Hyperlink"/>
          </w:rPr>
          <w:t>Impact Category</w:t>
        </w:r>
      </w:hyperlink>
    </w:p>
    <w:p w14:paraId="617E974D" w14:textId="77777777" w:rsidR="00F60D0E" w:rsidRDefault="00F60D0E" w:rsidP="00F60D0E"/>
    <w:p w14:paraId="507F4242" w14:textId="77777777" w:rsidR="00F60D0E" w:rsidRDefault="00F60D0E" w:rsidP="00F60D0E">
      <w:pPr>
        <w:pStyle w:val="Heading3"/>
        <w:spacing w:after="0"/>
        <w:ind w:left="1080"/>
      </w:pPr>
      <w:bookmarkStart w:id="1762" w:name="_4bffb09c727b56788e7de38a245db0cd"/>
      <w:bookmarkStart w:id="1763" w:name="_Toc468649387"/>
      <w:r>
        <w:t>Class Non-Technical Impact</w:t>
      </w:r>
      <w:bookmarkEnd w:id="1762"/>
      <w:r w:rsidRPr="003A31EC">
        <w:rPr>
          <w:rFonts w:cs="Arial"/>
        </w:rPr>
        <w:t xml:space="preserve"> </w:t>
      </w:r>
      <w:r>
        <w:rPr>
          <w:rFonts w:cs="Arial"/>
        </w:rPr>
        <w:fldChar w:fldCharType="begin"/>
      </w:r>
      <w:r>
        <w:instrText>XE"</w:instrText>
      </w:r>
      <w:r w:rsidRPr="00413D75">
        <w:rPr>
          <w:rFonts w:cs="Arial"/>
        </w:rPr>
        <w:instrText>Non-Technical Impact</w:instrText>
      </w:r>
      <w:r>
        <w:instrText>"</w:instrText>
      </w:r>
      <w:r>
        <w:rPr>
          <w:rFonts w:cs="Arial"/>
        </w:rPr>
        <w:fldChar w:fldCharType="end"/>
      </w:r>
      <w:r>
        <w:rPr>
          <w:rFonts w:cs="Arial"/>
        </w:rPr>
        <w:t xml:space="preserve"> &lt;&lt;Category&gt;&gt;</w:t>
      </w:r>
      <w:bookmarkEnd w:id="1763"/>
    </w:p>
    <w:p w14:paraId="3D1DBD49" w14:textId="77777777" w:rsidR="00F60D0E" w:rsidRDefault="00F60D0E" w:rsidP="00F60D0E">
      <w:r>
        <w:t>Category representing the impact to something other than the ability to operate.</w:t>
      </w:r>
    </w:p>
    <w:p w14:paraId="38F375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E25EFD" w14:textId="77777777" w:rsidR="00F60D0E" w:rsidRDefault="003D454B" w:rsidP="00F60D0E">
      <w:pPr>
        <w:ind w:left="360"/>
      </w:pPr>
      <w:hyperlink w:anchor="_dee9f2345a1f910808f2263dfb689514" w:history="1">
        <w:r w:rsidR="00F60D0E">
          <w:rPr>
            <w:rStyle w:val="Hyperlink"/>
          </w:rPr>
          <w:t>Impact Category</w:t>
        </w:r>
      </w:hyperlink>
    </w:p>
    <w:p w14:paraId="7D62F97B" w14:textId="77777777" w:rsidR="00F60D0E" w:rsidRDefault="00F60D0E" w:rsidP="00F60D0E"/>
    <w:p w14:paraId="5909E156" w14:textId="77777777" w:rsidR="00F60D0E" w:rsidRDefault="00F60D0E" w:rsidP="00F60D0E">
      <w:pPr>
        <w:pStyle w:val="Heading3"/>
        <w:spacing w:after="0"/>
        <w:ind w:left="1080"/>
      </w:pPr>
      <w:bookmarkStart w:id="1764" w:name="_1591d8dcd3b79f9bfec4d55e67b0e6b5"/>
      <w:bookmarkStart w:id="1765" w:name="_Toc468649388"/>
      <w:r>
        <w:t>Class Nuclear Danger</w:t>
      </w:r>
      <w:bookmarkEnd w:id="1764"/>
      <w:r w:rsidRPr="003A31EC">
        <w:rPr>
          <w:rFonts w:cs="Arial"/>
        </w:rPr>
        <w:t xml:space="preserve"> </w:t>
      </w:r>
      <w:r>
        <w:rPr>
          <w:rFonts w:cs="Arial"/>
        </w:rPr>
        <w:fldChar w:fldCharType="begin"/>
      </w:r>
      <w:r>
        <w:instrText>XE"</w:instrText>
      </w:r>
      <w:r w:rsidRPr="00413D75">
        <w:rPr>
          <w:rFonts w:cs="Arial"/>
        </w:rPr>
        <w:instrText>Nuclear Danger</w:instrText>
      </w:r>
      <w:r>
        <w:instrText>"</w:instrText>
      </w:r>
      <w:r>
        <w:rPr>
          <w:rFonts w:cs="Arial"/>
        </w:rPr>
        <w:fldChar w:fldCharType="end"/>
      </w:r>
      <w:r>
        <w:rPr>
          <w:rFonts w:cs="Arial"/>
        </w:rPr>
        <w:t xml:space="preserve"> &lt;&lt;Category&gt;&gt;</w:t>
      </w:r>
      <w:bookmarkEnd w:id="1765"/>
    </w:p>
    <w:p w14:paraId="6B16919B" w14:textId="77777777" w:rsidR="00F60D0E" w:rsidRDefault="00F60D0E" w:rsidP="00F60D0E">
      <w:r>
        <w:t>Category of danger from a nuclear blast.</w:t>
      </w:r>
    </w:p>
    <w:p w14:paraId="5BDCE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A4CA08" w14:textId="77777777" w:rsidR="00F60D0E" w:rsidRDefault="003D454B" w:rsidP="00F60D0E">
      <w:pPr>
        <w:ind w:left="360"/>
      </w:pPr>
      <w:hyperlink w:anchor="_1b7fbbac749a99850f7fe96ac4bb6b8d" w:history="1">
        <w:r w:rsidR="00F60D0E">
          <w:rPr>
            <w:rStyle w:val="Hyperlink"/>
          </w:rPr>
          <w:t>CBRN Danger</w:t>
        </w:r>
      </w:hyperlink>
    </w:p>
    <w:p w14:paraId="23E765AE" w14:textId="77777777" w:rsidR="00F60D0E" w:rsidRDefault="00F60D0E" w:rsidP="00F60D0E"/>
    <w:p w14:paraId="7F3496B4" w14:textId="77777777" w:rsidR="00F60D0E" w:rsidRDefault="00F60D0E" w:rsidP="00F60D0E">
      <w:pPr>
        <w:pStyle w:val="Heading3"/>
        <w:spacing w:after="0"/>
        <w:ind w:left="1080"/>
      </w:pPr>
      <w:bookmarkStart w:id="1766" w:name="_bc915b3e9f8fbd7965d14da551afd5a5"/>
      <w:bookmarkStart w:id="1767" w:name="_Toc468649389"/>
      <w:r>
        <w:t>Class Physical System Failure</w:t>
      </w:r>
      <w:bookmarkEnd w:id="1766"/>
      <w:r w:rsidRPr="003A31EC">
        <w:rPr>
          <w:rFonts w:cs="Arial"/>
        </w:rPr>
        <w:t xml:space="preserve"> </w:t>
      </w:r>
      <w:r>
        <w:rPr>
          <w:rFonts w:cs="Arial"/>
        </w:rPr>
        <w:fldChar w:fldCharType="begin"/>
      </w:r>
      <w:r>
        <w:instrText>XE"</w:instrText>
      </w:r>
      <w:r w:rsidRPr="00413D75">
        <w:rPr>
          <w:rFonts w:cs="Arial"/>
        </w:rPr>
        <w:instrText>Physical System Failure</w:instrText>
      </w:r>
      <w:r>
        <w:instrText>"</w:instrText>
      </w:r>
      <w:r>
        <w:rPr>
          <w:rFonts w:cs="Arial"/>
        </w:rPr>
        <w:fldChar w:fldCharType="end"/>
      </w:r>
      <w:r>
        <w:rPr>
          <w:rFonts w:cs="Arial"/>
        </w:rPr>
        <w:t xml:space="preserve"> &lt;&lt;Category&gt;&gt;</w:t>
      </w:r>
      <w:bookmarkEnd w:id="1767"/>
    </w:p>
    <w:p w14:paraId="1F867712" w14:textId="77777777" w:rsidR="00F60D0E" w:rsidRDefault="00F60D0E" w:rsidP="00F60D0E">
      <w:r>
        <w:t>A category of danger of failure of any physical system.</w:t>
      </w:r>
    </w:p>
    <w:p w14:paraId="0492B4C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2EC5FD" w14:textId="77777777" w:rsidR="00F60D0E" w:rsidRDefault="003D454B" w:rsidP="00F60D0E">
      <w:pPr>
        <w:ind w:left="360"/>
      </w:pPr>
      <w:hyperlink w:anchor="_7af148db3cd6de3064b614dec120341a" w:history="1">
        <w:r w:rsidR="00F60D0E">
          <w:rPr>
            <w:rStyle w:val="Hyperlink"/>
          </w:rPr>
          <w:t>System Failure</w:t>
        </w:r>
      </w:hyperlink>
    </w:p>
    <w:p w14:paraId="1C6E2027" w14:textId="77777777" w:rsidR="00F60D0E" w:rsidRDefault="00F60D0E" w:rsidP="00F60D0E"/>
    <w:p w14:paraId="47D43635" w14:textId="77777777" w:rsidR="00F60D0E" w:rsidRDefault="00F60D0E" w:rsidP="00F60D0E">
      <w:pPr>
        <w:pStyle w:val="Heading3"/>
        <w:spacing w:after="0"/>
        <w:ind w:left="1080"/>
      </w:pPr>
      <w:bookmarkStart w:id="1768" w:name="_448321ca6643b27956dedce2e5fe619c"/>
      <w:bookmarkStart w:id="1769" w:name="_Toc468649390"/>
      <w:r>
        <w:t>Class Process Failure</w:t>
      </w:r>
      <w:bookmarkEnd w:id="1768"/>
      <w:r w:rsidRPr="003A31EC">
        <w:rPr>
          <w:rFonts w:cs="Arial"/>
        </w:rPr>
        <w:t xml:space="preserve"> </w:t>
      </w:r>
      <w:r>
        <w:rPr>
          <w:rFonts w:cs="Arial"/>
        </w:rPr>
        <w:fldChar w:fldCharType="begin"/>
      </w:r>
      <w:r>
        <w:instrText>XE"</w:instrText>
      </w:r>
      <w:r w:rsidRPr="00413D75">
        <w:rPr>
          <w:rFonts w:cs="Arial"/>
        </w:rPr>
        <w:instrText>Process Failure</w:instrText>
      </w:r>
      <w:r>
        <w:instrText>"</w:instrText>
      </w:r>
      <w:r>
        <w:rPr>
          <w:rFonts w:cs="Arial"/>
        </w:rPr>
        <w:fldChar w:fldCharType="end"/>
      </w:r>
      <w:r>
        <w:rPr>
          <w:rFonts w:cs="Arial"/>
        </w:rPr>
        <w:t xml:space="preserve"> &lt;&lt;Category&gt;&gt;</w:t>
      </w:r>
      <w:bookmarkEnd w:id="1769"/>
    </w:p>
    <w:p w14:paraId="33307861" w14:textId="77777777" w:rsidR="00F60D0E" w:rsidRDefault="00F60D0E" w:rsidP="00F60D0E">
      <w:r>
        <w:t>Categorization of a failure of a process to fulfill its objectives.</w:t>
      </w:r>
    </w:p>
    <w:p w14:paraId="6586F5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722A6B" w14:textId="77777777" w:rsidR="00F60D0E" w:rsidRDefault="003D454B" w:rsidP="00F60D0E">
      <w:pPr>
        <w:ind w:left="360"/>
      </w:pPr>
      <w:hyperlink w:anchor="_7f92c41b58c0056a267b8b5fbc000bd7" w:history="1">
        <w:r w:rsidR="00F60D0E">
          <w:rPr>
            <w:rStyle w:val="Hyperlink"/>
          </w:rPr>
          <w:t>Failure Category</w:t>
        </w:r>
      </w:hyperlink>
    </w:p>
    <w:p w14:paraId="07D1F270" w14:textId="77777777" w:rsidR="00F60D0E" w:rsidRDefault="00F60D0E" w:rsidP="00F60D0E"/>
    <w:p w14:paraId="1C4E6292" w14:textId="77777777" w:rsidR="00F60D0E" w:rsidRDefault="00F60D0E" w:rsidP="00F60D0E">
      <w:pPr>
        <w:pStyle w:val="Heading3"/>
        <w:spacing w:after="0"/>
        <w:ind w:left="1080"/>
      </w:pPr>
      <w:bookmarkStart w:id="1770" w:name="_96ce46779c6a2aeef81f66c668a5dd61"/>
      <w:bookmarkStart w:id="1771" w:name="_Toc468649391"/>
      <w:r>
        <w:t>Class Radiological Danger</w:t>
      </w:r>
      <w:bookmarkEnd w:id="1770"/>
      <w:r w:rsidRPr="003A31EC">
        <w:rPr>
          <w:rFonts w:cs="Arial"/>
        </w:rPr>
        <w:t xml:space="preserve"> </w:t>
      </w:r>
      <w:r>
        <w:rPr>
          <w:rFonts w:cs="Arial"/>
        </w:rPr>
        <w:fldChar w:fldCharType="begin"/>
      </w:r>
      <w:r>
        <w:instrText>XE"</w:instrText>
      </w:r>
      <w:r w:rsidRPr="00413D75">
        <w:rPr>
          <w:rFonts w:cs="Arial"/>
        </w:rPr>
        <w:instrText>Radiological Danger</w:instrText>
      </w:r>
      <w:r>
        <w:instrText>"</w:instrText>
      </w:r>
      <w:r>
        <w:rPr>
          <w:rFonts w:cs="Arial"/>
        </w:rPr>
        <w:fldChar w:fldCharType="end"/>
      </w:r>
      <w:r>
        <w:rPr>
          <w:rFonts w:cs="Arial"/>
        </w:rPr>
        <w:t xml:space="preserve"> &lt;&lt;Category&gt;&gt;</w:t>
      </w:r>
      <w:bookmarkEnd w:id="1771"/>
    </w:p>
    <w:p w14:paraId="06283124" w14:textId="77777777" w:rsidR="00F60D0E" w:rsidRDefault="00F60D0E" w:rsidP="00F60D0E">
      <w:r>
        <w:t>A categorization of danger from radiation.</w:t>
      </w:r>
    </w:p>
    <w:p w14:paraId="4EF1EB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D500B0" w14:textId="77777777" w:rsidR="00F60D0E" w:rsidRDefault="003D454B" w:rsidP="00F60D0E">
      <w:pPr>
        <w:ind w:left="360"/>
      </w:pPr>
      <w:hyperlink w:anchor="_1b7fbbac749a99850f7fe96ac4bb6b8d" w:history="1">
        <w:r w:rsidR="00F60D0E">
          <w:rPr>
            <w:rStyle w:val="Hyperlink"/>
          </w:rPr>
          <w:t>CBRN Danger</w:t>
        </w:r>
      </w:hyperlink>
    </w:p>
    <w:p w14:paraId="53883B46" w14:textId="77777777" w:rsidR="00F60D0E" w:rsidRDefault="00F60D0E" w:rsidP="00F60D0E"/>
    <w:p w14:paraId="2C56D661" w14:textId="77777777" w:rsidR="00F60D0E" w:rsidRDefault="00F60D0E" w:rsidP="00F60D0E">
      <w:pPr>
        <w:pStyle w:val="Heading3"/>
        <w:spacing w:after="0"/>
        <w:ind w:left="1080"/>
      </w:pPr>
      <w:bookmarkStart w:id="1772" w:name="_0a9e5e779e258509f5ceb200bd48ab4c"/>
      <w:bookmarkStart w:id="1773" w:name="_Toc468649392"/>
      <w:r>
        <w:lastRenderedPageBreak/>
        <w:t>Class Safety Danger</w:t>
      </w:r>
      <w:bookmarkEnd w:id="1772"/>
      <w:r w:rsidRPr="003A31EC">
        <w:rPr>
          <w:rFonts w:cs="Arial"/>
        </w:rPr>
        <w:t xml:space="preserve"> </w:t>
      </w:r>
      <w:r>
        <w:rPr>
          <w:rFonts w:cs="Arial"/>
        </w:rPr>
        <w:fldChar w:fldCharType="begin"/>
      </w:r>
      <w:r>
        <w:instrText>XE"</w:instrText>
      </w:r>
      <w:r w:rsidRPr="00413D75">
        <w:rPr>
          <w:rFonts w:cs="Arial"/>
        </w:rPr>
        <w:instrText>Safety Danger</w:instrText>
      </w:r>
      <w:r>
        <w:instrText>"</w:instrText>
      </w:r>
      <w:r>
        <w:rPr>
          <w:rFonts w:cs="Arial"/>
        </w:rPr>
        <w:fldChar w:fldCharType="end"/>
      </w:r>
      <w:r>
        <w:rPr>
          <w:rFonts w:cs="Arial"/>
        </w:rPr>
        <w:t xml:space="preserve"> &lt;&lt;Category&gt;&gt;</w:t>
      </w:r>
      <w:bookmarkEnd w:id="1773"/>
    </w:p>
    <w:p w14:paraId="1A6B1AF0" w14:textId="77777777" w:rsidR="00F60D0E" w:rsidRDefault="00F60D0E" w:rsidP="00F60D0E">
      <w:r>
        <w:t>General emergency and public safety danger category. [CAP]</w:t>
      </w:r>
    </w:p>
    <w:p w14:paraId="19F5188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ABB5E8A" w14:textId="77777777" w:rsidR="00F60D0E" w:rsidRDefault="003D454B" w:rsidP="00F60D0E">
      <w:pPr>
        <w:ind w:left="360"/>
      </w:pPr>
      <w:hyperlink w:anchor="_160715442680bb12abbe3b740c5facab" w:history="1">
        <w:r w:rsidR="00F60D0E">
          <w:rPr>
            <w:rStyle w:val="Hyperlink"/>
          </w:rPr>
          <w:t>Source of Danger Category</w:t>
        </w:r>
      </w:hyperlink>
    </w:p>
    <w:p w14:paraId="3126D05D" w14:textId="77777777" w:rsidR="00F60D0E" w:rsidRDefault="00F60D0E" w:rsidP="00F60D0E"/>
    <w:p w14:paraId="39145FC5" w14:textId="77777777" w:rsidR="00F60D0E" w:rsidRDefault="00F60D0E" w:rsidP="00F60D0E">
      <w:pPr>
        <w:pStyle w:val="Heading3"/>
        <w:spacing w:after="0"/>
        <w:ind w:left="1080"/>
      </w:pPr>
      <w:bookmarkStart w:id="1774" w:name="_5bf3debd3d1c107ee665b00e28f41f0c"/>
      <w:bookmarkStart w:id="1775" w:name="_Toc468649393"/>
      <w:r>
        <w:t>Class Safety Impact</w:t>
      </w:r>
      <w:bookmarkEnd w:id="1774"/>
      <w:r w:rsidRPr="003A31EC">
        <w:rPr>
          <w:rFonts w:cs="Arial"/>
        </w:rPr>
        <w:t xml:space="preserve"> </w:t>
      </w:r>
      <w:r>
        <w:rPr>
          <w:rFonts w:cs="Arial"/>
        </w:rPr>
        <w:fldChar w:fldCharType="begin"/>
      </w:r>
      <w:r>
        <w:instrText>XE"</w:instrText>
      </w:r>
      <w:r w:rsidRPr="00413D75">
        <w:rPr>
          <w:rFonts w:cs="Arial"/>
        </w:rPr>
        <w:instrText>Safety Impact</w:instrText>
      </w:r>
      <w:r>
        <w:instrText>"</w:instrText>
      </w:r>
      <w:r>
        <w:rPr>
          <w:rFonts w:cs="Arial"/>
        </w:rPr>
        <w:fldChar w:fldCharType="end"/>
      </w:r>
      <w:r>
        <w:rPr>
          <w:rFonts w:cs="Arial"/>
        </w:rPr>
        <w:t xml:space="preserve"> &lt;&lt;Category&gt;&gt;</w:t>
      </w:r>
      <w:bookmarkEnd w:id="1775"/>
    </w:p>
    <w:p w14:paraId="5DAAD631" w14:textId="77777777" w:rsidR="00F60D0E" w:rsidRDefault="00F60D0E" w:rsidP="00F60D0E">
      <w:r>
        <w:t>Category of impact to the safety of a resource.</w:t>
      </w:r>
    </w:p>
    <w:p w14:paraId="7DE7F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6E9AC5A" w14:textId="77777777" w:rsidR="00F60D0E" w:rsidRDefault="003D454B" w:rsidP="00F60D0E">
      <w:pPr>
        <w:ind w:left="360"/>
      </w:pPr>
      <w:hyperlink w:anchor="_4bffb09c727b56788e7de38a245db0cd" w:history="1">
        <w:r w:rsidR="00F60D0E">
          <w:rPr>
            <w:rStyle w:val="Hyperlink"/>
          </w:rPr>
          <w:t>Non-Technical Impact</w:t>
        </w:r>
      </w:hyperlink>
    </w:p>
    <w:p w14:paraId="0D85D6BC" w14:textId="77777777" w:rsidR="00F60D0E" w:rsidRDefault="00F60D0E" w:rsidP="00F60D0E"/>
    <w:p w14:paraId="628B9C33" w14:textId="77777777" w:rsidR="00F60D0E" w:rsidRDefault="00F60D0E" w:rsidP="00F60D0E">
      <w:pPr>
        <w:pStyle w:val="Heading3"/>
        <w:spacing w:after="0"/>
        <w:ind w:left="1080"/>
      </w:pPr>
      <w:bookmarkStart w:id="1776" w:name="_a629b5862f5d42a8bc1b8f79b0f2f646"/>
      <w:bookmarkStart w:id="1777" w:name="_Toc468649394"/>
      <w:r>
        <w:t>Class Security Danger</w:t>
      </w:r>
      <w:bookmarkEnd w:id="1776"/>
      <w:r w:rsidRPr="003A31EC">
        <w:rPr>
          <w:rFonts w:cs="Arial"/>
        </w:rPr>
        <w:t xml:space="preserve"> </w:t>
      </w:r>
      <w:r>
        <w:rPr>
          <w:rFonts w:cs="Arial"/>
        </w:rPr>
        <w:fldChar w:fldCharType="begin"/>
      </w:r>
      <w:r>
        <w:instrText>XE"</w:instrText>
      </w:r>
      <w:r w:rsidRPr="00413D75">
        <w:rPr>
          <w:rFonts w:cs="Arial"/>
        </w:rPr>
        <w:instrText>Security Danger</w:instrText>
      </w:r>
      <w:r>
        <w:instrText>"</w:instrText>
      </w:r>
      <w:r>
        <w:rPr>
          <w:rFonts w:cs="Arial"/>
        </w:rPr>
        <w:fldChar w:fldCharType="end"/>
      </w:r>
      <w:r>
        <w:rPr>
          <w:rFonts w:cs="Arial"/>
        </w:rPr>
        <w:t xml:space="preserve"> &lt;&lt;Category&gt;&gt;</w:t>
      </w:r>
      <w:bookmarkEnd w:id="1777"/>
    </w:p>
    <w:p w14:paraId="20F42952" w14:textId="77777777" w:rsidR="00F60D0E" w:rsidRDefault="00F60D0E" w:rsidP="00F60D0E">
      <w:r>
        <w:t>[CAP] Danger category of “Security” - Law enforcement, military, homeland and local/private security.</w:t>
      </w:r>
    </w:p>
    <w:p w14:paraId="51E1EB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196C35" w14:textId="77777777" w:rsidR="00F60D0E" w:rsidRDefault="003D454B" w:rsidP="00F60D0E">
      <w:pPr>
        <w:ind w:left="360"/>
      </w:pPr>
      <w:hyperlink w:anchor="_160715442680bb12abbe3b740c5facab" w:history="1">
        <w:r w:rsidR="00F60D0E">
          <w:rPr>
            <w:rStyle w:val="Hyperlink"/>
          </w:rPr>
          <w:t>Source of Danger Category</w:t>
        </w:r>
      </w:hyperlink>
    </w:p>
    <w:p w14:paraId="61591C98" w14:textId="77777777" w:rsidR="00F60D0E" w:rsidRDefault="00F60D0E" w:rsidP="00F60D0E"/>
    <w:p w14:paraId="32AAF046" w14:textId="77777777" w:rsidR="00F60D0E" w:rsidRDefault="00F60D0E" w:rsidP="00F60D0E">
      <w:pPr>
        <w:pStyle w:val="Heading3"/>
        <w:spacing w:after="0"/>
        <w:ind w:left="1080"/>
      </w:pPr>
      <w:bookmarkStart w:id="1778" w:name="_160715442680bb12abbe3b740c5facab"/>
      <w:bookmarkStart w:id="1779" w:name="_Toc468649395"/>
      <w:r>
        <w:t>Class Source of Danger Category</w:t>
      </w:r>
      <w:bookmarkEnd w:id="1778"/>
      <w:r w:rsidRPr="003A31EC">
        <w:rPr>
          <w:rFonts w:cs="Arial"/>
        </w:rPr>
        <w:t xml:space="preserve"> </w:t>
      </w:r>
      <w:r>
        <w:rPr>
          <w:rFonts w:cs="Arial"/>
        </w:rPr>
        <w:fldChar w:fldCharType="begin"/>
      </w:r>
      <w:r>
        <w:instrText>XE"</w:instrText>
      </w:r>
      <w:r w:rsidRPr="00413D75">
        <w:rPr>
          <w:rFonts w:cs="Arial"/>
        </w:rPr>
        <w:instrText>Source of Danger Category</w:instrText>
      </w:r>
      <w:r>
        <w:instrText>"</w:instrText>
      </w:r>
      <w:r>
        <w:rPr>
          <w:rFonts w:cs="Arial"/>
        </w:rPr>
        <w:fldChar w:fldCharType="end"/>
      </w:r>
      <w:r>
        <w:rPr>
          <w:rFonts w:cs="Arial"/>
        </w:rPr>
        <w:t xml:space="preserve"> &lt;&lt;Category&gt;&gt;</w:t>
      </w:r>
      <w:bookmarkEnd w:id="1779"/>
    </w:p>
    <w:p w14:paraId="62D08D56" w14:textId="77777777" w:rsidR="00F60D0E" w:rsidRDefault="00F60D0E" w:rsidP="00F60D0E">
      <w:r>
        <w:t>A categorization of the source of dangers.</w:t>
      </w:r>
    </w:p>
    <w:p w14:paraId="75CB094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92F3432" w14:textId="77777777" w:rsidR="00F60D0E" w:rsidRDefault="003D454B" w:rsidP="00F60D0E">
      <w:pPr>
        <w:ind w:left="360"/>
      </w:pPr>
      <w:hyperlink w:anchor="_9e5a8841da7f9593dbf615179d8dbaac" w:history="1">
        <w:r w:rsidR="00F60D0E">
          <w:rPr>
            <w:rStyle w:val="Hyperlink"/>
          </w:rPr>
          <w:t>Danger Category</w:t>
        </w:r>
      </w:hyperlink>
      <w:r w:rsidR="00F60D0E">
        <w:t xml:space="preserve">, </w:t>
      </w:r>
      <w:hyperlink w:anchor="_e92228f26631bd725a174bd1e0d187f6" w:history="1">
        <w:r w:rsidR="00F60D0E">
          <w:rPr>
            <w:rStyle w:val="Hyperlink"/>
          </w:rPr>
          <w:t>Danger Source</w:t>
        </w:r>
      </w:hyperlink>
    </w:p>
    <w:p w14:paraId="72F22885" w14:textId="77777777" w:rsidR="00F60D0E" w:rsidRDefault="00F60D0E" w:rsidP="00F60D0E"/>
    <w:p w14:paraId="4F0965A9" w14:textId="77777777" w:rsidR="00F60D0E" w:rsidRDefault="00F60D0E" w:rsidP="00F60D0E">
      <w:pPr>
        <w:pStyle w:val="Heading3"/>
        <w:spacing w:after="0"/>
        <w:ind w:left="1080"/>
      </w:pPr>
      <w:bookmarkStart w:id="1780" w:name="_7af148db3cd6de3064b614dec120341a"/>
      <w:bookmarkStart w:id="1781" w:name="_Toc468649396"/>
      <w:r>
        <w:t>Class System Failure</w:t>
      </w:r>
      <w:bookmarkEnd w:id="1780"/>
      <w:r w:rsidRPr="003A31EC">
        <w:rPr>
          <w:rFonts w:cs="Arial"/>
        </w:rPr>
        <w:t xml:space="preserve"> </w:t>
      </w:r>
      <w:r>
        <w:rPr>
          <w:rFonts w:cs="Arial"/>
        </w:rPr>
        <w:fldChar w:fldCharType="begin"/>
      </w:r>
      <w:r>
        <w:instrText>XE"</w:instrText>
      </w:r>
      <w:r w:rsidRPr="00413D75">
        <w:rPr>
          <w:rFonts w:cs="Arial"/>
        </w:rPr>
        <w:instrText>System Failure</w:instrText>
      </w:r>
      <w:r>
        <w:instrText>"</w:instrText>
      </w:r>
      <w:r>
        <w:rPr>
          <w:rFonts w:cs="Arial"/>
        </w:rPr>
        <w:fldChar w:fldCharType="end"/>
      </w:r>
      <w:r>
        <w:rPr>
          <w:rFonts w:cs="Arial"/>
        </w:rPr>
        <w:t xml:space="preserve"> &lt;&lt;Category&gt;&gt;</w:t>
      </w:r>
      <w:bookmarkEnd w:id="1781"/>
    </w:p>
    <w:p w14:paraId="368DDB3D" w14:textId="77777777" w:rsidR="00F60D0E" w:rsidRDefault="00F60D0E" w:rsidP="00F60D0E">
      <w:r>
        <w:t>Category of failure of a system - physical, financial, cyber, etc. such that the system is no longer available to serve its objectives.</w:t>
      </w:r>
    </w:p>
    <w:p w14:paraId="7B207A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80DCA5C" w14:textId="77777777" w:rsidR="00F60D0E" w:rsidRDefault="003D454B" w:rsidP="00F60D0E">
      <w:pPr>
        <w:ind w:left="360"/>
      </w:pPr>
      <w:hyperlink w:anchor="_7f92c41b58c0056a267b8b5fbc000bd7" w:history="1">
        <w:r w:rsidR="00F60D0E">
          <w:rPr>
            <w:rStyle w:val="Hyperlink"/>
          </w:rPr>
          <w:t>Failure Category</w:t>
        </w:r>
      </w:hyperlink>
    </w:p>
    <w:p w14:paraId="3418EABD" w14:textId="77777777" w:rsidR="00F60D0E" w:rsidRDefault="00F60D0E" w:rsidP="00F60D0E"/>
    <w:p w14:paraId="3AF21ACB" w14:textId="77777777" w:rsidR="00F60D0E" w:rsidRDefault="00F60D0E" w:rsidP="00F60D0E">
      <w:pPr>
        <w:pStyle w:val="Heading3"/>
        <w:spacing w:after="0"/>
        <w:ind w:left="1080"/>
      </w:pPr>
      <w:bookmarkStart w:id="1782" w:name="_9a2b35af2aa990d3402fae2bf3c4abfb"/>
      <w:bookmarkStart w:id="1783" w:name="_Toc468649397"/>
      <w:r>
        <w:t>Class Terrorism Danger</w:t>
      </w:r>
      <w:bookmarkEnd w:id="1782"/>
      <w:r w:rsidRPr="003A31EC">
        <w:rPr>
          <w:rFonts w:cs="Arial"/>
        </w:rPr>
        <w:t xml:space="preserve"> </w:t>
      </w:r>
      <w:r>
        <w:rPr>
          <w:rFonts w:cs="Arial"/>
        </w:rPr>
        <w:fldChar w:fldCharType="begin"/>
      </w:r>
      <w:r>
        <w:instrText>XE"</w:instrText>
      </w:r>
      <w:r w:rsidRPr="00413D75">
        <w:rPr>
          <w:rFonts w:cs="Arial"/>
        </w:rPr>
        <w:instrText>Terrorism Danger</w:instrText>
      </w:r>
      <w:r>
        <w:instrText>"</w:instrText>
      </w:r>
      <w:r>
        <w:rPr>
          <w:rFonts w:cs="Arial"/>
        </w:rPr>
        <w:fldChar w:fldCharType="end"/>
      </w:r>
      <w:r>
        <w:rPr>
          <w:rFonts w:cs="Arial"/>
        </w:rPr>
        <w:t xml:space="preserve"> &lt;&lt;Category&gt;&gt;</w:t>
      </w:r>
      <w:bookmarkEnd w:id="1783"/>
    </w:p>
    <w:p w14:paraId="74FAB82E" w14:textId="77777777" w:rsidR="00F60D0E" w:rsidRDefault="00F60D0E" w:rsidP="00F60D0E">
      <w:r>
        <w:t>Category of danger from terrorism.</w:t>
      </w:r>
    </w:p>
    <w:p w14:paraId="5178C62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155BEED" w14:textId="77777777" w:rsidR="00F60D0E" w:rsidRDefault="003D454B" w:rsidP="00F60D0E">
      <w:pPr>
        <w:ind w:left="360"/>
      </w:pPr>
      <w:hyperlink w:anchor="_a629b5862f5d42a8bc1b8f79b0f2f646" w:history="1">
        <w:r w:rsidR="00F60D0E">
          <w:rPr>
            <w:rStyle w:val="Hyperlink"/>
          </w:rPr>
          <w:t>Security Danger</w:t>
        </w:r>
      </w:hyperlink>
    </w:p>
    <w:p w14:paraId="718A42E4" w14:textId="77777777" w:rsidR="00F60D0E" w:rsidRDefault="00F60D0E" w:rsidP="00F60D0E"/>
    <w:p w14:paraId="603518E4" w14:textId="77777777" w:rsidR="00F60D0E" w:rsidRDefault="00F60D0E" w:rsidP="00F60D0E">
      <w:pPr>
        <w:pStyle w:val="Heading3"/>
        <w:spacing w:after="0"/>
        <w:ind w:left="1080"/>
      </w:pPr>
      <w:bookmarkStart w:id="1784" w:name="_56952abc17fb6883dad976147e6eafb2"/>
      <w:bookmarkStart w:id="1785" w:name="_Toc468649398"/>
      <w:r>
        <w:lastRenderedPageBreak/>
        <w:t>Class Transport Impact</w:t>
      </w:r>
      <w:bookmarkEnd w:id="1784"/>
      <w:r w:rsidRPr="003A31EC">
        <w:rPr>
          <w:rFonts w:cs="Arial"/>
        </w:rPr>
        <w:t xml:space="preserve"> </w:t>
      </w:r>
      <w:r>
        <w:rPr>
          <w:rFonts w:cs="Arial"/>
        </w:rPr>
        <w:fldChar w:fldCharType="begin"/>
      </w:r>
      <w:r>
        <w:instrText>XE"</w:instrText>
      </w:r>
      <w:r w:rsidRPr="00413D75">
        <w:rPr>
          <w:rFonts w:cs="Arial"/>
        </w:rPr>
        <w:instrText>Transport Impact</w:instrText>
      </w:r>
      <w:r>
        <w:instrText>"</w:instrText>
      </w:r>
      <w:r>
        <w:rPr>
          <w:rFonts w:cs="Arial"/>
        </w:rPr>
        <w:fldChar w:fldCharType="end"/>
      </w:r>
      <w:r>
        <w:rPr>
          <w:rFonts w:cs="Arial"/>
        </w:rPr>
        <w:t xml:space="preserve"> &lt;&lt;Category&gt;&gt;</w:t>
      </w:r>
      <w:bookmarkEnd w:id="1785"/>
    </w:p>
    <w:p w14:paraId="7008CA9A" w14:textId="77777777" w:rsidR="00F60D0E" w:rsidRDefault="00F60D0E" w:rsidP="00F60D0E">
      <w:r>
        <w:t>[CAP] A category of impact to public or private transportation.</w:t>
      </w:r>
    </w:p>
    <w:p w14:paraId="1C5165B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B8DDCC" w14:textId="77777777" w:rsidR="00F60D0E" w:rsidRDefault="003D454B" w:rsidP="00F60D0E">
      <w:pPr>
        <w:ind w:left="360"/>
      </w:pPr>
      <w:hyperlink w:anchor="_dee9f2345a1f910808f2263dfb689514" w:history="1">
        <w:r w:rsidR="00F60D0E">
          <w:rPr>
            <w:rStyle w:val="Hyperlink"/>
          </w:rPr>
          <w:t>Impact Category</w:t>
        </w:r>
      </w:hyperlink>
    </w:p>
    <w:p w14:paraId="4421C8A8" w14:textId="77777777" w:rsidR="00F60D0E" w:rsidRDefault="00F60D0E" w:rsidP="00F60D0E"/>
    <w:p w14:paraId="5F1B9E16" w14:textId="77777777" w:rsidR="00F60D0E" w:rsidRDefault="00F60D0E" w:rsidP="00F60D0E">
      <w:pPr>
        <w:pStyle w:val="Heading3"/>
        <w:spacing w:after="0"/>
        <w:ind w:left="1080"/>
      </w:pPr>
      <w:bookmarkStart w:id="1786" w:name="_5f2139e5ad0e8bedc2242279cfdb6924"/>
      <w:bookmarkStart w:id="1787" w:name="_Toc468649399"/>
      <w:r>
        <w:t>Class War Danger</w:t>
      </w:r>
      <w:bookmarkEnd w:id="1786"/>
      <w:r w:rsidRPr="003A31EC">
        <w:rPr>
          <w:rFonts w:cs="Arial"/>
        </w:rPr>
        <w:t xml:space="preserve"> </w:t>
      </w:r>
      <w:r>
        <w:rPr>
          <w:rFonts w:cs="Arial"/>
        </w:rPr>
        <w:fldChar w:fldCharType="begin"/>
      </w:r>
      <w:r>
        <w:instrText>XE"</w:instrText>
      </w:r>
      <w:r w:rsidRPr="00413D75">
        <w:rPr>
          <w:rFonts w:cs="Arial"/>
        </w:rPr>
        <w:instrText>War Danger</w:instrText>
      </w:r>
      <w:r>
        <w:instrText>"</w:instrText>
      </w:r>
      <w:r>
        <w:rPr>
          <w:rFonts w:cs="Arial"/>
        </w:rPr>
        <w:fldChar w:fldCharType="end"/>
      </w:r>
      <w:r>
        <w:rPr>
          <w:rFonts w:cs="Arial"/>
        </w:rPr>
        <w:t xml:space="preserve"> &lt;&lt;Category&gt;&gt;</w:t>
      </w:r>
      <w:bookmarkEnd w:id="1787"/>
    </w:p>
    <w:p w14:paraId="418C8FA7" w14:textId="77777777" w:rsidR="00F60D0E" w:rsidRDefault="00F60D0E" w:rsidP="00F60D0E">
      <w:r>
        <w:t>A Category of danger from acts of war.</w:t>
      </w:r>
    </w:p>
    <w:p w14:paraId="486FD57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5CB08A" w14:textId="77777777" w:rsidR="00F60D0E" w:rsidRDefault="003D454B" w:rsidP="00F60D0E">
      <w:pPr>
        <w:ind w:left="360"/>
      </w:pPr>
      <w:hyperlink w:anchor="_a629b5862f5d42a8bc1b8f79b0f2f646" w:history="1">
        <w:r w:rsidR="00F60D0E">
          <w:rPr>
            <w:rStyle w:val="Hyperlink"/>
          </w:rPr>
          <w:t>Security Danger</w:t>
        </w:r>
      </w:hyperlink>
    </w:p>
    <w:p w14:paraId="4FED591A" w14:textId="77777777" w:rsidR="00F60D0E" w:rsidRDefault="00F60D0E" w:rsidP="00F60D0E"/>
    <w:p w14:paraId="5F801269" w14:textId="77777777" w:rsidR="00F60D0E" w:rsidRDefault="00F60D0E" w:rsidP="00F60D0E">
      <w:pPr>
        <w:spacing w:after="200" w:line="276" w:lineRule="auto"/>
        <w:rPr>
          <w:b/>
          <w:bCs/>
          <w:color w:val="365F91"/>
          <w:sz w:val="40"/>
          <w:szCs w:val="40"/>
        </w:rPr>
      </w:pPr>
      <w:r>
        <w:br w:type="page"/>
      </w:r>
    </w:p>
    <w:p w14:paraId="4F4F296D" w14:textId="77777777" w:rsidR="00F60D0E" w:rsidRDefault="00F60D0E" w:rsidP="00F60D0E">
      <w:pPr>
        <w:pStyle w:val="Heading2"/>
      </w:pPr>
      <w:bookmarkStart w:id="1788" w:name="_Toc468649400"/>
      <w:r>
        <w:t>Threat-risk-conceptual-model::Threat and Risk Specific Concepts::Danger Sources</w:t>
      </w:r>
      <w:bookmarkEnd w:id="1788"/>
    </w:p>
    <w:p w14:paraId="2AF507ED" w14:textId="77777777" w:rsidR="00F60D0E" w:rsidRDefault="00F60D0E" w:rsidP="008C7C30">
      <w:pPr>
        <w:pStyle w:val="BodyText"/>
      </w:pPr>
      <w:r>
        <w:t>A package categorizing source of dangers - natural, systematic, or intentional</w:t>
      </w:r>
    </w:p>
    <w:p w14:paraId="153DD3F6" w14:textId="77777777" w:rsidR="00F60D0E" w:rsidRDefault="00F60D0E" w:rsidP="00F60D0E">
      <w:pPr>
        <w:pStyle w:val="Heading3"/>
        <w:spacing w:after="0"/>
        <w:ind w:left="1080"/>
      </w:pPr>
      <w:bookmarkStart w:id="1789" w:name="_Toc468649401"/>
      <w:r>
        <w:t>Diagram: Danger Sources</w:t>
      </w:r>
      <w:bookmarkEnd w:id="1789"/>
    </w:p>
    <w:p w14:paraId="7FF93511" w14:textId="77777777" w:rsidR="00F60D0E" w:rsidRDefault="00F60D0E" w:rsidP="00F60D0E">
      <w:pPr>
        <w:jc w:val="center"/>
        <w:rPr>
          <w:rFonts w:cs="Arial"/>
        </w:rPr>
      </w:pPr>
      <w:r>
        <w:rPr>
          <w:noProof/>
        </w:rPr>
        <w:drawing>
          <wp:inline distT="0" distB="0" distL="0" distR="0" wp14:anchorId="43B9839D" wp14:editId="3EFB085C">
            <wp:extent cx="6188075" cy="4469165"/>
            <wp:effectExtent l="0" t="0" r="0" b="0"/>
            <wp:docPr id="1344" name="Picture 126152585.emf" descr="1261525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26152585.emf"/>
                    <pic:cNvPicPr/>
                  </pic:nvPicPr>
                  <pic:blipFill>
                    <a:blip r:embed="rId57" cstate="print"/>
                    <a:stretch>
                      <a:fillRect/>
                    </a:stretch>
                  </pic:blipFill>
                  <pic:spPr>
                    <a:xfrm>
                      <a:off x="0" y="0"/>
                      <a:ext cx="6188075" cy="4469165"/>
                    </a:xfrm>
                    <a:prstGeom prst="rect">
                      <a:avLst/>
                    </a:prstGeom>
                  </pic:spPr>
                </pic:pic>
              </a:graphicData>
            </a:graphic>
          </wp:inline>
        </w:drawing>
      </w:r>
    </w:p>
    <w:p w14:paraId="1675CFEE"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Sources</w:t>
      </w:r>
    </w:p>
    <w:p w14:paraId="40B68F97" w14:textId="77777777" w:rsidR="00F60D0E" w:rsidRDefault="00F60D0E" w:rsidP="00F60D0E">
      <w:r>
        <w:t xml:space="preserve"> </w:t>
      </w:r>
    </w:p>
    <w:p w14:paraId="36AF5B30" w14:textId="77777777" w:rsidR="00F60D0E" w:rsidRDefault="00F60D0E" w:rsidP="00F60D0E"/>
    <w:p w14:paraId="004A1749" w14:textId="77777777" w:rsidR="00F60D0E" w:rsidRDefault="00F60D0E" w:rsidP="00F60D0E">
      <w:pPr>
        <w:pStyle w:val="Heading3"/>
        <w:spacing w:after="0"/>
        <w:ind w:left="1080"/>
      </w:pPr>
      <w:bookmarkStart w:id="1790" w:name="_f2d821adabc6417f289043d661881dbf"/>
      <w:bookmarkStart w:id="1791" w:name="_Toc468649402"/>
      <w:r>
        <w:t>Class Accident</w:t>
      </w:r>
      <w:bookmarkEnd w:id="1790"/>
      <w:r w:rsidRPr="003A31EC">
        <w:rPr>
          <w:rFonts w:cs="Arial"/>
        </w:rPr>
        <w:t xml:space="preserve"> </w:t>
      </w:r>
      <w:r>
        <w:rPr>
          <w:rFonts w:cs="Arial"/>
        </w:rPr>
        <w:fldChar w:fldCharType="begin"/>
      </w:r>
      <w:r>
        <w:instrText>XE"</w:instrText>
      </w:r>
      <w:r w:rsidRPr="00413D75">
        <w:rPr>
          <w:rFonts w:cs="Arial"/>
        </w:rPr>
        <w:instrText>Accident</w:instrText>
      </w:r>
      <w:r>
        <w:instrText>"</w:instrText>
      </w:r>
      <w:r>
        <w:rPr>
          <w:rFonts w:cs="Arial"/>
        </w:rPr>
        <w:fldChar w:fldCharType="end"/>
      </w:r>
      <w:r>
        <w:rPr>
          <w:rFonts w:cs="Arial"/>
        </w:rPr>
        <w:t xml:space="preserve"> &lt;&lt;Role&gt;&gt;</w:t>
      </w:r>
      <w:bookmarkEnd w:id="1791"/>
    </w:p>
    <w:p w14:paraId="356BECA4" w14:textId="77777777" w:rsidR="00F60D0E" w:rsidRDefault="00F60D0E" w:rsidP="00F60D0E">
      <w:r>
        <w:t>An unfortunate incident that happens unexpectedly and unintentionally, typically resulting in damage or injury. e.g. a child falling into an open well in a playground.</w:t>
      </w:r>
    </w:p>
    <w:p w14:paraId="08620E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4BFBD43" w14:textId="77777777" w:rsidR="00F60D0E" w:rsidRDefault="003D454B" w:rsidP="00F60D0E">
      <w:pPr>
        <w:ind w:left="360"/>
      </w:pPr>
      <w:hyperlink w:anchor="_6ba65cb32cb0154f6c150174e332fc08" w:history="1">
        <w:r w:rsidR="00F60D0E">
          <w:rPr>
            <w:rStyle w:val="Hyperlink"/>
          </w:rPr>
          <w:t>Activity Effecting Entity</w:t>
        </w:r>
      </w:hyperlink>
      <w:r w:rsidR="00F60D0E">
        <w:t xml:space="preserve">, </w:t>
      </w:r>
      <w:hyperlink w:anchor="_f2fa5e8341680da5e6e7a3cee51ee0a0" w:history="1">
        <w:r w:rsidR="00F60D0E">
          <w:rPr>
            <w:rStyle w:val="Hyperlink"/>
          </w:rPr>
          <w:t>Dangerous Event</w:t>
        </w:r>
      </w:hyperlink>
    </w:p>
    <w:p w14:paraId="3ACC9413" w14:textId="77777777" w:rsidR="00F60D0E" w:rsidRDefault="00F60D0E" w:rsidP="00F60D0E"/>
    <w:p w14:paraId="5559637C" w14:textId="77777777" w:rsidR="00F60D0E" w:rsidRDefault="00F60D0E" w:rsidP="00F60D0E">
      <w:pPr>
        <w:pStyle w:val="Heading3"/>
        <w:spacing w:after="0"/>
        <w:ind w:left="1080"/>
      </w:pPr>
      <w:bookmarkStart w:id="1792" w:name="_b0b77eaf00ae3779a25865ff1f826f9d"/>
      <w:bookmarkStart w:id="1793" w:name="_Toc468649403"/>
      <w:r>
        <w:t>Association Class Contribution to Danger</w:t>
      </w:r>
      <w:bookmarkEnd w:id="1792"/>
      <w:r w:rsidRPr="003A31EC">
        <w:rPr>
          <w:rFonts w:cs="Arial"/>
        </w:rPr>
        <w:t xml:space="preserve"> </w:t>
      </w:r>
      <w:r>
        <w:rPr>
          <w:rFonts w:cs="Arial"/>
        </w:rPr>
        <w:fldChar w:fldCharType="begin"/>
      </w:r>
      <w:r>
        <w:instrText>XE"</w:instrText>
      </w:r>
      <w:r w:rsidRPr="00413D75">
        <w:rPr>
          <w:rFonts w:cs="Arial"/>
        </w:rPr>
        <w:instrText>Contribution to Danger</w:instrText>
      </w:r>
      <w:r>
        <w:instrText>"</w:instrText>
      </w:r>
      <w:r>
        <w:rPr>
          <w:rFonts w:cs="Arial"/>
        </w:rPr>
        <w:fldChar w:fldCharType="end"/>
      </w:r>
      <w:r>
        <w:rPr>
          <w:rFonts w:cs="Arial"/>
        </w:rPr>
        <w:t xml:space="preserve"> &lt;&lt;Relationship&gt;&gt;</w:t>
      </w:r>
      <w:bookmarkEnd w:id="1793"/>
    </w:p>
    <w:p w14:paraId="614A69EE" w14:textId="77777777" w:rsidR="00F60D0E" w:rsidRDefault="00F60D0E" w:rsidP="00F60D0E">
      <w:r>
        <w:t>A relationship defining the undesirable situations a danger source contributes to.</w:t>
      </w:r>
    </w:p>
    <w:p w14:paraId="7ECEC02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CAE7933" w14:textId="77777777" w:rsidR="00F60D0E" w:rsidRDefault="003D454B" w:rsidP="00F60D0E">
      <w:pPr>
        <w:ind w:left="360"/>
      </w:pPr>
      <w:hyperlink w:anchor="_e33780607cd553fb55b8907600848b66" w:history="1">
        <w:r w:rsidR="00F60D0E">
          <w:rPr>
            <w:rStyle w:val="Hyperlink"/>
          </w:rPr>
          <w:t>Impact</w:t>
        </w:r>
      </w:hyperlink>
    </w:p>
    <w:p w14:paraId="2C6C7C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E01FD1" w14:textId="77777777" w:rsidR="00F60D0E" w:rsidRDefault="00F60D0E" w:rsidP="00F60D0E">
      <w:pPr>
        <w:ind w:firstLine="720"/>
      </w:pPr>
      <w:r>
        <w:rPr>
          <w:noProof/>
        </w:rPr>
        <w:drawing>
          <wp:inline distT="0" distB="0" distL="0" distR="0" wp14:anchorId="3F7C8198" wp14:editId="26848BB2">
            <wp:extent cx="152400" cy="152400"/>
            <wp:effectExtent l="0" t="0" r="0" b="0"/>
            <wp:docPr id="1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93182FF" w14:textId="77777777" w:rsidR="00F60D0E" w:rsidRDefault="00F60D0E" w:rsidP="008C7C30">
      <w:pPr>
        <w:pStyle w:val="BodyText"/>
      </w:pPr>
      <w:r>
        <w:t>A danger source that can contribute to the possibility of an undesirable situation occurring.</w:t>
      </w:r>
    </w:p>
    <w:p w14:paraId="6B7B43F4" w14:textId="77777777" w:rsidR="00F60D0E" w:rsidRDefault="00F60D0E" w:rsidP="00F60D0E">
      <w:pPr>
        <w:ind w:firstLine="720"/>
      </w:pPr>
      <w:r>
        <w:rPr>
          <w:noProof/>
        </w:rPr>
        <w:drawing>
          <wp:inline distT="0" distB="0" distL="0" distR="0" wp14:anchorId="45EFFF95" wp14:editId="232CE1C1">
            <wp:extent cx="152400" cy="152400"/>
            <wp:effectExtent l="0" t="0" r="0" b="0"/>
            <wp:docPr id="1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2EAE73E" w14:textId="77777777" w:rsidR="00F60D0E" w:rsidRDefault="00F60D0E" w:rsidP="008C7C30">
      <w:pPr>
        <w:pStyle w:val="BodyText"/>
      </w:pPr>
      <w:r>
        <w:t>Undesirable situation that is enabled by a danger source. e.g., an open well contributes to the danger of a child falling in that well.</w:t>
      </w:r>
    </w:p>
    <w:p w14:paraId="38B61C4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D669E4A" w14:textId="77777777" w:rsidR="00F60D0E" w:rsidRDefault="00F60D0E" w:rsidP="00F60D0E">
      <w:pPr>
        <w:pStyle w:val="BodyText2"/>
        <w:spacing w:after="0"/>
      </w:pPr>
      <w:r>
        <w:rPr>
          <w:noProof/>
          <w:lang w:val="en-US" w:eastAsia="en-US" w:bidi="ar-SA"/>
        </w:rPr>
        <w:drawing>
          <wp:inline distT="0" distB="0" distL="0" distR="0" wp14:anchorId="0BDD6ECD" wp14:editId="48F05F1A">
            <wp:extent cx="152400" cy="152400"/>
            <wp:effectExtent l="0" t="0" r="0" b="0"/>
            <wp:docPr id="13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4D34AF6" w14:textId="77777777" w:rsidR="00F60D0E" w:rsidRDefault="00F60D0E" w:rsidP="00F60D0E"/>
    <w:p w14:paraId="58EF7D2F" w14:textId="77777777" w:rsidR="00F60D0E" w:rsidRDefault="00F60D0E" w:rsidP="00F60D0E">
      <w:pPr>
        <w:pStyle w:val="Heading3"/>
        <w:spacing w:after="0"/>
        <w:ind w:left="1080"/>
      </w:pPr>
      <w:bookmarkStart w:id="1794" w:name="_e92228f26631bd725a174bd1e0d187f6"/>
      <w:bookmarkStart w:id="1795" w:name="_Toc468649404"/>
      <w:r>
        <w:t>Class Danger Source</w:t>
      </w:r>
      <w:bookmarkEnd w:id="1794"/>
      <w:r w:rsidRPr="003A31EC">
        <w:rPr>
          <w:rFonts w:cs="Arial"/>
        </w:rPr>
        <w:t xml:space="preserve"> </w:t>
      </w:r>
      <w:r>
        <w:rPr>
          <w:rFonts w:cs="Arial"/>
        </w:rPr>
        <w:fldChar w:fldCharType="begin"/>
      </w:r>
      <w:r>
        <w:instrText>XE"</w:instrText>
      </w:r>
      <w:r w:rsidRPr="00413D75">
        <w:rPr>
          <w:rFonts w:cs="Arial"/>
        </w:rPr>
        <w:instrText>Danger Source</w:instrText>
      </w:r>
      <w:r>
        <w:instrText>"</w:instrText>
      </w:r>
      <w:r>
        <w:rPr>
          <w:rFonts w:cs="Arial"/>
        </w:rPr>
        <w:fldChar w:fldCharType="end"/>
      </w:r>
      <w:r>
        <w:rPr>
          <w:rFonts w:cs="Arial"/>
        </w:rPr>
        <w:t xml:space="preserve"> &lt;&lt;Role&gt;&gt;</w:t>
      </w:r>
      <w:bookmarkEnd w:id="1795"/>
    </w:p>
    <w:p w14:paraId="76A2484A" w14:textId="77777777" w:rsidR="00F60D0E" w:rsidRDefault="00F60D0E" w:rsidP="00F60D0E">
      <w:r>
        <w:t>The source of any danger - natural, systematic, or intentional, where a danger is a situation (including events) that may lead to an incident that causes harm.</w:t>
      </w:r>
    </w:p>
    <w:p w14:paraId="4ABC456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3BE75E0" w14:textId="77777777" w:rsidR="00F60D0E" w:rsidRDefault="003D454B" w:rsidP="00F60D0E">
      <w:pPr>
        <w:ind w:left="360"/>
      </w:pPr>
      <w:hyperlink w:anchor="_eb8398b5a178c638b98597120ec51c4d" w:history="1">
        <w:r w:rsidR="00F60D0E">
          <w:rPr>
            <w:rStyle w:val="Hyperlink"/>
          </w:rPr>
          <w:t>Identifiable Entity</w:t>
        </w:r>
      </w:hyperlink>
    </w:p>
    <w:p w14:paraId="2CBCF1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79661F3" w14:textId="77777777" w:rsidR="00F60D0E" w:rsidRDefault="00F60D0E" w:rsidP="00F60D0E">
      <w:pPr>
        <w:ind w:left="605" w:hanging="245"/>
      </w:pPr>
      <w:r>
        <w:rPr>
          <w:noProof/>
        </w:rPr>
        <w:drawing>
          <wp:inline distT="0" distB="0" distL="0" distR="0" wp14:anchorId="487D3DDD" wp14:editId="07BB23D3">
            <wp:extent cx="152400" cy="152400"/>
            <wp:effectExtent l="0" t="0" r="0" b="0"/>
            <wp:docPr id="13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8A4DC"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0B194FE3" w14:textId="77777777" w:rsidR="00F60D0E" w:rsidRDefault="00F60D0E" w:rsidP="008C7C30">
      <w:pPr>
        <w:pStyle w:val="BodyText"/>
      </w:pPr>
      <w:r>
        <w:t>Vulnerability used by a danger source (intentionally or unintentionally) to directly or indirectly cause harm.</w:t>
      </w:r>
    </w:p>
    <w:p w14:paraId="651A6146" w14:textId="77777777" w:rsidR="00F60D0E" w:rsidRDefault="00F60D0E" w:rsidP="00F60D0E">
      <w:pPr>
        <w:ind w:left="605" w:hanging="245"/>
      </w:pPr>
      <w:r>
        <w:rPr>
          <w:noProof/>
        </w:rPr>
        <w:drawing>
          <wp:inline distT="0" distB="0" distL="0" distR="0" wp14:anchorId="315A15A4" wp14:editId="67FD1310">
            <wp:extent cx="152400" cy="152400"/>
            <wp:effectExtent l="0" t="0" r="0" b="0"/>
            <wp:docPr id="13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012A1E8"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5DA1534" w14:textId="77777777" w:rsidR="00F60D0E" w:rsidRDefault="00F60D0E" w:rsidP="008C7C30">
      <w:pPr>
        <w:pStyle w:val="BodyText"/>
      </w:pPr>
      <w:r>
        <w:t>Undesirable situation that is enabled by a danger source. e.g., an open well contributes to the danger of a child falling in that well.</w:t>
      </w:r>
    </w:p>
    <w:p w14:paraId="3A6C3027" w14:textId="77777777" w:rsidR="00F60D0E" w:rsidRDefault="00F60D0E" w:rsidP="00F60D0E"/>
    <w:p w14:paraId="63800DD9" w14:textId="77777777" w:rsidR="00F60D0E" w:rsidRDefault="00F60D0E" w:rsidP="00F60D0E">
      <w:pPr>
        <w:pStyle w:val="Heading3"/>
        <w:spacing w:after="0"/>
        <w:ind w:left="1080"/>
      </w:pPr>
      <w:bookmarkStart w:id="1796" w:name="_a52f2d73b3b6f12814b764157a9379ba"/>
      <w:bookmarkStart w:id="1797" w:name="_Toc468649405"/>
      <w:r>
        <w:t>Class Dangerous Condition</w:t>
      </w:r>
      <w:bookmarkEnd w:id="1796"/>
      <w:r w:rsidRPr="003A31EC">
        <w:rPr>
          <w:rFonts w:cs="Arial"/>
        </w:rPr>
        <w:t xml:space="preserve"> </w:t>
      </w:r>
      <w:r>
        <w:rPr>
          <w:rFonts w:cs="Arial"/>
        </w:rPr>
        <w:fldChar w:fldCharType="begin"/>
      </w:r>
      <w:r>
        <w:instrText>XE"</w:instrText>
      </w:r>
      <w:r w:rsidRPr="00413D75">
        <w:rPr>
          <w:rFonts w:cs="Arial"/>
        </w:rPr>
        <w:instrText>Dangerous Condition</w:instrText>
      </w:r>
      <w:r>
        <w:instrText>"</w:instrText>
      </w:r>
      <w:r>
        <w:rPr>
          <w:rFonts w:cs="Arial"/>
        </w:rPr>
        <w:fldChar w:fldCharType="end"/>
      </w:r>
      <w:r>
        <w:rPr>
          <w:rFonts w:cs="Arial"/>
        </w:rPr>
        <w:t xml:space="preserve"> &lt;&lt;Role&gt;&gt;</w:t>
      </w:r>
      <w:bookmarkEnd w:id="1797"/>
    </w:p>
    <w:p w14:paraId="42A03B30" w14:textId="77777777" w:rsidR="00F60D0E" w:rsidRDefault="00F60D0E" w:rsidP="00F60D0E">
      <w:r>
        <w:t>A condition (not an event) that may directly or indirectly lead to harm. e.g. an open well in a playground.</w:t>
      </w:r>
    </w:p>
    <w:p w14:paraId="180B75D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AB52F19" w14:textId="77777777" w:rsidR="00F60D0E" w:rsidRDefault="003D454B" w:rsidP="00F60D0E">
      <w:pPr>
        <w:ind w:left="360"/>
      </w:pPr>
      <w:hyperlink w:anchor="_e92228f26631bd725a174bd1e0d187f6" w:history="1">
        <w:r w:rsidR="00F60D0E">
          <w:rPr>
            <w:rStyle w:val="Hyperlink"/>
          </w:rPr>
          <w:t>Danger Source</w:t>
        </w:r>
      </w:hyperlink>
      <w:r w:rsidR="00F60D0E">
        <w:t xml:space="preserve">, </w:t>
      </w:r>
      <w:hyperlink w:anchor="_1e65602d4dd275cfb1ddaa86376c7fed" w:history="1">
        <w:r w:rsidR="00F60D0E">
          <w:rPr>
            <w:rStyle w:val="Hyperlink"/>
          </w:rPr>
          <w:t>Undesirable Condition</w:t>
        </w:r>
      </w:hyperlink>
    </w:p>
    <w:p w14:paraId="63DC9212" w14:textId="77777777" w:rsidR="00F60D0E" w:rsidRDefault="00F60D0E" w:rsidP="00F60D0E"/>
    <w:p w14:paraId="1FDC9B07" w14:textId="77777777" w:rsidR="00F60D0E" w:rsidRDefault="00F60D0E" w:rsidP="00F60D0E">
      <w:pPr>
        <w:pStyle w:val="Heading3"/>
        <w:spacing w:after="0"/>
        <w:ind w:left="1080"/>
      </w:pPr>
      <w:bookmarkStart w:id="1798" w:name="_f2fa5e8341680da5e6e7a3cee51ee0a0"/>
      <w:bookmarkStart w:id="1799" w:name="_Toc468649406"/>
      <w:r>
        <w:t>Class Dangerous Event</w:t>
      </w:r>
      <w:bookmarkEnd w:id="1798"/>
      <w:r w:rsidRPr="003A31EC">
        <w:rPr>
          <w:rFonts w:cs="Arial"/>
        </w:rPr>
        <w:t xml:space="preserve"> </w:t>
      </w:r>
      <w:r>
        <w:rPr>
          <w:rFonts w:cs="Arial"/>
        </w:rPr>
        <w:fldChar w:fldCharType="begin"/>
      </w:r>
      <w:r>
        <w:instrText>XE"</w:instrText>
      </w:r>
      <w:r w:rsidRPr="00413D75">
        <w:rPr>
          <w:rFonts w:cs="Arial"/>
        </w:rPr>
        <w:instrText>Dangerous Event</w:instrText>
      </w:r>
      <w:r>
        <w:instrText>"</w:instrText>
      </w:r>
      <w:r>
        <w:rPr>
          <w:rFonts w:cs="Arial"/>
        </w:rPr>
        <w:fldChar w:fldCharType="end"/>
      </w:r>
      <w:r>
        <w:rPr>
          <w:rFonts w:cs="Arial"/>
        </w:rPr>
        <w:t xml:space="preserve"> &lt;&lt;Role&gt;&gt;</w:t>
      </w:r>
      <w:bookmarkEnd w:id="1799"/>
    </w:p>
    <w:p w14:paraId="6D3410E4" w14:textId="77777777" w:rsidR="00F60D0E" w:rsidRDefault="00F60D0E" w:rsidP="00F60D0E">
      <w:r>
        <w:t>An event that is the source of danger - natural, systematic, or intentional, where a danger is a that may lead to an incident that causes harm.</w:t>
      </w:r>
    </w:p>
    <w:p w14:paraId="0178E1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666025" w14:textId="77777777" w:rsidR="00F60D0E" w:rsidRDefault="003D454B" w:rsidP="00F60D0E">
      <w:pPr>
        <w:ind w:left="360"/>
      </w:pPr>
      <w:hyperlink w:anchor="_e92228f26631bd725a174bd1e0d187f6" w:history="1">
        <w:r w:rsidR="00F60D0E">
          <w:rPr>
            <w:rStyle w:val="Hyperlink"/>
          </w:rPr>
          <w:t>Danger Source</w:t>
        </w:r>
      </w:hyperlink>
      <w:r w:rsidR="00F60D0E">
        <w:t xml:space="preserve">, </w:t>
      </w:r>
      <w:hyperlink w:anchor="_83770257a20b9ec56f996c13de27165d" w:history="1">
        <w:r w:rsidR="00F60D0E">
          <w:rPr>
            <w:rStyle w:val="Hyperlink"/>
          </w:rPr>
          <w:t>Undesirable Event</w:t>
        </w:r>
      </w:hyperlink>
    </w:p>
    <w:p w14:paraId="138323A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8FB1266" w14:textId="77777777" w:rsidR="00F60D0E" w:rsidRDefault="00F60D0E" w:rsidP="00F60D0E">
      <w:pPr>
        <w:ind w:left="605" w:hanging="245"/>
      </w:pPr>
      <w:r>
        <w:rPr>
          <w:noProof/>
        </w:rPr>
        <w:drawing>
          <wp:inline distT="0" distB="0" distL="0" distR="0" wp14:anchorId="72D12886" wp14:editId="5D0C831B">
            <wp:extent cx="152400" cy="152400"/>
            <wp:effectExtent l="0" t="0" r="0" b="0"/>
            <wp:docPr id="13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42FD9DA5"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1695A92F" w14:textId="77777777" w:rsidR="00F60D0E" w:rsidRDefault="00F60D0E" w:rsidP="008C7C30">
      <w:pPr>
        <w:pStyle w:val="BodyText"/>
      </w:pPr>
      <w:r>
        <w:t>Incident that is the result of a threat.</w:t>
      </w:r>
    </w:p>
    <w:p w14:paraId="068830F7" w14:textId="77777777" w:rsidR="00F60D0E" w:rsidRDefault="00F60D0E" w:rsidP="00F60D0E"/>
    <w:p w14:paraId="31CB32BF" w14:textId="77777777" w:rsidR="00F60D0E" w:rsidRDefault="00F60D0E" w:rsidP="00F60D0E">
      <w:pPr>
        <w:pStyle w:val="Heading3"/>
        <w:spacing w:after="0"/>
        <w:ind w:left="1080"/>
      </w:pPr>
      <w:bookmarkStart w:id="1800" w:name="_47c299e558165afbf686721f3e0f8f91"/>
      <w:bookmarkStart w:id="1801" w:name="_Toc468649407"/>
      <w:r>
        <w:t>Class Disrupt Stakeholder's Objective</w:t>
      </w:r>
      <w:bookmarkEnd w:id="1800"/>
      <w:bookmarkEnd w:id="1801"/>
      <w:r w:rsidRPr="003A31EC">
        <w:rPr>
          <w:rFonts w:cs="Arial"/>
        </w:rPr>
        <w:t xml:space="preserve"> </w:t>
      </w:r>
      <w:r>
        <w:rPr>
          <w:rFonts w:cs="Arial"/>
        </w:rPr>
        <w:fldChar w:fldCharType="begin"/>
      </w:r>
      <w:r>
        <w:instrText>XE"</w:instrText>
      </w:r>
      <w:r w:rsidRPr="00413D75">
        <w:rPr>
          <w:rFonts w:cs="Arial"/>
        </w:rPr>
        <w:instrText>Disrupt Stakeholder's Objective</w:instrText>
      </w:r>
      <w:r>
        <w:instrText>"</w:instrText>
      </w:r>
      <w:r>
        <w:rPr>
          <w:rFonts w:cs="Arial"/>
        </w:rPr>
        <w:fldChar w:fldCharType="end"/>
      </w:r>
      <w:r>
        <w:rPr>
          <w:rFonts w:cs="Arial"/>
        </w:rPr>
        <w:t xml:space="preserve"> </w:t>
      </w:r>
    </w:p>
    <w:p w14:paraId="5B669A02" w14:textId="77777777" w:rsidR="00F60D0E" w:rsidRDefault="00F60D0E" w:rsidP="00F60D0E">
      <w:r>
        <w:t>An action intended to harm the objectives of a stakeholder.</w:t>
      </w:r>
    </w:p>
    <w:p w14:paraId="0A2F29A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E5DA6DC" w14:textId="77777777" w:rsidR="00F60D0E" w:rsidRDefault="003D454B"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p>
    <w:p w14:paraId="79D732C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C46CAA" w14:textId="77777777" w:rsidR="00F60D0E" w:rsidRDefault="00F60D0E" w:rsidP="00F60D0E">
      <w:pPr>
        <w:ind w:left="605" w:hanging="245"/>
      </w:pPr>
      <w:r>
        <w:rPr>
          <w:noProof/>
        </w:rPr>
        <w:drawing>
          <wp:inline distT="0" distB="0" distL="0" distR="0" wp14:anchorId="440E8856" wp14:editId="7C9129CC">
            <wp:extent cx="152400" cy="152400"/>
            <wp:effectExtent l="0" t="0" r="0" b="0"/>
            <wp:docPr id="13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a3b26382bc038a9cd845e258d24db0f" w:history="1">
        <w:r>
          <w:rPr>
            <w:rStyle w:val="Hyperlink"/>
          </w:rPr>
          <w:t>Objective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3D898435" w14:textId="77777777" w:rsidR="00F60D0E" w:rsidRDefault="00F60D0E" w:rsidP="008C7C30">
      <w:pPr>
        <w:pStyle w:val="BodyText"/>
      </w:pPr>
      <w:r>
        <w:t>An objective that is disrupted by an intentional action.</w:t>
      </w:r>
    </w:p>
    <w:p w14:paraId="5FA1C5E9" w14:textId="77777777" w:rsidR="00F60D0E" w:rsidRDefault="00F60D0E" w:rsidP="00F60D0E"/>
    <w:p w14:paraId="5C32619F" w14:textId="77777777" w:rsidR="00F60D0E" w:rsidRDefault="00F60D0E" w:rsidP="00F60D0E">
      <w:pPr>
        <w:pStyle w:val="Heading3"/>
        <w:spacing w:after="0"/>
        <w:ind w:left="1080"/>
      </w:pPr>
      <w:bookmarkStart w:id="1802" w:name="_1cd75a7a01bdbbd95fd86ee9d5759fc7"/>
      <w:bookmarkStart w:id="1803" w:name="_Toc468649408"/>
      <w:r>
        <w:t>Association Class Exploit of Vulnerability</w:t>
      </w:r>
      <w:bookmarkEnd w:id="1802"/>
      <w:r w:rsidRPr="003A31EC">
        <w:rPr>
          <w:rFonts w:cs="Arial"/>
        </w:rPr>
        <w:t xml:space="preserve"> </w:t>
      </w:r>
      <w:r>
        <w:rPr>
          <w:rFonts w:cs="Arial"/>
        </w:rPr>
        <w:fldChar w:fldCharType="begin"/>
      </w:r>
      <w:r>
        <w:instrText>XE"</w:instrText>
      </w:r>
      <w:r w:rsidRPr="00413D75">
        <w:rPr>
          <w:rFonts w:cs="Arial"/>
        </w:rPr>
        <w:instrText>Exploit of Vulnerability</w:instrText>
      </w:r>
      <w:r>
        <w:instrText>"</w:instrText>
      </w:r>
      <w:r>
        <w:rPr>
          <w:rFonts w:cs="Arial"/>
        </w:rPr>
        <w:fldChar w:fldCharType="end"/>
      </w:r>
      <w:r>
        <w:rPr>
          <w:rFonts w:cs="Arial"/>
        </w:rPr>
        <w:t xml:space="preserve"> &lt;&lt;Relationship&gt;&gt;</w:t>
      </w:r>
      <w:bookmarkEnd w:id="1803"/>
    </w:p>
    <w:p w14:paraId="13D7F2C5" w14:textId="77777777" w:rsidR="00F60D0E" w:rsidRDefault="00F60D0E" w:rsidP="00F60D0E">
      <w:r>
        <w:t>Vulnerabilities that are leveraged by a danger source to cause or potentially cause harm.</w:t>
      </w:r>
    </w:p>
    <w:p w14:paraId="5E893985" w14:textId="77777777" w:rsidR="00F60D0E" w:rsidRDefault="00F60D0E" w:rsidP="00F60D0E">
      <w:pPr>
        <w:jc w:val="center"/>
      </w:pPr>
      <w:r>
        <w:rPr>
          <w:noProof/>
        </w:rPr>
        <w:lastRenderedPageBreak/>
        <w:drawing>
          <wp:inline distT="0" distB="0" distL="0" distR="0" wp14:anchorId="67FD8027" wp14:editId="032A3A8E">
            <wp:extent cx="6048375" cy="2981325"/>
            <wp:effectExtent l="0" t="0" r="0" b="0"/>
            <wp:docPr id="1360" name="Picture 241621168.emf" descr="2416211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41621168.emf"/>
                    <pic:cNvPicPr/>
                  </pic:nvPicPr>
                  <pic:blipFill>
                    <a:blip r:embed="rId60" cstate="print"/>
                    <a:stretch>
                      <a:fillRect/>
                    </a:stretch>
                  </pic:blipFill>
                  <pic:spPr>
                    <a:xfrm>
                      <a:off x="0" y="0"/>
                      <a:ext cx="6048375" cy="2981325"/>
                    </a:xfrm>
                    <a:prstGeom prst="rect">
                      <a:avLst/>
                    </a:prstGeom>
                  </pic:spPr>
                </pic:pic>
              </a:graphicData>
            </a:graphic>
          </wp:inline>
        </w:drawing>
      </w:r>
    </w:p>
    <w:p w14:paraId="517087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Exploits Vulnerability</w:t>
      </w:r>
    </w:p>
    <w:p w14:paraId="651946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BA7FA6" w14:textId="77777777" w:rsidR="00F60D0E" w:rsidRDefault="003D454B" w:rsidP="00F60D0E">
      <w:pPr>
        <w:ind w:left="360"/>
      </w:pPr>
      <w:hyperlink w:anchor="_e33780607cd553fb55b8907600848b66" w:history="1">
        <w:r w:rsidR="00F60D0E">
          <w:rPr>
            <w:rStyle w:val="Hyperlink"/>
          </w:rPr>
          <w:t>Impact</w:t>
        </w:r>
      </w:hyperlink>
    </w:p>
    <w:p w14:paraId="2EBFBA6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C5DE220" w14:textId="77777777" w:rsidR="00F60D0E" w:rsidRDefault="00F60D0E" w:rsidP="00F60D0E">
      <w:pPr>
        <w:ind w:firstLine="720"/>
      </w:pPr>
      <w:r>
        <w:rPr>
          <w:noProof/>
        </w:rPr>
        <w:drawing>
          <wp:inline distT="0" distB="0" distL="0" distR="0" wp14:anchorId="0614F9A9" wp14:editId="6DBA71FB">
            <wp:extent cx="152400" cy="152400"/>
            <wp:effectExtent l="0" t="0" r="0" b="0"/>
            <wp:docPr id="13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8B892A9" w14:textId="77777777" w:rsidR="00F60D0E" w:rsidRDefault="00F60D0E" w:rsidP="008C7C30">
      <w:pPr>
        <w:pStyle w:val="BodyText"/>
      </w:pPr>
      <w:r>
        <w:t>Vulnerability used by a danger source (intentionally or unintentionally) to directly or indirectly cause harm.</w:t>
      </w:r>
    </w:p>
    <w:p w14:paraId="2BDF173E" w14:textId="77777777" w:rsidR="00F60D0E" w:rsidRDefault="00F60D0E" w:rsidP="00F60D0E">
      <w:pPr>
        <w:ind w:firstLine="720"/>
      </w:pPr>
      <w:r>
        <w:rPr>
          <w:noProof/>
        </w:rPr>
        <w:drawing>
          <wp:inline distT="0" distB="0" distL="0" distR="0" wp14:anchorId="24B393C0" wp14:editId="1837F4C2">
            <wp:extent cx="152400" cy="152400"/>
            <wp:effectExtent l="0" t="0" r="0" b="0"/>
            <wp:docPr id="13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88B61B1" w14:textId="77777777" w:rsidR="00F60D0E" w:rsidRDefault="00F60D0E" w:rsidP="008C7C30">
      <w:pPr>
        <w:pStyle w:val="BodyText"/>
      </w:pPr>
      <w:r>
        <w:t>Danger source that can or did exploit a vulnerability such that it leads to an undesirable situation.</w:t>
      </w:r>
    </w:p>
    <w:p w14:paraId="062F97AD" w14:textId="77777777" w:rsidR="00F60D0E" w:rsidRDefault="00F60D0E" w:rsidP="00F60D0E"/>
    <w:p w14:paraId="6ADA6930" w14:textId="77777777" w:rsidR="00F60D0E" w:rsidRDefault="00F60D0E" w:rsidP="00F60D0E">
      <w:pPr>
        <w:pStyle w:val="Heading3"/>
        <w:spacing w:after="0"/>
        <w:ind w:left="1080"/>
      </w:pPr>
      <w:bookmarkStart w:id="1804" w:name="_5d196d97c255bb26c7ece015d149f4d8"/>
      <w:bookmarkStart w:id="1805" w:name="_Toc468649409"/>
      <w:r>
        <w:t>Class Objective to Disrupt</w:t>
      </w:r>
      <w:bookmarkEnd w:id="1804"/>
      <w:bookmarkEnd w:id="1805"/>
      <w:r w:rsidRPr="003A31EC">
        <w:rPr>
          <w:rFonts w:cs="Arial"/>
        </w:rPr>
        <w:t xml:space="preserve"> </w:t>
      </w:r>
      <w:r>
        <w:rPr>
          <w:rFonts w:cs="Arial"/>
        </w:rPr>
        <w:fldChar w:fldCharType="begin"/>
      </w:r>
      <w:r>
        <w:instrText>XE"</w:instrText>
      </w:r>
      <w:r w:rsidRPr="00413D75">
        <w:rPr>
          <w:rFonts w:cs="Arial"/>
        </w:rPr>
        <w:instrText>Objective to Disrupt</w:instrText>
      </w:r>
      <w:r>
        <w:instrText>"</w:instrText>
      </w:r>
      <w:r>
        <w:rPr>
          <w:rFonts w:cs="Arial"/>
        </w:rPr>
        <w:fldChar w:fldCharType="end"/>
      </w:r>
      <w:r>
        <w:rPr>
          <w:rFonts w:cs="Arial"/>
        </w:rPr>
        <w:t xml:space="preserve"> </w:t>
      </w:r>
    </w:p>
    <w:p w14:paraId="5802501F" w14:textId="77777777" w:rsidR="00F60D0E" w:rsidRDefault="00F60D0E" w:rsidP="00F60D0E">
      <w:r>
        <w:t>Something that efforts or actions are intended to attain such that it damages another in some way or obtains resources not intended for a threat actor.</w:t>
      </w:r>
    </w:p>
    <w:p w14:paraId="6BC88E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0FAB28" w14:textId="77777777" w:rsidR="00F60D0E" w:rsidRDefault="003D454B" w:rsidP="00F60D0E">
      <w:pPr>
        <w:ind w:left="360"/>
      </w:pPr>
      <w:hyperlink w:anchor="_1a3b26382bc038a9cd845e258d24db0f" w:history="1">
        <w:r w:rsidR="00F60D0E">
          <w:rPr>
            <w:rStyle w:val="Hyperlink"/>
          </w:rPr>
          <w:t>Objective</w:t>
        </w:r>
      </w:hyperlink>
    </w:p>
    <w:p w14:paraId="5C25CB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0F5953A" w14:textId="77777777" w:rsidR="00F60D0E" w:rsidRDefault="00F60D0E" w:rsidP="00F60D0E">
      <w:pPr>
        <w:ind w:left="605" w:hanging="245"/>
      </w:pPr>
      <w:r>
        <w:rPr>
          <w:noProof/>
        </w:rPr>
        <w:drawing>
          <wp:inline distT="0" distB="0" distL="0" distR="0" wp14:anchorId="35B57F4F" wp14:editId="0EE1C275">
            <wp:extent cx="152400" cy="152400"/>
            <wp:effectExtent l="0" t="0" r="0" b="0"/>
            <wp:docPr id="136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b064056002f89a4ba6f4565e08b4f3a" w:history="1">
        <w:r>
          <w:rPr>
            <w:rStyle w:val="Hyperlink"/>
          </w:rPr>
          <w:t>Disruptive Action</w:t>
        </w:r>
      </w:hyperlink>
      <w:r>
        <w:t xml:space="preserve"> [0..*]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586AB1C1" w14:textId="77777777" w:rsidR="00F60D0E" w:rsidRDefault="00F60D0E" w:rsidP="008C7C30">
      <w:pPr>
        <w:pStyle w:val="BodyText"/>
      </w:pPr>
      <w:r>
        <w:t>Objective of a threat actor to cause a system to fail.</w:t>
      </w:r>
    </w:p>
    <w:p w14:paraId="1032113B" w14:textId="77777777" w:rsidR="00F60D0E" w:rsidRDefault="00F60D0E" w:rsidP="00F60D0E">
      <w:pPr>
        <w:ind w:left="605" w:hanging="245"/>
      </w:pPr>
      <w:r>
        <w:rPr>
          <w:noProof/>
        </w:rPr>
        <w:drawing>
          <wp:inline distT="0" distB="0" distL="0" distR="0" wp14:anchorId="05EDC44B" wp14:editId="0D903728">
            <wp:extent cx="152400" cy="152400"/>
            <wp:effectExtent l="0" t="0" r="0" b="0"/>
            <wp:docPr id="13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2021927a094afb50933eb829143a391" w:history="1">
        <w:r>
          <w:rPr>
            <w:rStyle w:val="Hyperlink"/>
          </w:rPr>
          <w:t>Threat Actor</w:t>
        </w:r>
      </w:hyperlink>
      <w:r>
        <w:t xml:space="preserve"> [*]   </w:t>
      </w:r>
      <w:r w:rsidRPr="00833C5F">
        <w:rPr>
          <w:i/>
        </w:rPr>
        <w:t>Redefines</w:t>
      </w:r>
      <w:r>
        <w:t>: :</w:t>
      </w:r>
      <w:hyperlink w:anchor="_5d196d97c255bb26c7ece015d149f4d8" w:history="1">
        <w:r>
          <w:rPr>
            <w:rStyle w:val="Hyperlink"/>
          </w:rPr>
          <w:t>Objective to Disrupt</w:t>
        </w:r>
      </w:hyperlink>
      <w:r>
        <w:rPr>
          <w:rStyle w:val="Hyperlink"/>
        </w:rPr>
        <w:t xml:space="preserve">   </w:t>
      </w:r>
      <w:r>
        <w:t xml:space="preserve"> </w:t>
      </w:r>
    </w:p>
    <w:p w14:paraId="6BCBCF49" w14:textId="77777777" w:rsidR="00F60D0E" w:rsidRDefault="00F60D0E" w:rsidP="00F60D0E"/>
    <w:p w14:paraId="04DC0EF8" w14:textId="77777777" w:rsidR="00F60D0E" w:rsidRDefault="00F60D0E" w:rsidP="00F60D0E">
      <w:pPr>
        <w:pStyle w:val="Heading3"/>
        <w:spacing w:after="0"/>
        <w:ind w:left="1080"/>
      </w:pPr>
      <w:bookmarkStart w:id="1806" w:name="_0bb82f361fca765b3048a615d4e67663"/>
      <w:bookmarkStart w:id="1807" w:name="_Toc468649410"/>
      <w:r>
        <w:lastRenderedPageBreak/>
        <w:t>Class Unwitting Participant</w:t>
      </w:r>
      <w:bookmarkEnd w:id="1806"/>
      <w:r w:rsidRPr="003A31EC">
        <w:rPr>
          <w:rFonts w:cs="Arial"/>
        </w:rPr>
        <w:t xml:space="preserve"> </w:t>
      </w:r>
      <w:r>
        <w:rPr>
          <w:rFonts w:cs="Arial"/>
        </w:rPr>
        <w:fldChar w:fldCharType="begin"/>
      </w:r>
      <w:r>
        <w:instrText>XE"</w:instrText>
      </w:r>
      <w:r w:rsidRPr="00413D75">
        <w:rPr>
          <w:rFonts w:cs="Arial"/>
        </w:rPr>
        <w:instrText>Unwitting Participant</w:instrText>
      </w:r>
      <w:r>
        <w:instrText>"</w:instrText>
      </w:r>
      <w:r>
        <w:rPr>
          <w:rFonts w:cs="Arial"/>
        </w:rPr>
        <w:fldChar w:fldCharType="end"/>
      </w:r>
      <w:r>
        <w:rPr>
          <w:rFonts w:cs="Arial"/>
        </w:rPr>
        <w:t xml:space="preserve"> &lt;&lt;Role&gt;&gt;</w:t>
      </w:r>
      <w:bookmarkEnd w:id="1807"/>
    </w:p>
    <w:p w14:paraId="093705DB" w14:textId="77777777" w:rsidR="00F60D0E" w:rsidRDefault="00F60D0E" w:rsidP="00F60D0E">
      <w:r>
        <w:t>An actor facilitating an activity or process without their prior knowledge or consent.</w:t>
      </w:r>
    </w:p>
    <w:p w14:paraId="1EE85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2D781D4" w14:textId="77777777" w:rsidR="00F60D0E" w:rsidRDefault="003D454B"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p>
    <w:p w14:paraId="309C7EEE" w14:textId="77777777" w:rsidR="00F60D0E" w:rsidRDefault="00F60D0E" w:rsidP="00F60D0E"/>
    <w:p w14:paraId="7EBE2CED" w14:textId="77777777" w:rsidR="00F60D0E" w:rsidRDefault="00F60D0E" w:rsidP="00F60D0E">
      <w:pPr>
        <w:spacing w:after="200" w:line="276" w:lineRule="auto"/>
        <w:rPr>
          <w:b/>
          <w:bCs/>
          <w:color w:val="365F91"/>
          <w:sz w:val="40"/>
          <w:szCs w:val="40"/>
        </w:rPr>
      </w:pPr>
      <w:r>
        <w:br w:type="page"/>
      </w:r>
    </w:p>
    <w:p w14:paraId="60CE7057" w14:textId="77777777" w:rsidR="00F60D0E" w:rsidRDefault="00F60D0E" w:rsidP="00F60D0E">
      <w:pPr>
        <w:pStyle w:val="Heading2"/>
      </w:pPr>
      <w:bookmarkStart w:id="1808" w:name="_Toc468649411"/>
      <w:r>
        <w:t>Threat-risk-conceptual-model::Threat and Risk Specific Concepts::Incidents and failures</w:t>
      </w:r>
      <w:bookmarkEnd w:id="1808"/>
    </w:p>
    <w:p w14:paraId="6AB89757" w14:textId="77777777" w:rsidR="00F60D0E" w:rsidRDefault="00F60D0E" w:rsidP="008C7C30">
      <w:pPr>
        <w:pStyle w:val="BodyText"/>
      </w:pPr>
      <w:r>
        <w:t>Concepts relating to incidents - undesired events that actually happen and impact victims.</w:t>
      </w:r>
    </w:p>
    <w:p w14:paraId="4692C75C" w14:textId="77777777" w:rsidR="00F60D0E" w:rsidRDefault="00F60D0E" w:rsidP="00F60D0E">
      <w:pPr>
        <w:pStyle w:val="Heading3"/>
        <w:spacing w:after="0"/>
        <w:ind w:left="1080"/>
      </w:pPr>
      <w:bookmarkStart w:id="1809" w:name="_Toc468649412"/>
      <w:r>
        <w:t>Diagram: Incident</w:t>
      </w:r>
      <w:bookmarkEnd w:id="1809"/>
    </w:p>
    <w:p w14:paraId="07F6FDB3" w14:textId="77777777" w:rsidR="00F60D0E" w:rsidRDefault="00F60D0E" w:rsidP="00F60D0E">
      <w:pPr>
        <w:jc w:val="center"/>
        <w:rPr>
          <w:rFonts w:cs="Arial"/>
        </w:rPr>
      </w:pPr>
      <w:r>
        <w:rPr>
          <w:noProof/>
        </w:rPr>
        <w:drawing>
          <wp:inline distT="0" distB="0" distL="0" distR="0" wp14:anchorId="70A0BF10" wp14:editId="61CEB83B">
            <wp:extent cx="6188075" cy="4609768"/>
            <wp:effectExtent l="0" t="0" r="0" b="0"/>
            <wp:docPr id="1370" name="Picture -1145917685.emf" descr="-11459176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145917685.emf"/>
                    <pic:cNvPicPr/>
                  </pic:nvPicPr>
                  <pic:blipFill>
                    <a:blip r:embed="rId61" cstate="print"/>
                    <a:stretch>
                      <a:fillRect/>
                    </a:stretch>
                  </pic:blipFill>
                  <pic:spPr>
                    <a:xfrm>
                      <a:off x="0" y="0"/>
                      <a:ext cx="6188075" cy="4609768"/>
                    </a:xfrm>
                    <a:prstGeom prst="rect">
                      <a:avLst/>
                    </a:prstGeom>
                  </pic:spPr>
                </pic:pic>
              </a:graphicData>
            </a:graphic>
          </wp:inline>
        </w:drawing>
      </w:r>
    </w:p>
    <w:p w14:paraId="296F775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Incident</w:t>
      </w:r>
    </w:p>
    <w:p w14:paraId="34434BF5" w14:textId="77777777" w:rsidR="00F60D0E" w:rsidRDefault="00F60D0E" w:rsidP="00F60D0E">
      <w:r>
        <w:t xml:space="preserve"> </w:t>
      </w:r>
    </w:p>
    <w:p w14:paraId="14C5C4AE" w14:textId="77777777" w:rsidR="00F60D0E" w:rsidRDefault="00F60D0E" w:rsidP="00F60D0E"/>
    <w:p w14:paraId="0217166A" w14:textId="77777777" w:rsidR="00F60D0E" w:rsidRDefault="00F60D0E" w:rsidP="00F60D0E">
      <w:pPr>
        <w:pStyle w:val="Heading3"/>
        <w:spacing w:after="0"/>
        <w:ind w:left="1080"/>
      </w:pPr>
      <w:bookmarkStart w:id="1810" w:name="_5cfd1c61416484b0ecb405c618401ab8"/>
      <w:bookmarkStart w:id="1811" w:name="_Toc468649413"/>
      <w:r>
        <w:t>Association Class Danger Leads to Incident</w:t>
      </w:r>
      <w:bookmarkEnd w:id="1810"/>
      <w:r w:rsidRPr="003A31EC">
        <w:rPr>
          <w:rFonts w:cs="Arial"/>
        </w:rPr>
        <w:t xml:space="preserve"> </w:t>
      </w:r>
      <w:r>
        <w:rPr>
          <w:rFonts w:cs="Arial"/>
        </w:rPr>
        <w:fldChar w:fldCharType="begin"/>
      </w:r>
      <w:r>
        <w:instrText>XE"</w:instrText>
      </w:r>
      <w:r w:rsidRPr="00413D75">
        <w:rPr>
          <w:rFonts w:cs="Arial"/>
        </w:rPr>
        <w:instrText>Danger Leads to Incident</w:instrText>
      </w:r>
      <w:r>
        <w:instrText>"</w:instrText>
      </w:r>
      <w:r>
        <w:rPr>
          <w:rFonts w:cs="Arial"/>
        </w:rPr>
        <w:fldChar w:fldCharType="end"/>
      </w:r>
      <w:r>
        <w:rPr>
          <w:rFonts w:cs="Arial"/>
        </w:rPr>
        <w:t xml:space="preserve"> &lt;&lt;Relationship&gt;&gt;</w:t>
      </w:r>
      <w:bookmarkEnd w:id="1811"/>
    </w:p>
    <w:p w14:paraId="4AC393C2" w14:textId="77777777" w:rsidR="00F60D0E" w:rsidRDefault="00F60D0E" w:rsidP="00F60D0E">
      <w:r>
        <w:t>The relationship between an incident and its causes, dangerous events.</w:t>
      </w:r>
    </w:p>
    <w:p w14:paraId="4C085C9C" w14:textId="77777777" w:rsidR="00F60D0E" w:rsidRDefault="00F60D0E" w:rsidP="00F60D0E">
      <w:pPr>
        <w:jc w:val="center"/>
      </w:pPr>
      <w:r>
        <w:rPr>
          <w:noProof/>
        </w:rPr>
        <w:lastRenderedPageBreak/>
        <w:drawing>
          <wp:inline distT="0" distB="0" distL="0" distR="0" wp14:anchorId="527E8D2B" wp14:editId="5BFA8D60">
            <wp:extent cx="6188074" cy="3098316"/>
            <wp:effectExtent l="0" t="0" r="0" b="0"/>
            <wp:docPr id="1372" name="Picture 1074623062.emf" descr="1074623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074623062.emf"/>
                    <pic:cNvPicPr/>
                  </pic:nvPicPr>
                  <pic:blipFill>
                    <a:blip r:embed="rId62" cstate="print"/>
                    <a:stretch>
                      <a:fillRect/>
                    </a:stretch>
                  </pic:blipFill>
                  <pic:spPr>
                    <a:xfrm>
                      <a:off x="0" y="0"/>
                      <a:ext cx="6188074" cy="3098316"/>
                    </a:xfrm>
                    <a:prstGeom prst="rect">
                      <a:avLst/>
                    </a:prstGeom>
                  </pic:spPr>
                </pic:pic>
              </a:graphicData>
            </a:graphic>
          </wp:inline>
        </w:drawing>
      </w:r>
    </w:p>
    <w:p w14:paraId="77D5A31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Cause of Incident</w:t>
      </w:r>
    </w:p>
    <w:p w14:paraId="59DD87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298F9C3" w14:textId="77777777" w:rsidR="00F60D0E" w:rsidRDefault="003D454B" w:rsidP="00F60D0E">
      <w:pPr>
        <w:ind w:left="360"/>
      </w:pPr>
      <w:hyperlink w:anchor="_8f79ff9a9d6d601e416cea95750422fe" w:history="1">
        <w:r w:rsidR="00F60D0E">
          <w:rPr>
            <w:rStyle w:val="Hyperlink"/>
          </w:rPr>
          <w:t>Cause and Effect</w:t>
        </w:r>
      </w:hyperlink>
      <w:r w:rsidR="00F60D0E">
        <w:t xml:space="preserve">, </w:t>
      </w:r>
      <w:hyperlink w:anchor="_b0b77eaf00ae3779a25865ff1f826f9d" w:history="1">
        <w:r w:rsidR="00F60D0E">
          <w:rPr>
            <w:rStyle w:val="Hyperlink"/>
          </w:rPr>
          <w:t>Contribution to Danger</w:t>
        </w:r>
      </w:hyperlink>
      <w:r w:rsidR="00F60D0E">
        <w:t xml:space="preserve">, </w:t>
      </w:r>
      <w:hyperlink w:anchor="_f2fa5e8341680da5e6e7a3cee51ee0a0" w:history="1">
        <w:r w:rsidR="00F60D0E">
          <w:rPr>
            <w:rStyle w:val="Hyperlink"/>
          </w:rPr>
          <w:t>Dangerous Event</w:t>
        </w:r>
      </w:hyperlink>
    </w:p>
    <w:p w14:paraId="61B26A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4B941AD" w14:textId="77777777" w:rsidR="00F60D0E" w:rsidRDefault="00F60D0E" w:rsidP="00F60D0E">
      <w:pPr>
        <w:ind w:firstLine="720"/>
      </w:pPr>
      <w:r>
        <w:rPr>
          <w:noProof/>
        </w:rPr>
        <w:drawing>
          <wp:inline distT="0" distB="0" distL="0" distR="0" wp14:anchorId="360E8526" wp14:editId="6616E482">
            <wp:extent cx="152400" cy="152400"/>
            <wp:effectExtent l="0" t="0" r="0" b="0"/>
            <wp:docPr id="13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22194A96" w14:textId="77777777" w:rsidR="00F60D0E" w:rsidRDefault="00F60D0E" w:rsidP="008C7C30">
      <w:pPr>
        <w:pStyle w:val="BodyText"/>
      </w:pPr>
      <w:r>
        <w:t>Incident that is the result of a threat.</w:t>
      </w:r>
    </w:p>
    <w:p w14:paraId="3F4F33EF" w14:textId="77777777" w:rsidR="00F60D0E" w:rsidRDefault="00F60D0E" w:rsidP="00F60D0E">
      <w:pPr>
        <w:ind w:firstLine="720"/>
      </w:pPr>
      <w:r>
        <w:rPr>
          <w:noProof/>
        </w:rPr>
        <w:drawing>
          <wp:inline distT="0" distB="0" distL="0" distR="0" wp14:anchorId="17494A09" wp14:editId="71AA09F1">
            <wp:extent cx="152400" cy="152400"/>
            <wp:effectExtent l="0" t="0" r="0" b="0"/>
            <wp:docPr id="13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5C8830B0" w14:textId="77777777" w:rsidR="00F60D0E" w:rsidRDefault="00F60D0E" w:rsidP="008C7C30">
      <w:pPr>
        <w:pStyle w:val="BodyText"/>
      </w:pPr>
      <w:r>
        <w:t>Cause of an incident.</w:t>
      </w:r>
    </w:p>
    <w:p w14:paraId="6FC0BA1C" w14:textId="77777777" w:rsidR="00F60D0E" w:rsidRDefault="00F60D0E" w:rsidP="00F60D0E"/>
    <w:p w14:paraId="4FB0ACC5" w14:textId="77777777" w:rsidR="00F60D0E" w:rsidRDefault="00F60D0E" w:rsidP="00F60D0E">
      <w:pPr>
        <w:pStyle w:val="Heading3"/>
        <w:spacing w:after="0"/>
        <w:ind w:left="1080"/>
      </w:pPr>
      <w:bookmarkStart w:id="1812" w:name="_b40683e92bfe4e9d4ea7419f988b34c2"/>
      <w:bookmarkStart w:id="1813" w:name="_Toc468649414"/>
      <w:r>
        <w:t>Class Failure</w:t>
      </w:r>
      <w:bookmarkEnd w:id="1812"/>
      <w:bookmarkEnd w:id="1813"/>
      <w:r w:rsidRPr="003A31EC">
        <w:rPr>
          <w:rFonts w:cs="Arial"/>
        </w:rPr>
        <w:t xml:space="preserve"> </w:t>
      </w:r>
      <w:r>
        <w:rPr>
          <w:rFonts w:cs="Arial"/>
        </w:rPr>
        <w:fldChar w:fldCharType="begin"/>
      </w:r>
      <w:r>
        <w:instrText>XE"</w:instrText>
      </w:r>
      <w:r w:rsidRPr="00413D75">
        <w:rPr>
          <w:rFonts w:cs="Arial"/>
        </w:rPr>
        <w:instrText>Failure</w:instrText>
      </w:r>
      <w:r>
        <w:instrText>"</w:instrText>
      </w:r>
      <w:r>
        <w:rPr>
          <w:rFonts w:cs="Arial"/>
        </w:rPr>
        <w:fldChar w:fldCharType="end"/>
      </w:r>
      <w:r>
        <w:rPr>
          <w:rFonts w:cs="Arial"/>
        </w:rPr>
        <w:t xml:space="preserve"> </w:t>
      </w:r>
    </w:p>
    <w:p w14:paraId="47E0F149" w14:textId="77777777" w:rsidR="00F60D0E" w:rsidRDefault="00F60D0E" w:rsidP="00F60D0E">
      <w:r>
        <w:t>Failure is an incident which causes a resource to not fulfill its intended function.</w:t>
      </w:r>
    </w:p>
    <w:p w14:paraId="1B955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A45619A" w14:textId="77777777" w:rsidR="00F60D0E" w:rsidRDefault="003D454B" w:rsidP="00F60D0E">
      <w:pPr>
        <w:ind w:left="360"/>
      </w:pPr>
      <w:hyperlink w:anchor="_72703355926e6f9d23631bfd436b3d75" w:history="1">
        <w:r w:rsidR="00F60D0E">
          <w:rPr>
            <w:rStyle w:val="Hyperlink"/>
          </w:rPr>
          <w:t>Incident</w:t>
        </w:r>
      </w:hyperlink>
    </w:p>
    <w:p w14:paraId="62BE3F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7A3EE5A" w14:textId="77777777" w:rsidR="00F60D0E" w:rsidRDefault="00F60D0E" w:rsidP="00F60D0E">
      <w:pPr>
        <w:ind w:left="605" w:hanging="245"/>
      </w:pPr>
      <w:r>
        <w:rPr>
          <w:noProof/>
        </w:rPr>
        <w:drawing>
          <wp:inline distT="0" distB="0" distL="0" distR="0" wp14:anchorId="234C581E" wp14:editId="42DD2A39">
            <wp:extent cx="152400" cy="152400"/>
            <wp:effectExtent l="0" t="0" r="0" b="0"/>
            <wp:docPr id="1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6FBC4F8" w14:textId="77777777" w:rsidR="00F60D0E" w:rsidRDefault="00F60D0E" w:rsidP="00F60D0E">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23C02281" w14:textId="77777777" w:rsidR="00F60D0E" w:rsidRDefault="00F60D0E" w:rsidP="008C7C30">
      <w:pPr>
        <w:pStyle w:val="BodyText"/>
      </w:pPr>
      <w:r>
        <w:t>Resource that fails in a failure event. The resource is no longer able to fulfill its function as intended.</w:t>
      </w:r>
    </w:p>
    <w:p w14:paraId="1CF8827C" w14:textId="77777777" w:rsidR="00F60D0E" w:rsidRDefault="00F60D0E" w:rsidP="00F60D0E"/>
    <w:p w14:paraId="04B29DCD" w14:textId="77777777" w:rsidR="00F60D0E" w:rsidRDefault="00F60D0E" w:rsidP="00F60D0E">
      <w:pPr>
        <w:pStyle w:val="Heading3"/>
        <w:spacing w:after="0"/>
        <w:ind w:left="1080"/>
      </w:pPr>
      <w:bookmarkStart w:id="1814" w:name="_df3e3fb7bef1e1e9389039dc3df9710f"/>
      <w:bookmarkStart w:id="1815" w:name="_Toc468649415"/>
      <w:r>
        <w:lastRenderedPageBreak/>
        <w:t>Association Class Failure of Resource</w:t>
      </w:r>
      <w:bookmarkEnd w:id="1814"/>
      <w:r w:rsidRPr="003A31EC">
        <w:rPr>
          <w:rFonts w:cs="Arial"/>
        </w:rPr>
        <w:t xml:space="preserve"> </w:t>
      </w:r>
      <w:r>
        <w:rPr>
          <w:rFonts w:cs="Arial"/>
        </w:rPr>
        <w:fldChar w:fldCharType="begin"/>
      </w:r>
      <w:r>
        <w:instrText>XE"</w:instrText>
      </w:r>
      <w:r w:rsidRPr="00413D75">
        <w:rPr>
          <w:rFonts w:cs="Arial"/>
        </w:rPr>
        <w:instrText>Failure of Resource</w:instrText>
      </w:r>
      <w:r>
        <w:instrText>"</w:instrText>
      </w:r>
      <w:r>
        <w:rPr>
          <w:rFonts w:cs="Arial"/>
        </w:rPr>
        <w:fldChar w:fldCharType="end"/>
      </w:r>
      <w:r>
        <w:rPr>
          <w:rFonts w:cs="Arial"/>
        </w:rPr>
        <w:t xml:space="preserve"> &lt;&lt;Relationship&gt;&gt;</w:t>
      </w:r>
      <w:bookmarkEnd w:id="1815"/>
    </w:p>
    <w:p w14:paraId="535C7147" w14:textId="77777777" w:rsidR="00F60D0E" w:rsidRDefault="00F60D0E" w:rsidP="00F60D0E">
      <w:r>
        <w:t>Relationship between a failure event end the resources that have failed.</w:t>
      </w:r>
    </w:p>
    <w:p w14:paraId="1C72864A" w14:textId="77777777" w:rsidR="00F60D0E" w:rsidRDefault="00F60D0E" w:rsidP="00F60D0E">
      <w:pPr>
        <w:jc w:val="center"/>
      </w:pPr>
      <w:r>
        <w:rPr>
          <w:noProof/>
        </w:rPr>
        <w:drawing>
          <wp:inline distT="0" distB="0" distL="0" distR="0" wp14:anchorId="39A9B6CE" wp14:editId="3ED6DE78">
            <wp:extent cx="4810125" cy="2847975"/>
            <wp:effectExtent l="0" t="0" r="0" b="0"/>
            <wp:docPr id="199" name="Picture -412572610.emf" descr="-4125726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412572610.emf"/>
                    <pic:cNvPicPr/>
                  </pic:nvPicPr>
                  <pic:blipFill>
                    <a:blip r:embed="rId63" cstate="print"/>
                    <a:stretch>
                      <a:fillRect/>
                    </a:stretch>
                  </pic:blipFill>
                  <pic:spPr>
                    <a:xfrm>
                      <a:off x="0" y="0"/>
                      <a:ext cx="4810125" cy="2847975"/>
                    </a:xfrm>
                    <a:prstGeom prst="rect">
                      <a:avLst/>
                    </a:prstGeom>
                  </pic:spPr>
                </pic:pic>
              </a:graphicData>
            </a:graphic>
          </wp:inline>
        </w:drawing>
      </w:r>
    </w:p>
    <w:p w14:paraId="7096820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Failure Of Resource</w:t>
      </w:r>
    </w:p>
    <w:p w14:paraId="590702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CF45513" w14:textId="77777777" w:rsidR="00F60D0E" w:rsidRDefault="003D454B" w:rsidP="00F60D0E">
      <w:pPr>
        <w:ind w:left="360"/>
      </w:pPr>
      <w:hyperlink w:anchor="_e33780607cd553fb55b8907600848b66" w:history="1">
        <w:r w:rsidR="00F60D0E">
          <w:rPr>
            <w:rStyle w:val="Hyperlink"/>
          </w:rPr>
          <w:t>Impact</w:t>
        </w:r>
      </w:hyperlink>
    </w:p>
    <w:p w14:paraId="4470BF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46C8673" w14:textId="77777777" w:rsidR="00F60D0E" w:rsidRDefault="00F60D0E" w:rsidP="00F60D0E">
      <w:pPr>
        <w:ind w:firstLine="720"/>
      </w:pPr>
      <w:r>
        <w:rPr>
          <w:noProof/>
        </w:rPr>
        <w:drawing>
          <wp:inline distT="0" distB="0" distL="0" distR="0" wp14:anchorId="54216F12" wp14:editId="21AED856">
            <wp:extent cx="152400" cy="152400"/>
            <wp:effectExtent l="0" t="0" r="0" b="0"/>
            <wp:docPr id="13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26EB90D" w14:textId="77777777" w:rsidR="00F60D0E" w:rsidRDefault="00F60D0E" w:rsidP="008C7C30">
      <w:pPr>
        <w:pStyle w:val="BodyText"/>
      </w:pPr>
      <w:r>
        <w:t>Realized or potential failures of a resource.</w:t>
      </w:r>
    </w:p>
    <w:p w14:paraId="2CBE084F" w14:textId="77777777" w:rsidR="00F60D0E" w:rsidRDefault="00F60D0E" w:rsidP="00F60D0E">
      <w:pPr>
        <w:ind w:firstLine="720"/>
      </w:pPr>
      <w:r>
        <w:rPr>
          <w:noProof/>
        </w:rPr>
        <w:drawing>
          <wp:inline distT="0" distB="0" distL="0" distR="0" wp14:anchorId="4BAE2A11" wp14:editId="7390AB4F">
            <wp:extent cx="152400" cy="152400"/>
            <wp:effectExtent l="0" t="0" r="0" b="0"/>
            <wp:docPr id="13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517759" w14:textId="77777777" w:rsidR="00F60D0E" w:rsidRDefault="00F60D0E" w:rsidP="008C7C30">
      <w:pPr>
        <w:pStyle w:val="BodyText"/>
      </w:pPr>
      <w:r>
        <w:t>Resource that fails in a failure event. The resource is no longer able to fulfill its function as intended.</w:t>
      </w:r>
    </w:p>
    <w:p w14:paraId="7D5C5118" w14:textId="77777777" w:rsidR="00F60D0E" w:rsidRDefault="00F60D0E" w:rsidP="00F60D0E"/>
    <w:p w14:paraId="599FF5A9" w14:textId="77777777" w:rsidR="00F60D0E" w:rsidRDefault="00F60D0E" w:rsidP="00F60D0E">
      <w:pPr>
        <w:pStyle w:val="Heading3"/>
        <w:spacing w:after="0"/>
        <w:ind w:left="1080"/>
      </w:pPr>
      <w:bookmarkStart w:id="1816" w:name="_72703355926e6f9d23631bfd436b3d75"/>
      <w:bookmarkStart w:id="1817" w:name="_Toc468649416"/>
      <w:r>
        <w:t>Class Incident</w:t>
      </w:r>
      <w:bookmarkEnd w:id="1816"/>
      <w:r w:rsidRPr="003A31EC">
        <w:rPr>
          <w:rFonts w:cs="Arial"/>
        </w:rPr>
        <w:t xml:space="preserve"> </w:t>
      </w:r>
      <w:r>
        <w:rPr>
          <w:rFonts w:cs="Arial"/>
        </w:rPr>
        <w:fldChar w:fldCharType="begin"/>
      </w:r>
      <w:r>
        <w:instrText>XE"</w:instrText>
      </w:r>
      <w:r w:rsidRPr="00413D75">
        <w:rPr>
          <w:rFonts w:cs="Arial"/>
        </w:rPr>
        <w:instrText>Incident</w:instrText>
      </w:r>
      <w:r>
        <w:instrText>"</w:instrText>
      </w:r>
      <w:r>
        <w:rPr>
          <w:rFonts w:cs="Arial"/>
        </w:rPr>
        <w:fldChar w:fldCharType="end"/>
      </w:r>
      <w:r>
        <w:rPr>
          <w:rFonts w:cs="Arial"/>
        </w:rPr>
        <w:t xml:space="preserve"> &lt;&lt;Role&gt;&gt;</w:t>
      </w:r>
      <w:bookmarkEnd w:id="1817"/>
    </w:p>
    <w:p w14:paraId="68A03C9E" w14:textId="77777777" w:rsidR="00F60D0E" w:rsidRDefault="00F60D0E" w:rsidP="00F60D0E">
      <w:r>
        <w:t>An incident is a dangerous situation that is happening or has happened directly causing harm (detriment) to victims. Kinds of incidents include attacks, disasters, and accidents. Incidents are actualized risks.</w:t>
      </w:r>
      <w:r>
        <w:br/>
        <w:t>[NIEM] IncidentType</w:t>
      </w:r>
    </w:p>
    <w:p w14:paraId="66426C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4E90FE" w14:textId="77777777" w:rsidR="00F60D0E" w:rsidRDefault="003D454B" w:rsidP="00F60D0E">
      <w:pPr>
        <w:ind w:left="360"/>
      </w:pPr>
      <w:hyperlink w:anchor="_738ede22bfe089d163494040b3d2ef55" w:history="1">
        <w:r w:rsidR="00F60D0E">
          <w:rPr>
            <w:rStyle w:val="Hyperlink"/>
          </w:rPr>
          <w:t>Actual Event</w:t>
        </w:r>
      </w:hyperlink>
      <w:r w:rsidR="00F60D0E">
        <w:t xml:space="preserve">, </w:t>
      </w:r>
      <w:hyperlink w:anchor="_f2fa5e8341680da5e6e7a3cee51ee0a0" w:history="1">
        <w:r w:rsidR="00F60D0E">
          <w:rPr>
            <w:rStyle w:val="Hyperlink"/>
          </w:rPr>
          <w:t>Dangerous Event</w:t>
        </w:r>
      </w:hyperlink>
    </w:p>
    <w:p w14:paraId="6A1D29B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BD5B887" w14:textId="77777777" w:rsidR="00F60D0E" w:rsidRDefault="00F60D0E" w:rsidP="00F60D0E">
      <w:pPr>
        <w:ind w:left="605" w:hanging="245"/>
      </w:pPr>
      <w:r>
        <w:rPr>
          <w:noProof/>
        </w:rPr>
        <w:drawing>
          <wp:inline distT="0" distB="0" distL="0" distR="0" wp14:anchorId="1008ED70" wp14:editId="41899F5B">
            <wp:extent cx="152400" cy="152400"/>
            <wp:effectExtent l="0" t="0" r="0" b="0"/>
            <wp:docPr id="13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51150096"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2DC469E9" w14:textId="77777777" w:rsidR="00F60D0E" w:rsidRDefault="00F60D0E" w:rsidP="008C7C30">
      <w:pPr>
        <w:pStyle w:val="BodyText"/>
      </w:pPr>
      <w:r>
        <w:lastRenderedPageBreak/>
        <w:t>Cause of an incident.</w:t>
      </w:r>
    </w:p>
    <w:p w14:paraId="631FED4E" w14:textId="77777777" w:rsidR="00F60D0E" w:rsidRDefault="00F60D0E" w:rsidP="00F60D0E">
      <w:pPr>
        <w:ind w:left="605" w:hanging="245"/>
      </w:pPr>
      <w:r>
        <w:rPr>
          <w:noProof/>
        </w:rPr>
        <w:drawing>
          <wp:inline distT="0" distB="0" distL="0" distR="0" wp14:anchorId="57B32C57" wp14:editId="0FB8EDFC">
            <wp:extent cx="152400" cy="152400"/>
            <wp:effectExtent l="0" t="0" r="0" b="0"/>
            <wp:docPr id="13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c3f174a7d2e028c99d9ddf49c48c64f" w:history="1">
        <w:r>
          <w:rPr>
            <w:rStyle w:val="Hyperlink"/>
          </w:rPr>
          <w:t>Harm</w:t>
        </w:r>
      </w:hyperlink>
      <w:r>
        <w:t xml:space="preserve"> [1..*]   </w:t>
      </w:r>
      <w:r w:rsidRPr="00833C5F">
        <w:rPr>
          <w:i/>
        </w:rPr>
        <w:t>Subsets</w:t>
      </w:r>
      <w:r>
        <w:t>: causes harm:</w:t>
      </w:r>
      <w:hyperlink w:anchor="_dc3f174a7d2e028c99d9ddf49c48c64f" w:history="1">
        <w:r>
          <w:rPr>
            <w:rStyle w:val="Hyperlink"/>
          </w:rPr>
          <w:t>Harm</w:t>
        </w:r>
      </w:hyperlink>
      <w:r>
        <w:rPr>
          <w:rStyle w:val="Hyperlink"/>
        </w:rPr>
        <w:t xml:space="preserve"> </w:t>
      </w:r>
      <w:r>
        <w:t xml:space="preserve">   </w:t>
      </w:r>
    </w:p>
    <w:p w14:paraId="5ADFA51F" w14:textId="77777777" w:rsidR="00F60D0E" w:rsidRDefault="00F60D0E" w:rsidP="00F60D0E">
      <w:pPr>
        <w:ind w:left="605" w:hanging="245"/>
      </w:pPr>
      <w:r>
        <w:rPr>
          <w:noProof/>
        </w:rPr>
        <w:drawing>
          <wp:inline distT="0" distB="0" distL="0" distR="0" wp14:anchorId="448E90FF" wp14:editId="2C5D662C">
            <wp:extent cx="152400" cy="152400"/>
            <wp:effectExtent l="0" t="0" r="0" b="0"/>
            <wp:docPr id="13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50CE83A8" w14:textId="77777777" w:rsidR="00F60D0E" w:rsidRDefault="00F60D0E" w:rsidP="00F60D0E">
      <w:pPr>
        <w:ind w:left="605" w:hanging="245"/>
      </w:pPr>
      <w:r>
        <w:rPr>
          <w:noProof/>
        </w:rPr>
        <w:drawing>
          <wp:inline distT="0" distB="0" distL="0" distR="0" wp14:anchorId="1625702B" wp14:editId="354CCE5B">
            <wp:extent cx="152400" cy="152400"/>
            <wp:effectExtent l="0" t="0" r="0" b="0"/>
            <wp:docPr id="13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observed by:</w:t>
      </w:r>
      <w:hyperlink w:anchor="_bf4ddd90cb2647b6fcaefae4ee1abbc6" w:history="1">
        <w:r>
          <w:rPr>
            <w:rStyle w:val="Hyperlink"/>
          </w:rPr>
          <w:t>Observer</w:t>
        </w:r>
      </w:hyperlink>
      <w:r>
        <w:rPr>
          <w:rStyle w:val="Hyperlink"/>
        </w:rPr>
        <w:t xml:space="preserve"> </w:t>
      </w:r>
      <w:r>
        <w:t xml:space="preserve">   </w:t>
      </w:r>
    </w:p>
    <w:p w14:paraId="1D9DA55E"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43DDB8C0" w14:textId="77777777" w:rsidR="00F60D0E" w:rsidRDefault="00F60D0E" w:rsidP="008C7C30">
      <w:pPr>
        <w:pStyle w:val="BodyText"/>
      </w:pPr>
      <w:r>
        <w:t>Witnesses of an incident</w:t>
      </w:r>
    </w:p>
    <w:p w14:paraId="2C058108" w14:textId="77777777" w:rsidR="00F60D0E" w:rsidRDefault="00F60D0E" w:rsidP="00F60D0E"/>
    <w:p w14:paraId="6A33DD3B" w14:textId="77777777" w:rsidR="00F60D0E" w:rsidRDefault="00F60D0E" w:rsidP="00F60D0E">
      <w:pPr>
        <w:pStyle w:val="Heading3"/>
        <w:spacing w:after="0"/>
        <w:ind w:left="1080"/>
      </w:pPr>
      <w:bookmarkStart w:id="1818" w:name="_a29158762e9deaa170c39f468442f252"/>
      <w:bookmarkStart w:id="1819" w:name="_Toc468649417"/>
      <w:r>
        <w:t>Class Witness</w:t>
      </w:r>
      <w:bookmarkEnd w:id="1818"/>
      <w:r w:rsidRPr="003A31EC">
        <w:rPr>
          <w:rFonts w:cs="Arial"/>
        </w:rPr>
        <w:t xml:space="preserve"> </w:t>
      </w:r>
      <w:r>
        <w:rPr>
          <w:rFonts w:cs="Arial"/>
        </w:rPr>
        <w:fldChar w:fldCharType="begin"/>
      </w:r>
      <w:r>
        <w:instrText>XE"</w:instrText>
      </w:r>
      <w:r w:rsidRPr="00413D75">
        <w:rPr>
          <w:rFonts w:cs="Arial"/>
        </w:rPr>
        <w:instrText>Witness</w:instrText>
      </w:r>
      <w:r>
        <w:instrText>"</w:instrText>
      </w:r>
      <w:r>
        <w:rPr>
          <w:rFonts w:cs="Arial"/>
        </w:rPr>
        <w:fldChar w:fldCharType="end"/>
      </w:r>
      <w:r>
        <w:rPr>
          <w:rFonts w:cs="Arial"/>
        </w:rPr>
        <w:t xml:space="preserve"> &lt;&lt;Role&gt;&gt;</w:t>
      </w:r>
      <w:bookmarkEnd w:id="1819"/>
    </w:p>
    <w:p w14:paraId="62BB0BA7" w14:textId="77777777" w:rsidR="00F60D0E" w:rsidRDefault="00F60D0E" w:rsidP="00F60D0E">
      <w:r>
        <w:t>Role of a person who observes an event, typically a crime or accident, take place.</w:t>
      </w:r>
    </w:p>
    <w:p w14:paraId="3CBB03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D72B277" w14:textId="77777777" w:rsidR="00F60D0E" w:rsidRDefault="003D454B" w:rsidP="00F60D0E">
      <w:pPr>
        <w:ind w:left="360"/>
      </w:pPr>
      <w:hyperlink w:anchor="_bf4ddd90cb2647b6fcaefae4ee1abbc6" w:history="1">
        <w:r w:rsidR="00F60D0E">
          <w:rPr>
            <w:rStyle w:val="Hyperlink"/>
          </w:rPr>
          <w:t>Observer</w:t>
        </w:r>
      </w:hyperlink>
    </w:p>
    <w:p w14:paraId="64357E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32FF973" w14:textId="77777777" w:rsidR="00F60D0E" w:rsidRDefault="00F60D0E" w:rsidP="00F60D0E">
      <w:pPr>
        <w:ind w:left="605" w:hanging="245"/>
      </w:pPr>
      <w:r>
        <w:rPr>
          <w:noProof/>
        </w:rPr>
        <w:drawing>
          <wp:inline distT="0" distB="0" distL="0" distR="0" wp14:anchorId="5E953D64" wp14:editId="1E611858">
            <wp:extent cx="152400" cy="152400"/>
            <wp:effectExtent l="0" t="0" r="0" b="0"/>
            <wp:docPr id="13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1281B21B"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149A7D12" w14:textId="77777777" w:rsidR="00F60D0E" w:rsidRDefault="00F60D0E" w:rsidP="008C7C30">
      <w:pPr>
        <w:pStyle w:val="BodyText"/>
      </w:pPr>
      <w:r>
        <w:t>Incident observed by a witness.</w:t>
      </w:r>
    </w:p>
    <w:p w14:paraId="05BCC50E" w14:textId="77777777" w:rsidR="00F60D0E" w:rsidRDefault="00F60D0E" w:rsidP="00F60D0E"/>
    <w:p w14:paraId="35E04F54" w14:textId="77777777" w:rsidR="00F60D0E" w:rsidRDefault="00F60D0E" w:rsidP="00F60D0E">
      <w:pPr>
        <w:pStyle w:val="Heading3"/>
        <w:spacing w:after="0"/>
        <w:ind w:left="1080"/>
      </w:pPr>
      <w:bookmarkStart w:id="1820" w:name="_1e29e6dd7f306a95bc45c641e27b0471"/>
      <w:bookmarkStart w:id="1821" w:name="_Toc468649418"/>
      <w:r>
        <w:t>Association Class Witnessing</w:t>
      </w:r>
      <w:bookmarkEnd w:id="1820"/>
      <w:r w:rsidRPr="003A31EC">
        <w:rPr>
          <w:rFonts w:cs="Arial"/>
        </w:rPr>
        <w:t xml:space="preserve"> </w:t>
      </w:r>
      <w:r>
        <w:rPr>
          <w:rFonts w:cs="Arial"/>
        </w:rPr>
        <w:fldChar w:fldCharType="begin"/>
      </w:r>
      <w:r>
        <w:instrText>XE"</w:instrText>
      </w:r>
      <w:r w:rsidRPr="00413D75">
        <w:rPr>
          <w:rFonts w:cs="Arial"/>
        </w:rPr>
        <w:instrText>Witnessing</w:instrText>
      </w:r>
      <w:r>
        <w:instrText>"</w:instrText>
      </w:r>
      <w:r>
        <w:rPr>
          <w:rFonts w:cs="Arial"/>
        </w:rPr>
        <w:fldChar w:fldCharType="end"/>
      </w:r>
      <w:r>
        <w:rPr>
          <w:rFonts w:cs="Arial"/>
        </w:rPr>
        <w:t xml:space="preserve"> &lt;&lt;Relationship&gt;&gt;</w:t>
      </w:r>
      <w:bookmarkEnd w:id="1821"/>
    </w:p>
    <w:p w14:paraId="7950078E" w14:textId="77777777" w:rsidR="00F60D0E" w:rsidRDefault="00F60D0E" w:rsidP="00F60D0E">
      <w:r>
        <w:t>Witnessing is the observation of an incident by a witness</w:t>
      </w:r>
    </w:p>
    <w:p w14:paraId="0E3EBBB7" w14:textId="77777777" w:rsidR="00F60D0E" w:rsidRDefault="00F60D0E" w:rsidP="00F60D0E">
      <w:pPr>
        <w:jc w:val="center"/>
      </w:pPr>
      <w:r>
        <w:rPr>
          <w:noProof/>
        </w:rPr>
        <w:drawing>
          <wp:inline distT="0" distB="0" distL="0" distR="0" wp14:anchorId="0DEFBAD8" wp14:editId="40DF9FE6">
            <wp:extent cx="6188075" cy="2737033"/>
            <wp:effectExtent l="0" t="0" r="0" b="0"/>
            <wp:docPr id="1396" name="Picture 1986936767.emf" descr="19869367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986936767.emf"/>
                    <pic:cNvPicPr/>
                  </pic:nvPicPr>
                  <pic:blipFill>
                    <a:blip r:embed="rId64" cstate="print"/>
                    <a:stretch>
                      <a:fillRect/>
                    </a:stretch>
                  </pic:blipFill>
                  <pic:spPr>
                    <a:xfrm>
                      <a:off x="0" y="0"/>
                      <a:ext cx="6188075" cy="2737033"/>
                    </a:xfrm>
                    <a:prstGeom prst="rect">
                      <a:avLst/>
                    </a:prstGeom>
                  </pic:spPr>
                </pic:pic>
              </a:graphicData>
            </a:graphic>
          </wp:inline>
        </w:drawing>
      </w:r>
    </w:p>
    <w:p w14:paraId="17B408F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Witnessing</w:t>
      </w:r>
    </w:p>
    <w:p w14:paraId="70C8A90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0914FC" w14:textId="77777777" w:rsidR="00F60D0E" w:rsidRDefault="003D454B" w:rsidP="00F60D0E">
      <w:pPr>
        <w:ind w:left="360"/>
      </w:pPr>
      <w:hyperlink w:anchor="_960171937742dc52d5e836efe2372504" w:history="1">
        <w:r w:rsidR="00F60D0E">
          <w:rPr>
            <w:rStyle w:val="Hyperlink"/>
          </w:rPr>
          <w:t>Observation</w:t>
        </w:r>
      </w:hyperlink>
    </w:p>
    <w:p w14:paraId="4076DE3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B38AA12" w14:textId="77777777" w:rsidR="00F60D0E" w:rsidRDefault="00F60D0E" w:rsidP="00F60D0E">
      <w:pPr>
        <w:ind w:firstLine="720"/>
      </w:pPr>
      <w:r>
        <w:rPr>
          <w:noProof/>
        </w:rPr>
        <w:drawing>
          <wp:inline distT="0" distB="0" distL="0" distR="0" wp14:anchorId="5E061391" wp14:editId="2A2999CA">
            <wp:extent cx="152400" cy="152400"/>
            <wp:effectExtent l="0" t="0" r="0" b="0"/>
            <wp:docPr id="13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37E13B32" w14:textId="77777777" w:rsidR="00F60D0E" w:rsidRDefault="00F60D0E" w:rsidP="008C7C30">
      <w:pPr>
        <w:pStyle w:val="BodyText"/>
      </w:pPr>
      <w:r>
        <w:t>Incident observed by a witness.</w:t>
      </w:r>
    </w:p>
    <w:p w14:paraId="56A8D204" w14:textId="77777777" w:rsidR="00F60D0E" w:rsidRDefault="00F60D0E" w:rsidP="00F60D0E">
      <w:pPr>
        <w:ind w:firstLine="720"/>
      </w:pPr>
      <w:r>
        <w:rPr>
          <w:noProof/>
        </w:rPr>
        <w:drawing>
          <wp:inline distT="0" distB="0" distL="0" distR="0" wp14:anchorId="18FD9461" wp14:editId="53321757">
            <wp:extent cx="152400" cy="152400"/>
            <wp:effectExtent l="0" t="0" r="0" b="0"/>
            <wp:docPr id="14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258DD007" w14:textId="77777777" w:rsidR="00F60D0E" w:rsidRDefault="00F60D0E" w:rsidP="008C7C30">
      <w:pPr>
        <w:pStyle w:val="BodyText"/>
      </w:pPr>
      <w:r>
        <w:t>Witnesses of an incident</w:t>
      </w:r>
    </w:p>
    <w:p w14:paraId="4C725796" w14:textId="77777777" w:rsidR="00F60D0E" w:rsidRDefault="00F60D0E" w:rsidP="00F60D0E"/>
    <w:p w14:paraId="5996F46D" w14:textId="77777777" w:rsidR="00F60D0E" w:rsidRDefault="00F60D0E" w:rsidP="00F60D0E">
      <w:pPr>
        <w:spacing w:after="200" w:line="276" w:lineRule="auto"/>
        <w:rPr>
          <w:b/>
          <w:bCs/>
          <w:color w:val="365F91"/>
          <w:sz w:val="40"/>
          <w:szCs w:val="40"/>
        </w:rPr>
      </w:pPr>
      <w:r>
        <w:br w:type="page"/>
      </w:r>
    </w:p>
    <w:p w14:paraId="0F2BD8C3" w14:textId="77777777" w:rsidR="00F60D0E" w:rsidRDefault="00F60D0E" w:rsidP="00F60D0E">
      <w:pPr>
        <w:pStyle w:val="Heading2"/>
      </w:pPr>
      <w:bookmarkStart w:id="1822" w:name="_Toc468649419"/>
      <w:r>
        <w:t>Threat-risk-conceptual-model::Threat and Risk Specific Concepts::Indicators</w:t>
      </w:r>
      <w:bookmarkEnd w:id="1822"/>
    </w:p>
    <w:p w14:paraId="2027582E" w14:textId="77777777" w:rsidR="00F60D0E" w:rsidRDefault="00F60D0E" w:rsidP="00F60D0E">
      <w:r>
        <w:rPr>
          <w:i/>
          <w:iCs/>
        </w:rPr>
        <w:t>Indicators</w:t>
      </w:r>
      <w:r>
        <w:t xml:space="preserve"> are patterns of </w:t>
      </w:r>
      <w:r>
        <w:rPr>
          <w:i/>
          <w:iCs/>
        </w:rPr>
        <w:t xml:space="preserve">situations </w:t>
      </w:r>
      <w:r>
        <w:t xml:space="preserve">or lists of entities to watch out for that </w:t>
      </w:r>
      <w:r>
        <w:rPr>
          <w:b/>
          <w:bCs/>
        </w:rPr>
        <w:t>indicate</w:t>
      </w:r>
      <w:r>
        <w:t xml:space="preserve"> a </w:t>
      </w:r>
      <w:r>
        <w:rPr>
          <w:b/>
          <w:bCs/>
        </w:rPr>
        <w:t>situation</w:t>
      </w:r>
      <w:r>
        <w:t xml:space="preserve"> that may happen. An indicator may be scoped by an entity/situation, which contextualizes when it applies. When a situation matching an indicator is </w:t>
      </w:r>
      <w:r>
        <w:rPr>
          <w:i/>
          <w:iCs/>
        </w:rPr>
        <w:t>observed</w:t>
      </w:r>
      <w:r>
        <w:t xml:space="preserve"> there is a </w:t>
      </w:r>
      <w:r>
        <w:rPr>
          <w:i/>
          <w:iCs/>
        </w:rPr>
        <w:t>sighting</w:t>
      </w:r>
      <w:r>
        <w:t xml:space="preserve"> of that indicator which is then </w:t>
      </w:r>
      <w:r>
        <w:rPr>
          <w:i/>
          <w:iCs/>
        </w:rPr>
        <w:t>evidence</w:t>
      </w:r>
      <w:r>
        <w:t xml:space="preserve"> for an </w:t>
      </w:r>
      <w:r>
        <w:rPr>
          <w:i/>
          <w:iCs/>
        </w:rPr>
        <w:t>actual situation</w:t>
      </w:r>
      <w:r>
        <w:t>, such as an</w:t>
      </w:r>
      <w:r>
        <w:rPr>
          <w:i/>
          <w:iCs/>
        </w:rPr>
        <w:t xml:space="preserve"> incident</w:t>
      </w:r>
      <w:r>
        <w:t>. e.g., watch for these terrorists in airports.</w:t>
      </w:r>
    </w:p>
    <w:p w14:paraId="206E9E0D" w14:textId="77777777" w:rsidR="00F60D0E" w:rsidRDefault="00F60D0E" w:rsidP="00F60D0E">
      <w:r>
        <w:t xml:space="preserve">A </w:t>
      </w:r>
      <w:r>
        <w:rPr>
          <w:i/>
          <w:iCs/>
        </w:rPr>
        <w:t>sighting</w:t>
      </w:r>
      <w:r>
        <w:t xml:space="preserve"> is an </w:t>
      </w:r>
      <w:r>
        <w:rPr>
          <w:i/>
          <w:iCs/>
        </w:rPr>
        <w:t>observation</w:t>
      </w:r>
      <w:r>
        <w:t xml:space="preserve"> that matches the pattern of an indicator. e.g., the terrorist Killer-Joe was seen at BWI on 12/11/2014 by a police officer Sam Shoe.</w:t>
      </w:r>
    </w:p>
    <w:p w14:paraId="4EB21B2F" w14:textId="77777777" w:rsidR="00F60D0E" w:rsidRDefault="00F60D0E" w:rsidP="00F60D0E">
      <w:r>
        <w:t>Indicators are not certain and may have a likelihood attached to the potential situations for which they are evidence.</w:t>
      </w:r>
    </w:p>
    <w:p w14:paraId="21C9B856" w14:textId="77777777" w:rsidR="00F60D0E" w:rsidRDefault="00F60D0E" w:rsidP="00F60D0E">
      <w:r>
        <w:t xml:space="preserve">Once a sighting flags an indicator, a </w:t>
      </w:r>
      <w:r>
        <w:rPr>
          <w:i/>
          <w:iCs/>
        </w:rPr>
        <w:t>course of action</w:t>
      </w:r>
      <w:r>
        <w:t xml:space="preserve"> rule may be fired based on the indicated situation.</w:t>
      </w:r>
    </w:p>
    <w:p w14:paraId="52B1820C" w14:textId="77777777" w:rsidR="00F60D0E" w:rsidRDefault="00F60D0E" w:rsidP="00F60D0E">
      <w:r>
        <w:t>Specializations of indicator include indicator patterns (an arbitrary pattern of anything) and watch lists. Indicators may also be grouped.</w:t>
      </w:r>
    </w:p>
    <w:p w14:paraId="7ED6F925" w14:textId="77777777" w:rsidR="00F60D0E" w:rsidRDefault="00F60D0E" w:rsidP="00F60D0E">
      <w:pPr>
        <w:pStyle w:val="Heading3"/>
        <w:spacing w:after="0"/>
        <w:ind w:left="1080"/>
      </w:pPr>
      <w:bookmarkStart w:id="1823" w:name="_Toc468649420"/>
      <w:r>
        <w:t>Diagram: Indicator</w:t>
      </w:r>
      <w:bookmarkEnd w:id="1823"/>
    </w:p>
    <w:p w14:paraId="18210B23" w14:textId="77777777" w:rsidR="00F60D0E" w:rsidRDefault="00F60D0E" w:rsidP="00F60D0E">
      <w:pPr>
        <w:jc w:val="center"/>
        <w:rPr>
          <w:rFonts w:cs="Arial"/>
        </w:rPr>
      </w:pPr>
      <w:r>
        <w:rPr>
          <w:noProof/>
        </w:rPr>
        <w:drawing>
          <wp:inline distT="0" distB="0" distL="0" distR="0" wp14:anchorId="43B65719" wp14:editId="4538228A">
            <wp:extent cx="6188075" cy="4981924"/>
            <wp:effectExtent l="0" t="0" r="0" b="0"/>
            <wp:docPr id="1402" name="Picture 2065574521.emf" descr="2065574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2065574521.emf"/>
                    <pic:cNvPicPr/>
                  </pic:nvPicPr>
                  <pic:blipFill>
                    <a:blip r:embed="rId65" cstate="print"/>
                    <a:stretch>
                      <a:fillRect/>
                    </a:stretch>
                  </pic:blipFill>
                  <pic:spPr>
                    <a:xfrm>
                      <a:off x="0" y="0"/>
                      <a:ext cx="6188075" cy="4981924"/>
                    </a:xfrm>
                    <a:prstGeom prst="rect">
                      <a:avLst/>
                    </a:prstGeom>
                  </pic:spPr>
                </pic:pic>
              </a:graphicData>
            </a:graphic>
          </wp:inline>
        </w:drawing>
      </w:r>
    </w:p>
    <w:p w14:paraId="46B4F99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lastRenderedPageBreak/>
        <w:t>Indicator</w:t>
      </w:r>
    </w:p>
    <w:p w14:paraId="27D7A7FD" w14:textId="77777777" w:rsidR="00F60D0E" w:rsidRDefault="00F60D0E" w:rsidP="00F60D0E">
      <w:pPr>
        <w:pStyle w:val="Heading3"/>
        <w:spacing w:after="0"/>
        <w:ind w:left="1080"/>
      </w:pPr>
      <w:bookmarkStart w:id="1824" w:name="_Toc468649421"/>
      <w:r>
        <w:t>Diagram: Sighting</w:t>
      </w:r>
      <w:bookmarkEnd w:id="1824"/>
    </w:p>
    <w:p w14:paraId="17546D1B" w14:textId="77777777" w:rsidR="00F60D0E" w:rsidRDefault="00F60D0E" w:rsidP="00F60D0E">
      <w:pPr>
        <w:jc w:val="center"/>
        <w:rPr>
          <w:rFonts w:cs="Arial"/>
        </w:rPr>
      </w:pPr>
      <w:r>
        <w:rPr>
          <w:noProof/>
        </w:rPr>
        <w:drawing>
          <wp:inline distT="0" distB="0" distL="0" distR="0" wp14:anchorId="1591D46A" wp14:editId="168E968A">
            <wp:extent cx="6188075" cy="2985948"/>
            <wp:effectExtent l="0" t="0" r="0" b="0"/>
            <wp:docPr id="1404" name="Picture -1754854139.emf" descr="-17548541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754854139.emf"/>
                    <pic:cNvPicPr/>
                  </pic:nvPicPr>
                  <pic:blipFill>
                    <a:blip r:embed="rId66" cstate="print"/>
                    <a:stretch>
                      <a:fillRect/>
                    </a:stretch>
                  </pic:blipFill>
                  <pic:spPr>
                    <a:xfrm>
                      <a:off x="0" y="0"/>
                      <a:ext cx="6188075" cy="2985948"/>
                    </a:xfrm>
                    <a:prstGeom prst="rect">
                      <a:avLst/>
                    </a:prstGeom>
                  </pic:spPr>
                </pic:pic>
              </a:graphicData>
            </a:graphic>
          </wp:inline>
        </w:drawing>
      </w:r>
    </w:p>
    <w:p w14:paraId="1CEA504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Sighting</w:t>
      </w:r>
    </w:p>
    <w:p w14:paraId="64162807" w14:textId="77777777" w:rsidR="00F60D0E" w:rsidRDefault="00F60D0E" w:rsidP="00F60D0E">
      <w:r>
        <w:t xml:space="preserve"> </w:t>
      </w:r>
    </w:p>
    <w:p w14:paraId="410A80E4" w14:textId="77777777" w:rsidR="00F60D0E" w:rsidRDefault="00F60D0E" w:rsidP="00F60D0E"/>
    <w:p w14:paraId="4AFF7754" w14:textId="77777777" w:rsidR="00F60D0E" w:rsidRDefault="00F60D0E" w:rsidP="00F60D0E">
      <w:pPr>
        <w:pStyle w:val="Heading3"/>
        <w:spacing w:after="0"/>
        <w:ind w:left="1080"/>
      </w:pPr>
      <w:bookmarkStart w:id="1825" w:name="_29df577c85e836dd3b546240d27b6c96"/>
      <w:bookmarkStart w:id="1826" w:name="_Toc468649422"/>
      <w:r>
        <w:t>Class Blacklist Indicator</w:t>
      </w:r>
      <w:bookmarkEnd w:id="1825"/>
      <w:bookmarkEnd w:id="1826"/>
      <w:r w:rsidRPr="003A31EC">
        <w:rPr>
          <w:rFonts w:cs="Arial"/>
        </w:rPr>
        <w:t xml:space="preserve"> </w:t>
      </w:r>
      <w:r>
        <w:rPr>
          <w:rFonts w:cs="Arial"/>
        </w:rPr>
        <w:fldChar w:fldCharType="begin"/>
      </w:r>
      <w:r>
        <w:instrText>XE"</w:instrText>
      </w:r>
      <w:r w:rsidRPr="00413D75">
        <w:rPr>
          <w:rFonts w:cs="Arial"/>
        </w:rPr>
        <w:instrText>Blacklist Indicator</w:instrText>
      </w:r>
      <w:r>
        <w:instrText>"</w:instrText>
      </w:r>
      <w:r>
        <w:rPr>
          <w:rFonts w:cs="Arial"/>
        </w:rPr>
        <w:fldChar w:fldCharType="end"/>
      </w:r>
      <w:r>
        <w:rPr>
          <w:rFonts w:cs="Arial"/>
        </w:rPr>
        <w:t xml:space="preserve"> </w:t>
      </w:r>
    </w:p>
    <w:p w14:paraId="4591BCD0" w14:textId="77777777" w:rsidR="00F60D0E" w:rsidRDefault="00F60D0E" w:rsidP="00F60D0E">
      <w:r>
        <w:t>A list of watched entities that are assumed to pose a threat.</w:t>
      </w:r>
    </w:p>
    <w:p w14:paraId="0305559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B1A6D8" w14:textId="77777777" w:rsidR="00F60D0E" w:rsidRDefault="003D454B" w:rsidP="00F60D0E">
      <w:pPr>
        <w:ind w:left="360"/>
      </w:pPr>
      <w:hyperlink w:anchor="_a3511bec5be4181aed91476c6b138095" w:history="1">
        <w:r w:rsidR="00F60D0E">
          <w:rPr>
            <w:rStyle w:val="Hyperlink"/>
          </w:rPr>
          <w:t>Indicator Watchlist</w:t>
        </w:r>
      </w:hyperlink>
    </w:p>
    <w:p w14:paraId="005AABA1" w14:textId="77777777" w:rsidR="00F60D0E" w:rsidRDefault="00F60D0E" w:rsidP="00F60D0E"/>
    <w:p w14:paraId="3176ECF9" w14:textId="77777777" w:rsidR="00F60D0E" w:rsidRDefault="00F60D0E" w:rsidP="00F60D0E">
      <w:pPr>
        <w:pStyle w:val="Heading3"/>
        <w:spacing w:after="0"/>
        <w:ind w:left="1080"/>
      </w:pPr>
      <w:bookmarkStart w:id="1827" w:name="_0ea506f57adef61cfa374e799c7f4b3e"/>
      <w:bookmarkStart w:id="1828" w:name="_Toc468649423"/>
      <w:r>
        <w:t>Class Indicator</w:t>
      </w:r>
      <w:bookmarkEnd w:id="1827"/>
      <w:bookmarkEnd w:id="1828"/>
      <w:r w:rsidRPr="003A31EC">
        <w:rPr>
          <w:rFonts w:cs="Arial"/>
        </w:rPr>
        <w:t xml:space="preserve"> </w:t>
      </w:r>
      <w:r>
        <w:rPr>
          <w:rFonts w:cs="Arial"/>
        </w:rPr>
        <w:fldChar w:fldCharType="begin"/>
      </w:r>
      <w:r>
        <w:instrText>XE"</w:instrText>
      </w:r>
      <w:r w:rsidRPr="00413D75">
        <w:rPr>
          <w:rFonts w:cs="Arial"/>
        </w:rPr>
        <w:instrText>Indicator</w:instrText>
      </w:r>
      <w:r>
        <w:instrText>"</w:instrText>
      </w:r>
      <w:r>
        <w:rPr>
          <w:rFonts w:cs="Arial"/>
        </w:rPr>
        <w:fldChar w:fldCharType="end"/>
      </w:r>
      <w:r>
        <w:rPr>
          <w:rFonts w:cs="Arial"/>
        </w:rPr>
        <w:t xml:space="preserve"> </w:t>
      </w:r>
    </w:p>
    <w:p w14:paraId="3A6DC9C0" w14:textId="77777777" w:rsidR="00F60D0E" w:rsidRDefault="00F60D0E" w:rsidP="00F60D0E">
      <w:r>
        <w:t xml:space="preserve">An </w:t>
      </w:r>
      <w:r>
        <w:rPr>
          <w:b/>
          <w:bCs/>
        </w:rPr>
        <w:t>indicator is a predicate such that</w:t>
      </w:r>
      <w:r>
        <w:t xml:space="preserve"> matching sightings are evidence for a possible situation</w:t>
      </w:r>
      <w:r>
        <w:rPr>
          <w:i/>
          <w:iCs/>
        </w:rPr>
        <w:t>.</w:t>
      </w:r>
      <w:r>
        <w:t xml:space="preserve"> Sightings matching an indicator suggests further study or action based on a </w:t>
      </w:r>
      <w:r>
        <w:rPr>
          <w:b/>
          <w:bCs/>
        </w:rPr>
        <w:t>course of action rule</w:t>
      </w:r>
      <w:r>
        <w:t>.</w:t>
      </w:r>
    </w:p>
    <w:p w14:paraId="20E1A2F1" w14:textId="77777777" w:rsidR="00F60D0E" w:rsidRDefault="00F60D0E" w:rsidP="00F60D0E">
      <w:r>
        <w:t>Subtypes of indicator define what is watched for: a pattern, a watch list or some combination of other indicators. Indicators may be restricted to (relevant only within) a specific scope.</w:t>
      </w:r>
    </w:p>
    <w:p w14:paraId="0B34C96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31E28D8" w14:textId="77777777" w:rsidR="00F60D0E" w:rsidRDefault="003D454B" w:rsidP="00F60D0E">
      <w:pPr>
        <w:ind w:left="360"/>
      </w:pPr>
      <w:hyperlink w:anchor="_d442d75c9ac335e7a2aadbc96919fc2d" w:history="1">
        <w:r w:rsidR="00F60D0E">
          <w:rPr>
            <w:rStyle w:val="Hyperlink"/>
          </w:rPr>
          <w:t>Resource</w:t>
        </w:r>
      </w:hyperlink>
      <w:r w:rsidR="00F60D0E">
        <w:t xml:space="preserve">, </w:t>
      </w:r>
      <w:hyperlink w:anchor="_50241f5936e61055293ca95f860768d8" w:history="1">
        <w:r w:rsidR="00F60D0E">
          <w:rPr>
            <w:rStyle w:val="Hyperlink"/>
          </w:rPr>
          <w:t>Situation Type</w:t>
        </w:r>
      </w:hyperlink>
    </w:p>
    <w:p w14:paraId="371186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651ECDC" w14:textId="77777777" w:rsidR="00F60D0E" w:rsidRDefault="00F60D0E" w:rsidP="00F60D0E">
      <w:pPr>
        <w:ind w:left="605" w:hanging="245"/>
      </w:pPr>
      <w:r>
        <w:rPr>
          <w:noProof/>
        </w:rPr>
        <w:drawing>
          <wp:inline distT="0" distB="0" distL="0" distR="0" wp14:anchorId="7731F02A" wp14:editId="51D778C3">
            <wp:extent cx="152400" cy="152400"/>
            <wp:effectExtent l="0" t="0" r="0" b="0"/>
            <wp:docPr id="14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FF88FDB" w14:textId="77777777" w:rsidR="00F60D0E" w:rsidRDefault="00F60D0E" w:rsidP="00F60D0E">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B3BFE3" w14:textId="77777777" w:rsidR="00F60D0E" w:rsidRDefault="00F60D0E" w:rsidP="008C7C30">
      <w:pPr>
        <w:pStyle w:val="BodyText"/>
      </w:pPr>
      <w:r>
        <w:lastRenderedPageBreak/>
        <w:t xml:space="preserve">The situation pattern  that may be inferred by a sighting matching the subject indicator. </w:t>
      </w:r>
    </w:p>
    <w:p w14:paraId="73D56711" w14:textId="77777777" w:rsidR="00F60D0E" w:rsidRDefault="00F60D0E" w:rsidP="00F60D0E">
      <w:pPr>
        <w:ind w:left="605" w:hanging="245"/>
      </w:pPr>
      <w:r>
        <w:rPr>
          <w:noProof/>
        </w:rPr>
        <w:drawing>
          <wp:inline distT="0" distB="0" distL="0" distR="0" wp14:anchorId="5240B445" wp14:editId="17509655">
            <wp:extent cx="152400" cy="152400"/>
            <wp:effectExtent l="0" t="0" r="0" b="0"/>
            <wp:docPr id="14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CDFDDE7"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1350C1F5" w14:textId="77777777" w:rsidR="00F60D0E" w:rsidRDefault="00F60D0E" w:rsidP="008C7C30">
      <w:pPr>
        <w:pStyle w:val="BodyText"/>
      </w:pPr>
      <w:r>
        <w:t>Sightings that match the subject indicator and may therefore imply the indicated situation.</w:t>
      </w:r>
    </w:p>
    <w:p w14:paraId="1C2DA215" w14:textId="77777777" w:rsidR="00F60D0E" w:rsidRDefault="00F60D0E" w:rsidP="00F60D0E">
      <w:pPr>
        <w:ind w:left="605" w:hanging="245"/>
      </w:pPr>
      <w:r>
        <w:rPr>
          <w:noProof/>
        </w:rPr>
        <w:drawing>
          <wp:inline distT="0" distB="0" distL="0" distR="0" wp14:anchorId="09A3F780" wp14:editId="725A9AF3">
            <wp:extent cx="152400" cy="152400"/>
            <wp:effectExtent l="0" t="0" r="0" b="0"/>
            <wp:docPr id="14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1DAFBD72"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7A0392A1" w14:textId="77777777" w:rsidR="00F60D0E" w:rsidRDefault="00F60D0E" w:rsidP="008C7C30">
      <w:pPr>
        <w:pStyle w:val="BodyText"/>
      </w:pPr>
      <w:r>
        <w:t>Activities monitoring an indicator using a monitoring safeguard.</w:t>
      </w:r>
    </w:p>
    <w:p w14:paraId="761D30FB" w14:textId="77777777" w:rsidR="00F60D0E" w:rsidRDefault="00F60D0E" w:rsidP="00F60D0E">
      <w:pPr>
        <w:ind w:left="605" w:hanging="245"/>
      </w:pPr>
      <w:r>
        <w:rPr>
          <w:noProof/>
        </w:rPr>
        <w:drawing>
          <wp:inline distT="0" distB="0" distL="0" distR="0" wp14:anchorId="18F757FD" wp14:editId="63F73430">
            <wp:extent cx="152400" cy="152400"/>
            <wp:effectExtent l="0" t="0" r="0" b="0"/>
            <wp:docPr id="14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 xml:space="preserve"> </w:t>
      </w:r>
    </w:p>
    <w:p w14:paraId="58ED0F2F" w14:textId="77777777" w:rsidR="00F60D0E" w:rsidRDefault="00F60D0E" w:rsidP="00F60D0E">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196C5D9C" w14:textId="77777777" w:rsidR="00F60D0E" w:rsidRDefault="00F60D0E" w:rsidP="00F60D0E">
      <w:pPr>
        <w:ind w:left="605" w:hanging="245"/>
      </w:pPr>
      <w:r>
        <w:rPr>
          <w:noProof/>
        </w:rPr>
        <w:drawing>
          <wp:inline distT="0" distB="0" distL="0" distR="0" wp14:anchorId="1D9A06E2" wp14:editId="3906BFBA">
            <wp:extent cx="152400" cy="152400"/>
            <wp:effectExtent l="0" t="0" r="0" b="0"/>
            <wp:docPr id="14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6D4FF3D9" w14:textId="77777777" w:rsidR="00F60D0E" w:rsidRDefault="00F60D0E" w:rsidP="00F60D0E">
      <w:r>
        <w:tab/>
      </w:r>
      <w:r>
        <w:rPr>
          <w:i/>
        </w:rPr>
        <w:t>through association</w:t>
      </w:r>
      <w:r w:rsidRPr="00446E2F">
        <w:rPr>
          <w:i/>
        </w:rPr>
        <w:t>:</w:t>
      </w:r>
      <w:r>
        <w:t xml:space="preserve"> </w:t>
      </w:r>
      <w:hyperlink w:anchor="_1d8c426ea95b002c01f267120a3eb52a" w:history="1">
        <w:r w:rsidRPr="00446E2F">
          <w:rPr>
            <w:rStyle w:val="Hyperlink"/>
            <w:color w:val="0066FF"/>
          </w:rPr>
          <w:t>Scope of Indicator</w:t>
        </w:r>
      </w:hyperlink>
      <w:r>
        <w:t xml:space="preserve"> </w:t>
      </w:r>
    </w:p>
    <w:p w14:paraId="2F4AC54B" w14:textId="77777777" w:rsidR="00F60D0E" w:rsidRDefault="00F60D0E" w:rsidP="008C7C30">
      <w:pPr>
        <w:pStyle w:val="BodyText"/>
      </w:pPr>
      <w:r>
        <w:t>An entity that defines a context for where an indicator is valid.</w:t>
      </w:r>
    </w:p>
    <w:p w14:paraId="627F92A7" w14:textId="77777777" w:rsidR="00F60D0E" w:rsidRDefault="00F60D0E" w:rsidP="00F60D0E"/>
    <w:p w14:paraId="532A0AA6" w14:textId="77777777" w:rsidR="00F60D0E" w:rsidRDefault="00F60D0E" w:rsidP="00F60D0E">
      <w:pPr>
        <w:pStyle w:val="Heading3"/>
        <w:spacing w:after="0"/>
        <w:ind w:left="1080"/>
      </w:pPr>
      <w:bookmarkStart w:id="1829" w:name="_b686de9f7bf217483e718577a02e6e64"/>
      <w:bookmarkStart w:id="1830" w:name="_Toc468649424"/>
      <w:r>
        <w:t>Association Class Indicator Indicates Situation</w:t>
      </w:r>
      <w:bookmarkEnd w:id="1829"/>
      <w:r w:rsidRPr="003A31EC">
        <w:rPr>
          <w:rFonts w:cs="Arial"/>
        </w:rPr>
        <w:t xml:space="preserve"> </w:t>
      </w:r>
      <w:r>
        <w:rPr>
          <w:rFonts w:cs="Arial"/>
        </w:rPr>
        <w:fldChar w:fldCharType="begin"/>
      </w:r>
      <w:r>
        <w:instrText>XE"</w:instrText>
      </w:r>
      <w:r w:rsidRPr="00413D75">
        <w:rPr>
          <w:rFonts w:cs="Arial"/>
        </w:rPr>
        <w:instrText>Indicator Indicates Situation</w:instrText>
      </w:r>
      <w:r>
        <w:instrText>"</w:instrText>
      </w:r>
      <w:r>
        <w:rPr>
          <w:rFonts w:cs="Arial"/>
        </w:rPr>
        <w:fldChar w:fldCharType="end"/>
      </w:r>
      <w:r>
        <w:rPr>
          <w:rFonts w:cs="Arial"/>
        </w:rPr>
        <w:t xml:space="preserve"> &lt;&lt;Relationship&gt;&gt;</w:t>
      </w:r>
      <w:bookmarkEnd w:id="1830"/>
    </w:p>
    <w:p w14:paraId="0EE7776C" w14:textId="77777777" w:rsidR="00F60D0E" w:rsidRDefault="00F60D0E" w:rsidP="00F60D0E">
      <w:r>
        <w:t>Relationship between an indicator that classifies some kind of situation and the kind of potential situation that the indicator suggests. The indicator is evidence for the indicated situation.</w:t>
      </w:r>
    </w:p>
    <w:p w14:paraId="60DD1A09" w14:textId="77777777" w:rsidR="00F60D0E" w:rsidRDefault="00F60D0E" w:rsidP="00F60D0E">
      <w:pPr>
        <w:jc w:val="center"/>
      </w:pPr>
      <w:r>
        <w:rPr>
          <w:noProof/>
        </w:rPr>
        <w:drawing>
          <wp:inline distT="0" distB="0" distL="0" distR="0" wp14:anchorId="52F6222E" wp14:editId="478A0FDC">
            <wp:extent cx="5905500" cy="2771775"/>
            <wp:effectExtent l="0" t="0" r="0" b="0"/>
            <wp:docPr id="1416" name="Picture -203266611.emf" descr="-2032666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203266611.emf"/>
                    <pic:cNvPicPr/>
                  </pic:nvPicPr>
                  <pic:blipFill>
                    <a:blip r:embed="rId67" cstate="print"/>
                    <a:stretch>
                      <a:fillRect/>
                    </a:stretch>
                  </pic:blipFill>
                  <pic:spPr>
                    <a:xfrm>
                      <a:off x="0" y="0"/>
                      <a:ext cx="5905500" cy="2771775"/>
                    </a:xfrm>
                    <a:prstGeom prst="rect">
                      <a:avLst/>
                    </a:prstGeom>
                  </pic:spPr>
                </pic:pic>
              </a:graphicData>
            </a:graphic>
          </wp:inline>
        </w:drawing>
      </w:r>
    </w:p>
    <w:p w14:paraId="1D3CC72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Indicator Indicates Situation</w:t>
      </w:r>
    </w:p>
    <w:p w14:paraId="3FAFFA2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1BA638" w14:textId="77777777" w:rsidR="00F60D0E" w:rsidRDefault="003D454B" w:rsidP="00F60D0E">
      <w:pPr>
        <w:ind w:left="360"/>
      </w:pPr>
      <w:hyperlink w:anchor="_ebfb31ee42848a5e98a87132d6936682" w:history="1">
        <w:r w:rsidR="00F60D0E">
          <w:rPr>
            <w:rStyle w:val="Hyperlink"/>
          </w:rPr>
          <w:t>Related</w:t>
        </w:r>
      </w:hyperlink>
    </w:p>
    <w:p w14:paraId="08C4913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8035014" w14:textId="77777777" w:rsidR="00F60D0E" w:rsidRDefault="00F60D0E" w:rsidP="00F60D0E">
      <w:pPr>
        <w:ind w:firstLine="720"/>
      </w:pPr>
      <w:r>
        <w:rPr>
          <w:noProof/>
        </w:rPr>
        <w:drawing>
          <wp:inline distT="0" distB="0" distL="0" distR="0" wp14:anchorId="168F39E6" wp14:editId="0FACF144">
            <wp:extent cx="152400" cy="152400"/>
            <wp:effectExtent l="0" t="0" r="0" b="0"/>
            <wp:docPr id="14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2240774" w14:textId="77777777" w:rsidR="00F60D0E" w:rsidRDefault="00F60D0E" w:rsidP="008C7C30">
      <w:pPr>
        <w:pStyle w:val="BodyText"/>
      </w:pPr>
      <w:r>
        <w:lastRenderedPageBreak/>
        <w:t xml:space="preserve">The situation pattern  that may be inferred by a sighting matching the subject indicator. </w:t>
      </w:r>
    </w:p>
    <w:p w14:paraId="2B3EAE1B" w14:textId="77777777" w:rsidR="00F60D0E" w:rsidRDefault="00F60D0E" w:rsidP="00F60D0E">
      <w:pPr>
        <w:ind w:firstLine="720"/>
      </w:pPr>
      <w:r>
        <w:rPr>
          <w:noProof/>
        </w:rPr>
        <w:drawing>
          <wp:inline distT="0" distB="0" distL="0" distR="0" wp14:anchorId="78B086D4" wp14:editId="27317E02">
            <wp:extent cx="152400" cy="152400"/>
            <wp:effectExtent l="0" t="0" r="0" b="0"/>
            <wp:docPr id="14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1EAA07CB" w14:textId="77777777" w:rsidR="00F60D0E" w:rsidRDefault="00F60D0E" w:rsidP="008C7C30">
      <w:pPr>
        <w:pStyle w:val="BodyText"/>
      </w:pPr>
      <w:r>
        <w:t>Indicator that may be used as evidence that a potential situation has been realized by an actual situation.</w:t>
      </w:r>
    </w:p>
    <w:p w14:paraId="7BF9C3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7C4332F" w14:textId="77777777" w:rsidR="00F60D0E" w:rsidRDefault="00F60D0E" w:rsidP="00F60D0E">
      <w:pPr>
        <w:pStyle w:val="BodyText2"/>
        <w:spacing w:after="0"/>
      </w:pPr>
      <w:r>
        <w:rPr>
          <w:noProof/>
          <w:lang w:val="en-US" w:eastAsia="en-US" w:bidi="ar-SA"/>
        </w:rPr>
        <w:drawing>
          <wp:inline distT="0" distB="0" distL="0" distR="0" wp14:anchorId="30BBEA78" wp14:editId="341ECBF8">
            <wp:extent cx="152400" cy="152400"/>
            <wp:effectExtent l="0" t="0" r="0" b="0"/>
            <wp:docPr id="142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CEC701B" w14:textId="77777777" w:rsidR="00F60D0E" w:rsidRDefault="00F60D0E" w:rsidP="008C7C30">
      <w:pPr>
        <w:pStyle w:val="BodyText"/>
      </w:pPr>
      <w:r>
        <w:t>The probability that the indication relationship actually indicates the situation. Note that likelihood may be negative, indicating that the indicator suggests the absence of the indicated pattern .</w:t>
      </w:r>
    </w:p>
    <w:p w14:paraId="1595BA71" w14:textId="77777777" w:rsidR="00F60D0E" w:rsidRDefault="00F60D0E" w:rsidP="00F60D0E">
      <w:pPr>
        <w:pStyle w:val="BodyText2"/>
        <w:spacing w:after="0"/>
      </w:pPr>
      <w:r>
        <w:rPr>
          <w:noProof/>
          <w:lang w:val="en-US" w:eastAsia="en-US" w:bidi="ar-SA"/>
        </w:rPr>
        <w:drawing>
          <wp:inline distT="0" distB="0" distL="0" distR="0" wp14:anchorId="1C83C2C9" wp14:editId="05D45CC2">
            <wp:extent cx="152400" cy="152400"/>
            <wp:effectExtent l="0" t="0" r="0" b="0"/>
            <wp:docPr id="14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negation</w:t>
      </w:r>
      <w:r>
        <w:rPr>
          <w:rFonts w:cs="Arial"/>
        </w:rPr>
        <w:fldChar w:fldCharType="begin"/>
      </w:r>
      <w:r>
        <w:instrText>XE"</w:instrText>
      </w:r>
      <w:r w:rsidRPr="00413D75">
        <w:rPr>
          <w:rFonts w:cs="Arial"/>
        </w:rPr>
        <w:instrText>negation</w:instrText>
      </w:r>
      <w:r>
        <w:instrText>"</w:instrText>
      </w:r>
      <w:r>
        <w:rPr>
          <w:rFonts w:cs="Arial"/>
        </w:rPr>
        <w:fldChar w:fldCharType="end"/>
      </w:r>
      <w:r>
        <w:t xml:space="preserve"> : </w:t>
      </w:r>
      <w:hyperlink w:anchor="_6119a00b0834641b9fe3f5ae9f58237f" w:history="1">
        <w:r>
          <w:rPr>
            <w:rStyle w:val="Hyperlink"/>
          </w:rPr>
          <w:t>Boolean</w:t>
        </w:r>
      </w:hyperlink>
    </w:p>
    <w:p w14:paraId="2C1E33A1" w14:textId="77777777" w:rsidR="00F60D0E" w:rsidRDefault="00F60D0E" w:rsidP="008C7C30">
      <w:pPr>
        <w:pStyle w:val="BodyText"/>
      </w:pPr>
      <w:r>
        <w:t>[STIX] The negate field specifies the absence of the indicated pattern, inverting the sign of "likelihood".</w:t>
      </w:r>
    </w:p>
    <w:p w14:paraId="1DAF7245" w14:textId="77777777" w:rsidR="00F60D0E" w:rsidRDefault="00F60D0E" w:rsidP="00F60D0E"/>
    <w:p w14:paraId="6EBF7F2E" w14:textId="77777777" w:rsidR="00F60D0E" w:rsidRDefault="00F60D0E" w:rsidP="00F60D0E">
      <w:pPr>
        <w:pStyle w:val="Heading3"/>
        <w:spacing w:after="0"/>
        <w:ind w:left="1080"/>
      </w:pPr>
      <w:bookmarkStart w:id="1831" w:name="_ae3bf32c5e91a5984c11a018889abf36"/>
      <w:bookmarkStart w:id="1832" w:name="_Toc468649425"/>
      <w:r>
        <w:t>Class Indicator Pattern</w:t>
      </w:r>
      <w:bookmarkEnd w:id="1831"/>
      <w:bookmarkEnd w:id="1832"/>
      <w:r w:rsidRPr="003A31EC">
        <w:rPr>
          <w:rFonts w:cs="Arial"/>
        </w:rPr>
        <w:t xml:space="preserve"> </w:t>
      </w:r>
      <w:r>
        <w:rPr>
          <w:rFonts w:cs="Arial"/>
        </w:rPr>
        <w:fldChar w:fldCharType="begin"/>
      </w:r>
      <w:r>
        <w:instrText>XE"</w:instrText>
      </w:r>
      <w:r w:rsidRPr="00413D75">
        <w:rPr>
          <w:rFonts w:cs="Arial"/>
        </w:rPr>
        <w:instrText>Indicator Pattern</w:instrText>
      </w:r>
      <w:r>
        <w:instrText>"</w:instrText>
      </w:r>
      <w:r>
        <w:rPr>
          <w:rFonts w:cs="Arial"/>
        </w:rPr>
        <w:fldChar w:fldCharType="end"/>
      </w:r>
      <w:r>
        <w:rPr>
          <w:rFonts w:cs="Arial"/>
        </w:rPr>
        <w:t xml:space="preserve"> </w:t>
      </w:r>
    </w:p>
    <w:p w14:paraId="437EF7CE" w14:textId="77777777" w:rsidR="00F60D0E" w:rsidRDefault="00F60D0E" w:rsidP="00F60D0E">
      <w:r>
        <w:t>An indicator defined by a pattern. When the pattern is matched, the indicator "fires", indicating instances of the indicated potential situations.</w:t>
      </w:r>
    </w:p>
    <w:p w14:paraId="78F569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DC971B" w14:textId="77777777" w:rsidR="00F60D0E" w:rsidRDefault="003D454B" w:rsidP="00F60D0E">
      <w:pPr>
        <w:ind w:left="360"/>
      </w:pPr>
      <w:hyperlink w:anchor="_0ea506f57adef61cfa374e799c7f4b3e" w:history="1">
        <w:r w:rsidR="00F60D0E">
          <w:rPr>
            <w:rStyle w:val="Hyperlink"/>
          </w:rPr>
          <w:t>Indicator</w:t>
        </w:r>
      </w:hyperlink>
      <w:r w:rsidR="00F60D0E">
        <w:t xml:space="preserve">, </w:t>
      </w:r>
      <w:hyperlink w:anchor="_8d9c945b6f864c34fdd7a91d4d62755f" w:history="1">
        <w:r w:rsidR="00F60D0E">
          <w:rPr>
            <w:rStyle w:val="Hyperlink"/>
          </w:rPr>
          <w:t>Pattern</w:t>
        </w:r>
      </w:hyperlink>
    </w:p>
    <w:p w14:paraId="1E9DD7BA" w14:textId="77777777" w:rsidR="00F60D0E" w:rsidRDefault="00F60D0E" w:rsidP="00F60D0E"/>
    <w:p w14:paraId="2869CA39" w14:textId="77777777" w:rsidR="00F60D0E" w:rsidRDefault="00F60D0E" w:rsidP="00F60D0E">
      <w:pPr>
        <w:pStyle w:val="Heading3"/>
        <w:spacing w:after="0"/>
        <w:ind w:left="1080"/>
      </w:pPr>
      <w:bookmarkStart w:id="1833" w:name="_a3511bec5be4181aed91476c6b138095"/>
      <w:bookmarkStart w:id="1834" w:name="_Toc468649426"/>
      <w:r>
        <w:t>Class Indicator Watchlist</w:t>
      </w:r>
      <w:bookmarkEnd w:id="1833"/>
      <w:bookmarkEnd w:id="1834"/>
      <w:r w:rsidRPr="003A31EC">
        <w:rPr>
          <w:rFonts w:cs="Arial"/>
        </w:rPr>
        <w:t xml:space="preserve"> </w:t>
      </w:r>
      <w:r>
        <w:rPr>
          <w:rFonts w:cs="Arial"/>
        </w:rPr>
        <w:fldChar w:fldCharType="begin"/>
      </w:r>
      <w:r>
        <w:instrText>XE"</w:instrText>
      </w:r>
      <w:r w:rsidRPr="00413D75">
        <w:rPr>
          <w:rFonts w:cs="Arial"/>
        </w:rPr>
        <w:instrText>Indicator Watchlist</w:instrText>
      </w:r>
      <w:r>
        <w:instrText>"</w:instrText>
      </w:r>
      <w:r>
        <w:rPr>
          <w:rFonts w:cs="Arial"/>
        </w:rPr>
        <w:fldChar w:fldCharType="end"/>
      </w:r>
      <w:r>
        <w:rPr>
          <w:rFonts w:cs="Arial"/>
        </w:rPr>
        <w:t xml:space="preserve"> </w:t>
      </w:r>
    </w:p>
    <w:p w14:paraId="7D7FA367" w14:textId="77777777" w:rsidR="00F60D0E" w:rsidRDefault="00F60D0E" w:rsidP="00F60D0E">
      <w:r>
        <w:t>An indicator defined by a set of entities (which can be individuals or situations) that should be watched for in a particular context. The members of the watch list are represented by "watches". When a watched individual is sighted, the indicator "fires", indicating instances of the indicated potential situations.</w:t>
      </w:r>
    </w:p>
    <w:p w14:paraId="24AC973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C30CE27" w14:textId="77777777" w:rsidR="00F60D0E" w:rsidRDefault="003D454B" w:rsidP="00F60D0E">
      <w:pPr>
        <w:ind w:left="360"/>
      </w:pPr>
      <w:hyperlink w:anchor="_0ea506f57adef61cfa374e799c7f4b3e" w:history="1">
        <w:r w:rsidR="00F60D0E">
          <w:rPr>
            <w:rStyle w:val="Hyperlink"/>
          </w:rPr>
          <w:t>Indicator</w:t>
        </w:r>
      </w:hyperlink>
    </w:p>
    <w:p w14:paraId="47616D1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FA394D3" w14:textId="77777777" w:rsidR="00F60D0E" w:rsidRDefault="00F60D0E" w:rsidP="00F60D0E">
      <w:pPr>
        <w:ind w:left="605" w:hanging="245"/>
      </w:pPr>
      <w:r>
        <w:rPr>
          <w:noProof/>
        </w:rPr>
        <w:drawing>
          <wp:inline distT="0" distB="0" distL="0" distR="0" wp14:anchorId="3EF739BF" wp14:editId="2D6F21DD">
            <wp:extent cx="152400" cy="152400"/>
            <wp:effectExtent l="0" t="0" r="0" b="0"/>
            <wp:docPr id="14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19151B2" w14:textId="77777777" w:rsidR="00F60D0E" w:rsidRDefault="00F60D0E" w:rsidP="00F60D0E">
      <w:r>
        <w:tab/>
      </w:r>
      <w:r>
        <w:rPr>
          <w:i/>
        </w:rPr>
        <w:t>through association</w:t>
      </w:r>
      <w:r w:rsidRPr="00446E2F">
        <w:rPr>
          <w:i/>
        </w:rPr>
        <w:t>:</w:t>
      </w:r>
      <w:r>
        <w:t xml:space="preserve"> </w:t>
      </w:r>
      <w:hyperlink w:anchor="_809aa72e84b0f394746a0f9a47174f9d" w:history="1">
        <w:r w:rsidRPr="00446E2F">
          <w:rPr>
            <w:rStyle w:val="Hyperlink"/>
            <w:color w:val="0066FF"/>
          </w:rPr>
          <w:t>Watch</w:t>
        </w:r>
      </w:hyperlink>
      <w:r>
        <w:t xml:space="preserve"> </w:t>
      </w:r>
    </w:p>
    <w:p w14:paraId="7EF7FAFE" w14:textId="77777777" w:rsidR="00F60D0E" w:rsidRDefault="00F60D0E" w:rsidP="008C7C30">
      <w:pPr>
        <w:pStyle w:val="BodyText"/>
      </w:pPr>
      <w:r>
        <w:t>The entities (individuals, systems, situations, etc.) watched by a watch list.</w:t>
      </w:r>
    </w:p>
    <w:p w14:paraId="0A64E09B" w14:textId="77777777" w:rsidR="00F60D0E" w:rsidRDefault="00F60D0E" w:rsidP="00F60D0E"/>
    <w:p w14:paraId="5B095760" w14:textId="77777777" w:rsidR="00F60D0E" w:rsidRDefault="00F60D0E" w:rsidP="00F60D0E">
      <w:pPr>
        <w:pStyle w:val="Heading3"/>
        <w:spacing w:after="0"/>
        <w:ind w:left="1080"/>
      </w:pPr>
      <w:bookmarkStart w:id="1835" w:name="_4d9ab30cc19b44b23ed55743db39553f"/>
      <w:bookmarkStart w:id="1836" w:name="_Toc468649427"/>
      <w:r>
        <w:t>Association Class Sighting</w:t>
      </w:r>
      <w:bookmarkEnd w:id="1835"/>
      <w:r w:rsidRPr="003A31EC">
        <w:rPr>
          <w:rFonts w:cs="Arial"/>
        </w:rPr>
        <w:t xml:space="preserve"> </w:t>
      </w:r>
      <w:r>
        <w:rPr>
          <w:rFonts w:cs="Arial"/>
        </w:rPr>
        <w:fldChar w:fldCharType="begin"/>
      </w:r>
      <w:r>
        <w:instrText>XE"</w:instrText>
      </w:r>
      <w:r w:rsidRPr="00413D75">
        <w:rPr>
          <w:rFonts w:cs="Arial"/>
        </w:rPr>
        <w:instrText>Sighting</w:instrText>
      </w:r>
      <w:r>
        <w:instrText>"</w:instrText>
      </w:r>
      <w:r>
        <w:rPr>
          <w:rFonts w:cs="Arial"/>
        </w:rPr>
        <w:fldChar w:fldCharType="end"/>
      </w:r>
      <w:r>
        <w:rPr>
          <w:rFonts w:cs="Arial"/>
        </w:rPr>
        <w:t xml:space="preserve"> &lt;&lt;Relationship&gt;&gt;</w:t>
      </w:r>
      <w:bookmarkEnd w:id="1836"/>
    </w:p>
    <w:p w14:paraId="1069D924" w14:textId="77777777" w:rsidR="00F60D0E" w:rsidRDefault="00F60D0E" w:rsidP="00F60D0E">
      <w:r>
        <w:t>A sighting is a kind of observation that matches one or more indicators and that by matching indicators it increases the likelihood of the situation it &lt;indicates&gt;.</w:t>
      </w:r>
      <w:r>
        <w:br/>
        <w:t>Sightings of indicators are not absolute. Both the matching of the sighting to the indicator and the indicated situation are qualified with a likelihood.</w:t>
      </w:r>
    </w:p>
    <w:p w14:paraId="47BBF6B2" w14:textId="77777777" w:rsidR="00F60D0E" w:rsidRDefault="00F60D0E" w:rsidP="00F60D0E">
      <w:pPr>
        <w:jc w:val="center"/>
      </w:pPr>
      <w:r>
        <w:rPr>
          <w:noProof/>
        </w:rPr>
        <w:lastRenderedPageBreak/>
        <w:drawing>
          <wp:inline distT="0" distB="0" distL="0" distR="0" wp14:anchorId="1B72EE15" wp14:editId="23246A75">
            <wp:extent cx="6188074" cy="2385161"/>
            <wp:effectExtent l="0" t="0" r="0" b="0"/>
            <wp:docPr id="1428" name="Picture -774981479.emf" descr="-7749814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774981479.emf"/>
                    <pic:cNvPicPr/>
                  </pic:nvPicPr>
                  <pic:blipFill>
                    <a:blip r:embed="rId68" cstate="print"/>
                    <a:stretch>
                      <a:fillRect/>
                    </a:stretch>
                  </pic:blipFill>
                  <pic:spPr>
                    <a:xfrm>
                      <a:off x="0" y="0"/>
                      <a:ext cx="6188074" cy="2385161"/>
                    </a:xfrm>
                    <a:prstGeom prst="rect">
                      <a:avLst/>
                    </a:prstGeom>
                  </pic:spPr>
                </pic:pic>
              </a:graphicData>
            </a:graphic>
          </wp:inline>
        </w:drawing>
      </w:r>
    </w:p>
    <w:p w14:paraId="10F3E2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Detail</w:t>
      </w:r>
    </w:p>
    <w:p w14:paraId="77445E0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D8081D" w14:textId="77777777" w:rsidR="00F60D0E" w:rsidRDefault="003D454B" w:rsidP="00F60D0E">
      <w:pPr>
        <w:ind w:left="360"/>
      </w:pPr>
      <w:hyperlink w:anchor="_960171937742dc52d5e836efe2372504" w:history="1">
        <w:r w:rsidR="00F60D0E">
          <w:rPr>
            <w:rStyle w:val="Hyperlink"/>
          </w:rPr>
          <w:t>Observation</w:t>
        </w:r>
      </w:hyperlink>
    </w:p>
    <w:p w14:paraId="3EBC04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E10CBCB" w14:textId="77777777" w:rsidR="00F60D0E" w:rsidRDefault="00F60D0E" w:rsidP="00F60D0E">
      <w:pPr>
        <w:ind w:firstLine="720"/>
      </w:pPr>
      <w:r>
        <w:rPr>
          <w:noProof/>
        </w:rPr>
        <w:drawing>
          <wp:inline distT="0" distB="0" distL="0" distR="0" wp14:anchorId="4714C147" wp14:editId="0247922B">
            <wp:extent cx="152400" cy="152400"/>
            <wp:effectExtent l="0" t="0" r="0" b="0"/>
            <wp:docPr id="14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56701BC" w14:textId="77777777" w:rsidR="00F60D0E" w:rsidRDefault="00F60D0E" w:rsidP="00F60D0E">
      <w:pPr>
        <w:ind w:firstLine="720"/>
      </w:pPr>
      <w:r>
        <w:rPr>
          <w:noProof/>
        </w:rPr>
        <w:drawing>
          <wp:inline distT="0" distB="0" distL="0" distR="0" wp14:anchorId="0EBF3924" wp14:editId="58FFD26D">
            <wp:extent cx="152400" cy="152400"/>
            <wp:effectExtent l="0" t="0" r="0" b="0"/>
            <wp:docPr id="14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BBA85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D902CCE" w14:textId="77777777" w:rsidR="00F60D0E" w:rsidRDefault="00F60D0E" w:rsidP="00F60D0E">
      <w:pPr>
        <w:ind w:left="605" w:hanging="245"/>
      </w:pPr>
      <w:r>
        <w:rPr>
          <w:noProof/>
        </w:rPr>
        <w:drawing>
          <wp:inline distT="0" distB="0" distL="0" distR="0" wp14:anchorId="693880DA" wp14:editId="37B4228F">
            <wp:extent cx="152400" cy="152400"/>
            <wp:effectExtent l="0" t="0" r="0" b="0"/>
            <wp:docPr id="14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F139AD2" w14:textId="77777777" w:rsidR="00F60D0E" w:rsidRDefault="00F60D0E" w:rsidP="00F60D0E">
      <w:r>
        <w:tab/>
      </w:r>
      <w:r>
        <w:rPr>
          <w:i/>
        </w:rPr>
        <w:t>through association</w:t>
      </w:r>
      <w:r w:rsidRPr="00446E2F">
        <w:rPr>
          <w:i/>
        </w:rPr>
        <w:t>:</w:t>
      </w:r>
      <w:r>
        <w:t xml:space="preserve"> </w:t>
      </w:r>
      <w:hyperlink w:anchor="_7990e6b2c6178e511e36c4293fd9f92f" w:history="1">
        <w:r w:rsidRPr="00446E2F">
          <w:rPr>
            <w:rStyle w:val="Hyperlink"/>
            <w:color w:val="0066FF"/>
          </w:rPr>
          <w:t>Sighting Indicates Situation</w:t>
        </w:r>
      </w:hyperlink>
      <w:r>
        <w:t xml:space="preserve"> </w:t>
      </w:r>
    </w:p>
    <w:p w14:paraId="5E276F23" w14:textId="77777777" w:rsidR="00F60D0E" w:rsidRDefault="00F60D0E" w:rsidP="008C7C30">
      <w:pPr>
        <w:pStyle w:val="BodyText"/>
      </w:pPr>
      <w:r>
        <w:t>Situation that is indicated by a sighting, the sighting is providing evidence for the situation.</w:t>
      </w:r>
    </w:p>
    <w:p w14:paraId="29DF6D81" w14:textId="77777777" w:rsidR="00F60D0E" w:rsidRDefault="00F60D0E" w:rsidP="00F60D0E">
      <w:pPr>
        <w:ind w:left="605" w:hanging="245"/>
      </w:pPr>
      <w:r>
        <w:rPr>
          <w:noProof/>
        </w:rPr>
        <w:drawing>
          <wp:inline distT="0" distB="0" distL="0" distR="0" wp14:anchorId="149E88FD" wp14:editId="20FA1EDD">
            <wp:extent cx="152400" cy="152400"/>
            <wp:effectExtent l="0" t="0" r="0" b="0"/>
            <wp:docPr id="14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B78B4E4"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60C09686"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575B6AB8" w14:textId="77777777" w:rsidR="00F60D0E" w:rsidRDefault="00F60D0E" w:rsidP="00F60D0E"/>
    <w:p w14:paraId="6919FF17" w14:textId="77777777" w:rsidR="00F60D0E" w:rsidRDefault="00F60D0E" w:rsidP="00F60D0E">
      <w:pPr>
        <w:pStyle w:val="Heading3"/>
        <w:spacing w:after="0"/>
        <w:ind w:left="1080"/>
      </w:pPr>
      <w:bookmarkStart w:id="1837" w:name="_7990e6b2c6178e511e36c4293fd9f92f"/>
      <w:bookmarkStart w:id="1838" w:name="_Toc468649428"/>
      <w:r>
        <w:t>Association Class Sighting Indicates Situation</w:t>
      </w:r>
      <w:bookmarkEnd w:id="1837"/>
      <w:r w:rsidRPr="003A31EC">
        <w:rPr>
          <w:rFonts w:cs="Arial"/>
        </w:rPr>
        <w:t xml:space="preserve"> </w:t>
      </w:r>
      <w:r>
        <w:rPr>
          <w:rFonts w:cs="Arial"/>
        </w:rPr>
        <w:fldChar w:fldCharType="begin"/>
      </w:r>
      <w:r>
        <w:instrText>XE"</w:instrText>
      </w:r>
      <w:r w:rsidRPr="00413D75">
        <w:rPr>
          <w:rFonts w:cs="Arial"/>
        </w:rPr>
        <w:instrText>Sighting Indicates Situation</w:instrText>
      </w:r>
      <w:r>
        <w:instrText>"</w:instrText>
      </w:r>
      <w:r>
        <w:rPr>
          <w:rFonts w:cs="Arial"/>
        </w:rPr>
        <w:fldChar w:fldCharType="end"/>
      </w:r>
      <w:r>
        <w:rPr>
          <w:rFonts w:cs="Arial"/>
        </w:rPr>
        <w:t xml:space="preserve"> &lt;&lt;Relationship&gt;&gt;</w:t>
      </w:r>
      <w:bookmarkEnd w:id="1838"/>
    </w:p>
    <w:p w14:paraId="255C04ED" w14:textId="77777777" w:rsidR="00F60D0E" w:rsidRDefault="00F60D0E" w:rsidP="00F60D0E">
      <w:r>
        <w:t>Sightings provide evidence that the &lt;indicates&gt; situation may be occurring. This is based on the probability metric of the indicator the sighting is an instance of. Sighting Indicates Situation is derived from Indicator Indicates Situation where each potential situation indicated becomes a possible actual situation as evidenced by the sighting.</w:t>
      </w:r>
      <w:r>
        <w:br/>
      </w:r>
      <w:r>
        <w:br/>
        <w:t>Similar to [SACM] AssertedEvidence: The AssertedEvidence association class records the declaration that one or more artefacts of Evidence (cited by ArtefactElementCitations) provide information that helps establish the truth of a Claim. {AssertedEvidence references the record (artefacts) where as sightings are the actual event which may have record}</w:t>
      </w:r>
    </w:p>
    <w:p w14:paraId="5635BD55" w14:textId="77777777" w:rsidR="00F60D0E" w:rsidRDefault="00F60D0E" w:rsidP="00F60D0E">
      <w:pPr>
        <w:jc w:val="center"/>
      </w:pPr>
      <w:r>
        <w:rPr>
          <w:noProof/>
        </w:rPr>
        <w:lastRenderedPageBreak/>
        <w:drawing>
          <wp:inline distT="0" distB="0" distL="0" distR="0" wp14:anchorId="367ECCAB" wp14:editId="397E816E">
            <wp:extent cx="6188075" cy="2580325"/>
            <wp:effectExtent l="0" t="0" r="0" b="0"/>
            <wp:docPr id="1438" name="Picture 1403346932.emf" descr="1403346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1403346932.emf"/>
                    <pic:cNvPicPr/>
                  </pic:nvPicPr>
                  <pic:blipFill>
                    <a:blip r:embed="rId69" cstate="print"/>
                    <a:stretch>
                      <a:fillRect/>
                    </a:stretch>
                  </pic:blipFill>
                  <pic:spPr>
                    <a:xfrm>
                      <a:off x="0" y="0"/>
                      <a:ext cx="6188075" cy="2580325"/>
                    </a:xfrm>
                    <a:prstGeom prst="rect">
                      <a:avLst/>
                    </a:prstGeom>
                  </pic:spPr>
                </pic:pic>
              </a:graphicData>
            </a:graphic>
          </wp:inline>
        </w:drawing>
      </w:r>
    </w:p>
    <w:p w14:paraId="66AD396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Indicates Situation</w:t>
      </w:r>
    </w:p>
    <w:p w14:paraId="1E80D26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13AD87" w14:textId="77777777" w:rsidR="00F60D0E" w:rsidRDefault="003D454B" w:rsidP="00F60D0E">
      <w:pPr>
        <w:ind w:left="360"/>
      </w:pPr>
      <w:hyperlink w:anchor="_ebfb31ee42848a5e98a87132d6936682" w:history="1">
        <w:r w:rsidR="00F60D0E">
          <w:rPr>
            <w:rStyle w:val="Hyperlink"/>
          </w:rPr>
          <w:t>Related</w:t>
        </w:r>
      </w:hyperlink>
    </w:p>
    <w:p w14:paraId="40F4E92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EA1B0ED" w14:textId="77777777" w:rsidR="00F60D0E" w:rsidRDefault="00F60D0E" w:rsidP="00F60D0E">
      <w:pPr>
        <w:ind w:firstLine="720"/>
      </w:pPr>
      <w:r>
        <w:rPr>
          <w:noProof/>
        </w:rPr>
        <w:drawing>
          <wp:inline distT="0" distB="0" distL="0" distR="0" wp14:anchorId="45383379" wp14:editId="181B92FC">
            <wp:extent cx="152400" cy="152400"/>
            <wp:effectExtent l="0" t="0" r="0" b="0"/>
            <wp:docPr id="14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C0D1E34" w14:textId="77777777" w:rsidR="00F60D0E" w:rsidRDefault="00F60D0E" w:rsidP="008C7C30">
      <w:pPr>
        <w:pStyle w:val="BodyText"/>
      </w:pPr>
      <w:r>
        <w:t>Situation that is indicated by a sighting, the sighting is providing evidence for the situation.</w:t>
      </w:r>
    </w:p>
    <w:p w14:paraId="4E4CB43D" w14:textId="77777777" w:rsidR="00F60D0E" w:rsidRDefault="00F60D0E" w:rsidP="00F60D0E">
      <w:pPr>
        <w:ind w:firstLine="720"/>
      </w:pPr>
      <w:r>
        <w:rPr>
          <w:noProof/>
        </w:rPr>
        <w:drawing>
          <wp:inline distT="0" distB="0" distL="0" distR="0" wp14:anchorId="74E281D8" wp14:editId="309C336E">
            <wp:extent cx="152400" cy="152400"/>
            <wp:effectExtent l="0" t="0" r="0" b="0"/>
            <wp:docPr id="14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indicated by</w:t>
      </w:r>
      <w:r>
        <w:rPr>
          <w:rFonts w:cs="Arial"/>
        </w:rPr>
        <w:fldChar w:fldCharType="begin"/>
      </w:r>
      <w:r>
        <w:instrText>XE"</w:instrText>
      </w:r>
      <w:r w:rsidRPr="00413D75">
        <w:rPr>
          <w:rFonts w:cs="Arial"/>
        </w:rPr>
        <w:instrText>indicated by</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FAB7208" w14:textId="77777777" w:rsidR="00F60D0E" w:rsidRDefault="00F60D0E" w:rsidP="008C7C30">
      <w:pPr>
        <w:pStyle w:val="BodyText"/>
      </w:pPr>
      <w:r>
        <w:t>Sightings that have been observed with respect to an actual situation, providing evidence of the situation.</w:t>
      </w:r>
    </w:p>
    <w:p w14:paraId="1F4290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79B037A" w14:textId="77777777" w:rsidR="00F60D0E" w:rsidRDefault="00F60D0E" w:rsidP="00F60D0E">
      <w:pPr>
        <w:pStyle w:val="BodyText2"/>
        <w:spacing w:after="0"/>
      </w:pPr>
      <w:r>
        <w:rPr>
          <w:noProof/>
          <w:lang w:val="en-US" w:eastAsia="en-US" w:bidi="ar-SA"/>
        </w:rPr>
        <w:drawing>
          <wp:inline distT="0" distB="0" distL="0" distR="0" wp14:anchorId="736DD574" wp14:editId="57A2C2D1">
            <wp:extent cx="152400" cy="152400"/>
            <wp:effectExtent l="0" t="0" r="0" b="0"/>
            <wp:docPr id="14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0E130FD" w14:textId="77777777" w:rsidR="00F60D0E" w:rsidRDefault="00F60D0E" w:rsidP="008C7C30">
      <w:pPr>
        <w:pStyle w:val="BodyText"/>
      </w:pPr>
      <w:r>
        <w:t>Probability that the specific sighting indicates the specific, actual situation referenced. In many cases this will be the same as the likelihood of the indicator's "Indicator Indicates Situation" likelihood, but specific conditions may increase or decrease that likelihood.</w:t>
      </w:r>
    </w:p>
    <w:p w14:paraId="0A2159AB" w14:textId="77777777" w:rsidR="00F60D0E" w:rsidRDefault="00F60D0E" w:rsidP="00F60D0E"/>
    <w:p w14:paraId="3C799D0F" w14:textId="77777777" w:rsidR="00F60D0E" w:rsidRDefault="00F60D0E" w:rsidP="00F60D0E">
      <w:pPr>
        <w:pStyle w:val="Heading3"/>
        <w:spacing w:after="0"/>
        <w:ind w:left="1080"/>
      </w:pPr>
      <w:bookmarkStart w:id="1839" w:name="_af65a44d2a439fe538bb47d6ec5f453d"/>
      <w:bookmarkStart w:id="1840" w:name="_Toc468649429"/>
      <w:r>
        <w:t>Association Class Sighting Matches Indicator</w:t>
      </w:r>
      <w:bookmarkEnd w:id="1839"/>
      <w:r w:rsidRPr="003A31EC">
        <w:rPr>
          <w:rFonts w:cs="Arial"/>
        </w:rPr>
        <w:t xml:space="preserve"> </w:t>
      </w:r>
      <w:r>
        <w:rPr>
          <w:rFonts w:cs="Arial"/>
        </w:rPr>
        <w:fldChar w:fldCharType="begin"/>
      </w:r>
      <w:r>
        <w:instrText>XE"</w:instrText>
      </w:r>
      <w:r w:rsidRPr="00413D75">
        <w:rPr>
          <w:rFonts w:cs="Arial"/>
        </w:rPr>
        <w:instrText>Sighting Matches Indicator</w:instrText>
      </w:r>
      <w:r>
        <w:instrText>"</w:instrText>
      </w:r>
      <w:r>
        <w:rPr>
          <w:rFonts w:cs="Arial"/>
        </w:rPr>
        <w:fldChar w:fldCharType="end"/>
      </w:r>
      <w:r>
        <w:rPr>
          <w:rFonts w:cs="Arial"/>
        </w:rPr>
        <w:t xml:space="preserve"> &lt;&lt;Relationship&gt;&gt;</w:t>
      </w:r>
      <w:bookmarkEnd w:id="1840"/>
    </w:p>
    <w:p w14:paraId="208B1B2C" w14:textId="77777777" w:rsidR="00F60D0E" w:rsidRDefault="00F60D0E" w:rsidP="00F60D0E">
      <w:r>
        <w:t>An assertion that a observation matches a particular indicator, thus classifying the observation as a sighting and providing evidence for situations the indicator, indicates.</w:t>
      </w:r>
      <w:r>
        <w:br/>
      </w:r>
    </w:p>
    <w:p w14:paraId="139E2ED8" w14:textId="77777777" w:rsidR="00F60D0E" w:rsidRDefault="00F60D0E" w:rsidP="00F60D0E">
      <w:pPr>
        <w:jc w:val="center"/>
      </w:pPr>
      <w:r>
        <w:rPr>
          <w:noProof/>
        </w:rPr>
        <w:lastRenderedPageBreak/>
        <w:drawing>
          <wp:inline distT="0" distB="0" distL="0" distR="0" wp14:anchorId="1A18B98C" wp14:editId="4192FFBC">
            <wp:extent cx="6188074" cy="2629170"/>
            <wp:effectExtent l="0" t="0" r="0" b="0"/>
            <wp:docPr id="1446" name="Picture -407913819.emf" descr="-4079138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407913819.emf"/>
                    <pic:cNvPicPr/>
                  </pic:nvPicPr>
                  <pic:blipFill>
                    <a:blip r:embed="rId70" cstate="print"/>
                    <a:stretch>
                      <a:fillRect/>
                    </a:stretch>
                  </pic:blipFill>
                  <pic:spPr>
                    <a:xfrm>
                      <a:off x="0" y="0"/>
                      <a:ext cx="6188074" cy="2629170"/>
                    </a:xfrm>
                    <a:prstGeom prst="rect">
                      <a:avLst/>
                    </a:prstGeom>
                  </pic:spPr>
                </pic:pic>
              </a:graphicData>
            </a:graphic>
          </wp:inline>
        </w:drawing>
      </w:r>
    </w:p>
    <w:p w14:paraId="3677CF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Matches Indicator</w:t>
      </w:r>
    </w:p>
    <w:p w14:paraId="2D5AF3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47270F" w14:textId="77777777" w:rsidR="00F60D0E" w:rsidRDefault="003D454B" w:rsidP="00F60D0E">
      <w:pPr>
        <w:ind w:left="360"/>
      </w:pPr>
      <w:hyperlink w:anchor="_7930d7b301f56f0155603422a27ad833" w:history="1">
        <w:r w:rsidR="00F60D0E">
          <w:rPr>
            <w:rStyle w:val="Hyperlink"/>
          </w:rPr>
          <w:t>Extent of Type</w:t>
        </w:r>
      </w:hyperlink>
    </w:p>
    <w:p w14:paraId="65B2376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0432CE" w14:textId="77777777" w:rsidR="00F60D0E" w:rsidRDefault="00F60D0E" w:rsidP="00F60D0E">
      <w:pPr>
        <w:ind w:firstLine="720"/>
      </w:pPr>
      <w:r>
        <w:rPr>
          <w:noProof/>
        </w:rPr>
        <w:drawing>
          <wp:inline distT="0" distB="0" distL="0" distR="0" wp14:anchorId="3F699AE6" wp14:editId="51684DF5">
            <wp:extent cx="152400" cy="152400"/>
            <wp:effectExtent l="0" t="0" r="0" b="0"/>
            <wp:docPr id="14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91DA7C9"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21BA7E2C" w14:textId="77777777" w:rsidR="00F60D0E" w:rsidRDefault="00F60D0E" w:rsidP="00F60D0E">
      <w:pPr>
        <w:ind w:firstLine="720"/>
      </w:pPr>
      <w:r>
        <w:rPr>
          <w:noProof/>
        </w:rPr>
        <w:drawing>
          <wp:inline distT="0" distB="0" distL="0" distR="0" wp14:anchorId="29839921" wp14:editId="38965AC2">
            <wp:extent cx="152400" cy="152400"/>
            <wp:effectExtent l="0" t="0" r="0" b="0"/>
            <wp:docPr id="14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0A872D26" w14:textId="77777777" w:rsidR="00F60D0E" w:rsidRDefault="00F60D0E" w:rsidP="008C7C30">
      <w:pPr>
        <w:pStyle w:val="BodyText"/>
      </w:pPr>
      <w:r>
        <w:t>Sightings that match the subject indicator and may therefore imply the indicated situation.</w:t>
      </w:r>
    </w:p>
    <w:p w14:paraId="7EDBCD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171371F" w14:textId="77777777" w:rsidR="00F60D0E" w:rsidRDefault="00F60D0E" w:rsidP="00F60D0E">
      <w:pPr>
        <w:pStyle w:val="BodyText2"/>
        <w:spacing w:after="0"/>
      </w:pPr>
      <w:r>
        <w:rPr>
          <w:noProof/>
          <w:lang w:val="en-US" w:eastAsia="en-US" w:bidi="ar-SA"/>
        </w:rPr>
        <w:drawing>
          <wp:inline distT="0" distB="0" distL="0" distR="0" wp14:anchorId="7B24A129" wp14:editId="4747962F">
            <wp:extent cx="152400" cy="152400"/>
            <wp:effectExtent l="0" t="0" r="0" b="0"/>
            <wp:docPr id="14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confidence</w:t>
      </w:r>
      <w:r>
        <w:rPr>
          <w:rFonts w:cs="Arial"/>
        </w:rPr>
        <w:fldChar w:fldCharType="begin"/>
      </w:r>
      <w:r>
        <w:instrText>XE"</w:instrText>
      </w:r>
      <w:r w:rsidRPr="00413D75">
        <w:rPr>
          <w:rFonts w:cs="Arial"/>
        </w:rPr>
        <w:instrText>confidence</w:instrText>
      </w:r>
      <w:r>
        <w:instrText>"</w:instrText>
      </w:r>
      <w:r>
        <w:rPr>
          <w:rFonts w:cs="Arial"/>
        </w:rPr>
        <w:fldChar w:fldCharType="end"/>
      </w:r>
      <w:r>
        <w:t xml:space="preserve"> : </w:t>
      </w:r>
      <w:hyperlink w:anchor="_515aa0b3c8b3af1351822986548c803a" w:history="1">
        <w:r>
          <w:rPr>
            <w:rStyle w:val="Hyperlink"/>
          </w:rPr>
          <w:t>Confidence Metric</w:t>
        </w:r>
      </w:hyperlink>
    </w:p>
    <w:p w14:paraId="7F5C85F0" w14:textId="77777777" w:rsidR="00F60D0E" w:rsidRDefault="00F60D0E" w:rsidP="008C7C30">
      <w:pPr>
        <w:pStyle w:val="BodyText"/>
      </w:pPr>
      <w:r>
        <w:t>Confidence that the observed sighting does actually match the pattern. e.g. The witness is 50% certain that the man in the airport had a gun.</w:t>
      </w:r>
    </w:p>
    <w:p w14:paraId="1B8B34B0" w14:textId="77777777" w:rsidR="00F60D0E" w:rsidRDefault="00F60D0E" w:rsidP="00F60D0E"/>
    <w:p w14:paraId="4670F803" w14:textId="77777777" w:rsidR="00F60D0E" w:rsidRDefault="00F60D0E" w:rsidP="00F60D0E">
      <w:pPr>
        <w:pStyle w:val="Heading3"/>
        <w:spacing w:after="0"/>
        <w:ind w:left="1080"/>
      </w:pPr>
      <w:bookmarkStart w:id="1841" w:name="_809aa72e84b0f394746a0f9a47174f9d"/>
      <w:bookmarkStart w:id="1842" w:name="_Toc468649430"/>
      <w:r>
        <w:t>Association Class Watch</w:t>
      </w:r>
      <w:bookmarkEnd w:id="1841"/>
      <w:r w:rsidRPr="003A31EC">
        <w:rPr>
          <w:rFonts w:cs="Arial"/>
        </w:rPr>
        <w:t xml:space="preserve"> </w:t>
      </w:r>
      <w:r>
        <w:rPr>
          <w:rFonts w:cs="Arial"/>
        </w:rPr>
        <w:fldChar w:fldCharType="begin"/>
      </w:r>
      <w:r>
        <w:instrText>XE"</w:instrText>
      </w:r>
      <w:r w:rsidRPr="00413D75">
        <w:rPr>
          <w:rFonts w:cs="Arial"/>
        </w:rPr>
        <w:instrText>Watch</w:instrText>
      </w:r>
      <w:r>
        <w:instrText>"</w:instrText>
      </w:r>
      <w:r>
        <w:rPr>
          <w:rFonts w:cs="Arial"/>
        </w:rPr>
        <w:fldChar w:fldCharType="end"/>
      </w:r>
      <w:r>
        <w:rPr>
          <w:rFonts w:cs="Arial"/>
        </w:rPr>
        <w:t xml:space="preserve"> &lt;&lt;Relationship&gt;&gt;</w:t>
      </w:r>
      <w:bookmarkEnd w:id="1842"/>
    </w:p>
    <w:p w14:paraId="76E76E24" w14:textId="77777777" w:rsidR="00F60D0E" w:rsidRDefault="00F60D0E" w:rsidP="00F60D0E">
      <w:r>
        <w:t>Relationship defining that &lt;watches&gt; is on the &lt;watched by&gt; watch list.</w:t>
      </w:r>
    </w:p>
    <w:p w14:paraId="2779603A" w14:textId="77777777" w:rsidR="00F60D0E" w:rsidRDefault="00F60D0E" w:rsidP="00F60D0E">
      <w:pPr>
        <w:jc w:val="center"/>
      </w:pPr>
      <w:r>
        <w:rPr>
          <w:noProof/>
        </w:rPr>
        <w:lastRenderedPageBreak/>
        <w:drawing>
          <wp:inline distT="0" distB="0" distL="0" distR="0" wp14:anchorId="20595F52" wp14:editId="1FAA82E4">
            <wp:extent cx="5724525" cy="2447925"/>
            <wp:effectExtent l="0" t="0" r="0" b="0"/>
            <wp:docPr id="1454" name="Picture -1239150870.emf" descr="-123915087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1239150870.emf"/>
                    <pic:cNvPicPr/>
                  </pic:nvPicPr>
                  <pic:blipFill>
                    <a:blip r:embed="rId71" cstate="print"/>
                    <a:stretch>
                      <a:fillRect/>
                    </a:stretch>
                  </pic:blipFill>
                  <pic:spPr>
                    <a:xfrm>
                      <a:off x="0" y="0"/>
                      <a:ext cx="5724525" cy="2447925"/>
                    </a:xfrm>
                    <a:prstGeom prst="rect">
                      <a:avLst/>
                    </a:prstGeom>
                  </pic:spPr>
                </pic:pic>
              </a:graphicData>
            </a:graphic>
          </wp:inline>
        </w:drawing>
      </w:r>
    </w:p>
    <w:p w14:paraId="766D62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Watch</w:t>
      </w:r>
    </w:p>
    <w:p w14:paraId="5D638D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275B47" w14:textId="77777777" w:rsidR="00F60D0E" w:rsidRDefault="003D454B" w:rsidP="00F60D0E">
      <w:pPr>
        <w:ind w:left="360"/>
      </w:pPr>
      <w:hyperlink w:anchor="_ebfb31ee42848a5e98a87132d6936682" w:history="1">
        <w:r w:rsidR="00F60D0E">
          <w:rPr>
            <w:rStyle w:val="Hyperlink"/>
          </w:rPr>
          <w:t>Related</w:t>
        </w:r>
      </w:hyperlink>
    </w:p>
    <w:p w14:paraId="33E5A30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BAC6DDC" w14:textId="77777777" w:rsidR="00F60D0E" w:rsidRDefault="00F60D0E" w:rsidP="00F60D0E">
      <w:pPr>
        <w:ind w:firstLine="720"/>
      </w:pPr>
      <w:r>
        <w:rPr>
          <w:noProof/>
        </w:rPr>
        <w:drawing>
          <wp:inline distT="0" distB="0" distL="0" distR="0" wp14:anchorId="6B6C1DD9" wp14:editId="2DC1F070">
            <wp:extent cx="152400" cy="152400"/>
            <wp:effectExtent l="0" t="0" r="0" b="0"/>
            <wp:docPr id="14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0FF3F60" w14:textId="77777777" w:rsidR="00F60D0E" w:rsidRDefault="00F60D0E" w:rsidP="008C7C30">
      <w:pPr>
        <w:pStyle w:val="BodyText"/>
      </w:pPr>
      <w:r>
        <w:t>The entities (individuals, systems, situations, etc.) watched by a watch list.</w:t>
      </w:r>
    </w:p>
    <w:p w14:paraId="0B2F3765" w14:textId="77777777" w:rsidR="00F60D0E" w:rsidRDefault="00F60D0E" w:rsidP="00F60D0E">
      <w:pPr>
        <w:ind w:firstLine="720"/>
      </w:pPr>
      <w:r>
        <w:rPr>
          <w:noProof/>
        </w:rPr>
        <w:drawing>
          <wp:inline distT="0" distB="0" distL="0" distR="0" wp14:anchorId="0431D407" wp14:editId="069FD422">
            <wp:extent cx="152400" cy="152400"/>
            <wp:effectExtent l="0" t="0" r="0" b="0"/>
            <wp:docPr id="14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watched by</w:t>
      </w:r>
      <w:r>
        <w:rPr>
          <w:rFonts w:cs="Arial"/>
        </w:rPr>
        <w:fldChar w:fldCharType="begin"/>
      </w:r>
      <w:r>
        <w:instrText>XE"</w:instrText>
      </w:r>
      <w:r w:rsidRPr="00413D75">
        <w:rPr>
          <w:rFonts w:cs="Arial"/>
        </w:rPr>
        <w:instrText>watched by</w:instrText>
      </w:r>
      <w:r>
        <w:instrText>"</w:instrText>
      </w:r>
      <w:r>
        <w:rPr>
          <w:rFonts w:cs="Arial"/>
        </w:rPr>
        <w:fldChar w:fldCharType="end"/>
      </w:r>
      <w:r>
        <w:t xml:space="preserve"> : </w:t>
      </w:r>
      <w:hyperlink w:anchor="_a3511bec5be4181aed91476c6b138095" w:history="1">
        <w:r>
          <w:rPr>
            <w:rStyle w:val="Hyperlink"/>
          </w:rPr>
          <w:t>Indicator Watchlist</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2D6CD85D" w14:textId="77777777" w:rsidR="00F60D0E" w:rsidRDefault="00F60D0E" w:rsidP="008C7C30">
      <w:pPr>
        <w:pStyle w:val="BodyText"/>
      </w:pPr>
      <w:r>
        <w:t>Watch list the subject entity is listed in.</w:t>
      </w:r>
    </w:p>
    <w:p w14:paraId="43B523E1" w14:textId="77777777" w:rsidR="00F60D0E" w:rsidRDefault="00F60D0E" w:rsidP="00F60D0E"/>
    <w:p w14:paraId="172E3C24" w14:textId="77777777" w:rsidR="00F60D0E" w:rsidRDefault="00F60D0E" w:rsidP="00F60D0E">
      <w:pPr>
        <w:pStyle w:val="Heading3"/>
        <w:spacing w:after="0"/>
        <w:ind w:left="1080"/>
      </w:pPr>
      <w:bookmarkStart w:id="1843" w:name="_ae4fa1a5f9a8e1f8172519bac9a0927a"/>
      <w:bookmarkStart w:id="1844" w:name="_Toc468649431"/>
      <w:r>
        <w:t>Class Whitelist Indicator</w:t>
      </w:r>
      <w:bookmarkEnd w:id="1843"/>
      <w:bookmarkEnd w:id="1844"/>
      <w:r w:rsidRPr="003A31EC">
        <w:rPr>
          <w:rFonts w:cs="Arial"/>
        </w:rPr>
        <w:t xml:space="preserve"> </w:t>
      </w:r>
      <w:r>
        <w:rPr>
          <w:rFonts w:cs="Arial"/>
        </w:rPr>
        <w:fldChar w:fldCharType="begin"/>
      </w:r>
      <w:r>
        <w:instrText>XE"</w:instrText>
      </w:r>
      <w:r w:rsidRPr="00413D75">
        <w:rPr>
          <w:rFonts w:cs="Arial"/>
        </w:rPr>
        <w:instrText>Whitelist Indicator</w:instrText>
      </w:r>
      <w:r>
        <w:instrText>"</w:instrText>
      </w:r>
      <w:r>
        <w:rPr>
          <w:rFonts w:cs="Arial"/>
        </w:rPr>
        <w:fldChar w:fldCharType="end"/>
      </w:r>
      <w:r>
        <w:rPr>
          <w:rFonts w:cs="Arial"/>
        </w:rPr>
        <w:t xml:space="preserve"> </w:t>
      </w:r>
    </w:p>
    <w:p w14:paraId="63C5FCE7" w14:textId="77777777" w:rsidR="00F60D0E" w:rsidRDefault="00F60D0E" w:rsidP="00F60D0E">
      <w:r>
        <w:t>A list of watched entities that are assumed not to pose a threat.</w:t>
      </w:r>
    </w:p>
    <w:p w14:paraId="3D84233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4844D6" w14:textId="77777777" w:rsidR="00F60D0E" w:rsidRDefault="003D454B" w:rsidP="00F60D0E">
      <w:pPr>
        <w:ind w:left="360"/>
      </w:pPr>
      <w:hyperlink w:anchor="_a3511bec5be4181aed91476c6b138095" w:history="1">
        <w:r w:rsidR="00F60D0E">
          <w:rPr>
            <w:rStyle w:val="Hyperlink"/>
          </w:rPr>
          <w:t>Indicator Watchlist</w:t>
        </w:r>
      </w:hyperlink>
    </w:p>
    <w:p w14:paraId="1C857446" w14:textId="77777777" w:rsidR="00F60D0E" w:rsidRDefault="00F60D0E" w:rsidP="00F60D0E"/>
    <w:p w14:paraId="46CA738D" w14:textId="77777777" w:rsidR="00F60D0E" w:rsidRDefault="00F60D0E" w:rsidP="00F60D0E">
      <w:pPr>
        <w:spacing w:after="200" w:line="276" w:lineRule="auto"/>
        <w:rPr>
          <w:b/>
          <w:bCs/>
          <w:color w:val="365F91"/>
          <w:sz w:val="40"/>
          <w:szCs w:val="40"/>
        </w:rPr>
      </w:pPr>
      <w:r>
        <w:br w:type="page"/>
      </w:r>
    </w:p>
    <w:p w14:paraId="5FBFC50F" w14:textId="77777777" w:rsidR="00F60D0E" w:rsidRDefault="00F60D0E" w:rsidP="00F60D0E">
      <w:pPr>
        <w:pStyle w:val="Heading2"/>
      </w:pPr>
      <w:bookmarkStart w:id="1845" w:name="_Toc468649432"/>
      <w:r>
        <w:t>Threat-risk-conceptual-model::Threat and Risk Specific Concepts::Risk</w:t>
      </w:r>
      <w:bookmarkEnd w:id="1845"/>
    </w:p>
    <w:p w14:paraId="5AF7AC4F" w14:textId="77777777" w:rsidR="00F60D0E" w:rsidRDefault="00F60D0E" w:rsidP="008C7C30">
      <w:pPr>
        <w:pStyle w:val="BodyText"/>
      </w:pPr>
      <w:r>
        <w:t>Concepts relative to risk and risk analytics where risk is an assessment of the potential harm to resources important to a risk owner. At a high level risk is computed as the sum of the likelihood * impact for all resources valued by a risk owner.</w:t>
      </w:r>
    </w:p>
    <w:p w14:paraId="6A9A4710" w14:textId="77777777" w:rsidR="00F60D0E" w:rsidRDefault="00F60D0E" w:rsidP="00F60D0E">
      <w:pPr>
        <w:pStyle w:val="Heading3"/>
        <w:spacing w:after="0"/>
        <w:ind w:left="1080"/>
      </w:pPr>
      <w:bookmarkStart w:id="1846" w:name="_Toc468649433"/>
      <w:r>
        <w:t>Diagram: Risk</w:t>
      </w:r>
      <w:bookmarkEnd w:id="1846"/>
    </w:p>
    <w:p w14:paraId="3BA50E06" w14:textId="77777777" w:rsidR="00F60D0E" w:rsidRDefault="00F60D0E" w:rsidP="00F60D0E">
      <w:pPr>
        <w:jc w:val="center"/>
        <w:rPr>
          <w:rFonts w:cs="Arial"/>
        </w:rPr>
      </w:pPr>
      <w:r>
        <w:rPr>
          <w:noProof/>
        </w:rPr>
        <w:drawing>
          <wp:inline distT="0" distB="0" distL="0" distR="0" wp14:anchorId="3C99C9AF" wp14:editId="72DB144A">
            <wp:extent cx="6188075" cy="5544516"/>
            <wp:effectExtent l="0" t="0" r="0" b="0"/>
            <wp:docPr id="1460" name="Picture -385354910.emf" descr="-385354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385354910.emf"/>
                    <pic:cNvPicPr/>
                  </pic:nvPicPr>
                  <pic:blipFill>
                    <a:blip r:embed="rId72" cstate="print"/>
                    <a:stretch>
                      <a:fillRect/>
                    </a:stretch>
                  </pic:blipFill>
                  <pic:spPr>
                    <a:xfrm>
                      <a:off x="0" y="0"/>
                      <a:ext cx="6188075" cy="5544516"/>
                    </a:xfrm>
                    <a:prstGeom prst="rect">
                      <a:avLst/>
                    </a:prstGeom>
                  </pic:spPr>
                </pic:pic>
              </a:graphicData>
            </a:graphic>
          </wp:inline>
        </w:drawing>
      </w:r>
    </w:p>
    <w:p w14:paraId="4617D48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w:t>
      </w:r>
    </w:p>
    <w:p w14:paraId="1B40D214" w14:textId="77777777" w:rsidR="00F60D0E" w:rsidRDefault="00F60D0E" w:rsidP="00F60D0E">
      <w:pPr>
        <w:pStyle w:val="Heading3"/>
        <w:spacing w:after="0"/>
        <w:ind w:left="1080"/>
      </w:pPr>
      <w:bookmarkStart w:id="1847" w:name="_Toc468649434"/>
      <w:r>
        <w:lastRenderedPageBreak/>
        <w:t>Diagram: Risk Metrics</w:t>
      </w:r>
      <w:bookmarkEnd w:id="1847"/>
    </w:p>
    <w:p w14:paraId="20C801FD" w14:textId="77777777" w:rsidR="00F60D0E" w:rsidRDefault="00F60D0E" w:rsidP="00F60D0E">
      <w:pPr>
        <w:jc w:val="center"/>
        <w:rPr>
          <w:rFonts w:cs="Arial"/>
        </w:rPr>
      </w:pPr>
      <w:r>
        <w:rPr>
          <w:noProof/>
        </w:rPr>
        <w:drawing>
          <wp:inline distT="0" distB="0" distL="0" distR="0" wp14:anchorId="59A6534B" wp14:editId="5CD63A30">
            <wp:extent cx="6188075" cy="2197548"/>
            <wp:effectExtent l="0" t="0" r="0" b="0"/>
            <wp:docPr id="1462" name="Picture -1725952672.emf" descr="-17259526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1725952672.emf"/>
                    <pic:cNvPicPr/>
                  </pic:nvPicPr>
                  <pic:blipFill>
                    <a:blip r:embed="rId73" cstate="print"/>
                    <a:stretch>
                      <a:fillRect/>
                    </a:stretch>
                  </pic:blipFill>
                  <pic:spPr>
                    <a:xfrm>
                      <a:off x="0" y="0"/>
                      <a:ext cx="6188075" cy="2197548"/>
                    </a:xfrm>
                    <a:prstGeom prst="rect">
                      <a:avLst/>
                    </a:prstGeom>
                  </pic:spPr>
                </pic:pic>
              </a:graphicData>
            </a:graphic>
          </wp:inline>
        </w:drawing>
      </w:r>
    </w:p>
    <w:p w14:paraId="34010DA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Metrics</w:t>
      </w:r>
    </w:p>
    <w:p w14:paraId="27753867" w14:textId="77777777" w:rsidR="00F60D0E" w:rsidRDefault="00F60D0E" w:rsidP="00F60D0E">
      <w:r>
        <w:t xml:space="preserve"> </w:t>
      </w:r>
    </w:p>
    <w:p w14:paraId="57018981" w14:textId="77777777" w:rsidR="00F60D0E" w:rsidRDefault="00F60D0E" w:rsidP="00F60D0E"/>
    <w:p w14:paraId="7104FBA4" w14:textId="77777777" w:rsidR="00F60D0E" w:rsidRDefault="00F60D0E" w:rsidP="00F60D0E">
      <w:pPr>
        <w:pStyle w:val="Heading3"/>
        <w:spacing w:after="0"/>
        <w:ind w:left="1080"/>
      </w:pPr>
      <w:bookmarkStart w:id="1848" w:name="_05d311ce0d5f000da01711134ef050ee"/>
      <w:bookmarkStart w:id="1849" w:name="_Toc468649435"/>
      <w:r>
        <w:t>Class Accept Risk</w:t>
      </w:r>
      <w:bookmarkEnd w:id="1848"/>
      <w:bookmarkEnd w:id="1849"/>
      <w:r w:rsidRPr="003A31EC">
        <w:rPr>
          <w:rFonts w:cs="Arial"/>
        </w:rPr>
        <w:t xml:space="preserve"> </w:t>
      </w:r>
      <w:r>
        <w:rPr>
          <w:rFonts w:cs="Arial"/>
        </w:rPr>
        <w:fldChar w:fldCharType="begin"/>
      </w:r>
      <w:r>
        <w:instrText>XE"</w:instrText>
      </w:r>
      <w:r w:rsidRPr="00413D75">
        <w:rPr>
          <w:rFonts w:cs="Arial"/>
        </w:rPr>
        <w:instrText>Accept Risk</w:instrText>
      </w:r>
      <w:r>
        <w:instrText>"</w:instrText>
      </w:r>
      <w:r>
        <w:rPr>
          <w:rFonts w:cs="Arial"/>
        </w:rPr>
        <w:fldChar w:fldCharType="end"/>
      </w:r>
      <w:r>
        <w:rPr>
          <w:rFonts w:cs="Arial"/>
        </w:rPr>
        <w:t xml:space="preserve"> </w:t>
      </w:r>
    </w:p>
    <w:p w14:paraId="6736C45A" w14:textId="77777777" w:rsidR="00F60D0E" w:rsidRDefault="00F60D0E" w:rsidP="00F60D0E">
      <w:r>
        <w:t>A strategy to live with the consequences of a risk and not mitigate it.</w:t>
      </w:r>
    </w:p>
    <w:p w14:paraId="3B17A19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9FD39D" w14:textId="77777777" w:rsidR="00F60D0E" w:rsidRDefault="003D454B" w:rsidP="00F60D0E">
      <w:pPr>
        <w:ind w:left="360"/>
      </w:pPr>
      <w:hyperlink w:anchor="_70807c15a257bc97a908d5f6b48d6c3d" w:history="1">
        <w:r w:rsidR="00F60D0E">
          <w:rPr>
            <w:rStyle w:val="Hyperlink"/>
          </w:rPr>
          <w:t>Risk Treatment Strategy</w:t>
        </w:r>
      </w:hyperlink>
    </w:p>
    <w:p w14:paraId="5285DDC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49976BA" w14:textId="77777777" w:rsidR="00F60D0E" w:rsidRDefault="00F60D0E" w:rsidP="00F60D0E">
      <w:pPr>
        <w:pStyle w:val="BodyText2"/>
        <w:spacing w:after="0"/>
      </w:pPr>
      <w:r>
        <w:rPr>
          <w:noProof/>
          <w:lang w:val="en-US" w:eastAsia="en-US" w:bidi="ar-SA"/>
        </w:rPr>
        <w:drawing>
          <wp:inline distT="0" distB="0" distL="0" distR="0" wp14:anchorId="21832A64" wp14:editId="3FFE07D5">
            <wp:extent cx="152400" cy="152400"/>
            <wp:effectExtent l="0" t="0" r="0" b="0"/>
            <wp:docPr id="146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risk level accepted</w:t>
      </w:r>
      <w:r>
        <w:rPr>
          <w:rFonts w:cs="Arial"/>
        </w:rPr>
        <w:fldChar w:fldCharType="begin"/>
      </w:r>
      <w:r>
        <w:instrText>XE"</w:instrText>
      </w:r>
      <w:r w:rsidRPr="00413D75">
        <w:rPr>
          <w:rFonts w:cs="Arial"/>
        </w:rPr>
        <w:instrText>risk level accepted</w:instrText>
      </w:r>
      <w:r>
        <w:instrText>"</w:instrText>
      </w:r>
      <w:r>
        <w:rPr>
          <w:rFonts w:cs="Arial"/>
        </w:rPr>
        <w:fldChar w:fldCharType="end"/>
      </w:r>
      <w:r>
        <w:t xml:space="preserve"> : </w:t>
      </w:r>
      <w:hyperlink w:anchor="_23c4326044009f885190c5ab985800db" w:history="1">
        <w:r>
          <w:rPr>
            <w:rStyle w:val="Hyperlink"/>
          </w:rPr>
          <w:t>Metric</w:t>
        </w:r>
      </w:hyperlink>
    </w:p>
    <w:p w14:paraId="3E6CA532" w14:textId="77777777" w:rsidR="00F60D0E" w:rsidRDefault="00F60D0E" w:rsidP="008C7C30">
      <w:pPr>
        <w:pStyle w:val="BodyText"/>
      </w:pPr>
      <w:r>
        <w:t>A metric representing the level of acceptable risk for the accept risk strategy.</w:t>
      </w:r>
    </w:p>
    <w:p w14:paraId="690A5118" w14:textId="77777777" w:rsidR="00F60D0E" w:rsidRDefault="00F60D0E" w:rsidP="00F60D0E"/>
    <w:p w14:paraId="4BD5EF11" w14:textId="77777777" w:rsidR="00F60D0E" w:rsidRDefault="00F60D0E" w:rsidP="00F60D0E">
      <w:pPr>
        <w:pStyle w:val="Heading3"/>
        <w:spacing w:after="0"/>
        <w:ind w:left="1080"/>
      </w:pPr>
      <w:bookmarkStart w:id="1850" w:name="_f0e1116a58f7d1624e5d52684cad1c49"/>
      <w:bookmarkStart w:id="1851" w:name="_Toc468649436"/>
      <w:r>
        <w:t>Association Class Impose Strategy</w:t>
      </w:r>
      <w:bookmarkEnd w:id="1850"/>
      <w:r w:rsidRPr="003A31EC">
        <w:rPr>
          <w:rFonts w:cs="Arial"/>
        </w:rPr>
        <w:t xml:space="preserve"> </w:t>
      </w:r>
      <w:r>
        <w:rPr>
          <w:rFonts w:cs="Arial"/>
        </w:rPr>
        <w:fldChar w:fldCharType="begin"/>
      </w:r>
      <w:r>
        <w:instrText>XE"</w:instrText>
      </w:r>
      <w:r w:rsidRPr="00413D75">
        <w:rPr>
          <w:rFonts w:cs="Arial"/>
        </w:rPr>
        <w:instrText>Impose Strategy</w:instrText>
      </w:r>
      <w:r>
        <w:instrText>"</w:instrText>
      </w:r>
      <w:r>
        <w:rPr>
          <w:rFonts w:cs="Arial"/>
        </w:rPr>
        <w:fldChar w:fldCharType="end"/>
      </w:r>
      <w:r>
        <w:rPr>
          <w:rFonts w:cs="Arial"/>
        </w:rPr>
        <w:t xml:space="preserve"> &lt;&lt;Relationship&gt;&gt;</w:t>
      </w:r>
      <w:bookmarkEnd w:id="1851"/>
    </w:p>
    <w:p w14:paraId="694147D9" w14:textId="77777777" w:rsidR="00F60D0E" w:rsidRDefault="00F60D0E" w:rsidP="00F60D0E">
      <w:r>
        <w:t>A risk owner imposes a risk treatment strategy as a policy with the intent that the strategy reduces their risk to an acceptable level. The policy will be imposed in the entity that the policy &lt;constrains&gt;.</w:t>
      </w:r>
    </w:p>
    <w:p w14:paraId="086E4686" w14:textId="77777777" w:rsidR="00F60D0E" w:rsidRDefault="00F60D0E" w:rsidP="00F60D0E">
      <w:pPr>
        <w:jc w:val="center"/>
      </w:pPr>
      <w:r>
        <w:rPr>
          <w:noProof/>
        </w:rPr>
        <w:drawing>
          <wp:inline distT="0" distB="0" distL="0" distR="0" wp14:anchorId="0F7F577D" wp14:editId="234C1979">
            <wp:extent cx="6188075" cy="1924207"/>
            <wp:effectExtent l="0" t="0" r="0" b="0"/>
            <wp:docPr id="1466" name="Picture -250982036.emf" descr="-250982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250982036.emf"/>
                    <pic:cNvPicPr/>
                  </pic:nvPicPr>
                  <pic:blipFill>
                    <a:blip r:embed="rId74" cstate="print"/>
                    <a:stretch>
                      <a:fillRect/>
                    </a:stretch>
                  </pic:blipFill>
                  <pic:spPr>
                    <a:xfrm>
                      <a:off x="0" y="0"/>
                      <a:ext cx="6188075" cy="1924207"/>
                    </a:xfrm>
                    <a:prstGeom prst="rect">
                      <a:avLst/>
                    </a:prstGeom>
                  </pic:spPr>
                </pic:pic>
              </a:graphicData>
            </a:graphic>
          </wp:inline>
        </w:drawing>
      </w:r>
    </w:p>
    <w:p w14:paraId="09942B5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Impose Strategy</w:t>
      </w:r>
    </w:p>
    <w:p w14:paraId="145080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Supertypes</w:t>
      </w:r>
    </w:p>
    <w:p w14:paraId="6F6B0A06" w14:textId="77777777" w:rsidR="00F60D0E" w:rsidRDefault="003D454B" w:rsidP="00F60D0E">
      <w:pPr>
        <w:ind w:left="360"/>
      </w:pPr>
      <w:hyperlink w:anchor="_0d7812a6d11747fb16d4f5e36e29bb8b" w:history="1">
        <w:r w:rsidR="00F60D0E">
          <w:rPr>
            <w:rStyle w:val="Hyperlink"/>
          </w:rPr>
          <w:t>Assertion of Policy</w:t>
        </w:r>
      </w:hyperlink>
    </w:p>
    <w:p w14:paraId="786C6D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2A57837" w14:textId="77777777" w:rsidR="00F60D0E" w:rsidRDefault="00F60D0E" w:rsidP="00F60D0E">
      <w:pPr>
        <w:ind w:firstLine="720"/>
      </w:pPr>
      <w:r>
        <w:rPr>
          <w:noProof/>
        </w:rPr>
        <w:drawing>
          <wp:inline distT="0" distB="0" distL="0" distR="0" wp14:anchorId="397A003D" wp14:editId="1867F05D">
            <wp:extent cx="152400" cy="152400"/>
            <wp:effectExtent l="0" t="0" r="0" b="0"/>
            <wp:docPr id="14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5101D595" w14:textId="77777777" w:rsidR="00F60D0E" w:rsidRDefault="00F60D0E" w:rsidP="008C7C30">
      <w:pPr>
        <w:pStyle w:val="BodyText"/>
      </w:pPr>
      <w:r>
        <w:t>Risk treatment strategy imposed by a risk owner to mediate the owners risk.</w:t>
      </w:r>
    </w:p>
    <w:p w14:paraId="4E6B9BDB" w14:textId="77777777" w:rsidR="00F60D0E" w:rsidRDefault="00F60D0E" w:rsidP="00F60D0E">
      <w:pPr>
        <w:ind w:firstLine="720"/>
      </w:pPr>
      <w:r>
        <w:rPr>
          <w:noProof/>
        </w:rPr>
        <w:drawing>
          <wp:inline distT="0" distB="0" distL="0" distR="0" wp14:anchorId="667CEF35" wp14:editId="61F1B2C5">
            <wp:extent cx="152400" cy="152400"/>
            <wp:effectExtent l="0" t="0" r="0" b="0"/>
            <wp:docPr id="14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146FB86" w14:textId="77777777" w:rsidR="00F60D0E" w:rsidRDefault="00F60D0E" w:rsidP="008C7C30">
      <w:pPr>
        <w:pStyle w:val="BodyText"/>
      </w:pPr>
      <w:r>
        <w:t>Authority that imposes a risk strategy such that it is intended to reduce their risk.</w:t>
      </w:r>
    </w:p>
    <w:p w14:paraId="6B2C0AC9" w14:textId="77777777" w:rsidR="00F60D0E" w:rsidRDefault="00F60D0E" w:rsidP="00F60D0E"/>
    <w:p w14:paraId="13A6A953" w14:textId="77777777" w:rsidR="00F60D0E" w:rsidRDefault="00F60D0E" w:rsidP="00F60D0E">
      <w:pPr>
        <w:pStyle w:val="Heading3"/>
        <w:spacing w:after="0"/>
        <w:ind w:left="1080"/>
      </w:pPr>
      <w:bookmarkStart w:id="1852" w:name="_40a9ccd34b592f031ebb740bbade97ff"/>
      <w:bookmarkStart w:id="1853" w:name="_Toc468649437"/>
      <w:r>
        <w:t>Class Objective forSafety and Security</w:t>
      </w:r>
      <w:bookmarkEnd w:id="1852"/>
      <w:bookmarkEnd w:id="1853"/>
      <w:r w:rsidRPr="003A31EC">
        <w:rPr>
          <w:rFonts w:cs="Arial"/>
        </w:rPr>
        <w:t xml:space="preserve"> </w:t>
      </w:r>
      <w:r>
        <w:rPr>
          <w:rFonts w:cs="Arial"/>
        </w:rPr>
        <w:fldChar w:fldCharType="begin"/>
      </w:r>
      <w:r>
        <w:instrText>XE"</w:instrText>
      </w:r>
      <w:r w:rsidRPr="00413D75">
        <w:rPr>
          <w:rFonts w:cs="Arial"/>
        </w:rPr>
        <w:instrText>Objective forSafety and Security</w:instrText>
      </w:r>
      <w:r>
        <w:instrText>"</w:instrText>
      </w:r>
      <w:r>
        <w:rPr>
          <w:rFonts w:cs="Arial"/>
        </w:rPr>
        <w:fldChar w:fldCharType="end"/>
      </w:r>
      <w:r>
        <w:rPr>
          <w:rFonts w:cs="Arial"/>
        </w:rPr>
        <w:t xml:space="preserve"> </w:t>
      </w:r>
    </w:p>
    <w:p w14:paraId="7BBA82A1" w14:textId="77777777" w:rsidR="00F60D0E" w:rsidRDefault="00F60D0E" w:rsidP="00F60D0E">
      <w:r>
        <w:t>Classification of an objective related to the safety and security of a stakeholder. The protection from harm.</w:t>
      </w:r>
    </w:p>
    <w:p w14:paraId="3D32648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146992E" w14:textId="77777777" w:rsidR="00F60D0E" w:rsidRDefault="003D454B" w:rsidP="00F60D0E">
      <w:pPr>
        <w:ind w:left="360"/>
      </w:pPr>
      <w:hyperlink w:anchor="_776d60fce8516dacf9ec47f77bef3822" w:history="1">
        <w:r w:rsidR="00F60D0E">
          <w:rPr>
            <w:rStyle w:val="Hyperlink"/>
          </w:rPr>
          <w:t>Risk Reduction Objective</w:t>
        </w:r>
      </w:hyperlink>
    </w:p>
    <w:p w14:paraId="1C6F5E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7802766" w14:textId="77777777" w:rsidR="00F60D0E" w:rsidRDefault="00F60D0E" w:rsidP="00F60D0E">
      <w:pPr>
        <w:ind w:left="605" w:hanging="245"/>
      </w:pPr>
      <w:r>
        <w:rPr>
          <w:noProof/>
        </w:rPr>
        <w:drawing>
          <wp:inline distT="0" distB="0" distL="0" distR="0" wp14:anchorId="10642CB3" wp14:editId="6E138F8A">
            <wp:extent cx="152400" cy="152400"/>
            <wp:effectExtent l="0" t="0" r="0" b="0"/>
            <wp:docPr id="14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&lt;&lt;Involves&gt;&gt; : </w:t>
      </w:r>
      <w:hyperlink w:anchor="_b426b9fd0fce18ffb413e635c930302b" w:history="1">
        <w:r>
          <w:rPr>
            <w:rStyle w:val="Hyperlink"/>
          </w:rPr>
          <w:t>Valuation of Asset</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0A7465F3" w14:textId="77777777" w:rsidR="00F60D0E" w:rsidRDefault="00F60D0E" w:rsidP="00F60D0E"/>
    <w:p w14:paraId="2E77D25A" w14:textId="77777777" w:rsidR="00F60D0E" w:rsidRDefault="00F60D0E" w:rsidP="00F60D0E">
      <w:pPr>
        <w:pStyle w:val="Heading3"/>
        <w:spacing w:after="0"/>
        <w:ind w:left="1080"/>
      </w:pPr>
      <w:bookmarkStart w:id="1854" w:name="_9ebde53a1f70b354f94d28d6bc5313ff"/>
      <w:bookmarkStart w:id="1855" w:name="_Toc468649438"/>
      <w:r>
        <w:t>Class Objective to Protect Assets</w:t>
      </w:r>
      <w:bookmarkEnd w:id="1854"/>
      <w:bookmarkEnd w:id="1855"/>
      <w:r w:rsidRPr="003A31EC">
        <w:rPr>
          <w:rFonts w:cs="Arial"/>
        </w:rPr>
        <w:t xml:space="preserve"> </w:t>
      </w:r>
      <w:r>
        <w:rPr>
          <w:rFonts w:cs="Arial"/>
        </w:rPr>
        <w:fldChar w:fldCharType="begin"/>
      </w:r>
      <w:r>
        <w:instrText>XE"</w:instrText>
      </w:r>
      <w:r w:rsidRPr="00413D75">
        <w:rPr>
          <w:rFonts w:cs="Arial"/>
        </w:rPr>
        <w:instrText>Objective to Protect Assets</w:instrText>
      </w:r>
      <w:r>
        <w:instrText>"</w:instrText>
      </w:r>
      <w:r>
        <w:rPr>
          <w:rFonts w:cs="Arial"/>
        </w:rPr>
        <w:fldChar w:fldCharType="end"/>
      </w:r>
      <w:r>
        <w:rPr>
          <w:rFonts w:cs="Arial"/>
        </w:rPr>
        <w:t xml:space="preserve"> </w:t>
      </w:r>
    </w:p>
    <w:p w14:paraId="45CD8D94" w14:textId="77777777" w:rsidR="00F60D0E" w:rsidRDefault="00F60D0E" w:rsidP="00F60D0E">
      <w:r>
        <w:t>Objective of a stakeholder to protect an asset. To reduce the potential harm to valued assets.</w:t>
      </w:r>
    </w:p>
    <w:p w14:paraId="79BD3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B6D171A" w14:textId="77777777" w:rsidR="00F60D0E" w:rsidRDefault="003D454B" w:rsidP="00F60D0E">
      <w:pPr>
        <w:ind w:left="360"/>
      </w:pPr>
      <w:hyperlink w:anchor="_776d60fce8516dacf9ec47f77bef3822" w:history="1">
        <w:r w:rsidR="00F60D0E">
          <w:rPr>
            <w:rStyle w:val="Hyperlink"/>
          </w:rPr>
          <w:t>Risk Reduction Objective</w:t>
        </w:r>
      </w:hyperlink>
    </w:p>
    <w:p w14:paraId="531C22F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976A543" w14:textId="77777777" w:rsidR="00F60D0E" w:rsidRDefault="00F60D0E" w:rsidP="00F60D0E">
      <w:pPr>
        <w:ind w:left="605" w:hanging="245"/>
      </w:pPr>
      <w:r>
        <w:rPr>
          <w:noProof/>
        </w:rPr>
        <w:drawing>
          <wp:inline distT="0" distB="0" distL="0" distR="0" wp14:anchorId="7F768A07" wp14:editId="019A3A23">
            <wp:extent cx="152400" cy="152400"/>
            <wp:effectExtent l="0" t="0" r="0" b="0"/>
            <wp:docPr id="14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7AEF06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D488896" w14:textId="77777777" w:rsidR="00F60D0E" w:rsidRDefault="00F60D0E" w:rsidP="008C7C30">
      <w:pPr>
        <w:pStyle w:val="BodyText"/>
      </w:pPr>
      <w:r>
        <w:t>An asset for which there is an objective to create, sustain, or protect the asset.</w:t>
      </w:r>
    </w:p>
    <w:p w14:paraId="12ACCA0C" w14:textId="77777777" w:rsidR="00F60D0E" w:rsidRDefault="00F60D0E" w:rsidP="00F60D0E"/>
    <w:p w14:paraId="09CFE30A" w14:textId="77777777" w:rsidR="00F60D0E" w:rsidRDefault="00F60D0E" w:rsidP="00F60D0E">
      <w:pPr>
        <w:pStyle w:val="Heading3"/>
        <w:spacing w:after="0"/>
        <w:ind w:left="1080"/>
      </w:pPr>
      <w:bookmarkStart w:id="1856" w:name="_6353799abeba2c8c30ac41459fde204f"/>
      <w:bookmarkStart w:id="1857" w:name="_Toc468649439"/>
      <w:r>
        <w:t>Class Risk</w:t>
      </w:r>
      <w:bookmarkEnd w:id="1856"/>
      <w:bookmarkEnd w:id="1857"/>
      <w:r w:rsidRPr="003A31EC">
        <w:rPr>
          <w:rFonts w:cs="Arial"/>
        </w:rPr>
        <w:t xml:space="preserve"> </w:t>
      </w:r>
      <w:r>
        <w:rPr>
          <w:rFonts w:cs="Arial"/>
        </w:rPr>
        <w:fldChar w:fldCharType="begin"/>
      </w:r>
      <w:r>
        <w:instrText>XE"</w:instrText>
      </w:r>
      <w:r w:rsidRPr="00413D75">
        <w:rPr>
          <w:rFonts w:cs="Arial"/>
        </w:rPr>
        <w:instrText>Risk</w:instrText>
      </w:r>
      <w:r>
        <w:instrText>"</w:instrText>
      </w:r>
      <w:r>
        <w:rPr>
          <w:rFonts w:cs="Arial"/>
        </w:rPr>
        <w:fldChar w:fldCharType="end"/>
      </w:r>
      <w:r>
        <w:rPr>
          <w:rFonts w:cs="Arial"/>
        </w:rPr>
        <w:t xml:space="preserve"> </w:t>
      </w:r>
    </w:p>
    <w:p w14:paraId="07459E59" w14:textId="77777777" w:rsidR="00F60D0E" w:rsidRDefault="00F60D0E" w:rsidP="00F60D0E">
      <w:r>
        <w:t>[CNSSI 4009] Risk is a measure of the extent to which an entity is threatened by a potential circumstance or event, and typically a function of: (i) the adverse impacts that would arise if the circumstance or event occurs; and (ii) the likelihood of Event.</w:t>
      </w:r>
      <w:r>
        <w:br/>
        <w:t>[Note: Information system-related security risks are those risks that arise from the loss of confidentiality, integrity, or availability of information or information systems and reflect the potential adverse impacts to organizational operations (including mission, functions, image, or reputation), organizational assets, individuals, other organizations, and the Nation.]</w:t>
      </w:r>
      <w:r>
        <w:br/>
      </w:r>
    </w:p>
    <w:p w14:paraId="14D87A2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Direct Supertypes</w:t>
      </w:r>
    </w:p>
    <w:p w14:paraId="4FD2D806" w14:textId="77777777" w:rsidR="00F60D0E" w:rsidRDefault="003D454B" w:rsidP="00F60D0E">
      <w:pPr>
        <w:ind w:left="360"/>
      </w:pPr>
      <w:hyperlink w:anchor="_307f4f4f5a8ca8e147619d25a32c9000" w:history="1">
        <w:r w:rsidR="00F60D0E">
          <w:rPr>
            <w:rStyle w:val="Hyperlink"/>
          </w:rPr>
          <w:t>Desirability Assessment</w:t>
        </w:r>
      </w:hyperlink>
    </w:p>
    <w:p w14:paraId="66B63E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815E9F" w14:textId="77777777" w:rsidR="00F60D0E" w:rsidRDefault="00F60D0E" w:rsidP="00F60D0E">
      <w:pPr>
        <w:ind w:left="605" w:hanging="245"/>
      </w:pPr>
      <w:r>
        <w:rPr>
          <w:noProof/>
        </w:rPr>
        <w:drawing>
          <wp:inline distT="0" distB="0" distL="0" distR="0" wp14:anchorId="14B5137B" wp14:editId="01B90318">
            <wp:extent cx="152400" cy="152400"/>
            <wp:effectExtent l="0" t="0" r="0" b="0"/>
            <wp:docPr id="14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617F89E" w14:textId="77777777" w:rsidR="00F60D0E" w:rsidRDefault="00F60D0E" w:rsidP="00F60D0E">
      <w:r>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30A98CCE" w14:textId="77777777" w:rsidR="00F60D0E" w:rsidRDefault="00F60D0E" w:rsidP="008C7C30">
      <w:pPr>
        <w:pStyle w:val="BodyText"/>
      </w:pPr>
      <w:r>
        <w:t>A strategy to reduce the subject risk for the risk owner.</w:t>
      </w:r>
    </w:p>
    <w:p w14:paraId="738B98A5" w14:textId="77777777" w:rsidR="00F60D0E" w:rsidRDefault="00F60D0E" w:rsidP="00F60D0E">
      <w:pPr>
        <w:ind w:left="605" w:hanging="245"/>
      </w:pPr>
      <w:r>
        <w:rPr>
          <w:noProof/>
        </w:rPr>
        <w:drawing>
          <wp:inline distT="0" distB="0" distL="0" distR="0" wp14:anchorId="31B8718B" wp14:editId="0BE8BE13">
            <wp:extent cx="152400" cy="152400"/>
            <wp:effectExtent l="0" t="0" r="0" b="0"/>
            <wp:docPr id="14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assesses:</w:t>
      </w:r>
      <w:hyperlink w:anchor="_058d45ec272aef64681c6a25b28a78ae" w:history="1">
        <w:r>
          <w:rPr>
            <w:rStyle w:val="Hyperlink"/>
          </w:rPr>
          <w:t>Assessed Entity</w:t>
        </w:r>
      </w:hyperlink>
      <w:r>
        <w:rPr>
          <w:rStyle w:val="Hyperlink"/>
        </w:rPr>
        <w:t xml:space="preserve"> </w:t>
      </w:r>
      <w:r>
        <w:t xml:space="preserve">   </w:t>
      </w:r>
    </w:p>
    <w:p w14:paraId="4D6BDBAA"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3DD6EDFD" w14:textId="77777777" w:rsidR="00F60D0E" w:rsidRDefault="00F60D0E" w:rsidP="008C7C30">
      <w:pPr>
        <w:pStyle w:val="BodyText"/>
      </w:pPr>
      <w:r>
        <w:t>Owner of a risk. The risk owner has objectives to minimize the subject risk.</w:t>
      </w:r>
    </w:p>
    <w:p w14:paraId="7974C598" w14:textId="77777777" w:rsidR="00F60D0E" w:rsidRDefault="00F60D0E" w:rsidP="00F60D0E">
      <w:pPr>
        <w:ind w:left="605" w:hanging="245"/>
      </w:pPr>
      <w:r>
        <w:rPr>
          <w:noProof/>
        </w:rPr>
        <w:drawing>
          <wp:inline distT="0" distB="0" distL="0" distR="0" wp14:anchorId="7AD0A631" wp14:editId="3184B2B4">
            <wp:extent cx="152400" cy="152400"/>
            <wp:effectExtent l="0" t="0" r="0" b="0"/>
            <wp:docPr id="14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0FCD4B63"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51D1CF7C" w14:textId="77777777" w:rsidR="00F60D0E" w:rsidRDefault="00F60D0E" w:rsidP="008C7C30">
      <w:pPr>
        <w:pStyle w:val="BodyText"/>
      </w:pPr>
      <w:r>
        <w:t>Undesirable situations measured in terms of their risk of harming resources valued by a risk owner.</w:t>
      </w:r>
    </w:p>
    <w:p w14:paraId="79119C90" w14:textId="77777777" w:rsidR="00F60D0E" w:rsidRDefault="00F60D0E" w:rsidP="00F60D0E">
      <w:pPr>
        <w:ind w:left="605" w:hanging="245"/>
      </w:pPr>
      <w:r>
        <w:rPr>
          <w:noProof/>
        </w:rPr>
        <w:drawing>
          <wp:inline distT="0" distB="0" distL="0" distR="0" wp14:anchorId="4AC8803A" wp14:editId="08EC0CF0">
            <wp:extent cx="152400" cy="152400"/>
            <wp:effectExtent l="0" t="0" r="0" b="0"/>
            <wp:docPr id="14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33B03C52" w14:textId="77777777" w:rsidR="00F60D0E" w:rsidRDefault="00F60D0E" w:rsidP="00F60D0E">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0B06E0F2" w14:textId="77777777" w:rsidR="00F60D0E" w:rsidRDefault="00F60D0E" w:rsidP="008C7C30">
      <w:pPr>
        <w:pStyle w:val="BodyText"/>
      </w:pPr>
      <w:r>
        <w:t>Resources (aka assets) at risk.</w:t>
      </w:r>
    </w:p>
    <w:p w14:paraId="21F05E83" w14:textId="77777777" w:rsidR="00F60D0E" w:rsidRDefault="00F60D0E" w:rsidP="00F60D0E"/>
    <w:p w14:paraId="1D667CB7" w14:textId="77777777" w:rsidR="00F60D0E" w:rsidRDefault="00F60D0E" w:rsidP="00F60D0E">
      <w:pPr>
        <w:pStyle w:val="Heading3"/>
        <w:spacing w:after="0"/>
        <w:ind w:left="1080"/>
      </w:pPr>
      <w:bookmarkStart w:id="1858" w:name="_4a31860e49ce04ad494ad84600b00364"/>
      <w:bookmarkStart w:id="1859" w:name="_Toc468649440"/>
      <w:r>
        <w:t>Class Risk Mitigation Strategy</w:t>
      </w:r>
      <w:bookmarkEnd w:id="1858"/>
      <w:bookmarkEnd w:id="1859"/>
      <w:r w:rsidRPr="003A31EC">
        <w:rPr>
          <w:rFonts w:cs="Arial"/>
        </w:rPr>
        <w:t xml:space="preserve"> </w:t>
      </w:r>
      <w:r>
        <w:rPr>
          <w:rFonts w:cs="Arial"/>
        </w:rPr>
        <w:fldChar w:fldCharType="begin"/>
      </w:r>
      <w:r>
        <w:instrText>XE"</w:instrText>
      </w:r>
      <w:r w:rsidRPr="00413D75">
        <w:rPr>
          <w:rFonts w:cs="Arial"/>
        </w:rPr>
        <w:instrText>Risk Mitigation Strategy</w:instrText>
      </w:r>
      <w:r>
        <w:instrText>"</w:instrText>
      </w:r>
      <w:r>
        <w:rPr>
          <w:rFonts w:cs="Arial"/>
        </w:rPr>
        <w:fldChar w:fldCharType="end"/>
      </w:r>
      <w:r>
        <w:rPr>
          <w:rFonts w:cs="Arial"/>
        </w:rPr>
        <w:t xml:space="preserve"> </w:t>
      </w:r>
    </w:p>
    <w:p w14:paraId="7FCB4A00" w14:textId="77777777" w:rsidR="00F60D0E" w:rsidRDefault="00F60D0E" w:rsidP="00F60D0E">
      <w:r>
        <w:t>A plan which minimizes or eliminates the possibility or impact of a danger or risk.</w:t>
      </w:r>
    </w:p>
    <w:p w14:paraId="34E2D3D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CE4CF77" w14:textId="77777777" w:rsidR="00F60D0E" w:rsidRDefault="003D454B" w:rsidP="00F60D0E">
      <w:pPr>
        <w:ind w:left="360"/>
      </w:pPr>
      <w:hyperlink w:anchor="_70807c15a257bc97a908d5f6b48d6c3d" w:history="1">
        <w:r w:rsidR="00F60D0E">
          <w:rPr>
            <w:rStyle w:val="Hyperlink"/>
          </w:rPr>
          <w:t>Risk Treatment Strategy</w:t>
        </w:r>
      </w:hyperlink>
    </w:p>
    <w:p w14:paraId="70F800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3A89B9" w14:textId="77777777" w:rsidR="00F60D0E" w:rsidRDefault="00F60D0E" w:rsidP="00F60D0E">
      <w:pPr>
        <w:ind w:left="605" w:hanging="245"/>
      </w:pPr>
      <w:r>
        <w:rPr>
          <w:noProof/>
        </w:rPr>
        <w:drawing>
          <wp:inline distT="0" distB="0" distL="0" distR="0" wp14:anchorId="62B8FAD3" wp14:editId="6D7B4DDC">
            <wp:extent cx="152400" cy="152400"/>
            <wp:effectExtent l="0" t="0" r="0" b="0"/>
            <wp:docPr id="14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1C27052"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7B5BEC34" w14:textId="77777777" w:rsidR="00F60D0E" w:rsidRDefault="00F60D0E" w:rsidP="008C7C30">
      <w:pPr>
        <w:pStyle w:val="BodyText"/>
      </w:pPr>
      <w:r>
        <w:t>Countermeasure which serves a risk mitigation strategy.</w:t>
      </w:r>
    </w:p>
    <w:p w14:paraId="10816EBF" w14:textId="77777777" w:rsidR="00F60D0E" w:rsidRDefault="00F60D0E" w:rsidP="00F60D0E"/>
    <w:p w14:paraId="50823F92" w14:textId="77777777" w:rsidR="00F60D0E" w:rsidRDefault="00F60D0E" w:rsidP="00F60D0E">
      <w:pPr>
        <w:pStyle w:val="Heading3"/>
        <w:spacing w:after="0"/>
        <w:ind w:left="1080"/>
      </w:pPr>
      <w:bookmarkStart w:id="1860" w:name="_3cfd42cf030efeac6a57064d1bb33318"/>
      <w:bookmarkStart w:id="1861" w:name="_Toc468649441"/>
      <w:r>
        <w:t>Class Risk Owner</w:t>
      </w:r>
      <w:bookmarkEnd w:id="1860"/>
      <w:r w:rsidRPr="003A31EC">
        <w:rPr>
          <w:rFonts w:cs="Arial"/>
        </w:rPr>
        <w:t xml:space="preserve"> </w:t>
      </w:r>
      <w:r>
        <w:rPr>
          <w:rFonts w:cs="Arial"/>
        </w:rPr>
        <w:fldChar w:fldCharType="begin"/>
      </w:r>
      <w:r>
        <w:instrText>XE"</w:instrText>
      </w:r>
      <w:r w:rsidRPr="00413D75">
        <w:rPr>
          <w:rFonts w:cs="Arial"/>
        </w:rPr>
        <w:instrText>Risk Owner</w:instrText>
      </w:r>
      <w:r>
        <w:instrText>"</w:instrText>
      </w:r>
      <w:r>
        <w:rPr>
          <w:rFonts w:cs="Arial"/>
        </w:rPr>
        <w:fldChar w:fldCharType="end"/>
      </w:r>
      <w:r>
        <w:rPr>
          <w:rFonts w:cs="Arial"/>
        </w:rPr>
        <w:t xml:space="preserve"> &lt;&lt;Role&gt;&gt;</w:t>
      </w:r>
      <w:bookmarkEnd w:id="1861"/>
    </w:p>
    <w:p w14:paraId="2FCDA7FF" w14:textId="77777777" w:rsidR="00F60D0E" w:rsidRDefault="00F60D0E" w:rsidP="00F60D0E">
      <w:r>
        <w:t>A stakeholder with an objective to manage risk.</w:t>
      </w:r>
      <w:r>
        <w:br/>
        <w:t>[ISO 73:2009] person or entity with the accountability and authority to manage a risk.</w:t>
      </w:r>
    </w:p>
    <w:p w14:paraId="7FB2A0F3" w14:textId="77777777" w:rsidR="00F60D0E" w:rsidRDefault="00F60D0E" w:rsidP="00F60D0E">
      <w:pPr>
        <w:jc w:val="center"/>
      </w:pPr>
      <w:r>
        <w:rPr>
          <w:noProof/>
        </w:rPr>
        <w:lastRenderedPageBreak/>
        <w:drawing>
          <wp:inline distT="0" distB="0" distL="0" distR="0" wp14:anchorId="2E66EFA1" wp14:editId="3E03ACF5">
            <wp:extent cx="6188075" cy="3868456"/>
            <wp:effectExtent l="0" t="0" r="0" b="0"/>
            <wp:docPr id="1486" name="Picture -1940304183.emf" descr="-19403041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1940304183.emf"/>
                    <pic:cNvPicPr/>
                  </pic:nvPicPr>
                  <pic:blipFill>
                    <a:blip r:embed="rId75" cstate="print"/>
                    <a:stretch>
                      <a:fillRect/>
                    </a:stretch>
                  </pic:blipFill>
                  <pic:spPr>
                    <a:xfrm>
                      <a:off x="0" y="0"/>
                      <a:ext cx="6188075" cy="3868456"/>
                    </a:xfrm>
                    <a:prstGeom prst="rect">
                      <a:avLst/>
                    </a:prstGeom>
                  </pic:spPr>
                </pic:pic>
              </a:graphicData>
            </a:graphic>
          </wp:inline>
        </w:drawing>
      </w:r>
    </w:p>
    <w:p w14:paraId="02D576C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Owner</w:t>
      </w:r>
    </w:p>
    <w:p w14:paraId="523A645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5294D35" w14:textId="77777777" w:rsidR="00F60D0E" w:rsidRDefault="003D454B" w:rsidP="00F60D0E">
      <w:pPr>
        <w:ind w:left="360"/>
      </w:pPr>
      <w:hyperlink w:anchor="_4a5f789e0663312e51a7733bd354bc59" w:history="1">
        <w:r w:rsidR="00F60D0E">
          <w:rPr>
            <w:rStyle w:val="Hyperlink"/>
          </w:rPr>
          <w:t>Authority</w:t>
        </w:r>
      </w:hyperlink>
      <w:r w:rsidR="00F60D0E">
        <w:t xml:space="preserve">, </w:t>
      </w:r>
      <w:hyperlink w:anchor="_e6b0cbf74d66e662c0e3b43efa323757" w:history="1">
        <w:r w:rsidR="00F60D0E">
          <w:rPr>
            <w:rStyle w:val="Hyperlink"/>
          </w:rPr>
          <w:t>Stakeholder</w:t>
        </w:r>
      </w:hyperlink>
    </w:p>
    <w:p w14:paraId="3C83B9A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77105E" w14:textId="77777777" w:rsidR="00F60D0E" w:rsidRDefault="00F60D0E" w:rsidP="00F60D0E">
      <w:pPr>
        <w:ind w:left="605" w:hanging="245"/>
      </w:pPr>
      <w:r>
        <w:rPr>
          <w:noProof/>
        </w:rPr>
        <w:drawing>
          <wp:inline distT="0" distB="0" distL="0" distR="0" wp14:anchorId="2E0F190F" wp14:editId="14411710">
            <wp:extent cx="152400" cy="152400"/>
            <wp:effectExtent l="0" t="0" r="0" b="0"/>
            <wp:docPr id="14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76d60fce8516dacf9ec47f77bef3822" w:history="1">
        <w:r>
          <w:rPr>
            <w:rStyle w:val="Hyperlink"/>
          </w:rPr>
          <w:t>Risk Reduction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06BBBCEB" w14:textId="77777777" w:rsidR="00F60D0E" w:rsidRDefault="00F60D0E" w:rsidP="00F60D0E">
      <w:pPr>
        <w:ind w:left="605" w:hanging="245"/>
      </w:pPr>
      <w:r>
        <w:rPr>
          <w:noProof/>
        </w:rPr>
        <w:drawing>
          <wp:inline distT="0" distB="0" distL="0" distR="0" wp14:anchorId="201E86A6" wp14:editId="4E204CDF">
            <wp:extent cx="152400" cy="152400"/>
            <wp:effectExtent l="0" t="0" r="0" b="0"/>
            <wp:docPr id="14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assessed by:</w:t>
      </w:r>
      <w:hyperlink w:anchor="_810fb326e2f925bfeb5f8b116e81bd0d" w:history="1">
        <w:r>
          <w:rPr>
            <w:rStyle w:val="Hyperlink"/>
          </w:rPr>
          <w:t>Assessment</w:t>
        </w:r>
      </w:hyperlink>
      <w:r>
        <w:rPr>
          <w:rStyle w:val="Hyperlink"/>
        </w:rPr>
        <w:t xml:space="preserve"> </w:t>
      </w:r>
      <w:r>
        <w:t xml:space="preserve">   </w:t>
      </w:r>
    </w:p>
    <w:p w14:paraId="6B4B43E2"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41781E00" w14:textId="77777777" w:rsidR="00F60D0E" w:rsidRDefault="00F60D0E" w:rsidP="008C7C30">
      <w:pPr>
        <w:pStyle w:val="BodyText"/>
      </w:pPr>
      <w:r>
        <w:t>Risk owned by a risk owner such that the risk may impact the risk owners objectives.</w:t>
      </w:r>
    </w:p>
    <w:p w14:paraId="3823CB3B" w14:textId="77777777" w:rsidR="00F60D0E" w:rsidRDefault="00F60D0E" w:rsidP="00F60D0E">
      <w:pPr>
        <w:ind w:left="605" w:hanging="245"/>
      </w:pPr>
      <w:r>
        <w:rPr>
          <w:noProof/>
        </w:rPr>
        <w:drawing>
          <wp:inline distT="0" distB="0" distL="0" distR="0" wp14:anchorId="4831D430" wp14:editId="3AA612B9">
            <wp:extent cx="152400" cy="152400"/>
            <wp:effectExtent l="0" t="0" r="0" b="0"/>
            <wp:docPr id="14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asserts policy:</w:t>
      </w:r>
      <w:hyperlink w:anchor="_7daadbc830989af27cf7b63ab50ef17a" w:history="1">
        <w:r>
          <w:rPr>
            <w:rStyle w:val="Hyperlink"/>
          </w:rPr>
          <w:t>Policy</w:t>
        </w:r>
      </w:hyperlink>
      <w:r>
        <w:rPr>
          <w:rStyle w:val="Hyperlink"/>
        </w:rPr>
        <w:t xml:space="preserve"> </w:t>
      </w:r>
      <w:r>
        <w:t xml:space="preserve">   </w:t>
      </w:r>
    </w:p>
    <w:p w14:paraId="5038591E"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1CBFC711" w14:textId="77777777" w:rsidR="00F60D0E" w:rsidRDefault="00F60D0E" w:rsidP="008C7C30">
      <w:pPr>
        <w:pStyle w:val="BodyText"/>
      </w:pPr>
      <w:r>
        <w:t>Risk treatment strategy imposed by a risk owner to mediate the owners risk.</w:t>
      </w:r>
    </w:p>
    <w:p w14:paraId="044491A0" w14:textId="77777777" w:rsidR="00F60D0E" w:rsidRDefault="00F60D0E" w:rsidP="00F60D0E"/>
    <w:p w14:paraId="55934E50" w14:textId="77777777" w:rsidR="00F60D0E" w:rsidRDefault="00F60D0E" w:rsidP="00F60D0E">
      <w:pPr>
        <w:pStyle w:val="Heading3"/>
        <w:spacing w:after="0"/>
        <w:ind w:left="1080"/>
      </w:pPr>
      <w:bookmarkStart w:id="1862" w:name="_776d60fce8516dacf9ec47f77bef3822"/>
      <w:bookmarkStart w:id="1863" w:name="_Toc468649442"/>
      <w:r>
        <w:t>Class Risk Reduction Objective</w:t>
      </w:r>
      <w:bookmarkEnd w:id="1862"/>
      <w:bookmarkEnd w:id="1863"/>
      <w:r w:rsidRPr="003A31EC">
        <w:rPr>
          <w:rFonts w:cs="Arial"/>
        </w:rPr>
        <w:t xml:space="preserve"> </w:t>
      </w:r>
      <w:r>
        <w:rPr>
          <w:rFonts w:cs="Arial"/>
        </w:rPr>
        <w:fldChar w:fldCharType="begin"/>
      </w:r>
      <w:r>
        <w:instrText>XE"</w:instrText>
      </w:r>
      <w:r w:rsidRPr="00413D75">
        <w:rPr>
          <w:rFonts w:cs="Arial"/>
        </w:rPr>
        <w:instrText>Risk Reduction Objective</w:instrText>
      </w:r>
      <w:r>
        <w:instrText>"</w:instrText>
      </w:r>
      <w:r>
        <w:rPr>
          <w:rFonts w:cs="Arial"/>
        </w:rPr>
        <w:fldChar w:fldCharType="end"/>
      </w:r>
      <w:r>
        <w:rPr>
          <w:rFonts w:cs="Arial"/>
        </w:rPr>
        <w:t xml:space="preserve"> </w:t>
      </w:r>
    </w:p>
    <w:p w14:paraId="0F302CD4" w14:textId="77777777" w:rsidR="00F60D0E" w:rsidRDefault="00F60D0E" w:rsidP="00F60D0E">
      <w:r>
        <w:t>An objective of a risk owner to reduce risk.</w:t>
      </w:r>
    </w:p>
    <w:p w14:paraId="46348BB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8E0EF5A" w14:textId="77777777" w:rsidR="00F60D0E" w:rsidRDefault="003D454B" w:rsidP="00F60D0E">
      <w:pPr>
        <w:ind w:left="360"/>
      </w:pPr>
      <w:hyperlink w:anchor="_1a3b26382bc038a9cd845e258d24db0f" w:history="1">
        <w:r w:rsidR="00F60D0E">
          <w:rPr>
            <w:rStyle w:val="Hyperlink"/>
          </w:rPr>
          <w:t>Objective</w:t>
        </w:r>
      </w:hyperlink>
    </w:p>
    <w:p w14:paraId="184B43E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Associations</w:t>
      </w:r>
    </w:p>
    <w:p w14:paraId="1A7910EC" w14:textId="77777777" w:rsidR="00F60D0E" w:rsidRDefault="00F60D0E" w:rsidP="00F60D0E">
      <w:pPr>
        <w:ind w:left="605" w:hanging="245"/>
      </w:pPr>
      <w:r>
        <w:rPr>
          <w:noProof/>
        </w:rPr>
        <w:drawing>
          <wp:inline distT="0" distB="0" distL="0" distR="0" wp14:anchorId="10292285" wp14:editId="151DFD98">
            <wp:extent cx="152400" cy="152400"/>
            <wp:effectExtent l="0" t="0" r="0" b="0"/>
            <wp:docPr id="14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cfd42cf030efeac6a57064d1bb33318" w:history="1">
        <w:r>
          <w:rPr>
            <w:rStyle w:val="Hyperlink"/>
          </w:rPr>
          <w:t>Risk Owner</w:t>
        </w:r>
      </w:hyperlink>
      <w:r>
        <w:t xml:space="preserve"> [1..*]   </w:t>
      </w:r>
      <w:r w:rsidRPr="00833C5F">
        <w:rPr>
          <w:i/>
        </w:rPr>
        <w:t>Redefines</w:t>
      </w:r>
      <w:r>
        <w:t>: objective of:</w:t>
      </w:r>
      <w:hyperlink w:anchor="_e6b0cbf74d66e662c0e3b43efa323757" w:history="1">
        <w:r>
          <w:rPr>
            <w:rStyle w:val="Hyperlink"/>
          </w:rPr>
          <w:t>Stakeholder</w:t>
        </w:r>
      </w:hyperlink>
      <w:r>
        <w:rPr>
          <w:rStyle w:val="Hyperlink"/>
        </w:rPr>
        <w:t xml:space="preserve">   </w:t>
      </w:r>
      <w:r>
        <w:t xml:space="preserve"> </w:t>
      </w:r>
    </w:p>
    <w:p w14:paraId="318AE7F4" w14:textId="77777777" w:rsidR="00F60D0E" w:rsidRDefault="00F60D0E" w:rsidP="00F60D0E"/>
    <w:p w14:paraId="38F15AA7" w14:textId="77777777" w:rsidR="00F60D0E" w:rsidRDefault="00F60D0E" w:rsidP="00F60D0E">
      <w:pPr>
        <w:pStyle w:val="Heading3"/>
        <w:spacing w:after="0"/>
        <w:ind w:left="1080"/>
      </w:pPr>
      <w:bookmarkStart w:id="1864" w:name="_9d4311bf0cea055584934a5e407cf77c"/>
      <w:bookmarkStart w:id="1865" w:name="_Toc468649443"/>
      <w:r>
        <w:t>Association Class Risk To Resource</w:t>
      </w:r>
      <w:bookmarkEnd w:id="1864"/>
      <w:r w:rsidRPr="003A31EC">
        <w:rPr>
          <w:rFonts w:cs="Arial"/>
        </w:rPr>
        <w:t xml:space="preserve"> </w:t>
      </w:r>
      <w:r>
        <w:rPr>
          <w:rFonts w:cs="Arial"/>
        </w:rPr>
        <w:fldChar w:fldCharType="begin"/>
      </w:r>
      <w:r>
        <w:instrText>XE"</w:instrText>
      </w:r>
      <w:r w:rsidRPr="00413D75">
        <w:rPr>
          <w:rFonts w:cs="Arial"/>
        </w:rPr>
        <w:instrText>Risk To Resource</w:instrText>
      </w:r>
      <w:r>
        <w:instrText>"</w:instrText>
      </w:r>
      <w:r>
        <w:rPr>
          <w:rFonts w:cs="Arial"/>
        </w:rPr>
        <w:fldChar w:fldCharType="end"/>
      </w:r>
      <w:r>
        <w:rPr>
          <w:rFonts w:cs="Arial"/>
        </w:rPr>
        <w:t xml:space="preserve"> &lt;&lt;Relationship&gt;&gt;</w:t>
      </w:r>
      <w:bookmarkEnd w:id="1865"/>
    </w:p>
    <w:p w14:paraId="1E2F786F" w14:textId="77777777" w:rsidR="00F60D0E" w:rsidRDefault="00F60D0E" w:rsidP="00F60D0E">
      <w:r>
        <w:t>The Risk to Resource relationship identifies the resources for which risk will be measured for the risk owner.</w:t>
      </w:r>
    </w:p>
    <w:p w14:paraId="1E2C03E8" w14:textId="77777777" w:rsidR="00F60D0E" w:rsidRDefault="00F60D0E" w:rsidP="00F60D0E">
      <w:pPr>
        <w:jc w:val="center"/>
      </w:pPr>
      <w:r>
        <w:rPr>
          <w:noProof/>
        </w:rPr>
        <w:drawing>
          <wp:inline distT="0" distB="0" distL="0" distR="0" wp14:anchorId="3A966951" wp14:editId="37530BA3">
            <wp:extent cx="5172075" cy="2581275"/>
            <wp:effectExtent l="0" t="0" r="0" b="0"/>
            <wp:docPr id="1496" name="Picture -1730989015.emf" descr="-17309890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1730989015.emf"/>
                    <pic:cNvPicPr/>
                  </pic:nvPicPr>
                  <pic:blipFill>
                    <a:blip r:embed="rId76" cstate="print"/>
                    <a:stretch>
                      <a:fillRect/>
                    </a:stretch>
                  </pic:blipFill>
                  <pic:spPr>
                    <a:xfrm>
                      <a:off x="0" y="0"/>
                      <a:ext cx="5172075" cy="2581275"/>
                    </a:xfrm>
                    <a:prstGeom prst="rect">
                      <a:avLst/>
                    </a:prstGeom>
                  </pic:spPr>
                </pic:pic>
              </a:graphicData>
            </a:graphic>
          </wp:inline>
        </w:drawing>
      </w:r>
    </w:p>
    <w:p w14:paraId="199E9CF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 Resource</w:t>
      </w:r>
    </w:p>
    <w:p w14:paraId="74F9A1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7B8746C" w14:textId="77777777" w:rsidR="00F60D0E" w:rsidRDefault="003D454B" w:rsidP="00F60D0E">
      <w:pPr>
        <w:ind w:left="360"/>
      </w:pPr>
      <w:hyperlink w:anchor="_04d9fcb22701af60514ddb0abc8b04d4" w:history="1">
        <w:r w:rsidR="00F60D0E">
          <w:rPr>
            <w:rStyle w:val="Hyperlink"/>
          </w:rPr>
          <w:t>Entity Assessment</w:t>
        </w:r>
      </w:hyperlink>
    </w:p>
    <w:p w14:paraId="6A571BF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AD9A110" w14:textId="77777777" w:rsidR="00F60D0E" w:rsidRDefault="00F60D0E" w:rsidP="00F60D0E">
      <w:pPr>
        <w:ind w:firstLine="720"/>
      </w:pPr>
      <w:r>
        <w:rPr>
          <w:noProof/>
        </w:rPr>
        <w:drawing>
          <wp:inline distT="0" distB="0" distL="0" distR="0" wp14:anchorId="07F2436F" wp14:editId="7411BD48">
            <wp:extent cx="152400" cy="152400"/>
            <wp:effectExtent l="0" t="0" r="0" b="0"/>
            <wp:docPr id="14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7A04A8B8" w14:textId="77777777" w:rsidR="00F60D0E" w:rsidRDefault="00F60D0E" w:rsidP="008C7C30">
      <w:pPr>
        <w:pStyle w:val="BodyText"/>
      </w:pPr>
      <w:r>
        <w:t>Resources (aka assets) at risk.</w:t>
      </w:r>
    </w:p>
    <w:p w14:paraId="1FC986BE" w14:textId="77777777" w:rsidR="00F60D0E" w:rsidRDefault="00F60D0E" w:rsidP="00F60D0E">
      <w:pPr>
        <w:ind w:firstLine="720"/>
      </w:pPr>
      <w:r>
        <w:rPr>
          <w:noProof/>
        </w:rPr>
        <w:drawing>
          <wp:inline distT="0" distB="0" distL="0" distR="0" wp14:anchorId="679769B1" wp14:editId="36BE92ED">
            <wp:extent cx="152400" cy="152400"/>
            <wp:effectExtent l="0" t="0" r="0" b="0"/>
            <wp:docPr id="15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1142F015" w14:textId="77777777" w:rsidR="00F60D0E" w:rsidRDefault="00F60D0E" w:rsidP="008C7C30">
      <w:pPr>
        <w:pStyle w:val="BodyText"/>
      </w:pPr>
      <w:r>
        <w:t>Potential risk to the subject resource.</w:t>
      </w:r>
    </w:p>
    <w:p w14:paraId="50010CED" w14:textId="77777777" w:rsidR="00F60D0E" w:rsidRDefault="00F60D0E" w:rsidP="00F60D0E"/>
    <w:p w14:paraId="5359BBE2" w14:textId="77777777" w:rsidR="00F60D0E" w:rsidRDefault="00F60D0E" w:rsidP="00F60D0E">
      <w:pPr>
        <w:pStyle w:val="Heading3"/>
        <w:spacing w:after="0"/>
        <w:ind w:left="1080"/>
      </w:pPr>
      <w:bookmarkStart w:id="1866" w:name="_c49631d60db8228c8cab1a1c1fbbfe4d"/>
      <w:bookmarkStart w:id="1867" w:name="_Toc468649444"/>
      <w:r>
        <w:t>Association Class Risk Topic</w:t>
      </w:r>
      <w:bookmarkEnd w:id="1866"/>
      <w:r w:rsidRPr="003A31EC">
        <w:rPr>
          <w:rFonts w:cs="Arial"/>
        </w:rPr>
        <w:t xml:space="preserve"> </w:t>
      </w:r>
      <w:r>
        <w:rPr>
          <w:rFonts w:cs="Arial"/>
        </w:rPr>
        <w:fldChar w:fldCharType="begin"/>
      </w:r>
      <w:r>
        <w:instrText>XE"</w:instrText>
      </w:r>
      <w:r w:rsidRPr="00413D75">
        <w:rPr>
          <w:rFonts w:cs="Arial"/>
        </w:rPr>
        <w:instrText>Risk Topic</w:instrText>
      </w:r>
      <w:r>
        <w:instrText>"</w:instrText>
      </w:r>
      <w:r>
        <w:rPr>
          <w:rFonts w:cs="Arial"/>
        </w:rPr>
        <w:fldChar w:fldCharType="end"/>
      </w:r>
      <w:r>
        <w:rPr>
          <w:rFonts w:cs="Arial"/>
        </w:rPr>
        <w:t xml:space="preserve"> &lt;&lt;Relationship&gt;&gt;</w:t>
      </w:r>
      <w:bookmarkEnd w:id="1867"/>
    </w:p>
    <w:p w14:paraId="3489BA7F" w14:textId="77777777" w:rsidR="00F60D0E" w:rsidRDefault="00F60D0E" w:rsidP="00F60D0E">
      <w:r>
        <w:t>One or more undesirable situations that are assessed together in terms of their risk - the impact and likelihood that those situations will cause harm to resources valued by a risk owner.</w:t>
      </w:r>
    </w:p>
    <w:p w14:paraId="22C47B78" w14:textId="77777777" w:rsidR="00F60D0E" w:rsidRDefault="00F60D0E" w:rsidP="00F60D0E">
      <w:pPr>
        <w:jc w:val="center"/>
      </w:pPr>
      <w:r>
        <w:rPr>
          <w:noProof/>
        </w:rPr>
        <w:lastRenderedPageBreak/>
        <w:drawing>
          <wp:inline distT="0" distB="0" distL="0" distR="0" wp14:anchorId="48176FF4" wp14:editId="462EC605">
            <wp:extent cx="5695950" cy="2724150"/>
            <wp:effectExtent l="0" t="0" r="0" b="0"/>
            <wp:docPr id="1502" name="Picture 455421096.emf" descr="4554210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455421096.emf"/>
                    <pic:cNvPicPr/>
                  </pic:nvPicPr>
                  <pic:blipFill>
                    <a:blip r:embed="rId77" cstate="print"/>
                    <a:stretch>
                      <a:fillRect/>
                    </a:stretch>
                  </pic:blipFill>
                  <pic:spPr>
                    <a:xfrm>
                      <a:off x="0" y="0"/>
                      <a:ext cx="5695950" cy="2724150"/>
                    </a:xfrm>
                    <a:prstGeom prst="rect">
                      <a:avLst/>
                    </a:prstGeom>
                  </pic:spPr>
                </pic:pic>
              </a:graphicData>
            </a:graphic>
          </wp:inline>
        </w:drawing>
      </w:r>
    </w:p>
    <w:p w14:paraId="66C1828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Topic</w:t>
      </w:r>
    </w:p>
    <w:p w14:paraId="28BA8B3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77C23C3" w14:textId="77777777" w:rsidR="00F60D0E" w:rsidRDefault="003D454B" w:rsidP="00F60D0E">
      <w:pPr>
        <w:ind w:left="360"/>
      </w:pPr>
      <w:hyperlink w:anchor="_04d9fcb22701af60514ddb0abc8b04d4" w:history="1">
        <w:r w:rsidR="00F60D0E">
          <w:rPr>
            <w:rStyle w:val="Hyperlink"/>
          </w:rPr>
          <w:t>Entity Assessment</w:t>
        </w:r>
      </w:hyperlink>
    </w:p>
    <w:p w14:paraId="1074B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8450E18" w14:textId="77777777" w:rsidR="00F60D0E" w:rsidRDefault="00F60D0E" w:rsidP="00F60D0E">
      <w:pPr>
        <w:ind w:firstLine="720"/>
      </w:pPr>
      <w:r>
        <w:rPr>
          <w:noProof/>
        </w:rPr>
        <w:drawing>
          <wp:inline distT="0" distB="0" distL="0" distR="0" wp14:anchorId="0B6F9A9E" wp14:editId="538B48FC">
            <wp:extent cx="152400" cy="152400"/>
            <wp:effectExtent l="0" t="0" r="0" b="0"/>
            <wp:docPr id="15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C3A8B1B" w14:textId="77777777" w:rsidR="00F60D0E" w:rsidRDefault="00F60D0E" w:rsidP="008C7C30">
      <w:pPr>
        <w:pStyle w:val="BodyText"/>
      </w:pPr>
      <w:r>
        <w:t>Undesirable situations measured in terms of their risk of harming resources valued by a risk owner.</w:t>
      </w:r>
    </w:p>
    <w:p w14:paraId="2CF7633A" w14:textId="77777777" w:rsidR="00F60D0E" w:rsidRDefault="00F60D0E" w:rsidP="00F60D0E">
      <w:pPr>
        <w:ind w:firstLine="720"/>
      </w:pPr>
      <w:r>
        <w:rPr>
          <w:noProof/>
        </w:rPr>
        <w:drawing>
          <wp:inline distT="0" distB="0" distL="0" distR="0" wp14:anchorId="217BBE1F" wp14:editId="2339652F">
            <wp:extent cx="152400" cy="152400"/>
            <wp:effectExtent l="0" t="0" r="0" b="0"/>
            <wp:docPr id="15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29A6686F" w14:textId="77777777" w:rsidR="00F60D0E" w:rsidRDefault="00F60D0E" w:rsidP="008C7C30">
      <w:pPr>
        <w:pStyle w:val="BodyText"/>
      </w:pPr>
      <w:r>
        <w:t>Risk resulting from a situation happening where the situation may cause harm to resources valued by a risk owner.</w:t>
      </w:r>
    </w:p>
    <w:p w14:paraId="70014549" w14:textId="77777777" w:rsidR="00F60D0E" w:rsidRDefault="00F60D0E" w:rsidP="00F60D0E"/>
    <w:p w14:paraId="7BCBEEFD" w14:textId="77777777" w:rsidR="00F60D0E" w:rsidRDefault="00F60D0E" w:rsidP="00F60D0E">
      <w:pPr>
        <w:pStyle w:val="Heading3"/>
        <w:spacing w:after="0"/>
        <w:ind w:left="1080"/>
      </w:pPr>
      <w:bookmarkStart w:id="1868" w:name="_3dc517c121c4cb38a25e54fb4323cfe9"/>
      <w:bookmarkStart w:id="1869" w:name="_Toc468649445"/>
      <w:r>
        <w:t>Association Class Stakeholder Risk</w:t>
      </w:r>
      <w:bookmarkEnd w:id="1868"/>
      <w:r w:rsidRPr="003A31EC">
        <w:rPr>
          <w:rFonts w:cs="Arial"/>
        </w:rPr>
        <w:t xml:space="preserve"> </w:t>
      </w:r>
      <w:r>
        <w:rPr>
          <w:rFonts w:cs="Arial"/>
        </w:rPr>
        <w:fldChar w:fldCharType="begin"/>
      </w:r>
      <w:r>
        <w:instrText>XE"</w:instrText>
      </w:r>
      <w:r w:rsidRPr="00413D75">
        <w:rPr>
          <w:rFonts w:cs="Arial"/>
        </w:rPr>
        <w:instrText>Stakeholder Risk</w:instrText>
      </w:r>
      <w:r>
        <w:instrText>"</w:instrText>
      </w:r>
      <w:r>
        <w:rPr>
          <w:rFonts w:cs="Arial"/>
        </w:rPr>
        <w:fldChar w:fldCharType="end"/>
      </w:r>
      <w:r>
        <w:rPr>
          <w:rFonts w:cs="Arial"/>
        </w:rPr>
        <w:t xml:space="preserve"> &lt;&lt;Relationship&gt;&gt;</w:t>
      </w:r>
      <w:bookmarkEnd w:id="1869"/>
    </w:p>
    <w:p w14:paraId="599C4849" w14:textId="77777777" w:rsidR="00F60D0E" w:rsidRDefault="00F60D0E" w:rsidP="00F60D0E">
      <w:r>
        <w:t>A relationship representing the impact of risk owned by a risk owner. The impact may be ranked as part of risk assessment.</w:t>
      </w:r>
    </w:p>
    <w:p w14:paraId="5B8DF368" w14:textId="77777777" w:rsidR="00F60D0E" w:rsidRDefault="00F60D0E" w:rsidP="00F60D0E">
      <w:pPr>
        <w:jc w:val="center"/>
      </w:pPr>
      <w:r>
        <w:rPr>
          <w:noProof/>
        </w:rPr>
        <w:lastRenderedPageBreak/>
        <w:drawing>
          <wp:inline distT="0" distB="0" distL="0" distR="0" wp14:anchorId="6BEB7F35" wp14:editId="447C0ADE">
            <wp:extent cx="6188075" cy="3397720"/>
            <wp:effectExtent l="0" t="0" r="0" b="0"/>
            <wp:docPr id="1508" name="Picture 1774300082.emf" descr="17743000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1774300082.emf"/>
                    <pic:cNvPicPr/>
                  </pic:nvPicPr>
                  <pic:blipFill>
                    <a:blip r:embed="rId78" cstate="print"/>
                    <a:stretch>
                      <a:fillRect/>
                    </a:stretch>
                  </pic:blipFill>
                  <pic:spPr>
                    <a:xfrm>
                      <a:off x="0" y="0"/>
                      <a:ext cx="6188075" cy="3397720"/>
                    </a:xfrm>
                    <a:prstGeom prst="rect">
                      <a:avLst/>
                    </a:prstGeom>
                  </pic:spPr>
                </pic:pic>
              </a:graphicData>
            </a:graphic>
          </wp:inline>
        </w:drawing>
      </w:r>
    </w:p>
    <w:p w14:paraId="6FBFC34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Stakeholder Risk</w:t>
      </w:r>
    </w:p>
    <w:p w14:paraId="2AB38D9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54B3A50" w14:textId="77777777" w:rsidR="00F60D0E" w:rsidRDefault="003D454B" w:rsidP="00F60D0E">
      <w:pPr>
        <w:ind w:left="360"/>
      </w:pPr>
      <w:hyperlink w:anchor="_04d9fcb22701af60514ddb0abc8b04d4" w:history="1">
        <w:r w:rsidR="00F60D0E">
          <w:rPr>
            <w:rStyle w:val="Hyperlink"/>
          </w:rPr>
          <w:t>Entity Assessment</w:t>
        </w:r>
      </w:hyperlink>
      <w:r w:rsidR="00F60D0E">
        <w:t xml:space="preserve">, </w:t>
      </w:r>
      <w:hyperlink w:anchor="_e33780607cd553fb55b8907600848b66" w:history="1">
        <w:r w:rsidR="00F60D0E">
          <w:rPr>
            <w:rStyle w:val="Hyperlink"/>
          </w:rPr>
          <w:t>Impact</w:t>
        </w:r>
      </w:hyperlink>
    </w:p>
    <w:p w14:paraId="7208D6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26F6C2" w14:textId="77777777" w:rsidR="00F60D0E" w:rsidRDefault="00F60D0E" w:rsidP="00F60D0E">
      <w:pPr>
        <w:ind w:firstLine="720"/>
      </w:pPr>
      <w:r>
        <w:rPr>
          <w:noProof/>
        </w:rPr>
        <w:drawing>
          <wp:inline distT="0" distB="0" distL="0" distR="0" wp14:anchorId="65B9AECD" wp14:editId="1F73EB9B">
            <wp:extent cx="152400" cy="152400"/>
            <wp:effectExtent l="0" t="0" r="0" b="0"/>
            <wp:docPr id="15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69D545AB" w14:textId="77777777" w:rsidR="00F60D0E" w:rsidRDefault="00F60D0E" w:rsidP="008C7C30">
      <w:pPr>
        <w:pStyle w:val="BodyText"/>
      </w:pPr>
      <w:r>
        <w:t>Owner of a risk. The risk owner has objectives to minimize the subject risk.</w:t>
      </w:r>
    </w:p>
    <w:p w14:paraId="35DE9F1E" w14:textId="77777777" w:rsidR="00F60D0E" w:rsidRDefault="00F60D0E" w:rsidP="00F60D0E">
      <w:pPr>
        <w:ind w:firstLine="720"/>
      </w:pPr>
      <w:r>
        <w:rPr>
          <w:noProof/>
        </w:rPr>
        <w:drawing>
          <wp:inline distT="0" distB="0" distL="0" distR="0" wp14:anchorId="3D2259D3" wp14:editId="69DCB630">
            <wp:extent cx="152400" cy="152400"/>
            <wp:effectExtent l="0" t="0" r="0" b="0"/>
            <wp:docPr id="15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88B0E40" w14:textId="77777777" w:rsidR="00F60D0E" w:rsidRDefault="00F60D0E" w:rsidP="008C7C30">
      <w:pPr>
        <w:pStyle w:val="BodyText"/>
      </w:pPr>
      <w:r>
        <w:t>Risk owned by a risk owner such that the risk may impact the risk owners objectives.</w:t>
      </w:r>
    </w:p>
    <w:p w14:paraId="49AE8A9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480868F3" w14:textId="77777777" w:rsidR="00F60D0E" w:rsidRDefault="00F60D0E" w:rsidP="00F60D0E">
      <w:pPr>
        <w:pStyle w:val="BodyText2"/>
        <w:spacing w:after="0"/>
      </w:pPr>
      <w:r>
        <w:rPr>
          <w:noProof/>
          <w:lang w:val="en-US" w:eastAsia="en-US" w:bidi="ar-SA"/>
        </w:rPr>
        <w:drawing>
          <wp:inline distT="0" distB="0" distL="0" distR="0" wp14:anchorId="534634AA" wp14:editId="475F46CF">
            <wp:extent cx="152400" cy="152400"/>
            <wp:effectExtent l="0" t="0" r="0" b="0"/>
            <wp:docPr id="1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rank</w:t>
      </w:r>
      <w:r>
        <w:rPr>
          <w:rFonts w:cs="Arial"/>
        </w:rPr>
        <w:fldChar w:fldCharType="begin"/>
      </w:r>
      <w:r>
        <w:instrText>XE"</w:instrText>
      </w:r>
      <w:r w:rsidRPr="00413D75">
        <w:rPr>
          <w:rFonts w:cs="Arial"/>
        </w:rPr>
        <w:instrText>rank</w:instrText>
      </w:r>
      <w:r>
        <w:instrText>"</w:instrText>
      </w:r>
      <w:r>
        <w:rPr>
          <w:rFonts w:cs="Arial"/>
        </w:rPr>
        <w:fldChar w:fldCharType="end"/>
      </w:r>
      <w:r>
        <w:t xml:space="preserve"> : </w:t>
      </w:r>
      <w:hyperlink w:anchor="_aeefbb09a8c456505ebb76cf8a103a03" w:history="1">
        <w:r>
          <w:rPr>
            <w:rStyle w:val="Hyperlink"/>
          </w:rPr>
          <w:t>Integer</w:t>
        </w:r>
      </w:hyperlink>
    </w:p>
    <w:p w14:paraId="05AF09CC" w14:textId="77777777" w:rsidR="00F60D0E" w:rsidRDefault="00F60D0E" w:rsidP="008C7C30">
      <w:pPr>
        <w:pStyle w:val="BodyText"/>
      </w:pPr>
      <w:r>
        <w:t>An ordering of how important a risk is relative to all the risks of a risk stakeholder. How the rank is computed is usually determined by net risk but is not specified in this specification.</w:t>
      </w:r>
    </w:p>
    <w:p w14:paraId="27179095" w14:textId="77777777" w:rsidR="00F60D0E" w:rsidRDefault="00F60D0E" w:rsidP="00F60D0E"/>
    <w:p w14:paraId="4E1263D1" w14:textId="77777777" w:rsidR="00F60D0E" w:rsidRDefault="00F60D0E" w:rsidP="00F60D0E">
      <w:pPr>
        <w:pStyle w:val="Heading3"/>
        <w:spacing w:after="0"/>
        <w:ind w:left="1080"/>
      </w:pPr>
      <w:bookmarkStart w:id="1870" w:name="_58f03fd75f9559369b1644d185b18bdb"/>
      <w:bookmarkStart w:id="1871" w:name="_Toc468649446"/>
      <w:r>
        <w:t>Class Threat Likelihood</w:t>
      </w:r>
      <w:bookmarkEnd w:id="1870"/>
      <w:r w:rsidRPr="003A31EC">
        <w:rPr>
          <w:rFonts w:cs="Arial"/>
        </w:rPr>
        <w:t xml:space="preserve"> </w:t>
      </w:r>
      <w:r>
        <w:rPr>
          <w:rFonts w:cs="Arial"/>
        </w:rPr>
        <w:fldChar w:fldCharType="begin"/>
      </w:r>
      <w:r>
        <w:instrText>XE"</w:instrText>
      </w:r>
      <w:r w:rsidRPr="00413D75">
        <w:rPr>
          <w:rFonts w:cs="Arial"/>
        </w:rPr>
        <w:instrText>Threat Likelihood</w:instrText>
      </w:r>
      <w:r>
        <w:instrText>"</w:instrText>
      </w:r>
      <w:r>
        <w:rPr>
          <w:rFonts w:cs="Arial"/>
        </w:rPr>
        <w:fldChar w:fldCharType="end"/>
      </w:r>
      <w:r>
        <w:rPr>
          <w:rFonts w:cs="Arial"/>
        </w:rPr>
        <w:t xml:space="preserve"> &lt;&lt;Quantity Kind&gt;&gt;</w:t>
      </w:r>
      <w:bookmarkEnd w:id="1871"/>
    </w:p>
    <w:p w14:paraId="328C31E7" w14:textId="77777777" w:rsidR="00F60D0E" w:rsidRDefault="00F60D0E" w:rsidP="00F60D0E">
      <w:r>
        <w:t>A metric representing the likelihood of a threat occurring.</w:t>
      </w:r>
    </w:p>
    <w:p w14:paraId="476330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521AAE" w14:textId="77777777" w:rsidR="00F60D0E" w:rsidRDefault="003D454B" w:rsidP="00F60D0E">
      <w:pPr>
        <w:ind w:left="360"/>
      </w:pPr>
      <w:hyperlink w:anchor="_c4bee9dc62c41effa96910b60385b774" w:history="1">
        <w:r w:rsidR="00F60D0E">
          <w:rPr>
            <w:rStyle w:val="Hyperlink"/>
          </w:rPr>
          <w:t>Probability Metric</w:t>
        </w:r>
      </w:hyperlink>
    </w:p>
    <w:p w14:paraId="3FD65263" w14:textId="77777777" w:rsidR="00F60D0E" w:rsidRDefault="00F60D0E" w:rsidP="00F60D0E"/>
    <w:p w14:paraId="1C237D41" w14:textId="77777777" w:rsidR="00F60D0E" w:rsidRDefault="00F60D0E" w:rsidP="00F60D0E">
      <w:pPr>
        <w:pStyle w:val="Heading3"/>
        <w:spacing w:after="0"/>
        <w:ind w:left="1080"/>
      </w:pPr>
      <w:bookmarkStart w:id="1872" w:name="_b426b9fd0fce18ffb413e635c930302b"/>
      <w:bookmarkStart w:id="1873" w:name="_Toc468649447"/>
      <w:r>
        <w:lastRenderedPageBreak/>
        <w:t>Association Class Valuation of Asset</w:t>
      </w:r>
      <w:bookmarkEnd w:id="1872"/>
      <w:r w:rsidRPr="003A31EC">
        <w:rPr>
          <w:rFonts w:cs="Arial"/>
        </w:rPr>
        <w:t xml:space="preserve"> </w:t>
      </w:r>
      <w:r>
        <w:rPr>
          <w:rFonts w:cs="Arial"/>
        </w:rPr>
        <w:fldChar w:fldCharType="begin"/>
      </w:r>
      <w:r>
        <w:instrText>XE"</w:instrText>
      </w:r>
      <w:r w:rsidRPr="00413D75">
        <w:rPr>
          <w:rFonts w:cs="Arial"/>
        </w:rPr>
        <w:instrText>Valuation of Asset</w:instrText>
      </w:r>
      <w:r>
        <w:instrText>"</w:instrText>
      </w:r>
      <w:r>
        <w:rPr>
          <w:rFonts w:cs="Arial"/>
        </w:rPr>
        <w:fldChar w:fldCharType="end"/>
      </w:r>
      <w:r>
        <w:rPr>
          <w:rFonts w:cs="Arial"/>
        </w:rPr>
        <w:t xml:space="preserve"> &lt;&lt;Relationship&gt;&gt;</w:t>
      </w:r>
      <w:bookmarkEnd w:id="1873"/>
    </w:p>
    <w:p w14:paraId="1888DF90" w14:textId="77777777" w:rsidR="00F60D0E" w:rsidRDefault="00F60D0E" w:rsidP="00F60D0E">
      <w:r>
        <w:t>A relationship representing the set of valued assets for a stakeholder's objectives.</w:t>
      </w:r>
    </w:p>
    <w:p w14:paraId="55F54C9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87F5F4" w14:textId="77777777" w:rsidR="00F60D0E" w:rsidRDefault="00F60D0E" w:rsidP="00F60D0E">
      <w:pPr>
        <w:ind w:firstLine="720"/>
      </w:pPr>
      <w:r>
        <w:rPr>
          <w:noProof/>
        </w:rPr>
        <w:drawing>
          <wp:inline distT="0" distB="0" distL="0" distR="0" wp14:anchorId="2D2C4001" wp14:editId="15A020CF">
            <wp:extent cx="152400" cy="152400"/>
            <wp:effectExtent l="0" t="0" r="0" b="0"/>
            <wp:docPr id="15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00F354DB" w14:textId="77777777" w:rsidR="00F60D0E" w:rsidRDefault="00F60D0E" w:rsidP="008C7C30">
      <w:pPr>
        <w:pStyle w:val="BodyText"/>
      </w:pPr>
      <w:r>
        <w:t>An asset for which there is an objective to create, sustain, or protect the asset.</w:t>
      </w:r>
    </w:p>
    <w:p w14:paraId="120B066A" w14:textId="77777777" w:rsidR="00F60D0E" w:rsidRDefault="00F60D0E" w:rsidP="00F60D0E">
      <w:pPr>
        <w:ind w:firstLine="720"/>
      </w:pPr>
      <w:r>
        <w:rPr>
          <w:noProof/>
        </w:rPr>
        <w:drawing>
          <wp:inline distT="0" distB="0" distL="0" distR="0" wp14:anchorId="3B1772C0" wp14:editId="0D9A0984">
            <wp:extent cx="152400" cy="152400"/>
            <wp:effectExtent l="0" t="0" r="0" b="0"/>
            <wp:docPr id="15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4C01D478" w14:textId="77777777" w:rsidR="00F60D0E" w:rsidRDefault="00F60D0E" w:rsidP="008C7C30">
      <w:pPr>
        <w:pStyle w:val="BodyText"/>
      </w:pPr>
      <w:r>
        <w:t>An objective that supports the creation, sustainment, or safety of a valued asset.</w:t>
      </w:r>
    </w:p>
    <w:p w14:paraId="7D40DB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C28B5CA" w14:textId="77777777" w:rsidR="00F60D0E" w:rsidRDefault="00F60D0E" w:rsidP="00F60D0E">
      <w:pPr>
        <w:pStyle w:val="BodyText2"/>
        <w:spacing w:after="0"/>
      </w:pPr>
      <w:r>
        <w:rPr>
          <w:noProof/>
          <w:lang w:val="en-US" w:eastAsia="en-US" w:bidi="ar-SA"/>
        </w:rPr>
        <w:drawing>
          <wp:inline distT="0" distB="0" distL="0" distR="0" wp14:anchorId="696BD7A8" wp14:editId="693D258A">
            <wp:extent cx="152400" cy="152400"/>
            <wp:effectExtent l="0" t="0" r="0" b="0"/>
            <wp:docPr id="152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sensitivity threshhold</w:t>
      </w:r>
      <w:r>
        <w:rPr>
          <w:rFonts w:cs="Arial"/>
        </w:rPr>
        <w:fldChar w:fldCharType="begin"/>
      </w:r>
      <w:r>
        <w:instrText>XE"</w:instrText>
      </w:r>
      <w:r w:rsidRPr="00413D75">
        <w:rPr>
          <w:rFonts w:cs="Arial"/>
        </w:rPr>
        <w:instrText>sensitivity threshhold</w:instrText>
      </w:r>
      <w:r>
        <w:instrText>"</w:instrText>
      </w:r>
      <w:r>
        <w:rPr>
          <w:rFonts w:cs="Arial"/>
        </w:rPr>
        <w:fldChar w:fldCharType="end"/>
      </w:r>
      <w:r>
        <w:t xml:space="preserve"> : </w:t>
      </w:r>
      <w:hyperlink w:anchor="_23c4326044009f885190c5ab985800db" w:history="1">
        <w:r>
          <w:rPr>
            <w:rStyle w:val="Hyperlink"/>
          </w:rPr>
          <w:t>Metric</w:t>
        </w:r>
      </w:hyperlink>
      <w:r>
        <w:t xml:space="preserve"> [0..1]</w:t>
      </w:r>
    </w:p>
    <w:p w14:paraId="00D2EA6B" w14:textId="77777777" w:rsidR="00F60D0E" w:rsidRDefault="00F60D0E" w:rsidP="008C7C30">
      <w:pPr>
        <w:pStyle w:val="BodyText"/>
      </w:pPr>
      <w:r>
        <w:t>A metric representing the threshold over which damage to an asset will be of concern to a risk stakeholder.</w:t>
      </w:r>
    </w:p>
    <w:p w14:paraId="3677AA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7DFEFC3" w14:textId="77777777" w:rsidR="00F60D0E" w:rsidRDefault="00F60D0E" w:rsidP="00F60D0E">
      <w:pPr>
        <w:ind w:left="605" w:hanging="245"/>
      </w:pPr>
      <w:r>
        <w:rPr>
          <w:noProof/>
        </w:rPr>
        <w:drawing>
          <wp:inline distT="0" distB="0" distL="0" distR="0" wp14:anchorId="69D61358" wp14:editId="54B10C9B">
            <wp:extent cx="152400" cy="152400"/>
            <wp:effectExtent l="0" t="0" r="0" b="0"/>
            <wp:docPr id="1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&lt;&lt;Involves&gt;&gt; sensitive to objective</w:t>
      </w:r>
      <w:r>
        <w:rPr>
          <w:rFonts w:cs="Arial"/>
        </w:rPr>
        <w:fldChar w:fldCharType="begin"/>
      </w:r>
      <w:r>
        <w:instrText>XE"</w:instrText>
      </w:r>
      <w:r w:rsidRPr="00413D75">
        <w:rPr>
          <w:rFonts w:cs="Arial"/>
        </w:rPr>
        <w:instrText>sensitive to objective</w:instrText>
      </w:r>
      <w:r>
        <w:instrText>"</w:instrText>
      </w:r>
      <w:r>
        <w:rPr>
          <w:rFonts w:cs="Arial"/>
        </w:rPr>
        <w:fldChar w:fldCharType="end"/>
      </w:r>
      <w:r>
        <w:t xml:space="preserve"> : </w:t>
      </w:r>
      <w:hyperlink w:anchor="_40a9ccd34b592f031ebb740bbade97ff" w:history="1">
        <w:r>
          <w:rPr>
            <w:rStyle w:val="Hyperlink"/>
          </w:rPr>
          <w:t>Objective forSafety and Security</w:t>
        </w:r>
      </w:hyperlink>
      <w:r>
        <w:t xml:space="preserve"> [*]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54FDCBC1" w14:textId="77777777" w:rsidR="00F60D0E" w:rsidRDefault="00F60D0E" w:rsidP="008C7C30">
      <w:pPr>
        <w:pStyle w:val="BodyText"/>
      </w:pPr>
      <w:r>
        <w:t>Objectives that directly justify the valuing of specific assets.</w:t>
      </w:r>
    </w:p>
    <w:p w14:paraId="277E82A2" w14:textId="77777777" w:rsidR="00F60D0E" w:rsidRDefault="00F60D0E" w:rsidP="00F60D0E"/>
    <w:p w14:paraId="3B663A52" w14:textId="77777777" w:rsidR="00F60D0E" w:rsidRDefault="00F60D0E" w:rsidP="00F60D0E">
      <w:pPr>
        <w:pStyle w:val="Heading3"/>
        <w:spacing w:after="0"/>
        <w:ind w:left="1080"/>
      </w:pPr>
      <w:bookmarkStart w:id="1874" w:name="_47ee5282957e27e87ceca3ae35620f9a"/>
      <w:bookmarkStart w:id="1875" w:name="_Toc468649448"/>
      <w:r>
        <w:t>Class Valued Asset</w:t>
      </w:r>
      <w:bookmarkEnd w:id="1874"/>
      <w:r w:rsidRPr="003A31EC">
        <w:rPr>
          <w:rFonts w:cs="Arial"/>
        </w:rPr>
        <w:t xml:space="preserve"> </w:t>
      </w:r>
      <w:r>
        <w:rPr>
          <w:rFonts w:cs="Arial"/>
        </w:rPr>
        <w:fldChar w:fldCharType="begin"/>
      </w:r>
      <w:r>
        <w:instrText>XE"</w:instrText>
      </w:r>
      <w:r w:rsidRPr="00413D75">
        <w:rPr>
          <w:rFonts w:cs="Arial"/>
        </w:rPr>
        <w:instrText>Valued Asset</w:instrText>
      </w:r>
      <w:r>
        <w:instrText>"</w:instrText>
      </w:r>
      <w:r>
        <w:rPr>
          <w:rFonts w:cs="Arial"/>
        </w:rPr>
        <w:fldChar w:fldCharType="end"/>
      </w:r>
      <w:r>
        <w:rPr>
          <w:rFonts w:cs="Arial"/>
        </w:rPr>
        <w:t xml:space="preserve"> &lt;&lt;Role&gt;&gt;</w:t>
      </w:r>
      <w:bookmarkEnd w:id="1875"/>
    </w:p>
    <w:p w14:paraId="5BD841D7" w14:textId="77777777" w:rsidR="00F60D0E" w:rsidRDefault="00F60D0E" w:rsidP="00F60D0E">
      <w:r>
        <w:t>A system, organization, thing, process or person that is the direct concern of a stakeholder.</w:t>
      </w:r>
      <w:r>
        <w:br/>
        <w:t>[BMM] Asset: something of value owned by the enterprise</w:t>
      </w:r>
    </w:p>
    <w:p w14:paraId="1262BE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122F176" w14:textId="77777777" w:rsidR="00F60D0E" w:rsidRDefault="003D454B" w:rsidP="00F60D0E">
      <w:pPr>
        <w:ind w:left="360"/>
      </w:pPr>
      <w:hyperlink w:anchor="_d442d75c9ac335e7a2aadbc96919fc2d" w:history="1">
        <w:r w:rsidR="00F60D0E">
          <w:rPr>
            <w:rStyle w:val="Hyperlink"/>
          </w:rPr>
          <w:t>Resource</w:t>
        </w:r>
      </w:hyperlink>
    </w:p>
    <w:p w14:paraId="649620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E74FF5C" w14:textId="77777777" w:rsidR="00F60D0E" w:rsidRDefault="00F60D0E" w:rsidP="00F60D0E">
      <w:pPr>
        <w:pStyle w:val="BodyText2"/>
        <w:spacing w:after="0"/>
      </w:pPr>
      <w:r>
        <w:rPr>
          <w:noProof/>
          <w:lang w:val="en-US" w:eastAsia="en-US" w:bidi="ar-SA"/>
        </w:rPr>
        <w:drawing>
          <wp:inline distT="0" distB="0" distL="0" distR="0" wp14:anchorId="273D76E5" wp14:editId="7C06E7D5">
            <wp:extent cx="152400" cy="152400"/>
            <wp:effectExtent l="0" t="0" r="0" b="0"/>
            <wp:docPr id="15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replacement cost</w:t>
      </w:r>
      <w:r>
        <w:rPr>
          <w:rFonts w:cs="Arial"/>
        </w:rPr>
        <w:fldChar w:fldCharType="begin"/>
      </w:r>
      <w:r>
        <w:instrText>XE"</w:instrText>
      </w:r>
      <w:r w:rsidRPr="00413D75">
        <w:rPr>
          <w:rFonts w:cs="Arial"/>
        </w:rPr>
        <w:instrText>replacement cost</w:instrText>
      </w:r>
      <w:r>
        <w:instrText>"</w:instrText>
      </w:r>
      <w:r>
        <w:rPr>
          <w:rFonts w:cs="Arial"/>
        </w:rPr>
        <w:fldChar w:fldCharType="end"/>
      </w:r>
      <w:r>
        <w:t xml:space="preserve"> : </w:t>
      </w:r>
      <w:hyperlink w:anchor="_997a0ba201c30f8d42890534fddc88b3" w:history="1">
        <w:r>
          <w:rPr>
            <w:rStyle w:val="Hyperlink"/>
          </w:rPr>
          <w:t>Currency</w:t>
        </w:r>
      </w:hyperlink>
      <w:r>
        <w:t xml:space="preserve"> [0..1]</w:t>
      </w:r>
    </w:p>
    <w:p w14:paraId="197550AE" w14:textId="77777777" w:rsidR="00F60D0E" w:rsidRDefault="00F60D0E" w:rsidP="008C7C30">
      <w:pPr>
        <w:pStyle w:val="BodyText"/>
      </w:pPr>
      <w:r>
        <w:t>Cost to replace the capability offered by the subject valued asset. This may or may not be the cost to replace the asset with an identical one.</w:t>
      </w:r>
    </w:p>
    <w:p w14:paraId="44A4D8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3066D07" w14:textId="77777777" w:rsidR="00F60D0E" w:rsidRDefault="00F60D0E" w:rsidP="00F60D0E">
      <w:pPr>
        <w:ind w:left="605" w:hanging="245"/>
      </w:pPr>
      <w:r>
        <w:rPr>
          <w:noProof/>
        </w:rPr>
        <w:drawing>
          <wp:inline distT="0" distB="0" distL="0" distR="0" wp14:anchorId="2FF8E2DF" wp14:editId="7A244EAA">
            <wp:extent cx="152400" cy="152400"/>
            <wp:effectExtent l="0" t="0" r="0" b="0"/>
            <wp:docPr id="1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89152E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A253118" w14:textId="77777777" w:rsidR="00F60D0E" w:rsidRDefault="00F60D0E" w:rsidP="008C7C30">
      <w:pPr>
        <w:pStyle w:val="BodyText"/>
      </w:pPr>
      <w:r>
        <w:t>An objective that supports the creation, sustainment, or safety of a valued asset.</w:t>
      </w:r>
    </w:p>
    <w:p w14:paraId="2FD94EC5" w14:textId="77777777" w:rsidR="00F60D0E" w:rsidRDefault="00F60D0E" w:rsidP="00F60D0E"/>
    <w:p w14:paraId="3EAFA85E" w14:textId="77777777" w:rsidR="00F60D0E" w:rsidRDefault="00F60D0E" w:rsidP="008A4C70">
      <w:pPr>
        <w:pStyle w:val="Heading4"/>
        <w:numPr>
          <w:ilvl w:val="3"/>
          <w:numId w:val="1"/>
        </w:numPr>
      </w:pPr>
      <w:bookmarkStart w:id="1876" w:name="_2cbe30855e7c38eda8fd532436d545b8"/>
      <w:r>
        <w:t>Enumeration Likelihood Categories</w:t>
      </w:r>
      <w:bookmarkEnd w:id="1876"/>
      <w:r w:rsidRPr="003A31EC">
        <w:rPr>
          <w:rFonts w:cs="Arial"/>
        </w:rPr>
        <w:t xml:space="preserve"> </w:t>
      </w:r>
      <w:r>
        <w:rPr>
          <w:rFonts w:cs="Arial"/>
        </w:rPr>
        <w:fldChar w:fldCharType="begin"/>
      </w:r>
      <w:r>
        <w:instrText>XE"</w:instrText>
      </w:r>
      <w:r w:rsidRPr="00413D75">
        <w:rPr>
          <w:rFonts w:cs="Arial"/>
        </w:rPr>
        <w:instrText>Likelihood Categories</w:instrText>
      </w:r>
      <w:r>
        <w:instrText>"</w:instrText>
      </w:r>
      <w:r>
        <w:rPr>
          <w:rFonts w:cs="Arial"/>
        </w:rPr>
        <w:fldChar w:fldCharType="end"/>
      </w:r>
      <w:r>
        <w:rPr>
          <w:rFonts w:cs="Arial"/>
        </w:rPr>
        <w:t xml:space="preserve"> </w:t>
      </w:r>
    </w:p>
    <w:p w14:paraId="73DAFEF4" w14:textId="77777777" w:rsidR="00F60D0E" w:rsidRDefault="00F60D0E" w:rsidP="008C7C30">
      <w:pPr>
        <w:pStyle w:val="BodyText"/>
      </w:pPr>
      <w:r>
        <w:t>A high-level scale of likelihood.</w:t>
      </w:r>
    </w:p>
    <w:p w14:paraId="3373CA8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Known Superclasses</w:t>
      </w:r>
    </w:p>
    <w:p w14:paraId="7C2E836C" w14:textId="77777777" w:rsidR="00F60D0E" w:rsidRDefault="003D454B" w:rsidP="00F60D0E">
      <w:pPr>
        <w:ind w:left="360"/>
      </w:pPr>
      <w:hyperlink w:anchor="_3fa8c492a17af297d5ce0d1966c78286" w:history="1">
        <w:r w:rsidR="00F60D0E">
          <w:rPr>
            <w:rStyle w:val="Hyperlink"/>
          </w:rPr>
          <w:t>Scale</w:t>
        </w:r>
      </w:hyperlink>
    </w:p>
    <w:p w14:paraId="1F74BE46" w14:textId="77777777" w:rsidR="00F60D0E" w:rsidRDefault="00F60D0E" w:rsidP="00F60D0E">
      <w:pPr>
        <w:pStyle w:val="Code0"/>
      </w:pPr>
      <w:r>
        <w:t>package Threat-risk-conceptual-model::Threat and Risk Specific Concepts::Risk</w:t>
      </w:r>
    </w:p>
    <w:p w14:paraId="5CB4369B" w14:textId="77777777" w:rsidR="00F60D0E" w:rsidRDefault="00F60D0E" w:rsidP="00F60D0E">
      <w:pPr>
        <w:pStyle w:val="Code0"/>
      </w:pPr>
      <w:r>
        <w:t>public enum Likelihood Categories</w:t>
      </w:r>
    </w:p>
    <w:p w14:paraId="089FB479" w14:textId="77777777" w:rsidR="00F60D0E" w:rsidRDefault="00F60D0E" w:rsidP="00F60D0E">
      <w:pPr>
        <w:pStyle w:val="Code0"/>
      </w:pPr>
      <w:r>
        <w:t>{Frequent, Probable, Occasional, Remote, Improbable}</w:t>
      </w:r>
    </w:p>
    <w:p w14:paraId="71DB4977" w14:textId="77777777" w:rsidR="00F60D0E" w:rsidRDefault="00F60D0E" w:rsidP="00F60D0E">
      <w:pPr>
        <w:pStyle w:val="Code0"/>
      </w:pPr>
    </w:p>
    <w:p w14:paraId="049E4D5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8091CA1" w14:textId="77777777" w:rsidR="00F60D0E" w:rsidRDefault="00F60D0E" w:rsidP="00F60D0E">
      <w:pPr>
        <w:ind w:left="605" w:hanging="245"/>
      </w:pPr>
      <w:r>
        <w:rPr>
          <w:noProof/>
        </w:rPr>
        <w:drawing>
          <wp:inline distT="0" distB="0" distL="0" distR="0" wp14:anchorId="5DEABECD" wp14:editId="11A69FCF">
            <wp:extent cx="152400" cy="152400"/>
            <wp:effectExtent l="0" t="0" r="0" b="0"/>
            <wp:docPr id="15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Frequent</w:t>
      </w:r>
      <w:r>
        <w:rPr>
          <w:rFonts w:cs="Arial"/>
        </w:rPr>
        <w:fldChar w:fldCharType="begin"/>
      </w:r>
      <w:r>
        <w:instrText>XE"</w:instrText>
      </w:r>
      <w:r w:rsidRPr="00413D75">
        <w:rPr>
          <w:rFonts w:cs="Arial"/>
        </w:rPr>
        <w:instrText>Frequent</w:instrText>
      </w:r>
      <w:r>
        <w:instrText>"</w:instrText>
      </w:r>
      <w:r>
        <w:rPr>
          <w:rFonts w:cs="Arial"/>
        </w:rPr>
        <w:fldChar w:fldCharType="end"/>
      </w:r>
    </w:p>
    <w:p w14:paraId="209C1E2A" w14:textId="77777777" w:rsidR="00F60D0E" w:rsidRDefault="00F60D0E" w:rsidP="008C7C30">
      <w:pPr>
        <w:pStyle w:val="BodyText"/>
      </w:pPr>
      <w:r>
        <w:t>Likely to occur often in the life of an item, with a probability of Event greater than 10:1 in that life.</w:t>
      </w:r>
    </w:p>
    <w:p w14:paraId="203DE449" w14:textId="77777777" w:rsidR="00F60D0E" w:rsidRDefault="00F60D0E" w:rsidP="00F60D0E">
      <w:pPr>
        <w:ind w:left="605" w:hanging="245"/>
      </w:pPr>
      <w:r>
        <w:rPr>
          <w:noProof/>
        </w:rPr>
        <w:drawing>
          <wp:inline distT="0" distB="0" distL="0" distR="0" wp14:anchorId="404D79CD" wp14:editId="774690C0">
            <wp:extent cx="152400" cy="152400"/>
            <wp:effectExtent l="0" t="0" r="0" b="0"/>
            <wp:docPr id="15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Probable</w:t>
      </w:r>
      <w:r>
        <w:rPr>
          <w:rFonts w:cs="Arial"/>
        </w:rPr>
        <w:fldChar w:fldCharType="begin"/>
      </w:r>
      <w:r>
        <w:instrText>XE"</w:instrText>
      </w:r>
      <w:r w:rsidRPr="00413D75">
        <w:rPr>
          <w:rFonts w:cs="Arial"/>
        </w:rPr>
        <w:instrText>Probable</w:instrText>
      </w:r>
      <w:r>
        <w:instrText>"</w:instrText>
      </w:r>
      <w:r>
        <w:rPr>
          <w:rFonts w:cs="Arial"/>
        </w:rPr>
        <w:fldChar w:fldCharType="end"/>
      </w:r>
    </w:p>
    <w:p w14:paraId="016B92C0" w14:textId="77777777" w:rsidR="00F60D0E" w:rsidRDefault="00F60D0E" w:rsidP="008C7C30">
      <w:pPr>
        <w:pStyle w:val="BodyText"/>
      </w:pPr>
      <w:r>
        <w:t xml:space="preserve">Will occur several times in the life of an item, with a probability of Event less than 10:1 but greater than 10:2 in that life. </w:t>
      </w:r>
      <w:r>
        <w:br/>
      </w:r>
    </w:p>
    <w:p w14:paraId="16E97524" w14:textId="77777777" w:rsidR="00F60D0E" w:rsidRDefault="00F60D0E" w:rsidP="00F60D0E">
      <w:pPr>
        <w:ind w:left="605" w:hanging="245"/>
      </w:pPr>
      <w:r>
        <w:rPr>
          <w:noProof/>
        </w:rPr>
        <w:drawing>
          <wp:inline distT="0" distB="0" distL="0" distR="0" wp14:anchorId="692C0970" wp14:editId="5972F8E9">
            <wp:extent cx="152400" cy="152400"/>
            <wp:effectExtent l="0" t="0" r="0" b="0"/>
            <wp:docPr id="153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Occasional</w:t>
      </w:r>
      <w:r>
        <w:rPr>
          <w:rFonts w:cs="Arial"/>
        </w:rPr>
        <w:fldChar w:fldCharType="begin"/>
      </w:r>
      <w:r>
        <w:instrText>XE"</w:instrText>
      </w:r>
      <w:r w:rsidRPr="00413D75">
        <w:rPr>
          <w:rFonts w:cs="Arial"/>
        </w:rPr>
        <w:instrText>Occasional</w:instrText>
      </w:r>
      <w:r>
        <w:instrText>"</w:instrText>
      </w:r>
      <w:r>
        <w:rPr>
          <w:rFonts w:cs="Arial"/>
        </w:rPr>
        <w:fldChar w:fldCharType="end"/>
      </w:r>
    </w:p>
    <w:p w14:paraId="153FB20F" w14:textId="77777777" w:rsidR="00F60D0E" w:rsidRDefault="00F60D0E" w:rsidP="008C7C30">
      <w:pPr>
        <w:pStyle w:val="BodyText"/>
      </w:pPr>
      <w:r>
        <w:t xml:space="preserve">Likely to occur sometime in the life of an item, with a probability of Event less than 10-2 but greater than 10:3 in that life. </w:t>
      </w:r>
    </w:p>
    <w:p w14:paraId="479EAF78" w14:textId="77777777" w:rsidR="00F60D0E" w:rsidRDefault="00F60D0E" w:rsidP="00F60D0E">
      <w:pPr>
        <w:ind w:left="605" w:hanging="245"/>
      </w:pPr>
      <w:r>
        <w:rPr>
          <w:noProof/>
        </w:rPr>
        <w:drawing>
          <wp:inline distT="0" distB="0" distL="0" distR="0" wp14:anchorId="2AC3D9B6" wp14:editId="3683F781">
            <wp:extent cx="152400" cy="152400"/>
            <wp:effectExtent l="0" t="0" r="0" b="0"/>
            <wp:docPr id="153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2DBE71C3" w14:textId="77777777" w:rsidR="00F60D0E" w:rsidRDefault="00F60D0E" w:rsidP="008C7C30">
      <w:pPr>
        <w:pStyle w:val="BodyText"/>
      </w:pPr>
      <w:r>
        <w:t xml:space="preserve">Unlikely but possible to occur in the life of an item, with a probability of Event less than 10:3 but greater than 10:6 in that life. </w:t>
      </w:r>
    </w:p>
    <w:p w14:paraId="7E1F1BDB" w14:textId="77777777" w:rsidR="00F60D0E" w:rsidRDefault="00F60D0E" w:rsidP="00F60D0E">
      <w:pPr>
        <w:ind w:left="605" w:hanging="245"/>
      </w:pPr>
      <w:r>
        <w:rPr>
          <w:noProof/>
        </w:rPr>
        <w:drawing>
          <wp:inline distT="0" distB="0" distL="0" distR="0" wp14:anchorId="7FBAE846" wp14:editId="406DD285">
            <wp:extent cx="152400" cy="152400"/>
            <wp:effectExtent l="0" t="0" r="0" b="0"/>
            <wp:docPr id="15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Improbable</w:t>
      </w:r>
      <w:r>
        <w:rPr>
          <w:rFonts w:cs="Arial"/>
        </w:rPr>
        <w:fldChar w:fldCharType="begin"/>
      </w:r>
      <w:r>
        <w:instrText>XE"</w:instrText>
      </w:r>
      <w:r w:rsidRPr="00413D75">
        <w:rPr>
          <w:rFonts w:cs="Arial"/>
        </w:rPr>
        <w:instrText>Improbable</w:instrText>
      </w:r>
      <w:r>
        <w:instrText>"</w:instrText>
      </w:r>
      <w:r>
        <w:rPr>
          <w:rFonts w:cs="Arial"/>
        </w:rPr>
        <w:fldChar w:fldCharType="end"/>
      </w:r>
    </w:p>
    <w:p w14:paraId="0A7C8E7B" w14:textId="77777777" w:rsidR="00F60D0E" w:rsidRDefault="00F60D0E" w:rsidP="008C7C30">
      <w:pPr>
        <w:pStyle w:val="BodyText"/>
      </w:pPr>
      <w:r>
        <w:t xml:space="preserve">So unlikely, it can be assumed Event may not be experienced, with a probability of Event less than 10:6 in that life. </w:t>
      </w:r>
    </w:p>
    <w:p w14:paraId="6772CA24" w14:textId="77777777" w:rsidR="00F60D0E" w:rsidRDefault="00F60D0E" w:rsidP="00F60D0E"/>
    <w:p w14:paraId="39C1AF87" w14:textId="77777777" w:rsidR="00F60D0E" w:rsidRDefault="00F60D0E" w:rsidP="008A4C70">
      <w:pPr>
        <w:pStyle w:val="Heading4"/>
        <w:numPr>
          <w:ilvl w:val="3"/>
          <w:numId w:val="1"/>
        </w:numPr>
      </w:pPr>
      <w:bookmarkStart w:id="1877" w:name="_dbc10d4bb5d103ca01dfc9a56a55dca2"/>
      <w:r>
        <w:t>Enumeration Severity Categories</w:t>
      </w:r>
      <w:bookmarkEnd w:id="1877"/>
      <w:r w:rsidRPr="003A31EC">
        <w:rPr>
          <w:rFonts w:cs="Arial"/>
        </w:rPr>
        <w:t xml:space="preserve"> </w:t>
      </w:r>
      <w:r>
        <w:rPr>
          <w:rFonts w:cs="Arial"/>
        </w:rPr>
        <w:fldChar w:fldCharType="begin"/>
      </w:r>
      <w:r>
        <w:instrText>XE"</w:instrText>
      </w:r>
      <w:r w:rsidRPr="00413D75">
        <w:rPr>
          <w:rFonts w:cs="Arial"/>
        </w:rPr>
        <w:instrText>Severity Categories</w:instrText>
      </w:r>
      <w:r>
        <w:instrText>"</w:instrText>
      </w:r>
      <w:r>
        <w:rPr>
          <w:rFonts w:cs="Arial"/>
        </w:rPr>
        <w:fldChar w:fldCharType="end"/>
      </w:r>
      <w:r>
        <w:rPr>
          <w:rFonts w:cs="Arial"/>
        </w:rPr>
        <w:t xml:space="preserve"> </w:t>
      </w:r>
    </w:p>
    <w:p w14:paraId="5677AFD3" w14:textId="77777777" w:rsidR="00F60D0E" w:rsidRDefault="00F60D0E" w:rsidP="008C7C30">
      <w:pPr>
        <w:pStyle w:val="BodyText"/>
      </w:pPr>
      <w:r>
        <w:t>A high-level scale of severity.</w:t>
      </w:r>
    </w:p>
    <w:p w14:paraId="48A10D1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57F0FBA" w14:textId="77777777" w:rsidR="00F60D0E" w:rsidRDefault="003D454B" w:rsidP="00F60D0E">
      <w:pPr>
        <w:ind w:left="360"/>
      </w:pPr>
      <w:hyperlink w:anchor="_3fa8c492a17af297d5ce0d1966c78286" w:history="1">
        <w:r w:rsidR="00F60D0E">
          <w:rPr>
            <w:rStyle w:val="Hyperlink"/>
          </w:rPr>
          <w:t>Scale</w:t>
        </w:r>
      </w:hyperlink>
    </w:p>
    <w:p w14:paraId="568B4882" w14:textId="77777777" w:rsidR="00F60D0E" w:rsidRDefault="00F60D0E" w:rsidP="00F60D0E">
      <w:pPr>
        <w:pStyle w:val="Code0"/>
      </w:pPr>
      <w:r>
        <w:t>package Threat-risk-conceptual-model::Threat and Risk Specific Concepts::Risk</w:t>
      </w:r>
    </w:p>
    <w:p w14:paraId="38697952" w14:textId="77777777" w:rsidR="00F60D0E" w:rsidRDefault="00F60D0E" w:rsidP="00F60D0E">
      <w:pPr>
        <w:pStyle w:val="Code0"/>
      </w:pPr>
      <w:r>
        <w:t>public enum Severity Categories</w:t>
      </w:r>
    </w:p>
    <w:p w14:paraId="41600D50" w14:textId="77777777" w:rsidR="00F60D0E" w:rsidRDefault="00F60D0E" w:rsidP="00F60D0E">
      <w:pPr>
        <w:pStyle w:val="Code0"/>
      </w:pPr>
      <w:r>
        <w:t>{Catastrophic, Critical, Marginal, Negligable}</w:t>
      </w:r>
    </w:p>
    <w:p w14:paraId="1CEB9DB1" w14:textId="77777777" w:rsidR="00F60D0E" w:rsidRDefault="00F60D0E" w:rsidP="00F60D0E">
      <w:pPr>
        <w:pStyle w:val="Code0"/>
      </w:pPr>
    </w:p>
    <w:p w14:paraId="160D4A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16FB3021" w14:textId="77777777" w:rsidR="00F60D0E" w:rsidRDefault="00F60D0E" w:rsidP="00F60D0E">
      <w:pPr>
        <w:ind w:left="605" w:hanging="245"/>
      </w:pPr>
      <w:r>
        <w:rPr>
          <w:noProof/>
        </w:rPr>
        <w:drawing>
          <wp:inline distT="0" distB="0" distL="0" distR="0" wp14:anchorId="5032135B" wp14:editId="2C1D5823">
            <wp:extent cx="152400" cy="152400"/>
            <wp:effectExtent l="0" t="0" r="0" b="0"/>
            <wp:docPr id="15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Catastrophic</w:t>
      </w:r>
      <w:r>
        <w:rPr>
          <w:rFonts w:cs="Arial"/>
        </w:rPr>
        <w:fldChar w:fldCharType="begin"/>
      </w:r>
      <w:r>
        <w:instrText>XE"</w:instrText>
      </w:r>
      <w:r w:rsidRPr="00413D75">
        <w:rPr>
          <w:rFonts w:cs="Arial"/>
        </w:rPr>
        <w:instrText>Catastrophic</w:instrText>
      </w:r>
      <w:r>
        <w:instrText>"</w:instrText>
      </w:r>
      <w:r>
        <w:rPr>
          <w:rFonts w:cs="Arial"/>
        </w:rPr>
        <w:fldChar w:fldCharType="end"/>
      </w:r>
    </w:p>
    <w:p w14:paraId="3D72286C" w14:textId="77777777" w:rsidR="00F60D0E" w:rsidRDefault="00F60D0E" w:rsidP="008C7C30">
      <w:pPr>
        <w:pStyle w:val="BodyText"/>
      </w:pPr>
      <w:r>
        <w:lastRenderedPageBreak/>
        <w:t xml:space="preserve">Could result in death, permanent total disability, loss exceeding $1M, or irreversible severe environmental damage that violates law or regulation. </w:t>
      </w:r>
    </w:p>
    <w:p w14:paraId="5F85872E" w14:textId="77777777" w:rsidR="00F60D0E" w:rsidRDefault="00F60D0E" w:rsidP="00F60D0E">
      <w:pPr>
        <w:ind w:left="605" w:hanging="245"/>
      </w:pPr>
      <w:r>
        <w:rPr>
          <w:noProof/>
        </w:rPr>
        <w:drawing>
          <wp:inline distT="0" distB="0" distL="0" distR="0" wp14:anchorId="7CCAF487" wp14:editId="1113D9A1">
            <wp:extent cx="152400" cy="152400"/>
            <wp:effectExtent l="0" t="0" r="0" b="0"/>
            <wp:docPr id="15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Critical</w:t>
      </w:r>
      <w:r>
        <w:rPr>
          <w:rFonts w:cs="Arial"/>
        </w:rPr>
        <w:fldChar w:fldCharType="begin"/>
      </w:r>
      <w:r>
        <w:instrText>XE"</w:instrText>
      </w:r>
      <w:r w:rsidRPr="00413D75">
        <w:rPr>
          <w:rFonts w:cs="Arial"/>
        </w:rPr>
        <w:instrText>Critical</w:instrText>
      </w:r>
      <w:r>
        <w:instrText>"</w:instrText>
      </w:r>
      <w:r>
        <w:rPr>
          <w:rFonts w:cs="Arial"/>
        </w:rPr>
        <w:fldChar w:fldCharType="end"/>
      </w:r>
    </w:p>
    <w:p w14:paraId="209FE8A6" w14:textId="77777777" w:rsidR="00F60D0E" w:rsidRDefault="00F60D0E" w:rsidP="008C7C30">
      <w:pPr>
        <w:pStyle w:val="BodyText"/>
      </w:pPr>
      <w:r>
        <w:t xml:space="preserve">Could result in permanent partial disability, injuries, or occupational illness that may result in hospitalization of at least three personnel, loss exceeding $200K but less than $1M, or reversible environmental damage causing a violation of law or regulation. </w:t>
      </w:r>
    </w:p>
    <w:p w14:paraId="31ACE23A" w14:textId="77777777" w:rsidR="00F60D0E" w:rsidRDefault="00F60D0E" w:rsidP="00F60D0E">
      <w:pPr>
        <w:ind w:left="605" w:hanging="245"/>
      </w:pPr>
      <w:r>
        <w:rPr>
          <w:noProof/>
        </w:rPr>
        <w:drawing>
          <wp:inline distT="0" distB="0" distL="0" distR="0" wp14:anchorId="4190AF42" wp14:editId="66A05289">
            <wp:extent cx="152400" cy="152400"/>
            <wp:effectExtent l="0" t="0" r="0" b="0"/>
            <wp:docPr id="15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Marginal</w:t>
      </w:r>
      <w:r>
        <w:rPr>
          <w:rFonts w:cs="Arial"/>
        </w:rPr>
        <w:fldChar w:fldCharType="begin"/>
      </w:r>
      <w:r>
        <w:instrText>XE"</w:instrText>
      </w:r>
      <w:r w:rsidRPr="00413D75">
        <w:rPr>
          <w:rFonts w:cs="Arial"/>
        </w:rPr>
        <w:instrText>Marginal</w:instrText>
      </w:r>
      <w:r>
        <w:instrText>"</w:instrText>
      </w:r>
      <w:r>
        <w:rPr>
          <w:rFonts w:cs="Arial"/>
        </w:rPr>
        <w:fldChar w:fldCharType="end"/>
      </w:r>
    </w:p>
    <w:p w14:paraId="506F8E35" w14:textId="77777777" w:rsidR="00F60D0E" w:rsidRDefault="00F60D0E" w:rsidP="008C7C30">
      <w:pPr>
        <w:pStyle w:val="BodyText"/>
      </w:pPr>
      <w:r>
        <w:t xml:space="preserve">Could result in injury or occupational illness resulting in one or more lost work day(s), loss exceeding $10K but less than $200K, or mitigatible environmental damage without violation of law or regulation where restoration activities can be accomplished. </w:t>
      </w:r>
    </w:p>
    <w:p w14:paraId="62AF5780" w14:textId="77777777" w:rsidR="00F60D0E" w:rsidRDefault="00F60D0E" w:rsidP="00F60D0E">
      <w:pPr>
        <w:ind w:left="605" w:hanging="245"/>
      </w:pPr>
      <w:r>
        <w:rPr>
          <w:noProof/>
        </w:rPr>
        <w:drawing>
          <wp:inline distT="0" distB="0" distL="0" distR="0" wp14:anchorId="2F8B50A0" wp14:editId="0EA0D176">
            <wp:extent cx="152400" cy="152400"/>
            <wp:effectExtent l="0" t="0" r="0" b="0"/>
            <wp:docPr id="15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Negligable</w:t>
      </w:r>
      <w:r>
        <w:rPr>
          <w:rFonts w:cs="Arial"/>
        </w:rPr>
        <w:fldChar w:fldCharType="begin"/>
      </w:r>
      <w:r>
        <w:instrText>XE"</w:instrText>
      </w:r>
      <w:r w:rsidRPr="00413D75">
        <w:rPr>
          <w:rFonts w:cs="Arial"/>
        </w:rPr>
        <w:instrText>Negligable</w:instrText>
      </w:r>
      <w:r>
        <w:instrText>"</w:instrText>
      </w:r>
      <w:r>
        <w:rPr>
          <w:rFonts w:cs="Arial"/>
        </w:rPr>
        <w:fldChar w:fldCharType="end"/>
      </w:r>
    </w:p>
    <w:p w14:paraId="7BBCB7F1" w14:textId="77777777" w:rsidR="00F60D0E" w:rsidRDefault="00F60D0E" w:rsidP="008C7C30">
      <w:pPr>
        <w:pStyle w:val="BodyText"/>
      </w:pPr>
      <w:r>
        <w:t xml:space="preserve">Could result in injury or illness not resulting in a lost work day, loss exceeding $2K but less than $10K, or minimal environmental damage not violating law or regulation. </w:t>
      </w:r>
    </w:p>
    <w:p w14:paraId="11E98E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Known other enumerations</w:t>
      </w:r>
    </w:p>
    <w:p w14:paraId="4814C731" w14:textId="77777777" w:rsidR="00F60D0E" w:rsidRDefault="003D454B" w:rsidP="00F60D0E">
      <w:pPr>
        <w:ind w:left="360"/>
      </w:pPr>
      <w:hyperlink w:anchor="_2cbe30855e7c38eda8fd532436d545b8" w:history="1">
        <w:r w:rsidR="00F60D0E">
          <w:rPr>
            <w:rStyle w:val="Hyperlink"/>
          </w:rPr>
          <w:t>Enumeration Likelihood Categories</w:t>
        </w:r>
      </w:hyperlink>
      <w:r w:rsidR="00F60D0E">
        <w:t xml:space="preserve">, </w:t>
      </w:r>
      <w:hyperlink w:anchor="_dbc10d4bb5d103ca01dfc9a56a55dca2" w:history="1">
        <w:r w:rsidR="00F60D0E">
          <w:rPr>
            <w:rStyle w:val="Hyperlink"/>
          </w:rPr>
          <w:t>Enumeration Severity Categories</w:t>
        </w:r>
      </w:hyperlink>
    </w:p>
    <w:p w14:paraId="602A6BEE" w14:textId="77777777" w:rsidR="00F60D0E" w:rsidRDefault="00F60D0E" w:rsidP="00F60D0E"/>
    <w:p w14:paraId="567B6E17" w14:textId="77777777" w:rsidR="00F60D0E" w:rsidRDefault="00F60D0E" w:rsidP="00F60D0E">
      <w:pPr>
        <w:spacing w:after="200" w:line="276" w:lineRule="auto"/>
        <w:rPr>
          <w:b/>
          <w:bCs/>
          <w:color w:val="365F91"/>
          <w:sz w:val="40"/>
          <w:szCs w:val="40"/>
        </w:rPr>
      </w:pPr>
      <w:r>
        <w:br w:type="page"/>
      </w:r>
    </w:p>
    <w:p w14:paraId="583B4005" w14:textId="77777777" w:rsidR="00F60D0E" w:rsidRDefault="00F60D0E" w:rsidP="00F60D0E">
      <w:pPr>
        <w:pStyle w:val="Heading2"/>
      </w:pPr>
      <w:bookmarkStart w:id="1878" w:name="_Toc468649449"/>
      <w:r>
        <w:t>Threat-risk-conceptual-model::Threat and Risk Specific Concepts::Risk Treatments</w:t>
      </w:r>
      <w:bookmarkEnd w:id="1878"/>
    </w:p>
    <w:p w14:paraId="7413ED95" w14:textId="77777777" w:rsidR="00F60D0E" w:rsidRDefault="00F60D0E" w:rsidP="008C7C30">
      <w:pPr>
        <w:pStyle w:val="BodyText"/>
      </w:pPr>
      <w:r>
        <w:t>Concepts relative to risk treatment. Risk treatments lessen the likelihood or impact of undesirable situations.</w:t>
      </w:r>
    </w:p>
    <w:p w14:paraId="3B8E714E" w14:textId="77777777" w:rsidR="00F60D0E" w:rsidRDefault="00F60D0E" w:rsidP="00F60D0E">
      <w:pPr>
        <w:pStyle w:val="Heading3"/>
        <w:spacing w:after="0"/>
        <w:ind w:left="1080"/>
      </w:pPr>
      <w:bookmarkStart w:id="1879" w:name="_Toc468649450"/>
      <w:r>
        <w:t>Diagram: Risk Treatment</w:t>
      </w:r>
      <w:bookmarkEnd w:id="1879"/>
    </w:p>
    <w:p w14:paraId="629D80B2" w14:textId="77777777" w:rsidR="00F60D0E" w:rsidRDefault="00F60D0E" w:rsidP="00F60D0E">
      <w:pPr>
        <w:jc w:val="center"/>
        <w:rPr>
          <w:rFonts w:cs="Arial"/>
        </w:rPr>
      </w:pPr>
      <w:r>
        <w:rPr>
          <w:noProof/>
        </w:rPr>
        <w:drawing>
          <wp:inline distT="0" distB="0" distL="0" distR="0" wp14:anchorId="4A904C58" wp14:editId="1CCDB9D1">
            <wp:extent cx="6188074" cy="4496621"/>
            <wp:effectExtent l="0" t="0" r="0" b="0"/>
            <wp:docPr id="1546" name="Picture -1871279965.emf" descr="-1871279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1871279965.emf"/>
                    <pic:cNvPicPr/>
                  </pic:nvPicPr>
                  <pic:blipFill>
                    <a:blip r:embed="rId80" cstate="print"/>
                    <a:stretch>
                      <a:fillRect/>
                    </a:stretch>
                  </pic:blipFill>
                  <pic:spPr>
                    <a:xfrm>
                      <a:off x="0" y="0"/>
                      <a:ext cx="6188074" cy="4496621"/>
                    </a:xfrm>
                    <a:prstGeom prst="rect">
                      <a:avLst/>
                    </a:prstGeom>
                  </pic:spPr>
                </pic:pic>
              </a:graphicData>
            </a:graphic>
          </wp:inline>
        </w:drawing>
      </w:r>
    </w:p>
    <w:p w14:paraId="4F5F11D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Treatment</w:t>
      </w:r>
    </w:p>
    <w:p w14:paraId="0D3B6103" w14:textId="77777777" w:rsidR="00F60D0E" w:rsidRDefault="00F60D0E" w:rsidP="00F60D0E">
      <w:pPr>
        <w:pStyle w:val="Heading3"/>
        <w:spacing w:after="0"/>
        <w:ind w:left="1080"/>
      </w:pPr>
      <w:bookmarkStart w:id="1880" w:name="_Toc468649451"/>
      <w:r>
        <w:lastRenderedPageBreak/>
        <w:t>Diagram: Safeguard Monitoring</w:t>
      </w:r>
      <w:bookmarkEnd w:id="1880"/>
    </w:p>
    <w:p w14:paraId="3A055AA6" w14:textId="77777777" w:rsidR="00F60D0E" w:rsidRDefault="00F60D0E" w:rsidP="00F60D0E">
      <w:pPr>
        <w:jc w:val="center"/>
        <w:rPr>
          <w:rFonts w:cs="Arial"/>
        </w:rPr>
      </w:pPr>
      <w:r>
        <w:rPr>
          <w:noProof/>
        </w:rPr>
        <w:drawing>
          <wp:inline distT="0" distB="0" distL="0" distR="0" wp14:anchorId="1B5E4558" wp14:editId="0A970036">
            <wp:extent cx="3667124" cy="3895724"/>
            <wp:effectExtent l="0" t="0" r="0" b="0"/>
            <wp:docPr id="1548" name="Picture -287736811.emf" descr="-2877368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287736811.emf"/>
                    <pic:cNvPicPr/>
                  </pic:nvPicPr>
                  <pic:blipFill>
                    <a:blip r:embed="rId81" cstate="print"/>
                    <a:stretch>
                      <a:fillRect/>
                    </a:stretch>
                  </pic:blipFill>
                  <pic:spPr>
                    <a:xfrm>
                      <a:off x="0" y="0"/>
                      <a:ext cx="3667124" cy="3895724"/>
                    </a:xfrm>
                    <a:prstGeom prst="rect">
                      <a:avLst/>
                    </a:prstGeom>
                  </pic:spPr>
                </pic:pic>
              </a:graphicData>
            </a:graphic>
          </wp:inline>
        </w:drawing>
      </w:r>
    </w:p>
    <w:p w14:paraId="7A7372BC"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Safeguard Monitoring</w:t>
      </w:r>
    </w:p>
    <w:p w14:paraId="3A058DBC" w14:textId="77777777" w:rsidR="00F60D0E" w:rsidRDefault="00F60D0E" w:rsidP="00F60D0E">
      <w:r>
        <w:t xml:space="preserve"> </w:t>
      </w:r>
    </w:p>
    <w:p w14:paraId="021B2D75" w14:textId="77777777" w:rsidR="00F60D0E" w:rsidRDefault="00F60D0E" w:rsidP="00F60D0E"/>
    <w:p w14:paraId="67AB91E8" w14:textId="77777777" w:rsidR="00F60D0E" w:rsidRDefault="00F60D0E" w:rsidP="00F60D0E">
      <w:pPr>
        <w:pStyle w:val="Heading3"/>
        <w:spacing w:after="0"/>
        <w:ind w:left="1080"/>
      </w:pPr>
      <w:bookmarkStart w:id="1881" w:name="_7961cbbe08b7b0231a48af545c5cf364"/>
      <w:bookmarkStart w:id="1882" w:name="_Toc468649452"/>
      <w:r>
        <w:t>Association Class Assume Risk</w:t>
      </w:r>
      <w:bookmarkEnd w:id="1881"/>
      <w:r w:rsidRPr="003A31EC">
        <w:rPr>
          <w:rFonts w:cs="Arial"/>
        </w:rPr>
        <w:t xml:space="preserve"> </w:t>
      </w:r>
      <w:r>
        <w:rPr>
          <w:rFonts w:cs="Arial"/>
        </w:rPr>
        <w:fldChar w:fldCharType="begin"/>
      </w:r>
      <w:r>
        <w:instrText>XE"</w:instrText>
      </w:r>
      <w:r w:rsidRPr="00413D75">
        <w:rPr>
          <w:rFonts w:cs="Arial"/>
        </w:rPr>
        <w:instrText>Assume Risk</w:instrText>
      </w:r>
      <w:r>
        <w:instrText>"</w:instrText>
      </w:r>
      <w:r>
        <w:rPr>
          <w:rFonts w:cs="Arial"/>
        </w:rPr>
        <w:fldChar w:fldCharType="end"/>
      </w:r>
      <w:r>
        <w:rPr>
          <w:rFonts w:cs="Arial"/>
        </w:rPr>
        <w:t xml:space="preserve"> &lt;&lt;Relationship&gt;&gt;</w:t>
      </w:r>
      <w:bookmarkEnd w:id="1882"/>
    </w:p>
    <w:p w14:paraId="3C095829" w14:textId="77777777" w:rsidR="00F60D0E" w:rsidRDefault="00F60D0E" w:rsidP="00F60D0E">
      <w:r>
        <w:t>A relationship defining the stakeholder assuming a risk for another as part of a risk transfer risk strategy.</w:t>
      </w:r>
    </w:p>
    <w:p w14:paraId="4D87F66F" w14:textId="77777777" w:rsidR="00F60D0E" w:rsidRDefault="00F60D0E" w:rsidP="00F60D0E">
      <w:pPr>
        <w:jc w:val="center"/>
      </w:pPr>
      <w:r>
        <w:rPr>
          <w:noProof/>
        </w:rPr>
        <w:drawing>
          <wp:inline distT="0" distB="0" distL="0" distR="0" wp14:anchorId="5DEFD6C8" wp14:editId="550F9537">
            <wp:extent cx="5114925" cy="2314575"/>
            <wp:effectExtent l="0" t="0" r="0" b="0"/>
            <wp:docPr id="1550" name="Picture 444523840.emf" descr="4445238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444523840.emf"/>
                    <pic:cNvPicPr/>
                  </pic:nvPicPr>
                  <pic:blipFill>
                    <a:blip r:embed="rId82" cstate="print"/>
                    <a:stretch>
                      <a:fillRect/>
                    </a:stretch>
                  </pic:blipFill>
                  <pic:spPr>
                    <a:xfrm>
                      <a:off x="0" y="0"/>
                      <a:ext cx="5114925" cy="2314575"/>
                    </a:xfrm>
                    <a:prstGeom prst="rect">
                      <a:avLst/>
                    </a:prstGeom>
                  </pic:spPr>
                </pic:pic>
              </a:graphicData>
            </a:graphic>
          </wp:inline>
        </w:drawing>
      </w:r>
    </w:p>
    <w:p w14:paraId="7405DC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Assume Risk</w:t>
      </w:r>
    </w:p>
    <w:p w14:paraId="1FE86AE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Supertypes</w:t>
      </w:r>
    </w:p>
    <w:p w14:paraId="325AAC89" w14:textId="77777777" w:rsidR="00F60D0E" w:rsidRDefault="003D454B" w:rsidP="00F60D0E">
      <w:pPr>
        <w:ind w:left="360"/>
      </w:pPr>
      <w:hyperlink w:anchor="_e33780607cd553fb55b8907600848b66" w:history="1">
        <w:r w:rsidR="00F60D0E">
          <w:rPr>
            <w:rStyle w:val="Hyperlink"/>
          </w:rPr>
          <w:t>Impact</w:t>
        </w:r>
      </w:hyperlink>
    </w:p>
    <w:p w14:paraId="5B99E4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9E2CF51" w14:textId="77777777" w:rsidR="00F60D0E" w:rsidRDefault="00F60D0E" w:rsidP="00F60D0E">
      <w:pPr>
        <w:ind w:firstLine="720"/>
      </w:pPr>
      <w:r>
        <w:rPr>
          <w:noProof/>
        </w:rPr>
        <w:drawing>
          <wp:inline distT="0" distB="0" distL="0" distR="0" wp14:anchorId="51DC41A9" wp14:editId="09CFD2B4">
            <wp:extent cx="152400" cy="152400"/>
            <wp:effectExtent l="0" t="0" r="0" b="0"/>
            <wp:docPr id="15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D383030" w14:textId="77777777" w:rsidR="00F60D0E" w:rsidRDefault="00F60D0E" w:rsidP="008C7C30">
      <w:pPr>
        <w:pStyle w:val="BodyText"/>
      </w:pPr>
      <w:r>
        <w:t>Stakeholder that assumes a risk as the result of a transfer risk action.</w:t>
      </w:r>
    </w:p>
    <w:p w14:paraId="7F9D9280" w14:textId="77777777" w:rsidR="00F60D0E" w:rsidRDefault="00F60D0E" w:rsidP="00F60D0E">
      <w:pPr>
        <w:ind w:firstLine="720"/>
      </w:pPr>
      <w:r>
        <w:rPr>
          <w:noProof/>
        </w:rPr>
        <w:drawing>
          <wp:inline distT="0" distB="0" distL="0" distR="0" wp14:anchorId="04D302DC" wp14:editId="2E215FA1">
            <wp:extent cx="152400" cy="152400"/>
            <wp:effectExtent l="0" t="0" r="0" b="0"/>
            <wp:docPr id="15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B0A3C5F" w14:textId="77777777" w:rsidR="00F60D0E" w:rsidRDefault="00F60D0E" w:rsidP="008C7C30">
      <w:pPr>
        <w:pStyle w:val="BodyText"/>
      </w:pPr>
      <w:r>
        <w:t>The stakeholder that assumes a risk for another, such as an insurance company.</w:t>
      </w:r>
    </w:p>
    <w:p w14:paraId="32BAFCBA" w14:textId="77777777" w:rsidR="00F60D0E" w:rsidRDefault="00F60D0E" w:rsidP="00F60D0E"/>
    <w:p w14:paraId="4A7E3AD8" w14:textId="77777777" w:rsidR="00F60D0E" w:rsidRDefault="00F60D0E" w:rsidP="00F60D0E">
      <w:pPr>
        <w:pStyle w:val="Heading3"/>
        <w:spacing w:after="0"/>
        <w:ind w:left="1080"/>
      </w:pPr>
      <w:bookmarkStart w:id="1883" w:name="_25ccd740e3f422b039f4a4374ff01abf"/>
      <w:bookmarkStart w:id="1884" w:name="_Toc468649453"/>
      <w:r>
        <w:t>Class Avoid Danger</w:t>
      </w:r>
      <w:bookmarkEnd w:id="1883"/>
      <w:bookmarkEnd w:id="1884"/>
      <w:r w:rsidRPr="003A31EC">
        <w:rPr>
          <w:rFonts w:cs="Arial"/>
        </w:rPr>
        <w:t xml:space="preserve"> </w:t>
      </w:r>
      <w:r>
        <w:rPr>
          <w:rFonts w:cs="Arial"/>
        </w:rPr>
        <w:fldChar w:fldCharType="begin"/>
      </w:r>
      <w:r>
        <w:instrText>XE"</w:instrText>
      </w:r>
      <w:r w:rsidRPr="00413D75">
        <w:rPr>
          <w:rFonts w:cs="Arial"/>
        </w:rPr>
        <w:instrText>Avoid Danger</w:instrText>
      </w:r>
      <w:r>
        <w:instrText>"</w:instrText>
      </w:r>
      <w:r>
        <w:rPr>
          <w:rFonts w:cs="Arial"/>
        </w:rPr>
        <w:fldChar w:fldCharType="end"/>
      </w:r>
      <w:r>
        <w:rPr>
          <w:rFonts w:cs="Arial"/>
        </w:rPr>
        <w:t xml:space="preserve"> </w:t>
      </w:r>
    </w:p>
    <w:p w14:paraId="67A4510D" w14:textId="77777777" w:rsidR="00F60D0E" w:rsidRDefault="00F60D0E" w:rsidP="00F60D0E">
      <w:r>
        <w:t>A likelihood reduction strategy whereby a stakeholder decides not to engage in a risky activity.</w:t>
      </w:r>
    </w:p>
    <w:p w14:paraId="25C63E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617210" w14:textId="77777777" w:rsidR="00F60D0E" w:rsidRDefault="003D454B" w:rsidP="00F60D0E">
      <w:pPr>
        <w:ind w:left="360"/>
      </w:pPr>
      <w:hyperlink w:anchor="_70807c15a257bc97a908d5f6b48d6c3d" w:history="1">
        <w:r w:rsidR="00F60D0E">
          <w:rPr>
            <w:rStyle w:val="Hyperlink"/>
          </w:rPr>
          <w:t>Risk Treatment Strategy</w:t>
        </w:r>
      </w:hyperlink>
    </w:p>
    <w:p w14:paraId="52619964" w14:textId="77777777" w:rsidR="00F60D0E" w:rsidRDefault="00F60D0E" w:rsidP="00F60D0E"/>
    <w:p w14:paraId="05467968" w14:textId="77777777" w:rsidR="00F60D0E" w:rsidRDefault="00F60D0E" w:rsidP="00F60D0E">
      <w:pPr>
        <w:pStyle w:val="Heading3"/>
        <w:spacing w:after="0"/>
        <w:ind w:left="1080"/>
      </w:pPr>
      <w:bookmarkStart w:id="1885" w:name="_27de7baab353145ea28cd16935bf947f"/>
      <w:bookmarkStart w:id="1886" w:name="_Toc468649454"/>
      <w:r>
        <w:t>Class Countermeasure</w:t>
      </w:r>
      <w:bookmarkEnd w:id="1885"/>
      <w:r w:rsidRPr="003A31EC">
        <w:rPr>
          <w:rFonts w:cs="Arial"/>
        </w:rPr>
        <w:t xml:space="preserve"> </w:t>
      </w:r>
      <w:r>
        <w:rPr>
          <w:rFonts w:cs="Arial"/>
        </w:rPr>
        <w:fldChar w:fldCharType="begin"/>
      </w:r>
      <w:r>
        <w:instrText>XE"</w:instrText>
      </w:r>
      <w:r w:rsidRPr="00413D75">
        <w:rPr>
          <w:rFonts w:cs="Arial"/>
        </w:rPr>
        <w:instrText>Countermeasure</w:instrText>
      </w:r>
      <w:r>
        <w:instrText>"</w:instrText>
      </w:r>
      <w:r>
        <w:rPr>
          <w:rFonts w:cs="Arial"/>
        </w:rPr>
        <w:fldChar w:fldCharType="end"/>
      </w:r>
      <w:r>
        <w:rPr>
          <w:rFonts w:cs="Arial"/>
        </w:rPr>
        <w:t xml:space="preserve"> &lt;&lt;Role&gt;&gt;</w:t>
      </w:r>
      <w:bookmarkEnd w:id="1886"/>
    </w:p>
    <w:p w14:paraId="7BAC49B8" w14:textId="77777777" w:rsidR="00F60D0E" w:rsidRDefault="00F60D0E" w:rsidP="00F60D0E">
      <w:r>
        <w:t>Countermeasure is a role of a situation to protect resources thus mitigating risk as part of a risk mitigation strategy.</w:t>
      </w:r>
    </w:p>
    <w:p w14:paraId="1B9507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F5B720A" w14:textId="77777777" w:rsidR="00F60D0E" w:rsidRDefault="003D454B" w:rsidP="00F60D0E">
      <w:pPr>
        <w:ind w:left="360"/>
      </w:pPr>
      <w:hyperlink w:anchor="_d442d75c9ac335e7a2aadbc96919fc2d" w:history="1">
        <w:r w:rsidR="00F60D0E">
          <w:rPr>
            <w:rStyle w:val="Hyperlink"/>
          </w:rPr>
          <w:t>Resource</w:t>
        </w:r>
      </w:hyperlink>
      <w:r w:rsidR="00F60D0E">
        <w:t xml:space="preserve">, </w:t>
      </w:r>
      <w:hyperlink w:anchor="_8c517cf1950741c0f89edebf828214cc" w:history="1">
        <w:r w:rsidR="00F60D0E">
          <w:rPr>
            <w:rStyle w:val="Hyperlink"/>
          </w:rPr>
          <w:t>Situation</w:t>
        </w:r>
      </w:hyperlink>
    </w:p>
    <w:p w14:paraId="3232D1C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2A6D1ED" w14:textId="77777777" w:rsidR="00F60D0E" w:rsidRDefault="00F60D0E" w:rsidP="00F60D0E">
      <w:pPr>
        <w:ind w:left="605" w:hanging="245"/>
      </w:pPr>
      <w:r>
        <w:rPr>
          <w:noProof/>
        </w:rPr>
        <w:drawing>
          <wp:inline distT="0" distB="0" distL="0" distR="0" wp14:anchorId="515E75AF" wp14:editId="2FD59E61">
            <wp:extent cx="152400" cy="152400"/>
            <wp:effectExtent l="0" t="0" r="0" b="0"/>
            <wp:docPr id="15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34D05CFF" w14:textId="77777777" w:rsidR="00F60D0E" w:rsidRDefault="00F60D0E" w:rsidP="00F60D0E">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388C6BB1"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E0C42F5" w14:textId="77777777" w:rsidR="00F60D0E" w:rsidRDefault="00F60D0E" w:rsidP="00F60D0E">
      <w:pPr>
        <w:ind w:left="605" w:hanging="245"/>
      </w:pPr>
      <w:r>
        <w:rPr>
          <w:noProof/>
        </w:rPr>
        <w:drawing>
          <wp:inline distT="0" distB="0" distL="0" distR="0" wp14:anchorId="3129C6FB" wp14:editId="2AC3598F">
            <wp:extent cx="152400" cy="152400"/>
            <wp:effectExtent l="0" t="0" r="0" b="0"/>
            <wp:docPr id="15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771B328"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1FF2CCA4" w14:textId="77777777" w:rsidR="00F60D0E" w:rsidRDefault="00F60D0E" w:rsidP="008C7C30">
      <w:pPr>
        <w:pStyle w:val="BodyText"/>
      </w:pPr>
      <w:r>
        <w:t>Undesirable situation for which mitigation reduces the likelihood or impact.</w:t>
      </w:r>
    </w:p>
    <w:p w14:paraId="40A17184" w14:textId="77777777" w:rsidR="00F60D0E" w:rsidRDefault="00F60D0E" w:rsidP="00F60D0E">
      <w:pPr>
        <w:ind w:left="605" w:hanging="245"/>
      </w:pPr>
      <w:r>
        <w:rPr>
          <w:noProof/>
        </w:rPr>
        <w:drawing>
          <wp:inline distT="0" distB="0" distL="0" distR="0" wp14:anchorId="234F9CA4" wp14:editId="40390350">
            <wp:extent cx="152400" cy="152400"/>
            <wp:effectExtent l="0" t="0" r="0" b="0"/>
            <wp:docPr id="15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C8CA8CD"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0B347DC4" w14:textId="77777777" w:rsidR="00F60D0E" w:rsidRDefault="00F60D0E" w:rsidP="008C7C30">
      <w:pPr>
        <w:pStyle w:val="BodyText"/>
      </w:pPr>
      <w:r>
        <w:t>Mitigation strategy supported by a countermeasure.</w:t>
      </w:r>
    </w:p>
    <w:p w14:paraId="77C99201" w14:textId="77777777" w:rsidR="00F60D0E" w:rsidRDefault="00F60D0E" w:rsidP="00F60D0E"/>
    <w:p w14:paraId="0AF32D59" w14:textId="77777777" w:rsidR="00F60D0E" w:rsidRDefault="00F60D0E" w:rsidP="00F60D0E">
      <w:pPr>
        <w:pStyle w:val="Heading3"/>
        <w:spacing w:after="0"/>
        <w:ind w:left="1080"/>
      </w:pPr>
      <w:bookmarkStart w:id="1887" w:name="_98062bd0af16369b215233ccdbee1875"/>
      <w:bookmarkStart w:id="1888" w:name="_Toc468649455"/>
      <w:r>
        <w:lastRenderedPageBreak/>
        <w:t>Association Class Countermeasure for Strategy</w:t>
      </w:r>
      <w:bookmarkEnd w:id="1887"/>
      <w:r w:rsidRPr="003A31EC">
        <w:rPr>
          <w:rFonts w:cs="Arial"/>
        </w:rPr>
        <w:t xml:space="preserve"> </w:t>
      </w:r>
      <w:r>
        <w:rPr>
          <w:rFonts w:cs="Arial"/>
        </w:rPr>
        <w:fldChar w:fldCharType="begin"/>
      </w:r>
      <w:r>
        <w:instrText>XE"</w:instrText>
      </w:r>
      <w:r w:rsidRPr="00413D75">
        <w:rPr>
          <w:rFonts w:cs="Arial"/>
        </w:rPr>
        <w:instrText>Countermeasure for Strategy</w:instrText>
      </w:r>
      <w:r>
        <w:instrText>"</w:instrText>
      </w:r>
      <w:r>
        <w:rPr>
          <w:rFonts w:cs="Arial"/>
        </w:rPr>
        <w:fldChar w:fldCharType="end"/>
      </w:r>
      <w:r>
        <w:rPr>
          <w:rFonts w:cs="Arial"/>
        </w:rPr>
        <w:t xml:space="preserve"> &lt;&lt;Relationship&gt;&gt;</w:t>
      </w:r>
      <w:bookmarkEnd w:id="1888"/>
    </w:p>
    <w:p w14:paraId="2E1F61E9" w14:textId="77777777" w:rsidR="00F60D0E" w:rsidRDefault="00F60D0E" w:rsidP="00F60D0E">
      <w:r>
        <w:t>Countermeasure for strategy defines a specific &lt;leverages countermeasure&gt; countermeasure that helps to mitigate risk as part of a &lt;countermeasure for&gt; risk mitigation strategy.</w:t>
      </w:r>
    </w:p>
    <w:p w14:paraId="04FBF26D" w14:textId="77777777" w:rsidR="00F60D0E" w:rsidRDefault="00F60D0E" w:rsidP="00F60D0E">
      <w:pPr>
        <w:jc w:val="center"/>
      </w:pPr>
      <w:r>
        <w:rPr>
          <w:noProof/>
        </w:rPr>
        <w:drawing>
          <wp:inline distT="0" distB="0" distL="0" distR="0" wp14:anchorId="6640F5B1" wp14:editId="651E7B23">
            <wp:extent cx="6188075" cy="2363053"/>
            <wp:effectExtent l="0" t="0" r="0" b="0"/>
            <wp:docPr id="1562" name="Picture -1376793872.emf" descr="-13767938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1376793872.emf"/>
                    <pic:cNvPicPr/>
                  </pic:nvPicPr>
                  <pic:blipFill>
                    <a:blip r:embed="rId83" cstate="print"/>
                    <a:stretch>
                      <a:fillRect/>
                    </a:stretch>
                  </pic:blipFill>
                  <pic:spPr>
                    <a:xfrm>
                      <a:off x="0" y="0"/>
                      <a:ext cx="6188075" cy="2363053"/>
                    </a:xfrm>
                    <a:prstGeom prst="rect">
                      <a:avLst/>
                    </a:prstGeom>
                  </pic:spPr>
                </pic:pic>
              </a:graphicData>
            </a:graphic>
          </wp:inline>
        </w:drawing>
      </w:r>
    </w:p>
    <w:p w14:paraId="508FFDB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for Strategy</w:t>
      </w:r>
    </w:p>
    <w:p w14:paraId="3F051F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28B2A44" w14:textId="77777777" w:rsidR="00F60D0E" w:rsidRDefault="003D454B" w:rsidP="00F60D0E">
      <w:pPr>
        <w:ind w:left="360"/>
      </w:pPr>
      <w:hyperlink w:anchor="_9947aea823e055519b8971f4fde028ea" w:history="1">
        <w:r w:rsidR="00F60D0E">
          <w:rPr>
            <w:rStyle w:val="Hyperlink"/>
          </w:rPr>
          <w:t>Usage</w:t>
        </w:r>
      </w:hyperlink>
    </w:p>
    <w:p w14:paraId="6FE14FC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1BDDC9C" w14:textId="77777777" w:rsidR="00F60D0E" w:rsidRDefault="00F60D0E" w:rsidP="00F60D0E">
      <w:pPr>
        <w:ind w:firstLine="720"/>
      </w:pPr>
      <w:r>
        <w:rPr>
          <w:noProof/>
        </w:rPr>
        <w:drawing>
          <wp:inline distT="0" distB="0" distL="0" distR="0" wp14:anchorId="5D66E6DF" wp14:editId="4FB3EE33">
            <wp:extent cx="152400" cy="152400"/>
            <wp:effectExtent l="0" t="0" r="0" b="0"/>
            <wp:docPr id="15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5BC50E62" w14:textId="77777777" w:rsidR="00F60D0E" w:rsidRDefault="00F60D0E" w:rsidP="008C7C30">
      <w:pPr>
        <w:pStyle w:val="BodyText"/>
      </w:pPr>
      <w:r>
        <w:t>Countermeasure which serves a risk mitigation strategy.</w:t>
      </w:r>
    </w:p>
    <w:p w14:paraId="31C5AAE8" w14:textId="77777777" w:rsidR="00F60D0E" w:rsidRDefault="00F60D0E" w:rsidP="00F60D0E">
      <w:pPr>
        <w:ind w:firstLine="720"/>
      </w:pPr>
      <w:r>
        <w:rPr>
          <w:noProof/>
        </w:rPr>
        <w:drawing>
          <wp:inline distT="0" distB="0" distL="0" distR="0" wp14:anchorId="44C5F7AA" wp14:editId="79BB0620">
            <wp:extent cx="152400" cy="152400"/>
            <wp:effectExtent l="0" t="0" r="0" b="0"/>
            <wp:docPr id="15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73A4FF1" w14:textId="77777777" w:rsidR="00F60D0E" w:rsidRDefault="00F60D0E" w:rsidP="008C7C30">
      <w:pPr>
        <w:pStyle w:val="BodyText"/>
      </w:pPr>
      <w:r>
        <w:t>Mitigation strategy supported by a countermeasure.</w:t>
      </w:r>
    </w:p>
    <w:p w14:paraId="631972DE" w14:textId="77777777" w:rsidR="00F60D0E" w:rsidRDefault="00F60D0E" w:rsidP="00F60D0E"/>
    <w:p w14:paraId="62588FD4" w14:textId="77777777" w:rsidR="00F60D0E" w:rsidRDefault="00F60D0E" w:rsidP="00F60D0E">
      <w:pPr>
        <w:pStyle w:val="Heading3"/>
        <w:spacing w:after="0"/>
        <w:ind w:left="1080"/>
      </w:pPr>
      <w:bookmarkStart w:id="1889" w:name="_19320424e8a589dfba13fc047186f44e"/>
      <w:bookmarkStart w:id="1890" w:name="_Toc468649456"/>
      <w:r>
        <w:t>Association Class Countermeasure Mitigates</w:t>
      </w:r>
      <w:bookmarkEnd w:id="1889"/>
      <w:r w:rsidRPr="003A31EC">
        <w:rPr>
          <w:rFonts w:cs="Arial"/>
        </w:rPr>
        <w:t xml:space="preserve"> </w:t>
      </w:r>
      <w:r>
        <w:rPr>
          <w:rFonts w:cs="Arial"/>
        </w:rPr>
        <w:fldChar w:fldCharType="begin"/>
      </w:r>
      <w:r>
        <w:instrText>XE"</w:instrText>
      </w:r>
      <w:r w:rsidRPr="00413D75">
        <w:rPr>
          <w:rFonts w:cs="Arial"/>
        </w:rPr>
        <w:instrText>Countermeasure Mitigates</w:instrText>
      </w:r>
      <w:r>
        <w:instrText>"</w:instrText>
      </w:r>
      <w:r>
        <w:rPr>
          <w:rFonts w:cs="Arial"/>
        </w:rPr>
        <w:fldChar w:fldCharType="end"/>
      </w:r>
      <w:r>
        <w:rPr>
          <w:rFonts w:cs="Arial"/>
        </w:rPr>
        <w:t xml:space="preserve"> &lt;&lt;Relationship&gt;&gt;</w:t>
      </w:r>
      <w:bookmarkEnd w:id="1890"/>
    </w:p>
    <w:p w14:paraId="7A92A868" w14:textId="77777777" w:rsidR="00F60D0E" w:rsidRDefault="00F60D0E" w:rsidP="00F60D0E">
      <w:r>
        <w:t>Undesirable situations mitigated by a countermeasure.</w:t>
      </w:r>
    </w:p>
    <w:p w14:paraId="6753894D" w14:textId="77777777" w:rsidR="00F60D0E" w:rsidRDefault="00F60D0E" w:rsidP="00F60D0E">
      <w:pPr>
        <w:jc w:val="center"/>
      </w:pPr>
      <w:r>
        <w:rPr>
          <w:noProof/>
        </w:rPr>
        <w:lastRenderedPageBreak/>
        <w:drawing>
          <wp:inline distT="0" distB="0" distL="0" distR="0" wp14:anchorId="16E703DF" wp14:editId="378C3A6F">
            <wp:extent cx="6188075" cy="2450548"/>
            <wp:effectExtent l="0" t="0" r="0" b="0"/>
            <wp:docPr id="1568" name="Picture 1484716116.emf" descr="14847161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1484716116.emf"/>
                    <pic:cNvPicPr/>
                  </pic:nvPicPr>
                  <pic:blipFill>
                    <a:blip r:embed="rId84" cstate="print"/>
                    <a:stretch>
                      <a:fillRect/>
                    </a:stretch>
                  </pic:blipFill>
                  <pic:spPr>
                    <a:xfrm>
                      <a:off x="0" y="0"/>
                      <a:ext cx="6188075" cy="2450548"/>
                    </a:xfrm>
                    <a:prstGeom prst="rect">
                      <a:avLst/>
                    </a:prstGeom>
                  </pic:spPr>
                </pic:pic>
              </a:graphicData>
            </a:graphic>
          </wp:inline>
        </w:drawing>
      </w:r>
    </w:p>
    <w:p w14:paraId="0AC741F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Mitigation</w:t>
      </w:r>
    </w:p>
    <w:p w14:paraId="193B59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F02374" w14:textId="77777777" w:rsidR="00F60D0E" w:rsidRDefault="003D454B" w:rsidP="00F60D0E">
      <w:pPr>
        <w:ind w:left="360"/>
      </w:pPr>
      <w:hyperlink w:anchor="_e33780607cd553fb55b8907600848b66" w:history="1">
        <w:r w:rsidR="00F60D0E">
          <w:rPr>
            <w:rStyle w:val="Hyperlink"/>
          </w:rPr>
          <w:t>Impact</w:t>
        </w:r>
      </w:hyperlink>
    </w:p>
    <w:p w14:paraId="5B8CCBC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372FC7E" w14:textId="77777777" w:rsidR="00F60D0E" w:rsidRDefault="00F60D0E" w:rsidP="00F60D0E">
      <w:pPr>
        <w:ind w:firstLine="720"/>
      </w:pPr>
      <w:r>
        <w:rPr>
          <w:noProof/>
        </w:rPr>
        <w:drawing>
          <wp:inline distT="0" distB="0" distL="0" distR="0" wp14:anchorId="19AA858D" wp14:editId="3DD221CD">
            <wp:extent cx="152400" cy="152400"/>
            <wp:effectExtent l="0" t="0" r="0" b="0"/>
            <wp:docPr id="15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2D4D4E22" w14:textId="77777777" w:rsidR="00F60D0E" w:rsidRDefault="00F60D0E" w:rsidP="008C7C30">
      <w:pPr>
        <w:pStyle w:val="BodyText"/>
      </w:pPr>
      <w:r>
        <w:t>An actual or potential response to a danger to minimize the impact of the subject undesirable situation.</w:t>
      </w:r>
    </w:p>
    <w:p w14:paraId="09BB3876" w14:textId="77777777" w:rsidR="00F60D0E" w:rsidRDefault="00F60D0E" w:rsidP="00F60D0E">
      <w:pPr>
        <w:ind w:firstLine="720"/>
      </w:pPr>
      <w:r>
        <w:rPr>
          <w:noProof/>
        </w:rPr>
        <w:drawing>
          <wp:inline distT="0" distB="0" distL="0" distR="0" wp14:anchorId="41679C6D" wp14:editId="3EE8CB1A">
            <wp:extent cx="152400" cy="152400"/>
            <wp:effectExtent l="0" t="0" r="0" b="0"/>
            <wp:docPr id="15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6E71ACA1" w14:textId="77777777" w:rsidR="00F60D0E" w:rsidRDefault="00F60D0E" w:rsidP="008C7C30">
      <w:pPr>
        <w:pStyle w:val="BodyText"/>
      </w:pPr>
      <w:r>
        <w:t>Undesirable situation for which mitigation reduces the likelihood or impact.</w:t>
      </w:r>
    </w:p>
    <w:p w14:paraId="19F88B4F" w14:textId="77777777" w:rsidR="00F60D0E" w:rsidRDefault="00F60D0E" w:rsidP="00F60D0E"/>
    <w:p w14:paraId="6F05220C" w14:textId="77777777" w:rsidR="00F60D0E" w:rsidRDefault="00F60D0E" w:rsidP="00F60D0E">
      <w:pPr>
        <w:pStyle w:val="Heading3"/>
        <w:spacing w:after="0"/>
        <w:ind w:left="1080"/>
      </w:pPr>
      <w:bookmarkStart w:id="1891" w:name="_54ac2232a62cea44227bb2836a1a1334"/>
      <w:bookmarkStart w:id="1892" w:name="_Toc468649457"/>
      <w:r>
        <w:t>Class Mitigation Actor</w:t>
      </w:r>
      <w:bookmarkEnd w:id="1891"/>
      <w:r w:rsidRPr="003A31EC">
        <w:rPr>
          <w:rFonts w:cs="Arial"/>
        </w:rPr>
        <w:t xml:space="preserve"> </w:t>
      </w:r>
      <w:r>
        <w:rPr>
          <w:rFonts w:cs="Arial"/>
        </w:rPr>
        <w:fldChar w:fldCharType="begin"/>
      </w:r>
      <w:r>
        <w:instrText>XE"</w:instrText>
      </w:r>
      <w:r w:rsidRPr="00413D75">
        <w:rPr>
          <w:rFonts w:cs="Arial"/>
        </w:rPr>
        <w:instrText>Mitigation Actor</w:instrText>
      </w:r>
      <w:r>
        <w:instrText>"</w:instrText>
      </w:r>
      <w:r>
        <w:rPr>
          <w:rFonts w:cs="Arial"/>
        </w:rPr>
        <w:fldChar w:fldCharType="end"/>
      </w:r>
      <w:r>
        <w:rPr>
          <w:rFonts w:cs="Arial"/>
        </w:rPr>
        <w:t xml:space="preserve"> &lt;&lt;Role&gt;&gt;</w:t>
      </w:r>
      <w:bookmarkEnd w:id="1892"/>
    </w:p>
    <w:p w14:paraId="32F82A16" w14:textId="77777777" w:rsidR="00F60D0E" w:rsidRDefault="00F60D0E" w:rsidP="00F60D0E">
      <w:r>
        <w:t>Actor that performs a mitigation.</w:t>
      </w:r>
    </w:p>
    <w:p w14:paraId="75734E0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865489" w14:textId="77777777" w:rsidR="00F60D0E" w:rsidRDefault="003D454B" w:rsidP="00F60D0E">
      <w:pPr>
        <w:ind w:left="360"/>
      </w:pPr>
      <w:hyperlink w:anchor="_195976dea0d8187e1656ac43c072c070" w:history="1">
        <w:r w:rsidR="00F60D0E">
          <w:rPr>
            <w:rStyle w:val="Hyperlink"/>
          </w:rPr>
          <w:t>Actor</w:t>
        </w:r>
      </w:hyperlink>
      <w:r w:rsidR="00F60D0E">
        <w:t xml:space="preserve">, </w:t>
      </w:r>
      <w:hyperlink w:anchor="_d442d75c9ac335e7a2aadbc96919fc2d" w:history="1">
        <w:r w:rsidR="00F60D0E">
          <w:rPr>
            <w:rStyle w:val="Hyperlink"/>
          </w:rPr>
          <w:t>Resource</w:t>
        </w:r>
      </w:hyperlink>
    </w:p>
    <w:p w14:paraId="33660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C95A4BF" w14:textId="77777777" w:rsidR="00F60D0E" w:rsidRDefault="00F60D0E" w:rsidP="00F60D0E">
      <w:pPr>
        <w:ind w:left="605" w:hanging="245"/>
      </w:pPr>
      <w:r>
        <w:rPr>
          <w:noProof/>
        </w:rPr>
        <w:drawing>
          <wp:inline distT="0" distB="0" distL="0" distR="0" wp14:anchorId="03C4858E" wp14:editId="25445BA6">
            <wp:extent cx="152400" cy="152400"/>
            <wp:effectExtent l="0" t="0" r="0" b="0"/>
            <wp:docPr id="15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43DE3370"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3E6839DC" w14:textId="77777777" w:rsidR="00F60D0E" w:rsidRDefault="00F60D0E" w:rsidP="008C7C30">
      <w:pPr>
        <w:pStyle w:val="BodyText"/>
      </w:pPr>
      <w:r>
        <w:t>An activity a mitigation actor performs to protect resources identified by &lt;protects&gt;.</w:t>
      </w:r>
    </w:p>
    <w:p w14:paraId="3F809586" w14:textId="77777777" w:rsidR="00F60D0E" w:rsidRDefault="00F60D0E" w:rsidP="00F60D0E"/>
    <w:p w14:paraId="42F4FF09" w14:textId="77777777" w:rsidR="00F60D0E" w:rsidRDefault="00F60D0E" w:rsidP="00F60D0E">
      <w:pPr>
        <w:pStyle w:val="Heading3"/>
        <w:spacing w:after="0"/>
        <w:ind w:left="1080"/>
      </w:pPr>
      <w:bookmarkStart w:id="1893" w:name="_11a139c82b90a645f9a69b764a6de051"/>
      <w:bookmarkStart w:id="1894" w:name="_Toc468649458"/>
      <w:r>
        <w:t>Association Class Monitor</w:t>
      </w:r>
      <w:bookmarkEnd w:id="1893"/>
      <w:r w:rsidRPr="003A31EC">
        <w:rPr>
          <w:rFonts w:cs="Arial"/>
        </w:rPr>
        <w:t xml:space="preserve"> </w:t>
      </w:r>
      <w:r>
        <w:rPr>
          <w:rFonts w:cs="Arial"/>
        </w:rPr>
        <w:fldChar w:fldCharType="begin"/>
      </w:r>
      <w:r>
        <w:instrText>XE"</w:instrText>
      </w:r>
      <w:r w:rsidRPr="00413D75">
        <w:rPr>
          <w:rFonts w:cs="Arial"/>
        </w:rPr>
        <w:instrText>Monitor</w:instrText>
      </w:r>
      <w:r>
        <w:instrText>"</w:instrText>
      </w:r>
      <w:r>
        <w:rPr>
          <w:rFonts w:cs="Arial"/>
        </w:rPr>
        <w:fldChar w:fldCharType="end"/>
      </w:r>
      <w:r>
        <w:rPr>
          <w:rFonts w:cs="Arial"/>
        </w:rPr>
        <w:t xml:space="preserve"> &lt;&lt;Relationship&gt;&gt;</w:t>
      </w:r>
      <w:bookmarkEnd w:id="1894"/>
    </w:p>
    <w:p w14:paraId="4BE8CF71" w14:textId="77777777" w:rsidR="00F60D0E" w:rsidRDefault="00F60D0E" w:rsidP="00F60D0E">
      <w:r>
        <w:t>Monitor relates the &lt;monitored by&gt; safeguard with a &lt;watch based on&gt; indicator such that the monitoring of the indicator becomes a safeguard that &lt;protects&gt; resources.</w:t>
      </w:r>
    </w:p>
    <w:p w14:paraId="3D6AED5B" w14:textId="77777777" w:rsidR="00F60D0E" w:rsidRDefault="00F60D0E" w:rsidP="00F60D0E">
      <w:pPr>
        <w:jc w:val="center"/>
      </w:pPr>
      <w:r>
        <w:rPr>
          <w:noProof/>
        </w:rPr>
        <w:lastRenderedPageBreak/>
        <w:drawing>
          <wp:inline distT="0" distB="0" distL="0" distR="0" wp14:anchorId="4A7CB896" wp14:editId="2DC21EB2">
            <wp:extent cx="5086350" cy="2524125"/>
            <wp:effectExtent l="0" t="0" r="0" b="0"/>
            <wp:docPr id="1576" name="Picture -1905790854.emf" descr="-190579085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1905790854.emf"/>
                    <pic:cNvPicPr/>
                  </pic:nvPicPr>
                  <pic:blipFill>
                    <a:blip r:embed="rId85" cstate="print"/>
                    <a:stretch>
                      <a:fillRect/>
                    </a:stretch>
                  </pic:blipFill>
                  <pic:spPr>
                    <a:xfrm>
                      <a:off x="0" y="0"/>
                      <a:ext cx="5086350" cy="2524125"/>
                    </a:xfrm>
                    <a:prstGeom prst="rect">
                      <a:avLst/>
                    </a:prstGeom>
                  </pic:spPr>
                </pic:pic>
              </a:graphicData>
            </a:graphic>
          </wp:inline>
        </w:drawing>
      </w:r>
    </w:p>
    <w:p w14:paraId="4A20849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Monitor</w:t>
      </w:r>
    </w:p>
    <w:p w14:paraId="5C8B681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B257FB7" w14:textId="77777777" w:rsidR="00F60D0E" w:rsidRDefault="003D454B" w:rsidP="00F60D0E">
      <w:pPr>
        <w:ind w:left="360"/>
      </w:pPr>
      <w:hyperlink w:anchor="_9947aea823e055519b8971f4fde028ea" w:history="1">
        <w:r w:rsidR="00F60D0E">
          <w:rPr>
            <w:rStyle w:val="Hyperlink"/>
          </w:rPr>
          <w:t>Usage</w:t>
        </w:r>
      </w:hyperlink>
    </w:p>
    <w:p w14:paraId="18A17A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5DBE350" w14:textId="77777777" w:rsidR="00F60D0E" w:rsidRDefault="00F60D0E" w:rsidP="00F60D0E">
      <w:pPr>
        <w:ind w:firstLine="720"/>
      </w:pPr>
      <w:r>
        <w:rPr>
          <w:noProof/>
        </w:rPr>
        <w:drawing>
          <wp:inline distT="0" distB="0" distL="0" distR="0" wp14:anchorId="0B206217" wp14:editId="745FD482">
            <wp:extent cx="152400" cy="152400"/>
            <wp:effectExtent l="0" t="0" r="0" b="0"/>
            <wp:docPr id="15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FAC236A" w14:textId="77777777" w:rsidR="00F60D0E" w:rsidRDefault="00F60D0E" w:rsidP="008C7C30">
      <w:pPr>
        <w:pStyle w:val="BodyText"/>
      </w:pPr>
      <w:r>
        <w:t>Indicators watched by the subject safeguard.</w:t>
      </w:r>
    </w:p>
    <w:p w14:paraId="69D791EA" w14:textId="77777777" w:rsidR="00F60D0E" w:rsidRDefault="00F60D0E" w:rsidP="00F60D0E">
      <w:pPr>
        <w:ind w:firstLine="720"/>
      </w:pPr>
      <w:r>
        <w:rPr>
          <w:noProof/>
        </w:rPr>
        <w:drawing>
          <wp:inline distT="0" distB="0" distL="0" distR="0" wp14:anchorId="1B687C5C" wp14:editId="12779617">
            <wp:extent cx="152400" cy="152400"/>
            <wp:effectExtent l="0" t="0" r="0" b="0"/>
            <wp:docPr id="15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E05BA3E" w14:textId="77777777" w:rsidR="00F60D0E" w:rsidRDefault="00F60D0E" w:rsidP="008C7C30">
      <w:pPr>
        <w:pStyle w:val="BodyText"/>
      </w:pPr>
      <w:r>
        <w:t>Activities monitoring an indicator using a monitoring safeguard.</w:t>
      </w:r>
    </w:p>
    <w:p w14:paraId="0CC69626" w14:textId="77777777" w:rsidR="00F60D0E" w:rsidRDefault="00F60D0E" w:rsidP="00F60D0E"/>
    <w:p w14:paraId="397AD711" w14:textId="77777777" w:rsidR="00F60D0E" w:rsidRDefault="00F60D0E" w:rsidP="00F60D0E">
      <w:pPr>
        <w:pStyle w:val="Heading3"/>
        <w:spacing w:after="0"/>
        <w:ind w:left="1080"/>
      </w:pPr>
      <w:bookmarkStart w:id="1895" w:name="_42a5d012e70fe684985bbcc8a0c4b4b5"/>
      <w:bookmarkStart w:id="1896" w:name="_Toc468649459"/>
      <w:r>
        <w:t>Class Monitoring Safeguard</w:t>
      </w:r>
      <w:bookmarkEnd w:id="1895"/>
      <w:bookmarkEnd w:id="1896"/>
      <w:r w:rsidRPr="003A31EC">
        <w:rPr>
          <w:rFonts w:cs="Arial"/>
        </w:rPr>
        <w:t xml:space="preserve"> </w:t>
      </w:r>
      <w:r>
        <w:rPr>
          <w:rFonts w:cs="Arial"/>
        </w:rPr>
        <w:fldChar w:fldCharType="begin"/>
      </w:r>
      <w:r>
        <w:instrText>XE"</w:instrText>
      </w:r>
      <w:r w:rsidRPr="00413D75">
        <w:rPr>
          <w:rFonts w:cs="Arial"/>
        </w:rPr>
        <w:instrText>Monitoring Safeguard</w:instrText>
      </w:r>
      <w:r>
        <w:instrText>"</w:instrText>
      </w:r>
      <w:r>
        <w:rPr>
          <w:rFonts w:cs="Arial"/>
        </w:rPr>
        <w:fldChar w:fldCharType="end"/>
      </w:r>
      <w:r>
        <w:rPr>
          <w:rFonts w:cs="Arial"/>
        </w:rPr>
        <w:t xml:space="preserve"> </w:t>
      </w:r>
    </w:p>
    <w:p w14:paraId="389987E9" w14:textId="77777777" w:rsidR="00F60D0E" w:rsidRDefault="00F60D0E" w:rsidP="00F60D0E">
      <w:r>
        <w:t>The action or process of observing something or someone based on well-defined indicators so as to mitigate risks.</w:t>
      </w:r>
    </w:p>
    <w:p w14:paraId="74FFBC3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E4DAF5" w14:textId="77777777" w:rsidR="00F60D0E" w:rsidRDefault="003D454B" w:rsidP="00F60D0E">
      <w:pPr>
        <w:ind w:left="360"/>
      </w:pPr>
      <w:hyperlink w:anchor="_d62cdaff29d6a9151ff47cf9daa85ffd" w:history="1">
        <w:r w:rsidR="00F60D0E">
          <w:rPr>
            <w:rStyle w:val="Hyperlink"/>
          </w:rPr>
          <w:t>Safeguard Activity</w:t>
        </w:r>
      </w:hyperlink>
    </w:p>
    <w:p w14:paraId="13B0B36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CDF84C7" w14:textId="77777777" w:rsidR="00F60D0E" w:rsidRDefault="00F60D0E" w:rsidP="00F60D0E">
      <w:pPr>
        <w:ind w:left="605" w:hanging="245"/>
      </w:pPr>
      <w:r>
        <w:rPr>
          <w:noProof/>
        </w:rPr>
        <w:drawing>
          <wp:inline distT="0" distB="0" distL="0" distR="0" wp14:anchorId="10C59A78" wp14:editId="07C3A438">
            <wp:extent cx="152400" cy="152400"/>
            <wp:effectExtent l="0" t="0" r="0" b="0"/>
            <wp:docPr id="15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5F5CAFE"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6179401F" w14:textId="77777777" w:rsidR="00F60D0E" w:rsidRDefault="00F60D0E" w:rsidP="008C7C30">
      <w:pPr>
        <w:pStyle w:val="BodyText"/>
      </w:pPr>
      <w:r>
        <w:t>Indicators watched by the subject safeguard.</w:t>
      </w:r>
    </w:p>
    <w:p w14:paraId="039DDAE7" w14:textId="77777777" w:rsidR="00F60D0E" w:rsidRDefault="00F60D0E" w:rsidP="00F60D0E"/>
    <w:p w14:paraId="59E38A23" w14:textId="77777777" w:rsidR="00F60D0E" w:rsidRDefault="00F60D0E" w:rsidP="00F60D0E">
      <w:pPr>
        <w:pStyle w:val="Heading3"/>
        <w:spacing w:after="0"/>
        <w:ind w:left="1080"/>
      </w:pPr>
      <w:bookmarkStart w:id="1897" w:name="_a15f63ef5aef82d8db6d37a6d0f358fa"/>
      <w:bookmarkStart w:id="1898" w:name="_Toc468649460"/>
      <w:r>
        <w:t>Association Class Protection</w:t>
      </w:r>
      <w:bookmarkEnd w:id="1897"/>
      <w:r w:rsidRPr="003A31EC">
        <w:rPr>
          <w:rFonts w:cs="Arial"/>
        </w:rPr>
        <w:t xml:space="preserve"> </w:t>
      </w:r>
      <w:r>
        <w:rPr>
          <w:rFonts w:cs="Arial"/>
        </w:rPr>
        <w:fldChar w:fldCharType="begin"/>
      </w:r>
      <w:r>
        <w:instrText>XE"</w:instrText>
      </w:r>
      <w:r w:rsidRPr="00413D75">
        <w:rPr>
          <w:rFonts w:cs="Arial"/>
        </w:rPr>
        <w:instrText>Protection</w:instrText>
      </w:r>
      <w:r>
        <w:instrText>"</w:instrText>
      </w:r>
      <w:r>
        <w:rPr>
          <w:rFonts w:cs="Arial"/>
        </w:rPr>
        <w:fldChar w:fldCharType="end"/>
      </w:r>
      <w:r>
        <w:rPr>
          <w:rFonts w:cs="Arial"/>
        </w:rPr>
        <w:t xml:space="preserve"> &lt;&lt;Relationship&gt;&gt;</w:t>
      </w:r>
      <w:bookmarkEnd w:id="1898"/>
    </w:p>
    <w:p w14:paraId="09373FBA" w14:textId="77777777" w:rsidR="00F60D0E" w:rsidRDefault="00F60D0E" w:rsidP="00F60D0E">
      <w:r>
        <w:t>The protection of a resource by a countermeasure.</w:t>
      </w:r>
    </w:p>
    <w:p w14:paraId="27948256" w14:textId="77777777" w:rsidR="00F60D0E" w:rsidRDefault="00F60D0E" w:rsidP="00F60D0E">
      <w:pPr>
        <w:jc w:val="center"/>
      </w:pPr>
      <w:r>
        <w:rPr>
          <w:noProof/>
        </w:rPr>
        <w:lastRenderedPageBreak/>
        <w:drawing>
          <wp:inline distT="0" distB="0" distL="0" distR="0" wp14:anchorId="777FBBC7" wp14:editId="7A53AD69">
            <wp:extent cx="6188075" cy="2545844"/>
            <wp:effectExtent l="0" t="0" r="0" b="0"/>
            <wp:docPr id="1584" name="Picture -64411379.emf" descr="-64411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64411379.emf"/>
                    <pic:cNvPicPr/>
                  </pic:nvPicPr>
                  <pic:blipFill>
                    <a:blip r:embed="rId86" cstate="print"/>
                    <a:stretch>
                      <a:fillRect/>
                    </a:stretch>
                  </pic:blipFill>
                  <pic:spPr>
                    <a:xfrm>
                      <a:off x="0" y="0"/>
                      <a:ext cx="6188075" cy="2545844"/>
                    </a:xfrm>
                    <a:prstGeom prst="rect">
                      <a:avLst/>
                    </a:prstGeom>
                  </pic:spPr>
                </pic:pic>
              </a:graphicData>
            </a:graphic>
          </wp:inline>
        </w:drawing>
      </w:r>
    </w:p>
    <w:p w14:paraId="0758E6D3"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Protection</w:t>
      </w:r>
    </w:p>
    <w:p w14:paraId="789BEE5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1144B17" w14:textId="77777777" w:rsidR="00F60D0E" w:rsidRDefault="003D454B" w:rsidP="00F60D0E">
      <w:pPr>
        <w:ind w:left="360"/>
      </w:pPr>
      <w:hyperlink w:anchor="_385bfb714afbd0573ac7b8ebd47ea20b" w:history="1">
        <w:r w:rsidR="00F60D0E">
          <w:rPr>
            <w:rStyle w:val="Hyperlink"/>
          </w:rPr>
          <w:t>Resource Dependency</w:t>
        </w:r>
      </w:hyperlink>
    </w:p>
    <w:p w14:paraId="52917B0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228EAC5" w14:textId="77777777" w:rsidR="00F60D0E" w:rsidRDefault="00F60D0E" w:rsidP="00F60D0E">
      <w:pPr>
        <w:ind w:firstLine="720"/>
      </w:pPr>
      <w:r>
        <w:rPr>
          <w:noProof/>
        </w:rPr>
        <w:drawing>
          <wp:inline distT="0" distB="0" distL="0" distR="0" wp14:anchorId="7730998A" wp14:editId="1E7F41D7">
            <wp:extent cx="152400" cy="152400"/>
            <wp:effectExtent l="0" t="0" r="0" b="0"/>
            <wp:docPr id="15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6C368BF"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19657C7" w14:textId="77777777" w:rsidR="00F60D0E" w:rsidRDefault="00F60D0E" w:rsidP="00F60D0E">
      <w:pPr>
        <w:ind w:firstLine="720"/>
      </w:pPr>
      <w:r>
        <w:rPr>
          <w:noProof/>
        </w:rPr>
        <w:drawing>
          <wp:inline distT="0" distB="0" distL="0" distR="0" wp14:anchorId="130D8E94" wp14:editId="0A238375">
            <wp:extent cx="152400" cy="152400"/>
            <wp:effectExtent l="0" t="0" r="0" b="0"/>
            <wp:docPr id="15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FB258D1" w14:textId="77777777" w:rsidR="00F60D0E" w:rsidRDefault="00F60D0E" w:rsidP="008C7C30">
      <w:pPr>
        <w:pStyle w:val="BodyText"/>
      </w:pPr>
      <w:r>
        <w:t>Countermeasure that protects the subject resource.</w:t>
      </w:r>
    </w:p>
    <w:p w14:paraId="68061693" w14:textId="77777777" w:rsidR="00F60D0E" w:rsidRDefault="00F60D0E" w:rsidP="00F60D0E"/>
    <w:p w14:paraId="4C9CFEA3" w14:textId="77777777" w:rsidR="00F60D0E" w:rsidRDefault="00F60D0E" w:rsidP="00F60D0E">
      <w:pPr>
        <w:pStyle w:val="Heading3"/>
        <w:spacing w:after="0"/>
        <w:ind w:left="1080"/>
      </w:pPr>
      <w:bookmarkStart w:id="1899" w:name="_3dad71bdd97f208703b94ffa6e9fd693"/>
      <w:bookmarkStart w:id="1900" w:name="_Toc468649461"/>
      <w:r>
        <w:t>Class Risk Agent</w:t>
      </w:r>
      <w:bookmarkEnd w:id="1899"/>
      <w:r w:rsidRPr="003A31EC">
        <w:rPr>
          <w:rFonts w:cs="Arial"/>
        </w:rPr>
        <w:t xml:space="preserve"> </w:t>
      </w:r>
      <w:r>
        <w:rPr>
          <w:rFonts w:cs="Arial"/>
        </w:rPr>
        <w:fldChar w:fldCharType="begin"/>
      </w:r>
      <w:r>
        <w:instrText>XE"</w:instrText>
      </w:r>
      <w:r w:rsidRPr="00413D75">
        <w:rPr>
          <w:rFonts w:cs="Arial"/>
        </w:rPr>
        <w:instrText>Risk Agent</w:instrText>
      </w:r>
      <w:r>
        <w:instrText>"</w:instrText>
      </w:r>
      <w:r>
        <w:rPr>
          <w:rFonts w:cs="Arial"/>
        </w:rPr>
        <w:fldChar w:fldCharType="end"/>
      </w:r>
      <w:r>
        <w:rPr>
          <w:rFonts w:cs="Arial"/>
        </w:rPr>
        <w:t xml:space="preserve"> &lt;&lt;Role&gt;&gt;</w:t>
      </w:r>
      <w:bookmarkEnd w:id="1900"/>
    </w:p>
    <w:p w14:paraId="3DE18902" w14:textId="77777777" w:rsidR="00F60D0E" w:rsidRDefault="00F60D0E" w:rsidP="00F60D0E">
      <w:r>
        <w:t>An entity that assumes risk on behalf of another. e.g. an insurance company.</w:t>
      </w:r>
    </w:p>
    <w:p w14:paraId="1051EAB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A74CC5" w14:textId="77777777" w:rsidR="00F60D0E" w:rsidRDefault="003D454B" w:rsidP="00F60D0E">
      <w:pPr>
        <w:ind w:left="360"/>
      </w:pPr>
      <w:hyperlink w:anchor="_3cfd42cf030efeac6a57064d1bb33318" w:history="1">
        <w:r w:rsidR="00F60D0E">
          <w:rPr>
            <w:rStyle w:val="Hyperlink"/>
          </w:rPr>
          <w:t>Risk Owner</w:t>
        </w:r>
      </w:hyperlink>
    </w:p>
    <w:p w14:paraId="7A3901E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0BAB33" w14:textId="77777777" w:rsidR="00F60D0E" w:rsidRDefault="00F60D0E" w:rsidP="00F60D0E">
      <w:pPr>
        <w:ind w:left="605" w:hanging="245"/>
      </w:pPr>
      <w:r>
        <w:rPr>
          <w:noProof/>
        </w:rPr>
        <w:drawing>
          <wp:inline distT="0" distB="0" distL="0" distR="0" wp14:anchorId="0F76E21E" wp14:editId="5ECD5EBB">
            <wp:extent cx="152400" cy="152400"/>
            <wp:effectExtent l="0" t="0" r="0" b="0"/>
            <wp:docPr id="15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2B3B617"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735D8637" w14:textId="77777777" w:rsidR="00F60D0E" w:rsidRDefault="00F60D0E" w:rsidP="008C7C30">
      <w:pPr>
        <w:pStyle w:val="BodyText"/>
      </w:pPr>
      <w:r>
        <w:t>The stakeholder that assumes a risk for another, such as an insurance company.</w:t>
      </w:r>
    </w:p>
    <w:p w14:paraId="65F2E18A" w14:textId="77777777" w:rsidR="00F60D0E" w:rsidRDefault="00F60D0E" w:rsidP="00F60D0E"/>
    <w:p w14:paraId="31C36B30" w14:textId="77777777" w:rsidR="00F60D0E" w:rsidRDefault="00F60D0E" w:rsidP="00F60D0E">
      <w:pPr>
        <w:pStyle w:val="Heading3"/>
        <w:spacing w:after="0"/>
        <w:ind w:left="1080"/>
      </w:pPr>
      <w:bookmarkStart w:id="1901" w:name="_5d36b66d3c5d48278414245688225020"/>
      <w:bookmarkStart w:id="1902" w:name="_Toc468649462"/>
      <w:r>
        <w:lastRenderedPageBreak/>
        <w:t>Association Class Risk Treatment</w:t>
      </w:r>
      <w:bookmarkEnd w:id="1901"/>
      <w:r w:rsidRPr="003A31EC">
        <w:rPr>
          <w:rFonts w:cs="Arial"/>
        </w:rPr>
        <w:t xml:space="preserve"> </w:t>
      </w:r>
      <w:r>
        <w:rPr>
          <w:rFonts w:cs="Arial"/>
        </w:rPr>
        <w:fldChar w:fldCharType="begin"/>
      </w:r>
      <w:r>
        <w:instrText>XE"</w:instrText>
      </w:r>
      <w:r w:rsidRPr="00413D75">
        <w:rPr>
          <w:rFonts w:cs="Arial"/>
        </w:rPr>
        <w:instrText>Risk Treatment</w:instrText>
      </w:r>
      <w:r>
        <w:instrText>"</w:instrText>
      </w:r>
      <w:r>
        <w:rPr>
          <w:rFonts w:cs="Arial"/>
        </w:rPr>
        <w:fldChar w:fldCharType="end"/>
      </w:r>
      <w:r>
        <w:rPr>
          <w:rFonts w:cs="Arial"/>
        </w:rPr>
        <w:t xml:space="preserve"> &lt;&lt;Relationship&gt;&gt;</w:t>
      </w:r>
      <w:bookmarkEnd w:id="1902"/>
    </w:p>
    <w:p w14:paraId="30F3D42D" w14:textId="77777777" w:rsidR="00F60D0E" w:rsidRDefault="00F60D0E" w:rsidP="00F60D0E">
      <w:r>
        <w:t>Risk treatment connects a &lt;modified by&gt; risk treatment strategy with the &lt;modifies risk&gt; Risk that it is intended to reduce.</w:t>
      </w:r>
    </w:p>
    <w:p w14:paraId="151F7D9E" w14:textId="77777777" w:rsidR="00F60D0E" w:rsidRDefault="00F60D0E" w:rsidP="00F60D0E">
      <w:pPr>
        <w:jc w:val="center"/>
      </w:pPr>
      <w:r>
        <w:rPr>
          <w:noProof/>
        </w:rPr>
        <w:drawing>
          <wp:inline distT="0" distB="0" distL="0" distR="0" wp14:anchorId="07B810DE" wp14:editId="3B6BBB76">
            <wp:extent cx="6067425" cy="2581275"/>
            <wp:effectExtent l="0" t="0" r="0" b="0"/>
            <wp:docPr id="1592" name="Picture 837004825.emf" descr="837004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837004825.emf"/>
                    <pic:cNvPicPr/>
                  </pic:nvPicPr>
                  <pic:blipFill>
                    <a:blip r:embed="rId87" cstate="print"/>
                    <a:stretch>
                      <a:fillRect/>
                    </a:stretch>
                  </pic:blipFill>
                  <pic:spPr>
                    <a:xfrm>
                      <a:off x="0" y="0"/>
                      <a:ext cx="6067425" cy="2581275"/>
                    </a:xfrm>
                    <a:prstGeom prst="rect">
                      <a:avLst/>
                    </a:prstGeom>
                  </pic:spPr>
                </pic:pic>
              </a:graphicData>
            </a:graphic>
          </wp:inline>
        </w:drawing>
      </w:r>
    </w:p>
    <w:p w14:paraId="7422E3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Treatment</w:t>
      </w:r>
    </w:p>
    <w:p w14:paraId="798CDB2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BC0F5E3" w14:textId="77777777" w:rsidR="00F60D0E" w:rsidRDefault="003D454B" w:rsidP="00F60D0E">
      <w:pPr>
        <w:ind w:left="360"/>
      </w:pPr>
      <w:hyperlink w:anchor="_e33780607cd553fb55b8907600848b66" w:history="1">
        <w:r w:rsidR="00F60D0E">
          <w:rPr>
            <w:rStyle w:val="Hyperlink"/>
          </w:rPr>
          <w:t>Impact</w:t>
        </w:r>
      </w:hyperlink>
    </w:p>
    <w:p w14:paraId="24A5C3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417561" w14:textId="77777777" w:rsidR="00F60D0E" w:rsidRDefault="00F60D0E" w:rsidP="00F60D0E">
      <w:pPr>
        <w:ind w:firstLine="720"/>
      </w:pPr>
      <w:r>
        <w:rPr>
          <w:noProof/>
        </w:rPr>
        <w:drawing>
          <wp:inline distT="0" distB="0" distL="0" distR="0" wp14:anchorId="2F037B27" wp14:editId="3398667A">
            <wp:extent cx="152400" cy="152400"/>
            <wp:effectExtent l="0" t="0" r="0" b="0"/>
            <wp:docPr id="15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40C403" w14:textId="77777777" w:rsidR="00F60D0E" w:rsidRDefault="00F60D0E" w:rsidP="008C7C30">
      <w:pPr>
        <w:pStyle w:val="BodyText"/>
      </w:pPr>
      <w:r>
        <w:t>Risk that a risk treatment strategy reduces for the risk owner.</w:t>
      </w:r>
    </w:p>
    <w:p w14:paraId="07AC5C4B" w14:textId="77777777" w:rsidR="00F60D0E" w:rsidRDefault="00F60D0E" w:rsidP="00F60D0E">
      <w:pPr>
        <w:ind w:firstLine="720"/>
      </w:pPr>
      <w:r>
        <w:rPr>
          <w:noProof/>
        </w:rPr>
        <w:drawing>
          <wp:inline distT="0" distB="0" distL="0" distR="0" wp14:anchorId="78A031F4" wp14:editId="34A96377">
            <wp:extent cx="152400" cy="152400"/>
            <wp:effectExtent l="0" t="0" r="0" b="0"/>
            <wp:docPr id="15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5D5B5F" w14:textId="77777777" w:rsidR="00F60D0E" w:rsidRDefault="00F60D0E" w:rsidP="008C7C30">
      <w:pPr>
        <w:pStyle w:val="BodyText"/>
      </w:pPr>
      <w:r>
        <w:t>A strategy to reduce the subject risk for the risk owner.</w:t>
      </w:r>
    </w:p>
    <w:p w14:paraId="6A873934" w14:textId="77777777" w:rsidR="00F60D0E" w:rsidRDefault="00F60D0E" w:rsidP="00F60D0E"/>
    <w:p w14:paraId="60AA7D18" w14:textId="77777777" w:rsidR="00F60D0E" w:rsidRDefault="00F60D0E" w:rsidP="00F60D0E">
      <w:pPr>
        <w:pStyle w:val="Heading3"/>
        <w:spacing w:after="0"/>
        <w:ind w:left="1080"/>
      </w:pPr>
      <w:bookmarkStart w:id="1903" w:name="_70807c15a257bc97a908d5f6b48d6c3d"/>
      <w:bookmarkStart w:id="1904" w:name="_Toc468649463"/>
      <w:r>
        <w:t>Class Risk Treatment Strategy</w:t>
      </w:r>
      <w:bookmarkEnd w:id="1903"/>
      <w:bookmarkEnd w:id="1904"/>
      <w:r w:rsidRPr="003A31EC">
        <w:rPr>
          <w:rFonts w:cs="Arial"/>
        </w:rPr>
        <w:t xml:space="preserve"> </w:t>
      </w:r>
      <w:r>
        <w:rPr>
          <w:rFonts w:cs="Arial"/>
        </w:rPr>
        <w:fldChar w:fldCharType="begin"/>
      </w:r>
      <w:r>
        <w:instrText>XE"</w:instrText>
      </w:r>
      <w:r w:rsidRPr="00413D75">
        <w:rPr>
          <w:rFonts w:cs="Arial"/>
        </w:rPr>
        <w:instrText>Risk Treatment Strategy</w:instrText>
      </w:r>
      <w:r>
        <w:instrText>"</w:instrText>
      </w:r>
      <w:r>
        <w:rPr>
          <w:rFonts w:cs="Arial"/>
        </w:rPr>
        <w:fldChar w:fldCharType="end"/>
      </w:r>
      <w:r>
        <w:rPr>
          <w:rFonts w:cs="Arial"/>
        </w:rPr>
        <w:t xml:space="preserve"> </w:t>
      </w:r>
    </w:p>
    <w:p w14:paraId="078DEF91" w14:textId="77777777" w:rsidR="00F60D0E" w:rsidRDefault="00F60D0E" w:rsidP="00F60D0E">
      <w:r>
        <w:t>A plan, method or process for dealing with risk by reducing the likelihood or impact.</w:t>
      </w:r>
    </w:p>
    <w:p w14:paraId="6B2C4C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6FF3F6" w14:textId="77777777" w:rsidR="00F60D0E" w:rsidRDefault="003D454B" w:rsidP="00F60D0E">
      <w:pPr>
        <w:ind w:left="360"/>
      </w:pPr>
      <w:hyperlink w:anchor="_7daadbc830989af27cf7b63ab50ef17a" w:history="1">
        <w:r w:rsidR="00F60D0E">
          <w:rPr>
            <w:rStyle w:val="Hyperlink"/>
          </w:rPr>
          <w:t>Policy</w:t>
        </w:r>
      </w:hyperlink>
    </w:p>
    <w:p w14:paraId="6AEEE3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99BB6F7" w14:textId="77777777" w:rsidR="00F60D0E" w:rsidRDefault="00F60D0E" w:rsidP="00F60D0E">
      <w:pPr>
        <w:pStyle w:val="BodyText2"/>
        <w:spacing w:after="0"/>
      </w:pPr>
      <w:r>
        <w:rPr>
          <w:noProof/>
          <w:lang w:val="en-US" w:eastAsia="en-US" w:bidi="ar-SA"/>
        </w:rPr>
        <w:drawing>
          <wp:inline distT="0" distB="0" distL="0" distR="0" wp14:anchorId="61598F97" wp14:editId="43E67902">
            <wp:extent cx="152400" cy="152400"/>
            <wp:effectExtent l="0" t="0" r="0" b="0"/>
            <wp:docPr id="15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degree of mitigation</w:t>
      </w:r>
      <w:r>
        <w:rPr>
          <w:rFonts w:cs="Arial"/>
        </w:rPr>
        <w:fldChar w:fldCharType="begin"/>
      </w:r>
      <w:r>
        <w:instrText>XE"</w:instrText>
      </w:r>
      <w:r w:rsidRPr="00413D75">
        <w:rPr>
          <w:rFonts w:cs="Arial"/>
        </w:rPr>
        <w:instrText>degree of mitigation</w:instrText>
      </w:r>
      <w:r>
        <w:instrText>"</w:instrText>
      </w:r>
      <w:r>
        <w:rPr>
          <w:rFonts w:cs="Arial"/>
        </w:rPr>
        <w:fldChar w:fldCharType="end"/>
      </w:r>
      <w:r>
        <w:t xml:space="preserve"> : </w:t>
      </w:r>
      <w:hyperlink w:anchor="_23c4326044009f885190c5ab985800db" w:history="1">
        <w:r>
          <w:rPr>
            <w:rStyle w:val="Hyperlink"/>
          </w:rPr>
          <w:t>Metric</w:t>
        </w:r>
      </w:hyperlink>
    </w:p>
    <w:p w14:paraId="15C70490" w14:textId="77777777" w:rsidR="00F60D0E" w:rsidRDefault="00F60D0E" w:rsidP="008C7C30">
      <w:pPr>
        <w:pStyle w:val="BodyText"/>
      </w:pPr>
      <w:r>
        <w:t>A metric for how much a mitigation reduces the likelihood or impact of an undesirable situation.</w:t>
      </w:r>
    </w:p>
    <w:p w14:paraId="0F06D2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3BA7F64" w14:textId="77777777" w:rsidR="00F60D0E" w:rsidRDefault="00F60D0E" w:rsidP="00F60D0E">
      <w:pPr>
        <w:ind w:left="605" w:hanging="245"/>
      </w:pPr>
      <w:r>
        <w:rPr>
          <w:noProof/>
        </w:rPr>
        <w:drawing>
          <wp:inline distT="0" distB="0" distL="0" distR="0" wp14:anchorId="7BBD23CE" wp14:editId="22138D20">
            <wp:extent cx="152400" cy="152400"/>
            <wp:effectExtent l="0" t="0" r="0" b="0"/>
            <wp:docPr id="16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4B5CDC8" w14:textId="77777777" w:rsidR="00F60D0E" w:rsidRDefault="00F60D0E" w:rsidP="00F60D0E">
      <w:r>
        <w:lastRenderedPageBreak/>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7DA4632B" w14:textId="77777777" w:rsidR="00F60D0E" w:rsidRDefault="00F60D0E" w:rsidP="008C7C30">
      <w:pPr>
        <w:pStyle w:val="BodyText"/>
      </w:pPr>
      <w:r>
        <w:t>Risk that a risk treatment strategy reduces for the risk owner.</w:t>
      </w:r>
    </w:p>
    <w:p w14:paraId="267D7005" w14:textId="77777777" w:rsidR="00F60D0E" w:rsidRDefault="00F60D0E" w:rsidP="00F60D0E">
      <w:pPr>
        <w:ind w:left="605" w:hanging="245"/>
      </w:pPr>
      <w:r>
        <w:rPr>
          <w:noProof/>
        </w:rPr>
        <w:drawing>
          <wp:inline distT="0" distB="0" distL="0" distR="0" wp14:anchorId="6319BEB1" wp14:editId="6DB583BC">
            <wp:extent cx="152400" cy="152400"/>
            <wp:effectExtent l="0" t="0" r="0" b="0"/>
            <wp:docPr id="16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asserted by:</w:t>
      </w:r>
      <w:hyperlink w:anchor="_4a5f789e0663312e51a7733bd354bc59" w:history="1">
        <w:r>
          <w:rPr>
            <w:rStyle w:val="Hyperlink"/>
          </w:rPr>
          <w:t>Authority</w:t>
        </w:r>
      </w:hyperlink>
      <w:r>
        <w:rPr>
          <w:rStyle w:val="Hyperlink"/>
        </w:rPr>
        <w:t xml:space="preserve"> </w:t>
      </w:r>
      <w:r>
        <w:t xml:space="preserve">   </w:t>
      </w:r>
    </w:p>
    <w:p w14:paraId="353F2BFC"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538736EA" w14:textId="77777777" w:rsidR="00F60D0E" w:rsidRDefault="00F60D0E" w:rsidP="008C7C30">
      <w:pPr>
        <w:pStyle w:val="BodyText"/>
      </w:pPr>
      <w:r>
        <w:t>Authority that imposes a risk strategy such that it is intended to reduce their risk.</w:t>
      </w:r>
    </w:p>
    <w:p w14:paraId="05529D15" w14:textId="77777777" w:rsidR="00F60D0E" w:rsidRDefault="00F60D0E" w:rsidP="00F60D0E"/>
    <w:p w14:paraId="4D60DB96" w14:textId="77777777" w:rsidR="00F60D0E" w:rsidRDefault="00F60D0E" w:rsidP="00F60D0E">
      <w:pPr>
        <w:pStyle w:val="Heading3"/>
        <w:spacing w:after="0"/>
        <w:ind w:left="1080"/>
      </w:pPr>
      <w:bookmarkStart w:id="1905" w:name="_d62cdaff29d6a9151ff47cf9daa85ffd"/>
      <w:bookmarkStart w:id="1906" w:name="_Toc468649464"/>
      <w:r>
        <w:t>Class Safeguard Activity</w:t>
      </w:r>
      <w:bookmarkEnd w:id="1905"/>
      <w:bookmarkEnd w:id="1906"/>
      <w:r w:rsidRPr="003A31EC">
        <w:rPr>
          <w:rFonts w:cs="Arial"/>
        </w:rPr>
        <w:t xml:space="preserve"> </w:t>
      </w:r>
      <w:r>
        <w:rPr>
          <w:rFonts w:cs="Arial"/>
        </w:rPr>
        <w:fldChar w:fldCharType="begin"/>
      </w:r>
      <w:r>
        <w:instrText>XE"</w:instrText>
      </w:r>
      <w:r w:rsidRPr="00413D75">
        <w:rPr>
          <w:rFonts w:cs="Arial"/>
        </w:rPr>
        <w:instrText>Safeguard Activity</w:instrText>
      </w:r>
      <w:r>
        <w:instrText>"</w:instrText>
      </w:r>
      <w:r>
        <w:rPr>
          <w:rFonts w:cs="Arial"/>
        </w:rPr>
        <w:fldChar w:fldCharType="end"/>
      </w:r>
      <w:r>
        <w:rPr>
          <w:rFonts w:cs="Arial"/>
        </w:rPr>
        <w:t xml:space="preserve"> </w:t>
      </w:r>
    </w:p>
    <w:p w14:paraId="17D4E2BC" w14:textId="77777777" w:rsidR="00F60D0E" w:rsidRDefault="00F60D0E" w:rsidP="00F60D0E">
      <w:r>
        <w:t>An activity of mitigating, or lessening the force or intensity of an undesired situation.</w:t>
      </w:r>
    </w:p>
    <w:p w14:paraId="5D0B069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087C7E" w14:textId="77777777" w:rsidR="00F60D0E" w:rsidRDefault="003D454B" w:rsidP="00F60D0E">
      <w:pPr>
        <w:ind w:left="360"/>
      </w:pPr>
      <w:hyperlink w:anchor="_fb06e097d35e72980035cfd1bc9106cb" w:history="1">
        <w:r w:rsidR="00F60D0E">
          <w:rPr>
            <w:rStyle w:val="Hyperlink"/>
          </w:rPr>
          <w:t>Activity</w:t>
        </w:r>
      </w:hyperlink>
      <w:r w:rsidR="00F60D0E">
        <w:t xml:space="preserve">, </w:t>
      </w:r>
      <w:hyperlink w:anchor="_27de7baab353145ea28cd16935bf947f" w:history="1">
        <w:r w:rsidR="00F60D0E">
          <w:rPr>
            <w:rStyle w:val="Hyperlink"/>
          </w:rPr>
          <w:t>Countermeasure</w:t>
        </w:r>
      </w:hyperlink>
    </w:p>
    <w:p w14:paraId="5F9C92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B25F25" w14:textId="77777777" w:rsidR="00F60D0E" w:rsidRDefault="00F60D0E" w:rsidP="00F60D0E">
      <w:pPr>
        <w:ind w:left="605" w:hanging="245"/>
      </w:pPr>
      <w:r>
        <w:rPr>
          <w:noProof/>
        </w:rPr>
        <w:drawing>
          <wp:inline distT="0" distB="0" distL="0" distR="0" wp14:anchorId="678BB1AA" wp14:editId="752BB606">
            <wp:extent cx="152400" cy="152400"/>
            <wp:effectExtent l="0" t="0" r="0" b="0"/>
            <wp:docPr id="16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9F8BF72"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76D54A4F" w14:textId="77777777" w:rsidR="00F60D0E" w:rsidRDefault="00F60D0E" w:rsidP="008C7C30">
      <w:pPr>
        <w:pStyle w:val="BodyText"/>
      </w:pPr>
      <w:r>
        <w:t>The actor(s) that perform an activity to safeguard resources.</w:t>
      </w:r>
    </w:p>
    <w:p w14:paraId="6F90A6FE" w14:textId="77777777" w:rsidR="00F60D0E" w:rsidRDefault="00F60D0E" w:rsidP="00F60D0E"/>
    <w:p w14:paraId="1B634680" w14:textId="77777777" w:rsidR="00F60D0E" w:rsidRDefault="00F60D0E" w:rsidP="00F60D0E">
      <w:pPr>
        <w:pStyle w:val="Heading3"/>
        <w:spacing w:after="0"/>
        <w:ind w:left="1080"/>
      </w:pPr>
      <w:bookmarkStart w:id="1907" w:name="_20cfcc94a7e626254a0b830c1ebd4f47"/>
      <w:bookmarkStart w:id="1908" w:name="_Toc468649465"/>
      <w:r>
        <w:t>Association Class Safeguarding</w:t>
      </w:r>
      <w:bookmarkEnd w:id="1907"/>
      <w:r w:rsidRPr="003A31EC">
        <w:rPr>
          <w:rFonts w:cs="Arial"/>
        </w:rPr>
        <w:t xml:space="preserve"> </w:t>
      </w:r>
      <w:r>
        <w:rPr>
          <w:rFonts w:cs="Arial"/>
        </w:rPr>
        <w:fldChar w:fldCharType="begin"/>
      </w:r>
      <w:r>
        <w:instrText>XE"</w:instrText>
      </w:r>
      <w:r w:rsidRPr="00413D75">
        <w:rPr>
          <w:rFonts w:cs="Arial"/>
        </w:rPr>
        <w:instrText>Safeguarding</w:instrText>
      </w:r>
      <w:r>
        <w:instrText>"</w:instrText>
      </w:r>
      <w:r>
        <w:rPr>
          <w:rFonts w:cs="Arial"/>
        </w:rPr>
        <w:fldChar w:fldCharType="end"/>
      </w:r>
      <w:r>
        <w:rPr>
          <w:rFonts w:cs="Arial"/>
        </w:rPr>
        <w:t xml:space="preserve"> &lt;&lt;Relationship&gt;&gt;</w:t>
      </w:r>
      <w:bookmarkEnd w:id="1908"/>
    </w:p>
    <w:p w14:paraId="4A946973" w14:textId="77777777" w:rsidR="00F60D0E" w:rsidRDefault="00F60D0E" w:rsidP="00F60D0E">
      <w:r>
        <w:t>The safeguarding relationship relates a &lt;mitigated by&gt; mitigation actor with a &lt;performs safeguard&gt; safeguard activity such that it &lt;protects&gt; resources.</w:t>
      </w:r>
    </w:p>
    <w:p w14:paraId="3A9E4F86" w14:textId="77777777" w:rsidR="00F60D0E" w:rsidRDefault="00F60D0E" w:rsidP="00F60D0E">
      <w:pPr>
        <w:jc w:val="center"/>
      </w:pPr>
      <w:r>
        <w:rPr>
          <w:noProof/>
        </w:rPr>
        <w:drawing>
          <wp:inline distT="0" distB="0" distL="0" distR="0" wp14:anchorId="28F2FA45" wp14:editId="0C77E6BC">
            <wp:extent cx="6048375" cy="2581275"/>
            <wp:effectExtent l="0" t="0" r="0" b="0"/>
            <wp:docPr id="1606" name="Picture 1235953355.emf" descr="1235953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1235953355.emf"/>
                    <pic:cNvPicPr/>
                  </pic:nvPicPr>
                  <pic:blipFill>
                    <a:blip r:embed="rId88" cstate="print"/>
                    <a:stretch>
                      <a:fillRect/>
                    </a:stretch>
                  </pic:blipFill>
                  <pic:spPr>
                    <a:xfrm>
                      <a:off x="0" y="0"/>
                      <a:ext cx="6048375" cy="2581275"/>
                    </a:xfrm>
                    <a:prstGeom prst="rect">
                      <a:avLst/>
                    </a:prstGeom>
                  </pic:spPr>
                </pic:pic>
              </a:graphicData>
            </a:graphic>
          </wp:inline>
        </w:drawing>
      </w:r>
    </w:p>
    <w:p w14:paraId="665D8CF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Safeguarding</w:t>
      </w:r>
    </w:p>
    <w:p w14:paraId="2DF6A0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9753941" w14:textId="77777777" w:rsidR="00F60D0E" w:rsidRDefault="003D454B" w:rsidP="00F60D0E">
      <w:pPr>
        <w:ind w:left="360"/>
      </w:pPr>
      <w:hyperlink w:anchor="_7cb122971c56ec063bf75eab0015b63f" w:history="1">
        <w:r w:rsidR="00F60D0E">
          <w:rPr>
            <w:rStyle w:val="Hyperlink"/>
          </w:rPr>
          <w:t>Performance</w:t>
        </w:r>
      </w:hyperlink>
    </w:p>
    <w:p w14:paraId="512273A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Association Ends</w:t>
      </w:r>
    </w:p>
    <w:p w14:paraId="31BB2C2D" w14:textId="77777777" w:rsidR="00F60D0E" w:rsidRDefault="00F60D0E" w:rsidP="00F60D0E">
      <w:pPr>
        <w:ind w:firstLine="720"/>
      </w:pPr>
      <w:r>
        <w:rPr>
          <w:noProof/>
        </w:rPr>
        <w:drawing>
          <wp:inline distT="0" distB="0" distL="0" distR="0" wp14:anchorId="6EDB8094" wp14:editId="75E09623">
            <wp:extent cx="152400" cy="152400"/>
            <wp:effectExtent l="0" t="0" r="0" b="0"/>
            <wp:docPr id="16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49A8CC4" w14:textId="77777777" w:rsidR="00F60D0E" w:rsidRDefault="00F60D0E" w:rsidP="008C7C30">
      <w:pPr>
        <w:pStyle w:val="BodyText"/>
      </w:pPr>
      <w:r>
        <w:t>An activity a mitigation actor performs to protect resources identified by &lt;protects&gt;.</w:t>
      </w:r>
    </w:p>
    <w:p w14:paraId="681733E9" w14:textId="77777777" w:rsidR="00F60D0E" w:rsidRDefault="00F60D0E" w:rsidP="00F60D0E">
      <w:pPr>
        <w:ind w:firstLine="720"/>
      </w:pPr>
      <w:r>
        <w:rPr>
          <w:noProof/>
        </w:rPr>
        <w:drawing>
          <wp:inline distT="0" distB="0" distL="0" distR="0" wp14:anchorId="43ECBDF7" wp14:editId="6C40934E">
            <wp:extent cx="152400" cy="152400"/>
            <wp:effectExtent l="0" t="0" r="0" b="0"/>
            <wp:docPr id="16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5D2F6376" w14:textId="77777777" w:rsidR="00F60D0E" w:rsidRDefault="00F60D0E" w:rsidP="008C7C30">
      <w:pPr>
        <w:pStyle w:val="BodyText"/>
      </w:pPr>
      <w:r>
        <w:t>The actor(s) that perform an activity to safeguard resources.</w:t>
      </w:r>
    </w:p>
    <w:p w14:paraId="7E077C55" w14:textId="77777777" w:rsidR="00F60D0E" w:rsidRDefault="00F60D0E" w:rsidP="00F60D0E"/>
    <w:p w14:paraId="0039BA40" w14:textId="77777777" w:rsidR="00F60D0E" w:rsidRDefault="00F60D0E" w:rsidP="00F60D0E">
      <w:pPr>
        <w:pStyle w:val="Heading3"/>
        <w:spacing w:after="0"/>
        <w:ind w:left="1080"/>
      </w:pPr>
      <w:bookmarkStart w:id="1909" w:name="_dcfb009f3ea89ca1b2bc5f2909bc3829"/>
      <w:bookmarkStart w:id="1910" w:name="_Toc468649466"/>
      <w:r>
        <w:t>Class Transfer Risk</w:t>
      </w:r>
      <w:bookmarkEnd w:id="1909"/>
      <w:bookmarkEnd w:id="1910"/>
      <w:r w:rsidRPr="003A31EC">
        <w:rPr>
          <w:rFonts w:cs="Arial"/>
        </w:rPr>
        <w:t xml:space="preserve"> </w:t>
      </w:r>
      <w:r>
        <w:rPr>
          <w:rFonts w:cs="Arial"/>
        </w:rPr>
        <w:fldChar w:fldCharType="begin"/>
      </w:r>
      <w:r>
        <w:instrText>XE"</w:instrText>
      </w:r>
      <w:r w:rsidRPr="00413D75">
        <w:rPr>
          <w:rFonts w:cs="Arial"/>
        </w:rPr>
        <w:instrText>Transfer Risk</w:instrText>
      </w:r>
      <w:r>
        <w:instrText>"</w:instrText>
      </w:r>
      <w:r>
        <w:rPr>
          <w:rFonts w:cs="Arial"/>
        </w:rPr>
        <w:fldChar w:fldCharType="end"/>
      </w:r>
      <w:r>
        <w:rPr>
          <w:rFonts w:cs="Arial"/>
        </w:rPr>
        <w:t xml:space="preserve"> </w:t>
      </w:r>
    </w:p>
    <w:p w14:paraId="41AAD5FB" w14:textId="77777777" w:rsidR="00F60D0E" w:rsidRDefault="00F60D0E" w:rsidP="00F60D0E">
      <w:r>
        <w:t>A strategy to cause another to assume the impact of a risk. e.g., insurance.</w:t>
      </w:r>
    </w:p>
    <w:p w14:paraId="51DFE8E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F60124" w14:textId="77777777" w:rsidR="00F60D0E" w:rsidRDefault="003D454B" w:rsidP="00F60D0E">
      <w:pPr>
        <w:ind w:left="360"/>
      </w:pPr>
      <w:hyperlink w:anchor="_70807c15a257bc97a908d5f6b48d6c3d" w:history="1">
        <w:r w:rsidR="00F60D0E">
          <w:rPr>
            <w:rStyle w:val="Hyperlink"/>
          </w:rPr>
          <w:t>Risk Treatment Strategy</w:t>
        </w:r>
      </w:hyperlink>
    </w:p>
    <w:p w14:paraId="199690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0250C59" w14:textId="77777777" w:rsidR="00F60D0E" w:rsidRDefault="00F60D0E" w:rsidP="00F60D0E">
      <w:pPr>
        <w:ind w:left="605" w:hanging="245"/>
      </w:pPr>
      <w:r>
        <w:rPr>
          <w:noProof/>
        </w:rPr>
        <w:drawing>
          <wp:inline distT="0" distB="0" distL="0" distR="0" wp14:anchorId="04600ABB" wp14:editId="738850EB">
            <wp:extent cx="152400" cy="152400"/>
            <wp:effectExtent l="0" t="0" r="0" b="0"/>
            <wp:docPr id="16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857868D"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00D1AF5C" w14:textId="77777777" w:rsidR="00F60D0E" w:rsidRDefault="00F60D0E" w:rsidP="008C7C30">
      <w:pPr>
        <w:pStyle w:val="BodyText"/>
      </w:pPr>
      <w:r>
        <w:t>Stakeholder that assumes a risk as the result of a transfer risk action.</w:t>
      </w:r>
    </w:p>
    <w:p w14:paraId="074111A0" w14:textId="77777777" w:rsidR="00F60D0E" w:rsidRDefault="00F60D0E" w:rsidP="00F60D0E"/>
    <w:p w14:paraId="664DD940" w14:textId="77777777" w:rsidR="00F60D0E" w:rsidRDefault="00F60D0E" w:rsidP="00F60D0E">
      <w:pPr>
        <w:spacing w:after="200" w:line="276" w:lineRule="auto"/>
        <w:rPr>
          <w:b/>
          <w:bCs/>
          <w:color w:val="365F91"/>
          <w:sz w:val="40"/>
          <w:szCs w:val="40"/>
        </w:rPr>
      </w:pPr>
      <w:r>
        <w:br w:type="page"/>
      </w:r>
    </w:p>
    <w:p w14:paraId="53946572" w14:textId="77777777" w:rsidR="00F60D0E" w:rsidRDefault="00F60D0E" w:rsidP="00F60D0E">
      <w:pPr>
        <w:pStyle w:val="Heading2"/>
      </w:pPr>
      <w:bookmarkStart w:id="1911" w:name="_Toc468649467"/>
      <w:r>
        <w:t>Threat-risk-conceptual-model::Threat and Risk Specific Concepts::Threat Actors</w:t>
      </w:r>
      <w:bookmarkEnd w:id="1911"/>
    </w:p>
    <w:p w14:paraId="7F04ABDD" w14:textId="77777777" w:rsidR="00F60D0E" w:rsidRDefault="00F60D0E" w:rsidP="00F60D0E">
      <w:pPr>
        <w:pStyle w:val="Heading3"/>
        <w:spacing w:after="0"/>
        <w:ind w:left="1080"/>
      </w:pPr>
      <w:bookmarkStart w:id="1912" w:name="_Toc468649468"/>
      <w:r>
        <w:t>Diagram: Threat Actors</w:t>
      </w:r>
      <w:bookmarkEnd w:id="1912"/>
    </w:p>
    <w:p w14:paraId="71423B3D" w14:textId="77777777" w:rsidR="00F60D0E" w:rsidRDefault="00F60D0E" w:rsidP="00F60D0E">
      <w:pPr>
        <w:jc w:val="center"/>
        <w:rPr>
          <w:rFonts w:cs="Arial"/>
        </w:rPr>
      </w:pPr>
      <w:r>
        <w:rPr>
          <w:noProof/>
        </w:rPr>
        <w:drawing>
          <wp:inline distT="0" distB="0" distL="0" distR="0" wp14:anchorId="4F952EEC" wp14:editId="2935EEC6">
            <wp:extent cx="6188075" cy="5633091"/>
            <wp:effectExtent l="0" t="0" r="0" b="0"/>
            <wp:docPr id="1614" name="Picture 732110119.emf" descr="7321101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732110119.emf"/>
                    <pic:cNvPicPr/>
                  </pic:nvPicPr>
                  <pic:blipFill>
                    <a:blip r:embed="rId89" cstate="print"/>
                    <a:stretch>
                      <a:fillRect/>
                    </a:stretch>
                  </pic:blipFill>
                  <pic:spPr>
                    <a:xfrm>
                      <a:off x="0" y="0"/>
                      <a:ext cx="6188075" cy="5633091"/>
                    </a:xfrm>
                    <a:prstGeom prst="rect">
                      <a:avLst/>
                    </a:prstGeom>
                  </pic:spPr>
                </pic:pic>
              </a:graphicData>
            </a:graphic>
          </wp:inline>
        </w:drawing>
      </w:r>
    </w:p>
    <w:p w14:paraId="14E77A0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Actors</w:t>
      </w:r>
    </w:p>
    <w:p w14:paraId="0F41943F" w14:textId="77777777" w:rsidR="00F60D0E" w:rsidRDefault="00F60D0E" w:rsidP="00F60D0E">
      <w:r>
        <w:t xml:space="preserve"> </w:t>
      </w:r>
    </w:p>
    <w:p w14:paraId="61E0FAB8" w14:textId="77777777" w:rsidR="00F60D0E" w:rsidRDefault="00F60D0E" w:rsidP="00F60D0E"/>
    <w:p w14:paraId="0EFF49C7" w14:textId="77777777" w:rsidR="00F60D0E" w:rsidRDefault="00F60D0E" w:rsidP="00F60D0E">
      <w:pPr>
        <w:pStyle w:val="Heading3"/>
        <w:spacing w:after="0"/>
        <w:ind w:left="1080"/>
      </w:pPr>
      <w:bookmarkStart w:id="1913" w:name="_1b064056002f89a4ba6f4565e08b4f3a"/>
      <w:bookmarkStart w:id="1914" w:name="_Toc468649469"/>
      <w:r>
        <w:lastRenderedPageBreak/>
        <w:t>Class Disruptive Action</w:t>
      </w:r>
      <w:bookmarkEnd w:id="1913"/>
      <w:r w:rsidRPr="003A31EC">
        <w:rPr>
          <w:rFonts w:cs="Arial"/>
        </w:rPr>
        <w:t xml:space="preserve"> </w:t>
      </w:r>
      <w:r>
        <w:rPr>
          <w:rFonts w:cs="Arial"/>
        </w:rPr>
        <w:fldChar w:fldCharType="begin"/>
      </w:r>
      <w:r>
        <w:instrText>XE"</w:instrText>
      </w:r>
      <w:r w:rsidRPr="00413D75">
        <w:rPr>
          <w:rFonts w:cs="Arial"/>
        </w:rPr>
        <w:instrText>Disruptive Action</w:instrText>
      </w:r>
      <w:r>
        <w:instrText>"</w:instrText>
      </w:r>
      <w:r>
        <w:rPr>
          <w:rFonts w:cs="Arial"/>
        </w:rPr>
        <w:fldChar w:fldCharType="end"/>
      </w:r>
      <w:r>
        <w:rPr>
          <w:rFonts w:cs="Arial"/>
        </w:rPr>
        <w:t xml:space="preserve"> &lt;&lt;Role&gt;&gt;</w:t>
      </w:r>
      <w:bookmarkEnd w:id="1914"/>
    </w:p>
    <w:p w14:paraId="72BDFE1A" w14:textId="77777777" w:rsidR="00F60D0E" w:rsidRDefault="00F60D0E" w:rsidP="00F60D0E">
      <w:r>
        <w:t>An intentional activity that serves the objectives of a threat actor to cause harm. Some disruptive actions are threats.</w:t>
      </w:r>
    </w:p>
    <w:p w14:paraId="7DCA2F17" w14:textId="77777777" w:rsidR="00F60D0E" w:rsidRDefault="00F60D0E" w:rsidP="00F60D0E">
      <w:pPr>
        <w:jc w:val="center"/>
      </w:pPr>
      <w:r>
        <w:rPr>
          <w:noProof/>
        </w:rPr>
        <w:drawing>
          <wp:inline distT="0" distB="0" distL="0" distR="0" wp14:anchorId="1515F002" wp14:editId="05A53A8C">
            <wp:extent cx="6188075" cy="3149091"/>
            <wp:effectExtent l="0" t="0" r="0" b="0"/>
            <wp:docPr id="1616" name="Picture 1438400901.emf" descr="14384009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1438400901.emf"/>
                    <pic:cNvPicPr/>
                  </pic:nvPicPr>
                  <pic:blipFill>
                    <a:blip r:embed="rId90" cstate="print"/>
                    <a:stretch>
                      <a:fillRect/>
                    </a:stretch>
                  </pic:blipFill>
                  <pic:spPr>
                    <a:xfrm>
                      <a:off x="0" y="0"/>
                      <a:ext cx="6188075" cy="3149091"/>
                    </a:xfrm>
                    <a:prstGeom prst="rect">
                      <a:avLst/>
                    </a:prstGeom>
                  </pic:spPr>
                </pic:pic>
              </a:graphicData>
            </a:graphic>
          </wp:inline>
        </w:drawing>
      </w:r>
    </w:p>
    <w:p w14:paraId="507D8B1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Disruptive Actions</w:t>
      </w:r>
    </w:p>
    <w:p w14:paraId="7B4E47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0B78EF" w14:textId="77777777" w:rsidR="00F60D0E" w:rsidRDefault="003D454B" w:rsidP="00F60D0E">
      <w:pPr>
        <w:ind w:left="360"/>
      </w:pPr>
      <w:hyperlink w:anchor="_fb06e097d35e72980035cfd1bc9106cb" w:history="1">
        <w:r w:rsidR="00F60D0E">
          <w:rPr>
            <w:rStyle w:val="Hyperlink"/>
          </w:rPr>
          <w:t>Activity</w:t>
        </w:r>
      </w:hyperlink>
      <w:r w:rsidR="00F60D0E">
        <w:t xml:space="preserve">, </w:t>
      </w:r>
      <w:hyperlink w:anchor="_f2fa5e8341680da5e6e7a3cee51ee0a0" w:history="1">
        <w:r w:rsidR="00F60D0E">
          <w:rPr>
            <w:rStyle w:val="Hyperlink"/>
          </w:rPr>
          <w:t>Dangerous Event</w:t>
        </w:r>
      </w:hyperlink>
    </w:p>
    <w:p w14:paraId="242B28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6B572F4" w14:textId="77777777" w:rsidR="00F60D0E" w:rsidRDefault="00F60D0E" w:rsidP="00F60D0E">
      <w:pPr>
        <w:ind w:left="605" w:hanging="245"/>
      </w:pPr>
      <w:r>
        <w:rPr>
          <w:noProof/>
        </w:rPr>
        <w:drawing>
          <wp:inline distT="0" distB="0" distL="0" distR="0" wp14:anchorId="2EC3BAB8" wp14:editId="25DEDE9E">
            <wp:extent cx="152400" cy="152400"/>
            <wp:effectExtent l="0" t="0" r="0" b="0"/>
            <wp:docPr id="1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1A07CCD7" w14:textId="77777777" w:rsidR="00F60D0E" w:rsidRDefault="00F60D0E" w:rsidP="008C7C30">
      <w:pPr>
        <w:pStyle w:val="BodyText"/>
      </w:pPr>
      <w:r>
        <w:t>A threat objective of a disruptive action.</w:t>
      </w:r>
    </w:p>
    <w:p w14:paraId="384A118C" w14:textId="77777777" w:rsidR="00F60D0E" w:rsidRDefault="00F60D0E" w:rsidP="00F60D0E">
      <w:pPr>
        <w:ind w:left="605" w:hanging="245"/>
      </w:pPr>
      <w:r>
        <w:rPr>
          <w:noProof/>
        </w:rPr>
        <w:drawing>
          <wp:inline distT="0" distB="0" distL="0" distR="0" wp14:anchorId="720F0898" wp14:editId="45C9AE13">
            <wp:extent cx="152400" cy="152400"/>
            <wp:effectExtent l="0" t="0" r="0" b="0"/>
            <wp:docPr id="16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0C8FFF9B"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0B4D8553" w14:textId="77777777" w:rsidR="00F60D0E" w:rsidRDefault="00F60D0E" w:rsidP="008C7C30">
      <w:pPr>
        <w:pStyle w:val="BodyText"/>
      </w:pPr>
      <w:r>
        <w:t>The threat actor performing an activity to cause or contribute to  an attack.</w:t>
      </w:r>
    </w:p>
    <w:p w14:paraId="3800747B" w14:textId="77777777" w:rsidR="00F60D0E" w:rsidRDefault="00F60D0E" w:rsidP="00F60D0E"/>
    <w:p w14:paraId="0481566C" w14:textId="77777777" w:rsidR="00F60D0E" w:rsidRDefault="00F60D0E" w:rsidP="00F60D0E">
      <w:pPr>
        <w:pStyle w:val="Heading3"/>
        <w:spacing w:after="0"/>
        <w:ind w:left="1080"/>
      </w:pPr>
      <w:bookmarkStart w:id="1915" w:name="_9cce584dae2f3d3a1d3ba9a5464b0c5a"/>
      <w:bookmarkStart w:id="1916" w:name="_Toc468649470"/>
      <w:r>
        <w:t>Association Class Perpetrate</w:t>
      </w:r>
      <w:bookmarkEnd w:id="1915"/>
      <w:r w:rsidRPr="003A31EC">
        <w:rPr>
          <w:rFonts w:cs="Arial"/>
        </w:rPr>
        <w:t xml:space="preserve"> </w:t>
      </w:r>
      <w:r>
        <w:rPr>
          <w:rFonts w:cs="Arial"/>
        </w:rPr>
        <w:fldChar w:fldCharType="begin"/>
      </w:r>
      <w:r>
        <w:instrText>XE"</w:instrText>
      </w:r>
      <w:r w:rsidRPr="00413D75">
        <w:rPr>
          <w:rFonts w:cs="Arial"/>
        </w:rPr>
        <w:instrText>Perpetrate</w:instrText>
      </w:r>
      <w:r>
        <w:instrText>"</w:instrText>
      </w:r>
      <w:r>
        <w:rPr>
          <w:rFonts w:cs="Arial"/>
        </w:rPr>
        <w:fldChar w:fldCharType="end"/>
      </w:r>
      <w:r>
        <w:rPr>
          <w:rFonts w:cs="Arial"/>
        </w:rPr>
        <w:t xml:space="preserve"> &lt;&lt;Relationship&gt;&gt;</w:t>
      </w:r>
      <w:bookmarkEnd w:id="1916"/>
    </w:p>
    <w:p w14:paraId="70DD2880" w14:textId="77777777" w:rsidR="00F60D0E" w:rsidRDefault="00F60D0E" w:rsidP="00F60D0E">
      <w:r>
        <w:t>An actor involved in perpetrating an attack or other disruptive action.</w:t>
      </w:r>
    </w:p>
    <w:p w14:paraId="6F67AA56" w14:textId="77777777" w:rsidR="00F60D0E" w:rsidRDefault="00F60D0E" w:rsidP="00F60D0E">
      <w:pPr>
        <w:jc w:val="center"/>
      </w:pPr>
      <w:r>
        <w:rPr>
          <w:noProof/>
        </w:rPr>
        <w:lastRenderedPageBreak/>
        <w:drawing>
          <wp:inline distT="0" distB="0" distL="0" distR="0" wp14:anchorId="6527D64F" wp14:editId="44557282">
            <wp:extent cx="6188075" cy="3024664"/>
            <wp:effectExtent l="0" t="0" r="0" b="0"/>
            <wp:docPr id="1622" name="Picture 1078964355.emf" descr="1078964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1078964355.emf"/>
                    <pic:cNvPicPr/>
                  </pic:nvPicPr>
                  <pic:blipFill>
                    <a:blip r:embed="rId91" cstate="print"/>
                    <a:stretch>
                      <a:fillRect/>
                    </a:stretch>
                  </pic:blipFill>
                  <pic:spPr>
                    <a:xfrm>
                      <a:off x="0" y="0"/>
                      <a:ext cx="6188075" cy="3024664"/>
                    </a:xfrm>
                    <a:prstGeom prst="rect">
                      <a:avLst/>
                    </a:prstGeom>
                  </pic:spPr>
                </pic:pic>
              </a:graphicData>
            </a:graphic>
          </wp:inline>
        </w:drawing>
      </w:r>
    </w:p>
    <w:p w14:paraId="76FE9E8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Perpetrate</w:t>
      </w:r>
    </w:p>
    <w:p w14:paraId="211564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CAC6F63" w14:textId="77777777" w:rsidR="00F60D0E" w:rsidRDefault="003D454B" w:rsidP="00F60D0E">
      <w:pPr>
        <w:ind w:left="360"/>
      </w:pPr>
      <w:hyperlink w:anchor="_b0b77eaf00ae3779a25865ff1f826f9d" w:history="1">
        <w:r w:rsidR="00F60D0E">
          <w:rPr>
            <w:rStyle w:val="Hyperlink"/>
          </w:rPr>
          <w:t>Contribution to Danger</w:t>
        </w:r>
      </w:hyperlink>
      <w:r w:rsidR="00F60D0E">
        <w:t xml:space="preserve">, </w:t>
      </w:r>
      <w:hyperlink w:anchor="_7cb122971c56ec063bf75eab0015b63f" w:history="1">
        <w:r w:rsidR="00F60D0E">
          <w:rPr>
            <w:rStyle w:val="Hyperlink"/>
          </w:rPr>
          <w:t>Performance</w:t>
        </w:r>
      </w:hyperlink>
    </w:p>
    <w:p w14:paraId="0E39FDF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1CF92EA" w14:textId="77777777" w:rsidR="00F60D0E" w:rsidRDefault="00F60D0E" w:rsidP="00F60D0E">
      <w:pPr>
        <w:ind w:firstLine="720"/>
      </w:pPr>
      <w:r>
        <w:rPr>
          <w:noProof/>
        </w:rPr>
        <w:drawing>
          <wp:inline distT="0" distB="0" distL="0" distR="0" wp14:anchorId="1D16CEF4" wp14:editId="0F0E256F">
            <wp:extent cx="152400" cy="152400"/>
            <wp:effectExtent l="0" t="0" r="0" b="0"/>
            <wp:docPr id="16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343F3B8" w14:textId="77777777" w:rsidR="00F60D0E" w:rsidRDefault="00F60D0E" w:rsidP="008C7C30">
      <w:pPr>
        <w:pStyle w:val="BodyText"/>
      </w:pPr>
      <w:r>
        <w:t>The activity performed by a threat actor to cause or contribute to an attack.</w:t>
      </w:r>
    </w:p>
    <w:p w14:paraId="10E9DC72" w14:textId="77777777" w:rsidR="00F60D0E" w:rsidRDefault="00F60D0E" w:rsidP="00F60D0E">
      <w:pPr>
        <w:ind w:firstLine="720"/>
      </w:pPr>
      <w:r>
        <w:rPr>
          <w:noProof/>
        </w:rPr>
        <w:drawing>
          <wp:inline distT="0" distB="0" distL="0" distR="0" wp14:anchorId="2CBECF0B" wp14:editId="2F19A9EC">
            <wp:extent cx="152400" cy="152400"/>
            <wp:effectExtent l="0" t="0" r="0" b="0"/>
            <wp:docPr id="16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6BACBF7" w14:textId="77777777" w:rsidR="00F60D0E" w:rsidRDefault="00F60D0E" w:rsidP="008C7C30">
      <w:pPr>
        <w:pStyle w:val="BodyText"/>
      </w:pPr>
      <w:r>
        <w:t>The threat actor performing an activity to cause or contribute to  an attack.</w:t>
      </w:r>
    </w:p>
    <w:p w14:paraId="772FB8AA" w14:textId="77777777" w:rsidR="00F60D0E" w:rsidRDefault="00F60D0E" w:rsidP="00F60D0E"/>
    <w:p w14:paraId="7CCC4E5C" w14:textId="77777777" w:rsidR="00F60D0E" w:rsidRDefault="00F60D0E" w:rsidP="00F60D0E">
      <w:pPr>
        <w:pStyle w:val="Heading3"/>
        <w:spacing w:after="0"/>
        <w:ind w:left="1080"/>
      </w:pPr>
      <w:bookmarkStart w:id="1917" w:name="_a2021927a094afb50933eb829143a391"/>
      <w:bookmarkStart w:id="1918" w:name="_Toc468649471"/>
      <w:r>
        <w:t>Class Threat Actor</w:t>
      </w:r>
      <w:bookmarkEnd w:id="1917"/>
      <w:r w:rsidRPr="003A31EC">
        <w:rPr>
          <w:rFonts w:cs="Arial"/>
        </w:rPr>
        <w:t xml:space="preserve"> </w:t>
      </w:r>
      <w:r>
        <w:rPr>
          <w:rFonts w:cs="Arial"/>
        </w:rPr>
        <w:fldChar w:fldCharType="begin"/>
      </w:r>
      <w:r>
        <w:instrText>XE"</w:instrText>
      </w:r>
      <w:r w:rsidRPr="00413D75">
        <w:rPr>
          <w:rFonts w:cs="Arial"/>
        </w:rPr>
        <w:instrText>Threat Actor</w:instrText>
      </w:r>
      <w:r>
        <w:instrText>"</w:instrText>
      </w:r>
      <w:r>
        <w:rPr>
          <w:rFonts w:cs="Arial"/>
        </w:rPr>
        <w:fldChar w:fldCharType="end"/>
      </w:r>
      <w:r>
        <w:rPr>
          <w:rFonts w:cs="Arial"/>
        </w:rPr>
        <w:t xml:space="preserve"> &lt;&lt;Role&gt;&gt;</w:t>
      </w:r>
      <w:bookmarkEnd w:id="1918"/>
    </w:p>
    <w:p w14:paraId="44E72252" w14:textId="77777777" w:rsidR="00F60D0E" w:rsidRDefault="00F60D0E" w:rsidP="00F60D0E">
      <w:r>
        <w:t>Role of an actor; all or partially responsible for some undesired situation - threat, risk, or attack. Threat actors have intent to do harm.</w:t>
      </w:r>
    </w:p>
    <w:p w14:paraId="721C8A3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BEF456F" w14:textId="77777777" w:rsidR="00F60D0E" w:rsidRDefault="003D454B"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r w:rsidR="00F60D0E">
        <w:t xml:space="preserve">, </w:t>
      </w:r>
      <w:hyperlink w:anchor="_e6b0cbf74d66e662c0e3b43efa323757" w:history="1">
        <w:r w:rsidR="00F60D0E">
          <w:rPr>
            <w:rStyle w:val="Hyperlink"/>
          </w:rPr>
          <w:t>Stakeholder</w:t>
        </w:r>
      </w:hyperlink>
    </w:p>
    <w:p w14:paraId="35478B1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AED98E" w14:textId="77777777" w:rsidR="00F60D0E" w:rsidRDefault="00F60D0E" w:rsidP="00F60D0E">
      <w:pPr>
        <w:ind w:left="605" w:hanging="245"/>
      </w:pPr>
      <w:r>
        <w:rPr>
          <w:noProof/>
        </w:rPr>
        <w:drawing>
          <wp:inline distT="0" distB="0" distL="0" distR="0" wp14:anchorId="06987CCF" wp14:editId="22F8BBE9">
            <wp:extent cx="152400" cy="152400"/>
            <wp:effectExtent l="0" t="0" r="0" b="0"/>
            <wp:docPr id="16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12DCCFEA" w14:textId="77777777" w:rsidR="00F60D0E" w:rsidRDefault="00F60D0E" w:rsidP="008C7C30">
      <w:pPr>
        <w:pStyle w:val="BodyText"/>
      </w:pPr>
      <w:r>
        <w:t>An objective that a threat actor intends to retain or achieve.</w:t>
      </w:r>
    </w:p>
    <w:p w14:paraId="3C2107BE" w14:textId="77777777" w:rsidR="00F60D0E" w:rsidRDefault="00F60D0E" w:rsidP="00F60D0E">
      <w:pPr>
        <w:ind w:left="605" w:hanging="245"/>
      </w:pPr>
      <w:r>
        <w:rPr>
          <w:noProof/>
        </w:rPr>
        <w:drawing>
          <wp:inline distT="0" distB="0" distL="0" distR="0" wp14:anchorId="3B4DA1A7" wp14:editId="2C3F4C80">
            <wp:extent cx="152400" cy="152400"/>
            <wp:effectExtent l="0" t="0" r="0" b="0"/>
            <wp:docPr id="16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5A32E5A7"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6DA12B81" w14:textId="77777777" w:rsidR="00F60D0E" w:rsidRDefault="00F60D0E" w:rsidP="008C7C30">
      <w:pPr>
        <w:pStyle w:val="BodyText"/>
      </w:pPr>
      <w:r>
        <w:lastRenderedPageBreak/>
        <w:t>The activity performed by a threat actor to cause or contribute to an attack.</w:t>
      </w:r>
    </w:p>
    <w:p w14:paraId="5B0EED05" w14:textId="77777777" w:rsidR="00F60D0E" w:rsidRDefault="00F60D0E" w:rsidP="00F60D0E"/>
    <w:p w14:paraId="66A7CE14" w14:textId="77777777" w:rsidR="00F60D0E" w:rsidRDefault="00F60D0E" w:rsidP="00F60D0E">
      <w:pPr>
        <w:spacing w:after="200" w:line="276" w:lineRule="auto"/>
        <w:rPr>
          <w:b/>
          <w:bCs/>
          <w:color w:val="365F91"/>
          <w:sz w:val="40"/>
          <w:szCs w:val="40"/>
        </w:rPr>
      </w:pPr>
      <w:r>
        <w:br w:type="page"/>
      </w:r>
    </w:p>
    <w:p w14:paraId="4E99B95F" w14:textId="77777777" w:rsidR="00F60D0E" w:rsidRDefault="00F60D0E" w:rsidP="00F60D0E">
      <w:pPr>
        <w:pStyle w:val="Heading2"/>
      </w:pPr>
      <w:bookmarkStart w:id="1919" w:name="_Toc468649472"/>
      <w:r>
        <w:t>Threat-risk-conceptual-model::Threat and Risk Specific Concepts::Undesirable Situations</w:t>
      </w:r>
      <w:bookmarkEnd w:id="1919"/>
    </w:p>
    <w:p w14:paraId="7A693EC2" w14:textId="77777777" w:rsidR="00F60D0E" w:rsidRDefault="00F60D0E" w:rsidP="00F60D0E">
      <w:r>
        <w:t>Undesirable situations are a fundamentally concept that unifies the threat-risk framework.  Undesirable situations classify a situation as one that causes harm to stakeholders (directly or indirectly). Undesirable situations are further specialized across three dimensions:</w:t>
      </w:r>
    </w:p>
    <w:p w14:paraId="3299A318" w14:textId="77777777" w:rsidR="00F60D0E" w:rsidRDefault="00F60D0E" w:rsidP="00F60D0E">
      <w:pPr>
        <w:numPr>
          <w:ilvl w:val="0"/>
          <w:numId w:val="24"/>
        </w:numPr>
        <w:spacing w:after="0"/>
      </w:pPr>
      <w:r>
        <w:rPr>
          <w:rFonts w:ascii="Calibri" w:hAnsi="Calibri" w:cs="Calibri"/>
        </w:rPr>
        <w:t>Events Vs. Conditions - Events "happen" whereas conditions are a steady state for some period.</w:t>
      </w:r>
    </w:p>
    <w:p w14:paraId="4B12AB0E" w14:textId="77777777" w:rsidR="00F60D0E" w:rsidRDefault="00F60D0E" w:rsidP="00F60D0E">
      <w:pPr>
        <w:numPr>
          <w:ilvl w:val="0"/>
          <w:numId w:val="24"/>
        </w:numPr>
        <w:spacing w:after="0"/>
      </w:pPr>
      <w:r>
        <w:rPr>
          <w:rFonts w:ascii="Calibri" w:hAnsi="Calibri" w:cs="Calibri"/>
        </w:rPr>
        <w:t>Actual Vs. Potential.</w:t>
      </w:r>
    </w:p>
    <w:p w14:paraId="26392209" w14:textId="77777777" w:rsidR="00F60D0E" w:rsidRDefault="00F60D0E" w:rsidP="00F60D0E">
      <w:pPr>
        <w:numPr>
          <w:ilvl w:val="0"/>
          <w:numId w:val="24"/>
        </w:numPr>
        <w:spacing w:after="0"/>
      </w:pPr>
      <w:r>
        <w:rPr>
          <w:rFonts w:ascii="Calibri" w:hAnsi="Calibri" w:cs="Calibri"/>
        </w:rPr>
        <w:t>Intentional Vs. Natural or Systematic. Intentional dangers involve a "threat actor" whereas unintentional only involve weaknesses in resources.</w:t>
      </w:r>
    </w:p>
    <w:p w14:paraId="78DB86F6" w14:textId="77777777" w:rsidR="00F60D0E" w:rsidRDefault="00F60D0E" w:rsidP="00F60D0E">
      <w:pPr>
        <w:spacing w:after="200"/>
      </w:pPr>
      <w:r>
        <w:rPr>
          <w:rFonts w:ascii="Calibri" w:hAnsi="Calibri" w:cs="Calibri"/>
        </w:rPr>
        <w:t>The above are used to define more specific risk &amp; threat concepts, such as:</w:t>
      </w:r>
    </w:p>
    <w:p w14:paraId="18D58773" w14:textId="77777777" w:rsidR="00F60D0E" w:rsidRDefault="00F60D0E" w:rsidP="00F60D0E">
      <w:pPr>
        <w:numPr>
          <w:ilvl w:val="0"/>
          <w:numId w:val="29"/>
        </w:numPr>
        <w:spacing w:after="0"/>
      </w:pPr>
      <w:r>
        <w:rPr>
          <w:rFonts w:ascii="Calibri" w:hAnsi="Calibri" w:cs="Calibri"/>
        </w:rPr>
        <w:t>Incidents which are actual dangerous situations.</w:t>
      </w:r>
    </w:p>
    <w:p w14:paraId="52BA18D3" w14:textId="77777777" w:rsidR="00F60D0E" w:rsidRDefault="00F60D0E" w:rsidP="00F60D0E">
      <w:pPr>
        <w:numPr>
          <w:ilvl w:val="0"/>
          <w:numId w:val="29"/>
        </w:numPr>
        <w:spacing w:after="0"/>
      </w:pPr>
      <w:r>
        <w:rPr>
          <w:rFonts w:ascii="Calibri" w:hAnsi="Calibri" w:cs="Calibri"/>
        </w:rPr>
        <w:t>Disasters and Accidents which are unintentional actual situation (no threat actor).</w:t>
      </w:r>
    </w:p>
    <w:p w14:paraId="48572C85" w14:textId="77777777" w:rsidR="00F60D0E" w:rsidRDefault="00F60D0E" w:rsidP="00F60D0E">
      <w:pPr>
        <w:numPr>
          <w:ilvl w:val="0"/>
          <w:numId w:val="29"/>
        </w:numPr>
        <w:spacing w:after="0"/>
      </w:pPr>
      <w:r>
        <w:rPr>
          <w:rFonts w:ascii="Calibri" w:hAnsi="Calibri" w:cs="Calibri"/>
        </w:rPr>
        <w:t>Attacks which are actual situations perpetrated by a threat actor.</w:t>
      </w:r>
    </w:p>
    <w:p w14:paraId="5353CA4C" w14:textId="77777777" w:rsidR="00F60D0E" w:rsidRDefault="00F60D0E" w:rsidP="00F60D0E">
      <w:pPr>
        <w:numPr>
          <w:ilvl w:val="0"/>
          <w:numId w:val="29"/>
        </w:numPr>
        <w:spacing w:after="0"/>
      </w:pPr>
      <w:r>
        <w:rPr>
          <w:rFonts w:ascii="Calibri" w:hAnsi="Calibri" w:cs="Calibri"/>
        </w:rPr>
        <w:t>Risks which are potential dangerous situations, thus having some level of uncertainty.</w:t>
      </w:r>
    </w:p>
    <w:p w14:paraId="5084B999" w14:textId="77777777" w:rsidR="00F60D0E" w:rsidRDefault="00F60D0E" w:rsidP="00F60D0E">
      <w:pPr>
        <w:numPr>
          <w:ilvl w:val="0"/>
          <w:numId w:val="29"/>
        </w:numPr>
        <w:spacing w:after="0"/>
      </w:pPr>
      <w:r>
        <w:rPr>
          <w:rFonts w:ascii="Calibri" w:hAnsi="Calibri" w:cs="Calibri"/>
        </w:rPr>
        <w:t>Threats which are intentional risks from a threat actor.</w:t>
      </w:r>
    </w:p>
    <w:p w14:paraId="0ED10351" w14:textId="77777777" w:rsidR="00F60D0E" w:rsidRDefault="00F60D0E" w:rsidP="00F60D0E">
      <w:pPr>
        <w:numPr>
          <w:ilvl w:val="0"/>
          <w:numId w:val="29"/>
        </w:numPr>
        <w:spacing w:after="0"/>
      </w:pPr>
      <w:r>
        <w:rPr>
          <w:rFonts w:ascii="Calibri" w:hAnsi="Calibri" w:cs="Calibri"/>
        </w:rPr>
        <w:t>Hazards which are natural or systematic risks.</w:t>
      </w:r>
    </w:p>
    <w:p w14:paraId="03790103" w14:textId="77777777" w:rsidR="00F60D0E" w:rsidRDefault="00F60D0E" w:rsidP="00F60D0E">
      <w:pPr>
        <w:spacing w:after="200"/>
      </w:pPr>
      <w:r>
        <w:rPr>
          <w:rFonts w:ascii="Calibri" w:hAnsi="Calibri" w:cs="Calibri"/>
        </w:rPr>
        <w:t>Resources also play an important role in the risk/threat framework in that resources are harmed by dangers but risks are also important for attackers to exploit vulnerabilities and for defenders to realize mitigations.</w:t>
      </w:r>
    </w:p>
    <w:p w14:paraId="5428879C" w14:textId="77777777" w:rsidR="00F60D0E" w:rsidRDefault="00F60D0E" w:rsidP="00F60D0E">
      <w:r>
        <w:t xml:space="preserve"> </w:t>
      </w:r>
    </w:p>
    <w:p w14:paraId="31E75C5D" w14:textId="77777777" w:rsidR="00F60D0E" w:rsidRDefault="00F60D0E" w:rsidP="00F60D0E">
      <w:r>
        <w:t xml:space="preserve"> </w:t>
      </w:r>
    </w:p>
    <w:p w14:paraId="13CF3CD2" w14:textId="77777777" w:rsidR="00F60D0E" w:rsidRDefault="00F60D0E" w:rsidP="00F60D0E">
      <w:pPr>
        <w:pStyle w:val="Heading3"/>
        <w:spacing w:after="0"/>
        <w:ind w:left="1080"/>
      </w:pPr>
      <w:bookmarkStart w:id="1920" w:name="_Toc468649473"/>
      <w:r>
        <w:lastRenderedPageBreak/>
        <w:t>Diagram: Undesirable Situations</w:t>
      </w:r>
      <w:bookmarkEnd w:id="1920"/>
    </w:p>
    <w:p w14:paraId="105D0063" w14:textId="77777777" w:rsidR="00F60D0E" w:rsidRDefault="00F60D0E" w:rsidP="00F60D0E">
      <w:pPr>
        <w:jc w:val="center"/>
        <w:rPr>
          <w:rFonts w:cs="Arial"/>
        </w:rPr>
      </w:pPr>
      <w:r>
        <w:rPr>
          <w:noProof/>
        </w:rPr>
        <w:drawing>
          <wp:inline distT="0" distB="0" distL="0" distR="0" wp14:anchorId="13669342" wp14:editId="612C0CC3">
            <wp:extent cx="6188075" cy="4063912"/>
            <wp:effectExtent l="0" t="0" r="0" b="0"/>
            <wp:docPr id="1632" name="Picture -1984814941.emf" descr="-19848149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1984814941.emf"/>
                    <pic:cNvPicPr/>
                  </pic:nvPicPr>
                  <pic:blipFill>
                    <a:blip r:embed="rId92" cstate="print"/>
                    <a:stretch>
                      <a:fillRect/>
                    </a:stretch>
                  </pic:blipFill>
                  <pic:spPr>
                    <a:xfrm>
                      <a:off x="0" y="0"/>
                      <a:ext cx="6188075" cy="4063912"/>
                    </a:xfrm>
                    <a:prstGeom prst="rect">
                      <a:avLst/>
                    </a:prstGeom>
                  </pic:spPr>
                </pic:pic>
              </a:graphicData>
            </a:graphic>
          </wp:inline>
        </w:drawing>
      </w:r>
    </w:p>
    <w:p w14:paraId="5AE47D0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Undesirable Situations</w:t>
      </w:r>
    </w:p>
    <w:p w14:paraId="0A9C5B32" w14:textId="77777777" w:rsidR="00F60D0E" w:rsidRDefault="00F60D0E" w:rsidP="00F60D0E">
      <w:r>
        <w:t xml:space="preserve"> </w:t>
      </w:r>
    </w:p>
    <w:p w14:paraId="2B6339BF" w14:textId="77777777" w:rsidR="00F60D0E" w:rsidRDefault="00F60D0E" w:rsidP="00F60D0E"/>
    <w:p w14:paraId="18AB3127" w14:textId="77777777" w:rsidR="00F60D0E" w:rsidRDefault="00F60D0E" w:rsidP="00F60D0E">
      <w:pPr>
        <w:pStyle w:val="Heading3"/>
        <w:spacing w:after="0"/>
        <w:ind w:left="1080"/>
      </w:pPr>
      <w:bookmarkStart w:id="1921" w:name="_dc3f174a7d2e028c99d9ddf49c48c64f"/>
      <w:bookmarkStart w:id="1922" w:name="_Toc468649474"/>
      <w:r>
        <w:t>Class Harm</w:t>
      </w:r>
      <w:bookmarkEnd w:id="1921"/>
      <w:bookmarkEnd w:id="1922"/>
      <w:r w:rsidRPr="003A31EC">
        <w:rPr>
          <w:rFonts w:cs="Arial"/>
        </w:rPr>
        <w:t xml:space="preserve"> </w:t>
      </w:r>
      <w:r>
        <w:rPr>
          <w:rFonts w:cs="Arial"/>
        </w:rPr>
        <w:fldChar w:fldCharType="begin"/>
      </w:r>
      <w:r>
        <w:instrText>XE"</w:instrText>
      </w:r>
      <w:r w:rsidRPr="00413D75">
        <w:rPr>
          <w:rFonts w:cs="Arial"/>
        </w:rPr>
        <w:instrText>Harm</w:instrText>
      </w:r>
      <w:r>
        <w:instrText>"</w:instrText>
      </w:r>
      <w:r>
        <w:rPr>
          <w:rFonts w:cs="Arial"/>
        </w:rPr>
        <w:fldChar w:fldCharType="end"/>
      </w:r>
      <w:r>
        <w:rPr>
          <w:rFonts w:cs="Arial"/>
        </w:rPr>
        <w:t xml:space="preserve"> </w:t>
      </w:r>
    </w:p>
    <w:p w14:paraId="7A8953B2" w14:textId="77777777" w:rsidR="00F60D0E" w:rsidRDefault="00F60D0E" w:rsidP="00F60D0E">
      <w:r>
        <w:t xml:space="preserve">Harm is a consequence of a situation that negatively impacts the objectives of stakeholders and therefore has negative desirability for those stakeholders. </w:t>
      </w:r>
      <w:r>
        <w:br/>
        <w:t xml:space="preserve">[Firesmith 2003] Harm is a negative impact associated with an asset. Harm is due to an accident when dealing with safety requirements, is due to an attack when dealing with security requirements, and may be due to both accidents and attacks when dealing with survivability requirements. </w:t>
      </w:r>
      <w:r>
        <w:br/>
        <w:t>[NIEM] Injury (More specific concept - Person specific).</w:t>
      </w:r>
    </w:p>
    <w:p w14:paraId="015CCC27" w14:textId="77777777" w:rsidR="00F60D0E" w:rsidRDefault="00F60D0E" w:rsidP="00F60D0E">
      <w:pPr>
        <w:jc w:val="center"/>
      </w:pPr>
      <w:r>
        <w:rPr>
          <w:noProof/>
        </w:rPr>
        <w:lastRenderedPageBreak/>
        <w:drawing>
          <wp:inline distT="0" distB="0" distL="0" distR="0" wp14:anchorId="71F2811C" wp14:editId="7F4FFB11">
            <wp:extent cx="5667375" cy="5219700"/>
            <wp:effectExtent l="0" t="0" r="0" b="0"/>
            <wp:docPr id="1634" name="Picture 452989071.emf" descr="4529890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452989071.emf"/>
                    <pic:cNvPicPr/>
                  </pic:nvPicPr>
                  <pic:blipFill>
                    <a:blip r:embed="rId93" cstate="print"/>
                    <a:stretch>
                      <a:fillRect/>
                    </a:stretch>
                  </pic:blipFill>
                  <pic:spPr>
                    <a:xfrm>
                      <a:off x="0" y="0"/>
                      <a:ext cx="5667375" cy="5219700"/>
                    </a:xfrm>
                    <a:prstGeom prst="rect">
                      <a:avLst/>
                    </a:prstGeom>
                  </pic:spPr>
                </pic:pic>
              </a:graphicData>
            </a:graphic>
          </wp:inline>
        </w:drawing>
      </w:r>
    </w:p>
    <w:p w14:paraId="6010AAA4"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w:t>
      </w:r>
    </w:p>
    <w:p w14:paraId="7A6F317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C89585" w14:textId="77777777" w:rsidR="00F60D0E" w:rsidRDefault="003D454B" w:rsidP="00F60D0E">
      <w:pPr>
        <w:ind w:left="360"/>
      </w:pPr>
      <w:hyperlink w:anchor="_9bf67544840a1cd6396f28cc292e3ca0" w:history="1">
        <w:r w:rsidR="00F60D0E">
          <w:rPr>
            <w:rStyle w:val="Hyperlink"/>
          </w:rPr>
          <w:t>Consequence</w:t>
        </w:r>
      </w:hyperlink>
      <w:r w:rsidR="00F60D0E">
        <w:t xml:space="preserve">, </w:t>
      </w:r>
      <w:hyperlink w:anchor="_4bdee0568b2f36e553f586b458dace32" w:history="1">
        <w:r w:rsidR="00F60D0E">
          <w:rPr>
            <w:rStyle w:val="Hyperlink"/>
          </w:rPr>
          <w:t>Undesirable Situation</w:t>
        </w:r>
      </w:hyperlink>
    </w:p>
    <w:p w14:paraId="281CBE4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1BD3F2D" w14:textId="77777777" w:rsidR="00F60D0E" w:rsidRDefault="00F60D0E" w:rsidP="00F60D0E">
      <w:pPr>
        <w:ind w:left="605" w:hanging="245"/>
      </w:pPr>
      <w:r>
        <w:rPr>
          <w:noProof/>
        </w:rPr>
        <w:drawing>
          <wp:inline distT="0" distB="0" distL="0" distR="0" wp14:anchorId="3A5FAA98" wp14:editId="032066F5">
            <wp:extent cx="152400" cy="152400"/>
            <wp:effectExtent l="0" t="0" r="0" b="0"/>
            <wp:docPr id="16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042D8BD3"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6259D579" w14:textId="77777777" w:rsidR="00F60D0E" w:rsidRDefault="00F60D0E" w:rsidP="008C7C30">
      <w:pPr>
        <w:pStyle w:val="BodyText"/>
      </w:pPr>
      <w:r>
        <w:t>Situation which contributes to harm.</w:t>
      </w:r>
    </w:p>
    <w:p w14:paraId="2B5F6929" w14:textId="77777777" w:rsidR="00F60D0E" w:rsidRDefault="00F60D0E" w:rsidP="00F60D0E">
      <w:pPr>
        <w:ind w:left="605" w:hanging="245"/>
      </w:pPr>
      <w:r>
        <w:rPr>
          <w:noProof/>
        </w:rPr>
        <w:drawing>
          <wp:inline distT="0" distB="0" distL="0" distR="0" wp14:anchorId="0D1A8166" wp14:editId="4CE2E8F8">
            <wp:extent cx="152400" cy="152400"/>
            <wp:effectExtent l="0" t="0" r="0" b="0"/>
            <wp:docPr id="16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w:t>
      </w:r>
    </w:p>
    <w:p w14:paraId="06521A72" w14:textId="77777777" w:rsidR="00F60D0E" w:rsidRDefault="00F60D0E" w:rsidP="00F60D0E"/>
    <w:p w14:paraId="16CD4502" w14:textId="77777777" w:rsidR="00F60D0E" w:rsidRDefault="00F60D0E" w:rsidP="00F60D0E">
      <w:pPr>
        <w:pStyle w:val="Heading3"/>
        <w:spacing w:after="0"/>
        <w:ind w:left="1080"/>
      </w:pPr>
      <w:bookmarkStart w:id="1923" w:name="_e3e835c55e6764e9bf6882e05ebc21be"/>
      <w:bookmarkStart w:id="1924" w:name="_Toc468649475"/>
      <w:r>
        <w:t>Association Class Harms Resource</w:t>
      </w:r>
      <w:bookmarkEnd w:id="1923"/>
      <w:r w:rsidRPr="003A31EC">
        <w:rPr>
          <w:rFonts w:cs="Arial"/>
        </w:rPr>
        <w:t xml:space="preserve"> </w:t>
      </w:r>
      <w:r>
        <w:rPr>
          <w:rFonts w:cs="Arial"/>
        </w:rPr>
        <w:fldChar w:fldCharType="begin"/>
      </w:r>
      <w:r>
        <w:instrText>XE"</w:instrText>
      </w:r>
      <w:r w:rsidRPr="00413D75">
        <w:rPr>
          <w:rFonts w:cs="Arial"/>
        </w:rPr>
        <w:instrText>Harms Resource</w:instrText>
      </w:r>
      <w:r>
        <w:instrText>"</w:instrText>
      </w:r>
      <w:r>
        <w:rPr>
          <w:rFonts w:cs="Arial"/>
        </w:rPr>
        <w:fldChar w:fldCharType="end"/>
      </w:r>
      <w:r>
        <w:rPr>
          <w:rFonts w:cs="Arial"/>
        </w:rPr>
        <w:t xml:space="preserve"> &lt;&lt;Relationship&gt;&gt;</w:t>
      </w:r>
      <w:bookmarkEnd w:id="1924"/>
    </w:p>
    <w:p w14:paraId="5BDD1D0A" w14:textId="77777777" w:rsidR="00F60D0E" w:rsidRDefault="00F60D0E" w:rsidP="00F60D0E">
      <w:r>
        <w:t>Resources harmed or potentially harmed by an undesirable situation.</w:t>
      </w:r>
    </w:p>
    <w:p w14:paraId="4CAFF521" w14:textId="77777777" w:rsidR="00F60D0E" w:rsidRDefault="00F60D0E" w:rsidP="00F60D0E">
      <w:pPr>
        <w:jc w:val="center"/>
      </w:pPr>
      <w:r>
        <w:rPr>
          <w:noProof/>
        </w:rPr>
        <w:lastRenderedPageBreak/>
        <w:drawing>
          <wp:inline distT="0" distB="0" distL="0" distR="0" wp14:anchorId="3810446E" wp14:editId="631E126A">
            <wp:extent cx="6188075" cy="2284827"/>
            <wp:effectExtent l="0" t="0" r="0" b="0"/>
            <wp:docPr id="1640" name="Picture 782994739.emf" descr="782994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782994739.emf"/>
                    <pic:cNvPicPr/>
                  </pic:nvPicPr>
                  <pic:blipFill>
                    <a:blip r:embed="rId94" cstate="print"/>
                    <a:stretch>
                      <a:fillRect/>
                    </a:stretch>
                  </pic:blipFill>
                  <pic:spPr>
                    <a:xfrm>
                      <a:off x="0" y="0"/>
                      <a:ext cx="6188075" cy="2284827"/>
                    </a:xfrm>
                    <a:prstGeom prst="rect">
                      <a:avLst/>
                    </a:prstGeom>
                  </pic:spPr>
                </pic:pic>
              </a:graphicData>
            </a:graphic>
          </wp:inline>
        </w:drawing>
      </w:r>
    </w:p>
    <w:p w14:paraId="155BCD6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Resource</w:t>
      </w:r>
    </w:p>
    <w:p w14:paraId="7DE4B1A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9803274" w14:textId="77777777" w:rsidR="00F60D0E" w:rsidRDefault="003D454B" w:rsidP="00F60D0E">
      <w:pPr>
        <w:ind w:left="360"/>
      </w:pPr>
      <w:hyperlink w:anchor="_dc3f174a7d2e028c99d9ddf49c48c64f" w:history="1">
        <w:r w:rsidR="00F60D0E">
          <w:rPr>
            <w:rStyle w:val="Hyperlink"/>
          </w:rPr>
          <w:t>Harm</w:t>
        </w:r>
      </w:hyperlink>
      <w:r w:rsidR="00F60D0E">
        <w:t xml:space="preserve">, </w:t>
      </w:r>
      <w:hyperlink w:anchor="_e33780607cd553fb55b8907600848b66" w:history="1">
        <w:r w:rsidR="00F60D0E">
          <w:rPr>
            <w:rStyle w:val="Hyperlink"/>
          </w:rPr>
          <w:t>Impact</w:t>
        </w:r>
      </w:hyperlink>
    </w:p>
    <w:p w14:paraId="561C5D7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9396E9A" w14:textId="77777777" w:rsidR="00F60D0E" w:rsidRDefault="00F60D0E" w:rsidP="00F60D0E">
      <w:pPr>
        <w:ind w:firstLine="720"/>
      </w:pPr>
      <w:r>
        <w:rPr>
          <w:noProof/>
        </w:rPr>
        <w:drawing>
          <wp:inline distT="0" distB="0" distL="0" distR="0" wp14:anchorId="13B56046" wp14:editId="303B2942">
            <wp:extent cx="152400" cy="152400"/>
            <wp:effectExtent l="0" t="0" r="0" b="0"/>
            <wp:docPr id="16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4B54C669" w14:textId="77777777" w:rsidR="00F60D0E" w:rsidRDefault="00F60D0E" w:rsidP="00F60D0E">
      <w:pPr>
        <w:ind w:firstLine="720"/>
      </w:pPr>
      <w:r>
        <w:rPr>
          <w:noProof/>
        </w:rPr>
        <w:drawing>
          <wp:inline distT="0" distB="0" distL="0" distR="0" wp14:anchorId="68AA9BEC" wp14:editId="742C897E">
            <wp:extent cx="152400" cy="152400"/>
            <wp:effectExtent l="0" t="0" r="0" b="0"/>
            <wp:docPr id="16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p>
    <w:p w14:paraId="0E4C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2BCBA58D" w14:textId="77777777" w:rsidR="00F60D0E" w:rsidRDefault="00F60D0E" w:rsidP="00F60D0E">
      <w:pPr>
        <w:pStyle w:val="BodyText2"/>
        <w:spacing w:after="0"/>
      </w:pPr>
      <w:r>
        <w:rPr>
          <w:noProof/>
          <w:lang w:val="en-US" w:eastAsia="en-US" w:bidi="ar-SA"/>
        </w:rPr>
        <w:drawing>
          <wp:inline distT="0" distB="0" distL="0" distR="0" wp14:anchorId="6BA3A207" wp14:editId="7F8BDF19">
            <wp:extent cx="152400" cy="152400"/>
            <wp:effectExtent l="0" t="0" r="0" b="0"/>
            <wp:docPr id="16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3E9AE70B" w14:textId="77777777" w:rsidR="00F60D0E" w:rsidRDefault="00F60D0E" w:rsidP="00F60D0E"/>
    <w:p w14:paraId="579E5C26" w14:textId="77777777" w:rsidR="00F60D0E" w:rsidRDefault="00F60D0E" w:rsidP="00F60D0E">
      <w:pPr>
        <w:pStyle w:val="Heading3"/>
        <w:spacing w:after="0"/>
        <w:ind w:left="1080"/>
      </w:pPr>
      <w:bookmarkStart w:id="1925" w:name="_3498b44251cdfb920f7aea146ee333d6"/>
      <w:bookmarkStart w:id="1926" w:name="_Toc468649476"/>
      <w:r>
        <w:t>Association Class Harms Victim</w:t>
      </w:r>
      <w:bookmarkEnd w:id="1925"/>
      <w:r w:rsidRPr="003A31EC">
        <w:rPr>
          <w:rFonts w:cs="Arial"/>
        </w:rPr>
        <w:t xml:space="preserve"> </w:t>
      </w:r>
      <w:r>
        <w:rPr>
          <w:rFonts w:cs="Arial"/>
        </w:rPr>
        <w:fldChar w:fldCharType="begin"/>
      </w:r>
      <w:r>
        <w:instrText>XE"</w:instrText>
      </w:r>
      <w:r w:rsidRPr="00413D75">
        <w:rPr>
          <w:rFonts w:cs="Arial"/>
        </w:rPr>
        <w:instrText>Harms Victim</w:instrText>
      </w:r>
      <w:r>
        <w:instrText>"</w:instrText>
      </w:r>
      <w:r>
        <w:rPr>
          <w:rFonts w:cs="Arial"/>
        </w:rPr>
        <w:fldChar w:fldCharType="end"/>
      </w:r>
      <w:r>
        <w:rPr>
          <w:rFonts w:cs="Arial"/>
        </w:rPr>
        <w:t xml:space="preserve"> &lt;&lt;Relationship&gt;&gt;</w:t>
      </w:r>
      <w:bookmarkEnd w:id="1926"/>
    </w:p>
    <w:p w14:paraId="7141FEC2" w14:textId="77777777" w:rsidR="00F60D0E" w:rsidRDefault="00F60D0E" w:rsidP="00F60D0E">
      <w:r>
        <w:t>People or organizations (social agents) harmed or potentially harmed by an undesirable situation.</w:t>
      </w:r>
    </w:p>
    <w:p w14:paraId="0BD75A55" w14:textId="77777777" w:rsidR="00F60D0E" w:rsidRDefault="00F60D0E" w:rsidP="00F60D0E">
      <w:pPr>
        <w:jc w:val="center"/>
      </w:pPr>
      <w:r>
        <w:rPr>
          <w:noProof/>
        </w:rPr>
        <w:drawing>
          <wp:inline distT="0" distB="0" distL="0" distR="0" wp14:anchorId="33FACC53" wp14:editId="377D6AF0">
            <wp:extent cx="6188074" cy="2301476"/>
            <wp:effectExtent l="0" t="0" r="0" b="0"/>
            <wp:docPr id="1648" name="Picture 506290638.emf" descr="5062906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506290638.emf"/>
                    <pic:cNvPicPr/>
                  </pic:nvPicPr>
                  <pic:blipFill>
                    <a:blip r:embed="rId95" cstate="print"/>
                    <a:stretch>
                      <a:fillRect/>
                    </a:stretch>
                  </pic:blipFill>
                  <pic:spPr>
                    <a:xfrm>
                      <a:off x="0" y="0"/>
                      <a:ext cx="6188074" cy="2301476"/>
                    </a:xfrm>
                    <a:prstGeom prst="rect">
                      <a:avLst/>
                    </a:prstGeom>
                  </pic:spPr>
                </pic:pic>
              </a:graphicData>
            </a:graphic>
          </wp:inline>
        </w:drawing>
      </w:r>
    </w:p>
    <w:p w14:paraId="5FB11A1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Victim</w:t>
      </w:r>
    </w:p>
    <w:p w14:paraId="28439C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4E9355A" w14:textId="77777777" w:rsidR="00F60D0E" w:rsidRDefault="003D454B" w:rsidP="00F60D0E">
      <w:pPr>
        <w:ind w:left="360"/>
      </w:pPr>
      <w:hyperlink w:anchor="_e3e835c55e6764e9bf6882e05ebc21be" w:history="1">
        <w:r w:rsidR="00F60D0E">
          <w:rPr>
            <w:rStyle w:val="Hyperlink"/>
          </w:rPr>
          <w:t>Harms Resource</w:t>
        </w:r>
      </w:hyperlink>
      <w:r w:rsidR="00F60D0E">
        <w:t xml:space="preserve">, </w:t>
      </w:r>
      <w:hyperlink w:anchor="_989aaebdfe7f1a2a4a983d63cf40a705" w:history="1">
        <w:r w:rsidR="00F60D0E">
          <w:rPr>
            <w:rStyle w:val="Hyperlink"/>
          </w:rPr>
          <w:t>Involvement</w:t>
        </w:r>
      </w:hyperlink>
    </w:p>
    <w:p w14:paraId="41B0891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C876D67" w14:textId="77777777" w:rsidR="00F60D0E" w:rsidRDefault="00F60D0E" w:rsidP="00F60D0E">
      <w:pPr>
        <w:ind w:firstLine="720"/>
      </w:pPr>
      <w:r>
        <w:rPr>
          <w:noProof/>
        </w:rPr>
        <w:drawing>
          <wp:inline distT="0" distB="0" distL="0" distR="0" wp14:anchorId="617C4A68" wp14:editId="783F7416">
            <wp:extent cx="152400" cy="152400"/>
            <wp:effectExtent l="0" t="0" r="0" b="0"/>
            <wp:docPr id="1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p>
    <w:p w14:paraId="627CD78A" w14:textId="77777777" w:rsidR="00F60D0E" w:rsidRDefault="00F60D0E" w:rsidP="008C7C30">
      <w:pPr>
        <w:pStyle w:val="BodyText"/>
      </w:pPr>
      <w:r>
        <w:t>Victim harmed by a situation.</w:t>
      </w:r>
    </w:p>
    <w:p w14:paraId="6A65C224" w14:textId="77777777" w:rsidR="00F60D0E" w:rsidRDefault="00F60D0E" w:rsidP="00F60D0E">
      <w:pPr>
        <w:ind w:firstLine="720"/>
      </w:pPr>
      <w:r>
        <w:rPr>
          <w:noProof/>
        </w:rPr>
        <w:drawing>
          <wp:inline distT="0" distB="0" distL="0" distR="0" wp14:anchorId="355556F2" wp14:editId="25F54B92">
            <wp:extent cx="152400" cy="152400"/>
            <wp:effectExtent l="0" t="0" r="0" b="0"/>
            <wp:docPr id="1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5CD5C654" w14:textId="77777777" w:rsidR="00F60D0E" w:rsidRDefault="00F60D0E" w:rsidP="008C7C30">
      <w:pPr>
        <w:pStyle w:val="BodyText"/>
      </w:pPr>
      <w:r>
        <w:t>Situations for which the subject is a victim.</w:t>
      </w:r>
    </w:p>
    <w:p w14:paraId="102669E6" w14:textId="77777777" w:rsidR="00F60D0E" w:rsidRDefault="00F60D0E" w:rsidP="00F60D0E"/>
    <w:p w14:paraId="2CB946D1" w14:textId="77777777" w:rsidR="00F60D0E" w:rsidRDefault="00F60D0E" w:rsidP="00F60D0E">
      <w:pPr>
        <w:pStyle w:val="Heading3"/>
        <w:spacing w:after="0"/>
        <w:ind w:left="1080"/>
      </w:pPr>
      <w:bookmarkStart w:id="1927" w:name="_188bf4b66d558836957166bd541c8f8b"/>
      <w:bookmarkStart w:id="1928" w:name="_Toc468649477"/>
      <w:r>
        <w:t>Association Class Source of Harm</w:t>
      </w:r>
      <w:bookmarkEnd w:id="1927"/>
      <w:r w:rsidRPr="003A31EC">
        <w:rPr>
          <w:rFonts w:cs="Arial"/>
        </w:rPr>
        <w:t xml:space="preserve"> </w:t>
      </w:r>
      <w:r>
        <w:rPr>
          <w:rFonts w:cs="Arial"/>
        </w:rPr>
        <w:fldChar w:fldCharType="begin"/>
      </w:r>
      <w:r>
        <w:instrText>XE"</w:instrText>
      </w:r>
      <w:r w:rsidRPr="00413D75">
        <w:rPr>
          <w:rFonts w:cs="Arial"/>
        </w:rPr>
        <w:instrText>Source of Harm</w:instrText>
      </w:r>
      <w:r>
        <w:instrText>"</w:instrText>
      </w:r>
      <w:r>
        <w:rPr>
          <w:rFonts w:cs="Arial"/>
        </w:rPr>
        <w:fldChar w:fldCharType="end"/>
      </w:r>
      <w:r>
        <w:rPr>
          <w:rFonts w:cs="Arial"/>
        </w:rPr>
        <w:t xml:space="preserve"> &lt;&lt;Relationship&gt;&gt;</w:t>
      </w:r>
      <w:bookmarkEnd w:id="1928"/>
    </w:p>
    <w:p w14:paraId="5ADE847C" w14:textId="77777777" w:rsidR="00F60D0E" w:rsidRDefault="00F60D0E" w:rsidP="00F60D0E">
      <w:r>
        <w:t>Relationship describing the harm produced as a result of a situation.</w:t>
      </w:r>
    </w:p>
    <w:p w14:paraId="258D6A9B" w14:textId="77777777" w:rsidR="00F60D0E" w:rsidRDefault="00F60D0E" w:rsidP="00F60D0E">
      <w:pPr>
        <w:jc w:val="center"/>
      </w:pPr>
      <w:r>
        <w:rPr>
          <w:noProof/>
        </w:rPr>
        <w:drawing>
          <wp:inline distT="0" distB="0" distL="0" distR="0" wp14:anchorId="4E60E8B8" wp14:editId="76CCBC06">
            <wp:extent cx="6188075" cy="2195516"/>
            <wp:effectExtent l="0" t="0" r="0" b="0"/>
            <wp:docPr id="1654" name="Picture 351095935.emf" descr="351095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351095935.emf"/>
                    <pic:cNvPicPr/>
                  </pic:nvPicPr>
                  <pic:blipFill>
                    <a:blip r:embed="rId96" cstate="print"/>
                    <a:stretch>
                      <a:fillRect/>
                    </a:stretch>
                  </pic:blipFill>
                  <pic:spPr>
                    <a:xfrm>
                      <a:off x="0" y="0"/>
                      <a:ext cx="6188075" cy="2195516"/>
                    </a:xfrm>
                    <a:prstGeom prst="rect">
                      <a:avLst/>
                    </a:prstGeom>
                  </pic:spPr>
                </pic:pic>
              </a:graphicData>
            </a:graphic>
          </wp:inline>
        </w:drawing>
      </w:r>
    </w:p>
    <w:p w14:paraId="3D3F82D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 Source</w:t>
      </w:r>
    </w:p>
    <w:p w14:paraId="488A62D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FFEC6EA" w14:textId="77777777" w:rsidR="00F60D0E" w:rsidRDefault="003D454B" w:rsidP="00F60D0E">
      <w:pPr>
        <w:ind w:left="360"/>
      </w:pPr>
      <w:hyperlink w:anchor="_cacdb7f15f2656887bb31fc137562d0b" w:history="1">
        <w:r w:rsidR="00F60D0E">
          <w:rPr>
            <w:rStyle w:val="Hyperlink"/>
          </w:rPr>
          <w:t>Consequence of Situation</w:t>
        </w:r>
      </w:hyperlink>
    </w:p>
    <w:p w14:paraId="6C22060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04E20AB" w14:textId="77777777" w:rsidR="00F60D0E" w:rsidRDefault="00F60D0E" w:rsidP="00F60D0E">
      <w:pPr>
        <w:ind w:firstLine="720"/>
      </w:pPr>
      <w:r>
        <w:rPr>
          <w:noProof/>
        </w:rPr>
        <w:drawing>
          <wp:inline distT="0" distB="0" distL="0" distR="0" wp14:anchorId="27562293" wp14:editId="2E792690">
            <wp:extent cx="152400" cy="152400"/>
            <wp:effectExtent l="0" t="0" r="0" b="0"/>
            <wp:docPr id="16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p>
    <w:p w14:paraId="00483025" w14:textId="77777777" w:rsidR="00F60D0E" w:rsidRDefault="00F60D0E" w:rsidP="008C7C30">
      <w:pPr>
        <w:pStyle w:val="BodyText"/>
      </w:pPr>
      <w:r>
        <w:t>The harm to a resource caused by a undesirable situation.</w:t>
      </w:r>
    </w:p>
    <w:p w14:paraId="6C6B9DD5" w14:textId="77777777" w:rsidR="00F60D0E" w:rsidRDefault="00F60D0E" w:rsidP="00F60D0E">
      <w:pPr>
        <w:ind w:firstLine="720"/>
      </w:pPr>
      <w:r>
        <w:rPr>
          <w:noProof/>
        </w:rPr>
        <w:drawing>
          <wp:inline distT="0" distB="0" distL="0" distR="0" wp14:anchorId="78C92EE3" wp14:editId="5918ACBB">
            <wp:extent cx="152400" cy="152400"/>
            <wp:effectExtent l="0" t="0" r="0" b="0"/>
            <wp:docPr id="16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7792DC87" w14:textId="77777777" w:rsidR="00F60D0E" w:rsidRDefault="00F60D0E" w:rsidP="008C7C30">
      <w:pPr>
        <w:pStyle w:val="BodyText"/>
      </w:pPr>
      <w:r>
        <w:t>Situation which contributes to harm.</w:t>
      </w:r>
    </w:p>
    <w:p w14:paraId="582321B3" w14:textId="77777777" w:rsidR="00F60D0E" w:rsidRDefault="00F60D0E" w:rsidP="00F60D0E"/>
    <w:p w14:paraId="56D0B734" w14:textId="77777777" w:rsidR="00F60D0E" w:rsidRDefault="00F60D0E" w:rsidP="00F60D0E">
      <w:pPr>
        <w:pStyle w:val="Heading3"/>
        <w:spacing w:after="0"/>
        <w:ind w:left="1080"/>
      </w:pPr>
      <w:bookmarkStart w:id="1929" w:name="_1e65602d4dd275cfb1ddaa86376c7fed"/>
      <w:bookmarkStart w:id="1930" w:name="_Toc468649478"/>
      <w:r>
        <w:t>Class Undesirable Condition</w:t>
      </w:r>
      <w:bookmarkEnd w:id="1929"/>
      <w:r w:rsidRPr="003A31EC">
        <w:rPr>
          <w:rFonts w:cs="Arial"/>
        </w:rPr>
        <w:t xml:space="preserve"> </w:t>
      </w:r>
      <w:r>
        <w:rPr>
          <w:rFonts w:cs="Arial"/>
        </w:rPr>
        <w:fldChar w:fldCharType="begin"/>
      </w:r>
      <w:r>
        <w:instrText>XE"</w:instrText>
      </w:r>
      <w:r w:rsidRPr="00413D75">
        <w:rPr>
          <w:rFonts w:cs="Arial"/>
        </w:rPr>
        <w:instrText>Undesirable Condition</w:instrText>
      </w:r>
      <w:r>
        <w:instrText>"</w:instrText>
      </w:r>
      <w:r>
        <w:rPr>
          <w:rFonts w:cs="Arial"/>
        </w:rPr>
        <w:fldChar w:fldCharType="end"/>
      </w:r>
      <w:r>
        <w:rPr>
          <w:rFonts w:cs="Arial"/>
        </w:rPr>
        <w:t xml:space="preserve"> &lt;&lt;Role&gt;&gt;</w:t>
      </w:r>
      <w:bookmarkEnd w:id="1930"/>
    </w:p>
    <w:p w14:paraId="2011244D" w14:textId="77777777" w:rsidR="00F60D0E" w:rsidRDefault="00F60D0E" w:rsidP="00F60D0E">
      <w:r>
        <w:t xml:space="preserve">A role of a situation as an undesirable static situation (a condition, not something happening) that directly or indirectly does or may have detrimental consequences impacting the objectives of stakeholders. </w:t>
      </w:r>
    </w:p>
    <w:p w14:paraId="4CAA72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FFC107" w14:textId="77777777" w:rsidR="00F60D0E" w:rsidRDefault="003D454B" w:rsidP="00F60D0E">
      <w:pPr>
        <w:ind w:left="360"/>
      </w:pPr>
      <w:hyperlink w:anchor="_927c2855748f476d96735ff79da4ebff" w:history="1">
        <w:r w:rsidR="00F60D0E">
          <w:rPr>
            <w:rStyle w:val="Hyperlink"/>
          </w:rPr>
          <w:t>State</w:t>
        </w:r>
      </w:hyperlink>
      <w:r w:rsidR="00F60D0E">
        <w:t xml:space="preserve">, </w:t>
      </w:r>
      <w:hyperlink w:anchor="_4bdee0568b2f36e553f586b458dace32" w:history="1">
        <w:r w:rsidR="00F60D0E">
          <w:rPr>
            <w:rStyle w:val="Hyperlink"/>
          </w:rPr>
          <w:t>Undesirable Situation</w:t>
        </w:r>
      </w:hyperlink>
    </w:p>
    <w:p w14:paraId="0B9D0EA0" w14:textId="77777777" w:rsidR="00F60D0E" w:rsidRDefault="00F60D0E" w:rsidP="00F60D0E"/>
    <w:p w14:paraId="2346C4E0" w14:textId="77777777" w:rsidR="00F60D0E" w:rsidRDefault="00F60D0E" w:rsidP="00F60D0E">
      <w:pPr>
        <w:pStyle w:val="Heading3"/>
        <w:spacing w:after="0"/>
        <w:ind w:left="1080"/>
      </w:pPr>
      <w:bookmarkStart w:id="1931" w:name="_83770257a20b9ec56f996c13de27165d"/>
      <w:bookmarkStart w:id="1932" w:name="_Toc468649479"/>
      <w:r>
        <w:t>Class Undesirable Event</w:t>
      </w:r>
      <w:bookmarkEnd w:id="1931"/>
      <w:r w:rsidRPr="003A31EC">
        <w:rPr>
          <w:rFonts w:cs="Arial"/>
        </w:rPr>
        <w:t xml:space="preserve"> </w:t>
      </w:r>
      <w:r>
        <w:rPr>
          <w:rFonts w:cs="Arial"/>
        </w:rPr>
        <w:fldChar w:fldCharType="begin"/>
      </w:r>
      <w:r>
        <w:instrText>XE"</w:instrText>
      </w:r>
      <w:r w:rsidRPr="00413D75">
        <w:rPr>
          <w:rFonts w:cs="Arial"/>
        </w:rPr>
        <w:instrText>Undesirable Event</w:instrText>
      </w:r>
      <w:r>
        <w:instrText>"</w:instrText>
      </w:r>
      <w:r>
        <w:rPr>
          <w:rFonts w:cs="Arial"/>
        </w:rPr>
        <w:fldChar w:fldCharType="end"/>
      </w:r>
      <w:r>
        <w:rPr>
          <w:rFonts w:cs="Arial"/>
        </w:rPr>
        <w:t xml:space="preserve"> &lt;&lt;Role&gt;&gt;</w:t>
      </w:r>
      <w:bookmarkEnd w:id="1932"/>
    </w:p>
    <w:p w14:paraId="6CFB9A6B" w14:textId="77777777" w:rsidR="00F60D0E" w:rsidRDefault="00F60D0E" w:rsidP="00F60D0E">
      <w:r>
        <w:t>A role of an Event that may directly or indirectly cause harm.</w:t>
      </w:r>
    </w:p>
    <w:p w14:paraId="0B5FDA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75EB134" w14:textId="77777777" w:rsidR="00F60D0E" w:rsidRDefault="003D454B" w:rsidP="00F60D0E">
      <w:pPr>
        <w:ind w:left="360"/>
      </w:pPr>
      <w:hyperlink w:anchor="_c05d8ea54231ef8385ae369a8cb18a7f" w:history="1">
        <w:r w:rsidR="00F60D0E">
          <w:rPr>
            <w:rStyle w:val="Hyperlink"/>
          </w:rPr>
          <w:t>Event</w:t>
        </w:r>
      </w:hyperlink>
      <w:r w:rsidR="00F60D0E">
        <w:t xml:space="preserve">, </w:t>
      </w:r>
      <w:hyperlink w:anchor="_4bdee0568b2f36e553f586b458dace32" w:history="1">
        <w:r w:rsidR="00F60D0E">
          <w:rPr>
            <w:rStyle w:val="Hyperlink"/>
          </w:rPr>
          <w:t>Undesirable Situation</w:t>
        </w:r>
      </w:hyperlink>
    </w:p>
    <w:p w14:paraId="06C10271" w14:textId="77777777" w:rsidR="00F60D0E" w:rsidRDefault="00F60D0E" w:rsidP="00F60D0E"/>
    <w:p w14:paraId="358767EB" w14:textId="77777777" w:rsidR="00F60D0E" w:rsidRDefault="00F60D0E" w:rsidP="00F60D0E">
      <w:pPr>
        <w:pStyle w:val="Heading3"/>
        <w:spacing w:after="0"/>
        <w:ind w:left="1080"/>
      </w:pPr>
      <w:bookmarkStart w:id="1933" w:name="_4bdee0568b2f36e553f586b458dace32"/>
      <w:bookmarkStart w:id="1934" w:name="_Toc468649480"/>
      <w:r>
        <w:t>Class Undesirable Situation</w:t>
      </w:r>
      <w:bookmarkEnd w:id="1933"/>
      <w:r w:rsidRPr="003A31EC">
        <w:rPr>
          <w:rFonts w:cs="Arial"/>
        </w:rPr>
        <w:t xml:space="preserve"> </w:t>
      </w:r>
      <w:r>
        <w:rPr>
          <w:rFonts w:cs="Arial"/>
        </w:rPr>
        <w:fldChar w:fldCharType="begin"/>
      </w:r>
      <w:r>
        <w:instrText>XE"</w:instrText>
      </w:r>
      <w:r w:rsidRPr="00413D75">
        <w:rPr>
          <w:rFonts w:cs="Arial"/>
        </w:rPr>
        <w:instrText>Undesirable Situation</w:instrText>
      </w:r>
      <w:r>
        <w:instrText>"</w:instrText>
      </w:r>
      <w:r>
        <w:rPr>
          <w:rFonts w:cs="Arial"/>
        </w:rPr>
        <w:fldChar w:fldCharType="end"/>
      </w:r>
      <w:r>
        <w:rPr>
          <w:rFonts w:cs="Arial"/>
        </w:rPr>
        <w:t xml:space="preserve"> &lt;&lt;Role&gt;&gt;</w:t>
      </w:r>
      <w:bookmarkEnd w:id="1934"/>
    </w:p>
    <w:p w14:paraId="26AA650F" w14:textId="77777777" w:rsidR="00F60D0E" w:rsidRDefault="00F60D0E" w:rsidP="00F60D0E">
      <w:r>
        <w:t>An undesirable situation is a role of a situation (condition or event) that has, is, or may cause harm (directly or indirectly). Undesirable situations negatively impact the objectives of stakeholders. An undesirable situation may be classified in the context of the impacted stakeholders - what is undesirable to one stakeholder may be desirable to another.</w:t>
      </w:r>
    </w:p>
    <w:p w14:paraId="71F3BD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EB0210F" w14:textId="77777777" w:rsidR="00F60D0E" w:rsidRDefault="003D454B" w:rsidP="00F60D0E">
      <w:pPr>
        <w:ind w:left="360"/>
      </w:pPr>
      <w:hyperlink w:anchor="_8c517cf1950741c0f89edebf828214cc" w:history="1">
        <w:r w:rsidR="00F60D0E">
          <w:rPr>
            <w:rStyle w:val="Hyperlink"/>
          </w:rPr>
          <w:t>Situation</w:t>
        </w:r>
      </w:hyperlink>
    </w:p>
    <w:p w14:paraId="35F10A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B197BC3" w14:textId="77777777" w:rsidR="00F60D0E" w:rsidRDefault="00F60D0E" w:rsidP="00F60D0E">
      <w:pPr>
        <w:pStyle w:val="BodyText2"/>
        <w:spacing w:after="0"/>
      </w:pPr>
      <w:r>
        <w:rPr>
          <w:noProof/>
          <w:lang w:val="en-US" w:eastAsia="en-US" w:bidi="ar-SA"/>
        </w:rPr>
        <w:drawing>
          <wp:inline distT="0" distB="0" distL="0" distR="0" wp14:anchorId="22A75BED" wp14:editId="097E4C59">
            <wp:extent cx="152400" cy="152400"/>
            <wp:effectExtent l="0" t="0" r="0" b="0"/>
            <wp:docPr id="1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severity</w:t>
      </w:r>
      <w:r>
        <w:rPr>
          <w:rFonts w:cs="Arial"/>
        </w:rPr>
        <w:fldChar w:fldCharType="begin"/>
      </w:r>
      <w:r>
        <w:instrText>XE"</w:instrText>
      </w:r>
      <w:r w:rsidRPr="00413D75">
        <w:rPr>
          <w:rFonts w:cs="Arial"/>
        </w:rPr>
        <w:instrText>severity</w:instrText>
      </w:r>
      <w:r>
        <w:instrText>"</w:instrText>
      </w:r>
      <w:r>
        <w:rPr>
          <w:rFonts w:cs="Arial"/>
        </w:rPr>
        <w:fldChar w:fldCharType="end"/>
      </w:r>
      <w:r>
        <w:t xml:space="preserve"> : </w:t>
      </w:r>
      <w:hyperlink w:anchor="_23c4326044009f885190c5ab985800db" w:history="1">
        <w:r>
          <w:rPr>
            <w:rStyle w:val="Hyperlink"/>
          </w:rPr>
          <w:t>Metric</w:t>
        </w:r>
      </w:hyperlink>
    </w:p>
    <w:p w14:paraId="1BADD8E9" w14:textId="77777777" w:rsidR="00F60D0E" w:rsidRDefault="00F60D0E" w:rsidP="008C7C30">
      <w:pPr>
        <w:pStyle w:val="BodyText"/>
      </w:pPr>
      <w:r>
        <w:t>A metric for the total harm caused by a undesirable situation.</w:t>
      </w:r>
    </w:p>
    <w:p w14:paraId="776719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9582E78" w14:textId="77777777" w:rsidR="00F60D0E" w:rsidRDefault="00F60D0E" w:rsidP="00F60D0E">
      <w:pPr>
        <w:ind w:left="605" w:hanging="245"/>
      </w:pPr>
      <w:r>
        <w:rPr>
          <w:noProof/>
        </w:rPr>
        <w:drawing>
          <wp:inline distT="0" distB="0" distL="0" distR="0" wp14:anchorId="4D439D1E" wp14:editId="35EF56E0">
            <wp:extent cx="152400" cy="152400"/>
            <wp:effectExtent l="0" t="0" r="0" b="0"/>
            <wp:docPr id="16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56FB7CBF"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08ED8C59" w14:textId="77777777" w:rsidR="00F60D0E" w:rsidRDefault="00F60D0E" w:rsidP="008C7C30">
      <w:pPr>
        <w:pStyle w:val="BodyText"/>
      </w:pPr>
      <w:r>
        <w:t>The harm to a resource caused by a undesirable situation.</w:t>
      </w:r>
    </w:p>
    <w:p w14:paraId="1C2DE775" w14:textId="77777777" w:rsidR="00F60D0E" w:rsidRDefault="00F60D0E" w:rsidP="00F60D0E">
      <w:pPr>
        <w:ind w:left="605" w:hanging="245"/>
      </w:pPr>
      <w:r>
        <w:rPr>
          <w:noProof/>
        </w:rPr>
        <w:drawing>
          <wp:inline distT="0" distB="0" distL="0" distR="0" wp14:anchorId="39E49416" wp14:editId="1111D920">
            <wp:extent cx="152400" cy="152400"/>
            <wp:effectExtent l="0" t="0" r="0" b="0"/>
            <wp:docPr id="1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8154507" w14:textId="77777777" w:rsidR="00F60D0E" w:rsidRDefault="00F60D0E" w:rsidP="00F60D0E">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5305E8FF" w14:textId="77777777" w:rsidR="00F60D0E" w:rsidRDefault="00F60D0E" w:rsidP="00F60D0E">
      <w:pPr>
        <w:ind w:left="605" w:hanging="245"/>
      </w:pPr>
      <w:r>
        <w:rPr>
          <w:noProof/>
        </w:rPr>
        <w:drawing>
          <wp:inline distT="0" distB="0" distL="0" distR="0" wp14:anchorId="74C35EE3" wp14:editId="061C2880">
            <wp:extent cx="152400" cy="152400"/>
            <wp:effectExtent l="0" t="0" r="0" b="0"/>
            <wp:docPr id="16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harms:</w:t>
      </w:r>
      <w:hyperlink w:anchor="_d442d75c9ac335e7a2aadbc96919fc2d" w:history="1">
        <w:r>
          <w:rPr>
            <w:rStyle w:val="Hyperlink"/>
          </w:rPr>
          <w:t>Resource</w:t>
        </w:r>
      </w:hyperlink>
      <w:r>
        <w:rPr>
          <w:rStyle w:val="Hyperlink"/>
        </w:rPr>
        <w:t xml:space="preserve"> </w:t>
      </w:r>
      <w:r>
        <w:t xml:space="preserve">   </w:t>
      </w:r>
    </w:p>
    <w:p w14:paraId="24C8551B"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3475B7D0" w14:textId="77777777" w:rsidR="00F60D0E" w:rsidRDefault="00F60D0E" w:rsidP="008C7C30">
      <w:pPr>
        <w:pStyle w:val="BodyText"/>
      </w:pPr>
      <w:r>
        <w:t>Victim harmed by a situation.</w:t>
      </w:r>
    </w:p>
    <w:p w14:paraId="23197996" w14:textId="77777777" w:rsidR="00F60D0E" w:rsidRDefault="00F60D0E" w:rsidP="00F60D0E">
      <w:pPr>
        <w:ind w:left="605" w:hanging="245"/>
      </w:pPr>
      <w:r>
        <w:rPr>
          <w:noProof/>
        </w:rPr>
        <w:drawing>
          <wp:inline distT="0" distB="0" distL="0" distR="0" wp14:anchorId="014A57B3" wp14:editId="1C130D0D">
            <wp:extent cx="152400" cy="152400"/>
            <wp:effectExtent l="0" t="0" r="0" b="0"/>
            <wp:docPr id="1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235A2CDC"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5577C4B2" w14:textId="77777777" w:rsidR="00F60D0E" w:rsidRDefault="00F60D0E" w:rsidP="008C7C30">
      <w:pPr>
        <w:pStyle w:val="BodyText"/>
      </w:pPr>
      <w:r>
        <w:t>A vulnerability as a condition for the a undesirable condition to occur.</w:t>
      </w:r>
      <w:r>
        <w:br/>
      </w:r>
    </w:p>
    <w:p w14:paraId="6EC1B328" w14:textId="77777777" w:rsidR="00F60D0E" w:rsidRDefault="00F60D0E" w:rsidP="00F60D0E">
      <w:pPr>
        <w:ind w:left="605" w:hanging="245"/>
      </w:pPr>
      <w:r>
        <w:rPr>
          <w:noProof/>
        </w:rPr>
        <w:drawing>
          <wp:inline distT="0" distB="0" distL="0" distR="0" wp14:anchorId="21E866D8" wp14:editId="6BBE3782">
            <wp:extent cx="152400" cy="152400"/>
            <wp:effectExtent l="0" t="0" r="0" b="0"/>
            <wp:docPr id="1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030536"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46EBAFE0" w14:textId="77777777" w:rsidR="00F60D0E" w:rsidRDefault="00F60D0E" w:rsidP="008C7C30">
      <w:pPr>
        <w:pStyle w:val="BodyText"/>
      </w:pPr>
      <w:r>
        <w:t>An actual or potential response to a danger to minimize the impact of the subject undesirable situation.</w:t>
      </w:r>
    </w:p>
    <w:p w14:paraId="5AC6F43F" w14:textId="77777777" w:rsidR="00F60D0E" w:rsidRDefault="00F60D0E" w:rsidP="00F60D0E">
      <w:pPr>
        <w:ind w:left="605" w:hanging="245"/>
      </w:pPr>
      <w:r>
        <w:rPr>
          <w:noProof/>
        </w:rPr>
        <w:lastRenderedPageBreak/>
        <w:drawing>
          <wp:inline distT="0" distB="0" distL="0" distR="0" wp14:anchorId="7B645FE9" wp14:editId="54C0629B">
            <wp:extent cx="152400" cy="152400"/>
            <wp:effectExtent l="0" t="0" r="0" b="0"/>
            <wp:docPr id="16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1D9506DB"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7934BD99" w14:textId="77777777" w:rsidR="00F60D0E" w:rsidRDefault="00F60D0E" w:rsidP="008C7C30">
      <w:pPr>
        <w:pStyle w:val="BodyText"/>
      </w:pPr>
      <w:r>
        <w:t>Risk resulting from a situation happening where the situation may cause harm to resources valued by a risk owner.</w:t>
      </w:r>
    </w:p>
    <w:p w14:paraId="775A7FB4" w14:textId="77777777" w:rsidR="00F60D0E" w:rsidRDefault="00F60D0E" w:rsidP="00F60D0E">
      <w:pPr>
        <w:ind w:left="605" w:hanging="245"/>
      </w:pPr>
      <w:r>
        <w:rPr>
          <w:noProof/>
        </w:rPr>
        <w:drawing>
          <wp:inline distT="0" distB="0" distL="0" distR="0" wp14:anchorId="7393C2FA" wp14:editId="06ABD587">
            <wp:extent cx="152400" cy="152400"/>
            <wp:effectExtent l="0" t="0" r="0" b="0"/>
            <wp:docPr id="16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5E21699"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D89CF50" w14:textId="77777777" w:rsidR="00F60D0E" w:rsidRDefault="00F60D0E" w:rsidP="008C7C30">
      <w:pPr>
        <w:pStyle w:val="BodyText"/>
      </w:pPr>
      <w:r>
        <w:t>A danger source that can contribute to the possibility of an undesirable situation occurring.</w:t>
      </w:r>
    </w:p>
    <w:p w14:paraId="1AE300D6" w14:textId="77777777" w:rsidR="00F60D0E" w:rsidRDefault="00F60D0E" w:rsidP="00F60D0E"/>
    <w:p w14:paraId="11A3E43E" w14:textId="77777777" w:rsidR="00F60D0E" w:rsidRDefault="00F60D0E" w:rsidP="00F60D0E">
      <w:pPr>
        <w:pStyle w:val="Heading3"/>
        <w:spacing w:after="0"/>
        <w:ind w:left="1080"/>
      </w:pPr>
      <w:bookmarkStart w:id="1935" w:name="_ebb283dc92a0ce409be895b1b9adf6e7"/>
      <w:bookmarkStart w:id="1936" w:name="_Toc468649481"/>
      <w:r>
        <w:t>Class Victim</w:t>
      </w:r>
      <w:bookmarkEnd w:id="1935"/>
      <w:r w:rsidRPr="003A31EC">
        <w:rPr>
          <w:rFonts w:cs="Arial"/>
        </w:rPr>
        <w:t xml:space="preserve"> </w:t>
      </w:r>
      <w:r>
        <w:rPr>
          <w:rFonts w:cs="Arial"/>
        </w:rPr>
        <w:fldChar w:fldCharType="begin"/>
      </w:r>
      <w:r>
        <w:instrText>XE"</w:instrText>
      </w:r>
      <w:r w:rsidRPr="00413D75">
        <w:rPr>
          <w:rFonts w:cs="Arial"/>
        </w:rPr>
        <w:instrText>Victim</w:instrText>
      </w:r>
      <w:r>
        <w:instrText>"</w:instrText>
      </w:r>
      <w:r>
        <w:rPr>
          <w:rFonts w:cs="Arial"/>
        </w:rPr>
        <w:fldChar w:fldCharType="end"/>
      </w:r>
      <w:r>
        <w:rPr>
          <w:rFonts w:cs="Arial"/>
        </w:rPr>
        <w:t xml:space="preserve"> &lt;&lt;Role&gt;&gt;</w:t>
      </w:r>
      <w:bookmarkEnd w:id="1936"/>
    </w:p>
    <w:p w14:paraId="5777D179" w14:textId="77777777" w:rsidR="00F60D0E" w:rsidRDefault="00F60D0E" w:rsidP="00F60D0E">
      <w:r>
        <w:t>The role of any actor harmed by an incident.</w:t>
      </w:r>
    </w:p>
    <w:p w14:paraId="2AABFC9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30589A4" w14:textId="77777777" w:rsidR="00F60D0E" w:rsidRDefault="003D454B" w:rsidP="00F60D0E">
      <w:pPr>
        <w:ind w:left="360"/>
      </w:pPr>
      <w:hyperlink w:anchor="_98dc776c0c33f3d31feb4b2ebb61522f" w:history="1">
        <w:r w:rsidR="00F60D0E">
          <w:rPr>
            <w:rStyle w:val="Hyperlink"/>
          </w:rPr>
          <w:t>Social Agent</w:t>
        </w:r>
      </w:hyperlink>
      <w:r w:rsidR="00F60D0E">
        <w:t xml:space="preserve">, </w:t>
      </w:r>
      <w:hyperlink w:anchor="_47ee5282957e27e87ceca3ae35620f9a" w:history="1">
        <w:r w:rsidR="00F60D0E">
          <w:rPr>
            <w:rStyle w:val="Hyperlink"/>
          </w:rPr>
          <w:t>Valued Asset</w:t>
        </w:r>
      </w:hyperlink>
    </w:p>
    <w:p w14:paraId="267E24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03EDD1D" w14:textId="77777777" w:rsidR="00F60D0E" w:rsidRDefault="00F60D0E" w:rsidP="00F60D0E">
      <w:pPr>
        <w:ind w:left="605" w:hanging="245"/>
      </w:pPr>
      <w:r>
        <w:rPr>
          <w:noProof/>
        </w:rPr>
        <w:drawing>
          <wp:inline distT="0" distB="0" distL="0" distR="0" wp14:anchorId="092B5451" wp14:editId="5E4E6AB6">
            <wp:extent cx="152400" cy="152400"/>
            <wp:effectExtent l="0" t="0" r="0" b="0"/>
            <wp:docPr id="16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involved in:</w:t>
      </w:r>
      <w:hyperlink w:anchor="_8c517cf1950741c0f89edebf828214cc" w:history="1">
        <w:r>
          <w:rPr>
            <w:rStyle w:val="Hyperlink"/>
          </w:rPr>
          <w:t>Situation</w:t>
        </w:r>
      </w:hyperlink>
      <w:r>
        <w:rPr>
          <w:rStyle w:val="Hyperlink"/>
        </w:rPr>
        <w:t xml:space="preserve"> </w:t>
      </w:r>
      <w:r>
        <w:t xml:space="preserve">  harmed by:</w:t>
      </w:r>
      <w:hyperlink w:anchor="_4bdee0568b2f36e553f586b458dace32" w:history="1">
        <w:r>
          <w:rPr>
            <w:rStyle w:val="Hyperlink"/>
          </w:rPr>
          <w:t>Undesirable Situation</w:t>
        </w:r>
      </w:hyperlink>
      <w:r>
        <w:rPr>
          <w:rStyle w:val="Hyperlink"/>
        </w:rPr>
        <w:t xml:space="preserve"> </w:t>
      </w:r>
      <w:r>
        <w:t xml:space="preserve">   </w:t>
      </w:r>
    </w:p>
    <w:p w14:paraId="16B58AAA"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4D95492A" w14:textId="77777777" w:rsidR="00F60D0E" w:rsidRDefault="00F60D0E" w:rsidP="008C7C30">
      <w:pPr>
        <w:pStyle w:val="BodyText"/>
      </w:pPr>
      <w:r>
        <w:t>Situations for which the subject is a victim.</w:t>
      </w:r>
    </w:p>
    <w:p w14:paraId="7324ACF1" w14:textId="77777777" w:rsidR="00F60D0E" w:rsidRDefault="00F60D0E" w:rsidP="00F60D0E"/>
    <w:p w14:paraId="610B8DD6" w14:textId="77777777" w:rsidR="00F60D0E" w:rsidRDefault="00F60D0E" w:rsidP="00F60D0E">
      <w:pPr>
        <w:spacing w:after="200" w:line="276" w:lineRule="auto"/>
        <w:rPr>
          <w:b/>
          <w:bCs/>
          <w:color w:val="365F91"/>
          <w:sz w:val="40"/>
          <w:szCs w:val="40"/>
        </w:rPr>
      </w:pPr>
      <w:r>
        <w:br w:type="page"/>
      </w:r>
    </w:p>
    <w:p w14:paraId="134D475A" w14:textId="77777777" w:rsidR="00F60D0E" w:rsidRDefault="00F60D0E" w:rsidP="00F60D0E">
      <w:pPr>
        <w:pStyle w:val="Heading2"/>
      </w:pPr>
      <w:bookmarkStart w:id="1937" w:name="_Toc468649482"/>
      <w:r>
        <w:t>Threat-risk-conceptual-model::Threat and Risk Specific Concepts::Vulnerabilities</w:t>
      </w:r>
      <w:bookmarkEnd w:id="1937"/>
    </w:p>
    <w:p w14:paraId="16B6FDCC" w14:textId="77777777" w:rsidR="00F60D0E" w:rsidRDefault="00F60D0E" w:rsidP="00F60D0E">
      <w:r>
        <w:t>Vulnerabilities and weaknesses represent flaws or inherent qualities of some resource that can be the source of danger.</w:t>
      </w:r>
    </w:p>
    <w:p w14:paraId="05333422" w14:textId="77777777" w:rsidR="00F60D0E" w:rsidRDefault="00F60D0E" w:rsidP="00F60D0E">
      <w:r>
        <w:t xml:space="preserve"> </w:t>
      </w:r>
    </w:p>
    <w:p w14:paraId="1863B899" w14:textId="77777777" w:rsidR="00F60D0E" w:rsidRDefault="00F60D0E" w:rsidP="00F60D0E">
      <w:pPr>
        <w:pStyle w:val="Heading3"/>
        <w:spacing w:after="0"/>
        <w:ind w:left="1080"/>
      </w:pPr>
      <w:bookmarkStart w:id="1938" w:name="_Toc468649483"/>
      <w:r>
        <w:t>Diagram: Vulnerability</w:t>
      </w:r>
      <w:bookmarkEnd w:id="1938"/>
    </w:p>
    <w:p w14:paraId="44AD7A8E" w14:textId="77777777" w:rsidR="00F60D0E" w:rsidRDefault="00F60D0E" w:rsidP="00F60D0E">
      <w:pPr>
        <w:jc w:val="center"/>
        <w:rPr>
          <w:rFonts w:cs="Arial"/>
        </w:rPr>
      </w:pPr>
      <w:r>
        <w:rPr>
          <w:noProof/>
        </w:rPr>
        <w:drawing>
          <wp:inline distT="0" distB="0" distL="0" distR="0" wp14:anchorId="0160A64E" wp14:editId="73D8BE2C">
            <wp:extent cx="6188075" cy="5796238"/>
            <wp:effectExtent l="0" t="0" r="0" b="0"/>
            <wp:docPr id="1678" name="Picture -1272477928.emf" descr="-12724779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1272477928.emf"/>
                    <pic:cNvPicPr/>
                  </pic:nvPicPr>
                  <pic:blipFill>
                    <a:blip r:embed="rId97" cstate="print"/>
                    <a:stretch>
                      <a:fillRect/>
                    </a:stretch>
                  </pic:blipFill>
                  <pic:spPr>
                    <a:xfrm>
                      <a:off x="0" y="0"/>
                      <a:ext cx="6188075" cy="5796238"/>
                    </a:xfrm>
                    <a:prstGeom prst="rect">
                      <a:avLst/>
                    </a:prstGeom>
                  </pic:spPr>
                </pic:pic>
              </a:graphicData>
            </a:graphic>
          </wp:inline>
        </w:drawing>
      </w:r>
    </w:p>
    <w:p w14:paraId="4E438389"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w:t>
      </w:r>
    </w:p>
    <w:p w14:paraId="0F19F278" w14:textId="77777777" w:rsidR="00F60D0E" w:rsidRDefault="00F60D0E" w:rsidP="00F60D0E">
      <w:pPr>
        <w:pStyle w:val="Heading3"/>
        <w:spacing w:after="0"/>
        <w:ind w:left="1080"/>
      </w:pPr>
      <w:bookmarkStart w:id="1939" w:name="_Toc468649484"/>
      <w:r>
        <w:lastRenderedPageBreak/>
        <w:t>Diagram: Vulnerability Identifiers</w:t>
      </w:r>
      <w:bookmarkEnd w:id="1939"/>
    </w:p>
    <w:p w14:paraId="717794F2" w14:textId="77777777" w:rsidR="00F60D0E" w:rsidRDefault="00F60D0E" w:rsidP="00F60D0E">
      <w:pPr>
        <w:jc w:val="center"/>
        <w:rPr>
          <w:rFonts w:cs="Arial"/>
        </w:rPr>
      </w:pPr>
      <w:r>
        <w:rPr>
          <w:noProof/>
        </w:rPr>
        <w:drawing>
          <wp:inline distT="0" distB="0" distL="0" distR="0" wp14:anchorId="5D0494E5" wp14:editId="13D104C3">
            <wp:extent cx="6188075" cy="2936865"/>
            <wp:effectExtent l="0" t="0" r="0" b="0"/>
            <wp:docPr id="1680" name="Picture 1688242488.emf" descr="168824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1688242488.emf"/>
                    <pic:cNvPicPr/>
                  </pic:nvPicPr>
                  <pic:blipFill>
                    <a:blip r:embed="rId98" cstate="print"/>
                    <a:stretch>
                      <a:fillRect/>
                    </a:stretch>
                  </pic:blipFill>
                  <pic:spPr>
                    <a:xfrm>
                      <a:off x="0" y="0"/>
                      <a:ext cx="6188075" cy="2936865"/>
                    </a:xfrm>
                    <a:prstGeom prst="rect">
                      <a:avLst/>
                    </a:prstGeom>
                  </pic:spPr>
                </pic:pic>
              </a:graphicData>
            </a:graphic>
          </wp:inline>
        </w:drawing>
      </w:r>
    </w:p>
    <w:p w14:paraId="139A005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Identifiers</w:t>
      </w:r>
    </w:p>
    <w:p w14:paraId="160B4619" w14:textId="77777777" w:rsidR="00F60D0E" w:rsidRDefault="00F60D0E" w:rsidP="00F60D0E">
      <w:r>
        <w:t xml:space="preserve"> </w:t>
      </w:r>
    </w:p>
    <w:p w14:paraId="498CEDAC" w14:textId="77777777" w:rsidR="00F60D0E" w:rsidRDefault="00F60D0E" w:rsidP="00F60D0E"/>
    <w:p w14:paraId="3E86A8FD" w14:textId="77777777" w:rsidR="00F60D0E" w:rsidRDefault="00F60D0E" w:rsidP="00F60D0E">
      <w:pPr>
        <w:pStyle w:val="Heading3"/>
        <w:spacing w:after="0"/>
        <w:ind w:left="1080"/>
      </w:pPr>
      <w:bookmarkStart w:id="1940" w:name="_2e8bcc53b329a75d620a7be4d6962d1f"/>
      <w:bookmarkStart w:id="1941" w:name="_Toc468649485"/>
      <w:r>
        <w:t>Class Physical Vulnerability</w:t>
      </w:r>
      <w:bookmarkEnd w:id="1940"/>
      <w:bookmarkEnd w:id="1941"/>
      <w:r w:rsidRPr="003A31EC">
        <w:rPr>
          <w:rFonts w:cs="Arial"/>
        </w:rPr>
        <w:t xml:space="preserve"> </w:t>
      </w:r>
      <w:r>
        <w:rPr>
          <w:rFonts w:cs="Arial"/>
        </w:rPr>
        <w:fldChar w:fldCharType="begin"/>
      </w:r>
      <w:r>
        <w:instrText>XE"</w:instrText>
      </w:r>
      <w:r w:rsidRPr="00413D75">
        <w:rPr>
          <w:rFonts w:cs="Arial"/>
        </w:rPr>
        <w:instrText>Physical Vulnerability</w:instrText>
      </w:r>
      <w:r>
        <w:instrText>"</w:instrText>
      </w:r>
      <w:r>
        <w:rPr>
          <w:rFonts w:cs="Arial"/>
        </w:rPr>
        <w:fldChar w:fldCharType="end"/>
      </w:r>
      <w:r>
        <w:rPr>
          <w:rFonts w:cs="Arial"/>
        </w:rPr>
        <w:t xml:space="preserve"> </w:t>
      </w:r>
    </w:p>
    <w:p w14:paraId="4F0DD304" w14:textId="77777777" w:rsidR="00F60D0E" w:rsidRDefault="00F60D0E" w:rsidP="00F60D0E">
      <w:r>
        <w:t>A category of vulnerability of something to physical danger or attack.</w:t>
      </w:r>
    </w:p>
    <w:p w14:paraId="60652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046605" w14:textId="77777777" w:rsidR="00F60D0E" w:rsidRDefault="003D454B" w:rsidP="00F60D0E">
      <w:pPr>
        <w:ind w:left="360"/>
      </w:pPr>
      <w:hyperlink w:anchor="_d936caf19626476c163d1b8384647aa0" w:history="1">
        <w:r w:rsidR="00F60D0E">
          <w:rPr>
            <w:rStyle w:val="Hyperlink"/>
          </w:rPr>
          <w:t>Vulnerability</w:t>
        </w:r>
      </w:hyperlink>
    </w:p>
    <w:p w14:paraId="57CA9A0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283813E" w14:textId="77777777" w:rsidR="00F60D0E" w:rsidRDefault="00F60D0E" w:rsidP="00F60D0E">
      <w:pPr>
        <w:ind w:left="605" w:hanging="245"/>
      </w:pPr>
      <w:r>
        <w:rPr>
          <w:noProof/>
        </w:rPr>
        <w:drawing>
          <wp:inline distT="0" distB="0" distL="0" distR="0" wp14:anchorId="54B07213" wp14:editId="10151673">
            <wp:extent cx="152400" cy="152400"/>
            <wp:effectExtent l="0" t="0" r="0" b="0"/>
            <wp:docPr id="16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 </w:t>
      </w:r>
      <w:hyperlink w:anchor="_9e590df8c30230cf3596fa46219d8207" w:history="1">
        <w:r>
          <w:rPr>
            <w:rStyle w:val="Hyperlink"/>
          </w:rPr>
          <w:t>Spacial Entity</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A01EFAE" w14:textId="77777777" w:rsidR="00F60D0E" w:rsidRDefault="00F60D0E" w:rsidP="00F60D0E"/>
    <w:p w14:paraId="1754BCFB" w14:textId="77777777" w:rsidR="00F60D0E" w:rsidRDefault="00F60D0E" w:rsidP="00F60D0E">
      <w:pPr>
        <w:pStyle w:val="Heading3"/>
        <w:spacing w:after="0"/>
        <w:ind w:left="1080"/>
      </w:pPr>
      <w:bookmarkStart w:id="1942" w:name="_a22e2b94fc75b80825864539737c5c4b"/>
      <w:bookmarkStart w:id="1943" w:name="_Toc468649486"/>
      <w:r>
        <w:t>Association Class Supporting Condition</w:t>
      </w:r>
      <w:bookmarkEnd w:id="1942"/>
      <w:r w:rsidRPr="003A31EC">
        <w:rPr>
          <w:rFonts w:cs="Arial"/>
        </w:rPr>
        <w:t xml:space="preserve"> </w:t>
      </w:r>
      <w:r>
        <w:rPr>
          <w:rFonts w:cs="Arial"/>
        </w:rPr>
        <w:fldChar w:fldCharType="begin"/>
      </w:r>
      <w:r>
        <w:instrText>XE"</w:instrText>
      </w:r>
      <w:r w:rsidRPr="00413D75">
        <w:rPr>
          <w:rFonts w:cs="Arial"/>
        </w:rPr>
        <w:instrText>Supporting Condition</w:instrText>
      </w:r>
      <w:r>
        <w:instrText>"</w:instrText>
      </w:r>
      <w:r>
        <w:rPr>
          <w:rFonts w:cs="Arial"/>
        </w:rPr>
        <w:fldChar w:fldCharType="end"/>
      </w:r>
      <w:r>
        <w:rPr>
          <w:rFonts w:cs="Arial"/>
        </w:rPr>
        <w:t xml:space="preserve"> &lt;&lt;Relationship&gt;&gt;</w:t>
      </w:r>
      <w:bookmarkEnd w:id="1943"/>
    </w:p>
    <w:p w14:paraId="28E2A9B3" w14:textId="77777777" w:rsidR="00F60D0E" w:rsidRDefault="00F60D0E" w:rsidP="00F60D0E">
      <w:r>
        <w:t>Vulnerabilities required to exist for a threat to transition to an incident.</w:t>
      </w:r>
    </w:p>
    <w:p w14:paraId="1A94FA91" w14:textId="77777777" w:rsidR="00F60D0E" w:rsidRDefault="00F60D0E" w:rsidP="00F60D0E">
      <w:pPr>
        <w:jc w:val="center"/>
      </w:pPr>
      <w:r>
        <w:rPr>
          <w:noProof/>
        </w:rPr>
        <w:lastRenderedPageBreak/>
        <w:drawing>
          <wp:inline distT="0" distB="0" distL="0" distR="0" wp14:anchorId="140B0190" wp14:editId="0547A53E">
            <wp:extent cx="6188075" cy="2548544"/>
            <wp:effectExtent l="0" t="0" r="0" b="0"/>
            <wp:docPr id="1684" name="Picture -1438933646.emf" descr="-14389336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1438933646.emf"/>
                    <pic:cNvPicPr/>
                  </pic:nvPicPr>
                  <pic:blipFill>
                    <a:blip r:embed="rId99" cstate="print"/>
                    <a:stretch>
                      <a:fillRect/>
                    </a:stretch>
                  </pic:blipFill>
                  <pic:spPr>
                    <a:xfrm>
                      <a:off x="0" y="0"/>
                      <a:ext cx="6188075" cy="2548544"/>
                    </a:xfrm>
                    <a:prstGeom prst="rect">
                      <a:avLst/>
                    </a:prstGeom>
                  </pic:spPr>
                </pic:pic>
              </a:graphicData>
            </a:graphic>
          </wp:inline>
        </w:drawing>
      </w:r>
    </w:p>
    <w:p w14:paraId="605D4B8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Supporting Condition</w:t>
      </w:r>
    </w:p>
    <w:p w14:paraId="7627D6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15095DF" w14:textId="77777777" w:rsidR="00F60D0E" w:rsidRDefault="003D454B" w:rsidP="00F60D0E">
      <w:pPr>
        <w:ind w:left="360"/>
      </w:pPr>
      <w:hyperlink w:anchor="_8f79ff9a9d6d601e416cea95750422fe" w:history="1">
        <w:r w:rsidR="00F60D0E">
          <w:rPr>
            <w:rStyle w:val="Hyperlink"/>
          </w:rPr>
          <w:t>Cause and Effect</w:t>
        </w:r>
      </w:hyperlink>
    </w:p>
    <w:p w14:paraId="3B9293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281F93" w14:textId="77777777" w:rsidR="00F60D0E" w:rsidRDefault="00F60D0E" w:rsidP="00F60D0E">
      <w:pPr>
        <w:ind w:firstLine="720"/>
      </w:pPr>
      <w:r>
        <w:rPr>
          <w:noProof/>
        </w:rPr>
        <w:drawing>
          <wp:inline distT="0" distB="0" distL="0" distR="0" wp14:anchorId="289AEA48" wp14:editId="5A1A8CD1">
            <wp:extent cx="152400" cy="152400"/>
            <wp:effectExtent l="0" t="0" r="0" b="0"/>
            <wp:docPr id="1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B5000A6" w14:textId="77777777" w:rsidR="00F60D0E" w:rsidRDefault="00F60D0E" w:rsidP="008C7C30">
      <w:pPr>
        <w:pStyle w:val="BodyText"/>
      </w:pPr>
      <w:r>
        <w:t xml:space="preserve">Incident or failure for which a vulnerability is a condition. </w:t>
      </w:r>
    </w:p>
    <w:p w14:paraId="4735CDA0" w14:textId="77777777" w:rsidR="00F60D0E" w:rsidRDefault="00F60D0E" w:rsidP="00F60D0E">
      <w:pPr>
        <w:ind w:firstLine="720"/>
      </w:pPr>
      <w:r>
        <w:rPr>
          <w:noProof/>
        </w:rPr>
        <w:drawing>
          <wp:inline distT="0" distB="0" distL="0" distR="0" wp14:anchorId="479924C3" wp14:editId="592429D3">
            <wp:extent cx="152400" cy="152400"/>
            <wp:effectExtent l="0" t="0" r="0" b="0"/>
            <wp:docPr id="16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61E5919" w14:textId="77777777" w:rsidR="00F60D0E" w:rsidRDefault="00F60D0E" w:rsidP="008C7C30">
      <w:pPr>
        <w:pStyle w:val="BodyText"/>
      </w:pPr>
      <w:r>
        <w:t>A vulnerability as a condition for the a undesirable condition to occur.</w:t>
      </w:r>
      <w:r>
        <w:br/>
      </w:r>
    </w:p>
    <w:p w14:paraId="054D1C7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A495817" w14:textId="77777777" w:rsidR="00F60D0E" w:rsidRDefault="00F60D0E" w:rsidP="00F60D0E">
      <w:pPr>
        <w:pStyle w:val="BodyText2"/>
        <w:spacing w:after="0"/>
      </w:pPr>
      <w:r>
        <w:rPr>
          <w:noProof/>
          <w:lang w:val="en-US" w:eastAsia="en-US" w:bidi="ar-SA"/>
        </w:rPr>
        <w:drawing>
          <wp:inline distT="0" distB="0" distL="0" distR="0" wp14:anchorId="5B656D73" wp14:editId="5D24C0E6">
            <wp:extent cx="152400" cy="152400"/>
            <wp:effectExtent l="0" t="0" r="0" b="0"/>
            <wp:docPr id="16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required</w:t>
      </w:r>
      <w:r>
        <w:rPr>
          <w:rFonts w:cs="Arial"/>
        </w:rPr>
        <w:fldChar w:fldCharType="begin"/>
      </w:r>
      <w:r>
        <w:instrText>XE"</w:instrText>
      </w:r>
      <w:r w:rsidRPr="00413D75">
        <w:rPr>
          <w:rFonts w:cs="Arial"/>
        </w:rPr>
        <w:instrText>required</w:instrText>
      </w:r>
      <w:r>
        <w:instrText>"</w:instrText>
      </w:r>
      <w:r>
        <w:rPr>
          <w:rFonts w:cs="Arial"/>
        </w:rPr>
        <w:fldChar w:fldCharType="end"/>
      </w:r>
      <w:r>
        <w:t xml:space="preserve"> : </w:t>
      </w:r>
      <w:hyperlink w:anchor="_b060823e66d947b1a1791c4970f48631" w:history="1">
        <w:r>
          <w:rPr>
            <w:rStyle w:val="Hyperlink"/>
          </w:rPr>
          <w:t>Boolean</w:t>
        </w:r>
      </w:hyperlink>
    </w:p>
    <w:p w14:paraId="6AC57545" w14:textId="77777777" w:rsidR="00F60D0E" w:rsidRDefault="00F60D0E" w:rsidP="008C7C30">
      <w:pPr>
        <w:pStyle w:val="BodyText"/>
      </w:pPr>
      <w:r>
        <w:t>True if the condition is required for the undesirable condition to occur, false if the condition is one of many conditions that may enable the undesirable situation.</w:t>
      </w:r>
      <w:r>
        <w:br/>
      </w:r>
    </w:p>
    <w:p w14:paraId="3430CF47" w14:textId="77777777" w:rsidR="00F60D0E" w:rsidRDefault="00F60D0E" w:rsidP="00F60D0E"/>
    <w:p w14:paraId="4F8CB055" w14:textId="77777777" w:rsidR="00F60D0E" w:rsidRDefault="00F60D0E" w:rsidP="00F60D0E">
      <w:pPr>
        <w:pStyle w:val="Heading3"/>
        <w:spacing w:after="0"/>
        <w:ind w:left="1080"/>
      </w:pPr>
      <w:bookmarkStart w:id="1944" w:name="_d936caf19626476c163d1b8384647aa0"/>
      <w:bookmarkStart w:id="1945" w:name="_Toc468649487"/>
      <w:r>
        <w:t>Class Vulnerability</w:t>
      </w:r>
      <w:bookmarkEnd w:id="1944"/>
      <w:bookmarkEnd w:id="1945"/>
      <w:r w:rsidRPr="003A31EC">
        <w:rPr>
          <w:rFonts w:cs="Arial"/>
        </w:rPr>
        <w:t xml:space="preserve"> </w:t>
      </w:r>
      <w:r>
        <w:rPr>
          <w:rFonts w:cs="Arial"/>
        </w:rPr>
        <w:fldChar w:fldCharType="begin"/>
      </w:r>
      <w:r>
        <w:instrText>XE"</w:instrText>
      </w:r>
      <w:r w:rsidRPr="00413D75">
        <w:rPr>
          <w:rFonts w:cs="Arial"/>
        </w:rPr>
        <w:instrText>Vulnerability</w:instrText>
      </w:r>
      <w:r>
        <w:instrText>"</w:instrText>
      </w:r>
      <w:r>
        <w:rPr>
          <w:rFonts w:cs="Arial"/>
        </w:rPr>
        <w:fldChar w:fldCharType="end"/>
      </w:r>
      <w:r>
        <w:rPr>
          <w:rFonts w:cs="Arial"/>
        </w:rPr>
        <w:t xml:space="preserve"> </w:t>
      </w:r>
    </w:p>
    <w:p w14:paraId="6355890A" w14:textId="77777777" w:rsidR="00F60D0E" w:rsidRDefault="00F60D0E" w:rsidP="00F60D0E">
      <w:r>
        <w:t>A Vulnerability (of an object and a cause of failure, i.e. attack, natural cause, mistake, natural cause, accidental cause, or indirect) is the set of conditions under which an object fails under the particular cause of failure.</w:t>
      </w:r>
      <w:r>
        <w:br/>
        <w:t>This is consistent with NIST 800-30 (based on CNSSII 4009)</w:t>
      </w:r>
      <w:r>
        <w:br/>
        <w:t>Vulnerability is a weakness in an information system, system security procedures, internal controls, or implementation that could be exploited by a threat source.</w:t>
      </w:r>
    </w:p>
    <w:p w14:paraId="63772E8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3FFDF3" w14:textId="77777777" w:rsidR="00F60D0E" w:rsidRDefault="003D454B" w:rsidP="00F60D0E">
      <w:pPr>
        <w:ind w:left="360"/>
      </w:pPr>
      <w:hyperlink w:anchor="_1e65602d4dd275cfb1ddaa86376c7fed" w:history="1">
        <w:r w:rsidR="00F60D0E">
          <w:rPr>
            <w:rStyle w:val="Hyperlink"/>
          </w:rPr>
          <w:t>Undesirable Condition</w:t>
        </w:r>
      </w:hyperlink>
    </w:p>
    <w:p w14:paraId="27FE53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Attributes</w:t>
      </w:r>
    </w:p>
    <w:p w14:paraId="62D5676E" w14:textId="77777777" w:rsidR="00F60D0E" w:rsidRDefault="00F60D0E" w:rsidP="00F60D0E">
      <w:pPr>
        <w:pStyle w:val="BodyText2"/>
        <w:spacing w:after="0"/>
      </w:pPr>
      <w:r>
        <w:rPr>
          <w:noProof/>
          <w:lang w:val="en-US" w:eastAsia="en-US" w:bidi="ar-SA"/>
        </w:rPr>
        <w:drawing>
          <wp:inline distT="0" distB="0" distL="0" distR="0" wp14:anchorId="66091583" wp14:editId="058B3A41">
            <wp:extent cx="152400" cy="152400"/>
            <wp:effectExtent l="0" t="0" r="0" b="0"/>
            <wp:docPr id="169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previously known</w:t>
      </w:r>
      <w:r>
        <w:rPr>
          <w:rFonts w:cs="Arial"/>
        </w:rPr>
        <w:fldChar w:fldCharType="begin"/>
      </w:r>
      <w:r>
        <w:instrText>XE"</w:instrText>
      </w:r>
      <w:r w:rsidRPr="00413D75">
        <w:rPr>
          <w:rFonts w:cs="Arial"/>
        </w:rPr>
        <w:instrText>previously known</w:instrText>
      </w:r>
      <w:r>
        <w:instrText>"</w:instrText>
      </w:r>
      <w:r>
        <w:rPr>
          <w:rFonts w:cs="Arial"/>
        </w:rPr>
        <w:fldChar w:fldCharType="end"/>
      </w:r>
      <w:r>
        <w:t xml:space="preserve"> : </w:t>
      </w:r>
      <w:hyperlink w:anchor="_6119a00b0834641b9fe3f5ae9f58237f" w:history="1">
        <w:r>
          <w:rPr>
            <w:rStyle w:val="Hyperlink"/>
          </w:rPr>
          <w:t>Boolean</w:t>
        </w:r>
      </w:hyperlink>
    </w:p>
    <w:p w14:paraId="2FEDC752" w14:textId="77777777" w:rsidR="00F60D0E" w:rsidRDefault="00F60D0E" w:rsidP="008C7C30">
      <w:pPr>
        <w:pStyle w:val="BodyText"/>
      </w:pPr>
      <w:r>
        <w:t>At the time of the latest vulnerability characterization, true if the vulnerability had been previously reported, false if newly discovered or "zero day". Time is recorded in the "starts on" property of vulnerability.</w:t>
      </w:r>
    </w:p>
    <w:p w14:paraId="50045EE4" w14:textId="77777777" w:rsidR="00F60D0E" w:rsidRDefault="00F60D0E" w:rsidP="00F60D0E">
      <w:pPr>
        <w:pStyle w:val="BodyText2"/>
        <w:spacing w:after="0"/>
      </w:pPr>
      <w:r>
        <w:rPr>
          <w:noProof/>
          <w:lang w:val="en-US" w:eastAsia="en-US" w:bidi="ar-SA"/>
        </w:rPr>
        <w:drawing>
          <wp:inline distT="0" distB="0" distL="0" distR="0" wp14:anchorId="49468629" wp14:editId="3195B5BA">
            <wp:extent cx="152400" cy="152400"/>
            <wp:effectExtent l="0" t="0" r="0" b="0"/>
            <wp:docPr id="16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publicly known</w:t>
      </w:r>
      <w:r>
        <w:rPr>
          <w:rFonts w:cs="Arial"/>
        </w:rPr>
        <w:fldChar w:fldCharType="begin"/>
      </w:r>
      <w:r>
        <w:instrText>XE"</w:instrText>
      </w:r>
      <w:r w:rsidRPr="00413D75">
        <w:rPr>
          <w:rFonts w:cs="Arial"/>
        </w:rPr>
        <w:instrText>publicly known</w:instrText>
      </w:r>
      <w:r>
        <w:instrText>"</w:instrText>
      </w:r>
      <w:r>
        <w:rPr>
          <w:rFonts w:cs="Arial"/>
        </w:rPr>
        <w:fldChar w:fldCharType="end"/>
      </w:r>
      <w:r>
        <w:t xml:space="preserve"> : </w:t>
      </w:r>
      <w:hyperlink w:anchor="_6119a00b0834641b9fe3f5ae9f58237f" w:history="1">
        <w:r>
          <w:rPr>
            <w:rStyle w:val="Hyperlink"/>
          </w:rPr>
          <w:t>Boolean</w:t>
        </w:r>
      </w:hyperlink>
    </w:p>
    <w:p w14:paraId="52B94351" w14:textId="77777777" w:rsidR="00F60D0E" w:rsidRDefault="00F60D0E" w:rsidP="008C7C30">
      <w:pPr>
        <w:pStyle w:val="BodyText"/>
      </w:pPr>
      <w:r>
        <w:t>An assertion that the existence of vulnerability is public knowledge, not closely held within an organization.</w:t>
      </w:r>
    </w:p>
    <w:p w14:paraId="2858693F" w14:textId="77777777" w:rsidR="00F60D0E" w:rsidRDefault="00F60D0E" w:rsidP="00F60D0E">
      <w:pPr>
        <w:pStyle w:val="BodyText2"/>
        <w:spacing w:after="0"/>
      </w:pPr>
      <w:r>
        <w:rPr>
          <w:noProof/>
          <w:lang w:val="en-US" w:eastAsia="en-US" w:bidi="ar-SA"/>
        </w:rPr>
        <w:drawing>
          <wp:inline distT="0" distB="0" distL="0" distR="0" wp14:anchorId="57696A73" wp14:editId="02259B5E">
            <wp:extent cx="152400" cy="152400"/>
            <wp:effectExtent l="0" t="0" r="0" b="0"/>
            <wp:docPr id="169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score</w:t>
      </w:r>
      <w:r>
        <w:rPr>
          <w:rFonts w:cs="Arial"/>
        </w:rPr>
        <w:fldChar w:fldCharType="begin"/>
      </w:r>
      <w:r>
        <w:instrText>XE"</w:instrText>
      </w:r>
      <w:r w:rsidRPr="00413D75">
        <w:rPr>
          <w:rFonts w:cs="Arial"/>
        </w:rPr>
        <w:instrText>score</w:instrText>
      </w:r>
      <w:r>
        <w:instrText>"</w:instrText>
      </w:r>
      <w:r>
        <w:rPr>
          <w:rFonts w:cs="Arial"/>
        </w:rPr>
        <w:fldChar w:fldCharType="end"/>
      </w:r>
      <w:r>
        <w:t xml:space="preserve"> : </w:t>
      </w:r>
      <w:hyperlink w:anchor="_0255e9784e5af62b9441b7694cddbe80" w:history="1">
        <w:r>
          <w:rPr>
            <w:rStyle w:val="Hyperlink"/>
          </w:rPr>
          <w:t>Vulnerability Metric</w:t>
        </w:r>
      </w:hyperlink>
    </w:p>
    <w:p w14:paraId="62CA6229" w14:textId="77777777" w:rsidR="00F60D0E" w:rsidRDefault="00F60D0E" w:rsidP="008C7C30">
      <w:pPr>
        <w:pStyle w:val="BodyText"/>
      </w:pPr>
      <w:r>
        <w:t>Score for the severity of the subject vulnerability - may use CVSS or other metrics.</w:t>
      </w:r>
    </w:p>
    <w:p w14:paraId="0924BBA7" w14:textId="77777777" w:rsidR="00F60D0E" w:rsidRDefault="00F60D0E" w:rsidP="00F60D0E">
      <w:pPr>
        <w:pStyle w:val="BodyText2"/>
        <w:spacing w:after="0"/>
      </w:pPr>
      <w:r>
        <w:rPr>
          <w:noProof/>
          <w:lang w:val="en-US" w:eastAsia="en-US" w:bidi="ar-SA"/>
        </w:rPr>
        <w:drawing>
          <wp:inline distT="0" distB="0" distL="0" distR="0" wp14:anchorId="77C6139A" wp14:editId="04EAEC78">
            <wp:extent cx="152400" cy="152400"/>
            <wp:effectExtent l="0" t="0" r="0" b="0"/>
            <wp:docPr id="16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vector</w:t>
      </w:r>
      <w:r>
        <w:rPr>
          <w:rFonts w:cs="Arial"/>
        </w:rPr>
        <w:fldChar w:fldCharType="begin"/>
      </w:r>
      <w:r>
        <w:instrText>XE"</w:instrText>
      </w:r>
      <w:r w:rsidRPr="00413D75">
        <w:rPr>
          <w:rFonts w:cs="Arial"/>
        </w:rPr>
        <w:instrText>vector</w:instrText>
      </w:r>
      <w:r>
        <w:instrText>"</w:instrText>
      </w:r>
      <w:r>
        <w:rPr>
          <w:rFonts w:cs="Arial"/>
        </w:rPr>
        <w:fldChar w:fldCharType="end"/>
      </w:r>
      <w:r>
        <w:t xml:space="preserve"> : </w:t>
      </w:r>
      <w:hyperlink w:anchor="_8b2a118b6c1323a86fe36c7eb129f9d9" w:history="1">
        <w:r>
          <w:rPr>
            <w:rStyle w:val="Hyperlink"/>
          </w:rPr>
          <w:t>Vulnerability Vector</w:t>
        </w:r>
      </w:hyperlink>
      <w:r>
        <w:t xml:space="preserve"> [*]</w:t>
      </w:r>
    </w:p>
    <w:p w14:paraId="613FB9B3" w14:textId="77777777" w:rsidR="00F60D0E" w:rsidRDefault="00F60D0E" w:rsidP="008C7C30">
      <w:pPr>
        <w:pStyle w:val="BodyText"/>
      </w:pPr>
      <w:r>
        <w:t>Factors influencing the subject vulnerabilitie's score.</w:t>
      </w:r>
    </w:p>
    <w:p w14:paraId="64C405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1515C3" w14:textId="77777777" w:rsidR="00F60D0E" w:rsidRDefault="00F60D0E" w:rsidP="00F60D0E">
      <w:pPr>
        <w:ind w:left="605" w:hanging="245"/>
      </w:pPr>
      <w:r>
        <w:rPr>
          <w:noProof/>
        </w:rPr>
        <w:drawing>
          <wp:inline distT="0" distB="0" distL="0" distR="0" wp14:anchorId="437E62D4" wp14:editId="62A2316F">
            <wp:extent cx="152400" cy="152400"/>
            <wp:effectExtent l="0" t="0" r="0" b="0"/>
            <wp:docPr id="17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860316d895463f3d07bcbfdf8d15257" w:history="1">
        <w:r>
          <w:rPr>
            <w:rStyle w:val="Hyperlink"/>
          </w:rPr>
          <w:t>Vulnerability Identifier</w:t>
        </w:r>
      </w:hyperlink>
      <w:r>
        <w:t xml:space="preserve">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6F0AE22" w14:textId="77777777" w:rsidR="00F60D0E" w:rsidRDefault="00F60D0E" w:rsidP="00F60D0E">
      <w:pPr>
        <w:ind w:left="605" w:hanging="245"/>
      </w:pPr>
      <w:r>
        <w:rPr>
          <w:noProof/>
        </w:rPr>
        <w:drawing>
          <wp:inline distT="0" distB="0" distL="0" distR="0" wp14:anchorId="034F680A" wp14:editId="1856ECA6">
            <wp:extent cx="152400" cy="152400"/>
            <wp:effectExtent l="0" t="0" r="0" b="0"/>
            <wp:docPr id="1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0A553575"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01F07A96" w14:textId="77777777" w:rsidR="00F60D0E" w:rsidRDefault="00F60D0E" w:rsidP="008C7C30">
      <w:pPr>
        <w:pStyle w:val="BodyText"/>
      </w:pPr>
      <w:r>
        <w:t xml:space="preserve">Incident or failure for which a vulnerability is a condition. </w:t>
      </w:r>
    </w:p>
    <w:p w14:paraId="019B7EFF" w14:textId="77777777" w:rsidR="00F60D0E" w:rsidRDefault="00F60D0E" w:rsidP="00F60D0E">
      <w:pPr>
        <w:ind w:left="605" w:hanging="245"/>
      </w:pPr>
      <w:r>
        <w:rPr>
          <w:noProof/>
        </w:rPr>
        <w:drawing>
          <wp:inline distT="0" distB="0" distL="0" distR="0" wp14:anchorId="59C16BCE" wp14:editId="6C51A3F6">
            <wp:extent cx="152400" cy="152400"/>
            <wp:effectExtent l="0" t="0" r="0" b="0"/>
            <wp:docPr id="17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563C073" w14:textId="77777777" w:rsidR="00F60D0E" w:rsidRDefault="00F60D0E" w:rsidP="00F60D0E">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EDAD503" w14:textId="77777777" w:rsidR="00F60D0E" w:rsidRDefault="00F60D0E" w:rsidP="008C7C30">
      <w:pPr>
        <w:pStyle w:val="BodyText"/>
      </w:pPr>
      <w:r>
        <w:t>Resource the subject vulnerability may impact.</w:t>
      </w:r>
    </w:p>
    <w:p w14:paraId="4C2AA7A2" w14:textId="77777777" w:rsidR="00F60D0E" w:rsidRDefault="00F60D0E" w:rsidP="00F60D0E">
      <w:pPr>
        <w:ind w:left="605" w:hanging="245"/>
      </w:pPr>
      <w:r>
        <w:rPr>
          <w:noProof/>
        </w:rPr>
        <w:drawing>
          <wp:inline distT="0" distB="0" distL="0" distR="0" wp14:anchorId="130C0450" wp14:editId="4F0E32ED">
            <wp:extent cx="152400" cy="152400"/>
            <wp:effectExtent l="0" t="0" r="0" b="0"/>
            <wp:docPr id="17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6DE000"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613713EC" w14:textId="77777777" w:rsidR="00F60D0E" w:rsidRDefault="00F60D0E" w:rsidP="008C7C30">
      <w:pPr>
        <w:pStyle w:val="BodyText"/>
      </w:pPr>
      <w:r>
        <w:t>Danger source that can or did exploit a vulnerability such that it leads to an undesirable situation.</w:t>
      </w:r>
    </w:p>
    <w:p w14:paraId="19044038" w14:textId="77777777" w:rsidR="00F60D0E" w:rsidRDefault="00F60D0E" w:rsidP="00F60D0E">
      <w:pPr>
        <w:ind w:left="605" w:hanging="245"/>
      </w:pPr>
      <w:r>
        <w:rPr>
          <w:noProof/>
        </w:rPr>
        <w:drawing>
          <wp:inline distT="0" distB="0" distL="0" distR="0" wp14:anchorId="6EC47AF9" wp14:editId="02AE8A3D">
            <wp:extent cx="152400" cy="152400"/>
            <wp:effectExtent l="0" t="0" r="0" b="0"/>
            <wp:docPr id="17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3206502"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1CCFCE34" w14:textId="77777777" w:rsidR="00F60D0E" w:rsidRDefault="00F60D0E" w:rsidP="008C7C30">
      <w:pPr>
        <w:pStyle w:val="BodyText"/>
      </w:pPr>
      <w:r>
        <w:t>Weapon that can leverage a vulnerability to help an actor take advantage of that vulnerability.</w:t>
      </w:r>
    </w:p>
    <w:p w14:paraId="6B265783" w14:textId="77777777" w:rsidR="00F60D0E" w:rsidRDefault="00F60D0E" w:rsidP="00F60D0E"/>
    <w:p w14:paraId="38F82664" w14:textId="77777777" w:rsidR="00F60D0E" w:rsidRDefault="00F60D0E" w:rsidP="00F60D0E">
      <w:pPr>
        <w:pStyle w:val="Heading3"/>
        <w:spacing w:after="0"/>
        <w:ind w:left="1080"/>
      </w:pPr>
      <w:bookmarkStart w:id="1946" w:name="_4860316d895463f3d07bcbfdf8d15257"/>
      <w:bookmarkStart w:id="1947" w:name="_Toc468649488"/>
      <w:r>
        <w:t>Class Vulnerability Identifier</w:t>
      </w:r>
      <w:bookmarkEnd w:id="1946"/>
      <w:r w:rsidRPr="003A31EC">
        <w:rPr>
          <w:rFonts w:cs="Arial"/>
        </w:rPr>
        <w:t xml:space="preserve"> </w:t>
      </w:r>
      <w:r>
        <w:rPr>
          <w:rFonts w:cs="Arial"/>
        </w:rPr>
        <w:fldChar w:fldCharType="begin"/>
      </w:r>
      <w:r>
        <w:instrText>XE"</w:instrText>
      </w:r>
      <w:r w:rsidRPr="00413D75">
        <w:rPr>
          <w:rFonts w:cs="Arial"/>
        </w:rPr>
        <w:instrText>Vulnerability Identifier</w:instrText>
      </w:r>
      <w:r>
        <w:instrText>"</w:instrText>
      </w:r>
      <w:r>
        <w:rPr>
          <w:rFonts w:cs="Arial"/>
        </w:rPr>
        <w:fldChar w:fldCharType="end"/>
      </w:r>
      <w:r>
        <w:rPr>
          <w:rFonts w:cs="Arial"/>
        </w:rPr>
        <w:t xml:space="preserve"> &lt;&lt;Value&gt;&gt;</w:t>
      </w:r>
      <w:bookmarkEnd w:id="1947"/>
    </w:p>
    <w:p w14:paraId="22E59017" w14:textId="77777777" w:rsidR="00F60D0E" w:rsidRDefault="00F60D0E" w:rsidP="00F60D0E">
      <w:r>
        <w:t>An identifier for a vulnerability.</w:t>
      </w:r>
    </w:p>
    <w:p w14:paraId="5BD579F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7B456F1" w14:textId="77777777" w:rsidR="00F60D0E" w:rsidRDefault="003D454B" w:rsidP="00F60D0E">
      <w:pPr>
        <w:ind w:left="360"/>
      </w:pPr>
      <w:hyperlink w:anchor="_380248073543af7bed8363f2b34ad5f7" w:history="1">
        <w:r w:rsidR="00F60D0E">
          <w:rPr>
            <w:rStyle w:val="Hyperlink"/>
          </w:rPr>
          <w:t>Text Identifier</w:t>
        </w:r>
      </w:hyperlink>
    </w:p>
    <w:p w14:paraId="4C7812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55B2BEA" w14:textId="77777777" w:rsidR="00F60D0E" w:rsidRDefault="00F60D0E" w:rsidP="00F60D0E">
      <w:pPr>
        <w:ind w:left="605" w:hanging="245"/>
      </w:pPr>
      <w:r>
        <w:rPr>
          <w:noProof/>
        </w:rPr>
        <w:drawing>
          <wp:inline distT="0" distB="0" distL="0" distR="0" wp14:anchorId="7CF9E94C" wp14:editId="1A781016">
            <wp:extent cx="152400" cy="152400"/>
            <wp:effectExtent l="0" t="0" r="0" b="0"/>
            <wp:docPr id="1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936caf19626476c163d1b8384647aa0" w:history="1">
        <w:r>
          <w:rPr>
            <w:rStyle w:val="Hyperlink"/>
          </w:rPr>
          <w:t>Vulnerability</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5B079E4" w14:textId="77777777" w:rsidR="00F60D0E" w:rsidRDefault="00F60D0E" w:rsidP="00F60D0E"/>
    <w:p w14:paraId="5E40D70C" w14:textId="77777777" w:rsidR="00F60D0E" w:rsidRDefault="00F60D0E" w:rsidP="00F60D0E">
      <w:pPr>
        <w:pStyle w:val="Heading3"/>
        <w:spacing w:after="0"/>
        <w:ind w:left="1080"/>
      </w:pPr>
      <w:bookmarkStart w:id="1948" w:name="_0255e9784e5af62b9441b7694cddbe80"/>
      <w:bookmarkStart w:id="1949" w:name="_Toc468649489"/>
      <w:r>
        <w:t>Class Vulnerability Metric</w:t>
      </w:r>
      <w:bookmarkEnd w:id="1948"/>
      <w:r w:rsidRPr="003A31EC">
        <w:rPr>
          <w:rFonts w:cs="Arial"/>
        </w:rPr>
        <w:t xml:space="preserve"> </w:t>
      </w:r>
      <w:r>
        <w:rPr>
          <w:rFonts w:cs="Arial"/>
        </w:rPr>
        <w:fldChar w:fldCharType="begin"/>
      </w:r>
      <w:r>
        <w:instrText>XE"</w:instrText>
      </w:r>
      <w:r w:rsidRPr="00413D75">
        <w:rPr>
          <w:rFonts w:cs="Arial"/>
        </w:rPr>
        <w:instrText>Vulnerability Metric</w:instrText>
      </w:r>
      <w:r>
        <w:instrText>"</w:instrText>
      </w:r>
      <w:r>
        <w:rPr>
          <w:rFonts w:cs="Arial"/>
        </w:rPr>
        <w:fldChar w:fldCharType="end"/>
      </w:r>
      <w:r>
        <w:rPr>
          <w:rFonts w:cs="Arial"/>
        </w:rPr>
        <w:t xml:space="preserve"> &lt;&lt;Quantity Kind&gt;&gt;</w:t>
      </w:r>
      <w:bookmarkEnd w:id="1949"/>
    </w:p>
    <w:p w14:paraId="7886E28A" w14:textId="77777777" w:rsidR="00F60D0E" w:rsidRDefault="00F60D0E" w:rsidP="00F60D0E">
      <w:r>
        <w:t>A metric representing the overall impact of a vulnerability.</w:t>
      </w:r>
    </w:p>
    <w:p w14:paraId="69ADB9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B7F656" w14:textId="77777777" w:rsidR="00F60D0E" w:rsidRDefault="003D454B" w:rsidP="00F60D0E">
      <w:pPr>
        <w:ind w:left="360"/>
      </w:pPr>
      <w:hyperlink w:anchor="_dc91d557c5f8d1545ccae8040a890568" w:history="1">
        <w:r w:rsidR="00F60D0E">
          <w:rPr>
            <w:rStyle w:val="Hyperlink"/>
          </w:rPr>
          <w:t>Harm-Benefit Metric</w:t>
        </w:r>
      </w:hyperlink>
    </w:p>
    <w:p w14:paraId="547223B2" w14:textId="77777777" w:rsidR="00F60D0E" w:rsidRDefault="00F60D0E" w:rsidP="00F60D0E"/>
    <w:p w14:paraId="39D0576E" w14:textId="77777777" w:rsidR="00F60D0E" w:rsidRDefault="00F60D0E" w:rsidP="00F60D0E">
      <w:pPr>
        <w:pStyle w:val="Heading3"/>
        <w:spacing w:after="0"/>
        <w:ind w:left="1080"/>
      </w:pPr>
      <w:bookmarkStart w:id="1950" w:name="_448d433337db8c344629b2711787bdbe"/>
      <w:bookmarkStart w:id="1951" w:name="_Toc468649490"/>
      <w:r>
        <w:t>Association Class Vulnerability of Resource</w:t>
      </w:r>
      <w:bookmarkEnd w:id="1950"/>
      <w:r w:rsidRPr="003A31EC">
        <w:rPr>
          <w:rFonts w:cs="Arial"/>
        </w:rPr>
        <w:t xml:space="preserve"> </w:t>
      </w:r>
      <w:r>
        <w:rPr>
          <w:rFonts w:cs="Arial"/>
        </w:rPr>
        <w:fldChar w:fldCharType="begin"/>
      </w:r>
      <w:r>
        <w:instrText>XE"</w:instrText>
      </w:r>
      <w:r w:rsidRPr="00413D75">
        <w:rPr>
          <w:rFonts w:cs="Arial"/>
        </w:rPr>
        <w:instrText>Vulnerability of Resource</w:instrText>
      </w:r>
      <w:r>
        <w:instrText>"</w:instrText>
      </w:r>
      <w:r>
        <w:rPr>
          <w:rFonts w:cs="Arial"/>
        </w:rPr>
        <w:fldChar w:fldCharType="end"/>
      </w:r>
      <w:r>
        <w:rPr>
          <w:rFonts w:cs="Arial"/>
        </w:rPr>
        <w:t xml:space="preserve"> &lt;&lt;Relationship&gt;&gt;</w:t>
      </w:r>
      <w:bookmarkEnd w:id="1951"/>
    </w:p>
    <w:p w14:paraId="08B6E2CB" w14:textId="77777777" w:rsidR="00F60D0E" w:rsidRDefault="00F60D0E" w:rsidP="00F60D0E">
      <w:r>
        <w:t>Relationship defining the resources that have a particular vulnerability.</w:t>
      </w:r>
    </w:p>
    <w:p w14:paraId="6B273253" w14:textId="77777777" w:rsidR="00F60D0E" w:rsidRDefault="00F60D0E" w:rsidP="00F60D0E">
      <w:pPr>
        <w:jc w:val="center"/>
      </w:pPr>
      <w:r>
        <w:rPr>
          <w:noProof/>
        </w:rPr>
        <w:drawing>
          <wp:inline distT="0" distB="0" distL="0" distR="0" wp14:anchorId="0B0DCFC5" wp14:editId="2BE87FC0">
            <wp:extent cx="6188075" cy="2502413"/>
            <wp:effectExtent l="0" t="0" r="0" b="0"/>
            <wp:docPr id="1712" name="Picture -883256697.emf" descr="-8832566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883256697.emf"/>
                    <pic:cNvPicPr/>
                  </pic:nvPicPr>
                  <pic:blipFill>
                    <a:blip r:embed="rId100" cstate="print"/>
                    <a:stretch>
                      <a:fillRect/>
                    </a:stretch>
                  </pic:blipFill>
                  <pic:spPr>
                    <a:xfrm>
                      <a:off x="0" y="0"/>
                      <a:ext cx="6188075" cy="2502413"/>
                    </a:xfrm>
                    <a:prstGeom prst="rect">
                      <a:avLst/>
                    </a:prstGeom>
                  </pic:spPr>
                </pic:pic>
              </a:graphicData>
            </a:graphic>
          </wp:inline>
        </w:drawing>
      </w:r>
    </w:p>
    <w:p w14:paraId="59C29D4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Vulnerability of Resource</w:t>
      </w:r>
    </w:p>
    <w:p w14:paraId="1A1881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3939CECD" w14:textId="77777777" w:rsidR="00F60D0E" w:rsidRDefault="003D454B" w:rsidP="00F60D0E">
      <w:pPr>
        <w:ind w:left="360"/>
      </w:pPr>
      <w:hyperlink w:anchor="_e33780607cd553fb55b8907600848b66" w:history="1">
        <w:r w:rsidR="00F60D0E">
          <w:rPr>
            <w:rStyle w:val="Hyperlink"/>
          </w:rPr>
          <w:t>Impact</w:t>
        </w:r>
      </w:hyperlink>
    </w:p>
    <w:p w14:paraId="79BF63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485FCA" w14:textId="77777777" w:rsidR="00F60D0E" w:rsidRDefault="00F60D0E" w:rsidP="00F60D0E">
      <w:pPr>
        <w:ind w:firstLine="720"/>
      </w:pPr>
      <w:r>
        <w:rPr>
          <w:noProof/>
        </w:rPr>
        <w:drawing>
          <wp:inline distT="0" distB="0" distL="0" distR="0" wp14:anchorId="1179B1A9" wp14:editId="04A149C2">
            <wp:extent cx="152400" cy="152400"/>
            <wp:effectExtent l="0" t="0" r="0" b="0"/>
            <wp:docPr id="1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798F8F56" w14:textId="77777777" w:rsidR="00F60D0E" w:rsidRDefault="00F60D0E" w:rsidP="008C7C30">
      <w:pPr>
        <w:pStyle w:val="BodyText"/>
      </w:pPr>
      <w:r>
        <w:t>Resource the subject vulnerability may impact.</w:t>
      </w:r>
    </w:p>
    <w:p w14:paraId="137AD6F9" w14:textId="77777777" w:rsidR="00F60D0E" w:rsidRDefault="00F60D0E" w:rsidP="00F60D0E">
      <w:pPr>
        <w:ind w:firstLine="720"/>
      </w:pPr>
      <w:r>
        <w:rPr>
          <w:noProof/>
        </w:rPr>
        <w:drawing>
          <wp:inline distT="0" distB="0" distL="0" distR="0" wp14:anchorId="3A975525" wp14:editId="5AAA32B9">
            <wp:extent cx="152400" cy="152400"/>
            <wp:effectExtent l="0" t="0" r="0" b="0"/>
            <wp:docPr id="1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6A95C454" w14:textId="77777777" w:rsidR="00F60D0E" w:rsidRDefault="00F60D0E" w:rsidP="008C7C30">
      <w:pPr>
        <w:pStyle w:val="BodyText"/>
      </w:pPr>
      <w:r>
        <w:t>Vulnerabilities of a resource, ways it may be compromised.</w:t>
      </w:r>
    </w:p>
    <w:p w14:paraId="0E99BB5C" w14:textId="77777777" w:rsidR="00F60D0E" w:rsidRDefault="00F60D0E" w:rsidP="00F60D0E"/>
    <w:p w14:paraId="3AB58107" w14:textId="77777777" w:rsidR="00F60D0E" w:rsidRDefault="00F60D0E" w:rsidP="00F60D0E">
      <w:pPr>
        <w:spacing w:after="200" w:line="276" w:lineRule="auto"/>
        <w:rPr>
          <w:b/>
          <w:bCs/>
          <w:color w:val="365F91"/>
          <w:sz w:val="40"/>
          <w:szCs w:val="40"/>
        </w:rPr>
      </w:pPr>
      <w:r>
        <w:br w:type="page"/>
      </w:r>
    </w:p>
    <w:p w14:paraId="6023C3C1" w14:textId="77777777" w:rsidR="00F60D0E" w:rsidRDefault="00F60D0E" w:rsidP="00F60D0E">
      <w:pPr>
        <w:pStyle w:val="Heading2"/>
      </w:pPr>
      <w:bookmarkStart w:id="1952" w:name="_Toc468649491"/>
      <w:r>
        <w:t>Threat-risk-conceptual-model::Threat and Risk Specific Concepts::Vulnerabilities::Cyber Vulnerabilities</w:t>
      </w:r>
      <w:bookmarkEnd w:id="1952"/>
    </w:p>
    <w:p w14:paraId="5719B7A0" w14:textId="77777777" w:rsidR="00F60D0E" w:rsidRDefault="00F60D0E" w:rsidP="00F60D0E">
      <w:pPr>
        <w:pStyle w:val="Heading3"/>
        <w:spacing w:after="0"/>
        <w:ind w:left="1080"/>
      </w:pPr>
      <w:bookmarkStart w:id="1953" w:name="_Toc468649492"/>
      <w:r>
        <w:t>Diagram: Cyber Vulnerability</w:t>
      </w:r>
      <w:bookmarkEnd w:id="1953"/>
    </w:p>
    <w:p w14:paraId="10A66047" w14:textId="77777777" w:rsidR="00F60D0E" w:rsidRDefault="00F60D0E" w:rsidP="00F60D0E">
      <w:pPr>
        <w:jc w:val="center"/>
        <w:rPr>
          <w:rFonts w:cs="Arial"/>
        </w:rPr>
      </w:pPr>
      <w:r>
        <w:rPr>
          <w:noProof/>
        </w:rPr>
        <w:drawing>
          <wp:inline distT="0" distB="0" distL="0" distR="0" wp14:anchorId="4E68CB95" wp14:editId="2556EDF2">
            <wp:extent cx="6188075" cy="5304064"/>
            <wp:effectExtent l="0" t="0" r="0" b="0"/>
            <wp:docPr id="1718" name="Picture -423333947.emf" descr="-423333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423333947.emf"/>
                    <pic:cNvPicPr/>
                  </pic:nvPicPr>
                  <pic:blipFill>
                    <a:blip r:embed="rId101" cstate="print"/>
                    <a:stretch>
                      <a:fillRect/>
                    </a:stretch>
                  </pic:blipFill>
                  <pic:spPr>
                    <a:xfrm>
                      <a:off x="0" y="0"/>
                      <a:ext cx="6188075" cy="5304064"/>
                    </a:xfrm>
                    <a:prstGeom prst="rect">
                      <a:avLst/>
                    </a:prstGeom>
                  </pic:spPr>
                </pic:pic>
              </a:graphicData>
            </a:graphic>
          </wp:inline>
        </w:drawing>
      </w:r>
    </w:p>
    <w:p w14:paraId="59C82D8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Cyber Vulnerability</w:t>
      </w:r>
    </w:p>
    <w:p w14:paraId="6F87748C" w14:textId="77777777" w:rsidR="00F60D0E" w:rsidRDefault="00F60D0E" w:rsidP="00F60D0E">
      <w:r>
        <w:t xml:space="preserve"> </w:t>
      </w:r>
    </w:p>
    <w:p w14:paraId="3A8F1D44" w14:textId="77777777" w:rsidR="00F60D0E" w:rsidRDefault="00F60D0E" w:rsidP="00F60D0E"/>
    <w:p w14:paraId="1F627DAA" w14:textId="77777777" w:rsidR="00F60D0E" w:rsidRDefault="00F60D0E" w:rsidP="00F60D0E">
      <w:pPr>
        <w:pStyle w:val="Heading3"/>
        <w:spacing w:after="0"/>
        <w:ind w:left="1080"/>
      </w:pPr>
      <w:bookmarkStart w:id="1954" w:name="_3ec4da3df477b133aa5f067d044b8f28"/>
      <w:bookmarkStart w:id="1955" w:name="_Toc468649493"/>
      <w:r>
        <w:t>Class Communications Vulnerability</w:t>
      </w:r>
      <w:bookmarkEnd w:id="1954"/>
      <w:bookmarkEnd w:id="1955"/>
      <w:r w:rsidRPr="003A31EC">
        <w:rPr>
          <w:rFonts w:cs="Arial"/>
        </w:rPr>
        <w:t xml:space="preserve"> </w:t>
      </w:r>
      <w:r>
        <w:rPr>
          <w:rFonts w:cs="Arial"/>
        </w:rPr>
        <w:fldChar w:fldCharType="begin"/>
      </w:r>
      <w:r>
        <w:instrText>XE"</w:instrText>
      </w:r>
      <w:r w:rsidRPr="00413D75">
        <w:rPr>
          <w:rFonts w:cs="Arial"/>
        </w:rPr>
        <w:instrText>Communications Vulnerability</w:instrText>
      </w:r>
      <w:r>
        <w:instrText>"</w:instrText>
      </w:r>
      <w:r>
        <w:rPr>
          <w:rFonts w:cs="Arial"/>
        </w:rPr>
        <w:fldChar w:fldCharType="end"/>
      </w:r>
      <w:r>
        <w:rPr>
          <w:rFonts w:cs="Arial"/>
        </w:rPr>
        <w:t xml:space="preserve"> </w:t>
      </w:r>
    </w:p>
    <w:p w14:paraId="207BB2EF" w14:textId="77777777" w:rsidR="00F60D0E" w:rsidRDefault="00F60D0E" w:rsidP="00F60D0E">
      <w:r>
        <w:t>A potential failure of a communications systems to restrict information flow to unintended parties.</w:t>
      </w:r>
    </w:p>
    <w:p w14:paraId="448C3BF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Direct Supertypes</w:t>
      </w:r>
    </w:p>
    <w:p w14:paraId="52E43A1B" w14:textId="77777777" w:rsidR="00F60D0E" w:rsidRDefault="003D454B" w:rsidP="00F60D0E">
      <w:pPr>
        <w:ind w:left="360"/>
      </w:pPr>
      <w:hyperlink w:anchor="_7d4585c7408bb8f24ed25aed0548c471" w:history="1">
        <w:r w:rsidR="00F60D0E">
          <w:rPr>
            <w:rStyle w:val="Hyperlink"/>
          </w:rPr>
          <w:t>Cyber Vulnerability</w:t>
        </w:r>
      </w:hyperlink>
    </w:p>
    <w:p w14:paraId="189608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ECE5002" w14:textId="77777777" w:rsidR="00F60D0E" w:rsidRDefault="00F60D0E" w:rsidP="00F60D0E">
      <w:pPr>
        <w:ind w:left="605" w:hanging="245"/>
      </w:pPr>
      <w:r>
        <w:rPr>
          <w:noProof/>
        </w:rPr>
        <w:drawing>
          <wp:inline distT="0" distB="0" distL="0" distR="0" wp14:anchorId="12F31616" wp14:editId="12A3142D">
            <wp:extent cx="152400" cy="152400"/>
            <wp:effectExtent l="0" t="0" r="0" b="0"/>
            <wp:docPr id="17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19a239687a0b2e9a92c6f707f37ef4b" w:history="1">
        <w:r>
          <w:rPr>
            <w:rStyle w:val="Hyperlink"/>
          </w:rPr>
          <w:t>Communicating Device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BE033B8" w14:textId="77777777" w:rsidR="00F60D0E" w:rsidRDefault="00F60D0E" w:rsidP="00F60D0E"/>
    <w:p w14:paraId="432CEF43" w14:textId="77777777" w:rsidR="00F60D0E" w:rsidRDefault="00F60D0E" w:rsidP="00F60D0E">
      <w:pPr>
        <w:pStyle w:val="Heading3"/>
        <w:spacing w:after="0"/>
        <w:ind w:left="1080"/>
      </w:pPr>
      <w:bookmarkStart w:id="1956" w:name="_717801001c30f49ff06ac1ac5cf40300"/>
      <w:bookmarkStart w:id="1957" w:name="_Toc468649494"/>
      <w:r>
        <w:t>Class CVE Identifier</w:t>
      </w:r>
      <w:bookmarkEnd w:id="1956"/>
      <w:r w:rsidRPr="003A31EC">
        <w:rPr>
          <w:rFonts w:cs="Arial"/>
        </w:rPr>
        <w:t xml:space="preserve"> </w:t>
      </w:r>
      <w:r>
        <w:rPr>
          <w:rFonts w:cs="Arial"/>
        </w:rPr>
        <w:fldChar w:fldCharType="begin"/>
      </w:r>
      <w:r>
        <w:instrText>XE"</w:instrText>
      </w:r>
      <w:r w:rsidRPr="00413D75">
        <w:rPr>
          <w:rFonts w:cs="Arial"/>
        </w:rPr>
        <w:instrText>CVE Identifier</w:instrText>
      </w:r>
      <w:r>
        <w:instrText>"</w:instrText>
      </w:r>
      <w:r>
        <w:rPr>
          <w:rFonts w:cs="Arial"/>
        </w:rPr>
        <w:fldChar w:fldCharType="end"/>
      </w:r>
      <w:r>
        <w:rPr>
          <w:rFonts w:cs="Arial"/>
        </w:rPr>
        <w:t xml:space="preserve"> &lt;&lt;Value&gt;&gt;</w:t>
      </w:r>
      <w:bookmarkEnd w:id="1957"/>
    </w:p>
    <w:p w14:paraId="2DE3B9E1" w14:textId="77777777" w:rsidR="00F60D0E" w:rsidRDefault="00F60D0E" w:rsidP="00F60D0E">
      <w:r>
        <w:t>An identifier for Common Vulnerabilities and Exposures [https://cve.mitre.org/].</w:t>
      </w:r>
    </w:p>
    <w:p w14:paraId="145EACB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153A0F" w14:textId="77777777" w:rsidR="00F60D0E" w:rsidRDefault="003D454B" w:rsidP="00F60D0E">
      <w:pPr>
        <w:ind w:left="360"/>
      </w:pPr>
      <w:hyperlink w:anchor="_4860316d895463f3d07bcbfdf8d15257" w:history="1">
        <w:r w:rsidR="00F60D0E">
          <w:rPr>
            <w:rStyle w:val="Hyperlink"/>
          </w:rPr>
          <w:t>Vulnerability Identifier</w:t>
        </w:r>
      </w:hyperlink>
    </w:p>
    <w:p w14:paraId="3C6106CC" w14:textId="77777777" w:rsidR="00F60D0E" w:rsidRDefault="00F60D0E" w:rsidP="00F60D0E"/>
    <w:p w14:paraId="714EA689" w14:textId="77777777" w:rsidR="00F60D0E" w:rsidRDefault="00F60D0E" w:rsidP="00F60D0E">
      <w:pPr>
        <w:pStyle w:val="Heading3"/>
        <w:spacing w:after="0"/>
        <w:ind w:left="1080"/>
      </w:pPr>
      <w:bookmarkStart w:id="1958" w:name="_7d4585c7408bb8f24ed25aed0548c471"/>
      <w:bookmarkStart w:id="1959" w:name="_Toc468649495"/>
      <w:r>
        <w:t>Class Cyber Vulnerability</w:t>
      </w:r>
      <w:bookmarkEnd w:id="1958"/>
      <w:bookmarkEnd w:id="1959"/>
      <w:r w:rsidRPr="003A31EC">
        <w:rPr>
          <w:rFonts w:cs="Arial"/>
        </w:rPr>
        <w:t xml:space="preserve"> </w:t>
      </w:r>
      <w:r>
        <w:rPr>
          <w:rFonts w:cs="Arial"/>
        </w:rPr>
        <w:fldChar w:fldCharType="begin"/>
      </w:r>
      <w:r>
        <w:instrText>XE"</w:instrText>
      </w:r>
      <w:r w:rsidRPr="00413D75">
        <w:rPr>
          <w:rFonts w:cs="Arial"/>
        </w:rPr>
        <w:instrText>Cyber Vulnerability</w:instrText>
      </w:r>
      <w:r>
        <w:instrText>"</w:instrText>
      </w:r>
      <w:r>
        <w:rPr>
          <w:rFonts w:cs="Arial"/>
        </w:rPr>
        <w:fldChar w:fldCharType="end"/>
      </w:r>
      <w:r>
        <w:rPr>
          <w:rFonts w:cs="Arial"/>
        </w:rPr>
        <w:t xml:space="preserve"> </w:t>
      </w:r>
    </w:p>
    <w:p w14:paraId="7157BB38" w14:textId="77777777" w:rsidR="00F60D0E" w:rsidRDefault="00F60D0E" w:rsidP="00F60D0E">
      <w:r>
        <w:t>A vulnerability of any cyber related resource.</w:t>
      </w:r>
    </w:p>
    <w:p w14:paraId="4DB6517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65F773A" w14:textId="77777777" w:rsidR="00F60D0E" w:rsidRDefault="003D454B" w:rsidP="00F60D0E">
      <w:pPr>
        <w:ind w:left="360"/>
      </w:pPr>
      <w:hyperlink w:anchor="_d936caf19626476c163d1b8384647aa0" w:history="1">
        <w:r w:rsidR="00F60D0E">
          <w:rPr>
            <w:rStyle w:val="Hyperlink"/>
          </w:rPr>
          <w:t>Vulnerability</w:t>
        </w:r>
      </w:hyperlink>
    </w:p>
    <w:p w14:paraId="776DCCB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A53E18C" w14:textId="77777777" w:rsidR="00F60D0E" w:rsidRDefault="00F60D0E" w:rsidP="00F60D0E">
      <w:pPr>
        <w:ind w:left="605" w:hanging="245"/>
      </w:pPr>
      <w:r>
        <w:rPr>
          <w:noProof/>
        </w:rPr>
        <w:drawing>
          <wp:inline distT="0" distB="0" distL="0" distR="0" wp14:anchorId="1549AF15" wp14:editId="46CE7CF7">
            <wp:extent cx="152400" cy="152400"/>
            <wp:effectExtent l="0" t="0" r="0" b="0"/>
            <wp:docPr id="17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6d94e5931ba654061cd0363c6ff32d0" w:history="1">
        <w:r>
          <w:rPr>
            <w:rStyle w:val="Hyperlink"/>
          </w:rPr>
          <w:t>Cyber Weapon</w:t>
        </w:r>
      </w:hyperlink>
      <w:r>
        <w:t xml:space="preserve"> [*]   </w:t>
      </w:r>
      <w:r w:rsidRPr="00833C5F">
        <w:rPr>
          <w:i/>
        </w:rPr>
        <w:t>Subsets</w:t>
      </w:r>
      <w:r>
        <w:t>: leveraged by:</w:t>
      </w:r>
      <w:hyperlink w:anchor="_85732391519559b8da2839960274417a" w:history="1">
        <w:r>
          <w:rPr>
            <w:rStyle w:val="Hyperlink"/>
          </w:rPr>
          <w:t>Weapon</w:t>
        </w:r>
      </w:hyperlink>
      <w:r>
        <w:rPr>
          <w:rStyle w:val="Hyperlink"/>
        </w:rPr>
        <w:t xml:space="preserve"> </w:t>
      </w:r>
      <w:r>
        <w:t xml:space="preserve">   </w:t>
      </w:r>
    </w:p>
    <w:p w14:paraId="0F0099F2" w14:textId="77777777" w:rsidR="00F60D0E" w:rsidRDefault="00F60D0E" w:rsidP="00F60D0E">
      <w:pPr>
        <w:ind w:left="605" w:hanging="245"/>
      </w:pPr>
      <w:r>
        <w:rPr>
          <w:noProof/>
        </w:rPr>
        <w:drawing>
          <wp:inline distT="0" distB="0" distL="0" distR="0" wp14:anchorId="7A9CDC61" wp14:editId="6EBF6E78">
            <wp:extent cx="152400" cy="152400"/>
            <wp:effectExtent l="0" t="0" r="0" b="0"/>
            <wp:docPr id="17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35ce64f0f21064139da0d54d8c7416" w:history="1">
        <w:r>
          <w:rPr>
            <w:rStyle w:val="Hyperlink"/>
          </w:rPr>
          <w:t>Cyber Resource</w:t>
        </w:r>
      </w:hyperlink>
      <w:r>
        <w:t xml:space="preserve"> [1..*]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51E837A" w14:textId="77777777" w:rsidR="00F60D0E" w:rsidRDefault="00F60D0E" w:rsidP="00F60D0E"/>
    <w:p w14:paraId="1EA69964" w14:textId="77777777" w:rsidR="00F60D0E" w:rsidRDefault="00F60D0E" w:rsidP="00F60D0E">
      <w:pPr>
        <w:pStyle w:val="Heading3"/>
        <w:spacing w:after="0"/>
        <w:ind w:left="1080"/>
      </w:pPr>
      <w:bookmarkStart w:id="1960" w:name="_8f0fe350810d255855b89a57ce14c385"/>
      <w:bookmarkStart w:id="1961" w:name="_Toc468649496"/>
      <w:r>
        <w:t>Class Information System Vulnerability</w:t>
      </w:r>
      <w:bookmarkEnd w:id="1960"/>
      <w:bookmarkEnd w:id="1961"/>
      <w:r w:rsidRPr="003A31EC">
        <w:rPr>
          <w:rFonts w:cs="Arial"/>
        </w:rPr>
        <w:t xml:space="preserve"> </w:t>
      </w:r>
      <w:r>
        <w:rPr>
          <w:rFonts w:cs="Arial"/>
        </w:rPr>
        <w:fldChar w:fldCharType="begin"/>
      </w:r>
      <w:r>
        <w:instrText>XE"</w:instrText>
      </w:r>
      <w:r w:rsidRPr="00413D75">
        <w:rPr>
          <w:rFonts w:cs="Arial"/>
        </w:rPr>
        <w:instrText>Information System Vulnerability</w:instrText>
      </w:r>
      <w:r>
        <w:instrText>"</w:instrText>
      </w:r>
      <w:r>
        <w:rPr>
          <w:rFonts w:cs="Arial"/>
        </w:rPr>
        <w:fldChar w:fldCharType="end"/>
      </w:r>
      <w:r>
        <w:rPr>
          <w:rFonts w:cs="Arial"/>
        </w:rPr>
        <w:t xml:space="preserve"> </w:t>
      </w:r>
    </w:p>
    <w:p w14:paraId="78576266" w14:textId="77777777" w:rsidR="00F60D0E" w:rsidRDefault="00F60D0E" w:rsidP="00F60D0E">
      <w:r>
        <w:t>Category of vulnerability of a computer system and/or its network, software and execution of processes.</w:t>
      </w:r>
    </w:p>
    <w:p w14:paraId="4B66D16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27D0B81" w14:textId="77777777" w:rsidR="00F60D0E" w:rsidRDefault="003D454B" w:rsidP="00F60D0E">
      <w:pPr>
        <w:ind w:left="360"/>
      </w:pPr>
      <w:hyperlink w:anchor="_7d4585c7408bb8f24ed25aed0548c471" w:history="1">
        <w:r w:rsidR="00F60D0E">
          <w:rPr>
            <w:rStyle w:val="Hyperlink"/>
          </w:rPr>
          <w:t>Cyber Vulnerability</w:t>
        </w:r>
      </w:hyperlink>
    </w:p>
    <w:p w14:paraId="522F239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751585" w14:textId="77777777" w:rsidR="00F60D0E" w:rsidRDefault="00F60D0E" w:rsidP="00F60D0E">
      <w:pPr>
        <w:ind w:left="605" w:hanging="245"/>
      </w:pPr>
      <w:r>
        <w:rPr>
          <w:noProof/>
        </w:rPr>
        <w:drawing>
          <wp:inline distT="0" distB="0" distL="0" distR="0" wp14:anchorId="40FDEDE6" wp14:editId="689C7794">
            <wp:extent cx="152400" cy="152400"/>
            <wp:effectExtent l="0" t="0" r="0" b="0"/>
            <wp:docPr id="17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4d56db80bbdc99ae3ae52a93d690543" w:history="1">
        <w:r>
          <w:rPr>
            <w:rStyle w:val="Hyperlink"/>
          </w:rPr>
          <w:t>Computer System</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7C77BF7" w14:textId="77777777" w:rsidR="00F60D0E" w:rsidRDefault="00F60D0E" w:rsidP="00F60D0E"/>
    <w:p w14:paraId="2AEB74E5" w14:textId="77777777" w:rsidR="00F60D0E" w:rsidRDefault="00F60D0E" w:rsidP="00F60D0E">
      <w:pPr>
        <w:pStyle w:val="Heading3"/>
        <w:spacing w:after="0"/>
        <w:ind w:left="1080"/>
      </w:pPr>
      <w:bookmarkStart w:id="1962" w:name="_6433c0c01e0b22dd9ee8ea16d594f0b6"/>
      <w:bookmarkStart w:id="1963" w:name="_Toc468649497"/>
      <w:r>
        <w:t>Class Information Vulnerability</w:t>
      </w:r>
      <w:bookmarkEnd w:id="1962"/>
      <w:bookmarkEnd w:id="1963"/>
      <w:r w:rsidRPr="003A31EC">
        <w:rPr>
          <w:rFonts w:cs="Arial"/>
        </w:rPr>
        <w:t xml:space="preserve"> </w:t>
      </w:r>
      <w:r>
        <w:rPr>
          <w:rFonts w:cs="Arial"/>
        </w:rPr>
        <w:fldChar w:fldCharType="begin"/>
      </w:r>
      <w:r>
        <w:instrText>XE"</w:instrText>
      </w:r>
      <w:r w:rsidRPr="00413D75">
        <w:rPr>
          <w:rFonts w:cs="Arial"/>
        </w:rPr>
        <w:instrText>Information Vulnerability</w:instrText>
      </w:r>
      <w:r>
        <w:instrText>"</w:instrText>
      </w:r>
      <w:r>
        <w:rPr>
          <w:rFonts w:cs="Arial"/>
        </w:rPr>
        <w:fldChar w:fldCharType="end"/>
      </w:r>
      <w:r>
        <w:rPr>
          <w:rFonts w:cs="Arial"/>
        </w:rPr>
        <w:t xml:space="preserve"> </w:t>
      </w:r>
    </w:p>
    <w:p w14:paraId="25F03794" w14:textId="77777777" w:rsidR="00F60D0E" w:rsidRDefault="00F60D0E" w:rsidP="00F60D0E">
      <w:r>
        <w:t>A category of vulnerability of information loss, misuse or corruption.</w:t>
      </w:r>
    </w:p>
    <w:p w14:paraId="0B91001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4BC0A60" w14:textId="77777777" w:rsidR="00F60D0E" w:rsidRDefault="003D454B" w:rsidP="00F60D0E">
      <w:pPr>
        <w:ind w:left="360"/>
      </w:pPr>
      <w:hyperlink w:anchor="_7d4585c7408bb8f24ed25aed0548c471" w:history="1">
        <w:r w:rsidR="00F60D0E">
          <w:rPr>
            <w:rStyle w:val="Hyperlink"/>
          </w:rPr>
          <w:t>Cyber Vulnerability</w:t>
        </w:r>
      </w:hyperlink>
    </w:p>
    <w:p w14:paraId="4CE6F7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3A9B9BC" w14:textId="77777777" w:rsidR="00F60D0E" w:rsidRDefault="00F60D0E" w:rsidP="00F60D0E">
      <w:pPr>
        <w:ind w:left="605" w:hanging="245"/>
      </w:pPr>
      <w:r>
        <w:rPr>
          <w:noProof/>
        </w:rPr>
        <w:lastRenderedPageBreak/>
        <w:drawing>
          <wp:inline distT="0" distB="0" distL="0" distR="0" wp14:anchorId="55A45F9A" wp14:editId="1DF473EF">
            <wp:extent cx="152400" cy="152400"/>
            <wp:effectExtent l="0" t="0" r="0" b="0"/>
            <wp:docPr id="17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14731B2" w14:textId="77777777" w:rsidR="00F60D0E" w:rsidRDefault="00F60D0E" w:rsidP="00F60D0E"/>
    <w:p w14:paraId="134A4FAF" w14:textId="77777777" w:rsidR="00F60D0E" w:rsidRDefault="00F60D0E" w:rsidP="00F60D0E">
      <w:pPr>
        <w:pStyle w:val="Heading3"/>
        <w:spacing w:after="0"/>
        <w:ind w:left="1080"/>
      </w:pPr>
      <w:bookmarkStart w:id="1964" w:name="_2cb4e8a18deeb6cf45cb9a475d2a28da"/>
      <w:bookmarkStart w:id="1965" w:name="_Toc468649498"/>
      <w:r>
        <w:t>Class OSVDB Identifier</w:t>
      </w:r>
      <w:bookmarkEnd w:id="1964"/>
      <w:r w:rsidRPr="003A31EC">
        <w:rPr>
          <w:rFonts w:cs="Arial"/>
        </w:rPr>
        <w:t xml:space="preserve"> </w:t>
      </w:r>
      <w:r>
        <w:rPr>
          <w:rFonts w:cs="Arial"/>
        </w:rPr>
        <w:fldChar w:fldCharType="begin"/>
      </w:r>
      <w:r>
        <w:instrText>XE"</w:instrText>
      </w:r>
      <w:r w:rsidRPr="00413D75">
        <w:rPr>
          <w:rFonts w:cs="Arial"/>
        </w:rPr>
        <w:instrText>OSVDB Identifier</w:instrText>
      </w:r>
      <w:r>
        <w:instrText>"</w:instrText>
      </w:r>
      <w:r>
        <w:rPr>
          <w:rFonts w:cs="Arial"/>
        </w:rPr>
        <w:fldChar w:fldCharType="end"/>
      </w:r>
      <w:r>
        <w:rPr>
          <w:rFonts w:cs="Arial"/>
        </w:rPr>
        <w:t xml:space="preserve"> &lt;&lt;Value&gt;&gt;</w:t>
      </w:r>
      <w:bookmarkEnd w:id="1965"/>
    </w:p>
    <w:p w14:paraId="24DFB422" w14:textId="77777777" w:rsidR="00F60D0E" w:rsidRDefault="00F60D0E" w:rsidP="00F60D0E">
      <w:r>
        <w:t>OSVDB is an independent and open sourced web-based vulnerability database created for the security community.[http://osvdb.org/]. This package defines identifiers for referencing OSVDB.</w:t>
      </w:r>
    </w:p>
    <w:p w14:paraId="350E41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FCAAC6" w14:textId="77777777" w:rsidR="00F60D0E" w:rsidRDefault="003D454B" w:rsidP="00F60D0E">
      <w:pPr>
        <w:ind w:left="360"/>
      </w:pPr>
      <w:hyperlink w:anchor="_4860316d895463f3d07bcbfdf8d15257" w:history="1">
        <w:r w:rsidR="00F60D0E">
          <w:rPr>
            <w:rStyle w:val="Hyperlink"/>
          </w:rPr>
          <w:t>Vulnerability Identifier</w:t>
        </w:r>
      </w:hyperlink>
    </w:p>
    <w:p w14:paraId="3E307A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4CCAB33" w14:textId="77777777" w:rsidR="00F60D0E" w:rsidRDefault="00F60D0E" w:rsidP="00F60D0E">
      <w:pPr>
        <w:pStyle w:val="BodyText2"/>
        <w:spacing w:after="0"/>
      </w:pPr>
      <w:r>
        <w:rPr>
          <w:noProof/>
          <w:lang w:val="en-US" w:eastAsia="en-US" w:bidi="ar-SA"/>
        </w:rPr>
        <w:drawing>
          <wp:inline distT="0" distB="0" distL="0" distR="0" wp14:anchorId="46105B42" wp14:editId="7C89DF18">
            <wp:extent cx="152400" cy="152400"/>
            <wp:effectExtent l="0" t="0" r="0" b="0"/>
            <wp:docPr id="173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eefbb09a8c456505ebb76cf8a103a03" w:history="1">
        <w:r>
          <w:rPr>
            <w:rStyle w:val="Hyperlink"/>
          </w:rPr>
          <w:t>Integer</w:t>
        </w:r>
      </w:hyperlink>
      <w:r>
        <w:t xml:space="preserve"> [1]</w:t>
      </w:r>
    </w:p>
    <w:p w14:paraId="1AD0B7F8" w14:textId="77777777" w:rsidR="00F60D0E" w:rsidRDefault="00F60D0E" w:rsidP="008C7C30">
      <w:pPr>
        <w:pStyle w:val="BodyText"/>
      </w:pPr>
      <w:r>
        <w:t>Index into the OSVDB database.</w:t>
      </w:r>
    </w:p>
    <w:p w14:paraId="542E62E9" w14:textId="77777777" w:rsidR="00F60D0E" w:rsidRDefault="00F60D0E" w:rsidP="00F60D0E"/>
    <w:p w14:paraId="129558DE" w14:textId="77777777" w:rsidR="00F60D0E" w:rsidRDefault="00F60D0E" w:rsidP="00F60D0E">
      <w:pPr>
        <w:pStyle w:val="Heading3"/>
        <w:spacing w:after="0"/>
        <w:ind w:left="1080"/>
      </w:pPr>
      <w:bookmarkStart w:id="1966" w:name="_5d0bbd1b2865ee291b6e66f722203ab9"/>
      <w:bookmarkStart w:id="1967" w:name="_Toc468649499"/>
      <w:r>
        <w:t>Class Software Vulnerability</w:t>
      </w:r>
      <w:bookmarkEnd w:id="1966"/>
      <w:bookmarkEnd w:id="1967"/>
      <w:r w:rsidRPr="003A31EC">
        <w:rPr>
          <w:rFonts w:cs="Arial"/>
        </w:rPr>
        <w:t xml:space="preserve"> </w:t>
      </w:r>
      <w:r>
        <w:rPr>
          <w:rFonts w:cs="Arial"/>
        </w:rPr>
        <w:fldChar w:fldCharType="begin"/>
      </w:r>
      <w:r>
        <w:instrText>XE"</w:instrText>
      </w:r>
      <w:r w:rsidRPr="00413D75">
        <w:rPr>
          <w:rFonts w:cs="Arial"/>
        </w:rPr>
        <w:instrText>Software Vulnerability</w:instrText>
      </w:r>
      <w:r>
        <w:instrText>"</w:instrText>
      </w:r>
      <w:r>
        <w:rPr>
          <w:rFonts w:cs="Arial"/>
        </w:rPr>
        <w:fldChar w:fldCharType="end"/>
      </w:r>
      <w:r>
        <w:rPr>
          <w:rFonts w:cs="Arial"/>
        </w:rPr>
        <w:t xml:space="preserve"> </w:t>
      </w:r>
    </w:p>
    <w:p w14:paraId="067EF66C" w14:textId="77777777" w:rsidR="00F60D0E" w:rsidRDefault="00F60D0E" w:rsidP="00F60D0E">
      <w:r>
        <w:t>A vulnerability of software such that the software such that the softwares operation is comprised.</w:t>
      </w:r>
    </w:p>
    <w:p w14:paraId="4FC042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C174D1" w14:textId="77777777" w:rsidR="00F60D0E" w:rsidRDefault="003D454B" w:rsidP="00F60D0E">
      <w:pPr>
        <w:ind w:left="360"/>
      </w:pPr>
      <w:hyperlink w:anchor="_7d4585c7408bb8f24ed25aed0548c471" w:history="1">
        <w:r w:rsidR="00F60D0E">
          <w:rPr>
            <w:rStyle w:val="Hyperlink"/>
          </w:rPr>
          <w:t>Cyber Vulnerability</w:t>
        </w:r>
      </w:hyperlink>
    </w:p>
    <w:p w14:paraId="21AB3D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159E3D2" w14:textId="77777777" w:rsidR="00F60D0E" w:rsidRDefault="00F60D0E" w:rsidP="00F60D0E">
      <w:pPr>
        <w:ind w:left="605" w:hanging="245"/>
      </w:pPr>
      <w:r>
        <w:rPr>
          <w:noProof/>
        </w:rPr>
        <w:drawing>
          <wp:inline distT="0" distB="0" distL="0" distR="0" wp14:anchorId="5040A00B" wp14:editId="5A489771">
            <wp:extent cx="152400" cy="152400"/>
            <wp:effectExtent l="0" t="0" r="0" b="0"/>
            <wp:docPr id="1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085B6C6" w14:textId="77777777" w:rsidR="00F60D0E" w:rsidRDefault="00F60D0E" w:rsidP="00F60D0E"/>
    <w:p w14:paraId="14C18859" w14:textId="77777777" w:rsidR="00F60D0E" w:rsidRDefault="00F60D0E" w:rsidP="00F60D0E">
      <w:pPr>
        <w:spacing w:after="200" w:line="276" w:lineRule="auto"/>
        <w:rPr>
          <w:b/>
          <w:bCs/>
          <w:color w:val="365F91"/>
          <w:sz w:val="40"/>
          <w:szCs w:val="40"/>
        </w:rPr>
      </w:pPr>
      <w:r>
        <w:br w:type="page"/>
      </w:r>
    </w:p>
    <w:p w14:paraId="5F987D92" w14:textId="77777777" w:rsidR="00F60D0E" w:rsidRDefault="00F60D0E" w:rsidP="00F60D0E">
      <w:pPr>
        <w:pStyle w:val="Heading2"/>
      </w:pPr>
      <w:bookmarkStart w:id="1968" w:name="_Toc468649500"/>
      <w:r>
        <w:t>Threat-risk-conceptual-model::Threat and Risk Specific Concepts::Vulnerabilities::Vulnerability Vectors</w:t>
      </w:r>
      <w:bookmarkEnd w:id="1968"/>
    </w:p>
    <w:p w14:paraId="78162F90" w14:textId="77777777" w:rsidR="00F60D0E" w:rsidRDefault="00F60D0E" w:rsidP="00F60D0E">
      <w:r>
        <w:t>[cvss] IT management must identify and assess vulnerabilities across many disparate hardware and software platforms. They need to prioritize these vulnerabilities and remediate those that pose the greatest risk. But when there are so many to fix, with each being scored using different scales, how can IT managers convert this mountain of vulnerability data into actionable information? The Common Vulnerability Scoring System (CVSS) is an open framework that addresses this issue. It offers the following benefits:</w:t>
      </w:r>
    </w:p>
    <w:p w14:paraId="062BAC3D" w14:textId="77777777" w:rsidR="00F60D0E" w:rsidRDefault="00F60D0E" w:rsidP="00F60D0E">
      <w:pPr>
        <w:numPr>
          <w:ilvl w:val="0"/>
          <w:numId w:val="25"/>
        </w:numPr>
        <w:spacing w:after="0"/>
      </w:pPr>
      <w:r>
        <w:t>Standardized Vulnerability Scores: When an organization normalizes vulnerability scores across all of its software and hardware platforms, it can leverage a single vulnerability management policy. This policy may be similar to a service level agreement (SLA) that states how quickly a particular vulnerability must be validated and remediated.</w:t>
      </w:r>
    </w:p>
    <w:p w14:paraId="547B5CA0" w14:textId="77777777" w:rsidR="00F60D0E" w:rsidRDefault="00F60D0E" w:rsidP="00F60D0E">
      <w:pPr>
        <w:numPr>
          <w:ilvl w:val="0"/>
          <w:numId w:val="25"/>
        </w:numPr>
        <w:spacing w:after="0"/>
      </w:pPr>
      <w:r>
        <w:t>Open Framework: Users can be confused when a vulnerability is assigned an arbitrary score. “Which properties gave it that score? How does it differ from the one released yesterday?” With CVSS, anyone can see the individual characteristics used to derive a score.</w:t>
      </w:r>
    </w:p>
    <w:p w14:paraId="1B9D565F" w14:textId="77777777" w:rsidR="00F60D0E" w:rsidRDefault="00F60D0E" w:rsidP="00F60D0E">
      <w:pPr>
        <w:numPr>
          <w:ilvl w:val="0"/>
          <w:numId w:val="25"/>
        </w:numPr>
        <w:spacing w:after="0"/>
      </w:pPr>
      <w:r>
        <w:t>Prioritized Risk: When the environmental score is computed, the vulnerability now becomes contextual. That is, vulnerability scores are now representative of the actual risk to an organization. Users know how important a given vulnerability is in relation to other vulnerabilities.</w:t>
      </w:r>
    </w:p>
    <w:p w14:paraId="7E0731BB" w14:textId="77777777" w:rsidR="00F60D0E" w:rsidRDefault="00F60D0E" w:rsidP="00F60D0E">
      <w:pPr>
        <w:pStyle w:val="Heading3"/>
        <w:spacing w:after="0"/>
        <w:ind w:left="1080"/>
      </w:pPr>
      <w:bookmarkStart w:id="1969" w:name="_Toc468649501"/>
      <w:r>
        <w:lastRenderedPageBreak/>
        <w:t>Diagram: Vulnerability Vectors</w:t>
      </w:r>
      <w:bookmarkEnd w:id="1969"/>
    </w:p>
    <w:p w14:paraId="750BCE1D" w14:textId="77777777" w:rsidR="00F60D0E" w:rsidRDefault="00F60D0E" w:rsidP="00F60D0E">
      <w:pPr>
        <w:jc w:val="center"/>
        <w:rPr>
          <w:rFonts w:cs="Arial"/>
        </w:rPr>
      </w:pPr>
      <w:r>
        <w:rPr>
          <w:noProof/>
        </w:rPr>
        <w:drawing>
          <wp:inline distT="0" distB="0" distL="0" distR="0" wp14:anchorId="2DE6B4E6" wp14:editId="06B6B626">
            <wp:extent cx="4608778" cy="7178040"/>
            <wp:effectExtent l="0" t="0" r="0" b="0"/>
            <wp:docPr id="1734" name="Picture -70415530.emf" descr="-704155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70415530.emf"/>
                    <pic:cNvPicPr/>
                  </pic:nvPicPr>
                  <pic:blipFill>
                    <a:blip r:embed="rId102" cstate="print"/>
                    <a:stretch>
                      <a:fillRect/>
                    </a:stretch>
                  </pic:blipFill>
                  <pic:spPr>
                    <a:xfrm>
                      <a:off x="0" y="0"/>
                      <a:ext cx="4608778" cy="7178040"/>
                    </a:xfrm>
                    <a:prstGeom prst="rect">
                      <a:avLst/>
                    </a:prstGeom>
                  </pic:spPr>
                </pic:pic>
              </a:graphicData>
            </a:graphic>
          </wp:inline>
        </w:drawing>
      </w:r>
    </w:p>
    <w:p w14:paraId="60EF200D"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Vectors</w:t>
      </w:r>
    </w:p>
    <w:p w14:paraId="50AD73C1" w14:textId="77777777" w:rsidR="00F60D0E" w:rsidRDefault="00F60D0E" w:rsidP="00F60D0E">
      <w:r>
        <w:t xml:space="preserve"> </w:t>
      </w:r>
    </w:p>
    <w:p w14:paraId="293E9592" w14:textId="77777777" w:rsidR="00F60D0E" w:rsidRDefault="00F60D0E" w:rsidP="00F60D0E"/>
    <w:p w14:paraId="60FCCF70" w14:textId="77777777" w:rsidR="00F60D0E" w:rsidRDefault="00F60D0E" w:rsidP="00F60D0E">
      <w:pPr>
        <w:pStyle w:val="Heading3"/>
        <w:spacing w:after="0"/>
        <w:ind w:left="1080"/>
      </w:pPr>
      <w:bookmarkStart w:id="1970" w:name="_86f74f1525c62c0b703bafefa1504913"/>
      <w:bookmarkStart w:id="1971" w:name="_Toc468649502"/>
      <w:r>
        <w:lastRenderedPageBreak/>
        <w:t>Class CVSS Score</w:t>
      </w:r>
      <w:bookmarkEnd w:id="1970"/>
      <w:r w:rsidRPr="003A31EC">
        <w:rPr>
          <w:rFonts w:cs="Arial"/>
        </w:rPr>
        <w:t xml:space="preserve"> </w:t>
      </w:r>
      <w:r>
        <w:rPr>
          <w:rFonts w:cs="Arial"/>
        </w:rPr>
        <w:fldChar w:fldCharType="begin"/>
      </w:r>
      <w:r>
        <w:instrText>XE"</w:instrText>
      </w:r>
      <w:r w:rsidRPr="00413D75">
        <w:rPr>
          <w:rFonts w:cs="Arial"/>
        </w:rPr>
        <w:instrText>CVSS Score</w:instrText>
      </w:r>
      <w:r>
        <w:instrText>"</w:instrText>
      </w:r>
      <w:r>
        <w:rPr>
          <w:rFonts w:cs="Arial"/>
        </w:rPr>
        <w:fldChar w:fldCharType="end"/>
      </w:r>
      <w:r>
        <w:rPr>
          <w:rFonts w:cs="Arial"/>
        </w:rPr>
        <w:t xml:space="preserve"> &lt;&lt;Quantity Kind&gt;&gt;</w:t>
      </w:r>
      <w:bookmarkEnd w:id="1971"/>
    </w:p>
    <w:p w14:paraId="5DAEEDE0" w14:textId="77777777" w:rsidR="00F60D0E" w:rsidRDefault="00F60D0E" w:rsidP="00F60D0E">
      <w:r>
        <w:t>Common Vulnerability Scoring System. A number in the range of 0..10 representing a CVSS metric.</w:t>
      </w:r>
      <w:r>
        <w:br/>
        <w:t>[CVSS]</w:t>
      </w:r>
    </w:p>
    <w:p w14:paraId="1AE8A3B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9DC4D55" w14:textId="77777777" w:rsidR="00F60D0E" w:rsidRDefault="003D454B" w:rsidP="00F60D0E">
      <w:pPr>
        <w:ind w:left="360"/>
      </w:pPr>
      <w:hyperlink w:anchor="_0255e9784e5af62b9441b7694cddbe80" w:history="1">
        <w:r w:rsidR="00F60D0E">
          <w:rPr>
            <w:rStyle w:val="Hyperlink"/>
          </w:rPr>
          <w:t>Vulnerability Metric</w:t>
        </w:r>
      </w:hyperlink>
    </w:p>
    <w:p w14:paraId="438FB123" w14:textId="77777777" w:rsidR="00F60D0E" w:rsidRDefault="00F60D0E" w:rsidP="00F60D0E"/>
    <w:p w14:paraId="7A8B5DD5" w14:textId="77777777" w:rsidR="00F60D0E" w:rsidRDefault="00F60D0E" w:rsidP="008A4C70">
      <w:pPr>
        <w:pStyle w:val="Heading4"/>
        <w:numPr>
          <w:ilvl w:val="3"/>
          <w:numId w:val="1"/>
        </w:numPr>
      </w:pPr>
      <w:bookmarkStart w:id="1972" w:name="_50d5886e252e2a1001ba39037c02fdc4"/>
      <w:r>
        <w:t>Enumeration Access Complexity</w:t>
      </w:r>
      <w:bookmarkEnd w:id="1972"/>
      <w:r w:rsidRPr="003A31EC">
        <w:rPr>
          <w:rFonts w:cs="Arial"/>
        </w:rPr>
        <w:t xml:space="preserve"> </w:t>
      </w:r>
      <w:r>
        <w:rPr>
          <w:rFonts w:cs="Arial"/>
        </w:rPr>
        <w:fldChar w:fldCharType="begin"/>
      </w:r>
      <w:r>
        <w:instrText>XE"</w:instrText>
      </w:r>
      <w:r w:rsidRPr="00413D75">
        <w:rPr>
          <w:rFonts w:cs="Arial"/>
        </w:rPr>
        <w:instrText>Access Complexity</w:instrText>
      </w:r>
      <w:r>
        <w:instrText>"</w:instrText>
      </w:r>
      <w:r>
        <w:rPr>
          <w:rFonts w:cs="Arial"/>
        </w:rPr>
        <w:fldChar w:fldCharType="end"/>
      </w:r>
      <w:r>
        <w:rPr>
          <w:rFonts w:cs="Arial"/>
        </w:rPr>
        <w:t xml:space="preserve"> </w:t>
      </w:r>
    </w:p>
    <w:p w14:paraId="4F9BB794" w14:textId="77777777" w:rsidR="00F60D0E" w:rsidRDefault="00F60D0E" w:rsidP="008C7C30">
      <w:pPr>
        <w:pStyle w:val="BodyText"/>
      </w:pPr>
      <w:r>
        <w:t>[CVSS] This metric measures the complexity of the attack required to exploit the vulnerability once an attacker has gained access to the target system. For example, consider a buffer overflow in an Internet service:</w:t>
      </w:r>
      <w:r>
        <w:br/>
        <w:t>once the target system is located, the attacker can launch an exploit at will.</w:t>
      </w:r>
      <w:r>
        <w:br/>
        <w:t>Other vulnerabilities, however, may require additional steps in order to be exploited. For example, a vulnerability in an email client is only exploited after the user downloads and opens a tainted attachment.</w:t>
      </w:r>
      <w:r>
        <w:br/>
        <w:t>The lower the required complexity, the higher the vulnerability score.</w:t>
      </w:r>
    </w:p>
    <w:p w14:paraId="23DE8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2A95C25C" w14:textId="77777777" w:rsidR="00F60D0E" w:rsidRDefault="003D454B" w:rsidP="00F60D0E">
      <w:pPr>
        <w:ind w:left="360"/>
      </w:pPr>
      <w:hyperlink w:anchor="_196d76f570f8c2bd9cccd75b4f5ce514" w:history="1">
        <w:r w:rsidR="00F60D0E">
          <w:rPr>
            <w:rStyle w:val="Hyperlink"/>
          </w:rPr>
          <w:t>Vulnerability Base Vector</w:t>
        </w:r>
      </w:hyperlink>
    </w:p>
    <w:p w14:paraId="4E4E1C83" w14:textId="77777777" w:rsidR="00F60D0E" w:rsidRDefault="00F60D0E" w:rsidP="00F60D0E">
      <w:pPr>
        <w:pStyle w:val="Code0"/>
      </w:pPr>
      <w:r>
        <w:t>package Threat-risk-conceptual-model::Threat and Risk Specific Concepts::Vulnerabilities::Vulnerability Vectors</w:t>
      </w:r>
    </w:p>
    <w:p w14:paraId="25A8A64F" w14:textId="77777777" w:rsidR="00F60D0E" w:rsidRDefault="00F60D0E" w:rsidP="00F60D0E">
      <w:pPr>
        <w:pStyle w:val="Code0"/>
      </w:pPr>
      <w:r>
        <w:t>public enum Access Complexity</w:t>
      </w:r>
    </w:p>
    <w:p w14:paraId="5200DA92" w14:textId="77777777" w:rsidR="00F60D0E" w:rsidRDefault="00F60D0E" w:rsidP="00F60D0E">
      <w:pPr>
        <w:pStyle w:val="Code0"/>
      </w:pPr>
      <w:r>
        <w:t>{High, Medium, Low}</w:t>
      </w:r>
    </w:p>
    <w:p w14:paraId="05CE03E3" w14:textId="77777777" w:rsidR="00F60D0E" w:rsidRDefault="00F60D0E" w:rsidP="00F60D0E">
      <w:pPr>
        <w:pStyle w:val="Code0"/>
      </w:pPr>
    </w:p>
    <w:p w14:paraId="4B77BD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BB5A2F8" w14:textId="77777777" w:rsidR="00F60D0E" w:rsidRDefault="00F60D0E" w:rsidP="00F60D0E">
      <w:pPr>
        <w:ind w:left="605" w:hanging="245"/>
      </w:pPr>
      <w:r>
        <w:rPr>
          <w:noProof/>
        </w:rPr>
        <w:drawing>
          <wp:inline distT="0" distB="0" distL="0" distR="0" wp14:anchorId="2A767412" wp14:editId="1D4FAD15">
            <wp:extent cx="152400" cy="152400"/>
            <wp:effectExtent l="0" t="0" r="0" b="0"/>
            <wp:docPr id="17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239D23F" w14:textId="77777777" w:rsidR="00F60D0E" w:rsidRDefault="00F60D0E" w:rsidP="00F60D0E">
      <w:r>
        <w:t>Specialized access conditions exist. For example:</w:t>
      </w:r>
    </w:p>
    <w:p w14:paraId="4F437FAC" w14:textId="77777777" w:rsidR="00F60D0E" w:rsidRDefault="00F60D0E" w:rsidP="00F60D0E">
      <w:pPr>
        <w:numPr>
          <w:ilvl w:val="0"/>
          <w:numId w:val="26"/>
        </w:numPr>
        <w:spacing w:after="0"/>
      </w:pPr>
      <w:r>
        <w:t>In most configurations, the attacking party must already have elevated privileges or spoof additional systems in addition to the attacking system (e.g., DNS hijacking).</w:t>
      </w:r>
    </w:p>
    <w:p w14:paraId="6B85B995" w14:textId="77777777" w:rsidR="00F60D0E" w:rsidRDefault="00F60D0E" w:rsidP="00F60D0E">
      <w:pPr>
        <w:numPr>
          <w:ilvl w:val="0"/>
          <w:numId w:val="26"/>
        </w:numPr>
        <w:spacing w:after="0"/>
      </w:pPr>
      <w:r>
        <w:t>The attack depends on social engineering methods that would be easily detected by</w:t>
      </w:r>
    </w:p>
    <w:p w14:paraId="042D69A4" w14:textId="77777777" w:rsidR="00F60D0E" w:rsidRDefault="00F60D0E" w:rsidP="00F60D0E">
      <w:pPr>
        <w:numPr>
          <w:ilvl w:val="0"/>
          <w:numId w:val="26"/>
        </w:numPr>
        <w:spacing w:after="0"/>
      </w:pPr>
      <w:r>
        <w:t>knowledgeable people. For example, the victim must perform several suspicious or</w:t>
      </w:r>
    </w:p>
    <w:p w14:paraId="5D3A6A41" w14:textId="77777777" w:rsidR="00F60D0E" w:rsidRDefault="00F60D0E" w:rsidP="00F60D0E">
      <w:pPr>
        <w:numPr>
          <w:ilvl w:val="0"/>
          <w:numId w:val="26"/>
        </w:numPr>
        <w:spacing w:after="0"/>
      </w:pPr>
      <w:r>
        <w:t>atypical actions.</w:t>
      </w:r>
    </w:p>
    <w:p w14:paraId="250B29DD" w14:textId="77777777" w:rsidR="00F60D0E" w:rsidRDefault="00F60D0E" w:rsidP="00F60D0E">
      <w:pPr>
        <w:numPr>
          <w:ilvl w:val="0"/>
          <w:numId w:val="26"/>
        </w:numPr>
        <w:spacing w:after="0"/>
      </w:pPr>
      <w:r>
        <w:t>The vulnerable configuration is seen very rarely in practice.</w:t>
      </w:r>
    </w:p>
    <w:p w14:paraId="3851CC7E" w14:textId="77777777" w:rsidR="00F60D0E" w:rsidRDefault="00F60D0E" w:rsidP="00F60D0E">
      <w:pPr>
        <w:numPr>
          <w:ilvl w:val="0"/>
          <w:numId w:val="26"/>
        </w:numPr>
        <w:spacing w:after="0"/>
      </w:pPr>
      <w:r>
        <w:t>If a race condition exists, the window is very narrow.</w:t>
      </w:r>
    </w:p>
    <w:p w14:paraId="351EC302" w14:textId="77777777" w:rsidR="00F60D0E" w:rsidRDefault="00F60D0E" w:rsidP="00F60D0E">
      <w:pPr>
        <w:ind w:left="605" w:hanging="245"/>
      </w:pPr>
      <w:r>
        <w:rPr>
          <w:noProof/>
        </w:rPr>
        <w:drawing>
          <wp:inline distT="0" distB="0" distL="0" distR="0" wp14:anchorId="14AFD09A" wp14:editId="37E272D8">
            <wp:extent cx="152400" cy="152400"/>
            <wp:effectExtent l="0" t="0" r="0" b="0"/>
            <wp:docPr id="17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82BF745" w14:textId="77777777" w:rsidR="00F60D0E" w:rsidRDefault="00F60D0E" w:rsidP="00F60D0E">
      <w:r>
        <w:t>The access conditions are somewhat specialized; the following are examples:</w:t>
      </w:r>
    </w:p>
    <w:p w14:paraId="49BA0036" w14:textId="77777777" w:rsidR="00F60D0E" w:rsidRDefault="00F60D0E" w:rsidP="00F60D0E">
      <w:pPr>
        <w:numPr>
          <w:ilvl w:val="0"/>
          <w:numId w:val="27"/>
        </w:numPr>
        <w:spacing w:after="0"/>
      </w:pPr>
      <w:r>
        <w:t>The attacking party is limited to a group of systems or users at some level of authorization, possibly untrusted.</w:t>
      </w:r>
    </w:p>
    <w:p w14:paraId="7FA6F20D" w14:textId="77777777" w:rsidR="00F60D0E" w:rsidRDefault="00F60D0E" w:rsidP="00F60D0E">
      <w:pPr>
        <w:numPr>
          <w:ilvl w:val="0"/>
          <w:numId w:val="27"/>
        </w:numPr>
        <w:spacing w:after="0"/>
      </w:pPr>
      <w:r>
        <w:t>Some information must be gathered before a successful attack can be launched.</w:t>
      </w:r>
    </w:p>
    <w:p w14:paraId="42A0E624" w14:textId="77777777" w:rsidR="00F60D0E" w:rsidRDefault="00F60D0E" w:rsidP="00F60D0E">
      <w:pPr>
        <w:numPr>
          <w:ilvl w:val="0"/>
          <w:numId w:val="27"/>
        </w:numPr>
        <w:spacing w:after="0"/>
      </w:pPr>
      <w:r>
        <w:t>The affected configuration is non-default, and is not commonly configured (e.g., a vulnerability present when a server performs user account authentication via a specific scheme, but not present for another authentication scheme).</w:t>
      </w:r>
    </w:p>
    <w:p w14:paraId="31A9D203" w14:textId="77777777" w:rsidR="00F60D0E" w:rsidRDefault="00F60D0E" w:rsidP="00F60D0E">
      <w:pPr>
        <w:numPr>
          <w:ilvl w:val="0"/>
          <w:numId w:val="27"/>
        </w:numPr>
        <w:spacing w:after="0"/>
      </w:pPr>
      <w:r>
        <w:t>The attack requires a small amount of social engineering that might occasionally fool cautious users (e.g., phishing attacks that modify a web browser’s status bar to show a false link, having to be on someone’s “buddy” list before sending an IM exploit).</w:t>
      </w:r>
    </w:p>
    <w:p w14:paraId="5AEA9C3F" w14:textId="77777777" w:rsidR="00F60D0E" w:rsidRDefault="00F60D0E" w:rsidP="00F60D0E">
      <w:pPr>
        <w:ind w:left="605" w:hanging="245"/>
      </w:pPr>
      <w:r>
        <w:rPr>
          <w:noProof/>
        </w:rPr>
        <w:drawing>
          <wp:inline distT="0" distB="0" distL="0" distR="0" wp14:anchorId="055CAC94" wp14:editId="4F5550A7">
            <wp:extent cx="152400" cy="152400"/>
            <wp:effectExtent l="0" t="0" r="0" b="0"/>
            <wp:docPr id="17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57910F3" w14:textId="77777777" w:rsidR="00F60D0E" w:rsidRDefault="00F60D0E" w:rsidP="00F60D0E">
      <w:r>
        <w:lastRenderedPageBreak/>
        <w:t>Specialized access conditions or extenuating circumstances do not exist. The following are</w:t>
      </w:r>
    </w:p>
    <w:p w14:paraId="408C21FA" w14:textId="77777777" w:rsidR="00F60D0E" w:rsidRDefault="00F60D0E" w:rsidP="00F60D0E">
      <w:r>
        <w:t>examples:</w:t>
      </w:r>
    </w:p>
    <w:p w14:paraId="5B005CA5" w14:textId="77777777" w:rsidR="00F60D0E" w:rsidRDefault="00F60D0E" w:rsidP="00F60D0E">
      <w:pPr>
        <w:numPr>
          <w:ilvl w:val="0"/>
          <w:numId w:val="28"/>
        </w:numPr>
        <w:spacing w:after="0"/>
      </w:pPr>
      <w:r>
        <w:t>The affected product typically requires access to a wide range of systems and users, possibly anonymous and untrusted (e.g., Internet-facing web or mail server).</w:t>
      </w:r>
    </w:p>
    <w:p w14:paraId="37EF0434" w14:textId="77777777" w:rsidR="00F60D0E" w:rsidRDefault="00F60D0E" w:rsidP="00F60D0E">
      <w:pPr>
        <w:numPr>
          <w:ilvl w:val="0"/>
          <w:numId w:val="28"/>
        </w:numPr>
        <w:spacing w:after="0"/>
      </w:pPr>
      <w:r>
        <w:t>The affected configuration is default or ubiquitous.</w:t>
      </w:r>
    </w:p>
    <w:p w14:paraId="678105B2" w14:textId="77777777" w:rsidR="00F60D0E" w:rsidRDefault="00F60D0E" w:rsidP="00F60D0E">
      <w:pPr>
        <w:numPr>
          <w:ilvl w:val="0"/>
          <w:numId w:val="28"/>
        </w:numPr>
        <w:spacing w:after="0"/>
      </w:pPr>
      <w:r>
        <w:t>The attack can be performed manually and requires little skill or additional information gathering.</w:t>
      </w:r>
    </w:p>
    <w:p w14:paraId="5BC47074" w14:textId="77777777" w:rsidR="00F60D0E" w:rsidRDefault="00F60D0E" w:rsidP="00F60D0E">
      <w:pPr>
        <w:numPr>
          <w:ilvl w:val="0"/>
          <w:numId w:val="28"/>
        </w:numPr>
        <w:spacing w:after="0"/>
      </w:pPr>
      <w:r>
        <w:t>The “race condition” is a lazy one (i.e., it is technically a race but easily winnable).</w:t>
      </w:r>
    </w:p>
    <w:p w14:paraId="1A1AF679" w14:textId="77777777" w:rsidR="00F60D0E" w:rsidRDefault="00F60D0E" w:rsidP="00F60D0E"/>
    <w:p w14:paraId="176E3BC1" w14:textId="77777777" w:rsidR="00F60D0E" w:rsidRDefault="00F60D0E" w:rsidP="008A4C70">
      <w:pPr>
        <w:pStyle w:val="Heading4"/>
        <w:numPr>
          <w:ilvl w:val="3"/>
          <w:numId w:val="1"/>
        </w:numPr>
      </w:pPr>
      <w:bookmarkStart w:id="1973" w:name="_56fa71dcc0b39cbcdb123f77020e3f86"/>
      <w:r>
        <w:t>Enumeration Access Vector</w:t>
      </w:r>
      <w:bookmarkEnd w:id="1973"/>
      <w:r w:rsidRPr="003A31EC">
        <w:rPr>
          <w:rFonts w:cs="Arial"/>
        </w:rPr>
        <w:t xml:space="preserve"> </w:t>
      </w:r>
      <w:r>
        <w:rPr>
          <w:rFonts w:cs="Arial"/>
        </w:rPr>
        <w:fldChar w:fldCharType="begin"/>
      </w:r>
      <w:r>
        <w:instrText>XE"</w:instrText>
      </w:r>
      <w:r w:rsidRPr="00413D75">
        <w:rPr>
          <w:rFonts w:cs="Arial"/>
        </w:rPr>
        <w:instrText>Access Vector</w:instrText>
      </w:r>
      <w:r>
        <w:instrText>"</w:instrText>
      </w:r>
      <w:r>
        <w:rPr>
          <w:rFonts w:cs="Arial"/>
        </w:rPr>
        <w:fldChar w:fldCharType="end"/>
      </w:r>
      <w:r>
        <w:rPr>
          <w:rFonts w:cs="Arial"/>
        </w:rPr>
        <w:t xml:space="preserve"> </w:t>
      </w:r>
    </w:p>
    <w:p w14:paraId="7AF70CA3" w14:textId="77777777" w:rsidR="00F60D0E" w:rsidRDefault="00F60D0E" w:rsidP="008C7C30">
      <w:pPr>
        <w:pStyle w:val="BodyText"/>
      </w:pPr>
      <w:r>
        <w:t>[CVSS]This metric reflects how the vulnerability is exploited. The more remote an attacker can be to attack a host, the greater the vulnerability score.</w:t>
      </w:r>
    </w:p>
    <w:p w14:paraId="72ACCB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A16BB46" w14:textId="77777777" w:rsidR="00F60D0E" w:rsidRDefault="003D454B" w:rsidP="00F60D0E">
      <w:pPr>
        <w:ind w:left="360"/>
      </w:pPr>
      <w:hyperlink w:anchor="_196d76f570f8c2bd9cccd75b4f5ce514" w:history="1">
        <w:r w:rsidR="00F60D0E">
          <w:rPr>
            <w:rStyle w:val="Hyperlink"/>
          </w:rPr>
          <w:t>Vulnerability Base Vector</w:t>
        </w:r>
      </w:hyperlink>
    </w:p>
    <w:p w14:paraId="051B575B" w14:textId="77777777" w:rsidR="00F60D0E" w:rsidRDefault="00F60D0E" w:rsidP="00F60D0E">
      <w:pPr>
        <w:pStyle w:val="Code0"/>
      </w:pPr>
      <w:r>
        <w:t>package Threat-risk-conceptual-model::Threat and Risk Specific Concepts::Vulnerabilities::Vulnerability Vectors</w:t>
      </w:r>
    </w:p>
    <w:p w14:paraId="04F2F942" w14:textId="77777777" w:rsidR="00F60D0E" w:rsidRDefault="00F60D0E" w:rsidP="00F60D0E">
      <w:pPr>
        <w:pStyle w:val="Code0"/>
      </w:pPr>
      <w:r>
        <w:t>public enum Access Vector</w:t>
      </w:r>
    </w:p>
    <w:p w14:paraId="7850F91E" w14:textId="77777777" w:rsidR="00F60D0E" w:rsidRDefault="00F60D0E" w:rsidP="00F60D0E">
      <w:pPr>
        <w:pStyle w:val="Code0"/>
      </w:pPr>
      <w:r>
        <w:t>{Local, Adjacent, Remote}</w:t>
      </w:r>
    </w:p>
    <w:p w14:paraId="5571F12D" w14:textId="77777777" w:rsidR="00F60D0E" w:rsidRDefault="00F60D0E" w:rsidP="00F60D0E">
      <w:pPr>
        <w:pStyle w:val="Code0"/>
      </w:pPr>
    </w:p>
    <w:p w14:paraId="0F3E402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30458D" w14:textId="77777777" w:rsidR="00F60D0E" w:rsidRDefault="00F60D0E" w:rsidP="00F60D0E">
      <w:pPr>
        <w:ind w:left="605" w:hanging="245"/>
      </w:pPr>
      <w:r>
        <w:rPr>
          <w:noProof/>
        </w:rPr>
        <w:drawing>
          <wp:inline distT="0" distB="0" distL="0" distR="0" wp14:anchorId="1703FAED" wp14:editId="0EBE0AED">
            <wp:extent cx="152400" cy="152400"/>
            <wp:effectExtent l="0" t="0" r="0" b="0"/>
            <wp:docPr id="17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Local</w:t>
      </w:r>
      <w:r>
        <w:rPr>
          <w:rFonts w:cs="Arial"/>
        </w:rPr>
        <w:fldChar w:fldCharType="begin"/>
      </w:r>
      <w:r>
        <w:instrText>XE"</w:instrText>
      </w:r>
      <w:r w:rsidRPr="00413D75">
        <w:rPr>
          <w:rFonts w:cs="Arial"/>
        </w:rPr>
        <w:instrText>Local</w:instrText>
      </w:r>
      <w:r>
        <w:instrText>"</w:instrText>
      </w:r>
      <w:r>
        <w:rPr>
          <w:rFonts w:cs="Arial"/>
        </w:rPr>
        <w:fldChar w:fldCharType="end"/>
      </w:r>
    </w:p>
    <w:p w14:paraId="70E91833" w14:textId="77777777" w:rsidR="00F60D0E" w:rsidRDefault="00F60D0E" w:rsidP="008C7C30">
      <w:pPr>
        <w:pStyle w:val="BodyText"/>
      </w:pPr>
      <w:r>
        <w:t>Local access to a vulnerable resource.</w:t>
      </w:r>
      <w:r>
        <w:br/>
        <w:t>[cvss]A vulnerability exploitable with only local access requires the attacker to have either physical access to the vulnerable system or a local (shell) account. Examples of locally exploitable vulnerabilities are peripheral attacks such as Firewire/USB DMA attacks, and local privilege escalations (e.g., sudo).</w:t>
      </w:r>
    </w:p>
    <w:p w14:paraId="39523E89" w14:textId="77777777" w:rsidR="00F60D0E" w:rsidRDefault="00F60D0E" w:rsidP="00F60D0E">
      <w:pPr>
        <w:ind w:left="605" w:hanging="245"/>
      </w:pPr>
      <w:r>
        <w:rPr>
          <w:noProof/>
        </w:rPr>
        <w:drawing>
          <wp:inline distT="0" distB="0" distL="0" distR="0" wp14:anchorId="2BB5DBBF" wp14:editId="7ABC0A52">
            <wp:extent cx="152400" cy="152400"/>
            <wp:effectExtent l="0" t="0" r="0" b="0"/>
            <wp:docPr id="17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Adjacent</w:t>
      </w:r>
      <w:r>
        <w:rPr>
          <w:rFonts w:cs="Arial"/>
        </w:rPr>
        <w:fldChar w:fldCharType="begin"/>
      </w:r>
      <w:r>
        <w:instrText>XE"</w:instrText>
      </w:r>
      <w:r w:rsidRPr="00413D75">
        <w:rPr>
          <w:rFonts w:cs="Arial"/>
        </w:rPr>
        <w:instrText>Adjacent</w:instrText>
      </w:r>
      <w:r>
        <w:instrText>"</w:instrText>
      </w:r>
      <w:r>
        <w:rPr>
          <w:rFonts w:cs="Arial"/>
        </w:rPr>
        <w:fldChar w:fldCharType="end"/>
      </w:r>
    </w:p>
    <w:p w14:paraId="2335D7BA" w14:textId="77777777" w:rsidR="00F60D0E" w:rsidRDefault="00F60D0E" w:rsidP="008C7C30">
      <w:pPr>
        <w:pStyle w:val="BodyText"/>
      </w:pPr>
      <w:r>
        <w:t>A resource vulnerable to an attacker with have access adjacent to the vulnerable resource.</w:t>
      </w:r>
      <w:r>
        <w:br/>
        <w:t>[cvss] Adjacent Network. A vulnerability exploitable with adjacent network access requires the attacker to have access to either the broadcast or collision domain of the vulnerable software. Examples of local networks include local IP subnet, Bluetooth, IEEE 802.11, and local Ethernet segment.</w:t>
      </w:r>
    </w:p>
    <w:p w14:paraId="63A1B8C2" w14:textId="77777777" w:rsidR="00F60D0E" w:rsidRDefault="00F60D0E" w:rsidP="00F60D0E">
      <w:pPr>
        <w:ind w:left="605" w:hanging="245"/>
      </w:pPr>
      <w:r>
        <w:rPr>
          <w:noProof/>
        </w:rPr>
        <w:drawing>
          <wp:inline distT="0" distB="0" distL="0" distR="0" wp14:anchorId="1AE4E720" wp14:editId="5A836980">
            <wp:extent cx="152400" cy="152400"/>
            <wp:effectExtent l="0" t="0" r="0" b="0"/>
            <wp:docPr id="174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4E39E189" w14:textId="77777777" w:rsidR="00F60D0E" w:rsidRDefault="00F60D0E" w:rsidP="008C7C30">
      <w:pPr>
        <w:pStyle w:val="BodyText"/>
      </w:pPr>
      <w:r>
        <w:t>A vulnerability that does not require physical or virtual proximity.</w:t>
      </w:r>
      <w:r>
        <w:br/>
        <w:t>[cvss] Network: A vulnerability exploitable with network access means the vulnerable software is bound to the network stack and the attacker does not require local network access or local access.</w:t>
      </w:r>
      <w:r>
        <w:br/>
        <w:t>Such a vulnerability is often termed “remotely exploitable”. An example of a network attack is an RPC buffer overflow.</w:t>
      </w:r>
    </w:p>
    <w:p w14:paraId="1D8E36AA" w14:textId="77777777" w:rsidR="00F60D0E" w:rsidRDefault="00F60D0E" w:rsidP="00F60D0E"/>
    <w:p w14:paraId="73D3CED4" w14:textId="77777777" w:rsidR="00F60D0E" w:rsidRDefault="00F60D0E" w:rsidP="008A4C70">
      <w:pPr>
        <w:pStyle w:val="Heading4"/>
        <w:numPr>
          <w:ilvl w:val="3"/>
          <w:numId w:val="1"/>
        </w:numPr>
      </w:pPr>
      <w:bookmarkStart w:id="1974" w:name="_7a1c6d8a044ed1c107c3e81fa1e748b2"/>
      <w:r>
        <w:lastRenderedPageBreak/>
        <w:t>Enumeration Authentication</w:t>
      </w:r>
      <w:bookmarkEnd w:id="1974"/>
      <w:r w:rsidRPr="003A31EC">
        <w:rPr>
          <w:rFonts w:cs="Arial"/>
        </w:rPr>
        <w:t xml:space="preserve"> </w:t>
      </w:r>
      <w:r>
        <w:rPr>
          <w:rFonts w:cs="Arial"/>
        </w:rPr>
        <w:fldChar w:fldCharType="begin"/>
      </w:r>
      <w:r>
        <w:instrText>XE"</w:instrText>
      </w:r>
      <w:r w:rsidRPr="00413D75">
        <w:rPr>
          <w:rFonts w:cs="Arial"/>
        </w:rPr>
        <w:instrText>Authentication</w:instrText>
      </w:r>
      <w:r>
        <w:instrText>"</w:instrText>
      </w:r>
      <w:r>
        <w:rPr>
          <w:rFonts w:cs="Arial"/>
        </w:rPr>
        <w:fldChar w:fldCharType="end"/>
      </w:r>
      <w:r>
        <w:rPr>
          <w:rFonts w:cs="Arial"/>
        </w:rPr>
        <w:t xml:space="preserve"> </w:t>
      </w:r>
    </w:p>
    <w:p w14:paraId="1FB28843" w14:textId="77777777" w:rsidR="00F60D0E" w:rsidRDefault="00F60D0E" w:rsidP="008C7C30">
      <w:pPr>
        <w:pStyle w:val="BodyText"/>
      </w:pPr>
      <w:r>
        <w:t>[CVSS] This metric measures the number of times an attacker must authenticate to a target in order to exploit a vulnerability. This metric does not gauge the strength or complexity of the authentication process, only that an attacker is required to provide credentials before an exploit may occur. The fewer authentication instances that are required, the higher the vulnerability score.</w:t>
      </w:r>
      <w:r>
        <w:br/>
        <w:t>It is important to note that the Authentication metric is different from Access Vector. Here, authentication requirements are considered once the system has already been accessed. Specifically, for locally exploitable vulnerabilities, this metric should only be set to “single” or “multiple” if authentication is needed beyond what is required to log into the system. An example of a locally exploitable vulnerability that requires authentication is one affecting a database engine listening on a Unix domain socket (or some other non-network interface). If the user must authenticate as a valid database user in order to exploit the vulnerability, then this metric should be set to “single.”</w:t>
      </w:r>
    </w:p>
    <w:p w14:paraId="1F2245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00DFDD40" w14:textId="77777777" w:rsidR="00F60D0E" w:rsidRDefault="003D454B" w:rsidP="00F60D0E">
      <w:pPr>
        <w:ind w:left="360"/>
      </w:pPr>
      <w:hyperlink w:anchor="_196d76f570f8c2bd9cccd75b4f5ce514" w:history="1">
        <w:r w:rsidR="00F60D0E">
          <w:rPr>
            <w:rStyle w:val="Hyperlink"/>
          </w:rPr>
          <w:t>Vulnerability Base Vector</w:t>
        </w:r>
      </w:hyperlink>
    </w:p>
    <w:p w14:paraId="2737942D" w14:textId="77777777" w:rsidR="00F60D0E" w:rsidRDefault="00F60D0E" w:rsidP="00F60D0E">
      <w:pPr>
        <w:pStyle w:val="Code0"/>
      </w:pPr>
      <w:r>
        <w:t>package Threat-risk-conceptual-model::Threat and Risk Specific Concepts::Vulnerabilities::Vulnerability Vectors</w:t>
      </w:r>
    </w:p>
    <w:p w14:paraId="1A3C5778" w14:textId="77777777" w:rsidR="00F60D0E" w:rsidRDefault="00F60D0E" w:rsidP="00F60D0E">
      <w:pPr>
        <w:pStyle w:val="Code0"/>
      </w:pPr>
      <w:r>
        <w:t>public enum Authentication</w:t>
      </w:r>
    </w:p>
    <w:p w14:paraId="17F462C3" w14:textId="77777777" w:rsidR="00F60D0E" w:rsidRDefault="00F60D0E" w:rsidP="00F60D0E">
      <w:pPr>
        <w:pStyle w:val="Code0"/>
      </w:pPr>
      <w:r>
        <w:t>{Multiple, Single, None}</w:t>
      </w:r>
    </w:p>
    <w:p w14:paraId="157D8B9A" w14:textId="77777777" w:rsidR="00F60D0E" w:rsidRDefault="00F60D0E" w:rsidP="00F60D0E">
      <w:pPr>
        <w:pStyle w:val="Code0"/>
      </w:pPr>
    </w:p>
    <w:p w14:paraId="0C6149F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0B5FF8C4" w14:textId="77777777" w:rsidR="00F60D0E" w:rsidRDefault="00F60D0E" w:rsidP="00F60D0E">
      <w:pPr>
        <w:ind w:left="605" w:hanging="245"/>
      </w:pPr>
      <w:r>
        <w:rPr>
          <w:noProof/>
        </w:rPr>
        <w:drawing>
          <wp:inline distT="0" distB="0" distL="0" distR="0" wp14:anchorId="7E733A26" wp14:editId="258ABE2A">
            <wp:extent cx="152400" cy="152400"/>
            <wp:effectExtent l="0" t="0" r="0" b="0"/>
            <wp:docPr id="174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Multiple</w:t>
      </w:r>
      <w:r>
        <w:rPr>
          <w:rFonts w:cs="Arial"/>
        </w:rPr>
        <w:fldChar w:fldCharType="begin"/>
      </w:r>
      <w:r>
        <w:instrText>XE"</w:instrText>
      </w:r>
      <w:r w:rsidRPr="00413D75">
        <w:rPr>
          <w:rFonts w:cs="Arial"/>
        </w:rPr>
        <w:instrText>Multiple</w:instrText>
      </w:r>
      <w:r>
        <w:instrText>"</w:instrText>
      </w:r>
      <w:r>
        <w:rPr>
          <w:rFonts w:cs="Arial"/>
        </w:rPr>
        <w:fldChar w:fldCharType="end"/>
      </w:r>
    </w:p>
    <w:p w14:paraId="7BD73979" w14:textId="77777777" w:rsidR="00F60D0E" w:rsidRDefault="00F60D0E" w:rsidP="008C7C30">
      <w:pPr>
        <w:pStyle w:val="BodyText"/>
      </w:pPr>
      <w:r>
        <w:t>Exploiting the vulnerability requires that the attacker authenticate two or more times, even if the same credentials are used each time. An example is an attacker authenticating to an operating system in addition to providing credentials to access an application hosted on that system.</w:t>
      </w:r>
    </w:p>
    <w:p w14:paraId="0AC4DD58" w14:textId="77777777" w:rsidR="00F60D0E" w:rsidRDefault="00F60D0E" w:rsidP="00F60D0E">
      <w:pPr>
        <w:ind w:left="605" w:hanging="245"/>
      </w:pPr>
      <w:r>
        <w:rPr>
          <w:noProof/>
        </w:rPr>
        <w:drawing>
          <wp:inline distT="0" distB="0" distL="0" distR="0" wp14:anchorId="56AE1C8F" wp14:editId="708A88D7">
            <wp:extent cx="152400" cy="152400"/>
            <wp:effectExtent l="0" t="0" r="0" b="0"/>
            <wp:docPr id="175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Single</w:t>
      </w:r>
      <w:r>
        <w:rPr>
          <w:rFonts w:cs="Arial"/>
        </w:rPr>
        <w:fldChar w:fldCharType="begin"/>
      </w:r>
      <w:r>
        <w:instrText>XE"</w:instrText>
      </w:r>
      <w:r w:rsidRPr="00413D75">
        <w:rPr>
          <w:rFonts w:cs="Arial"/>
        </w:rPr>
        <w:instrText>Single</w:instrText>
      </w:r>
      <w:r>
        <w:instrText>"</w:instrText>
      </w:r>
      <w:r>
        <w:rPr>
          <w:rFonts w:cs="Arial"/>
        </w:rPr>
        <w:fldChar w:fldCharType="end"/>
      </w:r>
    </w:p>
    <w:p w14:paraId="3D6C36EF" w14:textId="77777777" w:rsidR="00F60D0E" w:rsidRDefault="00F60D0E" w:rsidP="008C7C30">
      <w:pPr>
        <w:pStyle w:val="BodyText"/>
      </w:pPr>
      <w:r>
        <w:t>One instance of authentication is required to access and exploit the vulnerability.</w:t>
      </w:r>
    </w:p>
    <w:p w14:paraId="7B8450FA" w14:textId="77777777" w:rsidR="00F60D0E" w:rsidRDefault="00F60D0E" w:rsidP="00F60D0E">
      <w:pPr>
        <w:ind w:left="605" w:hanging="245"/>
      </w:pPr>
      <w:r>
        <w:rPr>
          <w:noProof/>
        </w:rPr>
        <w:drawing>
          <wp:inline distT="0" distB="0" distL="0" distR="0" wp14:anchorId="0DB099B8" wp14:editId="4B05D3D4">
            <wp:extent cx="152400" cy="152400"/>
            <wp:effectExtent l="0" t="0" r="0" b="0"/>
            <wp:docPr id="175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1E238514" w14:textId="77777777" w:rsidR="00F60D0E" w:rsidRDefault="00F60D0E" w:rsidP="008C7C30">
      <w:pPr>
        <w:pStyle w:val="BodyText"/>
      </w:pPr>
      <w:r>
        <w:t>Authentication is not required to access and exploit the vulnerability.</w:t>
      </w:r>
    </w:p>
    <w:p w14:paraId="53B5064A" w14:textId="77777777" w:rsidR="00F60D0E" w:rsidRDefault="00F60D0E" w:rsidP="00F60D0E"/>
    <w:p w14:paraId="62BF1D4C" w14:textId="77777777" w:rsidR="00F60D0E" w:rsidRDefault="00F60D0E" w:rsidP="008A4C70">
      <w:pPr>
        <w:pStyle w:val="Heading4"/>
        <w:numPr>
          <w:ilvl w:val="3"/>
          <w:numId w:val="1"/>
        </w:numPr>
      </w:pPr>
      <w:bookmarkStart w:id="1975" w:name="_753cefe315d16c30e57e5297cf514d11"/>
      <w:r>
        <w:t>Enumeration Availability Impact</w:t>
      </w:r>
      <w:bookmarkEnd w:id="1975"/>
      <w:r w:rsidRPr="003A31EC">
        <w:rPr>
          <w:rFonts w:cs="Arial"/>
        </w:rPr>
        <w:t xml:space="preserve"> </w:t>
      </w:r>
      <w:r>
        <w:rPr>
          <w:rFonts w:cs="Arial"/>
        </w:rPr>
        <w:fldChar w:fldCharType="begin"/>
      </w:r>
      <w:r>
        <w:instrText>XE"</w:instrText>
      </w:r>
      <w:r w:rsidRPr="00413D75">
        <w:rPr>
          <w:rFonts w:cs="Arial"/>
        </w:rPr>
        <w:instrText>Availability Impact</w:instrText>
      </w:r>
      <w:r>
        <w:instrText>"</w:instrText>
      </w:r>
      <w:r>
        <w:rPr>
          <w:rFonts w:cs="Arial"/>
        </w:rPr>
        <w:fldChar w:fldCharType="end"/>
      </w:r>
      <w:r>
        <w:rPr>
          <w:rFonts w:cs="Arial"/>
        </w:rPr>
        <w:t xml:space="preserve"> </w:t>
      </w:r>
    </w:p>
    <w:p w14:paraId="58D3D356" w14:textId="77777777" w:rsidR="00F60D0E" w:rsidRDefault="00F60D0E" w:rsidP="008C7C30">
      <w:pPr>
        <w:pStyle w:val="BodyText"/>
      </w:pPr>
      <w:r>
        <w:t>[CVSS]  Impact affecting the availability of a resource for its intended use.</w:t>
      </w:r>
    </w:p>
    <w:p w14:paraId="515F653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3BA695C" w14:textId="77777777" w:rsidR="00F60D0E" w:rsidRDefault="003D454B" w:rsidP="00F60D0E">
      <w:pPr>
        <w:ind w:left="360"/>
      </w:pPr>
      <w:hyperlink w:anchor="_196d76f570f8c2bd9cccd75b4f5ce514" w:history="1">
        <w:r w:rsidR="00F60D0E">
          <w:rPr>
            <w:rStyle w:val="Hyperlink"/>
          </w:rPr>
          <w:t>Vulnerability Base Vector</w:t>
        </w:r>
      </w:hyperlink>
    </w:p>
    <w:p w14:paraId="3168D6B9" w14:textId="77777777" w:rsidR="00F60D0E" w:rsidRDefault="00F60D0E" w:rsidP="00F60D0E">
      <w:pPr>
        <w:pStyle w:val="Code0"/>
      </w:pPr>
      <w:r>
        <w:t>package Threat-risk-conceptual-model::Threat and Risk Specific Concepts::Vulnerabilities::Vulnerability Vectors</w:t>
      </w:r>
    </w:p>
    <w:p w14:paraId="1E024B0E" w14:textId="77777777" w:rsidR="00F60D0E" w:rsidRDefault="00F60D0E" w:rsidP="00F60D0E">
      <w:pPr>
        <w:pStyle w:val="Code0"/>
      </w:pPr>
      <w:r>
        <w:t>public enum Availability Impact</w:t>
      </w:r>
    </w:p>
    <w:p w14:paraId="59061560" w14:textId="77777777" w:rsidR="00F60D0E" w:rsidRDefault="00F60D0E" w:rsidP="00F60D0E">
      <w:pPr>
        <w:pStyle w:val="Code0"/>
      </w:pPr>
      <w:r>
        <w:t>{None, Partial, Complete}</w:t>
      </w:r>
    </w:p>
    <w:p w14:paraId="596EF40B" w14:textId="77777777" w:rsidR="00F60D0E" w:rsidRDefault="00F60D0E" w:rsidP="00F60D0E">
      <w:pPr>
        <w:pStyle w:val="Code0"/>
      </w:pPr>
    </w:p>
    <w:p w14:paraId="1095209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410FFFA" w14:textId="77777777" w:rsidR="00F60D0E" w:rsidRDefault="00F60D0E" w:rsidP="00F60D0E">
      <w:pPr>
        <w:ind w:left="605" w:hanging="245"/>
      </w:pPr>
      <w:r>
        <w:rPr>
          <w:noProof/>
        </w:rPr>
        <w:drawing>
          <wp:inline distT="0" distB="0" distL="0" distR="0" wp14:anchorId="399C3765" wp14:editId="3905ED31">
            <wp:extent cx="152400" cy="152400"/>
            <wp:effectExtent l="0" t="0" r="0" b="0"/>
            <wp:docPr id="175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5B38E499" w14:textId="77777777" w:rsidR="00F60D0E" w:rsidRDefault="00F60D0E" w:rsidP="008C7C30">
      <w:pPr>
        <w:pStyle w:val="BodyText"/>
      </w:pPr>
      <w:r>
        <w:t>[cvss] There is no impact to the availability of the system.</w:t>
      </w:r>
    </w:p>
    <w:p w14:paraId="30A6A610" w14:textId="77777777" w:rsidR="00F60D0E" w:rsidRDefault="00F60D0E" w:rsidP="00F60D0E">
      <w:pPr>
        <w:ind w:left="605" w:hanging="245"/>
      </w:pPr>
      <w:r>
        <w:rPr>
          <w:noProof/>
        </w:rPr>
        <w:drawing>
          <wp:inline distT="0" distB="0" distL="0" distR="0" wp14:anchorId="33693FED" wp14:editId="67C639BE">
            <wp:extent cx="152400" cy="152400"/>
            <wp:effectExtent l="0" t="0" r="0" b="0"/>
            <wp:docPr id="175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043D7D8C" w14:textId="77777777" w:rsidR="00F60D0E" w:rsidRDefault="00F60D0E" w:rsidP="008C7C30">
      <w:pPr>
        <w:pStyle w:val="BodyText"/>
      </w:pPr>
      <w:r>
        <w:t>[cvss] There is reduced performance or interruptions in resource availability. An example is a network-based flood attack that permits a limited number of successful connections to an Internet service.</w:t>
      </w:r>
    </w:p>
    <w:p w14:paraId="46060D25" w14:textId="77777777" w:rsidR="00F60D0E" w:rsidRDefault="00F60D0E" w:rsidP="00F60D0E">
      <w:pPr>
        <w:ind w:left="605" w:hanging="245"/>
      </w:pPr>
      <w:r>
        <w:rPr>
          <w:noProof/>
        </w:rPr>
        <w:drawing>
          <wp:inline distT="0" distB="0" distL="0" distR="0" wp14:anchorId="3AA21546" wp14:editId="771703CE">
            <wp:extent cx="152400" cy="152400"/>
            <wp:effectExtent l="0" t="0" r="0" b="0"/>
            <wp:docPr id="175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71332180" w14:textId="77777777" w:rsidR="00F60D0E" w:rsidRDefault="00F60D0E" w:rsidP="008C7C30">
      <w:pPr>
        <w:pStyle w:val="BodyText"/>
      </w:pPr>
      <w:r>
        <w:t>[cvss] There is a total shutdown of the affected resource. The attacker can render the resource completely unavailable.</w:t>
      </w:r>
    </w:p>
    <w:p w14:paraId="51991C44" w14:textId="77777777" w:rsidR="00F60D0E" w:rsidRDefault="00F60D0E" w:rsidP="00F60D0E"/>
    <w:p w14:paraId="79DE44C6" w14:textId="77777777" w:rsidR="00F60D0E" w:rsidRDefault="00F60D0E" w:rsidP="008A4C70">
      <w:pPr>
        <w:pStyle w:val="Heading4"/>
        <w:numPr>
          <w:ilvl w:val="3"/>
          <w:numId w:val="1"/>
        </w:numPr>
      </w:pPr>
      <w:bookmarkStart w:id="1976" w:name="_7bce0e92e046c484133564f051a47c76"/>
      <w:r>
        <w:t>Enumeration Collateral Damage Potential</w:t>
      </w:r>
      <w:bookmarkEnd w:id="1976"/>
      <w:r w:rsidRPr="003A31EC">
        <w:rPr>
          <w:rFonts w:cs="Arial"/>
        </w:rPr>
        <w:t xml:space="preserve"> </w:t>
      </w:r>
      <w:r>
        <w:rPr>
          <w:rFonts w:cs="Arial"/>
        </w:rPr>
        <w:fldChar w:fldCharType="begin"/>
      </w:r>
      <w:r>
        <w:instrText>XE"</w:instrText>
      </w:r>
      <w:r w:rsidRPr="00413D75">
        <w:rPr>
          <w:rFonts w:cs="Arial"/>
        </w:rPr>
        <w:instrText>Collateral Damage Potential</w:instrText>
      </w:r>
      <w:r>
        <w:instrText>"</w:instrText>
      </w:r>
      <w:r>
        <w:rPr>
          <w:rFonts w:cs="Arial"/>
        </w:rPr>
        <w:fldChar w:fldCharType="end"/>
      </w:r>
      <w:r>
        <w:rPr>
          <w:rFonts w:cs="Arial"/>
        </w:rPr>
        <w:t xml:space="preserve"> </w:t>
      </w:r>
    </w:p>
    <w:p w14:paraId="5F016B98" w14:textId="77777777" w:rsidR="00F60D0E" w:rsidRDefault="00F60D0E" w:rsidP="008C7C30">
      <w:pPr>
        <w:pStyle w:val="BodyText"/>
      </w:pPr>
      <w:r>
        <w:t>[CVSS] This metric measures the potential for loss of life or physical assets through damage or theft of property or equipment. The metric may also measure economic loss of productivity or revenue. Naturally, the greater the damage potential, the higher the vulnerability score.</w:t>
      </w:r>
    </w:p>
    <w:p w14:paraId="5489963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D556AD7" w14:textId="77777777" w:rsidR="00F60D0E" w:rsidRDefault="003D454B" w:rsidP="00F60D0E">
      <w:pPr>
        <w:ind w:left="360"/>
      </w:pPr>
      <w:hyperlink w:anchor="_ab1b10800dbf4458dc008d00f609c924" w:history="1">
        <w:r w:rsidR="00F60D0E">
          <w:rPr>
            <w:rStyle w:val="Hyperlink"/>
          </w:rPr>
          <w:t>Vulnerability Environmental Vector</w:t>
        </w:r>
      </w:hyperlink>
    </w:p>
    <w:p w14:paraId="10F09B4A" w14:textId="77777777" w:rsidR="00F60D0E" w:rsidRDefault="00F60D0E" w:rsidP="00F60D0E">
      <w:pPr>
        <w:pStyle w:val="Code0"/>
      </w:pPr>
      <w:r>
        <w:t>package Threat-risk-conceptual-model::Threat and Risk Specific Concepts::Vulnerabilities::Vulnerability Vectors</w:t>
      </w:r>
    </w:p>
    <w:p w14:paraId="79822FE9" w14:textId="77777777" w:rsidR="00F60D0E" w:rsidRDefault="00F60D0E" w:rsidP="00F60D0E">
      <w:pPr>
        <w:pStyle w:val="Code0"/>
      </w:pPr>
      <w:r>
        <w:t>public enum Collateral Damage Potential</w:t>
      </w:r>
    </w:p>
    <w:p w14:paraId="1274E92B" w14:textId="77777777" w:rsidR="00F60D0E" w:rsidRDefault="00F60D0E" w:rsidP="00F60D0E">
      <w:pPr>
        <w:pStyle w:val="Code0"/>
      </w:pPr>
      <w:r>
        <w:t>{None, Low, Low-Medium, Medium High, High}</w:t>
      </w:r>
    </w:p>
    <w:p w14:paraId="2A21E346" w14:textId="77777777" w:rsidR="00F60D0E" w:rsidRDefault="00F60D0E" w:rsidP="00F60D0E">
      <w:pPr>
        <w:pStyle w:val="Code0"/>
      </w:pPr>
    </w:p>
    <w:p w14:paraId="7118C74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5EA2AAC4" w14:textId="77777777" w:rsidR="00F60D0E" w:rsidRDefault="00F60D0E" w:rsidP="00F60D0E">
      <w:pPr>
        <w:ind w:left="605" w:hanging="245"/>
      </w:pPr>
      <w:r>
        <w:rPr>
          <w:noProof/>
        </w:rPr>
        <w:drawing>
          <wp:inline distT="0" distB="0" distL="0" distR="0" wp14:anchorId="48F9ECD2" wp14:editId="36FF1F36">
            <wp:extent cx="152400" cy="152400"/>
            <wp:effectExtent l="0" t="0" r="0" b="0"/>
            <wp:docPr id="176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17DFA4C" w14:textId="77777777" w:rsidR="00F60D0E" w:rsidRDefault="00F60D0E" w:rsidP="008C7C30">
      <w:pPr>
        <w:pStyle w:val="BodyText"/>
      </w:pPr>
      <w:r>
        <w:t>[cvss] There is no potential for loss of life, physical assets, productivity, or revenue.</w:t>
      </w:r>
    </w:p>
    <w:p w14:paraId="78F7E7F5" w14:textId="77777777" w:rsidR="00F60D0E" w:rsidRDefault="00F60D0E" w:rsidP="00F60D0E">
      <w:pPr>
        <w:ind w:left="605" w:hanging="245"/>
      </w:pPr>
      <w:r>
        <w:rPr>
          <w:noProof/>
        </w:rPr>
        <w:drawing>
          <wp:inline distT="0" distB="0" distL="0" distR="0" wp14:anchorId="745D3C2C" wp14:editId="37DA50DB">
            <wp:extent cx="152400" cy="152400"/>
            <wp:effectExtent l="0" t="0" r="0" b="0"/>
            <wp:docPr id="176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598AA49A" w14:textId="77777777" w:rsidR="00F60D0E" w:rsidRDefault="00F60D0E" w:rsidP="008C7C30">
      <w:pPr>
        <w:pStyle w:val="BodyText"/>
      </w:pPr>
      <w:r>
        <w:t>[cvss] A successful exploit of this vulnerability may result in slight physical or property damage. Or, there may be a slight loss of revenue or productivity to the organization.</w:t>
      </w:r>
    </w:p>
    <w:p w14:paraId="36D998DD" w14:textId="77777777" w:rsidR="00F60D0E" w:rsidRDefault="00F60D0E" w:rsidP="00F60D0E">
      <w:pPr>
        <w:ind w:left="605" w:hanging="245"/>
      </w:pPr>
      <w:r>
        <w:rPr>
          <w:noProof/>
        </w:rPr>
        <w:drawing>
          <wp:inline distT="0" distB="0" distL="0" distR="0" wp14:anchorId="4D5CB88D" wp14:editId="7920CEA3">
            <wp:extent cx="152400" cy="152400"/>
            <wp:effectExtent l="0" t="0" r="0" b="0"/>
            <wp:docPr id="17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Low-Medium</w:t>
      </w:r>
      <w:r>
        <w:rPr>
          <w:rFonts w:cs="Arial"/>
        </w:rPr>
        <w:fldChar w:fldCharType="begin"/>
      </w:r>
      <w:r>
        <w:instrText>XE"</w:instrText>
      </w:r>
      <w:r w:rsidRPr="00413D75">
        <w:rPr>
          <w:rFonts w:cs="Arial"/>
        </w:rPr>
        <w:instrText>Low-Medium</w:instrText>
      </w:r>
      <w:r>
        <w:instrText>"</w:instrText>
      </w:r>
      <w:r>
        <w:rPr>
          <w:rFonts w:cs="Arial"/>
        </w:rPr>
        <w:fldChar w:fldCharType="end"/>
      </w:r>
    </w:p>
    <w:p w14:paraId="54CA25DC" w14:textId="77777777" w:rsidR="00F60D0E" w:rsidRDefault="00F60D0E" w:rsidP="008C7C30">
      <w:pPr>
        <w:pStyle w:val="BodyText"/>
      </w:pPr>
      <w:r>
        <w:t>[cvss] A successful exploit of this vulnerability may result in moderate physical or property</w:t>
      </w:r>
      <w:r>
        <w:br/>
        <w:t>damage. Or, there may be a moderate loss of revenue or productivity to the</w:t>
      </w:r>
      <w:r>
        <w:br/>
        <w:t>organization.</w:t>
      </w:r>
    </w:p>
    <w:p w14:paraId="6A1B3F03" w14:textId="77777777" w:rsidR="00F60D0E" w:rsidRDefault="00F60D0E" w:rsidP="00F60D0E">
      <w:pPr>
        <w:ind w:left="605" w:hanging="245"/>
      </w:pPr>
      <w:r>
        <w:rPr>
          <w:noProof/>
        </w:rPr>
        <w:drawing>
          <wp:inline distT="0" distB="0" distL="0" distR="0" wp14:anchorId="7AA4461C" wp14:editId="0B22ACF7">
            <wp:extent cx="152400" cy="152400"/>
            <wp:effectExtent l="0" t="0" r="0" b="0"/>
            <wp:docPr id="176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 High</w:t>
      </w:r>
      <w:r>
        <w:rPr>
          <w:rFonts w:cs="Arial"/>
        </w:rPr>
        <w:fldChar w:fldCharType="begin"/>
      </w:r>
      <w:r>
        <w:instrText>XE"</w:instrText>
      </w:r>
      <w:r w:rsidRPr="00413D75">
        <w:rPr>
          <w:rFonts w:cs="Arial"/>
        </w:rPr>
        <w:instrText>Medium High</w:instrText>
      </w:r>
      <w:r>
        <w:instrText>"</w:instrText>
      </w:r>
      <w:r>
        <w:rPr>
          <w:rFonts w:cs="Arial"/>
        </w:rPr>
        <w:fldChar w:fldCharType="end"/>
      </w:r>
    </w:p>
    <w:p w14:paraId="324D4AFB" w14:textId="77777777" w:rsidR="00F60D0E" w:rsidRDefault="00F60D0E" w:rsidP="008C7C30">
      <w:pPr>
        <w:pStyle w:val="BodyText"/>
      </w:pPr>
      <w:r>
        <w:lastRenderedPageBreak/>
        <w:t>[cvss] A successful exploit of this vulnerability may result in significant physical or property damage or loss. Or, there may be a significant loss of revenue or productivity.</w:t>
      </w:r>
    </w:p>
    <w:p w14:paraId="5A424072" w14:textId="77777777" w:rsidR="00F60D0E" w:rsidRDefault="00F60D0E" w:rsidP="00F60D0E">
      <w:pPr>
        <w:ind w:left="605" w:hanging="245"/>
      </w:pPr>
      <w:r>
        <w:rPr>
          <w:noProof/>
        </w:rPr>
        <w:drawing>
          <wp:inline distT="0" distB="0" distL="0" distR="0" wp14:anchorId="4C523EE5" wp14:editId="0A43B5C1">
            <wp:extent cx="152400" cy="152400"/>
            <wp:effectExtent l="0" t="0" r="0" b="0"/>
            <wp:docPr id="176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AAF3745" w14:textId="77777777" w:rsidR="00F60D0E" w:rsidRDefault="00F60D0E" w:rsidP="008C7C30">
      <w:pPr>
        <w:pStyle w:val="BodyText"/>
      </w:pPr>
      <w:r>
        <w:t>[cvss]  A successful exploit of this vulnerability may result in catastrophic physical or property damage and loss. Or, there may be a catastrophic loss of revenue or productivity.</w:t>
      </w:r>
    </w:p>
    <w:p w14:paraId="6EE83472" w14:textId="77777777" w:rsidR="00F60D0E" w:rsidRDefault="00F60D0E" w:rsidP="00F60D0E"/>
    <w:p w14:paraId="5D30E635" w14:textId="77777777" w:rsidR="00F60D0E" w:rsidRDefault="00F60D0E" w:rsidP="008A4C70">
      <w:pPr>
        <w:pStyle w:val="Heading4"/>
        <w:numPr>
          <w:ilvl w:val="3"/>
          <w:numId w:val="1"/>
        </w:numPr>
      </w:pPr>
      <w:bookmarkStart w:id="1977" w:name="_ddbd46432599b9986766c246f0818690"/>
      <w:r>
        <w:t>Enumeration Confidentiality Impact</w:t>
      </w:r>
      <w:bookmarkEnd w:id="1977"/>
      <w:r w:rsidRPr="003A31EC">
        <w:rPr>
          <w:rFonts w:cs="Arial"/>
        </w:rPr>
        <w:t xml:space="preserve"> </w:t>
      </w:r>
      <w:r>
        <w:rPr>
          <w:rFonts w:cs="Arial"/>
        </w:rPr>
        <w:fldChar w:fldCharType="begin"/>
      </w:r>
      <w:r>
        <w:instrText>XE"</w:instrText>
      </w:r>
      <w:r w:rsidRPr="00413D75">
        <w:rPr>
          <w:rFonts w:cs="Arial"/>
        </w:rPr>
        <w:instrText>Confidentiality Impact</w:instrText>
      </w:r>
      <w:r>
        <w:instrText>"</w:instrText>
      </w:r>
      <w:r>
        <w:rPr>
          <w:rFonts w:cs="Arial"/>
        </w:rPr>
        <w:fldChar w:fldCharType="end"/>
      </w:r>
      <w:r>
        <w:rPr>
          <w:rFonts w:cs="Arial"/>
        </w:rPr>
        <w:t xml:space="preserve"> </w:t>
      </w:r>
    </w:p>
    <w:p w14:paraId="37FC7591" w14:textId="77777777" w:rsidR="00F60D0E" w:rsidRDefault="00F60D0E" w:rsidP="008C7C30">
      <w:pPr>
        <w:pStyle w:val="BodyText"/>
      </w:pPr>
      <w:r>
        <w:t>[CVSS]  This metric measures the impact on confidentiality of a successfully exploited vulnerability.</w:t>
      </w:r>
      <w:r>
        <w:br/>
        <w:t>Confidentiality refers to limiting information access and disclosure to only authorized users, as well as preventing access by, or disclosure to, unauthorized ones.  Increased confidentiality impact increases the vulnerability score.</w:t>
      </w:r>
    </w:p>
    <w:p w14:paraId="6B370E3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A2A672C" w14:textId="77777777" w:rsidR="00F60D0E" w:rsidRDefault="003D454B" w:rsidP="00F60D0E">
      <w:pPr>
        <w:ind w:left="360"/>
      </w:pPr>
      <w:hyperlink w:anchor="_196d76f570f8c2bd9cccd75b4f5ce514" w:history="1">
        <w:r w:rsidR="00F60D0E">
          <w:rPr>
            <w:rStyle w:val="Hyperlink"/>
          </w:rPr>
          <w:t>Vulnerability Base Vector</w:t>
        </w:r>
      </w:hyperlink>
    </w:p>
    <w:p w14:paraId="07C4C633" w14:textId="77777777" w:rsidR="00F60D0E" w:rsidRDefault="00F60D0E" w:rsidP="00F60D0E">
      <w:pPr>
        <w:pStyle w:val="Code0"/>
      </w:pPr>
      <w:r>
        <w:t>package Threat-risk-conceptual-model::Threat and Risk Specific Concepts::Vulnerabilities::Vulnerability Vectors</w:t>
      </w:r>
    </w:p>
    <w:p w14:paraId="22F44362" w14:textId="77777777" w:rsidR="00F60D0E" w:rsidRDefault="00F60D0E" w:rsidP="00F60D0E">
      <w:pPr>
        <w:pStyle w:val="Code0"/>
      </w:pPr>
      <w:r>
        <w:t>public enum Confidentiality Impact</w:t>
      </w:r>
    </w:p>
    <w:p w14:paraId="0FC9CA91" w14:textId="77777777" w:rsidR="00F60D0E" w:rsidRDefault="00F60D0E" w:rsidP="00F60D0E">
      <w:pPr>
        <w:pStyle w:val="Code0"/>
      </w:pPr>
      <w:r>
        <w:t>{None, Partial, Complete}</w:t>
      </w:r>
    </w:p>
    <w:p w14:paraId="4B6CC67C" w14:textId="77777777" w:rsidR="00F60D0E" w:rsidRDefault="00F60D0E" w:rsidP="00F60D0E">
      <w:pPr>
        <w:pStyle w:val="Code0"/>
      </w:pPr>
    </w:p>
    <w:p w14:paraId="27076A8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8E6A99" w14:textId="77777777" w:rsidR="00F60D0E" w:rsidRDefault="00F60D0E" w:rsidP="00F60D0E">
      <w:pPr>
        <w:ind w:left="605" w:hanging="245"/>
      </w:pPr>
      <w:r>
        <w:rPr>
          <w:noProof/>
        </w:rPr>
        <w:drawing>
          <wp:inline distT="0" distB="0" distL="0" distR="0" wp14:anchorId="62A0696E" wp14:editId="3EF98344">
            <wp:extent cx="152400" cy="152400"/>
            <wp:effectExtent l="0" t="0" r="0" b="0"/>
            <wp:docPr id="177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9C5A35" w14:textId="77777777" w:rsidR="00F60D0E" w:rsidRDefault="00F60D0E" w:rsidP="008C7C30">
      <w:pPr>
        <w:pStyle w:val="BodyText"/>
      </w:pPr>
      <w:r>
        <w:t>[cvss] There is no impact to the confidentiality of the system.</w:t>
      </w:r>
    </w:p>
    <w:p w14:paraId="653D68EF" w14:textId="77777777" w:rsidR="00F60D0E" w:rsidRDefault="00F60D0E" w:rsidP="00F60D0E">
      <w:pPr>
        <w:ind w:left="605" w:hanging="245"/>
      </w:pPr>
      <w:r>
        <w:rPr>
          <w:noProof/>
        </w:rPr>
        <w:drawing>
          <wp:inline distT="0" distB="0" distL="0" distR="0" wp14:anchorId="052DAD89" wp14:editId="44670E7A">
            <wp:extent cx="152400" cy="152400"/>
            <wp:effectExtent l="0" t="0" r="0" b="0"/>
            <wp:docPr id="17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7FEF962D" w14:textId="77777777" w:rsidR="00F60D0E" w:rsidRDefault="00F60D0E" w:rsidP="008C7C30">
      <w:pPr>
        <w:pStyle w:val="BodyText"/>
      </w:pPr>
      <w:r>
        <w:t>[cvss] There is considerable informational disclosure. Access to some system files is</w:t>
      </w:r>
      <w:r>
        <w:br/>
        <w:t>possible, but the attacker does not have control over what is obtained, or the scope of</w:t>
      </w:r>
      <w:r>
        <w:br/>
        <w:t>the loss is constrained. An example is a vulnerability that divulges only certain tables</w:t>
      </w:r>
      <w:r>
        <w:br/>
        <w:t>in a database.</w:t>
      </w:r>
    </w:p>
    <w:p w14:paraId="25613822" w14:textId="77777777" w:rsidR="00F60D0E" w:rsidRDefault="00F60D0E" w:rsidP="00F60D0E">
      <w:pPr>
        <w:ind w:left="605" w:hanging="245"/>
      </w:pPr>
      <w:r>
        <w:rPr>
          <w:noProof/>
        </w:rPr>
        <w:drawing>
          <wp:inline distT="0" distB="0" distL="0" distR="0" wp14:anchorId="40A33084" wp14:editId="4F891BC2">
            <wp:extent cx="152400" cy="152400"/>
            <wp:effectExtent l="0" t="0" r="0" b="0"/>
            <wp:docPr id="177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DB32687" w14:textId="77777777" w:rsidR="00F60D0E" w:rsidRDefault="00F60D0E" w:rsidP="008C7C30">
      <w:pPr>
        <w:pStyle w:val="BodyText"/>
      </w:pPr>
      <w:r>
        <w:t>[cvss] There is total information disclosure, resulting in all system files being revealed. The attacker is able to read all of the system's data (memory, files, etc.)</w:t>
      </w:r>
    </w:p>
    <w:p w14:paraId="7CD9C907" w14:textId="77777777" w:rsidR="00F60D0E" w:rsidRDefault="00F60D0E" w:rsidP="00F60D0E"/>
    <w:p w14:paraId="4A021664" w14:textId="77777777" w:rsidR="00F60D0E" w:rsidRDefault="00F60D0E" w:rsidP="008A4C70">
      <w:pPr>
        <w:pStyle w:val="Heading4"/>
        <w:numPr>
          <w:ilvl w:val="3"/>
          <w:numId w:val="1"/>
        </w:numPr>
      </w:pPr>
      <w:bookmarkStart w:id="1978" w:name="_1fc2aeaf15f47f8cad2d4914f1c577b0"/>
      <w:r>
        <w:t>Enumeration Exploitability</w:t>
      </w:r>
      <w:bookmarkEnd w:id="1978"/>
      <w:r w:rsidRPr="003A31EC">
        <w:rPr>
          <w:rFonts w:cs="Arial"/>
        </w:rPr>
        <w:t xml:space="preserve"> </w:t>
      </w:r>
      <w:r>
        <w:rPr>
          <w:rFonts w:cs="Arial"/>
        </w:rPr>
        <w:fldChar w:fldCharType="begin"/>
      </w:r>
      <w:r>
        <w:instrText>XE"</w:instrText>
      </w:r>
      <w:r w:rsidRPr="00413D75">
        <w:rPr>
          <w:rFonts w:cs="Arial"/>
        </w:rPr>
        <w:instrText>Exploitability</w:instrText>
      </w:r>
      <w:r>
        <w:instrText>"</w:instrText>
      </w:r>
      <w:r>
        <w:rPr>
          <w:rFonts w:cs="Arial"/>
        </w:rPr>
        <w:fldChar w:fldCharType="end"/>
      </w:r>
      <w:r>
        <w:rPr>
          <w:rFonts w:cs="Arial"/>
        </w:rPr>
        <w:t xml:space="preserve"> </w:t>
      </w:r>
    </w:p>
    <w:p w14:paraId="4D21D61D" w14:textId="77777777" w:rsidR="00F60D0E" w:rsidRDefault="00F60D0E" w:rsidP="008C7C30">
      <w:pPr>
        <w:pStyle w:val="BodyText"/>
      </w:pPr>
      <w:r>
        <w:t xml:space="preserve">This metric measures the current state of exploit techniques or code availability. Public availability of easy-to-use exploit code increases the number of potential attackers by including those who are unskilled, thereby increasing the severity of the vulnerability.  </w:t>
      </w:r>
      <w:r>
        <w:br/>
        <w:t xml:space="preserve">Initially, real-world exploitation may only be theoretical. Publication of proof of concept code, functional exploit code, or sufficient technical details necessary to exploit the vulnerability may follow. Furthermore, the exploit code available may progress from a proof-of-concept demonstration to exploit code that is successful in exploiting the vulnerability </w:t>
      </w:r>
      <w:r>
        <w:lastRenderedPageBreak/>
        <w:t xml:space="preserve">consistently. In severe cases, it may be delivered as the payload of a network-based worm or virus. The more easily a vulnerability can be exploited, the higher the vulnerability score. </w:t>
      </w:r>
    </w:p>
    <w:p w14:paraId="262003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543A2CB" w14:textId="77777777" w:rsidR="00F60D0E" w:rsidRDefault="003D454B" w:rsidP="00F60D0E">
      <w:pPr>
        <w:ind w:left="360"/>
      </w:pPr>
      <w:hyperlink w:anchor="_e53dd5572fd3346fa73d5e5e4a87c50a" w:history="1">
        <w:r w:rsidR="00F60D0E">
          <w:rPr>
            <w:rStyle w:val="Hyperlink"/>
          </w:rPr>
          <w:t xml:space="preserve">Vulnerability Temporal Vector </w:t>
        </w:r>
      </w:hyperlink>
    </w:p>
    <w:p w14:paraId="7EC91DB5" w14:textId="77777777" w:rsidR="00F60D0E" w:rsidRDefault="00F60D0E" w:rsidP="00F60D0E">
      <w:pPr>
        <w:pStyle w:val="Code0"/>
      </w:pPr>
      <w:r>
        <w:t>package Threat-risk-conceptual-model::Threat and Risk Specific Concepts::Vulnerabilities::Vulnerability Vectors</w:t>
      </w:r>
    </w:p>
    <w:p w14:paraId="0485B267" w14:textId="77777777" w:rsidR="00F60D0E" w:rsidRDefault="00F60D0E" w:rsidP="00F60D0E">
      <w:pPr>
        <w:pStyle w:val="Code0"/>
      </w:pPr>
      <w:r>
        <w:t>public enum Exploitability</w:t>
      </w:r>
    </w:p>
    <w:p w14:paraId="1819C075" w14:textId="77777777" w:rsidR="00F60D0E" w:rsidRDefault="00F60D0E" w:rsidP="00F60D0E">
      <w:pPr>
        <w:pStyle w:val="Code0"/>
      </w:pPr>
      <w:r>
        <w:t>{Unproven, Proof of concept, Functional, High}</w:t>
      </w:r>
    </w:p>
    <w:p w14:paraId="2EF91455" w14:textId="77777777" w:rsidR="00F60D0E" w:rsidRDefault="00F60D0E" w:rsidP="00F60D0E">
      <w:pPr>
        <w:pStyle w:val="Code0"/>
      </w:pPr>
    </w:p>
    <w:p w14:paraId="248DD3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0042269" w14:textId="77777777" w:rsidR="00F60D0E" w:rsidRDefault="00F60D0E" w:rsidP="00F60D0E">
      <w:pPr>
        <w:ind w:left="605" w:hanging="245"/>
      </w:pPr>
      <w:r>
        <w:rPr>
          <w:noProof/>
        </w:rPr>
        <w:drawing>
          <wp:inline distT="0" distB="0" distL="0" distR="0" wp14:anchorId="59FAB937" wp14:editId="02A067B9">
            <wp:extent cx="152400" cy="152400"/>
            <wp:effectExtent l="0" t="0" r="0" b="0"/>
            <wp:docPr id="177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Unproven</w:t>
      </w:r>
      <w:r>
        <w:rPr>
          <w:rFonts w:cs="Arial"/>
        </w:rPr>
        <w:fldChar w:fldCharType="begin"/>
      </w:r>
      <w:r>
        <w:instrText>XE"</w:instrText>
      </w:r>
      <w:r w:rsidRPr="00413D75">
        <w:rPr>
          <w:rFonts w:cs="Arial"/>
        </w:rPr>
        <w:instrText>Unproven</w:instrText>
      </w:r>
      <w:r>
        <w:instrText>"</w:instrText>
      </w:r>
      <w:r>
        <w:rPr>
          <w:rFonts w:cs="Arial"/>
        </w:rPr>
        <w:fldChar w:fldCharType="end"/>
      </w:r>
    </w:p>
    <w:p w14:paraId="69A91166" w14:textId="77777777" w:rsidR="00F60D0E" w:rsidRDefault="00F60D0E" w:rsidP="008C7C30">
      <w:pPr>
        <w:pStyle w:val="BodyText"/>
      </w:pPr>
      <w:r>
        <w:t>[cvss] No exploit [code] is available, or an exploit is entirely theoretical.</w:t>
      </w:r>
    </w:p>
    <w:p w14:paraId="160D6E9E" w14:textId="77777777" w:rsidR="00F60D0E" w:rsidRDefault="00F60D0E" w:rsidP="00F60D0E">
      <w:pPr>
        <w:ind w:left="605" w:hanging="245"/>
      </w:pPr>
      <w:r>
        <w:rPr>
          <w:noProof/>
        </w:rPr>
        <w:drawing>
          <wp:inline distT="0" distB="0" distL="0" distR="0" wp14:anchorId="5EB7D788" wp14:editId="4DD46682">
            <wp:extent cx="152400" cy="152400"/>
            <wp:effectExtent l="0" t="0" r="0" b="0"/>
            <wp:docPr id="177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Proof of concept</w:t>
      </w:r>
      <w:r>
        <w:rPr>
          <w:rFonts w:cs="Arial"/>
        </w:rPr>
        <w:fldChar w:fldCharType="begin"/>
      </w:r>
      <w:r>
        <w:instrText>XE"</w:instrText>
      </w:r>
      <w:r w:rsidRPr="00413D75">
        <w:rPr>
          <w:rFonts w:cs="Arial"/>
        </w:rPr>
        <w:instrText>Proof of concept</w:instrText>
      </w:r>
      <w:r>
        <w:instrText>"</w:instrText>
      </w:r>
      <w:r>
        <w:rPr>
          <w:rFonts w:cs="Arial"/>
        </w:rPr>
        <w:fldChar w:fldCharType="end"/>
      </w:r>
    </w:p>
    <w:p w14:paraId="1C5960D8" w14:textId="77777777" w:rsidR="00F60D0E" w:rsidRDefault="00F60D0E" w:rsidP="008C7C30">
      <w:pPr>
        <w:pStyle w:val="BodyText"/>
      </w:pPr>
      <w:r>
        <w:t>[cvss] Proof-of-concept exploit [code] or an attack demonstration that is not practical for most systems is available. The code or technique is not functional in all situations and may require substantial modification by a skilled attacker.</w:t>
      </w:r>
    </w:p>
    <w:p w14:paraId="2BE4EFD9" w14:textId="77777777" w:rsidR="00F60D0E" w:rsidRDefault="00F60D0E" w:rsidP="00F60D0E">
      <w:pPr>
        <w:ind w:left="605" w:hanging="245"/>
      </w:pPr>
      <w:r>
        <w:rPr>
          <w:noProof/>
        </w:rPr>
        <w:drawing>
          <wp:inline distT="0" distB="0" distL="0" distR="0" wp14:anchorId="686D5B7F" wp14:editId="465C01E9">
            <wp:extent cx="152400" cy="152400"/>
            <wp:effectExtent l="0" t="0" r="0" b="0"/>
            <wp:docPr id="178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Functional</w:t>
      </w:r>
      <w:r>
        <w:rPr>
          <w:rFonts w:cs="Arial"/>
        </w:rPr>
        <w:fldChar w:fldCharType="begin"/>
      </w:r>
      <w:r>
        <w:instrText>XE"</w:instrText>
      </w:r>
      <w:r w:rsidRPr="00413D75">
        <w:rPr>
          <w:rFonts w:cs="Arial"/>
        </w:rPr>
        <w:instrText>Functional</w:instrText>
      </w:r>
      <w:r>
        <w:instrText>"</w:instrText>
      </w:r>
      <w:r>
        <w:rPr>
          <w:rFonts w:cs="Arial"/>
        </w:rPr>
        <w:fldChar w:fldCharType="end"/>
      </w:r>
    </w:p>
    <w:p w14:paraId="08D22636" w14:textId="77777777" w:rsidR="00F60D0E" w:rsidRDefault="00F60D0E" w:rsidP="008C7C30">
      <w:pPr>
        <w:pStyle w:val="BodyText"/>
      </w:pPr>
      <w:r>
        <w:t>[cvss] Functional exploit [code] is available. The [code/exploit] works in most situations where the vulnerability exists.</w:t>
      </w:r>
    </w:p>
    <w:p w14:paraId="011098F2" w14:textId="77777777" w:rsidR="00F60D0E" w:rsidRDefault="00F60D0E" w:rsidP="00F60D0E">
      <w:pPr>
        <w:ind w:left="605" w:hanging="245"/>
      </w:pPr>
      <w:r>
        <w:rPr>
          <w:noProof/>
        </w:rPr>
        <w:drawing>
          <wp:inline distT="0" distB="0" distL="0" distR="0" wp14:anchorId="52C21B44" wp14:editId="7B9CCE73">
            <wp:extent cx="152400" cy="152400"/>
            <wp:effectExtent l="0" t="0" r="0" b="0"/>
            <wp:docPr id="178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74C83FA5" w14:textId="77777777" w:rsidR="00F60D0E" w:rsidRDefault="00F60D0E" w:rsidP="008C7C30">
      <w:pPr>
        <w:pStyle w:val="BodyText"/>
      </w:pPr>
      <w:r>
        <w:t>[cvss] Either the vulnerability is exploitable by functional mobile autonomous code, or no exploit is required (manual trigger) and details are widely available. The code works in every situation, or is actively being delivered via a mobile autonomous agent (such as a worm or virus).</w:t>
      </w:r>
    </w:p>
    <w:p w14:paraId="413EA4F0" w14:textId="77777777" w:rsidR="00F60D0E" w:rsidRDefault="00F60D0E" w:rsidP="00F60D0E"/>
    <w:p w14:paraId="1B4A6448" w14:textId="77777777" w:rsidR="00F60D0E" w:rsidRDefault="00F60D0E" w:rsidP="008A4C70">
      <w:pPr>
        <w:pStyle w:val="Heading4"/>
        <w:numPr>
          <w:ilvl w:val="3"/>
          <w:numId w:val="1"/>
        </w:numPr>
      </w:pPr>
      <w:bookmarkStart w:id="1979" w:name="_c583438a9d42aadb8db254a30f20229b"/>
      <w:r>
        <w:t>Enumeration Integrity Impact</w:t>
      </w:r>
      <w:bookmarkEnd w:id="1979"/>
      <w:r w:rsidRPr="003A31EC">
        <w:rPr>
          <w:rFonts w:cs="Arial"/>
        </w:rPr>
        <w:t xml:space="preserve"> </w:t>
      </w:r>
      <w:r>
        <w:rPr>
          <w:rFonts w:cs="Arial"/>
        </w:rPr>
        <w:fldChar w:fldCharType="begin"/>
      </w:r>
      <w:r>
        <w:instrText>XE"</w:instrText>
      </w:r>
      <w:r w:rsidRPr="00413D75">
        <w:rPr>
          <w:rFonts w:cs="Arial"/>
        </w:rPr>
        <w:instrText>Integrity Impact</w:instrText>
      </w:r>
      <w:r>
        <w:instrText>"</w:instrText>
      </w:r>
      <w:r>
        <w:rPr>
          <w:rFonts w:cs="Arial"/>
        </w:rPr>
        <w:fldChar w:fldCharType="end"/>
      </w:r>
      <w:r>
        <w:rPr>
          <w:rFonts w:cs="Arial"/>
        </w:rPr>
        <w:t xml:space="preserve"> </w:t>
      </w:r>
    </w:p>
    <w:p w14:paraId="0FF5D083" w14:textId="77777777" w:rsidR="00F60D0E" w:rsidRDefault="00F60D0E" w:rsidP="008C7C30">
      <w:pPr>
        <w:pStyle w:val="BodyText"/>
      </w:pPr>
      <w:r>
        <w:t>[CVSS] This metric measures the impact to integrity of a successfully exploited vulnerability. Integrity refers to the trustworthiness and guaranteed veracity of information.  Increased integrity impact increases the vulnerability score.</w:t>
      </w:r>
    </w:p>
    <w:p w14:paraId="644CE77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75588AB5" w14:textId="77777777" w:rsidR="00F60D0E" w:rsidRDefault="003D454B" w:rsidP="00F60D0E">
      <w:pPr>
        <w:ind w:left="360"/>
      </w:pPr>
      <w:hyperlink w:anchor="_196d76f570f8c2bd9cccd75b4f5ce514" w:history="1">
        <w:r w:rsidR="00F60D0E">
          <w:rPr>
            <w:rStyle w:val="Hyperlink"/>
          </w:rPr>
          <w:t>Vulnerability Base Vector</w:t>
        </w:r>
      </w:hyperlink>
    </w:p>
    <w:p w14:paraId="60CE30B9" w14:textId="77777777" w:rsidR="00F60D0E" w:rsidRDefault="00F60D0E" w:rsidP="00F60D0E">
      <w:pPr>
        <w:pStyle w:val="Code0"/>
      </w:pPr>
      <w:r>
        <w:t>package Threat-risk-conceptual-model::Threat and Risk Specific Concepts::Vulnerabilities::Vulnerability Vectors</w:t>
      </w:r>
    </w:p>
    <w:p w14:paraId="6130037E" w14:textId="77777777" w:rsidR="00F60D0E" w:rsidRDefault="00F60D0E" w:rsidP="00F60D0E">
      <w:pPr>
        <w:pStyle w:val="Code0"/>
      </w:pPr>
      <w:r>
        <w:t>public enum Integrity Impact</w:t>
      </w:r>
    </w:p>
    <w:p w14:paraId="0A02F442" w14:textId="77777777" w:rsidR="00F60D0E" w:rsidRDefault="00F60D0E" w:rsidP="00F60D0E">
      <w:pPr>
        <w:pStyle w:val="Code0"/>
      </w:pPr>
      <w:r>
        <w:t>{None, Partial, Complete}</w:t>
      </w:r>
    </w:p>
    <w:p w14:paraId="2E6148A4" w14:textId="77777777" w:rsidR="00F60D0E" w:rsidRDefault="00F60D0E" w:rsidP="00F60D0E">
      <w:pPr>
        <w:pStyle w:val="Code0"/>
      </w:pPr>
    </w:p>
    <w:p w14:paraId="652C8C0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05ABB5" w14:textId="77777777" w:rsidR="00F60D0E" w:rsidRDefault="00F60D0E" w:rsidP="00F60D0E">
      <w:pPr>
        <w:ind w:left="605" w:hanging="245"/>
      </w:pPr>
      <w:r>
        <w:rPr>
          <w:noProof/>
        </w:rPr>
        <w:drawing>
          <wp:inline distT="0" distB="0" distL="0" distR="0" wp14:anchorId="49A90E4F" wp14:editId="7596C257">
            <wp:extent cx="152400" cy="152400"/>
            <wp:effectExtent l="0" t="0" r="0" b="0"/>
            <wp:docPr id="178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6999288D" w14:textId="77777777" w:rsidR="00F60D0E" w:rsidRDefault="00F60D0E" w:rsidP="008C7C30">
      <w:pPr>
        <w:pStyle w:val="BodyText"/>
      </w:pPr>
      <w:r>
        <w:lastRenderedPageBreak/>
        <w:t>[cvss] There is no impact to the integrity of the system.</w:t>
      </w:r>
    </w:p>
    <w:p w14:paraId="33B59558" w14:textId="77777777" w:rsidR="00F60D0E" w:rsidRDefault="00F60D0E" w:rsidP="00F60D0E">
      <w:pPr>
        <w:ind w:left="605" w:hanging="245"/>
      </w:pPr>
      <w:r>
        <w:rPr>
          <w:noProof/>
        </w:rPr>
        <w:drawing>
          <wp:inline distT="0" distB="0" distL="0" distR="0" wp14:anchorId="33AA750C" wp14:editId="2D592780">
            <wp:extent cx="152400" cy="152400"/>
            <wp:effectExtent l="0" t="0" r="0" b="0"/>
            <wp:docPr id="178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582F2EED" w14:textId="77777777" w:rsidR="00F60D0E" w:rsidRDefault="00F60D0E" w:rsidP="008C7C30">
      <w:pPr>
        <w:pStyle w:val="BodyText"/>
      </w:pPr>
      <w:r>
        <w:t>Control over the system is partially comprised.</w:t>
      </w:r>
      <w:r>
        <w:br/>
        <w:t>[cvss] Modification of some system files or information is possible, but the attacker does not have control over what can be modified, or the scope of what the attacker can affect is limited. For example, system or application files may be overwritten or modified, but either the attacker has no control over which files are affected or the attacker can modify files within only a limited context or scope.</w:t>
      </w:r>
    </w:p>
    <w:p w14:paraId="252831C3" w14:textId="77777777" w:rsidR="00F60D0E" w:rsidRDefault="00F60D0E" w:rsidP="00F60D0E">
      <w:pPr>
        <w:ind w:left="605" w:hanging="245"/>
      </w:pPr>
      <w:r>
        <w:rPr>
          <w:noProof/>
        </w:rPr>
        <w:drawing>
          <wp:inline distT="0" distB="0" distL="0" distR="0" wp14:anchorId="504D20AE" wp14:editId="39EBA27B">
            <wp:extent cx="152400" cy="152400"/>
            <wp:effectExtent l="0" t="0" r="0" b="0"/>
            <wp:docPr id="178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209BC64" w14:textId="77777777" w:rsidR="00F60D0E" w:rsidRDefault="00F60D0E" w:rsidP="008C7C30">
      <w:pPr>
        <w:pStyle w:val="BodyText"/>
      </w:pPr>
      <w:r>
        <w:t xml:space="preserve">[CVSS] There is a total compromise of system integrity. There is a complete loss of system protection, resulting in the entire system being compromised. </w:t>
      </w:r>
    </w:p>
    <w:p w14:paraId="1A8D04CC" w14:textId="77777777" w:rsidR="00F60D0E" w:rsidRDefault="00F60D0E" w:rsidP="00F60D0E"/>
    <w:p w14:paraId="2EFDCFFD" w14:textId="77777777" w:rsidR="00F60D0E" w:rsidRDefault="00F60D0E" w:rsidP="008A4C70">
      <w:pPr>
        <w:pStyle w:val="Heading4"/>
        <w:numPr>
          <w:ilvl w:val="3"/>
          <w:numId w:val="1"/>
        </w:numPr>
      </w:pPr>
      <w:bookmarkStart w:id="1980" w:name="_f250facf8ceceabc6e58e15ee07b6bc0"/>
      <w:r>
        <w:t>Enumeration Remediation Level</w:t>
      </w:r>
      <w:bookmarkEnd w:id="1980"/>
      <w:r w:rsidRPr="003A31EC">
        <w:rPr>
          <w:rFonts w:cs="Arial"/>
        </w:rPr>
        <w:t xml:space="preserve"> </w:t>
      </w:r>
      <w:r>
        <w:rPr>
          <w:rFonts w:cs="Arial"/>
        </w:rPr>
        <w:fldChar w:fldCharType="begin"/>
      </w:r>
      <w:r>
        <w:instrText>XE"</w:instrText>
      </w:r>
      <w:r w:rsidRPr="00413D75">
        <w:rPr>
          <w:rFonts w:cs="Arial"/>
        </w:rPr>
        <w:instrText>Remediation Level</w:instrText>
      </w:r>
      <w:r>
        <w:instrText>"</w:instrText>
      </w:r>
      <w:r>
        <w:rPr>
          <w:rFonts w:cs="Arial"/>
        </w:rPr>
        <w:fldChar w:fldCharType="end"/>
      </w:r>
      <w:r>
        <w:rPr>
          <w:rFonts w:cs="Arial"/>
        </w:rPr>
        <w:t xml:space="preserve"> </w:t>
      </w:r>
    </w:p>
    <w:p w14:paraId="5A20FA7F" w14:textId="77777777" w:rsidR="00F60D0E" w:rsidRDefault="00F60D0E" w:rsidP="008C7C30">
      <w:pPr>
        <w:pStyle w:val="BodyText"/>
      </w:pPr>
      <w:r>
        <w:t>[CVSS] A way to express the degree of remediation that can be provided.</w:t>
      </w:r>
    </w:p>
    <w:p w14:paraId="3E36AE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2E2B828" w14:textId="77777777" w:rsidR="00F60D0E" w:rsidRDefault="003D454B" w:rsidP="00F60D0E">
      <w:pPr>
        <w:ind w:left="360"/>
      </w:pPr>
      <w:hyperlink w:anchor="_e53dd5572fd3346fa73d5e5e4a87c50a" w:history="1">
        <w:r w:rsidR="00F60D0E">
          <w:rPr>
            <w:rStyle w:val="Hyperlink"/>
          </w:rPr>
          <w:t xml:space="preserve">Vulnerability Temporal Vector </w:t>
        </w:r>
      </w:hyperlink>
    </w:p>
    <w:p w14:paraId="5EBFB77D" w14:textId="77777777" w:rsidR="00F60D0E" w:rsidRDefault="00F60D0E" w:rsidP="00F60D0E">
      <w:pPr>
        <w:pStyle w:val="Code0"/>
      </w:pPr>
      <w:r>
        <w:t>package Threat-risk-conceptual-model::Threat and Risk Specific Concepts::Vulnerabilities::Vulnerability Vectors</w:t>
      </w:r>
    </w:p>
    <w:p w14:paraId="7BEF11E5" w14:textId="77777777" w:rsidR="00F60D0E" w:rsidRDefault="00F60D0E" w:rsidP="00F60D0E">
      <w:pPr>
        <w:pStyle w:val="Code0"/>
      </w:pPr>
      <w:r>
        <w:t>public enum Remediation Level</w:t>
      </w:r>
    </w:p>
    <w:p w14:paraId="1D8E7614" w14:textId="77777777" w:rsidR="00F60D0E" w:rsidRDefault="00F60D0E" w:rsidP="00F60D0E">
      <w:pPr>
        <w:pStyle w:val="Code0"/>
      </w:pPr>
      <w:r>
        <w:t>{Offical Fix, Temporary Fix, Workaround, Unavailable}</w:t>
      </w:r>
    </w:p>
    <w:p w14:paraId="7D54A8B7" w14:textId="77777777" w:rsidR="00F60D0E" w:rsidRDefault="00F60D0E" w:rsidP="00F60D0E">
      <w:pPr>
        <w:pStyle w:val="Code0"/>
      </w:pPr>
    </w:p>
    <w:p w14:paraId="33D9715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7DCD537" w14:textId="77777777" w:rsidR="00F60D0E" w:rsidRDefault="00F60D0E" w:rsidP="00F60D0E">
      <w:pPr>
        <w:ind w:left="605" w:hanging="245"/>
      </w:pPr>
      <w:r>
        <w:rPr>
          <w:noProof/>
        </w:rPr>
        <w:drawing>
          <wp:inline distT="0" distB="0" distL="0" distR="0" wp14:anchorId="1FC51869" wp14:editId="674631CF">
            <wp:extent cx="152400" cy="152400"/>
            <wp:effectExtent l="0" t="0" r="0" b="0"/>
            <wp:docPr id="179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Offical Fix</w:t>
      </w:r>
      <w:r>
        <w:rPr>
          <w:rFonts w:cs="Arial"/>
        </w:rPr>
        <w:fldChar w:fldCharType="begin"/>
      </w:r>
      <w:r>
        <w:instrText>XE"</w:instrText>
      </w:r>
      <w:r w:rsidRPr="00413D75">
        <w:rPr>
          <w:rFonts w:cs="Arial"/>
        </w:rPr>
        <w:instrText>Offical Fix</w:instrText>
      </w:r>
      <w:r>
        <w:instrText>"</w:instrText>
      </w:r>
      <w:r>
        <w:rPr>
          <w:rFonts w:cs="Arial"/>
        </w:rPr>
        <w:fldChar w:fldCharType="end"/>
      </w:r>
    </w:p>
    <w:p w14:paraId="2DEC7FF0" w14:textId="77777777" w:rsidR="00F60D0E" w:rsidRDefault="00F60D0E" w:rsidP="008C7C30">
      <w:pPr>
        <w:pStyle w:val="BodyText"/>
      </w:pPr>
      <w:r>
        <w:t>[cvss] A complete vendor solution is available. Either the vendor has issued an official patch, or an upgrade is available.</w:t>
      </w:r>
    </w:p>
    <w:p w14:paraId="64F4F5AC" w14:textId="77777777" w:rsidR="00F60D0E" w:rsidRDefault="00F60D0E" w:rsidP="00F60D0E">
      <w:pPr>
        <w:ind w:left="605" w:hanging="245"/>
      </w:pPr>
      <w:r>
        <w:rPr>
          <w:noProof/>
        </w:rPr>
        <w:drawing>
          <wp:inline distT="0" distB="0" distL="0" distR="0" wp14:anchorId="0AF1BED9" wp14:editId="77334CD7">
            <wp:extent cx="152400" cy="152400"/>
            <wp:effectExtent l="0" t="0" r="0" b="0"/>
            <wp:docPr id="179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Temporary Fix</w:t>
      </w:r>
      <w:r>
        <w:rPr>
          <w:rFonts w:cs="Arial"/>
        </w:rPr>
        <w:fldChar w:fldCharType="begin"/>
      </w:r>
      <w:r>
        <w:instrText>XE"</w:instrText>
      </w:r>
      <w:r w:rsidRPr="00413D75">
        <w:rPr>
          <w:rFonts w:cs="Arial"/>
        </w:rPr>
        <w:instrText>Temporary Fix</w:instrText>
      </w:r>
      <w:r>
        <w:instrText>"</w:instrText>
      </w:r>
      <w:r>
        <w:rPr>
          <w:rFonts w:cs="Arial"/>
        </w:rPr>
        <w:fldChar w:fldCharType="end"/>
      </w:r>
    </w:p>
    <w:p w14:paraId="2481BF5F" w14:textId="77777777" w:rsidR="00F60D0E" w:rsidRDefault="00F60D0E" w:rsidP="008C7C30">
      <w:pPr>
        <w:pStyle w:val="BodyText"/>
      </w:pPr>
      <w:r>
        <w:t>[cvss] There is an official but temporary fix available. This includes instances where the vendor issues a temporary hotfix, tool, or workaround.</w:t>
      </w:r>
    </w:p>
    <w:p w14:paraId="20976AF7" w14:textId="77777777" w:rsidR="00F60D0E" w:rsidRDefault="00F60D0E" w:rsidP="00F60D0E">
      <w:pPr>
        <w:ind w:left="605" w:hanging="245"/>
      </w:pPr>
      <w:r>
        <w:rPr>
          <w:noProof/>
        </w:rPr>
        <w:drawing>
          <wp:inline distT="0" distB="0" distL="0" distR="0" wp14:anchorId="0617D549" wp14:editId="5B5E0AB0">
            <wp:extent cx="152400" cy="152400"/>
            <wp:effectExtent l="0" t="0" r="0" b="0"/>
            <wp:docPr id="179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Workaround</w:t>
      </w:r>
      <w:r>
        <w:rPr>
          <w:rFonts w:cs="Arial"/>
        </w:rPr>
        <w:fldChar w:fldCharType="begin"/>
      </w:r>
      <w:r>
        <w:instrText>XE"</w:instrText>
      </w:r>
      <w:r w:rsidRPr="00413D75">
        <w:rPr>
          <w:rFonts w:cs="Arial"/>
        </w:rPr>
        <w:instrText>Workaround</w:instrText>
      </w:r>
      <w:r>
        <w:instrText>"</w:instrText>
      </w:r>
      <w:r>
        <w:rPr>
          <w:rFonts w:cs="Arial"/>
        </w:rPr>
        <w:fldChar w:fldCharType="end"/>
      </w:r>
    </w:p>
    <w:p w14:paraId="6BEF5C32" w14:textId="77777777" w:rsidR="00F60D0E" w:rsidRDefault="00F60D0E" w:rsidP="008C7C30">
      <w:pPr>
        <w:pStyle w:val="BodyText"/>
      </w:pPr>
      <w:r>
        <w:t>[cvss] There is an unofficial, non-vendor solution available. In some cases, users of the affected technology will create a patch of their own or provide steps to work around or otherwise mitigate the vulnerability.</w:t>
      </w:r>
    </w:p>
    <w:p w14:paraId="58B0DB88" w14:textId="77777777" w:rsidR="00F60D0E" w:rsidRDefault="00F60D0E" w:rsidP="00F60D0E">
      <w:pPr>
        <w:ind w:left="605" w:hanging="245"/>
      </w:pPr>
      <w:r>
        <w:rPr>
          <w:noProof/>
        </w:rPr>
        <w:drawing>
          <wp:inline distT="0" distB="0" distL="0" distR="0" wp14:anchorId="41CCF27B" wp14:editId="6E7F2BC7">
            <wp:extent cx="152400" cy="152400"/>
            <wp:effectExtent l="0" t="0" r="0" b="0"/>
            <wp:docPr id="17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Unavailable</w:t>
      </w:r>
      <w:r>
        <w:rPr>
          <w:rFonts w:cs="Arial"/>
        </w:rPr>
        <w:fldChar w:fldCharType="begin"/>
      </w:r>
      <w:r>
        <w:instrText>XE"</w:instrText>
      </w:r>
      <w:r w:rsidRPr="00413D75">
        <w:rPr>
          <w:rFonts w:cs="Arial"/>
        </w:rPr>
        <w:instrText>Unavailable</w:instrText>
      </w:r>
      <w:r>
        <w:instrText>"</w:instrText>
      </w:r>
      <w:r>
        <w:rPr>
          <w:rFonts w:cs="Arial"/>
        </w:rPr>
        <w:fldChar w:fldCharType="end"/>
      </w:r>
    </w:p>
    <w:p w14:paraId="13E2C381" w14:textId="77777777" w:rsidR="00F60D0E" w:rsidRDefault="00F60D0E" w:rsidP="008C7C30">
      <w:pPr>
        <w:pStyle w:val="BodyText"/>
      </w:pPr>
      <w:r>
        <w:t>[cvss] There is either no solution available or it is impossible to apply</w:t>
      </w:r>
    </w:p>
    <w:p w14:paraId="7D72F032" w14:textId="77777777" w:rsidR="00F60D0E" w:rsidRDefault="00F60D0E" w:rsidP="00F60D0E"/>
    <w:p w14:paraId="3D75A12E" w14:textId="77777777" w:rsidR="00F60D0E" w:rsidRDefault="00F60D0E" w:rsidP="008A4C70">
      <w:pPr>
        <w:pStyle w:val="Heading4"/>
        <w:numPr>
          <w:ilvl w:val="3"/>
          <w:numId w:val="1"/>
        </w:numPr>
      </w:pPr>
      <w:bookmarkStart w:id="1981" w:name="_07486b77998271cd52d9b3d10ecc22ba"/>
      <w:r>
        <w:lastRenderedPageBreak/>
        <w:t>Enumeration Report Confidence</w:t>
      </w:r>
      <w:bookmarkEnd w:id="1981"/>
      <w:r w:rsidRPr="003A31EC">
        <w:rPr>
          <w:rFonts w:cs="Arial"/>
        </w:rPr>
        <w:t xml:space="preserve"> </w:t>
      </w:r>
      <w:r>
        <w:rPr>
          <w:rFonts w:cs="Arial"/>
        </w:rPr>
        <w:fldChar w:fldCharType="begin"/>
      </w:r>
      <w:r>
        <w:instrText>XE"</w:instrText>
      </w:r>
      <w:r w:rsidRPr="00413D75">
        <w:rPr>
          <w:rFonts w:cs="Arial"/>
        </w:rPr>
        <w:instrText>Report Confidence</w:instrText>
      </w:r>
      <w:r>
        <w:instrText>"</w:instrText>
      </w:r>
      <w:r>
        <w:rPr>
          <w:rFonts w:cs="Arial"/>
        </w:rPr>
        <w:fldChar w:fldCharType="end"/>
      </w:r>
      <w:r>
        <w:rPr>
          <w:rFonts w:cs="Arial"/>
        </w:rPr>
        <w:t xml:space="preserve"> </w:t>
      </w:r>
    </w:p>
    <w:p w14:paraId="64B534A8" w14:textId="77777777" w:rsidR="00F60D0E" w:rsidRDefault="00F60D0E" w:rsidP="008C7C30">
      <w:pPr>
        <w:pStyle w:val="BodyText"/>
      </w:pPr>
      <w:r>
        <w:t>[CVSS] Confidence in a report.</w:t>
      </w:r>
    </w:p>
    <w:p w14:paraId="16B1ED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42FC59A4" w14:textId="77777777" w:rsidR="00F60D0E" w:rsidRDefault="003D454B" w:rsidP="00F60D0E">
      <w:pPr>
        <w:ind w:left="360"/>
      </w:pPr>
      <w:hyperlink w:anchor="_e53dd5572fd3346fa73d5e5e4a87c50a" w:history="1">
        <w:r w:rsidR="00F60D0E">
          <w:rPr>
            <w:rStyle w:val="Hyperlink"/>
          </w:rPr>
          <w:t xml:space="preserve">Vulnerability Temporal Vector </w:t>
        </w:r>
      </w:hyperlink>
    </w:p>
    <w:p w14:paraId="6607BAB3" w14:textId="77777777" w:rsidR="00F60D0E" w:rsidRDefault="00F60D0E" w:rsidP="00F60D0E">
      <w:pPr>
        <w:pStyle w:val="Code0"/>
      </w:pPr>
      <w:r>
        <w:t>package Threat-risk-conceptual-model::Threat and Risk Specific Concepts::Vulnerabilities::Vulnerability Vectors</w:t>
      </w:r>
    </w:p>
    <w:p w14:paraId="519241DD" w14:textId="77777777" w:rsidR="00F60D0E" w:rsidRDefault="00F60D0E" w:rsidP="00F60D0E">
      <w:pPr>
        <w:pStyle w:val="Code0"/>
      </w:pPr>
      <w:r>
        <w:t>public enum Report Confidence</w:t>
      </w:r>
    </w:p>
    <w:p w14:paraId="72F59725" w14:textId="77777777" w:rsidR="00F60D0E" w:rsidRDefault="00F60D0E" w:rsidP="00F60D0E">
      <w:pPr>
        <w:pStyle w:val="Code0"/>
      </w:pPr>
      <w:r>
        <w:t>{Unconfirmed, Uncorroborated, Confirmed}</w:t>
      </w:r>
    </w:p>
    <w:p w14:paraId="52B45ACE" w14:textId="77777777" w:rsidR="00F60D0E" w:rsidRDefault="00F60D0E" w:rsidP="00F60D0E">
      <w:pPr>
        <w:pStyle w:val="Code0"/>
      </w:pPr>
    </w:p>
    <w:p w14:paraId="6C0C6E1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3E97A92" w14:textId="77777777" w:rsidR="00F60D0E" w:rsidRDefault="00F60D0E" w:rsidP="00F60D0E">
      <w:pPr>
        <w:ind w:left="605" w:hanging="245"/>
      </w:pPr>
      <w:r>
        <w:rPr>
          <w:noProof/>
        </w:rPr>
        <w:drawing>
          <wp:inline distT="0" distB="0" distL="0" distR="0" wp14:anchorId="1FBF5BFE" wp14:editId="0B38EBEE">
            <wp:extent cx="152400" cy="152400"/>
            <wp:effectExtent l="0" t="0" r="0" b="0"/>
            <wp:docPr id="17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Unconfirmed</w:t>
      </w:r>
      <w:r>
        <w:rPr>
          <w:rFonts w:cs="Arial"/>
        </w:rPr>
        <w:fldChar w:fldCharType="begin"/>
      </w:r>
      <w:r>
        <w:instrText>XE"</w:instrText>
      </w:r>
      <w:r w:rsidRPr="00413D75">
        <w:rPr>
          <w:rFonts w:cs="Arial"/>
        </w:rPr>
        <w:instrText>Unconfirmed</w:instrText>
      </w:r>
      <w:r>
        <w:instrText>"</w:instrText>
      </w:r>
      <w:r>
        <w:rPr>
          <w:rFonts w:cs="Arial"/>
        </w:rPr>
        <w:fldChar w:fldCharType="end"/>
      </w:r>
    </w:p>
    <w:p w14:paraId="1F100EAE" w14:textId="77777777" w:rsidR="00F60D0E" w:rsidRDefault="00F60D0E" w:rsidP="008C7C30">
      <w:pPr>
        <w:pStyle w:val="BodyText"/>
      </w:pPr>
      <w:r>
        <w:t>[cvss] There is a single unconfirmed source or possibly multiple conflicting reports. There is little confidence in the validity of the reports. An example is a rumor that surfaces from the hacker underground.</w:t>
      </w:r>
    </w:p>
    <w:p w14:paraId="460FE24E" w14:textId="77777777" w:rsidR="00F60D0E" w:rsidRDefault="00F60D0E" w:rsidP="00F60D0E">
      <w:pPr>
        <w:ind w:left="605" w:hanging="245"/>
      </w:pPr>
      <w:r>
        <w:rPr>
          <w:noProof/>
        </w:rPr>
        <w:drawing>
          <wp:inline distT="0" distB="0" distL="0" distR="0" wp14:anchorId="21BFB5F8" wp14:editId="52B4C0E3">
            <wp:extent cx="152400" cy="152400"/>
            <wp:effectExtent l="0" t="0" r="0" b="0"/>
            <wp:docPr id="180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Uncorroborated</w:t>
      </w:r>
      <w:r>
        <w:rPr>
          <w:rFonts w:cs="Arial"/>
        </w:rPr>
        <w:fldChar w:fldCharType="begin"/>
      </w:r>
      <w:r>
        <w:instrText>XE"</w:instrText>
      </w:r>
      <w:r w:rsidRPr="00413D75">
        <w:rPr>
          <w:rFonts w:cs="Arial"/>
        </w:rPr>
        <w:instrText>Uncorroborated</w:instrText>
      </w:r>
      <w:r>
        <w:instrText>"</w:instrText>
      </w:r>
      <w:r>
        <w:rPr>
          <w:rFonts w:cs="Arial"/>
        </w:rPr>
        <w:fldChar w:fldCharType="end"/>
      </w:r>
    </w:p>
    <w:p w14:paraId="6A69B3E8" w14:textId="77777777" w:rsidR="00F60D0E" w:rsidRDefault="00F60D0E" w:rsidP="008C7C30">
      <w:pPr>
        <w:pStyle w:val="BodyText"/>
      </w:pPr>
      <w:r>
        <w:t>[cvss] There are multiple non-official sources, possibly including independent security companies or research organizations. At this point there may be conflicting technical details or some other lingering ambiguity.</w:t>
      </w:r>
    </w:p>
    <w:p w14:paraId="7427C8DC" w14:textId="77777777" w:rsidR="00F60D0E" w:rsidRDefault="00F60D0E" w:rsidP="00F60D0E">
      <w:pPr>
        <w:ind w:left="605" w:hanging="245"/>
      </w:pPr>
      <w:r>
        <w:rPr>
          <w:noProof/>
        </w:rPr>
        <w:drawing>
          <wp:inline distT="0" distB="0" distL="0" distR="0" wp14:anchorId="7B589D7A" wp14:editId="119E496F">
            <wp:extent cx="152400" cy="152400"/>
            <wp:effectExtent l="0" t="0" r="0" b="0"/>
            <wp:docPr id="180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Confirmed</w:t>
      </w:r>
      <w:r>
        <w:rPr>
          <w:rFonts w:cs="Arial"/>
        </w:rPr>
        <w:fldChar w:fldCharType="begin"/>
      </w:r>
      <w:r>
        <w:instrText>XE"</w:instrText>
      </w:r>
      <w:r w:rsidRPr="00413D75">
        <w:rPr>
          <w:rFonts w:cs="Arial"/>
        </w:rPr>
        <w:instrText>Confirmed</w:instrText>
      </w:r>
      <w:r>
        <w:instrText>"</w:instrText>
      </w:r>
      <w:r>
        <w:rPr>
          <w:rFonts w:cs="Arial"/>
        </w:rPr>
        <w:fldChar w:fldCharType="end"/>
      </w:r>
    </w:p>
    <w:p w14:paraId="35518A3F" w14:textId="77777777" w:rsidR="00F60D0E" w:rsidRDefault="00F60D0E" w:rsidP="008C7C30">
      <w:pPr>
        <w:pStyle w:val="BodyText"/>
      </w:pPr>
      <w:r>
        <w:t>[cvss] The vulnerability has been acknowledged by the vendor or author of the affected technology. The vulnerability may also be “Confirmed” when its existence is confirmed from an external event such as publication of functional or proof-of-concept exploit code or widespread exploitation.</w:t>
      </w:r>
    </w:p>
    <w:p w14:paraId="14316323" w14:textId="77777777" w:rsidR="00F60D0E" w:rsidRDefault="00F60D0E" w:rsidP="00F60D0E"/>
    <w:p w14:paraId="45B4FDCC" w14:textId="77777777" w:rsidR="00F60D0E" w:rsidRDefault="00F60D0E" w:rsidP="008A4C70">
      <w:pPr>
        <w:pStyle w:val="Heading4"/>
        <w:numPr>
          <w:ilvl w:val="3"/>
          <w:numId w:val="1"/>
        </w:numPr>
      </w:pPr>
      <w:bookmarkStart w:id="1982" w:name="_1729edc792154aab3a976a39aac93791"/>
      <w:r>
        <w:t>Enumeration Security Requirements</w:t>
      </w:r>
      <w:bookmarkEnd w:id="1982"/>
      <w:r w:rsidRPr="003A31EC">
        <w:rPr>
          <w:rFonts w:cs="Arial"/>
        </w:rPr>
        <w:t xml:space="preserve"> </w:t>
      </w:r>
      <w:r>
        <w:rPr>
          <w:rFonts w:cs="Arial"/>
        </w:rPr>
        <w:fldChar w:fldCharType="begin"/>
      </w:r>
      <w:r>
        <w:instrText>XE"</w:instrText>
      </w:r>
      <w:r w:rsidRPr="00413D75">
        <w:rPr>
          <w:rFonts w:cs="Arial"/>
        </w:rPr>
        <w:instrText>Security Requirements</w:instrText>
      </w:r>
      <w:r>
        <w:instrText>"</w:instrText>
      </w:r>
      <w:r>
        <w:rPr>
          <w:rFonts w:cs="Arial"/>
        </w:rPr>
        <w:fldChar w:fldCharType="end"/>
      </w:r>
      <w:r>
        <w:rPr>
          <w:rFonts w:cs="Arial"/>
        </w:rPr>
        <w:t xml:space="preserve"> </w:t>
      </w:r>
    </w:p>
    <w:p w14:paraId="4B794AE8" w14:textId="77777777" w:rsidR="00F60D0E" w:rsidRDefault="00F60D0E" w:rsidP="008C7C30">
      <w:pPr>
        <w:pStyle w:val="BodyText"/>
      </w:pPr>
      <w:r>
        <w:t>[CVSS] These metrics enable the analyst to customize the CVSS score depending on the importance of the affected IT asset to a user’s organization, measured in terms of confidentiality, integrity, and availability. That is, if an IT asset supports a business function for which availability is most important, the analyst can assign a greater value to availability, relative to confidentiality and integrity. Each security requirement has three possible values: “low,” “medium,” or “high.” The full effect on the environmental score is determined by the corresponding base impact metrics. That is, these metrics modify the environmental score by reweighting the (base) confidentiality, integrity, and availability impact metrics. For example, the confidentiality impact (C) metric has increased weight if the confidentiality requirement (CR) is “high.” Likewise, the confidentiality impact metric has decreased weight if the confidentiality requirement is “low.” The confidentiality impact metric weighting is neutral if the confidentiality requirement is “medium.” This same logic is applied to the integrity and availability requirements.</w:t>
      </w:r>
      <w:r>
        <w:br/>
        <w:t>Note that the confidentiality requirement will not affect the environmental score if the (base) confidentiality impact is set to “none.” Also, increasing the confidentiality requirement from “medium” to “high” will not change the environmental score when the (base) impact metrics are set to “complete.”</w:t>
      </w:r>
      <w:r>
        <w:br/>
        <w:t>This is because the impact sub score (part of the base score that calculates impact) is already at a maximum value of 10.</w:t>
      </w:r>
      <w:r>
        <w:br/>
        <w:t xml:space="preserve">The greater the security requirement, the higher the score (remember that “medium” is considered the default). </w:t>
      </w:r>
    </w:p>
    <w:p w14:paraId="073B91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13413952" w14:textId="77777777" w:rsidR="00F60D0E" w:rsidRDefault="003D454B" w:rsidP="00F60D0E">
      <w:pPr>
        <w:ind w:left="360"/>
      </w:pPr>
      <w:hyperlink w:anchor="_ab1b10800dbf4458dc008d00f609c924" w:history="1">
        <w:r w:rsidR="00F60D0E">
          <w:rPr>
            <w:rStyle w:val="Hyperlink"/>
          </w:rPr>
          <w:t>Vulnerability Environmental Vector</w:t>
        </w:r>
      </w:hyperlink>
    </w:p>
    <w:p w14:paraId="4840C12D" w14:textId="77777777" w:rsidR="00F60D0E" w:rsidRDefault="00F60D0E" w:rsidP="00F60D0E">
      <w:pPr>
        <w:pStyle w:val="Code0"/>
      </w:pPr>
      <w:r>
        <w:t>package Threat-risk-conceptual-model::Threat and Risk Specific Concepts::Vulnerabilities::Vulnerability Vectors</w:t>
      </w:r>
    </w:p>
    <w:p w14:paraId="773FB2A3" w14:textId="77777777" w:rsidR="00F60D0E" w:rsidRDefault="00F60D0E" w:rsidP="00F60D0E">
      <w:pPr>
        <w:pStyle w:val="Code0"/>
      </w:pPr>
      <w:r>
        <w:t>public enum Security Requirements</w:t>
      </w:r>
    </w:p>
    <w:p w14:paraId="61B50881" w14:textId="77777777" w:rsidR="00F60D0E" w:rsidRDefault="00F60D0E" w:rsidP="00F60D0E">
      <w:pPr>
        <w:pStyle w:val="Code0"/>
      </w:pPr>
      <w:r>
        <w:t>{Low, Medium, High}</w:t>
      </w:r>
    </w:p>
    <w:p w14:paraId="79142F47" w14:textId="77777777" w:rsidR="00F60D0E" w:rsidRDefault="00F60D0E" w:rsidP="00F60D0E">
      <w:pPr>
        <w:pStyle w:val="Code0"/>
      </w:pPr>
    </w:p>
    <w:p w14:paraId="16669EA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E0F07C" w14:textId="77777777" w:rsidR="00F60D0E" w:rsidRDefault="00F60D0E" w:rsidP="00F60D0E">
      <w:pPr>
        <w:ind w:left="605" w:hanging="245"/>
      </w:pPr>
      <w:r>
        <w:rPr>
          <w:noProof/>
        </w:rPr>
        <w:drawing>
          <wp:inline distT="0" distB="0" distL="0" distR="0" wp14:anchorId="0073E166" wp14:editId="789AB0C3">
            <wp:extent cx="152400" cy="152400"/>
            <wp:effectExtent l="0" t="0" r="0" b="0"/>
            <wp:docPr id="180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4576CF5D" w14:textId="77777777" w:rsidR="00F60D0E" w:rsidRDefault="00F60D0E" w:rsidP="008C7C30">
      <w:pPr>
        <w:pStyle w:val="BodyText"/>
      </w:pPr>
      <w:r>
        <w:t>[cvss] Loss of [confidentiality | integrity | availability] is likely to have only a limited adverse effect on the organization or individuals associated with the organization (e.g., employees, customers).</w:t>
      </w:r>
    </w:p>
    <w:p w14:paraId="79FE089C" w14:textId="77777777" w:rsidR="00F60D0E" w:rsidRDefault="00F60D0E" w:rsidP="00F60D0E">
      <w:pPr>
        <w:ind w:left="605" w:hanging="245"/>
      </w:pPr>
      <w:r>
        <w:rPr>
          <w:noProof/>
        </w:rPr>
        <w:drawing>
          <wp:inline distT="0" distB="0" distL="0" distR="0" wp14:anchorId="617C1735" wp14:editId="7093470F">
            <wp:extent cx="152400" cy="152400"/>
            <wp:effectExtent l="0" t="0" r="0" b="0"/>
            <wp:docPr id="180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219D431B" w14:textId="77777777" w:rsidR="00F60D0E" w:rsidRDefault="00F60D0E" w:rsidP="008C7C30">
      <w:pPr>
        <w:pStyle w:val="BodyText"/>
      </w:pPr>
      <w:r>
        <w:t>[cvss] Loss of [confidentiality | integrity | availability] is likely to have a serious adverse effect on the organization or individuals associated with the organization (e.g., employees, customers).</w:t>
      </w:r>
    </w:p>
    <w:p w14:paraId="29243528" w14:textId="77777777" w:rsidR="00F60D0E" w:rsidRDefault="00F60D0E" w:rsidP="00F60D0E">
      <w:pPr>
        <w:ind w:left="605" w:hanging="245"/>
      </w:pPr>
      <w:r>
        <w:rPr>
          <w:noProof/>
        </w:rPr>
        <w:drawing>
          <wp:inline distT="0" distB="0" distL="0" distR="0" wp14:anchorId="5D19FF7C" wp14:editId="496B2DC2">
            <wp:extent cx="152400" cy="152400"/>
            <wp:effectExtent l="0" t="0" r="0" b="0"/>
            <wp:docPr id="180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6D180AE8" w14:textId="77777777" w:rsidR="00F60D0E" w:rsidRDefault="00F60D0E" w:rsidP="008C7C30">
      <w:pPr>
        <w:pStyle w:val="BodyText"/>
      </w:pPr>
      <w:r>
        <w:t>[cvss] Loss of [confidentiality | integrity | availability] is likely to have a catastrophic adverse effect on the organization or individuals associated with the organization (e.g., employees, customers)</w:t>
      </w:r>
    </w:p>
    <w:p w14:paraId="4E675C25" w14:textId="77777777" w:rsidR="00F60D0E" w:rsidRDefault="00F60D0E" w:rsidP="00F60D0E"/>
    <w:p w14:paraId="6E46C6A3" w14:textId="77777777" w:rsidR="00F60D0E" w:rsidRDefault="00F60D0E" w:rsidP="008A4C70">
      <w:pPr>
        <w:pStyle w:val="Heading4"/>
        <w:numPr>
          <w:ilvl w:val="3"/>
          <w:numId w:val="1"/>
        </w:numPr>
      </w:pPr>
      <w:bookmarkStart w:id="1983" w:name="_2de129439033c45e95f31a9f092a67f7"/>
      <w:r>
        <w:t>Enumeration Target Distribution</w:t>
      </w:r>
      <w:bookmarkEnd w:id="1983"/>
      <w:r w:rsidRPr="003A31EC">
        <w:rPr>
          <w:rFonts w:cs="Arial"/>
        </w:rPr>
        <w:t xml:space="preserve"> </w:t>
      </w:r>
      <w:r>
        <w:rPr>
          <w:rFonts w:cs="Arial"/>
        </w:rPr>
        <w:fldChar w:fldCharType="begin"/>
      </w:r>
      <w:r>
        <w:instrText>XE"</w:instrText>
      </w:r>
      <w:r w:rsidRPr="00413D75">
        <w:rPr>
          <w:rFonts w:cs="Arial"/>
        </w:rPr>
        <w:instrText>Target Distribution</w:instrText>
      </w:r>
      <w:r>
        <w:instrText>"</w:instrText>
      </w:r>
      <w:r>
        <w:rPr>
          <w:rFonts w:cs="Arial"/>
        </w:rPr>
        <w:fldChar w:fldCharType="end"/>
      </w:r>
      <w:r>
        <w:rPr>
          <w:rFonts w:cs="Arial"/>
        </w:rPr>
        <w:t xml:space="preserve"> </w:t>
      </w:r>
    </w:p>
    <w:p w14:paraId="2C3F5B32" w14:textId="77777777" w:rsidR="00F60D0E" w:rsidRDefault="00F60D0E" w:rsidP="008C7C30">
      <w:pPr>
        <w:pStyle w:val="BodyText"/>
      </w:pPr>
      <w:r>
        <w:t>[CVSS] This metric measures the proportion of vulnerable systems. It is meant as an environment-specific indicator in order to approximate the percentage of systems that could be affected by the vulnerability.</w:t>
      </w:r>
      <w:r>
        <w:br/>
        <w:t>The greater the proportion of vulnerable systems, the higher the score.</w:t>
      </w:r>
    </w:p>
    <w:p w14:paraId="159A49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B131536" w14:textId="77777777" w:rsidR="00F60D0E" w:rsidRDefault="003D454B" w:rsidP="00F60D0E">
      <w:pPr>
        <w:ind w:left="360"/>
      </w:pPr>
      <w:hyperlink w:anchor="_ab1b10800dbf4458dc008d00f609c924" w:history="1">
        <w:r w:rsidR="00F60D0E">
          <w:rPr>
            <w:rStyle w:val="Hyperlink"/>
          </w:rPr>
          <w:t>Vulnerability Environmental Vector</w:t>
        </w:r>
      </w:hyperlink>
    </w:p>
    <w:p w14:paraId="0621AC16" w14:textId="77777777" w:rsidR="00F60D0E" w:rsidRDefault="00F60D0E" w:rsidP="00F60D0E">
      <w:pPr>
        <w:pStyle w:val="Code0"/>
      </w:pPr>
      <w:r>
        <w:t>package Threat-risk-conceptual-model::Threat and Risk Specific Concepts::Vulnerabilities::Vulnerability Vectors</w:t>
      </w:r>
    </w:p>
    <w:p w14:paraId="54D377F2" w14:textId="77777777" w:rsidR="00F60D0E" w:rsidRDefault="00F60D0E" w:rsidP="00F60D0E">
      <w:pPr>
        <w:pStyle w:val="Code0"/>
      </w:pPr>
      <w:r>
        <w:t>public enum Target Distribution</w:t>
      </w:r>
    </w:p>
    <w:p w14:paraId="4FAD6258" w14:textId="77777777" w:rsidR="00F60D0E" w:rsidRDefault="00F60D0E" w:rsidP="00F60D0E">
      <w:pPr>
        <w:pStyle w:val="Code0"/>
      </w:pPr>
      <w:r>
        <w:t>{None, Low, Medum, High}</w:t>
      </w:r>
    </w:p>
    <w:p w14:paraId="49A2A53B" w14:textId="77777777" w:rsidR="00F60D0E" w:rsidRDefault="00F60D0E" w:rsidP="00F60D0E">
      <w:pPr>
        <w:pStyle w:val="Code0"/>
      </w:pPr>
    </w:p>
    <w:p w14:paraId="7FA9AB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2B21D953" w14:textId="77777777" w:rsidR="00F60D0E" w:rsidRDefault="00F60D0E" w:rsidP="00F60D0E">
      <w:pPr>
        <w:ind w:left="605" w:hanging="245"/>
      </w:pPr>
      <w:r>
        <w:rPr>
          <w:noProof/>
        </w:rPr>
        <w:drawing>
          <wp:inline distT="0" distB="0" distL="0" distR="0" wp14:anchorId="2FC75307" wp14:editId="0CC90E6F">
            <wp:extent cx="152400" cy="152400"/>
            <wp:effectExtent l="0" t="0" r="0" b="0"/>
            <wp:docPr id="181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4C9B1A7F" w14:textId="77777777" w:rsidR="00F60D0E" w:rsidRDefault="00F60D0E" w:rsidP="008C7C30">
      <w:pPr>
        <w:pStyle w:val="BodyText"/>
      </w:pPr>
      <w:r>
        <w:t>[cvss] No target systems exist, or targets are so highly specialized that they only exist in a laboratory setting. Effectively 0% of the environment is at risk.</w:t>
      </w:r>
    </w:p>
    <w:p w14:paraId="75544FB4" w14:textId="77777777" w:rsidR="00F60D0E" w:rsidRDefault="00F60D0E" w:rsidP="00F60D0E">
      <w:pPr>
        <w:ind w:left="605" w:hanging="245"/>
      </w:pPr>
      <w:r>
        <w:rPr>
          <w:noProof/>
        </w:rPr>
        <w:drawing>
          <wp:inline distT="0" distB="0" distL="0" distR="0" wp14:anchorId="183B7877" wp14:editId="3C89334A">
            <wp:extent cx="152400" cy="152400"/>
            <wp:effectExtent l="0" t="0" r="0" b="0"/>
            <wp:docPr id="181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E8296DD" w14:textId="77777777" w:rsidR="00F60D0E" w:rsidRDefault="00F60D0E" w:rsidP="008C7C30">
      <w:pPr>
        <w:pStyle w:val="BodyText"/>
      </w:pPr>
      <w:r>
        <w:t>[cvss] Targets exist inside the environment, but on a small scale. Between 1% - 25% of the total environment is at risk.</w:t>
      </w:r>
    </w:p>
    <w:p w14:paraId="32E27A79" w14:textId="77777777" w:rsidR="00F60D0E" w:rsidRDefault="00F60D0E" w:rsidP="00F60D0E">
      <w:pPr>
        <w:ind w:left="605" w:hanging="245"/>
      </w:pPr>
      <w:r>
        <w:rPr>
          <w:noProof/>
        </w:rPr>
        <w:lastRenderedPageBreak/>
        <w:drawing>
          <wp:inline distT="0" distB="0" distL="0" distR="0" wp14:anchorId="7681715A" wp14:editId="5EE670DF">
            <wp:extent cx="152400" cy="152400"/>
            <wp:effectExtent l="0" t="0" r="0" b="0"/>
            <wp:docPr id="18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Medum</w:t>
      </w:r>
      <w:r>
        <w:rPr>
          <w:rFonts w:cs="Arial"/>
        </w:rPr>
        <w:fldChar w:fldCharType="begin"/>
      </w:r>
      <w:r>
        <w:instrText>XE"</w:instrText>
      </w:r>
      <w:r w:rsidRPr="00413D75">
        <w:rPr>
          <w:rFonts w:cs="Arial"/>
        </w:rPr>
        <w:instrText>Medum</w:instrText>
      </w:r>
      <w:r>
        <w:instrText>"</w:instrText>
      </w:r>
      <w:r>
        <w:rPr>
          <w:rFonts w:cs="Arial"/>
        </w:rPr>
        <w:fldChar w:fldCharType="end"/>
      </w:r>
    </w:p>
    <w:p w14:paraId="358133CC" w14:textId="77777777" w:rsidR="00F60D0E" w:rsidRDefault="00F60D0E" w:rsidP="008C7C30">
      <w:pPr>
        <w:pStyle w:val="BodyText"/>
      </w:pPr>
      <w:r>
        <w:t>[cvss] Targets exist inside the environment, but on a medium scale. Between 26% - 75% of the total environment is at risk</w:t>
      </w:r>
    </w:p>
    <w:p w14:paraId="38ACE9A8" w14:textId="77777777" w:rsidR="00F60D0E" w:rsidRDefault="00F60D0E" w:rsidP="00F60D0E">
      <w:pPr>
        <w:ind w:left="605" w:hanging="245"/>
      </w:pPr>
      <w:r>
        <w:rPr>
          <w:noProof/>
        </w:rPr>
        <w:drawing>
          <wp:inline distT="0" distB="0" distL="0" distR="0" wp14:anchorId="4984F97F" wp14:editId="0D6458DA">
            <wp:extent cx="152400" cy="152400"/>
            <wp:effectExtent l="0" t="0" r="0" b="0"/>
            <wp:docPr id="18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C8CB5FC" w14:textId="77777777" w:rsidR="00F60D0E" w:rsidRDefault="00F60D0E" w:rsidP="008C7C30">
      <w:pPr>
        <w:pStyle w:val="BodyText"/>
      </w:pPr>
      <w:r>
        <w:t>[cvss] Targets exist inside the environment on a considerable scale. Between 76% - 100% of the total environment is considered at risk.</w:t>
      </w:r>
    </w:p>
    <w:p w14:paraId="1D2E6A3A" w14:textId="77777777" w:rsidR="00F60D0E" w:rsidRDefault="00F60D0E" w:rsidP="00F60D0E"/>
    <w:p w14:paraId="18ADF935" w14:textId="77777777" w:rsidR="00F60D0E" w:rsidRDefault="00F60D0E" w:rsidP="00F60D0E">
      <w:pPr>
        <w:spacing w:after="200" w:line="276" w:lineRule="auto"/>
        <w:rPr>
          <w:b/>
          <w:bCs/>
          <w:color w:val="365F91"/>
          <w:sz w:val="40"/>
          <w:szCs w:val="40"/>
        </w:rPr>
      </w:pPr>
      <w:r>
        <w:br w:type="page"/>
      </w:r>
    </w:p>
    <w:p w14:paraId="653E1A54" w14:textId="77777777" w:rsidR="00F60D0E" w:rsidRDefault="00F60D0E" w:rsidP="00F60D0E">
      <w:pPr>
        <w:pStyle w:val="Heading2"/>
      </w:pPr>
      <w:bookmarkStart w:id="1984" w:name="_Toc468649503"/>
      <w:r>
        <w:t>Threat-risk-conceptual-model::Threat and Risk Specific Concepts::Weapons</w:t>
      </w:r>
      <w:bookmarkEnd w:id="1984"/>
    </w:p>
    <w:p w14:paraId="1A84EB93" w14:textId="77777777" w:rsidR="00F60D0E" w:rsidRDefault="00F60D0E" w:rsidP="00F60D0E">
      <w:pPr>
        <w:pStyle w:val="Heading3"/>
        <w:spacing w:after="0"/>
        <w:ind w:left="1080"/>
      </w:pPr>
      <w:bookmarkStart w:id="1985" w:name="_Toc468649504"/>
      <w:r>
        <w:t>Diagram: Weapons</w:t>
      </w:r>
      <w:bookmarkEnd w:id="1985"/>
    </w:p>
    <w:p w14:paraId="784E1ED2" w14:textId="77777777" w:rsidR="00F60D0E" w:rsidRDefault="00F60D0E" w:rsidP="00F60D0E">
      <w:pPr>
        <w:jc w:val="center"/>
        <w:rPr>
          <w:rFonts w:cs="Arial"/>
        </w:rPr>
      </w:pPr>
      <w:r>
        <w:rPr>
          <w:noProof/>
        </w:rPr>
        <w:drawing>
          <wp:inline distT="0" distB="0" distL="0" distR="0" wp14:anchorId="5DB16342" wp14:editId="7939C06D">
            <wp:extent cx="6188075" cy="3302726"/>
            <wp:effectExtent l="0" t="0" r="0" b="0"/>
            <wp:docPr id="1818" name="Picture 806699539.emf" descr="8066995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806699539.emf"/>
                    <pic:cNvPicPr/>
                  </pic:nvPicPr>
                  <pic:blipFill>
                    <a:blip r:embed="rId103" cstate="print"/>
                    <a:stretch>
                      <a:fillRect/>
                    </a:stretch>
                  </pic:blipFill>
                  <pic:spPr>
                    <a:xfrm>
                      <a:off x="0" y="0"/>
                      <a:ext cx="6188075" cy="3302726"/>
                    </a:xfrm>
                    <a:prstGeom prst="rect">
                      <a:avLst/>
                    </a:prstGeom>
                  </pic:spPr>
                </pic:pic>
              </a:graphicData>
            </a:graphic>
          </wp:inline>
        </w:drawing>
      </w:r>
    </w:p>
    <w:p w14:paraId="680155D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Weapons</w:t>
      </w:r>
    </w:p>
    <w:p w14:paraId="16484852" w14:textId="77777777" w:rsidR="00F60D0E" w:rsidRDefault="00F60D0E" w:rsidP="00F60D0E">
      <w:r>
        <w:t xml:space="preserve"> </w:t>
      </w:r>
    </w:p>
    <w:p w14:paraId="6E0B3260" w14:textId="77777777" w:rsidR="00F60D0E" w:rsidRDefault="00F60D0E" w:rsidP="00F60D0E"/>
    <w:p w14:paraId="3E987CBE" w14:textId="77777777" w:rsidR="00F60D0E" w:rsidRDefault="00F60D0E" w:rsidP="00F60D0E">
      <w:pPr>
        <w:pStyle w:val="Heading3"/>
        <w:spacing w:after="0"/>
        <w:ind w:left="1080"/>
      </w:pPr>
      <w:bookmarkStart w:id="1986" w:name="_0e012078be710b4e9db1bea3e93f7301"/>
      <w:bookmarkStart w:id="1987" w:name="_Toc468649505"/>
      <w:r>
        <w:t>Class Physical Weapon</w:t>
      </w:r>
      <w:bookmarkEnd w:id="1986"/>
      <w:r w:rsidRPr="003A31EC">
        <w:rPr>
          <w:rFonts w:cs="Arial"/>
        </w:rPr>
        <w:t xml:space="preserve"> </w:t>
      </w:r>
      <w:r>
        <w:rPr>
          <w:rFonts w:cs="Arial"/>
        </w:rPr>
        <w:fldChar w:fldCharType="begin"/>
      </w:r>
      <w:r>
        <w:instrText>XE"</w:instrText>
      </w:r>
      <w:r w:rsidRPr="00413D75">
        <w:rPr>
          <w:rFonts w:cs="Arial"/>
        </w:rPr>
        <w:instrText>Physical Weapon</w:instrText>
      </w:r>
      <w:r>
        <w:instrText>"</w:instrText>
      </w:r>
      <w:r>
        <w:rPr>
          <w:rFonts w:cs="Arial"/>
        </w:rPr>
        <w:fldChar w:fldCharType="end"/>
      </w:r>
      <w:r>
        <w:rPr>
          <w:rFonts w:cs="Arial"/>
        </w:rPr>
        <w:t xml:space="preserve"> &lt;&lt;Role&gt;&gt;</w:t>
      </w:r>
      <w:bookmarkEnd w:id="1987"/>
    </w:p>
    <w:p w14:paraId="7AF66634" w14:textId="77777777" w:rsidR="00F60D0E" w:rsidRDefault="00F60D0E" w:rsidP="00F60D0E">
      <w:r>
        <w:t>A physical item intended to exploit a vulnerability and cause harm to some class of entities.</w:t>
      </w:r>
    </w:p>
    <w:p w14:paraId="59BBC9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25BAAE" w14:textId="77777777" w:rsidR="00F60D0E" w:rsidRDefault="003D454B" w:rsidP="00F60D0E">
      <w:pPr>
        <w:ind w:left="360"/>
      </w:pPr>
      <w:hyperlink w:anchor="_a779409105510d5f4e508fa1992b1ee7" w:history="1">
        <w:r w:rsidR="00F60D0E">
          <w:rPr>
            <w:rStyle w:val="Hyperlink"/>
          </w:rPr>
          <w:t>Physical Tool</w:t>
        </w:r>
      </w:hyperlink>
      <w:r w:rsidR="00F60D0E">
        <w:t xml:space="preserve">, </w:t>
      </w:r>
      <w:hyperlink w:anchor="_85732391519559b8da2839960274417a" w:history="1">
        <w:r w:rsidR="00F60D0E">
          <w:rPr>
            <w:rStyle w:val="Hyperlink"/>
          </w:rPr>
          <w:t>Weapon</w:t>
        </w:r>
      </w:hyperlink>
    </w:p>
    <w:p w14:paraId="067771CB" w14:textId="77777777" w:rsidR="00F60D0E" w:rsidRDefault="00F60D0E" w:rsidP="00F60D0E"/>
    <w:p w14:paraId="2F551E49" w14:textId="77777777" w:rsidR="00F60D0E" w:rsidRDefault="00F60D0E" w:rsidP="00F60D0E">
      <w:pPr>
        <w:pStyle w:val="Heading3"/>
        <w:spacing w:after="0"/>
        <w:ind w:left="1080"/>
      </w:pPr>
      <w:bookmarkStart w:id="1988" w:name="_85732391519559b8da2839960274417a"/>
      <w:bookmarkStart w:id="1989" w:name="_Toc468649506"/>
      <w:r>
        <w:t>Class Weapon</w:t>
      </w:r>
      <w:bookmarkEnd w:id="1988"/>
      <w:r w:rsidRPr="003A31EC">
        <w:rPr>
          <w:rFonts w:cs="Arial"/>
        </w:rPr>
        <w:t xml:space="preserve"> </w:t>
      </w:r>
      <w:r>
        <w:rPr>
          <w:rFonts w:cs="Arial"/>
        </w:rPr>
        <w:fldChar w:fldCharType="begin"/>
      </w:r>
      <w:r>
        <w:instrText>XE"</w:instrText>
      </w:r>
      <w:r w:rsidRPr="00413D75">
        <w:rPr>
          <w:rFonts w:cs="Arial"/>
        </w:rPr>
        <w:instrText>Weapon</w:instrText>
      </w:r>
      <w:r>
        <w:instrText>"</w:instrText>
      </w:r>
      <w:r>
        <w:rPr>
          <w:rFonts w:cs="Arial"/>
        </w:rPr>
        <w:fldChar w:fldCharType="end"/>
      </w:r>
      <w:r>
        <w:rPr>
          <w:rFonts w:cs="Arial"/>
        </w:rPr>
        <w:t xml:space="preserve"> &lt;&lt;Role&gt;&gt;</w:t>
      </w:r>
      <w:bookmarkEnd w:id="1989"/>
    </w:p>
    <w:p w14:paraId="6F77B06E" w14:textId="77777777" w:rsidR="00F60D0E" w:rsidRDefault="00F60D0E" w:rsidP="00F60D0E">
      <w:r>
        <w:t>Role of something used by an actor to cause harm by exploiting vulnerabilities.</w:t>
      </w:r>
    </w:p>
    <w:p w14:paraId="5DB86AF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6EC5B14" w14:textId="77777777" w:rsidR="00F60D0E" w:rsidRDefault="003D454B" w:rsidP="00F60D0E">
      <w:pPr>
        <w:ind w:left="360"/>
      </w:pPr>
      <w:hyperlink w:anchor="_f30be98a62689f653323fa62df1ac908" w:history="1">
        <w:r w:rsidR="00F60D0E">
          <w:rPr>
            <w:rStyle w:val="Hyperlink"/>
          </w:rPr>
          <w:t>Tool</w:t>
        </w:r>
      </w:hyperlink>
    </w:p>
    <w:p w14:paraId="346EBD7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7678F12" w14:textId="77777777" w:rsidR="00F60D0E" w:rsidRDefault="00F60D0E" w:rsidP="00F60D0E">
      <w:pPr>
        <w:ind w:left="605" w:hanging="245"/>
      </w:pPr>
      <w:r>
        <w:rPr>
          <w:noProof/>
        </w:rPr>
        <w:lastRenderedPageBreak/>
        <w:drawing>
          <wp:inline distT="0" distB="0" distL="0" distR="0" wp14:anchorId="3798138E" wp14:editId="6032EF19">
            <wp:extent cx="152400" cy="152400"/>
            <wp:effectExtent l="0" t="0" r="0" b="0"/>
            <wp:docPr id="18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AE85D48"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3F4F98C1" w14:textId="77777777" w:rsidR="00F60D0E" w:rsidRDefault="00F60D0E" w:rsidP="008C7C30">
      <w:pPr>
        <w:pStyle w:val="BodyText"/>
      </w:pPr>
      <w:r>
        <w:t>Vulnerability that a weapon helps an actor take advantage of.</w:t>
      </w:r>
    </w:p>
    <w:p w14:paraId="6BA3F8DB" w14:textId="77777777" w:rsidR="00F60D0E" w:rsidRDefault="00F60D0E" w:rsidP="00F60D0E"/>
    <w:p w14:paraId="0C8ED41C" w14:textId="77777777" w:rsidR="00F60D0E" w:rsidRDefault="00F60D0E" w:rsidP="00F60D0E">
      <w:pPr>
        <w:pStyle w:val="Heading3"/>
        <w:spacing w:after="0"/>
        <w:ind w:left="1080"/>
      </w:pPr>
      <w:bookmarkStart w:id="1990" w:name="_4ec66408dffc41dce21177c25cd61c41"/>
      <w:bookmarkStart w:id="1991" w:name="_Toc468649507"/>
      <w:r>
        <w:t>Association Class Weapon Leverages Vulnerability</w:t>
      </w:r>
      <w:bookmarkEnd w:id="1990"/>
      <w:r w:rsidRPr="003A31EC">
        <w:rPr>
          <w:rFonts w:cs="Arial"/>
        </w:rPr>
        <w:t xml:space="preserve"> </w:t>
      </w:r>
      <w:r>
        <w:rPr>
          <w:rFonts w:cs="Arial"/>
        </w:rPr>
        <w:fldChar w:fldCharType="begin"/>
      </w:r>
      <w:r>
        <w:instrText>XE"</w:instrText>
      </w:r>
      <w:r w:rsidRPr="00413D75">
        <w:rPr>
          <w:rFonts w:cs="Arial"/>
        </w:rPr>
        <w:instrText>Weapon Leverages Vulnerability</w:instrText>
      </w:r>
      <w:r>
        <w:instrText>"</w:instrText>
      </w:r>
      <w:r>
        <w:rPr>
          <w:rFonts w:cs="Arial"/>
        </w:rPr>
        <w:fldChar w:fldCharType="end"/>
      </w:r>
      <w:r>
        <w:rPr>
          <w:rFonts w:cs="Arial"/>
        </w:rPr>
        <w:t xml:space="preserve"> &lt;&lt;Relationship&gt;&gt;</w:t>
      </w:r>
      <w:bookmarkEnd w:id="1991"/>
    </w:p>
    <w:p w14:paraId="5E6BF509" w14:textId="77777777" w:rsidR="00F60D0E" w:rsidRDefault="00F60D0E" w:rsidP="00F60D0E">
      <w:r>
        <w:t>Relationship defining the weapons that can leverage (exploit) a vulnerability.</w:t>
      </w:r>
    </w:p>
    <w:p w14:paraId="6EA44351" w14:textId="77777777" w:rsidR="00F60D0E" w:rsidRDefault="00F60D0E" w:rsidP="00F60D0E">
      <w:pPr>
        <w:jc w:val="center"/>
      </w:pPr>
      <w:r>
        <w:rPr>
          <w:noProof/>
        </w:rPr>
        <w:drawing>
          <wp:inline distT="0" distB="0" distL="0" distR="0" wp14:anchorId="1D0B7AFC" wp14:editId="5C79D469">
            <wp:extent cx="6188075" cy="2865678"/>
            <wp:effectExtent l="0" t="0" r="0" b="0"/>
            <wp:docPr id="1822" name="Picture -1235900478.emf" descr="-12359004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1235900478.emf"/>
                    <pic:cNvPicPr/>
                  </pic:nvPicPr>
                  <pic:blipFill>
                    <a:blip r:embed="rId104" cstate="print"/>
                    <a:stretch>
                      <a:fillRect/>
                    </a:stretch>
                  </pic:blipFill>
                  <pic:spPr>
                    <a:xfrm>
                      <a:off x="0" y="0"/>
                      <a:ext cx="6188075" cy="2865678"/>
                    </a:xfrm>
                    <a:prstGeom prst="rect">
                      <a:avLst/>
                    </a:prstGeom>
                  </pic:spPr>
                </pic:pic>
              </a:graphicData>
            </a:graphic>
          </wp:inline>
        </w:drawing>
      </w:r>
    </w:p>
    <w:p w14:paraId="2EB76D9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Weapon Leverages Vulnerability</w:t>
      </w:r>
    </w:p>
    <w:p w14:paraId="4DF41AB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8B2992E" w14:textId="77777777" w:rsidR="00F60D0E" w:rsidRDefault="003D454B" w:rsidP="00F60D0E">
      <w:pPr>
        <w:ind w:left="360"/>
      </w:pPr>
      <w:hyperlink w:anchor="_e33780607cd553fb55b8907600848b66" w:history="1">
        <w:r w:rsidR="00F60D0E">
          <w:rPr>
            <w:rStyle w:val="Hyperlink"/>
          </w:rPr>
          <w:t>Impact</w:t>
        </w:r>
      </w:hyperlink>
    </w:p>
    <w:p w14:paraId="66AB4F5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5102123" w14:textId="77777777" w:rsidR="00F60D0E" w:rsidRDefault="00F60D0E" w:rsidP="00F60D0E">
      <w:pPr>
        <w:ind w:firstLine="720"/>
      </w:pPr>
      <w:r>
        <w:rPr>
          <w:noProof/>
        </w:rPr>
        <w:drawing>
          <wp:inline distT="0" distB="0" distL="0" distR="0" wp14:anchorId="48D6A932" wp14:editId="6E25AFF7">
            <wp:extent cx="152400" cy="152400"/>
            <wp:effectExtent l="0" t="0" r="0" b="0"/>
            <wp:docPr id="18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6D415B4" w14:textId="77777777" w:rsidR="00F60D0E" w:rsidRDefault="00F60D0E" w:rsidP="008C7C30">
      <w:pPr>
        <w:pStyle w:val="BodyText"/>
      </w:pPr>
      <w:r>
        <w:t>Vulnerability that a weapon helps an actor take advantage of.</w:t>
      </w:r>
    </w:p>
    <w:p w14:paraId="715179FF" w14:textId="77777777" w:rsidR="00F60D0E" w:rsidRDefault="00F60D0E" w:rsidP="00F60D0E">
      <w:pPr>
        <w:ind w:firstLine="720"/>
      </w:pPr>
      <w:r>
        <w:rPr>
          <w:noProof/>
        </w:rPr>
        <w:drawing>
          <wp:inline distT="0" distB="0" distL="0" distR="0" wp14:anchorId="36DC778A" wp14:editId="42E2B6AF">
            <wp:extent cx="152400" cy="152400"/>
            <wp:effectExtent l="0" t="0" r="0" b="0"/>
            <wp:docPr id="1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DC22325" w14:textId="77777777" w:rsidR="00F60D0E" w:rsidRDefault="00F60D0E" w:rsidP="008C7C30">
      <w:pPr>
        <w:pStyle w:val="BodyText"/>
      </w:pPr>
      <w:r>
        <w:t>Weapon that can leverage a vulnerability to help an actor take advantage of that vulnerability.</w:t>
      </w:r>
    </w:p>
    <w:p w14:paraId="7BCB37DA" w14:textId="77777777" w:rsidR="00F60D0E" w:rsidRDefault="00F60D0E" w:rsidP="00F60D0E"/>
    <w:p w14:paraId="7DC727BC" w14:textId="5FE91C0F" w:rsidR="00F60D0E" w:rsidRDefault="00F60D0E" w:rsidP="00F60D0E">
      <w:pPr>
        <w:pStyle w:val="omg-body"/>
      </w:pPr>
      <w:r>
        <w:t xml:space="preserve"> </w:t>
      </w:r>
    </w:p>
    <w:p w14:paraId="5DF5F455" w14:textId="77777777" w:rsidR="003709BC" w:rsidRPr="005020CD" w:rsidRDefault="003709BC" w:rsidP="003709BC">
      <w:pPr>
        <w:pStyle w:val="Heading1"/>
        <w:ind w:left="432" w:hanging="432"/>
        <w:rPr>
          <w:lang w:val="en-US"/>
        </w:rPr>
      </w:pPr>
      <w:r>
        <w:br w:type="page"/>
      </w:r>
      <w:bookmarkStart w:id="1992" w:name="_Ref468648400"/>
      <w:bookmarkStart w:id="1993" w:name="_Toc468649508"/>
      <w:r w:rsidRPr="005020CD">
        <w:rPr>
          <w:lang w:val="en-US"/>
        </w:rPr>
        <w:lastRenderedPageBreak/>
        <w:t>Generic Concept Library (Normative)</w:t>
      </w:r>
      <w:bookmarkEnd w:id="1992"/>
      <w:bookmarkEnd w:id="1993"/>
    </w:p>
    <w:p w14:paraId="3FAB4A01" w14:textId="77777777" w:rsidR="003709BC" w:rsidRDefault="003709BC" w:rsidP="003709BC">
      <w:pPr>
        <w:pStyle w:val="Heading2"/>
      </w:pPr>
      <w:bookmarkStart w:id="1994" w:name="_Toc468649509"/>
      <w:r>
        <w:t>Threat-risk-conceptual-model::Generic Concept Library</w:t>
      </w:r>
      <w:bookmarkEnd w:id="1994"/>
    </w:p>
    <w:p w14:paraId="2942DC23" w14:textId="77777777" w:rsidR="003709BC" w:rsidRDefault="003709BC" w:rsidP="008C7C30">
      <w:pPr>
        <w:pStyle w:val="BodyText"/>
      </w:pPr>
      <w:r>
        <w:t>Concepts that are common across many domains and purposes such that they may be used as needed to federate and translate  information into a threat, risk or other domain. Also known as "Micro theories" in logic.</w:t>
      </w:r>
    </w:p>
    <w:p w14:paraId="0503E10B" w14:textId="77777777" w:rsidR="003709BC" w:rsidRDefault="003709BC" w:rsidP="003709BC">
      <w:pPr>
        <w:pStyle w:val="Heading3"/>
        <w:spacing w:after="0"/>
        <w:ind w:left="1080"/>
      </w:pPr>
      <w:bookmarkStart w:id="1995" w:name="_Toc468649510"/>
      <w:r>
        <w:t>Diagram: Generic Concept Library</w:t>
      </w:r>
      <w:bookmarkEnd w:id="1995"/>
    </w:p>
    <w:p w14:paraId="00DD0A90" w14:textId="77777777" w:rsidR="003709BC" w:rsidRDefault="003709BC" w:rsidP="003709BC">
      <w:pPr>
        <w:jc w:val="center"/>
        <w:rPr>
          <w:rFonts w:cs="Arial"/>
        </w:rPr>
      </w:pPr>
      <w:r>
        <w:rPr>
          <w:noProof/>
        </w:rPr>
        <w:drawing>
          <wp:inline distT="0" distB="0" distL="0" distR="0" wp14:anchorId="5B2D22F4" wp14:editId="6DA2C8AC">
            <wp:extent cx="6188075" cy="6146319"/>
            <wp:effectExtent l="0" t="0" r="0" b="0"/>
            <wp:docPr id="201" name="Picture 1024578958.emf" descr="10245789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4578958.emf"/>
                    <pic:cNvPicPr/>
                  </pic:nvPicPr>
                  <pic:blipFill>
                    <a:blip r:embed="rId105" cstate="print"/>
                    <a:stretch>
                      <a:fillRect/>
                    </a:stretch>
                  </pic:blipFill>
                  <pic:spPr>
                    <a:xfrm>
                      <a:off x="0" y="0"/>
                      <a:ext cx="6188075" cy="6146319"/>
                    </a:xfrm>
                    <a:prstGeom prst="rect">
                      <a:avLst/>
                    </a:prstGeom>
                  </pic:spPr>
                </pic:pic>
              </a:graphicData>
            </a:graphic>
          </wp:inline>
        </w:drawing>
      </w:r>
    </w:p>
    <w:p w14:paraId="3AEAE6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Generic Concept Library</w:t>
      </w:r>
    </w:p>
    <w:p w14:paraId="608DC243" w14:textId="77777777" w:rsidR="003709BC" w:rsidRDefault="003709BC" w:rsidP="008C7C30">
      <w:pPr>
        <w:pStyle w:val="BodyText"/>
      </w:pPr>
      <w:r>
        <w:lastRenderedPageBreak/>
        <w:t>Modules (as UML packages) defined as generic concepts under threat &amp; risk. Each module focuses on a particular concept with dependencies on other modules. This forms a graph of "micro theories" that can be independently utilized.</w:t>
      </w:r>
    </w:p>
    <w:p w14:paraId="39626F30" w14:textId="77777777" w:rsidR="003709BC" w:rsidRDefault="003709BC" w:rsidP="003709BC">
      <w:r>
        <w:t xml:space="preserve"> </w:t>
      </w:r>
    </w:p>
    <w:p w14:paraId="10505F07" w14:textId="77777777" w:rsidR="003709BC" w:rsidRDefault="003709BC" w:rsidP="003709BC"/>
    <w:p w14:paraId="765A5A2B" w14:textId="77777777" w:rsidR="003709BC" w:rsidRDefault="003709BC" w:rsidP="003709BC">
      <w:pPr>
        <w:spacing w:after="200" w:line="276" w:lineRule="auto"/>
        <w:rPr>
          <w:b/>
          <w:bCs/>
          <w:color w:val="365F91"/>
          <w:sz w:val="40"/>
          <w:szCs w:val="40"/>
        </w:rPr>
      </w:pPr>
      <w:r>
        <w:br w:type="page"/>
      </w:r>
    </w:p>
    <w:p w14:paraId="03422088" w14:textId="77777777" w:rsidR="003709BC" w:rsidRDefault="003709BC" w:rsidP="003709BC">
      <w:pPr>
        <w:pStyle w:val="Heading2"/>
      </w:pPr>
      <w:bookmarkStart w:id="1996" w:name="_Toc468649511"/>
      <w:r>
        <w:t>Threat-risk-conceptual-model::Generic Concept Library::Abilities</w:t>
      </w:r>
      <w:bookmarkEnd w:id="1996"/>
    </w:p>
    <w:p w14:paraId="1AE6AD18" w14:textId="77777777" w:rsidR="003709BC" w:rsidRDefault="003709BC" w:rsidP="003709BC">
      <w:r>
        <w:t xml:space="preserve">The Ability module defines the basic concept of an </w:t>
      </w:r>
      <w:r>
        <w:rPr>
          <w:i/>
          <w:iCs/>
        </w:rPr>
        <w:t>Ability</w:t>
      </w:r>
      <w:r>
        <w:t xml:space="preserve"> as the </w:t>
      </w:r>
      <w:r>
        <w:rPr>
          <w:u w:val="single"/>
        </w:rPr>
        <w:t>availability of a resource to an actor</w:t>
      </w:r>
      <w:r>
        <w:t xml:space="preserve">. The resource may be specific, such as $5000, a weapon, or general, such as the ability to teach math. Each Ability is a state indicating that it has a lifetime and can participate in all the state/situation and entity relations. </w:t>
      </w:r>
      <w:r>
        <w:rPr>
          <w:i/>
          <w:iCs/>
        </w:rPr>
        <w:t>Credentials</w:t>
      </w:r>
      <w:r>
        <w:t xml:space="preserve"> may be physical or virtual and attest to the Ability.</w:t>
      </w:r>
    </w:p>
    <w:p w14:paraId="1E8B213A" w14:textId="77777777" w:rsidR="003709BC" w:rsidRDefault="003709BC" w:rsidP="003709BC">
      <w:r>
        <w:t xml:space="preserve">Abilities may be created, enhanced, diminished, or eliminated with an </w:t>
      </w:r>
      <w:r>
        <w:rPr>
          <w:i/>
          <w:iCs/>
        </w:rPr>
        <w:t xml:space="preserve">Alter Ability </w:t>
      </w:r>
      <w:r>
        <w:t xml:space="preserve">Event. When an actor alters an Ability (of themselves or others) they are playing the role of a </w:t>
      </w:r>
      <w:r>
        <w:rPr>
          <w:i/>
          <w:iCs/>
        </w:rPr>
        <w:t>Facilitator</w:t>
      </w:r>
      <w:r>
        <w:t xml:space="preserve"> who performs an </w:t>
      </w:r>
      <w:r>
        <w:rPr>
          <w:i/>
          <w:iCs/>
        </w:rPr>
        <w:t>Alter Capacity</w:t>
      </w:r>
      <w:r>
        <w:t>.</w:t>
      </w:r>
    </w:p>
    <w:p w14:paraId="5A867EB1" w14:textId="77777777" w:rsidR="003709BC" w:rsidRDefault="003709BC" w:rsidP="003709BC">
      <w:r>
        <w:t xml:space="preserve"> </w:t>
      </w:r>
    </w:p>
    <w:p w14:paraId="74B73738" w14:textId="77777777" w:rsidR="003709BC" w:rsidRDefault="003709BC" w:rsidP="003709BC">
      <w:pPr>
        <w:pStyle w:val="Heading3"/>
        <w:spacing w:after="0"/>
        <w:ind w:left="1080"/>
      </w:pPr>
      <w:bookmarkStart w:id="1997" w:name="_Toc468649512"/>
      <w:r>
        <w:t>Diagram: Ability</w:t>
      </w:r>
      <w:bookmarkEnd w:id="1997"/>
    </w:p>
    <w:p w14:paraId="33CE6744" w14:textId="77777777" w:rsidR="003709BC" w:rsidRDefault="003709BC" w:rsidP="003709BC">
      <w:pPr>
        <w:jc w:val="center"/>
        <w:rPr>
          <w:rFonts w:cs="Arial"/>
        </w:rPr>
      </w:pPr>
      <w:r>
        <w:rPr>
          <w:noProof/>
        </w:rPr>
        <w:drawing>
          <wp:inline distT="0" distB="0" distL="0" distR="0" wp14:anchorId="18F96D1E" wp14:editId="33DBCA7A">
            <wp:extent cx="5067300" cy="3952874"/>
            <wp:effectExtent l="0" t="0" r="0" b="0"/>
            <wp:docPr id="203" name="Picture -57978378.emf" descr="-579783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978378.emf"/>
                    <pic:cNvPicPr/>
                  </pic:nvPicPr>
                  <pic:blipFill>
                    <a:blip r:embed="rId106" cstate="print"/>
                    <a:stretch>
                      <a:fillRect/>
                    </a:stretch>
                  </pic:blipFill>
                  <pic:spPr>
                    <a:xfrm>
                      <a:off x="0" y="0"/>
                      <a:ext cx="5067300" cy="3952874"/>
                    </a:xfrm>
                    <a:prstGeom prst="rect">
                      <a:avLst/>
                    </a:prstGeom>
                  </pic:spPr>
                </pic:pic>
              </a:graphicData>
            </a:graphic>
          </wp:inline>
        </w:drawing>
      </w:r>
    </w:p>
    <w:p w14:paraId="105C625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Ability</w:t>
      </w:r>
    </w:p>
    <w:p w14:paraId="43364847" w14:textId="77777777" w:rsidR="003709BC" w:rsidRDefault="003709BC" w:rsidP="003709BC">
      <w:pPr>
        <w:pStyle w:val="Heading3"/>
        <w:spacing w:after="0"/>
        <w:ind w:left="1080"/>
      </w:pPr>
      <w:bookmarkStart w:id="1998" w:name="_Toc468649513"/>
      <w:r>
        <w:lastRenderedPageBreak/>
        <w:t>Diagram: Alter ability or control</w:t>
      </w:r>
      <w:bookmarkEnd w:id="1998"/>
    </w:p>
    <w:p w14:paraId="147F9201" w14:textId="77777777" w:rsidR="003709BC" w:rsidRDefault="003709BC" w:rsidP="003709BC">
      <w:pPr>
        <w:jc w:val="center"/>
        <w:rPr>
          <w:rFonts w:cs="Arial"/>
        </w:rPr>
      </w:pPr>
      <w:r>
        <w:rPr>
          <w:noProof/>
        </w:rPr>
        <w:drawing>
          <wp:inline distT="0" distB="0" distL="0" distR="0" wp14:anchorId="11F3751A" wp14:editId="43E02490">
            <wp:extent cx="6188075" cy="5166257"/>
            <wp:effectExtent l="0" t="0" r="0" b="0"/>
            <wp:docPr id="507" name="Picture 40579910.emf" descr="40579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0579910.emf"/>
                    <pic:cNvPicPr/>
                  </pic:nvPicPr>
                  <pic:blipFill>
                    <a:blip r:embed="rId107" cstate="print"/>
                    <a:stretch>
                      <a:fillRect/>
                    </a:stretch>
                  </pic:blipFill>
                  <pic:spPr>
                    <a:xfrm>
                      <a:off x="0" y="0"/>
                      <a:ext cx="6188075" cy="5166257"/>
                    </a:xfrm>
                    <a:prstGeom prst="rect">
                      <a:avLst/>
                    </a:prstGeom>
                  </pic:spPr>
                </pic:pic>
              </a:graphicData>
            </a:graphic>
          </wp:inline>
        </w:drawing>
      </w:r>
    </w:p>
    <w:p w14:paraId="7D10EB6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Alter ability or control</w:t>
      </w:r>
    </w:p>
    <w:p w14:paraId="0D23D3B8" w14:textId="77777777" w:rsidR="003709BC" w:rsidRDefault="003709BC" w:rsidP="003709BC">
      <w:r>
        <w:t xml:space="preserve"> </w:t>
      </w:r>
    </w:p>
    <w:p w14:paraId="327DF2B7" w14:textId="77777777" w:rsidR="003709BC" w:rsidRDefault="003709BC" w:rsidP="003709BC"/>
    <w:p w14:paraId="24D52B27" w14:textId="77777777" w:rsidR="003709BC" w:rsidRDefault="003709BC" w:rsidP="003709BC">
      <w:pPr>
        <w:pStyle w:val="Heading3"/>
        <w:spacing w:after="0"/>
        <w:ind w:left="1080"/>
      </w:pPr>
      <w:bookmarkStart w:id="1999" w:name="_0a7e812804f2213995cbeffe776b63fe"/>
      <w:bookmarkStart w:id="2000" w:name="_Toc468649514"/>
      <w:r>
        <w:t>Association Class Ability</w:t>
      </w:r>
      <w:bookmarkEnd w:id="1999"/>
      <w:r w:rsidRPr="003A31EC">
        <w:rPr>
          <w:rFonts w:cs="Arial"/>
        </w:rPr>
        <w:t xml:space="preserve"> </w:t>
      </w:r>
      <w:r>
        <w:rPr>
          <w:rFonts w:cs="Arial"/>
        </w:rPr>
        <w:fldChar w:fldCharType="begin"/>
      </w:r>
      <w:r>
        <w:instrText>XE"</w:instrText>
      </w:r>
      <w:r w:rsidRPr="00413D75">
        <w:rPr>
          <w:rFonts w:cs="Arial"/>
        </w:rPr>
        <w:instrText>Ability</w:instrText>
      </w:r>
      <w:r>
        <w:instrText>"</w:instrText>
      </w:r>
      <w:r>
        <w:rPr>
          <w:rFonts w:cs="Arial"/>
        </w:rPr>
        <w:fldChar w:fldCharType="end"/>
      </w:r>
      <w:r>
        <w:rPr>
          <w:rFonts w:cs="Arial"/>
        </w:rPr>
        <w:t xml:space="preserve"> &lt;&lt;Relationship&gt;&gt;</w:t>
      </w:r>
      <w:bookmarkEnd w:id="2000"/>
    </w:p>
    <w:p w14:paraId="20E53463" w14:textId="77777777" w:rsidR="003709BC" w:rsidRDefault="003709BC" w:rsidP="003709BC">
      <w:r>
        <w:t>An Ability is the availability of a resource to an actor to perform activities.</w:t>
      </w:r>
      <w:r>
        <w:br/>
        <w:t xml:space="preserve">Note that as with any entity, an Ability can also be categorized as a resource and thus the subject of other relationships.. </w:t>
      </w:r>
      <w:r>
        <w:br/>
        <w:t>Note that resources can be physical (such as a hammer), activities, virtual or more abstract such as training or experience.</w:t>
      </w:r>
      <w:r>
        <w:br/>
        <w:t>[ISO/IEC 17027:2014] ability: capacity to perform an activity</w:t>
      </w:r>
      <w:r>
        <w:br/>
        <w:t xml:space="preserve">[NIEM] CapabilityType: </w:t>
      </w:r>
    </w:p>
    <w:p w14:paraId="14177CCE" w14:textId="77777777" w:rsidR="003709BC" w:rsidRDefault="003709BC" w:rsidP="003709BC">
      <w:pPr>
        <w:jc w:val="center"/>
      </w:pPr>
      <w:r>
        <w:rPr>
          <w:noProof/>
        </w:rPr>
        <w:lastRenderedPageBreak/>
        <w:drawing>
          <wp:inline distT="0" distB="0" distL="0" distR="0" wp14:anchorId="08E7720C" wp14:editId="320EDFA5">
            <wp:extent cx="5543550" cy="2971800"/>
            <wp:effectExtent l="0" t="0" r="0" b="0"/>
            <wp:docPr id="509" name="Picture 1813878977.emf" descr="18138789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13878977.emf"/>
                    <pic:cNvPicPr/>
                  </pic:nvPicPr>
                  <pic:blipFill>
                    <a:blip r:embed="rId108" cstate="print"/>
                    <a:stretch>
                      <a:fillRect/>
                    </a:stretch>
                  </pic:blipFill>
                  <pic:spPr>
                    <a:xfrm>
                      <a:off x="0" y="0"/>
                      <a:ext cx="5543550" cy="2971800"/>
                    </a:xfrm>
                    <a:prstGeom prst="rect">
                      <a:avLst/>
                    </a:prstGeom>
                  </pic:spPr>
                </pic:pic>
              </a:graphicData>
            </a:graphic>
          </wp:inline>
        </w:drawing>
      </w:r>
    </w:p>
    <w:p w14:paraId="641B9F3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Detail</w:t>
      </w:r>
    </w:p>
    <w:p w14:paraId="12B7B3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61E060" w14:textId="77777777" w:rsidR="003709BC" w:rsidRDefault="003D454B" w:rsidP="003709BC">
      <w:pPr>
        <w:ind w:left="360"/>
      </w:pPr>
      <w:hyperlink w:anchor="_e33780607cd553fb55b8907600848b66" w:history="1">
        <w:r w:rsidR="003709BC">
          <w:rPr>
            <w:rStyle w:val="Hyperlink"/>
          </w:rPr>
          <w:t>Impact</w:t>
        </w:r>
      </w:hyperlink>
      <w:r w:rsidR="003709BC">
        <w:t xml:space="preserve">, </w:t>
      </w:r>
      <w:hyperlink w:anchor="_d442d75c9ac335e7a2aadbc96919fc2d" w:history="1">
        <w:r w:rsidR="003709BC">
          <w:rPr>
            <w:rStyle w:val="Hyperlink"/>
          </w:rPr>
          <w:t>Resource</w:t>
        </w:r>
      </w:hyperlink>
    </w:p>
    <w:p w14:paraId="41E995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1CD670" w14:textId="77777777" w:rsidR="003709BC" w:rsidRDefault="003709BC" w:rsidP="003709BC">
      <w:pPr>
        <w:ind w:firstLine="720"/>
      </w:pPr>
      <w:r>
        <w:rPr>
          <w:noProof/>
        </w:rPr>
        <w:drawing>
          <wp:inline distT="0" distB="0" distL="0" distR="0" wp14:anchorId="7FA69A00" wp14:editId="356EE2C5">
            <wp:extent cx="152400" cy="152400"/>
            <wp:effectExtent l="0" t="0" r="0" b="0"/>
            <wp:docPr id="5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p>
    <w:p w14:paraId="225B67F2" w14:textId="77777777" w:rsidR="003709BC" w:rsidRDefault="003709BC" w:rsidP="008C7C30">
      <w:pPr>
        <w:pStyle w:val="BodyText"/>
      </w:pPr>
      <w:r>
        <w:t>The actor having the ability to utilize a resource for a purpose.</w:t>
      </w:r>
    </w:p>
    <w:p w14:paraId="27AF7FEA" w14:textId="77777777" w:rsidR="003709BC" w:rsidRDefault="003709BC" w:rsidP="003709BC">
      <w:pPr>
        <w:ind w:firstLine="720"/>
      </w:pPr>
      <w:r>
        <w:rPr>
          <w:noProof/>
        </w:rPr>
        <w:drawing>
          <wp:inline distT="0" distB="0" distL="0" distR="0" wp14:anchorId="79FE6146" wp14:editId="2EE6C619">
            <wp:extent cx="152400" cy="152400"/>
            <wp:effectExtent l="0" t="0" r="0" b="0"/>
            <wp:docPr id="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12CAF50C" w14:textId="77777777" w:rsidR="003709BC" w:rsidRDefault="003709BC" w:rsidP="008C7C30">
      <w:pPr>
        <w:pStyle w:val="BodyText"/>
      </w:pPr>
      <w:r>
        <w:t>A resource an actor can employ as part of a capability.</w:t>
      </w:r>
    </w:p>
    <w:p w14:paraId="0F279A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D57B771" w14:textId="77777777" w:rsidR="003709BC" w:rsidRDefault="003709BC" w:rsidP="003709BC">
      <w:pPr>
        <w:ind w:left="605" w:hanging="245"/>
      </w:pPr>
      <w:r>
        <w:rPr>
          <w:noProof/>
        </w:rPr>
        <w:drawing>
          <wp:inline distT="0" distB="0" distL="0" distR="0" wp14:anchorId="664A76BC" wp14:editId="51B9F957">
            <wp:extent cx="152400" cy="152400"/>
            <wp:effectExtent l="0" t="0" r="0" b="0"/>
            <wp:docPr id="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ceb97b0ddbe651c94817938957deee" w:history="1">
        <w:r>
          <w:rPr>
            <w:rStyle w:val="Hyperlink"/>
          </w:rPr>
          <w:t>Lose Ability</w:t>
        </w:r>
      </w:hyperlink>
      <w:r>
        <w:t xml:space="preserve"> [0..*]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292555B9" w14:textId="77777777" w:rsidR="003709BC" w:rsidRDefault="003709BC" w:rsidP="003709BC">
      <w:pPr>
        <w:ind w:left="605" w:hanging="245"/>
      </w:pPr>
      <w:r>
        <w:rPr>
          <w:noProof/>
        </w:rPr>
        <w:drawing>
          <wp:inline distT="0" distB="0" distL="0" distR="0" wp14:anchorId="669F5FC9" wp14:editId="0B2A926A">
            <wp:extent cx="152400" cy="152400"/>
            <wp:effectExtent l="0" t="0" r="0" b="0"/>
            <wp:docPr id="50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229412c2229573ddd1f5fc8c578780f" w:history="1">
        <w:r>
          <w:rPr>
            <w:rStyle w:val="Hyperlink"/>
          </w:rPr>
          <w:t>Obtain 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185674CC" w14:textId="77777777" w:rsidR="003709BC" w:rsidRDefault="003709BC" w:rsidP="003709BC">
      <w:pPr>
        <w:ind w:left="605" w:hanging="245"/>
      </w:pPr>
      <w:r>
        <w:rPr>
          <w:noProof/>
        </w:rPr>
        <w:drawing>
          <wp:inline distT="0" distB="0" distL="0" distR="0" wp14:anchorId="7B3FB1AA" wp14:editId="558FB9B2">
            <wp:extent cx="152400" cy="152400"/>
            <wp:effectExtent l="0" t="0" r="0" b="0"/>
            <wp:docPr id="50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47CB80BD"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516A933" w14:textId="77777777" w:rsidR="003709BC" w:rsidRDefault="003709BC" w:rsidP="008C7C30">
      <w:pPr>
        <w:pStyle w:val="BodyText"/>
      </w:pPr>
      <w:r>
        <w:t>A physical or logical record of an assertion that a particular actor has a particular ability.</w:t>
      </w:r>
    </w:p>
    <w:p w14:paraId="316601DD" w14:textId="77777777" w:rsidR="003709BC" w:rsidRDefault="003709BC" w:rsidP="003709BC"/>
    <w:p w14:paraId="31624A30" w14:textId="77777777" w:rsidR="003709BC" w:rsidRDefault="003709BC" w:rsidP="003709BC">
      <w:pPr>
        <w:pStyle w:val="Heading3"/>
        <w:spacing w:after="0"/>
        <w:ind w:left="1080"/>
      </w:pPr>
      <w:bookmarkStart w:id="2001" w:name="_1a55295ff873a2afb4c85e0f26300440"/>
      <w:bookmarkStart w:id="2002" w:name="_Toc468649515"/>
      <w:r>
        <w:t>Association Class Affected Available Resource</w:t>
      </w:r>
      <w:bookmarkEnd w:id="2001"/>
      <w:r w:rsidRPr="003A31EC">
        <w:rPr>
          <w:rFonts w:cs="Arial"/>
        </w:rPr>
        <w:t xml:space="preserve"> </w:t>
      </w:r>
      <w:r>
        <w:rPr>
          <w:rFonts w:cs="Arial"/>
        </w:rPr>
        <w:fldChar w:fldCharType="begin"/>
      </w:r>
      <w:r>
        <w:instrText>XE"</w:instrText>
      </w:r>
      <w:r w:rsidRPr="00413D75">
        <w:rPr>
          <w:rFonts w:cs="Arial"/>
        </w:rPr>
        <w:instrText>Affected Available Resource</w:instrText>
      </w:r>
      <w:r>
        <w:instrText>"</w:instrText>
      </w:r>
      <w:r>
        <w:rPr>
          <w:rFonts w:cs="Arial"/>
        </w:rPr>
        <w:fldChar w:fldCharType="end"/>
      </w:r>
      <w:r>
        <w:rPr>
          <w:rFonts w:cs="Arial"/>
        </w:rPr>
        <w:t xml:space="preserve"> &lt;&lt;Relationship&gt;&gt;</w:t>
      </w:r>
      <w:bookmarkEnd w:id="2002"/>
    </w:p>
    <w:p w14:paraId="22C4D12E" w14:textId="77777777" w:rsidR="003709BC" w:rsidRDefault="003709BC" w:rsidP="003709BC">
      <w:r>
        <w:t>An alter ability action affects an actors control over one or more resources. This relationship defines the set of resources impacted by an alter ability action.</w:t>
      </w:r>
    </w:p>
    <w:p w14:paraId="73999EF6" w14:textId="77777777" w:rsidR="003709BC" w:rsidRDefault="003709BC" w:rsidP="003709BC">
      <w:pPr>
        <w:jc w:val="center"/>
      </w:pPr>
      <w:r>
        <w:rPr>
          <w:noProof/>
        </w:rPr>
        <w:lastRenderedPageBreak/>
        <w:drawing>
          <wp:inline distT="0" distB="0" distL="0" distR="0" wp14:anchorId="05D3D415" wp14:editId="2A7BEB1E">
            <wp:extent cx="5857875" cy="2619375"/>
            <wp:effectExtent l="0" t="0" r="0" b="0"/>
            <wp:docPr id="5043" name="Picture -1931209757.emf" descr="-19312097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31209757.emf"/>
                    <pic:cNvPicPr/>
                  </pic:nvPicPr>
                  <pic:blipFill>
                    <a:blip r:embed="rId109" cstate="print"/>
                    <a:stretch>
                      <a:fillRect/>
                    </a:stretch>
                  </pic:blipFill>
                  <pic:spPr>
                    <a:xfrm>
                      <a:off x="0" y="0"/>
                      <a:ext cx="5857875" cy="2619375"/>
                    </a:xfrm>
                    <a:prstGeom prst="rect">
                      <a:avLst/>
                    </a:prstGeom>
                  </pic:spPr>
                </pic:pic>
              </a:graphicData>
            </a:graphic>
          </wp:inline>
        </w:drawing>
      </w:r>
    </w:p>
    <w:p w14:paraId="6774279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Affected Available Resource</w:t>
      </w:r>
    </w:p>
    <w:p w14:paraId="6E20DA1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D5BDB07" w14:textId="77777777" w:rsidR="003709BC" w:rsidRDefault="003D454B" w:rsidP="003709BC">
      <w:pPr>
        <w:ind w:left="360"/>
      </w:pPr>
      <w:hyperlink w:anchor="_3685cf695580519c9a617067b88d6498" w:history="1">
        <w:r w:rsidR="003709BC">
          <w:rPr>
            <w:rStyle w:val="Hyperlink"/>
          </w:rPr>
          <w:t>Effect</w:t>
        </w:r>
      </w:hyperlink>
    </w:p>
    <w:p w14:paraId="47EE95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F3CA7B" w14:textId="77777777" w:rsidR="003709BC" w:rsidRDefault="003709BC" w:rsidP="003709BC">
      <w:pPr>
        <w:ind w:firstLine="720"/>
      </w:pPr>
      <w:r>
        <w:rPr>
          <w:noProof/>
        </w:rPr>
        <w:drawing>
          <wp:inline distT="0" distB="0" distL="0" distR="0" wp14:anchorId="6EF7AE4B" wp14:editId="2EE66FA1">
            <wp:extent cx="152400" cy="152400"/>
            <wp:effectExtent l="0" t="0" r="0" b="0"/>
            <wp:docPr id="50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ABA174" w14:textId="77777777" w:rsidR="003709BC" w:rsidRDefault="003709BC" w:rsidP="008C7C30">
      <w:pPr>
        <w:pStyle w:val="BodyText"/>
      </w:pPr>
      <w:r>
        <w:t>Resource that an alter ability action impacts in terms of its availably to actors.</w:t>
      </w:r>
    </w:p>
    <w:p w14:paraId="605DD800" w14:textId="77777777" w:rsidR="003709BC" w:rsidRDefault="003709BC" w:rsidP="003709BC">
      <w:pPr>
        <w:ind w:firstLine="720"/>
      </w:pPr>
      <w:r>
        <w:rPr>
          <w:noProof/>
        </w:rPr>
        <w:drawing>
          <wp:inline distT="0" distB="0" distL="0" distR="0" wp14:anchorId="59553B0B" wp14:editId="35C700BE">
            <wp:extent cx="152400" cy="152400"/>
            <wp:effectExtent l="0" t="0" r="0" b="0"/>
            <wp:docPr id="5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B345165" w14:textId="77777777" w:rsidR="003709BC" w:rsidRDefault="003709BC" w:rsidP="008C7C30">
      <w:pPr>
        <w:pStyle w:val="BodyText"/>
      </w:pPr>
      <w:r>
        <w:t>Actions which impact the availability of a resource to actors.</w:t>
      </w:r>
    </w:p>
    <w:p w14:paraId="7123378D" w14:textId="77777777" w:rsidR="003709BC" w:rsidRDefault="003709BC" w:rsidP="003709BC"/>
    <w:p w14:paraId="6F170E56" w14:textId="77777777" w:rsidR="003709BC" w:rsidRDefault="003709BC" w:rsidP="003709BC">
      <w:pPr>
        <w:pStyle w:val="Heading3"/>
        <w:spacing w:after="0"/>
        <w:ind w:left="1080"/>
      </w:pPr>
      <w:bookmarkStart w:id="2003" w:name="_52347096624a2fcb2b4821db37b19de9"/>
      <w:bookmarkStart w:id="2004" w:name="_Toc468649516"/>
      <w:r>
        <w:t>Class Alter Ability</w:t>
      </w:r>
      <w:bookmarkEnd w:id="2003"/>
      <w:bookmarkEnd w:id="2004"/>
      <w:r w:rsidRPr="003A31EC">
        <w:rPr>
          <w:rFonts w:cs="Arial"/>
        </w:rPr>
        <w:t xml:space="preserve"> </w:t>
      </w:r>
      <w:r>
        <w:rPr>
          <w:rFonts w:cs="Arial"/>
        </w:rPr>
        <w:fldChar w:fldCharType="begin"/>
      </w:r>
      <w:r>
        <w:instrText>XE"</w:instrText>
      </w:r>
      <w:r w:rsidRPr="00413D75">
        <w:rPr>
          <w:rFonts w:cs="Arial"/>
        </w:rPr>
        <w:instrText>Alter Ability</w:instrText>
      </w:r>
      <w:r>
        <w:instrText>"</w:instrText>
      </w:r>
      <w:r>
        <w:rPr>
          <w:rFonts w:cs="Arial"/>
        </w:rPr>
        <w:fldChar w:fldCharType="end"/>
      </w:r>
      <w:r>
        <w:rPr>
          <w:rFonts w:cs="Arial"/>
        </w:rPr>
        <w:t xml:space="preserve"> </w:t>
      </w:r>
    </w:p>
    <w:p w14:paraId="628DEBA8" w14:textId="77777777" w:rsidR="003709BC" w:rsidRDefault="003709BC" w:rsidP="003709BC">
      <w:r>
        <w:t>The Event  of providing or removing  abilities (including control) by impacting the resources available to an actor.</w:t>
      </w:r>
    </w:p>
    <w:p w14:paraId="799673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EB555F" w14:textId="77777777" w:rsidR="003709BC" w:rsidRDefault="003D454B" w:rsidP="003709BC">
      <w:pPr>
        <w:ind w:left="360"/>
      </w:pPr>
      <w:hyperlink w:anchor="_6ba65cb32cb0154f6c150174e332fc08" w:history="1">
        <w:r w:rsidR="003709BC">
          <w:rPr>
            <w:rStyle w:val="Hyperlink"/>
          </w:rPr>
          <w:t>Activity Effecting Entity</w:t>
        </w:r>
      </w:hyperlink>
    </w:p>
    <w:p w14:paraId="2E36E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C9116D2" w14:textId="77777777" w:rsidR="003709BC" w:rsidRDefault="003709BC" w:rsidP="003709BC">
      <w:pPr>
        <w:ind w:left="605" w:hanging="245"/>
      </w:pPr>
      <w:r>
        <w:rPr>
          <w:noProof/>
        </w:rPr>
        <w:drawing>
          <wp:inline distT="0" distB="0" distL="0" distR="0" wp14:anchorId="2E745A82" wp14:editId="40C0ECC4">
            <wp:extent cx="152400" cy="152400"/>
            <wp:effectExtent l="0" t="0" r="0" b="0"/>
            <wp:docPr id="50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1cdbfb5037111d4063d958f9bba2472" w:history="1">
        <w:r>
          <w:rPr>
            <w:rStyle w:val="Hyperlink"/>
          </w:rPr>
          <w:t>Facilitator</w:t>
        </w:r>
      </w:hyperlink>
      <w:r>
        <w:t xml:space="preserve">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35252FE9" w14:textId="77777777" w:rsidR="003709BC" w:rsidRDefault="003709BC" w:rsidP="003709BC">
      <w:pPr>
        <w:ind w:left="605" w:hanging="245"/>
      </w:pPr>
      <w:r>
        <w:rPr>
          <w:noProof/>
        </w:rPr>
        <w:drawing>
          <wp:inline distT="0" distB="0" distL="0" distR="0" wp14:anchorId="4447F63E" wp14:editId="17BE769A">
            <wp:extent cx="152400" cy="152400"/>
            <wp:effectExtent l="0" t="0" r="0" b="0"/>
            <wp:docPr id="504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EABCB45"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4FA1F6CC" w14:textId="77777777" w:rsidR="003709BC" w:rsidRDefault="003709BC" w:rsidP="008C7C30">
      <w:pPr>
        <w:pStyle w:val="BodyText"/>
      </w:pPr>
      <w:r>
        <w:t>Resource that an alter ability action impacts in terms of its availably to actors.</w:t>
      </w:r>
    </w:p>
    <w:p w14:paraId="1385DD22" w14:textId="77777777" w:rsidR="003709BC" w:rsidRDefault="003709BC" w:rsidP="003709BC"/>
    <w:p w14:paraId="11811FD8" w14:textId="77777777" w:rsidR="003709BC" w:rsidRDefault="003709BC" w:rsidP="003709BC">
      <w:pPr>
        <w:pStyle w:val="Heading3"/>
        <w:spacing w:after="0"/>
        <w:ind w:left="1080"/>
      </w:pPr>
      <w:bookmarkStart w:id="2005" w:name="_e48b8d427e308d0be37487d075b27c1f"/>
      <w:bookmarkStart w:id="2006" w:name="_Toc468649517"/>
      <w:r>
        <w:lastRenderedPageBreak/>
        <w:t>Association Class Capability</w:t>
      </w:r>
      <w:bookmarkEnd w:id="2005"/>
      <w:r w:rsidRPr="003A31EC">
        <w:rPr>
          <w:rFonts w:cs="Arial"/>
        </w:rPr>
        <w:t xml:space="preserve"> </w:t>
      </w:r>
      <w:r>
        <w:rPr>
          <w:rFonts w:cs="Arial"/>
        </w:rPr>
        <w:fldChar w:fldCharType="begin"/>
      </w:r>
      <w:r>
        <w:instrText>XE"</w:instrText>
      </w:r>
      <w:r w:rsidRPr="00413D75">
        <w:rPr>
          <w:rFonts w:cs="Arial"/>
        </w:rPr>
        <w:instrText>Capability</w:instrText>
      </w:r>
      <w:r>
        <w:instrText>"</w:instrText>
      </w:r>
      <w:r>
        <w:rPr>
          <w:rFonts w:cs="Arial"/>
        </w:rPr>
        <w:fldChar w:fldCharType="end"/>
      </w:r>
      <w:r>
        <w:rPr>
          <w:rFonts w:cs="Arial"/>
        </w:rPr>
        <w:t xml:space="preserve"> &lt;&lt;Relationship&gt;&gt;</w:t>
      </w:r>
      <w:bookmarkEnd w:id="2006"/>
    </w:p>
    <w:p w14:paraId="21AF67AE" w14:textId="77777777" w:rsidR="003709BC" w:rsidRDefault="003709BC" w:rsidP="003709BC">
      <w:r>
        <w:t>A capability is the ability of an actor to have an effect by performing or enacting a process realized through the use of resources. Capability may lead to performance of the activity.</w:t>
      </w:r>
      <w:r>
        <w:br/>
      </w:r>
      <w:r>
        <w:br/>
        <w:t>[FIBO] Capability: A capability represents the ability to perform a particular type of work and may involve people with particular skills and knowledge, intellectual property, defined practices, operating facilities, tools and equipment.</w:t>
      </w:r>
    </w:p>
    <w:p w14:paraId="61293941" w14:textId="77777777" w:rsidR="003709BC" w:rsidRDefault="003709BC" w:rsidP="003709BC">
      <w:pPr>
        <w:jc w:val="center"/>
      </w:pPr>
      <w:r>
        <w:rPr>
          <w:noProof/>
        </w:rPr>
        <w:drawing>
          <wp:inline distT="0" distB="0" distL="0" distR="0" wp14:anchorId="00D8AFC4" wp14:editId="13DBA010">
            <wp:extent cx="6188075" cy="3813041"/>
            <wp:effectExtent l="0" t="0" r="0" b="0"/>
            <wp:docPr id="5048" name="Picture -342625858.emf" descr="-3426258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42625858.emf"/>
                    <pic:cNvPicPr/>
                  </pic:nvPicPr>
                  <pic:blipFill>
                    <a:blip r:embed="rId110" cstate="print"/>
                    <a:stretch>
                      <a:fillRect/>
                    </a:stretch>
                  </pic:blipFill>
                  <pic:spPr>
                    <a:xfrm>
                      <a:off x="0" y="0"/>
                      <a:ext cx="6188075" cy="3813041"/>
                    </a:xfrm>
                    <a:prstGeom prst="rect">
                      <a:avLst/>
                    </a:prstGeom>
                  </pic:spPr>
                </pic:pic>
              </a:graphicData>
            </a:graphic>
          </wp:inline>
        </w:drawing>
      </w:r>
    </w:p>
    <w:p w14:paraId="0586518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Capability</w:t>
      </w:r>
    </w:p>
    <w:p w14:paraId="0CF347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BF85884" w14:textId="77777777" w:rsidR="003709BC" w:rsidRDefault="003D454B" w:rsidP="003709BC">
      <w:pPr>
        <w:ind w:left="360"/>
      </w:pPr>
      <w:hyperlink w:anchor="_0a7e812804f2213995cbeffe776b63fe" w:history="1">
        <w:r w:rsidR="003709BC">
          <w:rPr>
            <w:rStyle w:val="Hyperlink"/>
          </w:rPr>
          <w:t>Ability</w:t>
        </w:r>
      </w:hyperlink>
      <w:r w:rsidR="003709BC">
        <w:t xml:space="preserve">, </w:t>
      </w:r>
      <w:hyperlink w:anchor="_989aaebdfe7f1a2a4a983d63cf40a705" w:history="1">
        <w:r w:rsidR="003709BC">
          <w:rPr>
            <w:rStyle w:val="Hyperlink"/>
          </w:rPr>
          <w:t>Involvement</w:t>
        </w:r>
      </w:hyperlink>
    </w:p>
    <w:p w14:paraId="3168A7A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6F49A7F" w14:textId="77777777" w:rsidR="003709BC" w:rsidRDefault="003709BC" w:rsidP="003709BC">
      <w:pPr>
        <w:ind w:firstLine="720"/>
      </w:pPr>
      <w:r>
        <w:rPr>
          <w:noProof/>
        </w:rPr>
        <w:drawing>
          <wp:inline distT="0" distB="0" distL="0" distR="0" wp14:anchorId="6B983F95" wp14:editId="4ACC1E31">
            <wp:extent cx="152400" cy="152400"/>
            <wp:effectExtent l="0" t="0" r="0" b="0"/>
            <wp:docPr id="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0D7B209" w14:textId="77777777" w:rsidR="003709BC" w:rsidRDefault="003709BC" w:rsidP="008C7C30">
      <w:pPr>
        <w:pStyle w:val="BodyText"/>
      </w:pPr>
      <w:r>
        <w:t>The ability of an actor to perform a process.</w:t>
      </w:r>
    </w:p>
    <w:p w14:paraId="2DD5CA14" w14:textId="77777777" w:rsidR="003709BC" w:rsidRDefault="003709BC" w:rsidP="003709BC">
      <w:pPr>
        <w:ind w:firstLine="720"/>
      </w:pPr>
      <w:r>
        <w:rPr>
          <w:noProof/>
        </w:rPr>
        <w:drawing>
          <wp:inline distT="0" distB="0" distL="0" distR="0" wp14:anchorId="13AF24FB" wp14:editId="412A693B">
            <wp:extent cx="152400" cy="152400"/>
            <wp:effectExtent l="0" t="0" r="0" b="0"/>
            <wp:docPr id="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DB62DB0" w14:textId="77777777" w:rsidR="003709BC" w:rsidRDefault="003709BC" w:rsidP="008C7C30">
      <w:pPr>
        <w:pStyle w:val="BodyText"/>
      </w:pPr>
      <w:r>
        <w:t>Actor capable of performing an process.</w:t>
      </w:r>
    </w:p>
    <w:p w14:paraId="5103C3A1" w14:textId="77777777" w:rsidR="003709BC" w:rsidRDefault="003709BC" w:rsidP="003709BC"/>
    <w:p w14:paraId="1874D9B9" w14:textId="77777777" w:rsidR="003709BC" w:rsidRDefault="003709BC" w:rsidP="003709BC">
      <w:pPr>
        <w:pStyle w:val="Heading3"/>
        <w:spacing w:after="0"/>
        <w:ind w:left="1080"/>
      </w:pPr>
      <w:bookmarkStart w:id="2007" w:name="_31cdbfb5037111d4063d958f9bba2472"/>
      <w:bookmarkStart w:id="2008" w:name="_Toc468649518"/>
      <w:r>
        <w:t>Class Facilitator</w:t>
      </w:r>
      <w:bookmarkEnd w:id="2007"/>
      <w:r w:rsidRPr="003A31EC">
        <w:rPr>
          <w:rFonts w:cs="Arial"/>
        </w:rPr>
        <w:t xml:space="preserve"> </w:t>
      </w:r>
      <w:r>
        <w:rPr>
          <w:rFonts w:cs="Arial"/>
        </w:rPr>
        <w:fldChar w:fldCharType="begin"/>
      </w:r>
      <w:r>
        <w:instrText>XE"</w:instrText>
      </w:r>
      <w:r w:rsidRPr="00413D75">
        <w:rPr>
          <w:rFonts w:cs="Arial"/>
        </w:rPr>
        <w:instrText>Facilitator</w:instrText>
      </w:r>
      <w:r>
        <w:instrText>"</w:instrText>
      </w:r>
      <w:r>
        <w:rPr>
          <w:rFonts w:cs="Arial"/>
        </w:rPr>
        <w:fldChar w:fldCharType="end"/>
      </w:r>
      <w:r>
        <w:rPr>
          <w:rFonts w:cs="Arial"/>
        </w:rPr>
        <w:t xml:space="preserve"> &lt;&lt;Role&gt;&gt;</w:t>
      </w:r>
      <w:bookmarkEnd w:id="2008"/>
    </w:p>
    <w:p w14:paraId="55D146B4" w14:textId="77777777" w:rsidR="003709BC" w:rsidRDefault="003709BC" w:rsidP="003709BC">
      <w:r>
        <w:t>An actor able to provide an ability to another actor. e.g., Joe has supervisor rights to a database.</w:t>
      </w:r>
    </w:p>
    <w:p w14:paraId="58923F9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9E08F2" w14:textId="77777777" w:rsidR="003709BC" w:rsidRDefault="003D454B" w:rsidP="003709BC">
      <w:pPr>
        <w:ind w:left="360"/>
      </w:pPr>
      <w:hyperlink w:anchor="_195976dea0d8187e1656ac43c072c070" w:history="1">
        <w:r w:rsidR="003709BC">
          <w:rPr>
            <w:rStyle w:val="Hyperlink"/>
          </w:rPr>
          <w:t>Actor</w:t>
        </w:r>
      </w:hyperlink>
    </w:p>
    <w:p w14:paraId="32CA39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310B55F" w14:textId="77777777" w:rsidR="003709BC" w:rsidRDefault="003709BC" w:rsidP="003709BC">
      <w:pPr>
        <w:ind w:left="605" w:hanging="245"/>
      </w:pPr>
      <w:r>
        <w:rPr>
          <w:noProof/>
        </w:rPr>
        <w:drawing>
          <wp:inline distT="0" distB="0" distL="0" distR="0" wp14:anchorId="1313D12E" wp14:editId="7A4C95E4">
            <wp:extent cx="152400" cy="152400"/>
            <wp:effectExtent l="0" t="0" r="0" b="0"/>
            <wp:docPr id="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2347096624a2fcb2b4821db37b19de9" w:history="1">
        <w:r>
          <w:rPr>
            <w:rStyle w:val="Hyperlink"/>
          </w:rPr>
          <w:t>Alter Ability</w:t>
        </w:r>
      </w:hyperlink>
      <w:r>
        <w:t xml:space="preserve">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0AAA9F" w14:textId="77777777" w:rsidR="003709BC" w:rsidRDefault="003709BC" w:rsidP="003709BC"/>
    <w:p w14:paraId="4B405693" w14:textId="77777777" w:rsidR="003709BC" w:rsidRDefault="003709BC" w:rsidP="003709BC">
      <w:pPr>
        <w:pStyle w:val="Heading3"/>
        <w:spacing w:after="0"/>
        <w:ind w:left="1080"/>
      </w:pPr>
      <w:bookmarkStart w:id="2009" w:name="_9cceb97b0ddbe651c94817938957deee"/>
      <w:bookmarkStart w:id="2010" w:name="_Toc468649519"/>
      <w:r>
        <w:t>Class Lose Ability</w:t>
      </w:r>
      <w:bookmarkEnd w:id="2009"/>
      <w:bookmarkEnd w:id="2010"/>
      <w:r w:rsidRPr="003A31EC">
        <w:rPr>
          <w:rFonts w:cs="Arial"/>
        </w:rPr>
        <w:t xml:space="preserve"> </w:t>
      </w:r>
      <w:r>
        <w:rPr>
          <w:rFonts w:cs="Arial"/>
        </w:rPr>
        <w:fldChar w:fldCharType="begin"/>
      </w:r>
      <w:r>
        <w:instrText>XE"</w:instrText>
      </w:r>
      <w:r w:rsidRPr="00413D75">
        <w:rPr>
          <w:rFonts w:cs="Arial"/>
        </w:rPr>
        <w:instrText>Lose Ability</w:instrText>
      </w:r>
      <w:r>
        <w:instrText>"</w:instrText>
      </w:r>
      <w:r>
        <w:rPr>
          <w:rFonts w:cs="Arial"/>
        </w:rPr>
        <w:fldChar w:fldCharType="end"/>
      </w:r>
      <w:r>
        <w:rPr>
          <w:rFonts w:cs="Arial"/>
        </w:rPr>
        <w:t xml:space="preserve"> </w:t>
      </w:r>
    </w:p>
    <w:p w14:paraId="7E4623D0" w14:textId="77777777" w:rsidR="003709BC" w:rsidRDefault="003709BC" w:rsidP="003709BC">
      <w:r>
        <w:t>An Event that reduces of the ability of an actor.</w:t>
      </w:r>
    </w:p>
    <w:p w14:paraId="63D8CE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6F8E56" w14:textId="77777777" w:rsidR="003709BC" w:rsidRDefault="003D454B" w:rsidP="003709BC">
      <w:pPr>
        <w:ind w:left="360"/>
      </w:pPr>
      <w:hyperlink w:anchor="_52347096624a2fcb2b4821db37b19de9" w:history="1">
        <w:r w:rsidR="003709BC">
          <w:rPr>
            <w:rStyle w:val="Hyperlink"/>
          </w:rPr>
          <w:t>Alter Ability</w:t>
        </w:r>
      </w:hyperlink>
    </w:p>
    <w:p w14:paraId="45B420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A4A15DB" w14:textId="77777777" w:rsidR="003709BC" w:rsidRDefault="003709BC" w:rsidP="003709BC">
      <w:pPr>
        <w:ind w:left="605" w:hanging="245"/>
      </w:pPr>
      <w:r>
        <w:rPr>
          <w:noProof/>
        </w:rPr>
        <w:drawing>
          <wp:inline distT="0" distB="0" distL="0" distR="0" wp14:anchorId="671F5745" wp14:editId="3863CD41">
            <wp:extent cx="152400" cy="152400"/>
            <wp:effectExtent l="0" t="0" r="0" b="0"/>
            <wp:docPr id="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7354161"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511A29BD" w14:textId="77777777" w:rsidR="003709BC" w:rsidRDefault="003709BC" w:rsidP="008C7C30">
      <w:pPr>
        <w:pStyle w:val="BodyText"/>
      </w:pPr>
      <w:r>
        <w:t>Control that is lost as a result of a lose control Event.</w:t>
      </w:r>
    </w:p>
    <w:p w14:paraId="73C0091B" w14:textId="77777777" w:rsidR="003709BC" w:rsidRDefault="003709BC" w:rsidP="003709BC">
      <w:pPr>
        <w:ind w:left="605" w:hanging="245"/>
      </w:pPr>
      <w:r>
        <w:rPr>
          <w:noProof/>
        </w:rPr>
        <w:drawing>
          <wp:inline distT="0" distB="0" distL="0" distR="0" wp14:anchorId="67C612A0" wp14:editId="34C56010">
            <wp:extent cx="152400" cy="152400"/>
            <wp:effectExtent l="0" t="0" r="0" b="0"/>
            <wp:docPr id="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negates:</w:t>
      </w:r>
      <w:hyperlink w:anchor="_8c517cf1950741c0f89edebf828214cc" w:history="1">
        <w:r>
          <w:rPr>
            <w:rStyle w:val="Hyperlink"/>
          </w:rPr>
          <w:t>Situation</w:t>
        </w:r>
      </w:hyperlink>
      <w:r>
        <w:rPr>
          <w:rStyle w:val="Hyperlink"/>
        </w:rPr>
        <w:t xml:space="preserve">   </w:t>
      </w:r>
      <w:r>
        <w:t xml:space="preserve"> </w:t>
      </w:r>
    </w:p>
    <w:p w14:paraId="292A3BA8" w14:textId="77777777" w:rsidR="003709BC" w:rsidRDefault="003709BC" w:rsidP="003709BC">
      <w:pPr>
        <w:ind w:left="605" w:hanging="245"/>
      </w:pPr>
      <w:r>
        <w:rPr>
          <w:noProof/>
        </w:rPr>
        <w:drawing>
          <wp:inline distT="0" distB="0" distL="0" distR="0" wp14:anchorId="13031AC9" wp14:editId="792743BE">
            <wp:extent cx="152400" cy="152400"/>
            <wp:effectExtent l="0" t="0" r="0" b="0"/>
            <wp:docPr id="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withdraws</w:t>
      </w:r>
      <w:r>
        <w:rPr>
          <w:rFonts w:cs="Arial"/>
        </w:rPr>
        <w:fldChar w:fldCharType="begin"/>
      </w:r>
      <w:r>
        <w:instrText>XE"</w:instrText>
      </w:r>
      <w:r w:rsidRPr="00413D75">
        <w:rPr>
          <w:rFonts w:cs="Arial"/>
        </w:rPr>
        <w:instrText>withdraws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543F76C5" w14:textId="77777777" w:rsidR="003709BC" w:rsidRDefault="003709BC" w:rsidP="008C7C30">
      <w:pPr>
        <w:pStyle w:val="BodyText"/>
      </w:pPr>
      <w:r>
        <w:t>The control relationship that is withdrawn by a lose control activity.</w:t>
      </w:r>
    </w:p>
    <w:p w14:paraId="21BC3C22" w14:textId="77777777" w:rsidR="003709BC" w:rsidRDefault="003709BC" w:rsidP="003709BC"/>
    <w:p w14:paraId="4D5BB2A7" w14:textId="77777777" w:rsidR="003709BC" w:rsidRDefault="003709BC" w:rsidP="003709BC">
      <w:pPr>
        <w:pStyle w:val="Heading3"/>
        <w:spacing w:after="0"/>
        <w:ind w:left="1080"/>
      </w:pPr>
      <w:bookmarkStart w:id="2011" w:name="_e229412c2229573ddd1f5fc8c578780f"/>
      <w:bookmarkStart w:id="2012" w:name="_Toc468649520"/>
      <w:r>
        <w:t>Class Obtain Ability</w:t>
      </w:r>
      <w:bookmarkEnd w:id="2011"/>
      <w:bookmarkEnd w:id="2012"/>
      <w:r w:rsidRPr="003A31EC">
        <w:rPr>
          <w:rFonts w:cs="Arial"/>
        </w:rPr>
        <w:t xml:space="preserve"> </w:t>
      </w:r>
      <w:r>
        <w:rPr>
          <w:rFonts w:cs="Arial"/>
        </w:rPr>
        <w:fldChar w:fldCharType="begin"/>
      </w:r>
      <w:r>
        <w:instrText>XE"</w:instrText>
      </w:r>
      <w:r w:rsidRPr="00413D75">
        <w:rPr>
          <w:rFonts w:cs="Arial"/>
        </w:rPr>
        <w:instrText>Obtain Ability</w:instrText>
      </w:r>
      <w:r>
        <w:instrText>"</w:instrText>
      </w:r>
      <w:r>
        <w:rPr>
          <w:rFonts w:cs="Arial"/>
        </w:rPr>
        <w:fldChar w:fldCharType="end"/>
      </w:r>
      <w:r>
        <w:rPr>
          <w:rFonts w:cs="Arial"/>
        </w:rPr>
        <w:t xml:space="preserve"> </w:t>
      </w:r>
    </w:p>
    <w:p w14:paraId="51E18363" w14:textId="77777777" w:rsidR="003709BC" w:rsidRDefault="003709BC" w:rsidP="003709BC">
      <w:r>
        <w:t xml:space="preserve">An Event that increases the resources available to an actor. </w:t>
      </w:r>
    </w:p>
    <w:p w14:paraId="537A5B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8FB55" w14:textId="77777777" w:rsidR="003709BC" w:rsidRDefault="003D454B" w:rsidP="003709BC">
      <w:pPr>
        <w:ind w:left="360"/>
      </w:pPr>
      <w:hyperlink w:anchor="_52347096624a2fcb2b4821db37b19de9" w:history="1">
        <w:r w:rsidR="003709BC">
          <w:rPr>
            <w:rStyle w:val="Hyperlink"/>
          </w:rPr>
          <w:t>Alter Ability</w:t>
        </w:r>
      </w:hyperlink>
    </w:p>
    <w:p w14:paraId="2B9EB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3C0C4C8" w14:textId="77777777" w:rsidR="003709BC" w:rsidRDefault="003709BC" w:rsidP="003709BC">
      <w:pPr>
        <w:ind w:left="605" w:hanging="245"/>
      </w:pPr>
      <w:r>
        <w:rPr>
          <w:noProof/>
        </w:rPr>
        <w:drawing>
          <wp:inline distT="0" distB="0" distL="0" distR="0" wp14:anchorId="725ECF19" wp14:editId="3A3BF4AF">
            <wp:extent cx="152400" cy="152400"/>
            <wp:effectExtent l="0" t="0" r="0" b="0"/>
            <wp:docPr id="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affords</w:t>
      </w:r>
      <w:r>
        <w:rPr>
          <w:rFonts w:cs="Arial"/>
        </w:rPr>
        <w:fldChar w:fldCharType="begin"/>
      </w:r>
      <w:r>
        <w:instrText>XE"</w:instrText>
      </w:r>
      <w:r w:rsidRPr="00413D75">
        <w:rPr>
          <w:rFonts w:cs="Arial"/>
        </w:rPr>
        <w:instrText>affords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1549D33F" w14:textId="77777777" w:rsidR="003709BC" w:rsidRDefault="003709BC" w:rsidP="008C7C30">
      <w:pPr>
        <w:pStyle w:val="BodyText"/>
      </w:pPr>
      <w:r>
        <w:t>An act that provides control of an entity.</w:t>
      </w:r>
    </w:p>
    <w:p w14:paraId="4C39E044" w14:textId="77777777" w:rsidR="003709BC" w:rsidRDefault="003709BC" w:rsidP="003709BC">
      <w:pPr>
        <w:ind w:left="605" w:hanging="245"/>
      </w:pPr>
      <w:r>
        <w:rPr>
          <w:noProof/>
        </w:rPr>
        <w:drawing>
          <wp:inline distT="0" distB="0" distL="0" distR="0" wp14:anchorId="2926A821" wp14:editId="4B0CC990">
            <wp:extent cx="152400" cy="152400"/>
            <wp:effectExtent l="0" t="0" r="0" b="0"/>
            <wp:docPr id="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35D7C60"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14794964" w14:textId="77777777" w:rsidR="003709BC" w:rsidRDefault="003709BC" w:rsidP="008C7C30">
      <w:pPr>
        <w:pStyle w:val="BodyText"/>
      </w:pPr>
      <w:r>
        <w:t>Control obtained by a obtain control action.</w:t>
      </w:r>
    </w:p>
    <w:p w14:paraId="0C0144FE" w14:textId="77777777" w:rsidR="003709BC" w:rsidRDefault="003709BC" w:rsidP="003709BC">
      <w:pPr>
        <w:ind w:left="605" w:hanging="245"/>
      </w:pPr>
      <w:r>
        <w:rPr>
          <w:noProof/>
        </w:rPr>
        <w:drawing>
          <wp:inline distT="0" distB="0" distL="0" distR="0" wp14:anchorId="449D6F68" wp14:editId="66C7B74E">
            <wp:extent cx="152400" cy="152400"/>
            <wp:effectExtent l="0" t="0" r="0" b="0"/>
            <wp:docPr id="4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causes:</w:t>
      </w:r>
      <w:hyperlink w:anchor="_8c517cf1950741c0f89edebf828214cc" w:history="1">
        <w:r>
          <w:rPr>
            <w:rStyle w:val="Hyperlink"/>
          </w:rPr>
          <w:t>Situation</w:t>
        </w:r>
      </w:hyperlink>
      <w:r>
        <w:rPr>
          <w:rStyle w:val="Hyperlink"/>
        </w:rPr>
        <w:t xml:space="preserve">   </w:t>
      </w:r>
      <w:r>
        <w:t xml:space="preserve"> </w:t>
      </w:r>
    </w:p>
    <w:p w14:paraId="27C07893" w14:textId="77777777" w:rsidR="003709BC" w:rsidRDefault="003709BC" w:rsidP="003709BC"/>
    <w:p w14:paraId="1DDE7100" w14:textId="77777777" w:rsidR="003709BC" w:rsidRDefault="003709BC" w:rsidP="003709BC">
      <w:pPr>
        <w:pStyle w:val="Heading3"/>
        <w:spacing w:after="0"/>
        <w:ind w:left="1080"/>
      </w:pPr>
      <w:bookmarkStart w:id="2013" w:name="_8a32dfeb71893be6fe515ffbe6f50cbd"/>
      <w:bookmarkStart w:id="2014" w:name="_Toc468649521"/>
      <w:r>
        <w:t>Association Class Strenthened Actor</w:t>
      </w:r>
      <w:bookmarkEnd w:id="2013"/>
      <w:r w:rsidRPr="003A31EC">
        <w:rPr>
          <w:rFonts w:cs="Arial"/>
        </w:rPr>
        <w:t xml:space="preserve"> </w:t>
      </w:r>
      <w:r>
        <w:rPr>
          <w:rFonts w:cs="Arial"/>
        </w:rPr>
        <w:fldChar w:fldCharType="begin"/>
      </w:r>
      <w:r>
        <w:instrText>XE"</w:instrText>
      </w:r>
      <w:r w:rsidRPr="00413D75">
        <w:rPr>
          <w:rFonts w:cs="Arial"/>
        </w:rPr>
        <w:instrText>Strenthened Actor</w:instrText>
      </w:r>
      <w:r>
        <w:instrText>"</w:instrText>
      </w:r>
      <w:r>
        <w:rPr>
          <w:rFonts w:cs="Arial"/>
        </w:rPr>
        <w:fldChar w:fldCharType="end"/>
      </w:r>
      <w:r>
        <w:rPr>
          <w:rFonts w:cs="Arial"/>
        </w:rPr>
        <w:t xml:space="preserve"> &lt;&lt;Relationship&gt;&gt;</w:t>
      </w:r>
      <w:bookmarkEnd w:id="2014"/>
    </w:p>
    <w:p w14:paraId="79A1DF6B" w14:textId="77777777" w:rsidR="003709BC" w:rsidRDefault="003709BC" w:rsidP="003709BC">
      <w:r>
        <w:t>The act of obtaining control of an entity.</w:t>
      </w:r>
    </w:p>
    <w:p w14:paraId="52050494" w14:textId="77777777" w:rsidR="003709BC" w:rsidRDefault="003709BC" w:rsidP="003709BC">
      <w:pPr>
        <w:jc w:val="center"/>
      </w:pPr>
      <w:r>
        <w:rPr>
          <w:noProof/>
        </w:rPr>
        <w:lastRenderedPageBreak/>
        <w:drawing>
          <wp:inline distT="0" distB="0" distL="0" distR="0" wp14:anchorId="16D012F7" wp14:editId="47744939">
            <wp:extent cx="6057900" cy="2657475"/>
            <wp:effectExtent l="0" t="0" r="0" b="0"/>
            <wp:docPr id="50" name="Picture 862764053.emf" descr="862764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62764053.emf"/>
                    <pic:cNvPicPr/>
                  </pic:nvPicPr>
                  <pic:blipFill>
                    <a:blip r:embed="rId111" cstate="print"/>
                    <a:stretch>
                      <a:fillRect/>
                    </a:stretch>
                  </pic:blipFill>
                  <pic:spPr>
                    <a:xfrm>
                      <a:off x="0" y="0"/>
                      <a:ext cx="6057900" cy="2657475"/>
                    </a:xfrm>
                    <a:prstGeom prst="rect">
                      <a:avLst/>
                    </a:prstGeom>
                  </pic:spPr>
                </pic:pic>
              </a:graphicData>
            </a:graphic>
          </wp:inline>
        </w:drawing>
      </w:r>
    </w:p>
    <w:p w14:paraId="258D939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Strenthened Actor</w:t>
      </w:r>
    </w:p>
    <w:p w14:paraId="436391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D56595" w14:textId="77777777" w:rsidR="003709BC" w:rsidRDefault="003D454B" w:rsidP="003709BC">
      <w:pPr>
        <w:ind w:left="360"/>
      </w:pPr>
      <w:hyperlink w:anchor="_3685cf695580519c9a617067b88d6498" w:history="1">
        <w:r w:rsidR="003709BC">
          <w:rPr>
            <w:rStyle w:val="Hyperlink"/>
          </w:rPr>
          <w:t>Effect</w:t>
        </w:r>
      </w:hyperlink>
    </w:p>
    <w:p w14:paraId="5EA6FE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77ECB52" w14:textId="77777777" w:rsidR="003709BC" w:rsidRDefault="003709BC" w:rsidP="003709BC">
      <w:pPr>
        <w:ind w:firstLine="720"/>
      </w:pPr>
      <w:r>
        <w:rPr>
          <w:noProof/>
        </w:rPr>
        <w:drawing>
          <wp:inline distT="0" distB="0" distL="0" distR="0" wp14:anchorId="5329F216" wp14:editId="0B3922CB">
            <wp:extent cx="152400" cy="152400"/>
            <wp:effectExtent l="0" t="0" r="0" b="0"/>
            <wp:docPr id="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664AD98F" w14:textId="77777777" w:rsidR="003709BC" w:rsidRDefault="003709BC" w:rsidP="008C7C30">
      <w:pPr>
        <w:pStyle w:val="BodyText"/>
      </w:pPr>
      <w:r>
        <w:t>Control obtained by a obtain control action.</w:t>
      </w:r>
    </w:p>
    <w:p w14:paraId="60893BCF" w14:textId="77777777" w:rsidR="003709BC" w:rsidRDefault="003709BC" w:rsidP="003709BC">
      <w:pPr>
        <w:ind w:firstLine="720"/>
      </w:pPr>
      <w:r>
        <w:rPr>
          <w:noProof/>
        </w:rPr>
        <w:drawing>
          <wp:inline distT="0" distB="0" distL="0" distR="0" wp14:anchorId="29F86F55" wp14:editId="3AD3E273">
            <wp:extent cx="152400" cy="152400"/>
            <wp:effectExtent l="0" t="0" r="0" b="0"/>
            <wp:docPr id="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0BC84D84" w14:textId="77777777" w:rsidR="003709BC" w:rsidRDefault="003709BC" w:rsidP="008C7C30">
      <w:pPr>
        <w:pStyle w:val="BodyText"/>
      </w:pPr>
      <w:r>
        <w:t>Method by which control is obtained.</w:t>
      </w:r>
    </w:p>
    <w:p w14:paraId="1E528836" w14:textId="77777777" w:rsidR="003709BC" w:rsidRDefault="003709BC" w:rsidP="003709BC"/>
    <w:p w14:paraId="5F404F7D" w14:textId="77777777" w:rsidR="003709BC" w:rsidRDefault="003709BC" w:rsidP="003709BC">
      <w:pPr>
        <w:pStyle w:val="Heading3"/>
        <w:spacing w:after="0"/>
        <w:ind w:left="1080"/>
      </w:pPr>
      <w:bookmarkStart w:id="2015" w:name="_a08bb0621cb711df00453399bf98bcb4"/>
      <w:bookmarkStart w:id="2016" w:name="_Toc468649522"/>
      <w:r>
        <w:t>Class Transfer Ability</w:t>
      </w:r>
      <w:bookmarkEnd w:id="2015"/>
      <w:bookmarkEnd w:id="2016"/>
      <w:r w:rsidRPr="003A31EC">
        <w:rPr>
          <w:rFonts w:cs="Arial"/>
        </w:rPr>
        <w:t xml:space="preserve"> </w:t>
      </w:r>
      <w:r>
        <w:rPr>
          <w:rFonts w:cs="Arial"/>
        </w:rPr>
        <w:fldChar w:fldCharType="begin"/>
      </w:r>
      <w:r>
        <w:instrText>XE"</w:instrText>
      </w:r>
      <w:r w:rsidRPr="00413D75">
        <w:rPr>
          <w:rFonts w:cs="Arial"/>
        </w:rPr>
        <w:instrText>Transfer Ability</w:instrText>
      </w:r>
      <w:r>
        <w:instrText>"</w:instrText>
      </w:r>
      <w:r>
        <w:rPr>
          <w:rFonts w:cs="Arial"/>
        </w:rPr>
        <w:fldChar w:fldCharType="end"/>
      </w:r>
      <w:r>
        <w:rPr>
          <w:rFonts w:cs="Arial"/>
        </w:rPr>
        <w:t xml:space="preserve"> </w:t>
      </w:r>
    </w:p>
    <w:p w14:paraId="41366060" w14:textId="77777777" w:rsidR="003709BC" w:rsidRDefault="003709BC" w:rsidP="003709BC">
      <w:r>
        <w:t>The purposeful or accidental transfer of ability or control from one actor to another. Such transfer of ability or control may be by agreement or force.</w:t>
      </w:r>
    </w:p>
    <w:p w14:paraId="5E1C27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1BB7EA" w14:textId="77777777" w:rsidR="003709BC" w:rsidRDefault="003D454B" w:rsidP="003709BC">
      <w:pPr>
        <w:ind w:left="360"/>
      </w:pPr>
      <w:hyperlink w:anchor="_c05d8ea54231ef8385ae369a8cb18a7f" w:history="1">
        <w:r w:rsidR="003709BC">
          <w:rPr>
            <w:rStyle w:val="Hyperlink"/>
          </w:rPr>
          <w:t>Event</w:t>
        </w:r>
      </w:hyperlink>
      <w:r w:rsidR="003709BC">
        <w:t xml:space="preserve">, </w:t>
      </w:r>
      <w:hyperlink w:anchor="_9cceb97b0ddbe651c94817938957deee" w:history="1">
        <w:r w:rsidR="003709BC">
          <w:rPr>
            <w:rStyle w:val="Hyperlink"/>
          </w:rPr>
          <w:t>Lose Ability</w:t>
        </w:r>
      </w:hyperlink>
      <w:r w:rsidR="003709BC">
        <w:t xml:space="preserve">, </w:t>
      </w:r>
      <w:hyperlink w:anchor="_e229412c2229573ddd1f5fc8c578780f" w:history="1">
        <w:r w:rsidR="003709BC">
          <w:rPr>
            <w:rStyle w:val="Hyperlink"/>
          </w:rPr>
          <w:t>Obtain Ability</w:t>
        </w:r>
      </w:hyperlink>
    </w:p>
    <w:p w14:paraId="376B8624" w14:textId="77777777" w:rsidR="003709BC" w:rsidRDefault="003709BC" w:rsidP="003709BC"/>
    <w:p w14:paraId="3305EFEA" w14:textId="77777777" w:rsidR="003709BC" w:rsidRDefault="003709BC" w:rsidP="003709BC">
      <w:pPr>
        <w:pStyle w:val="Heading3"/>
        <w:spacing w:after="0"/>
        <w:ind w:left="1080"/>
      </w:pPr>
      <w:bookmarkStart w:id="2017" w:name="_9949cba382f98d5a73c0aa9389109354"/>
      <w:bookmarkStart w:id="2018" w:name="_Toc468649523"/>
      <w:r>
        <w:t>Association Class Weakened Actor</w:t>
      </w:r>
      <w:bookmarkEnd w:id="2017"/>
      <w:r w:rsidRPr="003A31EC">
        <w:rPr>
          <w:rFonts w:cs="Arial"/>
        </w:rPr>
        <w:t xml:space="preserve"> </w:t>
      </w:r>
      <w:r>
        <w:rPr>
          <w:rFonts w:cs="Arial"/>
        </w:rPr>
        <w:fldChar w:fldCharType="begin"/>
      </w:r>
      <w:r>
        <w:instrText>XE"</w:instrText>
      </w:r>
      <w:r w:rsidRPr="00413D75">
        <w:rPr>
          <w:rFonts w:cs="Arial"/>
        </w:rPr>
        <w:instrText>Weakened Actor</w:instrText>
      </w:r>
      <w:r>
        <w:instrText>"</w:instrText>
      </w:r>
      <w:r>
        <w:rPr>
          <w:rFonts w:cs="Arial"/>
        </w:rPr>
        <w:fldChar w:fldCharType="end"/>
      </w:r>
      <w:r>
        <w:rPr>
          <w:rFonts w:cs="Arial"/>
        </w:rPr>
        <w:t xml:space="preserve"> &lt;&lt;Relationship&gt;&gt;</w:t>
      </w:r>
      <w:bookmarkEnd w:id="2018"/>
    </w:p>
    <w:p w14:paraId="05D1BFE0" w14:textId="77777777" w:rsidR="003709BC" w:rsidRDefault="003709BC" w:rsidP="003709BC">
      <w:r>
        <w:t>Relationship describing how an actor reduces the resources available to an actor.</w:t>
      </w:r>
    </w:p>
    <w:p w14:paraId="5ABA9C03" w14:textId="77777777" w:rsidR="003709BC" w:rsidRDefault="003709BC" w:rsidP="003709BC">
      <w:pPr>
        <w:jc w:val="center"/>
      </w:pPr>
      <w:r>
        <w:rPr>
          <w:noProof/>
        </w:rPr>
        <w:lastRenderedPageBreak/>
        <w:drawing>
          <wp:inline distT="0" distB="0" distL="0" distR="0" wp14:anchorId="6DA3360F" wp14:editId="295DC6F3">
            <wp:extent cx="6057900" cy="2657475"/>
            <wp:effectExtent l="0" t="0" r="0" b="0"/>
            <wp:docPr id="56" name="Picture -1947982983.emf" descr="-19479829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47982983.emf"/>
                    <pic:cNvPicPr/>
                  </pic:nvPicPr>
                  <pic:blipFill>
                    <a:blip r:embed="rId112" cstate="print"/>
                    <a:stretch>
                      <a:fillRect/>
                    </a:stretch>
                  </pic:blipFill>
                  <pic:spPr>
                    <a:xfrm>
                      <a:off x="0" y="0"/>
                      <a:ext cx="6057900" cy="2657475"/>
                    </a:xfrm>
                    <a:prstGeom prst="rect">
                      <a:avLst/>
                    </a:prstGeom>
                  </pic:spPr>
                </pic:pic>
              </a:graphicData>
            </a:graphic>
          </wp:inline>
        </w:drawing>
      </w:r>
    </w:p>
    <w:p w14:paraId="43FFFC4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Weakened Actor</w:t>
      </w:r>
    </w:p>
    <w:p w14:paraId="4E7EEE5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68952D1" w14:textId="77777777" w:rsidR="003709BC" w:rsidRDefault="003D454B" w:rsidP="003709BC">
      <w:pPr>
        <w:ind w:left="360"/>
      </w:pPr>
      <w:hyperlink w:anchor="_3685cf695580519c9a617067b88d6498" w:history="1">
        <w:r w:rsidR="003709BC">
          <w:rPr>
            <w:rStyle w:val="Hyperlink"/>
          </w:rPr>
          <w:t>Effect</w:t>
        </w:r>
      </w:hyperlink>
    </w:p>
    <w:p w14:paraId="0D3B216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07C26AF" w14:textId="77777777" w:rsidR="003709BC" w:rsidRDefault="003709BC" w:rsidP="003709BC">
      <w:pPr>
        <w:ind w:firstLine="720"/>
      </w:pPr>
      <w:r>
        <w:rPr>
          <w:noProof/>
        </w:rPr>
        <w:drawing>
          <wp:inline distT="0" distB="0" distL="0" distR="0" wp14:anchorId="0DA62887" wp14:editId="3A6D8B20">
            <wp:extent cx="152400" cy="152400"/>
            <wp:effectExtent l="0" t="0" r="0" b="0"/>
            <wp:docPr id="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25E4D401" w14:textId="77777777" w:rsidR="003709BC" w:rsidRDefault="003709BC" w:rsidP="008C7C30">
      <w:pPr>
        <w:pStyle w:val="BodyText"/>
      </w:pPr>
      <w:r>
        <w:t>Control that is lost as a result of a lose control Event.</w:t>
      </w:r>
    </w:p>
    <w:p w14:paraId="56A5E854" w14:textId="77777777" w:rsidR="003709BC" w:rsidRDefault="003709BC" w:rsidP="003709BC">
      <w:pPr>
        <w:ind w:firstLine="720"/>
      </w:pPr>
      <w:r>
        <w:rPr>
          <w:noProof/>
        </w:rPr>
        <w:drawing>
          <wp:inline distT="0" distB="0" distL="0" distR="0" wp14:anchorId="177F1A6D" wp14:editId="02258C3C">
            <wp:extent cx="152400" cy="152400"/>
            <wp:effectExtent l="0" t="0" r="0" b="0"/>
            <wp:docPr id="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35CEC0AC" w14:textId="77777777" w:rsidR="003709BC" w:rsidRDefault="003709BC" w:rsidP="008C7C30">
      <w:pPr>
        <w:pStyle w:val="BodyText"/>
      </w:pPr>
      <w:r>
        <w:t>Action that causes a loss of control.</w:t>
      </w:r>
    </w:p>
    <w:p w14:paraId="57C25E60" w14:textId="77777777" w:rsidR="003709BC" w:rsidRDefault="003709BC" w:rsidP="003709BC"/>
    <w:p w14:paraId="56AB6530" w14:textId="77777777" w:rsidR="003709BC" w:rsidRDefault="003709BC" w:rsidP="003709BC">
      <w:pPr>
        <w:spacing w:after="200" w:line="276" w:lineRule="auto"/>
        <w:rPr>
          <w:b/>
          <w:bCs/>
          <w:color w:val="365F91"/>
          <w:sz w:val="40"/>
          <w:szCs w:val="40"/>
        </w:rPr>
      </w:pPr>
      <w:r>
        <w:br w:type="page"/>
      </w:r>
    </w:p>
    <w:p w14:paraId="0855B3E3" w14:textId="77777777" w:rsidR="003709BC" w:rsidRDefault="003709BC" w:rsidP="003709BC">
      <w:pPr>
        <w:pStyle w:val="Heading2"/>
      </w:pPr>
      <w:bookmarkStart w:id="2019" w:name="_Toc468649524"/>
      <w:r>
        <w:t>Threat-risk-conceptual-model::Generic Concept Library::Assessments</w:t>
      </w:r>
      <w:bookmarkEnd w:id="2019"/>
    </w:p>
    <w:p w14:paraId="5AE2CFF3" w14:textId="77777777" w:rsidR="003709BC" w:rsidRDefault="003709BC" w:rsidP="008C7C30">
      <w:pPr>
        <w:pStyle w:val="BodyText"/>
      </w:pPr>
      <w:r>
        <w:t>Concepts relating to the structured evaluation of an entity or entities.</w:t>
      </w:r>
    </w:p>
    <w:p w14:paraId="4A5077DE" w14:textId="77777777" w:rsidR="003709BC" w:rsidRDefault="003709BC" w:rsidP="003709BC">
      <w:pPr>
        <w:pStyle w:val="Heading3"/>
        <w:spacing w:after="0"/>
        <w:ind w:left="1080"/>
      </w:pPr>
      <w:bookmarkStart w:id="2020" w:name="_Toc468649525"/>
      <w:r>
        <w:t>Diagram: Assessment</w:t>
      </w:r>
      <w:bookmarkEnd w:id="2020"/>
    </w:p>
    <w:p w14:paraId="0C134A48" w14:textId="77777777" w:rsidR="003709BC" w:rsidRDefault="003709BC" w:rsidP="003709BC">
      <w:pPr>
        <w:jc w:val="center"/>
        <w:rPr>
          <w:rFonts w:cs="Arial"/>
        </w:rPr>
      </w:pPr>
      <w:r>
        <w:rPr>
          <w:noProof/>
        </w:rPr>
        <w:drawing>
          <wp:inline distT="0" distB="0" distL="0" distR="0" wp14:anchorId="75819BF5" wp14:editId="0848EEC2">
            <wp:extent cx="6188075" cy="3526929"/>
            <wp:effectExtent l="0" t="0" r="0" b="0"/>
            <wp:docPr id="62" name="Picture 2060094459.emf" descr="20600944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60094459.emf"/>
                    <pic:cNvPicPr/>
                  </pic:nvPicPr>
                  <pic:blipFill>
                    <a:blip r:embed="rId113" cstate="print"/>
                    <a:stretch>
                      <a:fillRect/>
                    </a:stretch>
                  </pic:blipFill>
                  <pic:spPr>
                    <a:xfrm>
                      <a:off x="0" y="0"/>
                      <a:ext cx="6188075" cy="3526929"/>
                    </a:xfrm>
                    <a:prstGeom prst="rect">
                      <a:avLst/>
                    </a:prstGeom>
                  </pic:spPr>
                </pic:pic>
              </a:graphicData>
            </a:graphic>
          </wp:inline>
        </w:drawing>
      </w:r>
    </w:p>
    <w:p w14:paraId="5B155C55"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Assessment</w:t>
      </w:r>
    </w:p>
    <w:p w14:paraId="5D842136" w14:textId="77777777" w:rsidR="003709BC" w:rsidRDefault="003709BC" w:rsidP="008C7C30">
      <w:pPr>
        <w:pStyle w:val="BodyText"/>
      </w:pPr>
      <w:r>
        <w:t>The evaluation or estimation of the nature, quality, or ability of someone or something.</w:t>
      </w:r>
      <w:r>
        <w:br/>
        <w:t>[BMM] Assessment: judgment that an influencer affects the employment of means and/or the achievement of ends</w:t>
      </w:r>
    </w:p>
    <w:p w14:paraId="30FB09E2" w14:textId="77777777" w:rsidR="003709BC" w:rsidRDefault="003709BC" w:rsidP="003709BC">
      <w:r>
        <w:t xml:space="preserve"> </w:t>
      </w:r>
    </w:p>
    <w:p w14:paraId="29B6E0D8" w14:textId="77777777" w:rsidR="003709BC" w:rsidRDefault="003709BC" w:rsidP="003709BC"/>
    <w:p w14:paraId="67DC8BB8" w14:textId="77777777" w:rsidR="003709BC" w:rsidRDefault="003709BC" w:rsidP="003709BC">
      <w:pPr>
        <w:pStyle w:val="Heading3"/>
        <w:spacing w:after="0"/>
        <w:ind w:left="1080"/>
      </w:pPr>
      <w:bookmarkStart w:id="2021" w:name="_058d45ec272aef64681c6a25b28a78ae"/>
      <w:bookmarkStart w:id="2022" w:name="_Toc468649526"/>
      <w:r>
        <w:t>Class Assessed Entity</w:t>
      </w:r>
      <w:bookmarkEnd w:id="2021"/>
      <w:r w:rsidRPr="003A31EC">
        <w:rPr>
          <w:rFonts w:cs="Arial"/>
        </w:rPr>
        <w:t xml:space="preserve"> </w:t>
      </w:r>
      <w:r>
        <w:rPr>
          <w:rFonts w:cs="Arial"/>
        </w:rPr>
        <w:fldChar w:fldCharType="begin"/>
      </w:r>
      <w:r>
        <w:instrText>XE"</w:instrText>
      </w:r>
      <w:r w:rsidRPr="00413D75">
        <w:rPr>
          <w:rFonts w:cs="Arial"/>
        </w:rPr>
        <w:instrText>Assessed Entity</w:instrText>
      </w:r>
      <w:r>
        <w:instrText>"</w:instrText>
      </w:r>
      <w:r>
        <w:rPr>
          <w:rFonts w:cs="Arial"/>
        </w:rPr>
        <w:fldChar w:fldCharType="end"/>
      </w:r>
      <w:r>
        <w:rPr>
          <w:rFonts w:cs="Arial"/>
        </w:rPr>
        <w:t xml:space="preserve"> &lt;&lt;Role&gt;&gt;</w:t>
      </w:r>
      <w:bookmarkEnd w:id="2022"/>
    </w:p>
    <w:p w14:paraId="12E8F61A" w14:textId="77777777" w:rsidR="003709BC" w:rsidRDefault="003709BC" w:rsidP="003709BC">
      <w:r>
        <w:t>Role of an entity that is assessed.</w:t>
      </w:r>
    </w:p>
    <w:p w14:paraId="0E35F8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824B14" w14:textId="77777777" w:rsidR="003709BC" w:rsidRDefault="003D454B" w:rsidP="003709BC">
      <w:pPr>
        <w:ind w:left="360"/>
      </w:pPr>
      <w:hyperlink w:anchor="_eb8398b5a178c638b98597120ec51c4d" w:history="1">
        <w:r w:rsidR="003709BC">
          <w:rPr>
            <w:rStyle w:val="Hyperlink"/>
          </w:rPr>
          <w:t>Identifiable Entity</w:t>
        </w:r>
      </w:hyperlink>
    </w:p>
    <w:p w14:paraId="6C871A3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0511DD" w14:textId="77777777" w:rsidR="003709BC" w:rsidRDefault="003709BC" w:rsidP="003709BC">
      <w:pPr>
        <w:ind w:left="605" w:hanging="245"/>
      </w:pPr>
      <w:r>
        <w:rPr>
          <w:noProof/>
        </w:rPr>
        <w:drawing>
          <wp:inline distT="0" distB="0" distL="0" distR="0" wp14:anchorId="70FC507B" wp14:editId="1AA86DE1">
            <wp:extent cx="152400" cy="152400"/>
            <wp:effectExtent l="0" t="0" r="0" b="0"/>
            <wp:docPr id="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B8AFE29" w14:textId="77777777" w:rsidR="003709BC" w:rsidRDefault="003709BC" w:rsidP="003709BC">
      <w:r>
        <w:lastRenderedPageBreak/>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7E45518B" w14:textId="77777777" w:rsidR="003709BC" w:rsidRDefault="003709BC" w:rsidP="008C7C30">
      <w:pPr>
        <w:pStyle w:val="BodyText"/>
      </w:pPr>
      <w:r>
        <w:t>Entity performing an assessment.</w:t>
      </w:r>
    </w:p>
    <w:p w14:paraId="44563BDB" w14:textId="77777777" w:rsidR="003709BC" w:rsidRDefault="003709BC" w:rsidP="003709BC"/>
    <w:p w14:paraId="3B430BDD" w14:textId="77777777" w:rsidR="003709BC" w:rsidRDefault="003709BC" w:rsidP="003709BC">
      <w:pPr>
        <w:pStyle w:val="Heading3"/>
        <w:spacing w:after="0"/>
        <w:ind w:left="1080"/>
      </w:pPr>
      <w:bookmarkStart w:id="2023" w:name="_810fb326e2f925bfeb5f8b116e81bd0d"/>
      <w:bookmarkStart w:id="2024" w:name="_Toc468649527"/>
      <w:r>
        <w:t>Class Assessment</w:t>
      </w:r>
      <w:bookmarkEnd w:id="2023"/>
      <w:bookmarkEnd w:id="2024"/>
      <w:r w:rsidRPr="003A31EC">
        <w:rPr>
          <w:rFonts w:cs="Arial"/>
        </w:rPr>
        <w:t xml:space="preserve"> </w:t>
      </w:r>
      <w:r>
        <w:rPr>
          <w:rFonts w:cs="Arial"/>
        </w:rPr>
        <w:fldChar w:fldCharType="begin"/>
      </w:r>
      <w:r>
        <w:instrText>XE"</w:instrText>
      </w:r>
      <w:r w:rsidRPr="00413D75">
        <w:rPr>
          <w:rFonts w:cs="Arial"/>
        </w:rPr>
        <w:instrText>Assessment</w:instrText>
      </w:r>
      <w:r>
        <w:instrText>"</w:instrText>
      </w:r>
      <w:r>
        <w:rPr>
          <w:rFonts w:cs="Arial"/>
        </w:rPr>
        <w:fldChar w:fldCharType="end"/>
      </w:r>
      <w:r>
        <w:rPr>
          <w:rFonts w:cs="Arial"/>
        </w:rPr>
        <w:t xml:space="preserve"> </w:t>
      </w:r>
    </w:p>
    <w:p w14:paraId="162AE5D2" w14:textId="77777777" w:rsidR="003709BC" w:rsidRDefault="003709BC" w:rsidP="003709BC">
      <w:r>
        <w:t>An evaluation, appraisal, or assessment of something or someone.</w:t>
      </w:r>
      <w:r>
        <w:br/>
      </w:r>
      <w:r>
        <w:br/>
        <w:t>[NIEM] AssessmentType: The act of evaluating or estimating the nature, ability, or quality of something. {Note: In NIEM the assessment and activity are combined}</w:t>
      </w:r>
    </w:p>
    <w:p w14:paraId="06BF56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59A841" w14:textId="77777777" w:rsidR="003709BC" w:rsidRDefault="003D454B" w:rsidP="003709BC">
      <w:pPr>
        <w:ind w:left="360"/>
      </w:pPr>
      <w:hyperlink w:anchor="_e075b03ae73f89f5fcb1481cd5a16cbe" w:history="1">
        <w:r w:rsidR="003709BC">
          <w:rPr>
            <w:rStyle w:val="Hyperlink"/>
          </w:rPr>
          <w:t>Actual Entity</w:t>
        </w:r>
      </w:hyperlink>
    </w:p>
    <w:p w14:paraId="0B98B0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B399A8" w14:textId="77777777" w:rsidR="003709BC" w:rsidRDefault="003709BC" w:rsidP="003709BC">
      <w:pPr>
        <w:pStyle w:val="BodyText2"/>
        <w:spacing w:after="0"/>
      </w:pPr>
      <w:r>
        <w:rPr>
          <w:noProof/>
          <w:lang w:val="en-US" w:eastAsia="en-US" w:bidi="ar-SA"/>
        </w:rPr>
        <w:drawing>
          <wp:inline distT="0" distB="0" distL="0" distR="0" wp14:anchorId="4A8C197E" wp14:editId="7BBADEEC">
            <wp:extent cx="152400" cy="152400"/>
            <wp:effectExtent l="0" t="0" r="0" b="0"/>
            <wp:docPr id="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assessment score</w:t>
      </w:r>
      <w:r>
        <w:rPr>
          <w:rFonts w:cs="Arial"/>
        </w:rPr>
        <w:fldChar w:fldCharType="begin"/>
      </w:r>
      <w:r>
        <w:instrText>XE"</w:instrText>
      </w:r>
      <w:r w:rsidRPr="00413D75">
        <w:rPr>
          <w:rFonts w:cs="Arial"/>
        </w:rPr>
        <w:instrText>assessment score</w:instrText>
      </w:r>
      <w:r>
        <w:instrText>"</w:instrText>
      </w:r>
      <w:r>
        <w:rPr>
          <w:rFonts w:cs="Arial"/>
        </w:rPr>
        <w:fldChar w:fldCharType="end"/>
      </w:r>
      <w:r>
        <w:t xml:space="preserve"> : </w:t>
      </w:r>
      <w:hyperlink w:anchor="_23c4326044009f885190c5ab985800db" w:history="1">
        <w:r>
          <w:rPr>
            <w:rStyle w:val="Hyperlink"/>
          </w:rPr>
          <w:t>Metric</w:t>
        </w:r>
      </w:hyperlink>
    </w:p>
    <w:p w14:paraId="341ABE1D" w14:textId="77777777" w:rsidR="003709BC" w:rsidRDefault="003709BC" w:rsidP="008C7C30">
      <w:pPr>
        <w:pStyle w:val="BodyText"/>
      </w:pPr>
      <w:r>
        <w:t>An evaluation score of an assessment.[NIEM]</w:t>
      </w:r>
    </w:p>
    <w:p w14:paraId="00FC30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E099FF" w14:textId="77777777" w:rsidR="003709BC" w:rsidRDefault="003709BC" w:rsidP="003709BC">
      <w:pPr>
        <w:ind w:left="605" w:hanging="245"/>
      </w:pPr>
      <w:r>
        <w:rPr>
          <w:noProof/>
        </w:rPr>
        <w:drawing>
          <wp:inline distT="0" distB="0" distL="0" distR="0" wp14:anchorId="4B06F001" wp14:editId="64324255">
            <wp:extent cx="152400" cy="152400"/>
            <wp:effectExtent l="0" t="0" r="0" b="0"/>
            <wp:docPr id="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80AB9E" w14:textId="77777777" w:rsidR="003709BC" w:rsidRDefault="003709BC" w:rsidP="003709BC">
      <w:r>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0744CBDB" w14:textId="77777777" w:rsidR="003709BC" w:rsidRDefault="003709BC" w:rsidP="008C7C30">
      <w:pPr>
        <w:pStyle w:val="BodyText"/>
      </w:pPr>
      <w:r>
        <w:t>Entity assessed by an assessment activity</w:t>
      </w:r>
    </w:p>
    <w:p w14:paraId="754D42FB" w14:textId="77777777" w:rsidR="003709BC" w:rsidRDefault="003709BC" w:rsidP="003709BC">
      <w:pPr>
        <w:ind w:left="605" w:hanging="245"/>
      </w:pPr>
      <w:r>
        <w:rPr>
          <w:noProof/>
        </w:rPr>
        <w:drawing>
          <wp:inline distT="0" distB="0" distL="0" distR="0" wp14:anchorId="7727AD43" wp14:editId="482EE33E">
            <wp:extent cx="152400" cy="152400"/>
            <wp:effectExtent l="0" t="0" r="0" b="0"/>
            <wp:docPr id="7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ba9971a4c95a1c92da653da459767a5" w:history="1">
        <w:r>
          <w:rPr>
            <w:rStyle w:val="Hyperlink"/>
          </w:rPr>
          <w:t>Assessment Activity</w:t>
        </w:r>
      </w:hyperlink>
      <w:r>
        <w:t xml:space="preserve"> [*]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300FA0C1" w14:textId="77777777" w:rsidR="003709BC" w:rsidRDefault="003709BC" w:rsidP="003709BC"/>
    <w:p w14:paraId="6296D278" w14:textId="77777777" w:rsidR="003709BC" w:rsidRDefault="003709BC" w:rsidP="003709BC">
      <w:pPr>
        <w:pStyle w:val="Heading3"/>
        <w:spacing w:after="0"/>
        <w:ind w:left="1080"/>
      </w:pPr>
      <w:bookmarkStart w:id="2025" w:name="_5ba9971a4c95a1c92da653da459767a5"/>
      <w:bookmarkStart w:id="2026" w:name="_Toc468649528"/>
      <w:r>
        <w:t>Class Assessment Activity</w:t>
      </w:r>
      <w:bookmarkEnd w:id="2025"/>
      <w:bookmarkEnd w:id="2026"/>
      <w:r w:rsidRPr="003A31EC">
        <w:rPr>
          <w:rFonts w:cs="Arial"/>
        </w:rPr>
        <w:t xml:space="preserve"> </w:t>
      </w:r>
      <w:r>
        <w:rPr>
          <w:rFonts w:cs="Arial"/>
        </w:rPr>
        <w:fldChar w:fldCharType="begin"/>
      </w:r>
      <w:r>
        <w:instrText>XE"</w:instrText>
      </w:r>
      <w:r w:rsidRPr="00413D75">
        <w:rPr>
          <w:rFonts w:cs="Arial"/>
        </w:rPr>
        <w:instrText>Assessment Activity</w:instrText>
      </w:r>
      <w:r>
        <w:instrText>"</w:instrText>
      </w:r>
      <w:r>
        <w:rPr>
          <w:rFonts w:cs="Arial"/>
        </w:rPr>
        <w:fldChar w:fldCharType="end"/>
      </w:r>
      <w:r>
        <w:rPr>
          <w:rFonts w:cs="Arial"/>
        </w:rPr>
        <w:t xml:space="preserve"> </w:t>
      </w:r>
    </w:p>
    <w:p w14:paraId="4F1534F0" w14:textId="77777777" w:rsidR="003709BC" w:rsidRDefault="003709BC" w:rsidP="003709BC">
      <w:r>
        <w:t xml:space="preserve">An activity that results in an assessment - An evaluation, appraisal, or assessment of something or someone. An assessment frequently as an artifact, a report of the assessment. </w:t>
      </w:r>
      <w:r>
        <w:br/>
        <w:t>[NIEM] AssessmentType: The act of evaluating or estimating the nature, ability, or quality of something.</w:t>
      </w:r>
    </w:p>
    <w:p w14:paraId="7B9CB1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560E4A6" w14:textId="77777777" w:rsidR="003709BC" w:rsidRDefault="003D454B" w:rsidP="003709BC">
      <w:pPr>
        <w:ind w:left="360"/>
      </w:pPr>
      <w:hyperlink w:anchor="_fb06e097d35e72980035cfd1bc9106cb" w:history="1">
        <w:r w:rsidR="003709BC">
          <w:rPr>
            <w:rStyle w:val="Hyperlink"/>
          </w:rPr>
          <w:t>Activity</w:t>
        </w:r>
      </w:hyperlink>
    </w:p>
    <w:p w14:paraId="31307A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BEA1439" w14:textId="77777777" w:rsidR="003709BC" w:rsidRDefault="003709BC" w:rsidP="003709BC">
      <w:pPr>
        <w:ind w:left="605" w:hanging="245"/>
      </w:pPr>
      <w:r>
        <w:rPr>
          <w:noProof/>
        </w:rPr>
        <w:drawing>
          <wp:inline distT="0" distB="0" distL="0" distR="0" wp14:anchorId="49D09DC3" wp14:editId="63410C51">
            <wp:extent cx="152400" cy="152400"/>
            <wp:effectExtent l="0" t="0" r="0" b="0"/>
            <wp:docPr id="50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10fb326e2f925bfeb5f8b116e81bd0d" w:history="1">
        <w:r>
          <w:rPr>
            <w:rStyle w:val="Hyperlink"/>
          </w:rPr>
          <w:t>Assessment</w:t>
        </w:r>
      </w:hyperlink>
      <w:r>
        <w:t xml:space="preserve"> [*]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E1694EA" w14:textId="77777777" w:rsidR="003709BC" w:rsidRDefault="003709BC" w:rsidP="003709BC"/>
    <w:p w14:paraId="535BB66A" w14:textId="77777777" w:rsidR="003709BC" w:rsidRDefault="003709BC" w:rsidP="003709BC">
      <w:pPr>
        <w:pStyle w:val="Heading3"/>
        <w:spacing w:after="0"/>
        <w:ind w:left="1080"/>
      </w:pPr>
      <w:bookmarkStart w:id="2027" w:name="_04d9fcb22701af60514ddb0abc8b04d4"/>
      <w:bookmarkStart w:id="2028" w:name="_Toc468649529"/>
      <w:r>
        <w:t>Association Class Entity Assessment</w:t>
      </w:r>
      <w:bookmarkEnd w:id="2027"/>
      <w:r w:rsidRPr="003A31EC">
        <w:rPr>
          <w:rFonts w:cs="Arial"/>
        </w:rPr>
        <w:t xml:space="preserve"> </w:t>
      </w:r>
      <w:r>
        <w:rPr>
          <w:rFonts w:cs="Arial"/>
        </w:rPr>
        <w:fldChar w:fldCharType="begin"/>
      </w:r>
      <w:r>
        <w:instrText>XE"</w:instrText>
      </w:r>
      <w:r w:rsidRPr="00413D75">
        <w:rPr>
          <w:rFonts w:cs="Arial"/>
        </w:rPr>
        <w:instrText>Entity Assessment</w:instrText>
      </w:r>
      <w:r>
        <w:instrText>"</w:instrText>
      </w:r>
      <w:r>
        <w:rPr>
          <w:rFonts w:cs="Arial"/>
        </w:rPr>
        <w:fldChar w:fldCharType="end"/>
      </w:r>
      <w:r>
        <w:rPr>
          <w:rFonts w:cs="Arial"/>
        </w:rPr>
        <w:t xml:space="preserve"> &lt;&lt;Relationship&gt;&gt;</w:t>
      </w:r>
      <w:bookmarkEnd w:id="2028"/>
    </w:p>
    <w:p w14:paraId="0071DF72" w14:textId="77777777" w:rsidR="003709BC" w:rsidRDefault="003709BC" w:rsidP="003709BC">
      <w:r>
        <w:t>Entities assessed is a relationship between an assessment activity and an entity being assessed that is the topic of an assessment report.</w:t>
      </w:r>
    </w:p>
    <w:p w14:paraId="2B95D136" w14:textId="77777777" w:rsidR="003709BC" w:rsidRDefault="003709BC" w:rsidP="003709BC">
      <w:pPr>
        <w:jc w:val="center"/>
      </w:pPr>
      <w:r>
        <w:rPr>
          <w:noProof/>
        </w:rPr>
        <w:lastRenderedPageBreak/>
        <w:drawing>
          <wp:inline distT="0" distB="0" distL="0" distR="0" wp14:anchorId="51826E65" wp14:editId="13D1F2E8">
            <wp:extent cx="5438775" cy="2638425"/>
            <wp:effectExtent l="0" t="0" r="0" b="0"/>
            <wp:docPr id="5050" name="Picture -1821866341.emf" descr="-18218663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21866341.emf"/>
                    <pic:cNvPicPr/>
                  </pic:nvPicPr>
                  <pic:blipFill>
                    <a:blip r:embed="rId114" cstate="print"/>
                    <a:stretch>
                      <a:fillRect/>
                    </a:stretch>
                  </pic:blipFill>
                  <pic:spPr>
                    <a:xfrm>
                      <a:off x="0" y="0"/>
                      <a:ext cx="5438775" cy="2638425"/>
                    </a:xfrm>
                    <a:prstGeom prst="rect">
                      <a:avLst/>
                    </a:prstGeom>
                  </pic:spPr>
                </pic:pic>
              </a:graphicData>
            </a:graphic>
          </wp:inline>
        </w:drawing>
      </w:r>
    </w:p>
    <w:p w14:paraId="2D87D25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Entities Assessed</w:t>
      </w:r>
    </w:p>
    <w:p w14:paraId="4E9C60A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33D199" w14:textId="77777777" w:rsidR="003709BC" w:rsidRDefault="003D454B" w:rsidP="003709BC">
      <w:pPr>
        <w:ind w:left="360"/>
      </w:pPr>
      <w:hyperlink w:anchor="_ebfb31ee42848a5e98a87132d6936682" w:history="1">
        <w:r w:rsidR="003709BC">
          <w:rPr>
            <w:rStyle w:val="Hyperlink"/>
          </w:rPr>
          <w:t>Related</w:t>
        </w:r>
      </w:hyperlink>
    </w:p>
    <w:p w14:paraId="3EFCB94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05D3C81" w14:textId="77777777" w:rsidR="003709BC" w:rsidRDefault="003709BC" w:rsidP="003709BC">
      <w:pPr>
        <w:ind w:firstLine="720"/>
      </w:pPr>
      <w:r>
        <w:rPr>
          <w:noProof/>
        </w:rPr>
        <w:drawing>
          <wp:inline distT="0" distB="0" distL="0" distR="0" wp14:anchorId="78607C6E" wp14:editId="2892731C">
            <wp:extent cx="152400" cy="152400"/>
            <wp:effectExtent l="0" t="0" r="0" b="0"/>
            <wp:docPr id="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13E6D491" w14:textId="77777777" w:rsidR="003709BC" w:rsidRDefault="003709BC" w:rsidP="008C7C30">
      <w:pPr>
        <w:pStyle w:val="BodyText"/>
      </w:pPr>
      <w:r>
        <w:t>Entity assessed by an assessment activity</w:t>
      </w:r>
    </w:p>
    <w:p w14:paraId="19757EE5" w14:textId="77777777" w:rsidR="003709BC" w:rsidRDefault="003709BC" w:rsidP="003709BC">
      <w:pPr>
        <w:ind w:firstLine="720"/>
      </w:pPr>
      <w:r>
        <w:rPr>
          <w:noProof/>
        </w:rPr>
        <w:drawing>
          <wp:inline distT="0" distB="0" distL="0" distR="0" wp14:anchorId="1556C96C" wp14:editId="3D79FC51">
            <wp:extent cx="152400" cy="152400"/>
            <wp:effectExtent l="0" t="0" r="0" b="0"/>
            <wp:docPr id="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B91CC39" w14:textId="77777777" w:rsidR="003709BC" w:rsidRDefault="003709BC" w:rsidP="008C7C30">
      <w:pPr>
        <w:pStyle w:val="BodyText"/>
      </w:pPr>
      <w:r>
        <w:t>Entity performing an assessment.</w:t>
      </w:r>
    </w:p>
    <w:p w14:paraId="3354791C" w14:textId="77777777" w:rsidR="003709BC" w:rsidRDefault="003709BC" w:rsidP="003709BC"/>
    <w:p w14:paraId="4AB70163" w14:textId="77777777" w:rsidR="003709BC" w:rsidRDefault="003709BC" w:rsidP="003709BC">
      <w:pPr>
        <w:spacing w:after="200" w:line="276" w:lineRule="auto"/>
        <w:rPr>
          <w:b/>
          <w:bCs/>
          <w:color w:val="365F91"/>
          <w:sz w:val="40"/>
          <w:szCs w:val="40"/>
        </w:rPr>
      </w:pPr>
      <w:r>
        <w:br w:type="page"/>
      </w:r>
    </w:p>
    <w:p w14:paraId="69BD011D" w14:textId="77777777" w:rsidR="003709BC" w:rsidRDefault="003709BC" w:rsidP="003709BC">
      <w:pPr>
        <w:pStyle w:val="Heading2"/>
      </w:pPr>
      <w:bookmarkStart w:id="2029" w:name="_Toc468649530"/>
      <w:r>
        <w:t>Threat-risk-conceptual-model::Generic Concept Library::Contact Information</w:t>
      </w:r>
      <w:bookmarkEnd w:id="2029"/>
    </w:p>
    <w:p w14:paraId="12E0A0B0" w14:textId="77777777" w:rsidR="003709BC" w:rsidRDefault="003709BC" w:rsidP="008C7C30">
      <w:pPr>
        <w:pStyle w:val="BodyText"/>
      </w:pPr>
      <w:r>
        <w:t>The definition of various ways to contact an entity. Subtypes of contact information supply specific formats.</w:t>
      </w:r>
    </w:p>
    <w:p w14:paraId="4E8129AC" w14:textId="77777777" w:rsidR="003709BC" w:rsidRDefault="003709BC" w:rsidP="003709BC">
      <w:pPr>
        <w:pStyle w:val="Heading3"/>
        <w:spacing w:after="0"/>
        <w:ind w:left="1080"/>
      </w:pPr>
      <w:bookmarkStart w:id="2030" w:name="_Toc468649531"/>
      <w:r>
        <w:lastRenderedPageBreak/>
        <w:t>Diagram: Contact Information</w:t>
      </w:r>
      <w:bookmarkEnd w:id="2030"/>
    </w:p>
    <w:p w14:paraId="4C288BFE" w14:textId="77777777" w:rsidR="003709BC" w:rsidRDefault="003709BC" w:rsidP="003709BC">
      <w:pPr>
        <w:jc w:val="center"/>
        <w:rPr>
          <w:rFonts w:cs="Arial"/>
        </w:rPr>
      </w:pPr>
      <w:r>
        <w:rPr>
          <w:noProof/>
        </w:rPr>
        <w:drawing>
          <wp:inline distT="0" distB="0" distL="0" distR="0" wp14:anchorId="0BD17F3A" wp14:editId="7F0A98B3">
            <wp:extent cx="6188075" cy="6856473"/>
            <wp:effectExtent l="0" t="0" r="0" b="0"/>
            <wp:docPr id="80" name="Picture 1601678929.emf" descr="1601678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01678929.emf"/>
                    <pic:cNvPicPr/>
                  </pic:nvPicPr>
                  <pic:blipFill>
                    <a:blip r:embed="rId115" cstate="print"/>
                    <a:stretch>
                      <a:fillRect/>
                    </a:stretch>
                  </pic:blipFill>
                  <pic:spPr>
                    <a:xfrm>
                      <a:off x="0" y="0"/>
                      <a:ext cx="6188075" cy="6856473"/>
                    </a:xfrm>
                    <a:prstGeom prst="rect">
                      <a:avLst/>
                    </a:prstGeom>
                  </pic:spPr>
                </pic:pic>
              </a:graphicData>
            </a:graphic>
          </wp:inline>
        </w:drawing>
      </w:r>
    </w:p>
    <w:p w14:paraId="4A8F675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Contact Information</w:t>
      </w:r>
    </w:p>
    <w:p w14:paraId="7A7B524F" w14:textId="77777777" w:rsidR="003709BC" w:rsidRDefault="003709BC" w:rsidP="003709BC">
      <w:r>
        <w:t xml:space="preserve"> </w:t>
      </w:r>
    </w:p>
    <w:p w14:paraId="68119044" w14:textId="77777777" w:rsidR="003709BC" w:rsidRDefault="003709BC" w:rsidP="003709BC"/>
    <w:p w14:paraId="04D86C61" w14:textId="77777777" w:rsidR="003709BC" w:rsidRDefault="003709BC" w:rsidP="003709BC">
      <w:pPr>
        <w:pStyle w:val="Heading3"/>
        <w:spacing w:after="0"/>
        <w:ind w:left="1080"/>
      </w:pPr>
      <w:bookmarkStart w:id="2031" w:name="_e4dd618d8506be71013462c4a811fcc6"/>
      <w:bookmarkStart w:id="2032" w:name="_Toc468649532"/>
      <w:r>
        <w:lastRenderedPageBreak/>
        <w:t>Class Communications Security Level</w:t>
      </w:r>
      <w:bookmarkEnd w:id="2031"/>
      <w:r w:rsidRPr="003A31EC">
        <w:rPr>
          <w:rFonts w:cs="Arial"/>
        </w:rPr>
        <w:t xml:space="preserve"> </w:t>
      </w:r>
      <w:r>
        <w:rPr>
          <w:rFonts w:cs="Arial"/>
        </w:rPr>
        <w:fldChar w:fldCharType="begin"/>
      </w:r>
      <w:r>
        <w:instrText>XE"</w:instrText>
      </w:r>
      <w:r w:rsidRPr="00413D75">
        <w:rPr>
          <w:rFonts w:cs="Arial"/>
        </w:rPr>
        <w:instrText>Communications Security Level</w:instrText>
      </w:r>
      <w:r>
        <w:instrText>"</w:instrText>
      </w:r>
      <w:r>
        <w:rPr>
          <w:rFonts w:cs="Arial"/>
        </w:rPr>
        <w:fldChar w:fldCharType="end"/>
      </w:r>
      <w:r>
        <w:rPr>
          <w:rFonts w:cs="Arial"/>
        </w:rPr>
        <w:t xml:space="preserve"> &lt;&lt;Value&gt;&gt;</w:t>
      </w:r>
      <w:bookmarkEnd w:id="2032"/>
    </w:p>
    <w:p w14:paraId="7DC27963" w14:textId="77777777" w:rsidR="003709BC" w:rsidRDefault="003709BC" w:rsidP="003709BC">
      <w:r>
        <w:t>An abstract type for levels of security in communications.</w:t>
      </w:r>
    </w:p>
    <w:p w14:paraId="28B7B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A728A6" w14:textId="77777777" w:rsidR="003709BC" w:rsidRDefault="003D454B" w:rsidP="003709BC">
      <w:pPr>
        <w:ind w:left="360"/>
      </w:pPr>
      <w:hyperlink w:anchor="_380248073543af7bed8363f2b34ad5f7" w:history="1">
        <w:r w:rsidR="003709BC">
          <w:rPr>
            <w:rStyle w:val="Hyperlink"/>
          </w:rPr>
          <w:t>Text Identifier</w:t>
        </w:r>
      </w:hyperlink>
    </w:p>
    <w:p w14:paraId="69CF40DE" w14:textId="77777777" w:rsidR="003709BC" w:rsidRDefault="003709BC" w:rsidP="003709BC"/>
    <w:p w14:paraId="4EF87950" w14:textId="77777777" w:rsidR="003709BC" w:rsidRDefault="003709BC" w:rsidP="003709BC">
      <w:pPr>
        <w:pStyle w:val="Heading3"/>
        <w:spacing w:after="0"/>
        <w:ind w:left="1080"/>
      </w:pPr>
      <w:bookmarkStart w:id="2033" w:name="_659fd398b9354d627eab9d3a069a3988"/>
      <w:bookmarkStart w:id="2034" w:name="_Toc468649533"/>
      <w:r>
        <w:t>Class Contact Means</w:t>
      </w:r>
      <w:bookmarkEnd w:id="2033"/>
      <w:r w:rsidRPr="003A31EC">
        <w:rPr>
          <w:rFonts w:cs="Arial"/>
        </w:rPr>
        <w:t xml:space="preserve"> </w:t>
      </w:r>
      <w:r>
        <w:rPr>
          <w:rFonts w:cs="Arial"/>
        </w:rPr>
        <w:fldChar w:fldCharType="begin"/>
      </w:r>
      <w:r>
        <w:instrText>XE"</w:instrText>
      </w:r>
      <w:r w:rsidRPr="00413D75">
        <w:rPr>
          <w:rFonts w:cs="Arial"/>
        </w:rPr>
        <w:instrText>Contact Means</w:instrText>
      </w:r>
      <w:r>
        <w:instrText>"</w:instrText>
      </w:r>
      <w:r>
        <w:rPr>
          <w:rFonts w:cs="Arial"/>
        </w:rPr>
        <w:fldChar w:fldCharType="end"/>
      </w:r>
      <w:r>
        <w:rPr>
          <w:rFonts w:cs="Arial"/>
        </w:rPr>
        <w:t xml:space="preserve"> &lt;&lt;Value&gt;&gt;</w:t>
      </w:r>
      <w:bookmarkEnd w:id="2034"/>
    </w:p>
    <w:p w14:paraId="2D52C4C9" w14:textId="77777777" w:rsidR="003709BC" w:rsidRDefault="003709BC" w:rsidP="003709BC">
      <w:r>
        <w:t>Anything that may be used to communicate with an individual.</w:t>
      </w:r>
      <w:r>
        <w:br/>
        <w:t>[FIBO] AddressingScheme</w:t>
      </w:r>
      <w:r>
        <w:br/>
        <w:t>[NIEM] ContactMeans &amp; ContactInformationType</w:t>
      </w:r>
    </w:p>
    <w:p w14:paraId="5B541A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97E4A2" w14:textId="77777777" w:rsidR="003709BC" w:rsidRDefault="003D454B" w:rsidP="003709BC">
      <w:pPr>
        <w:ind w:left="360"/>
      </w:pPr>
      <w:hyperlink w:anchor="_18f8ef1b23e6cdf9278bd94f24f73c26" w:history="1">
        <w:r w:rsidR="003709BC">
          <w:rPr>
            <w:rStyle w:val="Hyperlink"/>
          </w:rPr>
          <w:t>Unique Identifier</w:t>
        </w:r>
      </w:hyperlink>
    </w:p>
    <w:p w14:paraId="122AEBD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3A6CB3C" w14:textId="77777777" w:rsidR="003709BC" w:rsidRDefault="003709BC" w:rsidP="003709BC">
      <w:pPr>
        <w:pStyle w:val="BodyText2"/>
        <w:spacing w:after="0"/>
      </w:pPr>
      <w:r>
        <w:rPr>
          <w:noProof/>
          <w:lang w:val="en-US" w:eastAsia="en-US" w:bidi="ar-SA"/>
        </w:rPr>
        <w:drawing>
          <wp:inline distT="0" distB="0" distL="0" distR="0" wp14:anchorId="549119EA" wp14:editId="5D9C0ED5">
            <wp:extent cx="152400" cy="152400"/>
            <wp:effectExtent l="0" t="0" r="0" b="0"/>
            <wp:docPr id="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security level</w:t>
      </w:r>
      <w:r>
        <w:rPr>
          <w:rFonts w:cs="Arial"/>
        </w:rPr>
        <w:fldChar w:fldCharType="begin"/>
      </w:r>
      <w:r>
        <w:instrText>XE"</w:instrText>
      </w:r>
      <w:r w:rsidRPr="00413D75">
        <w:rPr>
          <w:rFonts w:cs="Arial"/>
        </w:rPr>
        <w:instrText>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00CF89C1" w14:textId="77777777" w:rsidR="003709BC" w:rsidRDefault="003709BC" w:rsidP="008C7C30">
      <w:pPr>
        <w:pStyle w:val="BodyText"/>
      </w:pPr>
      <w:r>
        <w:t>The level of security asserted as provided by the subject contact means. May default to the security level of the communications network.</w:t>
      </w:r>
    </w:p>
    <w:p w14:paraId="34E453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5604AA" w14:textId="77777777" w:rsidR="003709BC" w:rsidRDefault="003709BC" w:rsidP="003709BC">
      <w:pPr>
        <w:ind w:left="605" w:hanging="245"/>
      </w:pPr>
      <w:r>
        <w:rPr>
          <w:noProof/>
        </w:rPr>
        <w:drawing>
          <wp:inline distT="0" distB="0" distL="0" distR="0" wp14:anchorId="46F1DFA3" wp14:editId="481D5D63">
            <wp:extent cx="152400" cy="152400"/>
            <wp:effectExtent l="0" t="0" r="0" b="0"/>
            <wp:docPr id="50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p>
    <w:p w14:paraId="1CFDAD69"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4AF2676A" w14:textId="77777777" w:rsidR="003709BC" w:rsidRDefault="003709BC" w:rsidP="008C7C30">
      <w:pPr>
        <w:pStyle w:val="BodyText"/>
      </w:pPr>
      <w:r>
        <w:t>An actor or place for which the contact information may be used to contact that entity.</w:t>
      </w:r>
    </w:p>
    <w:p w14:paraId="50763848" w14:textId="77777777" w:rsidR="003709BC" w:rsidRDefault="003709BC" w:rsidP="003709BC">
      <w:pPr>
        <w:ind w:left="605" w:hanging="245"/>
      </w:pPr>
      <w:r>
        <w:rPr>
          <w:noProof/>
        </w:rPr>
        <w:drawing>
          <wp:inline distT="0" distB="0" distL="0" distR="0" wp14:anchorId="29946B65" wp14:editId="3DE8BFA8">
            <wp:extent cx="152400" cy="152400"/>
            <wp:effectExtent l="0" t="0" r="0" b="0"/>
            <wp:docPr id="505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88e3fc5b435cf33f907550b2b297e9" w:history="1">
        <w:r>
          <w:rPr>
            <w:rStyle w:val="Hyperlink"/>
          </w:rPr>
          <w:t>Communications Network</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6259F5C6" w14:textId="77777777" w:rsidR="003709BC" w:rsidRDefault="003709BC" w:rsidP="003709BC"/>
    <w:p w14:paraId="3036A20B" w14:textId="77777777" w:rsidR="003709BC" w:rsidRDefault="003709BC" w:rsidP="003709BC">
      <w:pPr>
        <w:pStyle w:val="Heading3"/>
        <w:spacing w:after="0"/>
        <w:ind w:left="1080"/>
      </w:pPr>
      <w:bookmarkStart w:id="2035" w:name="_bb15b498c71e813587d895e7cfd1beca"/>
      <w:bookmarkStart w:id="2036" w:name="_Toc468649534"/>
      <w:r>
        <w:t>Association Class Contact Via</w:t>
      </w:r>
      <w:bookmarkEnd w:id="2035"/>
      <w:r w:rsidRPr="003A31EC">
        <w:rPr>
          <w:rFonts w:cs="Arial"/>
        </w:rPr>
        <w:t xml:space="preserve"> </w:t>
      </w:r>
      <w:r>
        <w:rPr>
          <w:rFonts w:cs="Arial"/>
        </w:rPr>
        <w:fldChar w:fldCharType="begin"/>
      </w:r>
      <w:r>
        <w:instrText>XE"</w:instrText>
      </w:r>
      <w:r w:rsidRPr="00413D75">
        <w:rPr>
          <w:rFonts w:cs="Arial"/>
        </w:rPr>
        <w:instrText>Contact Via</w:instrText>
      </w:r>
      <w:r>
        <w:instrText>"</w:instrText>
      </w:r>
      <w:r>
        <w:rPr>
          <w:rFonts w:cs="Arial"/>
        </w:rPr>
        <w:fldChar w:fldCharType="end"/>
      </w:r>
      <w:r>
        <w:rPr>
          <w:rFonts w:cs="Arial"/>
        </w:rPr>
        <w:t xml:space="preserve"> &lt;&lt;Relationship&gt;&gt;</w:t>
      </w:r>
      <w:bookmarkEnd w:id="2036"/>
    </w:p>
    <w:p w14:paraId="3AF3562A" w14:textId="77777777" w:rsidR="003709BC" w:rsidRDefault="003709BC" w:rsidP="003709BC">
      <w:r>
        <w:t>Information relative to communicating with an entity.</w:t>
      </w:r>
      <w:r>
        <w:br/>
        <w:t>[NIEM] ContactInformationAssociationType</w:t>
      </w:r>
    </w:p>
    <w:p w14:paraId="243D5EC1" w14:textId="77777777" w:rsidR="003709BC" w:rsidRDefault="003709BC" w:rsidP="003709BC">
      <w:pPr>
        <w:jc w:val="center"/>
      </w:pPr>
      <w:r>
        <w:rPr>
          <w:noProof/>
        </w:rPr>
        <w:lastRenderedPageBreak/>
        <w:drawing>
          <wp:inline distT="0" distB="0" distL="0" distR="0" wp14:anchorId="250D7230" wp14:editId="0FE27355">
            <wp:extent cx="6188075" cy="3235651"/>
            <wp:effectExtent l="0" t="0" r="0" b="0"/>
            <wp:docPr id="5053" name="Picture 2145466802.emf" descr="21454668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145466802.emf"/>
                    <pic:cNvPicPr/>
                  </pic:nvPicPr>
                  <pic:blipFill>
                    <a:blip r:embed="rId116" cstate="print"/>
                    <a:stretch>
                      <a:fillRect/>
                    </a:stretch>
                  </pic:blipFill>
                  <pic:spPr>
                    <a:xfrm>
                      <a:off x="0" y="0"/>
                      <a:ext cx="6188075" cy="3235651"/>
                    </a:xfrm>
                    <a:prstGeom prst="rect">
                      <a:avLst/>
                    </a:prstGeom>
                  </pic:spPr>
                </pic:pic>
              </a:graphicData>
            </a:graphic>
          </wp:inline>
        </w:drawing>
      </w:r>
    </w:p>
    <w:p w14:paraId="6168CF4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Contact Via</w:t>
      </w:r>
    </w:p>
    <w:p w14:paraId="0CE3D2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B1C8755" w14:textId="77777777" w:rsidR="003709BC" w:rsidRDefault="003D454B" w:rsidP="003709BC">
      <w:pPr>
        <w:ind w:left="360"/>
      </w:pPr>
      <w:hyperlink w:anchor="_f7a7f80baaeb7cc3f36c45e96eacd166" w:history="1">
        <w:r w:rsidR="003709BC">
          <w:rPr>
            <w:rStyle w:val="Hyperlink"/>
          </w:rPr>
          <w:t>Relationship</w:t>
        </w:r>
      </w:hyperlink>
    </w:p>
    <w:p w14:paraId="308079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BC9E693" w14:textId="77777777" w:rsidR="003709BC" w:rsidRDefault="003709BC" w:rsidP="003709BC">
      <w:pPr>
        <w:ind w:firstLine="720"/>
      </w:pPr>
      <w:r>
        <w:rPr>
          <w:noProof/>
        </w:rPr>
        <w:drawing>
          <wp:inline distT="0" distB="0" distL="0" distR="0" wp14:anchorId="7D6F39D3" wp14:editId="2F0A4B77">
            <wp:extent cx="152400" cy="152400"/>
            <wp:effectExtent l="0" t="0" r="0" b="0"/>
            <wp:docPr id="5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B9F7CBB" w14:textId="77777777" w:rsidR="003709BC" w:rsidRDefault="003709BC" w:rsidP="008C7C30">
      <w:pPr>
        <w:pStyle w:val="BodyText"/>
      </w:pPr>
      <w:r>
        <w:t>A way to contact an actor or place.</w:t>
      </w:r>
      <w:r>
        <w:br/>
        <w:t>[FIBO] hasAddress (More specific concept - restricted to Postal Address)</w:t>
      </w:r>
    </w:p>
    <w:p w14:paraId="5080D7EA" w14:textId="77777777" w:rsidR="003709BC" w:rsidRDefault="003709BC" w:rsidP="003709BC">
      <w:pPr>
        <w:ind w:firstLine="720"/>
      </w:pPr>
      <w:r>
        <w:rPr>
          <w:noProof/>
        </w:rPr>
        <w:drawing>
          <wp:inline distT="0" distB="0" distL="0" distR="0" wp14:anchorId="38FDD8CA" wp14:editId="7D729EF0">
            <wp:extent cx="152400" cy="152400"/>
            <wp:effectExtent l="0" t="0" r="0" b="0"/>
            <wp:docPr id="5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79E81EDF" w14:textId="77777777" w:rsidR="003709BC" w:rsidRDefault="003709BC" w:rsidP="008C7C30">
      <w:pPr>
        <w:pStyle w:val="BodyText"/>
      </w:pPr>
      <w:r>
        <w:t>An actor or place for which the contact information may be used to contact that entity.</w:t>
      </w:r>
    </w:p>
    <w:p w14:paraId="58F53C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31780BC" w14:textId="77777777" w:rsidR="003709BC" w:rsidRDefault="003709BC" w:rsidP="003709BC">
      <w:pPr>
        <w:pStyle w:val="BodyText2"/>
        <w:spacing w:after="0"/>
      </w:pPr>
      <w:r>
        <w:rPr>
          <w:noProof/>
          <w:lang w:val="en-US" w:eastAsia="en-US" w:bidi="ar-SA"/>
        </w:rPr>
        <w:drawing>
          <wp:inline distT="0" distB="0" distL="0" distR="0" wp14:anchorId="31484A0F" wp14:editId="3D4DF871">
            <wp:extent cx="152400" cy="152400"/>
            <wp:effectExtent l="0" t="0" r="0" b="0"/>
            <wp:docPr id="51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purpose</w:t>
      </w:r>
      <w:r>
        <w:rPr>
          <w:rFonts w:cs="Arial"/>
        </w:rPr>
        <w:fldChar w:fldCharType="begin"/>
      </w:r>
      <w:r>
        <w:instrText>XE"</w:instrText>
      </w:r>
      <w:r w:rsidRPr="00413D75">
        <w:rPr>
          <w:rFonts w:cs="Arial"/>
        </w:rPr>
        <w:instrText>purpose</w:instrText>
      </w:r>
      <w:r>
        <w:instrText>"</w:instrText>
      </w:r>
      <w:r>
        <w:rPr>
          <w:rFonts w:cs="Arial"/>
        </w:rPr>
        <w:fldChar w:fldCharType="end"/>
      </w:r>
      <w:r>
        <w:t xml:space="preserve"> : </w:t>
      </w:r>
      <w:hyperlink w:anchor="_fd32bd18b8861be0cf4993d63d002ad1" w:history="1">
        <w:r>
          <w:rPr>
            <w:rStyle w:val="Hyperlink"/>
          </w:rPr>
          <w:t>Contact Purpose</w:t>
        </w:r>
      </w:hyperlink>
    </w:p>
    <w:p w14:paraId="47B28490" w14:textId="77777777" w:rsidR="003709BC" w:rsidRDefault="003709BC" w:rsidP="008C7C30">
      <w:pPr>
        <w:pStyle w:val="BodyText"/>
      </w:pPr>
      <w:r>
        <w:t>Purposes for contacting an entity, primarily work and personal.</w:t>
      </w:r>
      <w:r>
        <w:br/>
        <w:t>[NIEM] ContactPurpose</w:t>
      </w:r>
    </w:p>
    <w:p w14:paraId="2694611B" w14:textId="77777777" w:rsidR="003709BC" w:rsidRDefault="003709BC" w:rsidP="003709BC">
      <w:pPr>
        <w:pStyle w:val="BodyText2"/>
        <w:spacing w:after="0"/>
      </w:pPr>
      <w:r>
        <w:rPr>
          <w:noProof/>
          <w:lang w:val="en-US" w:eastAsia="en-US" w:bidi="ar-SA"/>
        </w:rPr>
        <w:drawing>
          <wp:inline distT="0" distB="0" distL="0" distR="0" wp14:anchorId="7340DC77" wp14:editId="1A56C422">
            <wp:extent cx="152400" cy="152400"/>
            <wp:effectExtent l="0" t="0" r="0" b="0"/>
            <wp:docPr id="51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availability</w:t>
      </w:r>
      <w:r>
        <w:rPr>
          <w:rFonts w:cs="Arial"/>
        </w:rPr>
        <w:fldChar w:fldCharType="begin"/>
      </w:r>
      <w:r>
        <w:instrText>XE"</w:instrText>
      </w:r>
      <w:r w:rsidRPr="00413D75">
        <w:rPr>
          <w:rFonts w:cs="Arial"/>
        </w:rPr>
        <w:instrText>availability</w:instrText>
      </w:r>
      <w:r>
        <w:instrText>"</w:instrText>
      </w:r>
      <w:r>
        <w:rPr>
          <w:rFonts w:cs="Arial"/>
        </w:rPr>
        <w:fldChar w:fldCharType="end"/>
      </w:r>
      <w:r>
        <w:t xml:space="preserve"> : </w:t>
      </w:r>
      <w:hyperlink w:anchor="_395ad3bca8e39b7e16faa125af9b1f22" w:history="1">
        <w:r>
          <w:rPr>
            <w:rStyle w:val="Hyperlink"/>
          </w:rPr>
          <w:t>Contact Availability</w:t>
        </w:r>
      </w:hyperlink>
    </w:p>
    <w:p w14:paraId="255E05A7" w14:textId="77777777" w:rsidR="003709BC" w:rsidRDefault="003709BC" w:rsidP="008C7C30">
      <w:pPr>
        <w:pStyle w:val="BodyText"/>
      </w:pPr>
      <w:r>
        <w:t>An enumeration of the times contact information may be used.</w:t>
      </w:r>
      <w:r>
        <w:br/>
        <w:t>[NIEM] ContactInformationAvailability</w:t>
      </w:r>
    </w:p>
    <w:p w14:paraId="230B9E07" w14:textId="77777777" w:rsidR="003709BC" w:rsidRDefault="003709BC" w:rsidP="003709BC"/>
    <w:p w14:paraId="0FBA3B87" w14:textId="77777777" w:rsidR="003709BC" w:rsidRDefault="003709BC" w:rsidP="003709BC">
      <w:pPr>
        <w:pStyle w:val="Heading3"/>
        <w:spacing w:after="0"/>
        <w:ind w:left="1080"/>
      </w:pPr>
      <w:bookmarkStart w:id="2037" w:name="_4c4de13f024e9b91f91e5b0390d0afe2"/>
      <w:bookmarkStart w:id="2038" w:name="_Toc468649535"/>
      <w:r>
        <w:t>Class Contactable</w:t>
      </w:r>
      <w:bookmarkEnd w:id="2037"/>
      <w:bookmarkEnd w:id="2038"/>
      <w:r w:rsidRPr="003A31EC">
        <w:rPr>
          <w:rFonts w:cs="Arial"/>
        </w:rPr>
        <w:t xml:space="preserve"> </w:t>
      </w:r>
      <w:r>
        <w:rPr>
          <w:rFonts w:cs="Arial"/>
        </w:rPr>
        <w:fldChar w:fldCharType="begin"/>
      </w:r>
      <w:r>
        <w:instrText>XE"</w:instrText>
      </w:r>
      <w:r w:rsidRPr="00413D75">
        <w:rPr>
          <w:rFonts w:cs="Arial"/>
        </w:rPr>
        <w:instrText>Contactable</w:instrText>
      </w:r>
      <w:r>
        <w:instrText>"</w:instrText>
      </w:r>
      <w:r>
        <w:rPr>
          <w:rFonts w:cs="Arial"/>
        </w:rPr>
        <w:fldChar w:fldCharType="end"/>
      </w:r>
      <w:r>
        <w:rPr>
          <w:rFonts w:cs="Arial"/>
        </w:rPr>
        <w:t xml:space="preserve"> </w:t>
      </w:r>
    </w:p>
    <w:p w14:paraId="768A5A5E" w14:textId="77777777" w:rsidR="003709BC" w:rsidRDefault="003709BC" w:rsidP="003709BC">
      <w:r>
        <w:t>Anything that can be send or receive information or be the proxy for things that can send or receive information, e.g., people, organizations and places.</w:t>
      </w:r>
    </w:p>
    <w:p w14:paraId="34B9CE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5730CBE4" w14:textId="77777777" w:rsidR="003709BC" w:rsidRDefault="003D454B" w:rsidP="003709BC">
      <w:pPr>
        <w:ind w:left="360"/>
      </w:pPr>
      <w:hyperlink w:anchor="_e075b03ae73f89f5fcb1481cd5a16cbe" w:history="1">
        <w:r w:rsidR="003709BC">
          <w:rPr>
            <w:rStyle w:val="Hyperlink"/>
          </w:rPr>
          <w:t>Actual Entity</w:t>
        </w:r>
      </w:hyperlink>
    </w:p>
    <w:p w14:paraId="060ACE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7A7D5C8" w14:textId="77777777" w:rsidR="003709BC" w:rsidRDefault="003709BC" w:rsidP="003709BC">
      <w:pPr>
        <w:ind w:left="605" w:hanging="245"/>
      </w:pPr>
      <w:r>
        <w:rPr>
          <w:noProof/>
        </w:rPr>
        <w:drawing>
          <wp:inline distT="0" distB="0" distL="0" distR="0" wp14:anchorId="0DAF0C6B" wp14:editId="0F7C23F7">
            <wp:extent cx="152400" cy="152400"/>
            <wp:effectExtent l="0" t="0" r="0" b="0"/>
            <wp:docPr id="5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p>
    <w:p w14:paraId="2CC13B11"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0C03B3C0" w14:textId="77777777" w:rsidR="003709BC" w:rsidRDefault="003709BC" w:rsidP="008C7C30">
      <w:pPr>
        <w:pStyle w:val="BodyText"/>
      </w:pPr>
      <w:r>
        <w:t>A way to contact an actor or place.</w:t>
      </w:r>
      <w:r>
        <w:br/>
        <w:t>[FIBO] hasAddress (More specific concept - restricted to Postal Address)</w:t>
      </w:r>
    </w:p>
    <w:p w14:paraId="0513858D" w14:textId="77777777" w:rsidR="003709BC" w:rsidRDefault="003709BC" w:rsidP="003709BC"/>
    <w:p w14:paraId="58F7198F" w14:textId="77777777" w:rsidR="003709BC" w:rsidRDefault="003709BC" w:rsidP="003709BC">
      <w:pPr>
        <w:pStyle w:val="Heading3"/>
        <w:spacing w:after="0"/>
        <w:ind w:left="1080"/>
      </w:pPr>
      <w:bookmarkStart w:id="2039" w:name="_b7f928116f16cf2729705707eec7baaf"/>
      <w:bookmarkStart w:id="2040" w:name="_Toc468649536"/>
      <w:r>
        <w:t>Class Electronic Contact</w:t>
      </w:r>
      <w:bookmarkEnd w:id="2039"/>
      <w:r w:rsidRPr="003A31EC">
        <w:rPr>
          <w:rFonts w:cs="Arial"/>
        </w:rPr>
        <w:t xml:space="preserve"> </w:t>
      </w:r>
      <w:r>
        <w:rPr>
          <w:rFonts w:cs="Arial"/>
        </w:rPr>
        <w:fldChar w:fldCharType="begin"/>
      </w:r>
      <w:r>
        <w:instrText>XE"</w:instrText>
      </w:r>
      <w:r w:rsidRPr="00413D75">
        <w:rPr>
          <w:rFonts w:cs="Arial"/>
        </w:rPr>
        <w:instrText>Electronic Contact</w:instrText>
      </w:r>
      <w:r>
        <w:instrText>"</w:instrText>
      </w:r>
      <w:r>
        <w:rPr>
          <w:rFonts w:cs="Arial"/>
        </w:rPr>
        <w:fldChar w:fldCharType="end"/>
      </w:r>
      <w:r>
        <w:rPr>
          <w:rFonts w:cs="Arial"/>
        </w:rPr>
        <w:t xml:space="preserve"> &lt;&lt;Value&gt;&gt;</w:t>
      </w:r>
      <w:bookmarkEnd w:id="2040"/>
    </w:p>
    <w:p w14:paraId="1A9C6AA7" w14:textId="77777777" w:rsidR="003709BC" w:rsidRDefault="003709BC" w:rsidP="003709BC">
      <w:r>
        <w:t>Contact information that enables communications with or via an actor or telecommunications device by electronic means.</w:t>
      </w:r>
      <w:r>
        <w:br/>
        <w:t>[FIBO] VirtualAddress: an address identifying a virtual, i.e. non-physical location</w:t>
      </w:r>
      <w:r>
        <w:br/>
      </w:r>
    </w:p>
    <w:p w14:paraId="7DB44B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B30F40" w14:textId="77777777" w:rsidR="003709BC" w:rsidRDefault="003D454B" w:rsidP="003709BC">
      <w:pPr>
        <w:ind w:left="360"/>
      </w:pPr>
      <w:hyperlink w:anchor="_659fd398b9354d627eab9d3a069a3988" w:history="1">
        <w:r w:rsidR="003709BC">
          <w:rPr>
            <w:rStyle w:val="Hyperlink"/>
          </w:rPr>
          <w:t>Contact Means</w:t>
        </w:r>
      </w:hyperlink>
    </w:p>
    <w:p w14:paraId="585CD13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D2B89D" w14:textId="77777777" w:rsidR="003709BC" w:rsidRDefault="003709BC" w:rsidP="003709BC">
      <w:pPr>
        <w:pStyle w:val="BodyText2"/>
        <w:spacing w:after="0"/>
      </w:pPr>
      <w:r>
        <w:rPr>
          <w:noProof/>
          <w:lang w:val="en-US" w:eastAsia="en-US" w:bidi="ar-SA"/>
        </w:rPr>
        <w:drawing>
          <wp:inline distT="0" distB="0" distL="0" distR="0" wp14:anchorId="287C6BF6" wp14:editId="48467CCE">
            <wp:extent cx="152400" cy="152400"/>
            <wp:effectExtent l="0" t="0" r="0" b="0"/>
            <wp:docPr id="51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mobile</w:t>
      </w:r>
      <w:r>
        <w:rPr>
          <w:rFonts w:cs="Arial"/>
        </w:rPr>
        <w:fldChar w:fldCharType="begin"/>
      </w:r>
      <w:r>
        <w:instrText>XE"</w:instrText>
      </w:r>
      <w:r w:rsidRPr="00413D75">
        <w:rPr>
          <w:rFonts w:cs="Arial"/>
        </w:rPr>
        <w:instrText>mobile</w:instrText>
      </w:r>
      <w:r>
        <w:instrText>"</w:instrText>
      </w:r>
      <w:r>
        <w:rPr>
          <w:rFonts w:cs="Arial"/>
        </w:rPr>
        <w:fldChar w:fldCharType="end"/>
      </w:r>
      <w:r>
        <w:t xml:space="preserve"> : </w:t>
      </w:r>
      <w:hyperlink w:anchor="_6119a00b0834641b9fe3f5ae9f58237f" w:history="1">
        <w:r>
          <w:rPr>
            <w:rStyle w:val="Hyperlink"/>
          </w:rPr>
          <w:t>Boolean</w:t>
        </w:r>
      </w:hyperlink>
    </w:p>
    <w:p w14:paraId="5E01617C" w14:textId="77777777" w:rsidR="003709BC" w:rsidRDefault="003709BC" w:rsidP="008C7C30">
      <w:pPr>
        <w:pStyle w:val="BodyText"/>
      </w:pPr>
      <w:r>
        <w:t>Indicator that a contact method is mobile - not fixed to a location.</w:t>
      </w:r>
    </w:p>
    <w:p w14:paraId="7605B506" w14:textId="77777777" w:rsidR="003709BC" w:rsidRDefault="003709BC" w:rsidP="003709BC">
      <w:pPr>
        <w:pStyle w:val="BodyText2"/>
        <w:spacing w:after="0"/>
      </w:pPr>
      <w:r>
        <w:rPr>
          <w:noProof/>
          <w:lang w:val="en-US" w:eastAsia="en-US" w:bidi="ar-SA"/>
        </w:rPr>
        <w:drawing>
          <wp:inline distT="0" distB="0" distL="0" distR="0" wp14:anchorId="532ECCC4" wp14:editId="4572648D">
            <wp:extent cx="152400" cy="152400"/>
            <wp:effectExtent l="0" t="0" r="0" b="0"/>
            <wp:docPr id="52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voice capable</w:t>
      </w:r>
      <w:r>
        <w:rPr>
          <w:rFonts w:cs="Arial"/>
        </w:rPr>
        <w:fldChar w:fldCharType="begin"/>
      </w:r>
      <w:r>
        <w:instrText>XE"</w:instrText>
      </w:r>
      <w:r w:rsidRPr="00413D75">
        <w:rPr>
          <w:rFonts w:cs="Arial"/>
        </w:rPr>
        <w:instrText>voice capable</w:instrText>
      </w:r>
      <w:r>
        <w:instrText>"</w:instrText>
      </w:r>
      <w:r>
        <w:rPr>
          <w:rFonts w:cs="Arial"/>
        </w:rPr>
        <w:fldChar w:fldCharType="end"/>
      </w:r>
      <w:r>
        <w:t xml:space="preserve"> : </w:t>
      </w:r>
      <w:hyperlink w:anchor="_6119a00b0834641b9fe3f5ae9f58237f" w:history="1">
        <w:r>
          <w:rPr>
            <w:rStyle w:val="Hyperlink"/>
          </w:rPr>
          <w:t>Boolean</w:t>
        </w:r>
      </w:hyperlink>
    </w:p>
    <w:p w14:paraId="53FEA55C" w14:textId="77777777" w:rsidR="003709BC" w:rsidRDefault="003709BC" w:rsidP="008C7C30">
      <w:pPr>
        <w:pStyle w:val="BodyText"/>
      </w:pPr>
      <w:r>
        <w:t>An indication that a contact method is voice capable.</w:t>
      </w:r>
    </w:p>
    <w:p w14:paraId="6B1A8FC3" w14:textId="77777777" w:rsidR="003709BC" w:rsidRDefault="003709BC" w:rsidP="003709BC">
      <w:pPr>
        <w:pStyle w:val="BodyText2"/>
        <w:spacing w:after="0"/>
      </w:pPr>
      <w:r>
        <w:rPr>
          <w:noProof/>
          <w:lang w:val="en-US" w:eastAsia="en-US" w:bidi="ar-SA"/>
        </w:rPr>
        <w:drawing>
          <wp:inline distT="0" distB="0" distL="0" distR="0" wp14:anchorId="50885DE6" wp14:editId="1A8710E1">
            <wp:extent cx="152400" cy="152400"/>
            <wp:effectExtent l="0" t="0" r="0" b="0"/>
            <wp:docPr id="52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document capable</w:t>
      </w:r>
      <w:r>
        <w:rPr>
          <w:rFonts w:cs="Arial"/>
        </w:rPr>
        <w:fldChar w:fldCharType="begin"/>
      </w:r>
      <w:r>
        <w:instrText>XE"</w:instrText>
      </w:r>
      <w:r w:rsidRPr="00413D75">
        <w:rPr>
          <w:rFonts w:cs="Arial"/>
        </w:rPr>
        <w:instrText>document capable</w:instrText>
      </w:r>
      <w:r>
        <w:instrText>"</w:instrText>
      </w:r>
      <w:r>
        <w:rPr>
          <w:rFonts w:cs="Arial"/>
        </w:rPr>
        <w:fldChar w:fldCharType="end"/>
      </w:r>
      <w:r>
        <w:t xml:space="preserve"> : </w:t>
      </w:r>
      <w:hyperlink w:anchor="_6119a00b0834641b9fe3f5ae9f58237f" w:history="1">
        <w:r>
          <w:rPr>
            <w:rStyle w:val="Hyperlink"/>
          </w:rPr>
          <w:t>Boolean</w:t>
        </w:r>
      </w:hyperlink>
    </w:p>
    <w:p w14:paraId="750A27C5" w14:textId="77777777" w:rsidR="003709BC" w:rsidRDefault="003709BC" w:rsidP="008C7C30">
      <w:pPr>
        <w:pStyle w:val="BodyText"/>
      </w:pPr>
      <w:r>
        <w:t>An indication that a contact method is capable of receiving documents, e.g., email.</w:t>
      </w:r>
    </w:p>
    <w:p w14:paraId="21A49B31" w14:textId="77777777" w:rsidR="003709BC" w:rsidRDefault="003709BC" w:rsidP="003709BC">
      <w:pPr>
        <w:pStyle w:val="BodyText2"/>
        <w:spacing w:after="0"/>
      </w:pPr>
      <w:r>
        <w:rPr>
          <w:noProof/>
          <w:lang w:val="en-US" w:eastAsia="en-US" w:bidi="ar-SA"/>
        </w:rPr>
        <w:drawing>
          <wp:inline distT="0" distB="0" distL="0" distR="0" wp14:anchorId="4A9F56CA" wp14:editId="5DD14F0F">
            <wp:extent cx="152400" cy="152400"/>
            <wp:effectExtent l="0" t="0" r="0" b="0"/>
            <wp:docPr id="52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text message capable</w:t>
      </w:r>
      <w:r>
        <w:rPr>
          <w:rFonts w:cs="Arial"/>
        </w:rPr>
        <w:fldChar w:fldCharType="begin"/>
      </w:r>
      <w:r>
        <w:instrText>XE"</w:instrText>
      </w:r>
      <w:r w:rsidRPr="00413D75">
        <w:rPr>
          <w:rFonts w:cs="Arial"/>
        </w:rPr>
        <w:instrText>text message capable</w:instrText>
      </w:r>
      <w:r>
        <w:instrText>"</w:instrText>
      </w:r>
      <w:r>
        <w:rPr>
          <w:rFonts w:cs="Arial"/>
        </w:rPr>
        <w:fldChar w:fldCharType="end"/>
      </w:r>
      <w:r>
        <w:t xml:space="preserve"> : </w:t>
      </w:r>
      <w:hyperlink w:anchor="_6119a00b0834641b9fe3f5ae9f58237f" w:history="1">
        <w:r>
          <w:rPr>
            <w:rStyle w:val="Hyperlink"/>
          </w:rPr>
          <w:t>Boolean</w:t>
        </w:r>
      </w:hyperlink>
    </w:p>
    <w:p w14:paraId="42E26C8F" w14:textId="77777777" w:rsidR="003709BC" w:rsidRDefault="003709BC" w:rsidP="008C7C30">
      <w:pPr>
        <w:pStyle w:val="BodyText"/>
      </w:pPr>
      <w:r>
        <w:t>An indication that a contact method is capable of receiving text messages of limited length.</w:t>
      </w:r>
    </w:p>
    <w:p w14:paraId="036B87EA" w14:textId="77777777" w:rsidR="003709BC" w:rsidRDefault="003709BC" w:rsidP="003709BC">
      <w:pPr>
        <w:pStyle w:val="BodyText2"/>
        <w:spacing w:after="0"/>
      </w:pPr>
      <w:r>
        <w:rPr>
          <w:noProof/>
          <w:lang w:val="en-US" w:eastAsia="en-US" w:bidi="ar-SA"/>
        </w:rPr>
        <w:drawing>
          <wp:inline distT="0" distB="0" distL="0" distR="0" wp14:anchorId="41D2DDD2" wp14:editId="5194A64B">
            <wp:extent cx="152400" cy="152400"/>
            <wp:effectExtent l="0" t="0" r="0" b="0"/>
            <wp:docPr id="1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fax capable</w:t>
      </w:r>
      <w:r>
        <w:rPr>
          <w:rFonts w:cs="Arial"/>
        </w:rPr>
        <w:fldChar w:fldCharType="begin"/>
      </w:r>
      <w:r>
        <w:instrText>XE"</w:instrText>
      </w:r>
      <w:r w:rsidRPr="00413D75">
        <w:rPr>
          <w:rFonts w:cs="Arial"/>
        </w:rPr>
        <w:instrText>fax capable</w:instrText>
      </w:r>
      <w:r>
        <w:instrText>"</w:instrText>
      </w:r>
      <w:r>
        <w:rPr>
          <w:rFonts w:cs="Arial"/>
        </w:rPr>
        <w:fldChar w:fldCharType="end"/>
      </w:r>
      <w:r>
        <w:t xml:space="preserve"> : </w:t>
      </w:r>
      <w:hyperlink w:anchor="_6119a00b0834641b9fe3f5ae9f58237f" w:history="1">
        <w:r>
          <w:rPr>
            <w:rStyle w:val="Hyperlink"/>
          </w:rPr>
          <w:t>Boolean</w:t>
        </w:r>
      </w:hyperlink>
    </w:p>
    <w:p w14:paraId="4F49C6F1" w14:textId="77777777" w:rsidR="003709BC" w:rsidRDefault="003709BC" w:rsidP="008C7C30">
      <w:pPr>
        <w:pStyle w:val="BodyText"/>
      </w:pPr>
      <w:r>
        <w:t>Contact method for a communications device that is fax capable.</w:t>
      </w:r>
    </w:p>
    <w:p w14:paraId="5C61E876" w14:textId="77777777" w:rsidR="003709BC" w:rsidRDefault="003709BC" w:rsidP="003709BC">
      <w:pPr>
        <w:pStyle w:val="BodyText2"/>
        <w:spacing w:after="0"/>
      </w:pPr>
      <w:r>
        <w:rPr>
          <w:noProof/>
          <w:lang w:val="en-US" w:eastAsia="en-US" w:bidi="ar-SA"/>
        </w:rPr>
        <w:drawing>
          <wp:inline distT="0" distB="0" distL="0" distR="0" wp14:anchorId="4EBC5F64" wp14:editId="2BA4587F">
            <wp:extent cx="152400" cy="152400"/>
            <wp:effectExtent l="0" t="0" r="0" b="0"/>
            <wp:docPr id="1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video capable</w:t>
      </w:r>
      <w:r>
        <w:rPr>
          <w:rFonts w:cs="Arial"/>
        </w:rPr>
        <w:fldChar w:fldCharType="begin"/>
      </w:r>
      <w:r>
        <w:instrText>XE"</w:instrText>
      </w:r>
      <w:r w:rsidRPr="00413D75">
        <w:rPr>
          <w:rFonts w:cs="Arial"/>
        </w:rPr>
        <w:instrText>video capable</w:instrText>
      </w:r>
      <w:r>
        <w:instrText>"</w:instrText>
      </w:r>
      <w:r>
        <w:rPr>
          <w:rFonts w:cs="Arial"/>
        </w:rPr>
        <w:fldChar w:fldCharType="end"/>
      </w:r>
      <w:r>
        <w:t xml:space="preserve"> : </w:t>
      </w:r>
      <w:hyperlink w:anchor="_6119a00b0834641b9fe3f5ae9f58237f" w:history="1">
        <w:r>
          <w:rPr>
            <w:rStyle w:val="Hyperlink"/>
          </w:rPr>
          <w:t>Boolean</w:t>
        </w:r>
      </w:hyperlink>
    </w:p>
    <w:p w14:paraId="331FD9B3" w14:textId="77777777" w:rsidR="003709BC" w:rsidRDefault="003709BC" w:rsidP="008C7C30">
      <w:pPr>
        <w:pStyle w:val="BodyText"/>
      </w:pPr>
      <w:r>
        <w:t>An indication that a contact method is video capable.</w:t>
      </w:r>
    </w:p>
    <w:p w14:paraId="67EF71E8" w14:textId="77777777" w:rsidR="003709BC" w:rsidRDefault="003709BC" w:rsidP="003709BC"/>
    <w:p w14:paraId="67F1AEDD" w14:textId="77777777" w:rsidR="003709BC" w:rsidRDefault="003709BC" w:rsidP="003709BC">
      <w:pPr>
        <w:pStyle w:val="Heading3"/>
        <w:spacing w:after="0"/>
        <w:ind w:left="1080"/>
      </w:pPr>
      <w:bookmarkStart w:id="2041" w:name="_40cf0b612b4066e1c218da9a43799c24"/>
      <w:bookmarkStart w:id="2042" w:name="_Toc468649537"/>
      <w:r>
        <w:t>Class Email Address</w:t>
      </w:r>
      <w:bookmarkEnd w:id="2041"/>
      <w:r w:rsidRPr="003A31EC">
        <w:rPr>
          <w:rFonts w:cs="Arial"/>
        </w:rPr>
        <w:t xml:space="preserve"> </w:t>
      </w:r>
      <w:r>
        <w:rPr>
          <w:rFonts w:cs="Arial"/>
        </w:rPr>
        <w:fldChar w:fldCharType="begin"/>
      </w:r>
      <w:r>
        <w:instrText>XE"</w:instrText>
      </w:r>
      <w:r w:rsidRPr="00413D75">
        <w:rPr>
          <w:rFonts w:cs="Arial"/>
        </w:rPr>
        <w:instrText>Email Address</w:instrText>
      </w:r>
      <w:r>
        <w:instrText>"</w:instrText>
      </w:r>
      <w:r>
        <w:rPr>
          <w:rFonts w:cs="Arial"/>
        </w:rPr>
        <w:fldChar w:fldCharType="end"/>
      </w:r>
      <w:r>
        <w:rPr>
          <w:rFonts w:cs="Arial"/>
        </w:rPr>
        <w:t xml:space="preserve"> &lt;&lt;Value&gt;&gt;</w:t>
      </w:r>
      <w:bookmarkEnd w:id="2042"/>
    </w:p>
    <w:p w14:paraId="3DCE4F78" w14:textId="77777777" w:rsidR="003709BC" w:rsidRDefault="003709BC" w:rsidP="003709BC">
      <w:r>
        <w:t>Contact information for the delivery of mail via an electronic network.</w:t>
      </w:r>
      <w:r>
        <w:br/>
        <w:t>[NIEM] ContactEmailId (of &lt;electronic contact&gt;)</w:t>
      </w:r>
    </w:p>
    <w:p w14:paraId="2ECB79C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0A7558" w14:textId="77777777" w:rsidR="003709BC" w:rsidRDefault="003D454B" w:rsidP="003709BC">
      <w:pPr>
        <w:ind w:left="360"/>
      </w:pPr>
      <w:hyperlink w:anchor="_3c2cbd47189a2843e41e4ad0ebf16a54" w:history="1">
        <w:r w:rsidR="003709BC">
          <w:rPr>
            <w:rStyle w:val="Hyperlink"/>
          </w:rPr>
          <w:t>Internet Contact</w:t>
        </w:r>
      </w:hyperlink>
    </w:p>
    <w:p w14:paraId="5F448C74" w14:textId="77777777" w:rsidR="003709BC" w:rsidRDefault="003709BC" w:rsidP="003709BC"/>
    <w:p w14:paraId="63CD3606" w14:textId="77777777" w:rsidR="003709BC" w:rsidRDefault="003709BC" w:rsidP="003709BC">
      <w:pPr>
        <w:pStyle w:val="Heading3"/>
        <w:spacing w:after="0"/>
        <w:ind w:left="1080"/>
      </w:pPr>
      <w:bookmarkStart w:id="2043" w:name="_3c2cbd47189a2843e41e4ad0ebf16a54"/>
      <w:bookmarkStart w:id="2044" w:name="_Toc468649538"/>
      <w:r>
        <w:t>Class Internet Contact</w:t>
      </w:r>
      <w:bookmarkEnd w:id="2043"/>
      <w:r w:rsidRPr="003A31EC">
        <w:rPr>
          <w:rFonts w:cs="Arial"/>
        </w:rPr>
        <w:t xml:space="preserve"> </w:t>
      </w:r>
      <w:r>
        <w:rPr>
          <w:rFonts w:cs="Arial"/>
        </w:rPr>
        <w:fldChar w:fldCharType="begin"/>
      </w:r>
      <w:r>
        <w:instrText>XE"</w:instrText>
      </w:r>
      <w:r w:rsidRPr="00413D75">
        <w:rPr>
          <w:rFonts w:cs="Arial"/>
        </w:rPr>
        <w:instrText>Internet Contact</w:instrText>
      </w:r>
      <w:r>
        <w:instrText>"</w:instrText>
      </w:r>
      <w:r>
        <w:rPr>
          <w:rFonts w:cs="Arial"/>
        </w:rPr>
        <w:fldChar w:fldCharType="end"/>
      </w:r>
      <w:r>
        <w:rPr>
          <w:rFonts w:cs="Arial"/>
        </w:rPr>
        <w:t xml:space="preserve"> &lt;&lt;Value&gt;&gt;</w:t>
      </w:r>
      <w:bookmarkEnd w:id="2044"/>
    </w:p>
    <w:p w14:paraId="529E75FF" w14:textId="77777777" w:rsidR="003709BC" w:rsidRDefault="003709BC" w:rsidP="003709BC">
      <w:r>
        <w:t>[NIEM] A means of contact that provides for the digital  electronic transmission of information via the Internet or a private network.</w:t>
      </w:r>
    </w:p>
    <w:p w14:paraId="24218E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6556CD0" w14:textId="77777777" w:rsidR="003709BC" w:rsidRDefault="003D454B" w:rsidP="003709BC">
      <w:pPr>
        <w:ind w:left="360"/>
      </w:pPr>
      <w:hyperlink w:anchor="_b7f928116f16cf2729705707eec7baaf" w:history="1">
        <w:r w:rsidR="003709BC">
          <w:rPr>
            <w:rStyle w:val="Hyperlink"/>
          </w:rPr>
          <w:t>Electronic Contact</w:t>
        </w:r>
      </w:hyperlink>
    </w:p>
    <w:p w14:paraId="063C3A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A049DC" w14:textId="77777777" w:rsidR="003709BC" w:rsidRDefault="003709BC" w:rsidP="003709BC">
      <w:pPr>
        <w:pStyle w:val="BodyText2"/>
        <w:spacing w:after="0"/>
      </w:pPr>
      <w:r>
        <w:rPr>
          <w:noProof/>
          <w:lang w:val="en-US" w:eastAsia="en-US" w:bidi="ar-SA"/>
        </w:rPr>
        <w:drawing>
          <wp:inline distT="0" distB="0" distL="0" distR="0" wp14:anchorId="5AE3B975" wp14:editId="6D4E959E">
            <wp:extent cx="152400" cy="152400"/>
            <wp:effectExtent l="0" t="0" r="0" b="0"/>
            <wp:docPr id="11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29ed22f497117c93a45a72b18f43dd56" w:history="1">
        <w:r>
          <w:rPr>
            <w:rStyle w:val="Hyperlink"/>
          </w:rPr>
          <w:t>Network Identifier</w:t>
        </w:r>
      </w:hyperlink>
    </w:p>
    <w:p w14:paraId="533E4DB2" w14:textId="77777777" w:rsidR="003709BC" w:rsidRDefault="003709BC" w:rsidP="008C7C30">
      <w:pPr>
        <w:pStyle w:val="BodyText"/>
      </w:pPr>
      <w:r>
        <w:t>Electronic address by which to contact an entity via the Internet.</w:t>
      </w:r>
      <w:r>
        <w:br/>
      </w:r>
    </w:p>
    <w:p w14:paraId="1837782A" w14:textId="77777777" w:rsidR="003709BC" w:rsidRDefault="003709BC" w:rsidP="003709BC"/>
    <w:p w14:paraId="23099636" w14:textId="77777777" w:rsidR="003709BC" w:rsidRDefault="003709BC" w:rsidP="003709BC">
      <w:pPr>
        <w:pStyle w:val="Heading3"/>
        <w:spacing w:after="0"/>
        <w:ind w:left="1080"/>
      </w:pPr>
      <w:bookmarkStart w:id="2045" w:name="_29ed22f497117c93a45a72b18f43dd56"/>
      <w:bookmarkStart w:id="2046" w:name="_Toc468649539"/>
      <w:r>
        <w:t>Class Network Identifier</w:t>
      </w:r>
      <w:bookmarkEnd w:id="2045"/>
      <w:r w:rsidRPr="003A31EC">
        <w:rPr>
          <w:rFonts w:cs="Arial"/>
        </w:rPr>
        <w:t xml:space="preserve"> </w:t>
      </w:r>
      <w:r>
        <w:rPr>
          <w:rFonts w:cs="Arial"/>
        </w:rPr>
        <w:fldChar w:fldCharType="begin"/>
      </w:r>
      <w:r>
        <w:instrText>XE"</w:instrText>
      </w:r>
      <w:r w:rsidRPr="00413D75">
        <w:rPr>
          <w:rFonts w:cs="Arial"/>
        </w:rPr>
        <w:instrText>Network Identifier</w:instrText>
      </w:r>
      <w:r>
        <w:instrText>"</w:instrText>
      </w:r>
      <w:r>
        <w:rPr>
          <w:rFonts w:cs="Arial"/>
        </w:rPr>
        <w:fldChar w:fldCharType="end"/>
      </w:r>
      <w:r>
        <w:rPr>
          <w:rFonts w:cs="Arial"/>
        </w:rPr>
        <w:t xml:space="preserve"> &lt;&lt;Value&gt;&gt;</w:t>
      </w:r>
      <w:bookmarkEnd w:id="2046"/>
    </w:p>
    <w:p w14:paraId="41D45CE0" w14:textId="77777777" w:rsidR="003709BC" w:rsidRDefault="003709BC" w:rsidP="003709BC">
      <w:r>
        <w:t>A value used to identify a node in an electronic network.</w:t>
      </w:r>
      <w:r>
        <w:br/>
        <w:t>[NIEM] ElectronicAddressType</w:t>
      </w:r>
    </w:p>
    <w:p w14:paraId="0AFBCD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FDDBD9" w14:textId="77777777" w:rsidR="003709BC" w:rsidRDefault="003D454B" w:rsidP="003709BC">
      <w:pPr>
        <w:ind w:left="360"/>
      </w:pPr>
      <w:hyperlink w:anchor="_64e77adb9e39a94e091d321b1b778074" w:history="1">
        <w:r w:rsidR="003709BC">
          <w:rPr>
            <w:rStyle w:val="Hyperlink"/>
          </w:rPr>
          <w:t>Technical Identifier</w:t>
        </w:r>
      </w:hyperlink>
    </w:p>
    <w:p w14:paraId="3DE81E9A" w14:textId="77777777" w:rsidR="003709BC" w:rsidRDefault="003709BC" w:rsidP="003709BC"/>
    <w:p w14:paraId="0CEABCB6" w14:textId="77777777" w:rsidR="003709BC" w:rsidRDefault="003709BC" w:rsidP="003709BC">
      <w:pPr>
        <w:pStyle w:val="Heading3"/>
        <w:spacing w:after="0"/>
        <w:ind w:left="1080"/>
      </w:pPr>
      <w:bookmarkStart w:id="2047" w:name="_c96b56fc7878bb63696c9f1c9abc2578"/>
      <w:bookmarkStart w:id="2048" w:name="_Toc468649540"/>
      <w:r>
        <w:t>Class Postal Address</w:t>
      </w:r>
      <w:bookmarkEnd w:id="2047"/>
      <w:r w:rsidRPr="003A31EC">
        <w:rPr>
          <w:rFonts w:cs="Arial"/>
        </w:rPr>
        <w:t xml:space="preserve"> </w:t>
      </w:r>
      <w:r>
        <w:rPr>
          <w:rFonts w:cs="Arial"/>
        </w:rPr>
        <w:fldChar w:fldCharType="begin"/>
      </w:r>
      <w:r>
        <w:instrText>XE"</w:instrText>
      </w:r>
      <w:r w:rsidRPr="00413D75">
        <w:rPr>
          <w:rFonts w:cs="Arial"/>
        </w:rPr>
        <w:instrText>Postal Address</w:instrText>
      </w:r>
      <w:r>
        <w:instrText>"</w:instrText>
      </w:r>
      <w:r>
        <w:rPr>
          <w:rFonts w:cs="Arial"/>
        </w:rPr>
        <w:fldChar w:fldCharType="end"/>
      </w:r>
      <w:r>
        <w:rPr>
          <w:rFonts w:cs="Arial"/>
        </w:rPr>
        <w:t xml:space="preserve"> &lt;&lt;Value&gt;&gt;</w:t>
      </w:r>
      <w:bookmarkEnd w:id="2048"/>
    </w:p>
    <w:p w14:paraId="24563F87" w14:textId="77777777" w:rsidR="003709BC" w:rsidRDefault="003709BC" w:rsidP="003709BC">
      <w:r>
        <w:t>An address able to be used to deliver physical mail which may or may not represent a static physical location.</w:t>
      </w:r>
      <w:r>
        <w:br/>
        <w:t>[FIBO] PPostalAddress: a physical address where postal communications can be addressed, for any kind of organization or person.</w:t>
      </w:r>
      <w:r>
        <w:br/>
        <w:t>[NIEM] AddressType</w:t>
      </w:r>
    </w:p>
    <w:p w14:paraId="1BCFD4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2E814" w14:textId="77777777" w:rsidR="003709BC" w:rsidRDefault="003D454B" w:rsidP="003709BC">
      <w:pPr>
        <w:ind w:left="360"/>
      </w:pPr>
      <w:hyperlink w:anchor="_659fd398b9354d627eab9d3a069a3988" w:history="1">
        <w:r w:rsidR="003709BC">
          <w:rPr>
            <w:rStyle w:val="Hyperlink"/>
          </w:rPr>
          <w:t>Contact Means</w:t>
        </w:r>
      </w:hyperlink>
      <w:r w:rsidR="003709BC">
        <w:t xml:space="preserve">, </w:t>
      </w:r>
      <w:hyperlink w:anchor="_e205268a66c2900e6473742e27189871" w:history="1">
        <w:r w:rsidR="003709BC">
          <w:rPr>
            <w:rStyle w:val="Hyperlink"/>
          </w:rPr>
          <w:t>Location Identifier</w:t>
        </w:r>
      </w:hyperlink>
    </w:p>
    <w:p w14:paraId="635DF72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6DF22E8" w14:textId="77777777" w:rsidR="003709BC" w:rsidRDefault="003709BC" w:rsidP="003709BC">
      <w:pPr>
        <w:ind w:left="605" w:hanging="245"/>
      </w:pPr>
      <w:r>
        <w:rPr>
          <w:noProof/>
        </w:rPr>
        <w:drawing>
          <wp:inline distT="0" distB="0" distL="0" distR="0" wp14:anchorId="7ACEBF9D" wp14:editId="6899D58E">
            <wp:extent cx="152400" cy="152400"/>
            <wp:effectExtent l="0" t="0" r="0" b="0"/>
            <wp:docPr id="5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designates location:</w:t>
      </w:r>
      <w:hyperlink w:anchor="_e1d8064cf80a8d37d141d659cfacdfad" w:history="1">
        <w:r>
          <w:rPr>
            <w:rStyle w:val="Hyperlink"/>
          </w:rPr>
          <w:t>Physical Location</w:t>
        </w:r>
      </w:hyperlink>
      <w:r>
        <w:rPr>
          <w:rStyle w:val="Hyperlink"/>
        </w:rPr>
        <w:t xml:space="preserve">   </w:t>
      </w:r>
      <w:r>
        <w:t xml:space="preserve"> </w:t>
      </w:r>
    </w:p>
    <w:p w14:paraId="594AD74D"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7328795" w14:textId="77777777" w:rsidR="003709BC" w:rsidRDefault="003709BC" w:rsidP="008C7C30">
      <w:pPr>
        <w:pStyle w:val="BodyText"/>
      </w:pPr>
      <w:r>
        <w:t xml:space="preserve">Location identified by an address. </w:t>
      </w:r>
    </w:p>
    <w:p w14:paraId="5888141A" w14:textId="77777777" w:rsidR="003709BC" w:rsidRDefault="003709BC" w:rsidP="003709BC"/>
    <w:p w14:paraId="77781364" w14:textId="77777777" w:rsidR="003709BC" w:rsidRDefault="003709BC" w:rsidP="003709BC">
      <w:pPr>
        <w:pStyle w:val="Heading3"/>
        <w:spacing w:after="0"/>
        <w:ind w:left="1080"/>
      </w:pPr>
      <w:bookmarkStart w:id="2049" w:name="_f5df6979437ea06961c7dd79c9b96f6e"/>
      <w:bookmarkStart w:id="2050" w:name="_Toc468649541"/>
      <w:r>
        <w:t>Class Postal Address Structured</w:t>
      </w:r>
      <w:bookmarkEnd w:id="2049"/>
      <w:r w:rsidRPr="003A31EC">
        <w:rPr>
          <w:rFonts w:cs="Arial"/>
        </w:rPr>
        <w:t xml:space="preserve"> </w:t>
      </w:r>
      <w:r>
        <w:rPr>
          <w:rFonts w:cs="Arial"/>
        </w:rPr>
        <w:fldChar w:fldCharType="begin"/>
      </w:r>
      <w:r>
        <w:instrText>XE"</w:instrText>
      </w:r>
      <w:r w:rsidRPr="00413D75">
        <w:rPr>
          <w:rFonts w:cs="Arial"/>
        </w:rPr>
        <w:instrText>Postal Address Structured</w:instrText>
      </w:r>
      <w:r>
        <w:instrText>"</w:instrText>
      </w:r>
      <w:r>
        <w:rPr>
          <w:rFonts w:cs="Arial"/>
        </w:rPr>
        <w:fldChar w:fldCharType="end"/>
      </w:r>
      <w:r>
        <w:rPr>
          <w:rFonts w:cs="Arial"/>
        </w:rPr>
        <w:t xml:space="preserve"> &lt;&lt;Value&gt;&gt;</w:t>
      </w:r>
      <w:bookmarkEnd w:id="2050"/>
    </w:p>
    <w:p w14:paraId="548CDD63" w14:textId="77777777" w:rsidR="003709BC" w:rsidRDefault="003709BC" w:rsidP="003709BC">
      <w:r>
        <w:t>A structured representation of a postal address.</w:t>
      </w:r>
      <w:r>
        <w:tab/>
      </w:r>
    </w:p>
    <w:p w14:paraId="3B15F4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5B8F7E" w14:textId="77777777" w:rsidR="003709BC" w:rsidRDefault="003D454B" w:rsidP="003709BC">
      <w:pPr>
        <w:ind w:left="360"/>
      </w:pPr>
      <w:hyperlink w:anchor="_c96b56fc7878bb63696c9f1c9abc2578" w:history="1">
        <w:r w:rsidR="003709BC">
          <w:rPr>
            <w:rStyle w:val="Hyperlink"/>
          </w:rPr>
          <w:t>Postal Address</w:t>
        </w:r>
      </w:hyperlink>
    </w:p>
    <w:p w14:paraId="579CA68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Attributes</w:t>
      </w:r>
    </w:p>
    <w:p w14:paraId="2FAD1CAD" w14:textId="77777777" w:rsidR="003709BC" w:rsidRDefault="003709BC" w:rsidP="003709BC">
      <w:pPr>
        <w:pStyle w:val="BodyText2"/>
        <w:spacing w:after="0"/>
      </w:pPr>
      <w:r>
        <w:rPr>
          <w:noProof/>
          <w:lang w:val="en-US" w:eastAsia="en-US" w:bidi="ar-SA"/>
        </w:rPr>
        <w:drawing>
          <wp:inline distT="0" distB="0" distL="0" distR="0" wp14:anchorId="70A29B99" wp14:editId="293835D1">
            <wp:extent cx="152400" cy="152400"/>
            <wp:effectExtent l="0" t="0" r="0" b="0"/>
            <wp:docPr id="52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recipient name</w:t>
      </w:r>
      <w:r>
        <w:rPr>
          <w:rFonts w:cs="Arial"/>
        </w:rPr>
        <w:fldChar w:fldCharType="begin"/>
      </w:r>
      <w:r>
        <w:instrText>XE"</w:instrText>
      </w:r>
      <w:r w:rsidRPr="00413D75">
        <w:rPr>
          <w:rFonts w:cs="Arial"/>
        </w:rPr>
        <w:instrText>recipient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1F31E2F4" w14:textId="77777777" w:rsidR="003709BC" w:rsidRDefault="003709BC" w:rsidP="008C7C30">
      <w:pPr>
        <w:pStyle w:val="BodyText"/>
      </w:pPr>
      <w:r>
        <w:t>Name of the recipient in a postal address which defaults to the name of the entity having the address. Should default to the contact for "has name".</w:t>
      </w:r>
      <w:r>
        <w:br/>
        <w:t>[NIEM] AddressRecipientName</w:t>
      </w:r>
    </w:p>
    <w:p w14:paraId="57DC76C4" w14:textId="77777777" w:rsidR="003709BC" w:rsidRDefault="003709BC" w:rsidP="003709BC">
      <w:pPr>
        <w:pStyle w:val="BodyText2"/>
        <w:spacing w:after="0"/>
      </w:pPr>
      <w:r>
        <w:rPr>
          <w:noProof/>
          <w:lang w:val="en-US" w:eastAsia="en-US" w:bidi="ar-SA"/>
        </w:rPr>
        <w:drawing>
          <wp:inline distT="0" distB="0" distL="0" distR="0" wp14:anchorId="6C7568DE" wp14:editId="6F44F399">
            <wp:extent cx="152400" cy="152400"/>
            <wp:effectExtent l="0" t="0" r="0" b="0"/>
            <wp:docPr id="53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country ID</w:t>
      </w:r>
      <w:r>
        <w:rPr>
          <w:rFonts w:cs="Arial"/>
        </w:rPr>
        <w:fldChar w:fldCharType="begin"/>
      </w:r>
      <w:r>
        <w:instrText>XE"</w:instrText>
      </w:r>
      <w:r w:rsidRPr="00413D75">
        <w:rPr>
          <w:rFonts w:cs="Arial"/>
        </w:rPr>
        <w:instrText>country ID</w:instrText>
      </w:r>
      <w:r>
        <w:instrText>"</w:instrText>
      </w:r>
      <w:r>
        <w:rPr>
          <w:rFonts w:cs="Arial"/>
        </w:rPr>
        <w:fldChar w:fldCharType="end"/>
      </w:r>
      <w:r>
        <w:t xml:space="preserve"> : </w:t>
      </w:r>
      <w:hyperlink w:anchor="_f952ba93c519034b8f01b10d8735a6d1" w:history="1">
        <w:r>
          <w:rPr>
            <w:rStyle w:val="Hyperlink"/>
          </w:rPr>
          <w:t>Country ID</w:t>
        </w:r>
      </w:hyperlink>
      <w:r>
        <w:t xml:space="preserve"> [0..1]</w:t>
      </w:r>
    </w:p>
    <w:p w14:paraId="3FC52C06" w14:textId="77777777" w:rsidR="003709BC" w:rsidRDefault="003709BC" w:rsidP="008C7C30">
      <w:pPr>
        <w:pStyle w:val="BodyText"/>
      </w:pPr>
      <w:r>
        <w:t>Postal country identifier.</w:t>
      </w:r>
    </w:p>
    <w:p w14:paraId="0A36AE76" w14:textId="77777777" w:rsidR="003709BC" w:rsidRDefault="003709BC" w:rsidP="003709BC">
      <w:pPr>
        <w:pStyle w:val="BodyText2"/>
        <w:spacing w:after="0"/>
      </w:pPr>
      <w:r>
        <w:rPr>
          <w:noProof/>
          <w:lang w:val="en-US" w:eastAsia="en-US" w:bidi="ar-SA"/>
        </w:rPr>
        <w:drawing>
          <wp:inline distT="0" distB="0" distL="0" distR="0" wp14:anchorId="4342249A" wp14:editId="5B82F0B3">
            <wp:extent cx="152400" cy="152400"/>
            <wp:effectExtent l="0" t="0" r="0" b="0"/>
            <wp:docPr id="53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 code</w:t>
      </w:r>
      <w:r>
        <w:rPr>
          <w:rFonts w:cs="Arial"/>
        </w:rPr>
        <w:fldChar w:fldCharType="begin"/>
      </w:r>
      <w:r>
        <w:instrText>XE"</w:instrText>
      </w:r>
      <w:r w:rsidRPr="00413D75">
        <w:rPr>
          <w:rFonts w:cs="Arial"/>
        </w:rPr>
        <w:instrText>post code</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ECF94E5" w14:textId="77777777" w:rsidR="003709BC" w:rsidRDefault="003709BC" w:rsidP="008C7C30">
      <w:pPr>
        <w:pStyle w:val="BodyText"/>
      </w:pPr>
      <w:r>
        <w:t xml:space="preserve">[OGC] An address component which represents the identification of a subdivision of addresses and postal delivery points in a country, region, or city for postal purposes. </w:t>
      </w:r>
      <w:r>
        <w:br/>
        <w:t>[NIEM] LocationPostalCode</w:t>
      </w:r>
    </w:p>
    <w:p w14:paraId="2C8FFF97" w14:textId="77777777" w:rsidR="003709BC" w:rsidRDefault="003709BC" w:rsidP="003709BC">
      <w:pPr>
        <w:pStyle w:val="BodyText2"/>
        <w:spacing w:after="0"/>
      </w:pPr>
      <w:r>
        <w:rPr>
          <w:noProof/>
          <w:lang w:val="en-US" w:eastAsia="en-US" w:bidi="ar-SA"/>
        </w:rPr>
        <w:drawing>
          <wp:inline distT="0" distB="0" distL="0" distR="0" wp14:anchorId="4958EB2D" wp14:editId="7343099E">
            <wp:extent cx="152400" cy="152400"/>
            <wp:effectExtent l="0" t="0" r="0" b="0"/>
            <wp:docPr id="57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state_province ID</w:t>
      </w:r>
      <w:r>
        <w:rPr>
          <w:rFonts w:cs="Arial"/>
        </w:rPr>
        <w:fldChar w:fldCharType="begin"/>
      </w:r>
      <w:r>
        <w:instrText>XE"</w:instrText>
      </w:r>
      <w:r w:rsidRPr="00413D75">
        <w:rPr>
          <w:rFonts w:cs="Arial"/>
        </w:rPr>
        <w:instrText>state_province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2B4D1B00" w14:textId="77777777" w:rsidR="003709BC" w:rsidRDefault="003709BC" w:rsidP="008C7C30">
      <w:pPr>
        <w:pStyle w:val="BodyText"/>
      </w:pPr>
      <w:r>
        <w:t>Postal state identifier for a geopolitical regions.</w:t>
      </w:r>
      <w:r>
        <w:br/>
        <w:t>[NIEM] LocationState</w:t>
      </w:r>
    </w:p>
    <w:p w14:paraId="48118BFE" w14:textId="77777777" w:rsidR="003709BC" w:rsidRDefault="003709BC" w:rsidP="003709BC">
      <w:pPr>
        <w:pStyle w:val="BodyText2"/>
        <w:spacing w:after="0"/>
      </w:pPr>
      <w:r>
        <w:rPr>
          <w:noProof/>
          <w:lang w:val="en-US" w:eastAsia="en-US" w:bidi="ar-SA"/>
        </w:rPr>
        <w:drawing>
          <wp:inline distT="0" distB="0" distL="0" distR="0" wp14:anchorId="6DD4DE4B" wp14:editId="1A60D2AB">
            <wp:extent cx="152400" cy="152400"/>
            <wp:effectExtent l="0" t="0" r="0" b="0"/>
            <wp:docPr id="1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county ID</w:t>
      </w:r>
      <w:r>
        <w:rPr>
          <w:rFonts w:cs="Arial"/>
        </w:rPr>
        <w:fldChar w:fldCharType="begin"/>
      </w:r>
      <w:r>
        <w:instrText>XE"</w:instrText>
      </w:r>
      <w:r w:rsidRPr="00413D75">
        <w:rPr>
          <w:rFonts w:cs="Arial"/>
        </w:rPr>
        <w:instrText>county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64346391" w14:textId="77777777" w:rsidR="003709BC" w:rsidRDefault="003709BC" w:rsidP="008C7C30">
      <w:pPr>
        <w:pStyle w:val="BodyText"/>
      </w:pPr>
      <w:r>
        <w:t>Postal county identifier.</w:t>
      </w:r>
      <w:r>
        <w:br/>
        <w:t>[NIEM] LocationCounty</w:t>
      </w:r>
    </w:p>
    <w:p w14:paraId="48DC98C7" w14:textId="77777777" w:rsidR="003709BC" w:rsidRDefault="003709BC" w:rsidP="003709BC">
      <w:pPr>
        <w:pStyle w:val="BodyText2"/>
        <w:spacing w:after="0"/>
      </w:pPr>
      <w:r>
        <w:rPr>
          <w:noProof/>
          <w:lang w:val="en-US" w:eastAsia="en-US" w:bidi="ar-SA"/>
        </w:rPr>
        <w:drawing>
          <wp:inline distT="0" distB="0" distL="0" distR="0" wp14:anchorId="0F7EA17F" wp14:editId="08064188">
            <wp:extent cx="152400" cy="152400"/>
            <wp:effectExtent l="0" t="0" r="0" b="0"/>
            <wp:docPr id="1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region ID</w:t>
      </w:r>
      <w:r>
        <w:rPr>
          <w:rFonts w:cs="Arial"/>
        </w:rPr>
        <w:fldChar w:fldCharType="begin"/>
      </w:r>
      <w:r>
        <w:instrText>XE"</w:instrText>
      </w:r>
      <w:r w:rsidRPr="00413D75">
        <w:rPr>
          <w:rFonts w:cs="Arial"/>
        </w:rPr>
        <w:instrText>region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w:t>
      </w:r>
    </w:p>
    <w:p w14:paraId="51DDE1BC" w14:textId="77777777" w:rsidR="003709BC" w:rsidRDefault="003709BC" w:rsidP="008C7C30">
      <w:pPr>
        <w:pStyle w:val="BodyText"/>
      </w:pPr>
      <w:r>
        <w:t>Postal region identifier.</w:t>
      </w:r>
      <w:r>
        <w:br/>
        <w:t>[NIEM] AddressUrbanizationName</w:t>
      </w:r>
    </w:p>
    <w:p w14:paraId="4829C229" w14:textId="77777777" w:rsidR="003709BC" w:rsidRDefault="003709BC" w:rsidP="003709BC">
      <w:pPr>
        <w:pStyle w:val="BodyText2"/>
        <w:spacing w:after="0"/>
      </w:pPr>
      <w:r>
        <w:rPr>
          <w:noProof/>
          <w:lang w:val="en-US" w:eastAsia="en-US" w:bidi="ar-SA"/>
        </w:rPr>
        <w:drawing>
          <wp:inline distT="0" distB="0" distL="0" distR="0" wp14:anchorId="730CC150" wp14:editId="4B612222">
            <wp:extent cx="152400" cy="152400"/>
            <wp:effectExtent l="0" t="0" r="0" b="0"/>
            <wp:docPr id="57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city ID</w:t>
      </w:r>
      <w:r>
        <w:rPr>
          <w:rFonts w:cs="Arial"/>
        </w:rPr>
        <w:fldChar w:fldCharType="begin"/>
      </w:r>
      <w:r>
        <w:instrText>XE"</w:instrText>
      </w:r>
      <w:r w:rsidRPr="00413D75">
        <w:rPr>
          <w:rFonts w:cs="Arial"/>
        </w:rPr>
        <w:instrText>city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050A8912" w14:textId="77777777" w:rsidR="003709BC" w:rsidRDefault="003709BC" w:rsidP="008C7C30">
      <w:pPr>
        <w:pStyle w:val="BodyText"/>
      </w:pPr>
      <w:r>
        <w:t>Postal city identifier.</w:t>
      </w:r>
      <w:r>
        <w:br/>
        <w:t>[NIEM] LocationCityName</w:t>
      </w:r>
    </w:p>
    <w:p w14:paraId="003939C8" w14:textId="77777777" w:rsidR="003709BC" w:rsidRDefault="003709BC" w:rsidP="003709BC">
      <w:pPr>
        <w:pStyle w:val="BodyText2"/>
        <w:spacing w:after="0"/>
      </w:pPr>
      <w:r>
        <w:rPr>
          <w:noProof/>
          <w:lang w:val="en-US" w:eastAsia="en-US" w:bidi="ar-SA"/>
        </w:rPr>
        <w:drawing>
          <wp:inline distT="0" distB="0" distL="0" distR="0" wp14:anchorId="686746CB" wp14:editId="5D13CEC8">
            <wp:extent cx="152400" cy="152400"/>
            <wp:effectExtent l="0" t="0" r="0" b="0"/>
            <wp:docPr id="57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street ID</w:t>
      </w:r>
      <w:r>
        <w:rPr>
          <w:rFonts w:cs="Arial"/>
        </w:rPr>
        <w:fldChar w:fldCharType="begin"/>
      </w:r>
      <w:r>
        <w:instrText>XE"</w:instrText>
      </w:r>
      <w:r w:rsidRPr="00413D75">
        <w:rPr>
          <w:rFonts w:cs="Arial"/>
        </w:rPr>
        <w:instrText>street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6A50A6" w14:textId="77777777" w:rsidR="003709BC" w:rsidRDefault="003709BC" w:rsidP="008C7C30">
      <w:pPr>
        <w:pStyle w:val="BodyText"/>
      </w:pPr>
      <w:r>
        <w:t>Postal street identifier.</w:t>
      </w:r>
      <w:r>
        <w:br/>
        <w:t>[NIEM] AddressDeliveryPoint</w:t>
      </w:r>
    </w:p>
    <w:p w14:paraId="3FA4C37A" w14:textId="77777777" w:rsidR="003709BC" w:rsidRDefault="003709BC" w:rsidP="003709BC">
      <w:pPr>
        <w:pStyle w:val="BodyText2"/>
        <w:spacing w:after="0"/>
      </w:pPr>
      <w:r>
        <w:rPr>
          <w:noProof/>
          <w:lang w:val="en-US" w:eastAsia="en-US" w:bidi="ar-SA"/>
        </w:rPr>
        <w:drawing>
          <wp:inline distT="0" distB="0" distL="0" distR="0" wp14:anchorId="5BF0C438" wp14:editId="3EA471F5">
            <wp:extent cx="152400" cy="152400"/>
            <wp:effectExtent l="0" t="0" r="0" b="0"/>
            <wp:docPr id="57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place ID</w:t>
      </w:r>
      <w:r>
        <w:rPr>
          <w:rFonts w:cs="Arial"/>
        </w:rPr>
        <w:fldChar w:fldCharType="begin"/>
      </w:r>
      <w:r>
        <w:instrText>XE"</w:instrText>
      </w:r>
      <w:r w:rsidRPr="00413D75">
        <w:rPr>
          <w:rFonts w:cs="Arial"/>
        </w:rPr>
        <w:instrText>place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EBF903" w14:textId="77777777" w:rsidR="003709BC" w:rsidRDefault="003709BC" w:rsidP="008C7C30">
      <w:pPr>
        <w:pStyle w:val="BodyText"/>
      </w:pPr>
      <w:r>
        <w:t>Postal identifier for a specific place: House, building, facility, etc.</w:t>
      </w:r>
    </w:p>
    <w:p w14:paraId="2DBCABD4" w14:textId="77777777" w:rsidR="003709BC" w:rsidRDefault="003709BC" w:rsidP="003709BC">
      <w:pPr>
        <w:pStyle w:val="BodyText2"/>
        <w:spacing w:after="0"/>
      </w:pPr>
      <w:r>
        <w:rPr>
          <w:noProof/>
          <w:lang w:val="en-US" w:eastAsia="en-US" w:bidi="ar-SA"/>
        </w:rPr>
        <w:drawing>
          <wp:inline distT="0" distB="0" distL="0" distR="0" wp14:anchorId="45B4A722" wp14:editId="3E7CA91B">
            <wp:extent cx="152400" cy="152400"/>
            <wp:effectExtent l="0" t="0" r="0" b="0"/>
            <wp:docPr id="57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unit ID</w:t>
      </w:r>
      <w:r>
        <w:rPr>
          <w:rFonts w:cs="Arial"/>
        </w:rPr>
        <w:fldChar w:fldCharType="begin"/>
      </w:r>
      <w:r>
        <w:instrText>XE"</w:instrText>
      </w:r>
      <w:r w:rsidRPr="00413D75">
        <w:rPr>
          <w:rFonts w:cs="Arial"/>
        </w:rPr>
        <w:instrText>unit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3A189F49" w14:textId="77777777" w:rsidR="003709BC" w:rsidRDefault="003709BC" w:rsidP="008C7C30">
      <w:pPr>
        <w:pStyle w:val="BodyText"/>
      </w:pPr>
      <w:r>
        <w:t>Postal province identifier.</w:t>
      </w:r>
      <w:r>
        <w:br/>
        <w:t>[NIEM] AddressSecondaryUnitText</w:t>
      </w:r>
    </w:p>
    <w:p w14:paraId="5DA380FE" w14:textId="77777777" w:rsidR="003709BC" w:rsidRDefault="003709BC" w:rsidP="003709BC">
      <w:pPr>
        <w:pStyle w:val="BodyText2"/>
        <w:spacing w:after="0"/>
      </w:pPr>
      <w:r>
        <w:rPr>
          <w:noProof/>
          <w:lang w:val="en-US" w:eastAsia="en-US" w:bidi="ar-SA"/>
        </w:rPr>
        <w:drawing>
          <wp:inline distT="0" distB="0" distL="0" distR="0" wp14:anchorId="4F703DE9" wp14:editId="2003E9F7">
            <wp:extent cx="152400" cy="152400"/>
            <wp:effectExtent l="0" t="0" r="0" b="0"/>
            <wp:docPr id="5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 box ID</w:t>
      </w:r>
      <w:r>
        <w:rPr>
          <w:rFonts w:cs="Arial"/>
        </w:rPr>
        <w:fldChar w:fldCharType="begin"/>
      </w:r>
      <w:r>
        <w:instrText>XE"</w:instrText>
      </w:r>
      <w:r w:rsidRPr="00413D75">
        <w:rPr>
          <w:rFonts w:cs="Arial"/>
        </w:rPr>
        <w:instrText>post box ID</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498896E" w14:textId="77777777" w:rsidR="003709BC" w:rsidRDefault="003709BC" w:rsidP="008C7C30">
      <w:pPr>
        <w:pStyle w:val="BodyText"/>
      </w:pPr>
      <w:r>
        <w:t>A code defined for the purposes of delivering physical mail to a specific addresses.</w:t>
      </w:r>
      <w:r>
        <w:br/>
        <w:t>[NIEM] AddressPrivateMailboxText</w:t>
      </w:r>
    </w:p>
    <w:p w14:paraId="4ADD3626" w14:textId="77777777" w:rsidR="003709BC" w:rsidRDefault="003709BC" w:rsidP="003709BC"/>
    <w:p w14:paraId="23732CF1" w14:textId="77777777" w:rsidR="003709BC" w:rsidRDefault="003709BC" w:rsidP="003709BC">
      <w:pPr>
        <w:pStyle w:val="Heading3"/>
        <w:spacing w:after="0"/>
        <w:ind w:left="1080"/>
      </w:pPr>
      <w:bookmarkStart w:id="2051" w:name="_b870949b927fd40d6719e76cb2262c74"/>
      <w:bookmarkStart w:id="2052" w:name="_Toc468649542"/>
      <w:r>
        <w:t>Class Postal Address Text</w:t>
      </w:r>
      <w:bookmarkEnd w:id="2051"/>
      <w:r w:rsidRPr="003A31EC">
        <w:rPr>
          <w:rFonts w:cs="Arial"/>
        </w:rPr>
        <w:t xml:space="preserve"> </w:t>
      </w:r>
      <w:r>
        <w:rPr>
          <w:rFonts w:cs="Arial"/>
        </w:rPr>
        <w:fldChar w:fldCharType="begin"/>
      </w:r>
      <w:r>
        <w:instrText>XE"</w:instrText>
      </w:r>
      <w:r w:rsidRPr="00413D75">
        <w:rPr>
          <w:rFonts w:cs="Arial"/>
        </w:rPr>
        <w:instrText>Postal Address Text</w:instrText>
      </w:r>
      <w:r>
        <w:instrText>"</w:instrText>
      </w:r>
      <w:r>
        <w:rPr>
          <w:rFonts w:cs="Arial"/>
        </w:rPr>
        <w:fldChar w:fldCharType="end"/>
      </w:r>
      <w:r>
        <w:rPr>
          <w:rFonts w:cs="Arial"/>
        </w:rPr>
        <w:t xml:space="preserve"> &lt;&lt;Value&gt;&gt;</w:t>
      </w:r>
      <w:bookmarkEnd w:id="2052"/>
    </w:p>
    <w:p w14:paraId="148FEAED" w14:textId="77777777" w:rsidR="003709BC" w:rsidRDefault="003709BC" w:rsidP="003709BC">
      <w:r>
        <w:t>A textual representation of a postal address.</w:t>
      </w:r>
    </w:p>
    <w:p w14:paraId="7034439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2012BCBF" w14:textId="77777777" w:rsidR="003709BC" w:rsidRDefault="003D454B" w:rsidP="003709BC">
      <w:pPr>
        <w:ind w:left="360"/>
      </w:pPr>
      <w:hyperlink w:anchor="_c96b56fc7878bb63696c9f1c9abc2578" w:history="1">
        <w:r w:rsidR="003709BC">
          <w:rPr>
            <w:rStyle w:val="Hyperlink"/>
          </w:rPr>
          <w:t>Postal Address</w:t>
        </w:r>
      </w:hyperlink>
    </w:p>
    <w:p w14:paraId="09DFB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6482EA4" w14:textId="77777777" w:rsidR="003709BC" w:rsidRDefault="003709BC" w:rsidP="003709BC">
      <w:pPr>
        <w:pStyle w:val="BodyText2"/>
        <w:spacing w:after="0"/>
      </w:pPr>
      <w:r>
        <w:rPr>
          <w:noProof/>
          <w:lang w:val="en-US" w:eastAsia="en-US" w:bidi="ar-SA"/>
        </w:rPr>
        <w:drawing>
          <wp:inline distT="0" distB="0" distL="0" distR="0" wp14:anchorId="513365CC" wp14:editId="3BD51E5F">
            <wp:extent cx="152400" cy="152400"/>
            <wp:effectExtent l="0" t="0" r="0" b="0"/>
            <wp:docPr id="64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postal address</w:t>
      </w:r>
      <w:r>
        <w:rPr>
          <w:rFonts w:cs="Arial"/>
        </w:rPr>
        <w:fldChar w:fldCharType="begin"/>
      </w:r>
      <w:r>
        <w:instrText>XE"</w:instrText>
      </w:r>
      <w:r w:rsidRPr="00413D75">
        <w:rPr>
          <w:rFonts w:cs="Arial"/>
        </w:rPr>
        <w:instrText>postal address</w:instrText>
      </w:r>
      <w:r>
        <w:instrText>"</w:instrText>
      </w:r>
      <w:r>
        <w:rPr>
          <w:rFonts w:cs="Arial"/>
        </w:rPr>
        <w:fldChar w:fldCharType="end"/>
      </w:r>
      <w:r>
        <w:t xml:space="preserve"> : </w:t>
      </w:r>
      <w:hyperlink w:anchor="_f8b3b1f5ed63755061811cd6b69bc24f" w:history="1">
        <w:r>
          <w:rPr>
            <w:rStyle w:val="Hyperlink"/>
          </w:rPr>
          <w:t>Text</w:t>
        </w:r>
      </w:hyperlink>
      <w:r>
        <w:t xml:space="preserve"> [1]</w:t>
      </w:r>
    </w:p>
    <w:p w14:paraId="7A323027" w14:textId="77777777" w:rsidR="003709BC" w:rsidRDefault="003709BC" w:rsidP="008C7C30">
      <w:pPr>
        <w:pStyle w:val="BodyText"/>
      </w:pPr>
      <w:r>
        <w:t>Textual postal address for the delivery of mail.</w:t>
      </w:r>
      <w:r>
        <w:br/>
        <w:t>[NIEM] AddressFullText</w:t>
      </w:r>
    </w:p>
    <w:p w14:paraId="726E3B8E" w14:textId="77777777" w:rsidR="003709BC" w:rsidRDefault="003709BC" w:rsidP="003709BC"/>
    <w:p w14:paraId="09EFAC4D" w14:textId="77777777" w:rsidR="003709BC" w:rsidRDefault="003709BC" w:rsidP="003709BC">
      <w:pPr>
        <w:pStyle w:val="Heading3"/>
        <w:spacing w:after="0"/>
        <w:ind w:left="1080"/>
      </w:pPr>
      <w:bookmarkStart w:id="2053" w:name="_ad04333f89d99a6570be30def7e82b8f"/>
      <w:bookmarkStart w:id="2054" w:name="_Toc468649543"/>
      <w:r>
        <w:t>Class Postal Code</w:t>
      </w:r>
      <w:bookmarkEnd w:id="2053"/>
      <w:r w:rsidRPr="003A31EC">
        <w:rPr>
          <w:rFonts w:cs="Arial"/>
        </w:rPr>
        <w:t xml:space="preserve"> </w:t>
      </w:r>
      <w:r>
        <w:rPr>
          <w:rFonts w:cs="Arial"/>
        </w:rPr>
        <w:fldChar w:fldCharType="begin"/>
      </w:r>
      <w:r>
        <w:instrText>XE"</w:instrText>
      </w:r>
      <w:r w:rsidRPr="00413D75">
        <w:rPr>
          <w:rFonts w:cs="Arial"/>
        </w:rPr>
        <w:instrText>Postal Code</w:instrText>
      </w:r>
      <w:r>
        <w:instrText>"</w:instrText>
      </w:r>
      <w:r>
        <w:rPr>
          <w:rFonts w:cs="Arial"/>
        </w:rPr>
        <w:fldChar w:fldCharType="end"/>
      </w:r>
      <w:r>
        <w:rPr>
          <w:rFonts w:cs="Arial"/>
        </w:rPr>
        <w:t xml:space="preserve"> &lt;&lt;Value&gt;&gt;</w:t>
      </w:r>
      <w:bookmarkEnd w:id="2054"/>
    </w:p>
    <w:p w14:paraId="4AB1C73C" w14:textId="77777777" w:rsidR="003709BC" w:rsidRDefault="003709BC" w:rsidP="003709BC">
      <w:r>
        <w:t>A code defined for the purposes of delivering physical mail to a set of addresses. "Zip code" in the U.S.</w:t>
      </w:r>
      <w:r>
        <w:br/>
        <w:t xml:space="preserve">[OGC] An address component which represents the identification of a subdivision of addresses and postal delivery points in a country, region or city for postal purposes. </w:t>
      </w:r>
      <w:r>
        <w:br/>
        <w:t>[FIBO] PostalCodeArea</w:t>
      </w:r>
    </w:p>
    <w:p w14:paraId="21352A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B22B0D" w14:textId="77777777" w:rsidR="003709BC" w:rsidRDefault="003D454B" w:rsidP="003709BC">
      <w:pPr>
        <w:ind w:left="360"/>
      </w:pPr>
      <w:hyperlink w:anchor="_380248073543af7bed8363f2b34ad5f7" w:history="1">
        <w:r w:rsidR="003709BC">
          <w:rPr>
            <w:rStyle w:val="Hyperlink"/>
          </w:rPr>
          <w:t>Text Identifier</w:t>
        </w:r>
      </w:hyperlink>
    </w:p>
    <w:p w14:paraId="412A5828" w14:textId="77777777" w:rsidR="003709BC" w:rsidRDefault="003709BC" w:rsidP="003709BC"/>
    <w:p w14:paraId="1084C67C" w14:textId="77777777" w:rsidR="003709BC" w:rsidRDefault="003709BC" w:rsidP="003709BC">
      <w:pPr>
        <w:pStyle w:val="Heading3"/>
        <w:spacing w:after="0"/>
        <w:ind w:left="1080"/>
      </w:pPr>
      <w:bookmarkStart w:id="2055" w:name="_930262ac08dbbf6b48c0467d5489033e"/>
      <w:bookmarkStart w:id="2056" w:name="_Toc468649544"/>
      <w:r>
        <w:t>Class Private Network Contact</w:t>
      </w:r>
      <w:bookmarkEnd w:id="2055"/>
      <w:r w:rsidRPr="003A31EC">
        <w:rPr>
          <w:rFonts w:cs="Arial"/>
        </w:rPr>
        <w:t xml:space="preserve"> </w:t>
      </w:r>
      <w:r>
        <w:rPr>
          <w:rFonts w:cs="Arial"/>
        </w:rPr>
        <w:fldChar w:fldCharType="begin"/>
      </w:r>
      <w:r>
        <w:instrText>XE"</w:instrText>
      </w:r>
      <w:r w:rsidRPr="00413D75">
        <w:rPr>
          <w:rFonts w:cs="Arial"/>
        </w:rPr>
        <w:instrText>Private Network Contact</w:instrText>
      </w:r>
      <w:r>
        <w:instrText>"</w:instrText>
      </w:r>
      <w:r>
        <w:rPr>
          <w:rFonts w:cs="Arial"/>
        </w:rPr>
        <w:fldChar w:fldCharType="end"/>
      </w:r>
      <w:r>
        <w:rPr>
          <w:rFonts w:cs="Arial"/>
        </w:rPr>
        <w:t xml:space="preserve"> &lt;&lt;Value&gt;&gt;</w:t>
      </w:r>
      <w:bookmarkEnd w:id="2056"/>
    </w:p>
    <w:p w14:paraId="50BF2F41" w14:textId="77777777" w:rsidR="003709BC" w:rsidRDefault="003709BC" w:rsidP="003709BC">
      <w:r>
        <w:t>Contact identifiers valid within a private network.</w:t>
      </w:r>
    </w:p>
    <w:p w14:paraId="5184B0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832AB0" w14:textId="77777777" w:rsidR="003709BC" w:rsidRDefault="003D454B" w:rsidP="003709BC">
      <w:pPr>
        <w:ind w:left="360"/>
      </w:pPr>
      <w:hyperlink w:anchor="_3c2cbd47189a2843e41e4ad0ebf16a54" w:history="1">
        <w:r w:rsidR="003709BC">
          <w:rPr>
            <w:rStyle w:val="Hyperlink"/>
          </w:rPr>
          <w:t>Internet Contact</w:t>
        </w:r>
      </w:hyperlink>
    </w:p>
    <w:p w14:paraId="4509988D" w14:textId="77777777" w:rsidR="003709BC" w:rsidRDefault="003709BC" w:rsidP="003709BC"/>
    <w:p w14:paraId="1C2E214E" w14:textId="77777777" w:rsidR="003709BC" w:rsidRDefault="003709BC" w:rsidP="003709BC">
      <w:pPr>
        <w:pStyle w:val="Heading3"/>
        <w:spacing w:after="0"/>
        <w:ind w:left="1080"/>
      </w:pPr>
      <w:bookmarkStart w:id="2057" w:name="_d4ac1d9eaa8c87455ae71a5d157df642"/>
      <w:bookmarkStart w:id="2058" w:name="_Toc468649545"/>
      <w:r>
        <w:t>Class Radio Contact</w:t>
      </w:r>
      <w:bookmarkEnd w:id="2057"/>
      <w:r w:rsidRPr="003A31EC">
        <w:rPr>
          <w:rFonts w:cs="Arial"/>
        </w:rPr>
        <w:t xml:space="preserve"> </w:t>
      </w:r>
      <w:r>
        <w:rPr>
          <w:rFonts w:cs="Arial"/>
        </w:rPr>
        <w:fldChar w:fldCharType="begin"/>
      </w:r>
      <w:r>
        <w:instrText>XE"</w:instrText>
      </w:r>
      <w:r w:rsidRPr="00413D75">
        <w:rPr>
          <w:rFonts w:cs="Arial"/>
        </w:rPr>
        <w:instrText>Radio Contact</w:instrText>
      </w:r>
      <w:r>
        <w:instrText>"</w:instrText>
      </w:r>
      <w:r>
        <w:rPr>
          <w:rFonts w:cs="Arial"/>
        </w:rPr>
        <w:fldChar w:fldCharType="end"/>
      </w:r>
      <w:r>
        <w:rPr>
          <w:rFonts w:cs="Arial"/>
        </w:rPr>
        <w:t xml:space="preserve"> &lt;&lt;Value&gt;&gt;</w:t>
      </w:r>
      <w:bookmarkEnd w:id="2058"/>
    </w:p>
    <w:p w14:paraId="30C07D23" w14:textId="77777777" w:rsidR="003709BC" w:rsidRDefault="003709BC" w:rsidP="003709BC">
      <w:r>
        <w:t>Identifier for contact via radio.</w:t>
      </w:r>
      <w:r>
        <w:br/>
        <w:t>[NIEM] ContactRadioType</w:t>
      </w:r>
    </w:p>
    <w:p w14:paraId="638D6C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827ADB" w14:textId="77777777" w:rsidR="003709BC" w:rsidRDefault="003D454B" w:rsidP="003709BC">
      <w:pPr>
        <w:ind w:left="360"/>
      </w:pPr>
      <w:hyperlink w:anchor="_b7f928116f16cf2729705707eec7baaf" w:history="1">
        <w:r w:rsidR="003709BC">
          <w:rPr>
            <w:rStyle w:val="Hyperlink"/>
          </w:rPr>
          <w:t>Electronic Contact</w:t>
        </w:r>
      </w:hyperlink>
    </w:p>
    <w:p w14:paraId="7FB00C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FD509FE" w14:textId="77777777" w:rsidR="003709BC" w:rsidRDefault="003709BC" w:rsidP="003709BC">
      <w:pPr>
        <w:pStyle w:val="BodyText2"/>
        <w:spacing w:after="0"/>
      </w:pPr>
      <w:r>
        <w:rPr>
          <w:noProof/>
          <w:lang w:val="en-US" w:eastAsia="en-US" w:bidi="ar-SA"/>
        </w:rPr>
        <w:drawing>
          <wp:inline distT="0" distB="0" distL="0" distR="0" wp14:anchorId="79FB057D" wp14:editId="2E0E8A97">
            <wp:extent cx="152400" cy="152400"/>
            <wp:effectExtent l="0" t="0" r="0" b="0"/>
            <wp:docPr id="64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channel</w:t>
      </w:r>
      <w:r>
        <w:rPr>
          <w:rFonts w:cs="Arial"/>
        </w:rPr>
        <w:fldChar w:fldCharType="begin"/>
      </w:r>
      <w:r>
        <w:instrText>XE"</w:instrText>
      </w:r>
      <w:r w:rsidRPr="00413D75">
        <w:rPr>
          <w:rFonts w:cs="Arial"/>
        </w:rPr>
        <w:instrText>channel</w:instrText>
      </w:r>
      <w:r>
        <w:instrText>"</w:instrText>
      </w:r>
      <w:r>
        <w:rPr>
          <w:rFonts w:cs="Arial"/>
        </w:rPr>
        <w:fldChar w:fldCharType="end"/>
      </w:r>
      <w:r>
        <w:t xml:space="preserve"> : </w:t>
      </w:r>
      <w:hyperlink w:anchor="_29ed22f497117c93a45a72b18f43dd56" w:history="1">
        <w:r>
          <w:rPr>
            <w:rStyle w:val="Hyperlink"/>
          </w:rPr>
          <w:t>Network Identifier</w:t>
        </w:r>
      </w:hyperlink>
    </w:p>
    <w:p w14:paraId="4AED2047" w14:textId="77777777" w:rsidR="003709BC" w:rsidRDefault="003709BC" w:rsidP="008C7C30">
      <w:pPr>
        <w:pStyle w:val="BodyText"/>
      </w:pPr>
      <w:r>
        <w:t>Radio channel used for communications.</w:t>
      </w:r>
      <w:r>
        <w:br/>
        <w:t>[NIEM] ContactRadioChannelText</w:t>
      </w:r>
    </w:p>
    <w:p w14:paraId="05FC16D1" w14:textId="77777777" w:rsidR="003709BC" w:rsidRDefault="003709BC" w:rsidP="003709BC">
      <w:pPr>
        <w:pStyle w:val="BodyText2"/>
        <w:spacing w:after="0"/>
      </w:pPr>
      <w:r>
        <w:rPr>
          <w:noProof/>
          <w:lang w:val="en-US" w:eastAsia="en-US" w:bidi="ar-SA"/>
        </w:rPr>
        <w:drawing>
          <wp:inline distT="0" distB="0" distL="0" distR="0" wp14:anchorId="7EE79832" wp14:editId="15C6B219">
            <wp:extent cx="152400" cy="152400"/>
            <wp:effectExtent l="0" t="0" r="0" b="0"/>
            <wp:docPr id="1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call sign</w:t>
      </w:r>
      <w:r>
        <w:rPr>
          <w:rFonts w:cs="Arial"/>
        </w:rPr>
        <w:fldChar w:fldCharType="begin"/>
      </w:r>
      <w:r>
        <w:instrText>XE"</w:instrText>
      </w:r>
      <w:r w:rsidRPr="00413D75">
        <w:rPr>
          <w:rFonts w:cs="Arial"/>
        </w:rPr>
        <w:instrText>call sign</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33040D4B" w14:textId="77777777" w:rsidR="003709BC" w:rsidRDefault="003709BC" w:rsidP="008C7C30">
      <w:pPr>
        <w:pStyle w:val="BodyText"/>
      </w:pPr>
      <w:r>
        <w:t>Radio or user call sign used for radio communications.</w:t>
      </w:r>
      <w:r>
        <w:br/>
        <w:t>[NIEM] ContactRadioCallSignID</w:t>
      </w:r>
    </w:p>
    <w:p w14:paraId="3D7EC705" w14:textId="77777777" w:rsidR="003709BC" w:rsidRDefault="003709BC" w:rsidP="003709BC"/>
    <w:p w14:paraId="43A5DD50" w14:textId="77777777" w:rsidR="003709BC" w:rsidRDefault="003709BC" w:rsidP="003709BC">
      <w:pPr>
        <w:pStyle w:val="Heading3"/>
        <w:spacing w:after="0"/>
        <w:ind w:left="1080"/>
      </w:pPr>
      <w:bookmarkStart w:id="2059" w:name="_29845f129735c2b7cd64a74558b93072"/>
      <w:bookmarkStart w:id="2060" w:name="_Toc468649546"/>
      <w:r>
        <w:lastRenderedPageBreak/>
        <w:t>Class Social Network Contact</w:t>
      </w:r>
      <w:bookmarkEnd w:id="2059"/>
      <w:r w:rsidRPr="003A31EC">
        <w:rPr>
          <w:rFonts w:cs="Arial"/>
        </w:rPr>
        <w:t xml:space="preserve"> </w:t>
      </w:r>
      <w:r>
        <w:rPr>
          <w:rFonts w:cs="Arial"/>
        </w:rPr>
        <w:fldChar w:fldCharType="begin"/>
      </w:r>
      <w:r>
        <w:instrText>XE"</w:instrText>
      </w:r>
      <w:r w:rsidRPr="00413D75">
        <w:rPr>
          <w:rFonts w:cs="Arial"/>
        </w:rPr>
        <w:instrText>Social Network Contact</w:instrText>
      </w:r>
      <w:r>
        <w:instrText>"</w:instrText>
      </w:r>
      <w:r>
        <w:rPr>
          <w:rFonts w:cs="Arial"/>
        </w:rPr>
        <w:fldChar w:fldCharType="end"/>
      </w:r>
      <w:r>
        <w:rPr>
          <w:rFonts w:cs="Arial"/>
        </w:rPr>
        <w:t xml:space="preserve"> &lt;&lt;Value&gt;&gt;</w:t>
      </w:r>
      <w:bookmarkEnd w:id="2060"/>
    </w:p>
    <w:p w14:paraId="4D281F60" w14:textId="77777777" w:rsidR="003709BC" w:rsidRDefault="003709BC" w:rsidP="003709BC">
      <w:r>
        <w:t>Contact information to be used via a social network.</w:t>
      </w:r>
      <w:r>
        <w:br/>
        <w:t>[NIEM] InstantMessageType</w:t>
      </w:r>
      <w:r>
        <w:br/>
        <w:t>--InstanceMessengerServiceName = &lt;has name&gt;</w:t>
      </w:r>
      <w:r>
        <w:br/>
        <w:t>--InstanceMessengerScreenId = "electronic address"</w:t>
      </w:r>
    </w:p>
    <w:p w14:paraId="174893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4F3F02" w14:textId="77777777" w:rsidR="003709BC" w:rsidRDefault="003D454B" w:rsidP="003709BC">
      <w:pPr>
        <w:ind w:left="360"/>
      </w:pPr>
      <w:hyperlink w:anchor="_3c2cbd47189a2843e41e4ad0ebf16a54" w:history="1">
        <w:r w:rsidR="003709BC">
          <w:rPr>
            <w:rStyle w:val="Hyperlink"/>
          </w:rPr>
          <w:t>Internet Contact</w:t>
        </w:r>
      </w:hyperlink>
    </w:p>
    <w:p w14:paraId="393121B1" w14:textId="77777777" w:rsidR="003709BC" w:rsidRDefault="003709BC" w:rsidP="003709BC"/>
    <w:p w14:paraId="2CE667B5" w14:textId="77777777" w:rsidR="003709BC" w:rsidRDefault="003709BC" w:rsidP="003709BC">
      <w:pPr>
        <w:pStyle w:val="Heading3"/>
        <w:spacing w:after="0"/>
        <w:ind w:left="1080"/>
      </w:pPr>
      <w:bookmarkStart w:id="2061" w:name="_8a4ec81229202dc2e7e7f6d50d2b2f4a"/>
      <w:bookmarkStart w:id="2062" w:name="_Toc468649547"/>
      <w:r>
        <w:t>Class Telephone Area Code</w:t>
      </w:r>
      <w:bookmarkEnd w:id="2061"/>
      <w:r w:rsidRPr="003A31EC">
        <w:rPr>
          <w:rFonts w:cs="Arial"/>
        </w:rPr>
        <w:t xml:space="preserve"> </w:t>
      </w:r>
      <w:r>
        <w:rPr>
          <w:rFonts w:cs="Arial"/>
        </w:rPr>
        <w:fldChar w:fldCharType="begin"/>
      </w:r>
      <w:r>
        <w:instrText>XE"</w:instrText>
      </w:r>
      <w:r w:rsidRPr="00413D75">
        <w:rPr>
          <w:rFonts w:cs="Arial"/>
        </w:rPr>
        <w:instrText>Telephone Area Code</w:instrText>
      </w:r>
      <w:r>
        <w:instrText>"</w:instrText>
      </w:r>
      <w:r>
        <w:rPr>
          <w:rFonts w:cs="Arial"/>
        </w:rPr>
        <w:fldChar w:fldCharType="end"/>
      </w:r>
      <w:r>
        <w:rPr>
          <w:rFonts w:cs="Arial"/>
        </w:rPr>
        <w:t xml:space="preserve"> &lt;&lt;Value&gt;&gt;</w:t>
      </w:r>
      <w:bookmarkEnd w:id="2062"/>
    </w:p>
    <w:p w14:paraId="1E254D84" w14:textId="77777777" w:rsidR="003709BC" w:rsidRDefault="003709BC" w:rsidP="003709BC">
      <w:r>
        <w:t>A three-digit number that identifies one of the telephone service regions into which the US, Canada, and certain other countries are divided and that is dialed when calling from one area to another.</w:t>
      </w:r>
      <w:r>
        <w:br/>
      </w:r>
    </w:p>
    <w:p w14:paraId="181B94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2559E4" w14:textId="77777777" w:rsidR="003709BC" w:rsidRDefault="003D454B" w:rsidP="003709BC">
      <w:pPr>
        <w:ind w:left="360"/>
      </w:pPr>
      <w:hyperlink w:anchor="_380248073543af7bed8363f2b34ad5f7" w:history="1">
        <w:r w:rsidR="003709BC">
          <w:rPr>
            <w:rStyle w:val="Hyperlink"/>
          </w:rPr>
          <w:t>Text Identifier</w:t>
        </w:r>
      </w:hyperlink>
    </w:p>
    <w:p w14:paraId="34F674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D17923" w14:textId="77777777" w:rsidR="003709BC" w:rsidRDefault="003709BC" w:rsidP="003709BC">
      <w:pPr>
        <w:pStyle w:val="BodyText2"/>
        <w:spacing w:after="0"/>
      </w:pPr>
      <w:r>
        <w:rPr>
          <w:noProof/>
          <w:lang w:val="en-US" w:eastAsia="en-US" w:bidi="ar-SA"/>
        </w:rPr>
        <w:drawing>
          <wp:inline distT="0" distB="0" distL="0" distR="0" wp14:anchorId="02AB2D59" wp14:editId="7BF74EA6">
            <wp:extent cx="152400" cy="152400"/>
            <wp:effectExtent l="0" t="0" r="0" b="0"/>
            <wp:docPr id="1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[0..999]</w:t>
      </w:r>
    </w:p>
    <w:p w14:paraId="1821368B" w14:textId="77777777" w:rsidR="003709BC" w:rsidRDefault="003709BC" w:rsidP="008C7C30">
      <w:pPr>
        <w:pStyle w:val="BodyText"/>
      </w:pPr>
      <w:r>
        <w:t>3 digit area code.</w:t>
      </w:r>
    </w:p>
    <w:p w14:paraId="4D362BAA" w14:textId="77777777" w:rsidR="003709BC" w:rsidRDefault="003709BC" w:rsidP="003709BC"/>
    <w:p w14:paraId="3236094D" w14:textId="77777777" w:rsidR="003709BC" w:rsidRDefault="003709BC" w:rsidP="003709BC">
      <w:pPr>
        <w:pStyle w:val="Heading3"/>
        <w:spacing w:after="0"/>
        <w:ind w:left="1080"/>
      </w:pPr>
      <w:bookmarkStart w:id="2063" w:name="_b9c4dbf725124f97a5824268d64cb8bc"/>
      <w:bookmarkStart w:id="2064" w:name="_Toc468649548"/>
      <w:r>
        <w:t>Class Telephone Country Code</w:t>
      </w:r>
      <w:bookmarkEnd w:id="2063"/>
      <w:r w:rsidRPr="003A31EC">
        <w:rPr>
          <w:rFonts w:cs="Arial"/>
        </w:rPr>
        <w:t xml:space="preserve"> </w:t>
      </w:r>
      <w:r>
        <w:rPr>
          <w:rFonts w:cs="Arial"/>
        </w:rPr>
        <w:fldChar w:fldCharType="begin"/>
      </w:r>
      <w:r>
        <w:instrText>XE"</w:instrText>
      </w:r>
      <w:r w:rsidRPr="00413D75">
        <w:rPr>
          <w:rFonts w:cs="Arial"/>
        </w:rPr>
        <w:instrText>Telephone Country Code</w:instrText>
      </w:r>
      <w:r>
        <w:instrText>"</w:instrText>
      </w:r>
      <w:r>
        <w:rPr>
          <w:rFonts w:cs="Arial"/>
        </w:rPr>
        <w:fldChar w:fldCharType="end"/>
      </w:r>
      <w:r>
        <w:rPr>
          <w:rFonts w:cs="Arial"/>
        </w:rPr>
        <w:t xml:space="preserve"> &lt;&lt;Value&gt;&gt;</w:t>
      </w:r>
      <w:bookmarkEnd w:id="2064"/>
    </w:p>
    <w:p w14:paraId="5E0FA211" w14:textId="77777777" w:rsidR="003709BC" w:rsidRDefault="003709BC" w:rsidP="003709BC">
      <w:r>
        <w:t>2 digit Telephone codes for contacting people and organizations within countries.</w:t>
      </w:r>
    </w:p>
    <w:p w14:paraId="18C950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306E06" w14:textId="77777777" w:rsidR="003709BC" w:rsidRDefault="003D454B" w:rsidP="003709BC">
      <w:pPr>
        <w:ind w:left="360"/>
      </w:pPr>
      <w:hyperlink w:anchor="_f952ba93c519034b8f01b10d8735a6d1" w:history="1">
        <w:r w:rsidR="003709BC">
          <w:rPr>
            <w:rStyle w:val="Hyperlink"/>
          </w:rPr>
          <w:t>Country ID</w:t>
        </w:r>
      </w:hyperlink>
      <w:r w:rsidR="003709BC">
        <w:t xml:space="preserve">, </w:t>
      </w:r>
      <w:hyperlink w:anchor="_380248073543af7bed8363f2b34ad5f7" w:history="1">
        <w:r w:rsidR="003709BC">
          <w:rPr>
            <w:rStyle w:val="Hyperlink"/>
          </w:rPr>
          <w:t>Text Identifier</w:t>
        </w:r>
      </w:hyperlink>
    </w:p>
    <w:p w14:paraId="22F9D5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57D1973" w14:textId="77777777" w:rsidR="003709BC" w:rsidRDefault="003709BC" w:rsidP="003709BC">
      <w:pPr>
        <w:pStyle w:val="BodyText2"/>
        <w:spacing w:after="0"/>
      </w:pPr>
      <w:r>
        <w:rPr>
          <w:noProof/>
          <w:lang w:val="en-US" w:eastAsia="en-US" w:bidi="ar-SA"/>
        </w:rPr>
        <w:drawing>
          <wp:inline distT="0" distB="0" distL="0" distR="0" wp14:anchorId="599133A9" wp14:editId="3277C6D1">
            <wp:extent cx="152400" cy="152400"/>
            <wp:effectExtent l="0" t="0" r="0" b="0"/>
            <wp:docPr id="1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w:t>
      </w:r>
    </w:p>
    <w:p w14:paraId="0B4637BB" w14:textId="77777777" w:rsidR="003709BC" w:rsidRDefault="003709BC" w:rsidP="008C7C30">
      <w:pPr>
        <w:pStyle w:val="BodyText"/>
      </w:pPr>
      <w:r>
        <w:t>Country code digits.</w:t>
      </w:r>
    </w:p>
    <w:p w14:paraId="1FD4CA71" w14:textId="77777777" w:rsidR="003709BC" w:rsidRDefault="003709BC" w:rsidP="003709BC"/>
    <w:p w14:paraId="41670BCB" w14:textId="77777777" w:rsidR="003709BC" w:rsidRDefault="003709BC" w:rsidP="003709BC">
      <w:pPr>
        <w:pStyle w:val="Heading3"/>
        <w:spacing w:after="0"/>
        <w:ind w:left="1080"/>
      </w:pPr>
      <w:bookmarkStart w:id="2065" w:name="_05b6771271197af94dace1f0a7d69103"/>
      <w:bookmarkStart w:id="2066" w:name="_Toc468649549"/>
      <w:r>
        <w:t>Class Telephone Number</w:t>
      </w:r>
      <w:bookmarkEnd w:id="2065"/>
      <w:r w:rsidRPr="003A31EC">
        <w:rPr>
          <w:rFonts w:cs="Arial"/>
        </w:rPr>
        <w:t xml:space="preserve"> </w:t>
      </w:r>
      <w:r>
        <w:rPr>
          <w:rFonts w:cs="Arial"/>
        </w:rPr>
        <w:fldChar w:fldCharType="begin"/>
      </w:r>
      <w:r>
        <w:instrText>XE"</w:instrText>
      </w:r>
      <w:r w:rsidRPr="00413D75">
        <w:rPr>
          <w:rFonts w:cs="Arial"/>
        </w:rPr>
        <w:instrText>Telephone Number</w:instrText>
      </w:r>
      <w:r>
        <w:instrText>"</w:instrText>
      </w:r>
      <w:r>
        <w:rPr>
          <w:rFonts w:cs="Arial"/>
        </w:rPr>
        <w:fldChar w:fldCharType="end"/>
      </w:r>
      <w:r>
        <w:rPr>
          <w:rFonts w:cs="Arial"/>
        </w:rPr>
        <w:t xml:space="preserve"> &lt;&lt;Value&gt;&gt;</w:t>
      </w:r>
      <w:bookmarkEnd w:id="2066"/>
    </w:p>
    <w:p w14:paraId="293C542C" w14:textId="77777777" w:rsidR="003709BC" w:rsidRDefault="003709BC" w:rsidP="003709BC">
      <w:r>
        <w:t>A way to contact an actor via a telephone.</w:t>
      </w:r>
      <w:r>
        <w:br/>
        <w:t>[NIEM] TelephoneNumberType</w:t>
      </w:r>
    </w:p>
    <w:p w14:paraId="0A75E5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92DE7" w14:textId="77777777" w:rsidR="003709BC" w:rsidRDefault="003D454B" w:rsidP="003709BC">
      <w:pPr>
        <w:ind w:left="360"/>
      </w:pPr>
      <w:hyperlink w:anchor="_b7f928116f16cf2729705707eec7baaf" w:history="1">
        <w:r w:rsidR="003709BC">
          <w:rPr>
            <w:rStyle w:val="Hyperlink"/>
          </w:rPr>
          <w:t>Electronic Contact</w:t>
        </w:r>
      </w:hyperlink>
    </w:p>
    <w:p w14:paraId="7792ECB4" w14:textId="77777777" w:rsidR="003709BC" w:rsidRDefault="003709BC" w:rsidP="003709BC"/>
    <w:p w14:paraId="5A8FA3E9" w14:textId="77777777" w:rsidR="003709BC" w:rsidRDefault="003709BC" w:rsidP="003709BC">
      <w:pPr>
        <w:pStyle w:val="Heading3"/>
        <w:spacing w:after="0"/>
        <w:ind w:left="1080"/>
      </w:pPr>
      <w:bookmarkStart w:id="2067" w:name="_48135bff9a8d30039986ab394addc140"/>
      <w:bookmarkStart w:id="2068" w:name="_Toc468649550"/>
      <w:r>
        <w:lastRenderedPageBreak/>
        <w:t>Class Telephone Number Structured</w:t>
      </w:r>
      <w:bookmarkEnd w:id="2067"/>
      <w:r w:rsidRPr="003A31EC">
        <w:rPr>
          <w:rFonts w:cs="Arial"/>
        </w:rPr>
        <w:t xml:space="preserve"> </w:t>
      </w:r>
      <w:r>
        <w:rPr>
          <w:rFonts w:cs="Arial"/>
        </w:rPr>
        <w:fldChar w:fldCharType="begin"/>
      </w:r>
      <w:r>
        <w:instrText>XE"</w:instrText>
      </w:r>
      <w:r w:rsidRPr="00413D75">
        <w:rPr>
          <w:rFonts w:cs="Arial"/>
        </w:rPr>
        <w:instrText>Telephone Number Structured</w:instrText>
      </w:r>
      <w:r>
        <w:instrText>"</w:instrText>
      </w:r>
      <w:r>
        <w:rPr>
          <w:rFonts w:cs="Arial"/>
        </w:rPr>
        <w:fldChar w:fldCharType="end"/>
      </w:r>
      <w:r>
        <w:rPr>
          <w:rFonts w:cs="Arial"/>
        </w:rPr>
        <w:t xml:space="preserve"> &lt;&lt;Value&gt;&gt;</w:t>
      </w:r>
      <w:bookmarkEnd w:id="2068"/>
    </w:p>
    <w:p w14:paraId="538FF87C" w14:textId="77777777" w:rsidR="003709BC" w:rsidRDefault="003709BC" w:rsidP="003709BC">
      <w:r>
        <w:t>Structured representation of a telephone number.</w:t>
      </w:r>
      <w:r>
        <w:br/>
        <w:t>[NIEM] NANPTelephoneNumberType &amp; InternationalTelephoneNumberType</w:t>
      </w:r>
    </w:p>
    <w:p w14:paraId="553C9AE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10F019C" w14:textId="77777777" w:rsidR="003709BC" w:rsidRDefault="003D454B" w:rsidP="003709BC">
      <w:pPr>
        <w:ind w:left="360"/>
      </w:pPr>
      <w:hyperlink w:anchor="_05b6771271197af94dace1f0a7d69103" w:history="1">
        <w:r w:rsidR="003709BC">
          <w:rPr>
            <w:rStyle w:val="Hyperlink"/>
          </w:rPr>
          <w:t>Telephone Number</w:t>
        </w:r>
      </w:hyperlink>
    </w:p>
    <w:p w14:paraId="07BD7C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B6DDC2D" w14:textId="77777777" w:rsidR="003709BC" w:rsidRDefault="003709BC" w:rsidP="003709BC">
      <w:pPr>
        <w:pStyle w:val="BodyText2"/>
        <w:spacing w:after="0"/>
      </w:pPr>
      <w:r>
        <w:rPr>
          <w:noProof/>
          <w:lang w:val="en-US" w:eastAsia="en-US" w:bidi="ar-SA"/>
        </w:rPr>
        <w:drawing>
          <wp:inline distT="0" distB="0" distL="0" distR="0" wp14:anchorId="38131366" wp14:editId="4EDBF0DE">
            <wp:extent cx="152400" cy="152400"/>
            <wp:effectExtent l="0" t="0" r="0" b="0"/>
            <wp:docPr id="1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country code</w:t>
      </w:r>
      <w:r>
        <w:rPr>
          <w:rFonts w:cs="Arial"/>
        </w:rPr>
        <w:fldChar w:fldCharType="begin"/>
      </w:r>
      <w:r>
        <w:instrText>XE"</w:instrText>
      </w:r>
      <w:r w:rsidRPr="00413D75">
        <w:rPr>
          <w:rFonts w:cs="Arial"/>
        </w:rPr>
        <w:instrText>country code</w:instrText>
      </w:r>
      <w:r>
        <w:instrText>"</w:instrText>
      </w:r>
      <w:r>
        <w:rPr>
          <w:rFonts w:cs="Arial"/>
        </w:rPr>
        <w:fldChar w:fldCharType="end"/>
      </w:r>
      <w:r>
        <w:t xml:space="preserve"> : </w:t>
      </w:r>
      <w:hyperlink w:anchor="_b9c4dbf725124f97a5824268d64cb8bc" w:history="1">
        <w:r>
          <w:rPr>
            <w:rStyle w:val="Hyperlink"/>
          </w:rPr>
          <w:t>Telephone Country Code</w:t>
        </w:r>
      </w:hyperlink>
      <w:r>
        <w:t xml:space="preserve"> [0..1]</w:t>
      </w:r>
    </w:p>
    <w:p w14:paraId="10A4628C" w14:textId="77777777" w:rsidR="003709BC" w:rsidRDefault="003709BC" w:rsidP="008C7C30">
      <w:pPr>
        <w:pStyle w:val="BodyText"/>
      </w:pPr>
      <w:r>
        <w:t>Telephone country code.</w:t>
      </w:r>
      <w:r>
        <w:br/>
        <w:t>[NIEM] TelephoneCountryCodeID</w:t>
      </w:r>
    </w:p>
    <w:p w14:paraId="0D65512E" w14:textId="77777777" w:rsidR="003709BC" w:rsidRDefault="003709BC" w:rsidP="003709BC">
      <w:pPr>
        <w:pStyle w:val="BodyText2"/>
        <w:spacing w:after="0"/>
      </w:pPr>
      <w:r>
        <w:rPr>
          <w:noProof/>
          <w:lang w:val="en-US" w:eastAsia="en-US" w:bidi="ar-SA"/>
        </w:rPr>
        <w:drawing>
          <wp:inline distT="0" distB="0" distL="0" distR="0" wp14:anchorId="66B4530E" wp14:editId="2EE33B32">
            <wp:extent cx="152400" cy="152400"/>
            <wp:effectExtent l="0" t="0" r="0" b="0"/>
            <wp:docPr id="1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area code</w:t>
      </w:r>
      <w:r>
        <w:rPr>
          <w:rFonts w:cs="Arial"/>
        </w:rPr>
        <w:fldChar w:fldCharType="begin"/>
      </w:r>
      <w:r>
        <w:instrText>XE"</w:instrText>
      </w:r>
      <w:r w:rsidRPr="00413D75">
        <w:rPr>
          <w:rFonts w:cs="Arial"/>
        </w:rPr>
        <w:instrText>area code</w:instrText>
      </w:r>
      <w:r>
        <w:instrText>"</w:instrText>
      </w:r>
      <w:r>
        <w:rPr>
          <w:rFonts w:cs="Arial"/>
        </w:rPr>
        <w:fldChar w:fldCharType="end"/>
      </w:r>
      <w:r>
        <w:t xml:space="preserve"> : </w:t>
      </w:r>
      <w:hyperlink w:anchor="_8a4ec81229202dc2e7e7f6d50d2b2f4a" w:history="1">
        <w:r>
          <w:rPr>
            <w:rStyle w:val="Hyperlink"/>
          </w:rPr>
          <w:t>Telephone Area Code</w:t>
        </w:r>
      </w:hyperlink>
      <w:r>
        <w:t xml:space="preserve"> [0..1]</w:t>
      </w:r>
    </w:p>
    <w:p w14:paraId="02E80DA8" w14:textId="77777777" w:rsidR="003709BC" w:rsidRDefault="003709BC" w:rsidP="008C7C30">
      <w:pPr>
        <w:pStyle w:val="BodyText"/>
      </w:pPr>
      <w:r>
        <w:t>Telephone area code.</w:t>
      </w:r>
      <w:r>
        <w:br/>
        <w:t>[NIEM] TelephoneAreaCodeID</w:t>
      </w:r>
    </w:p>
    <w:p w14:paraId="1B60A580" w14:textId="77777777" w:rsidR="003709BC" w:rsidRDefault="003709BC" w:rsidP="003709BC">
      <w:pPr>
        <w:pStyle w:val="BodyText2"/>
        <w:spacing w:after="0"/>
      </w:pPr>
      <w:r>
        <w:rPr>
          <w:noProof/>
          <w:lang w:val="en-US" w:eastAsia="en-US" w:bidi="ar-SA"/>
        </w:rPr>
        <w:drawing>
          <wp:inline distT="0" distB="0" distL="0" distR="0" wp14:anchorId="5E62B159" wp14:editId="0B3A886A">
            <wp:extent cx="152400" cy="152400"/>
            <wp:effectExtent l="0" t="0" r="0" b="0"/>
            <wp:docPr id="64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exchange</w:t>
      </w:r>
      <w:r>
        <w:rPr>
          <w:rFonts w:cs="Arial"/>
        </w:rPr>
        <w:fldChar w:fldCharType="begin"/>
      </w:r>
      <w:r>
        <w:instrText>XE"</w:instrText>
      </w:r>
      <w:r w:rsidRPr="00413D75">
        <w:rPr>
          <w:rFonts w:cs="Arial"/>
        </w:rPr>
        <w:instrText>telephone exchange</w:instrText>
      </w:r>
      <w:r>
        <w:instrText>"</w:instrText>
      </w:r>
      <w:r>
        <w:rPr>
          <w:rFonts w:cs="Arial"/>
        </w:rPr>
        <w:fldChar w:fldCharType="end"/>
      </w:r>
      <w:r>
        <w:t xml:space="preserve"> : </w:t>
      </w:r>
      <w:hyperlink w:anchor="_d068c29ee23c67e75451ad1669cdb87b" w:history="1">
        <w:r>
          <w:rPr>
            <w:rStyle w:val="Hyperlink"/>
          </w:rPr>
          <w:t>Integer</w:t>
        </w:r>
      </w:hyperlink>
      <w:r>
        <w:t xml:space="preserve"> [0..1]</w:t>
      </w:r>
    </w:p>
    <w:p w14:paraId="65B9CD35" w14:textId="77777777" w:rsidR="003709BC" w:rsidRDefault="003709BC" w:rsidP="008C7C30">
      <w:pPr>
        <w:pStyle w:val="BodyText"/>
      </w:pPr>
      <w:r>
        <w:t>Number identifying a telephone exchange.</w:t>
      </w:r>
      <w:r>
        <w:br/>
        <w:t>[NIEM] TelephoneExchangeID</w:t>
      </w:r>
    </w:p>
    <w:p w14:paraId="24025375" w14:textId="77777777" w:rsidR="003709BC" w:rsidRDefault="003709BC" w:rsidP="003709BC">
      <w:pPr>
        <w:pStyle w:val="BodyText2"/>
        <w:spacing w:after="0"/>
      </w:pPr>
      <w:r>
        <w:rPr>
          <w:noProof/>
          <w:lang w:val="en-US" w:eastAsia="en-US" w:bidi="ar-SA"/>
        </w:rPr>
        <w:drawing>
          <wp:inline distT="0" distB="0" distL="0" distR="0" wp14:anchorId="5F8FFF41" wp14:editId="32405C05">
            <wp:extent cx="152400" cy="152400"/>
            <wp:effectExtent l="0" t="0" r="0" b="0"/>
            <wp:docPr id="1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line</w:t>
      </w:r>
      <w:r>
        <w:rPr>
          <w:rFonts w:cs="Arial"/>
        </w:rPr>
        <w:fldChar w:fldCharType="begin"/>
      </w:r>
      <w:r>
        <w:instrText>XE"</w:instrText>
      </w:r>
      <w:r w:rsidRPr="00413D75">
        <w:rPr>
          <w:rFonts w:cs="Arial"/>
        </w:rPr>
        <w:instrText>line</w:instrText>
      </w:r>
      <w:r>
        <w:instrText>"</w:instrText>
      </w:r>
      <w:r>
        <w:rPr>
          <w:rFonts w:cs="Arial"/>
        </w:rPr>
        <w:fldChar w:fldCharType="end"/>
      </w:r>
      <w:r>
        <w:t xml:space="preserve"> [1]</w:t>
      </w:r>
    </w:p>
    <w:p w14:paraId="084863E2" w14:textId="77777777" w:rsidR="003709BC" w:rsidRDefault="003709BC" w:rsidP="008C7C30">
      <w:pPr>
        <w:pStyle w:val="BodyText"/>
      </w:pPr>
      <w:r>
        <w:t>Telephone line number.</w:t>
      </w:r>
      <w:r>
        <w:br/>
        <w:t>[NIEM] TelephoneLineID</w:t>
      </w:r>
    </w:p>
    <w:p w14:paraId="5C2C874D" w14:textId="77777777" w:rsidR="003709BC" w:rsidRDefault="003709BC" w:rsidP="003709BC">
      <w:pPr>
        <w:pStyle w:val="BodyText2"/>
        <w:spacing w:after="0"/>
      </w:pPr>
      <w:r>
        <w:rPr>
          <w:noProof/>
          <w:lang w:val="en-US" w:eastAsia="en-US" w:bidi="ar-SA"/>
        </w:rPr>
        <w:drawing>
          <wp:inline distT="0" distB="0" distL="0" distR="0" wp14:anchorId="6A170BDF" wp14:editId="112F64F9">
            <wp:extent cx="152400" cy="152400"/>
            <wp:effectExtent l="0" t="0" r="0" b="0"/>
            <wp:docPr id="64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extension</w:t>
      </w:r>
      <w:r>
        <w:rPr>
          <w:rFonts w:cs="Arial"/>
        </w:rPr>
        <w:fldChar w:fldCharType="begin"/>
      </w:r>
      <w:r>
        <w:instrText>XE"</w:instrText>
      </w:r>
      <w:r w:rsidRPr="00413D75">
        <w:rPr>
          <w:rFonts w:cs="Arial"/>
        </w:rPr>
        <w:instrText>telephone extension</w:instrText>
      </w:r>
      <w:r>
        <w:instrText>"</w:instrText>
      </w:r>
      <w:r>
        <w:rPr>
          <w:rFonts w:cs="Arial"/>
        </w:rPr>
        <w:fldChar w:fldCharType="end"/>
      </w:r>
      <w:r>
        <w:t xml:space="preserve"> [0..1]</w:t>
      </w:r>
    </w:p>
    <w:p w14:paraId="334F89A3" w14:textId="77777777" w:rsidR="003709BC" w:rsidRDefault="003709BC" w:rsidP="008C7C30">
      <w:pPr>
        <w:pStyle w:val="BodyText"/>
      </w:pPr>
      <w:r>
        <w:t>Telephone extension number.</w:t>
      </w:r>
    </w:p>
    <w:p w14:paraId="0D6004F0" w14:textId="77777777" w:rsidR="003709BC" w:rsidRDefault="003709BC" w:rsidP="003709BC"/>
    <w:p w14:paraId="37AA330B" w14:textId="77777777" w:rsidR="003709BC" w:rsidRDefault="003709BC" w:rsidP="003709BC">
      <w:pPr>
        <w:pStyle w:val="Heading3"/>
        <w:spacing w:after="0"/>
        <w:ind w:left="1080"/>
      </w:pPr>
      <w:bookmarkStart w:id="2069" w:name="_ea3ca12fc45856fb0d41cea97e917c86"/>
      <w:bookmarkStart w:id="2070" w:name="_Toc468649551"/>
      <w:r>
        <w:t>Class Telephone Number Text</w:t>
      </w:r>
      <w:bookmarkEnd w:id="2069"/>
      <w:r w:rsidRPr="003A31EC">
        <w:rPr>
          <w:rFonts w:cs="Arial"/>
        </w:rPr>
        <w:t xml:space="preserve"> </w:t>
      </w:r>
      <w:r>
        <w:rPr>
          <w:rFonts w:cs="Arial"/>
        </w:rPr>
        <w:fldChar w:fldCharType="begin"/>
      </w:r>
      <w:r>
        <w:instrText>XE"</w:instrText>
      </w:r>
      <w:r w:rsidRPr="00413D75">
        <w:rPr>
          <w:rFonts w:cs="Arial"/>
        </w:rPr>
        <w:instrText>Telephone Number Text</w:instrText>
      </w:r>
      <w:r>
        <w:instrText>"</w:instrText>
      </w:r>
      <w:r>
        <w:rPr>
          <w:rFonts w:cs="Arial"/>
        </w:rPr>
        <w:fldChar w:fldCharType="end"/>
      </w:r>
      <w:r>
        <w:rPr>
          <w:rFonts w:cs="Arial"/>
        </w:rPr>
        <w:t xml:space="preserve"> &lt;&lt;Value&gt;&gt;</w:t>
      </w:r>
      <w:bookmarkEnd w:id="2070"/>
    </w:p>
    <w:p w14:paraId="17750E41" w14:textId="77777777" w:rsidR="003709BC" w:rsidRDefault="003709BC" w:rsidP="003709BC">
      <w:r>
        <w:t>Unstructured (text) representation of a telephone number.</w:t>
      </w:r>
      <w:r>
        <w:br/>
        <w:t>[NIEM] FullTelephoneNumberType</w:t>
      </w:r>
    </w:p>
    <w:p w14:paraId="00B0A4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7DC13" w14:textId="77777777" w:rsidR="003709BC" w:rsidRDefault="003D454B" w:rsidP="003709BC">
      <w:pPr>
        <w:ind w:left="360"/>
      </w:pPr>
      <w:hyperlink w:anchor="_05b6771271197af94dace1f0a7d69103" w:history="1">
        <w:r w:rsidR="003709BC">
          <w:rPr>
            <w:rStyle w:val="Hyperlink"/>
          </w:rPr>
          <w:t>Telephone Number</w:t>
        </w:r>
      </w:hyperlink>
    </w:p>
    <w:p w14:paraId="29B291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925271" w14:textId="77777777" w:rsidR="003709BC" w:rsidRDefault="003709BC" w:rsidP="003709BC">
      <w:pPr>
        <w:pStyle w:val="BodyText2"/>
        <w:spacing w:after="0"/>
      </w:pPr>
      <w:r>
        <w:rPr>
          <w:noProof/>
          <w:lang w:val="en-US" w:eastAsia="en-US" w:bidi="ar-SA"/>
        </w:rPr>
        <w:drawing>
          <wp:inline distT="0" distB="0" distL="0" distR="0" wp14:anchorId="62415AB4" wp14:editId="004198B7">
            <wp:extent cx="152400" cy="152400"/>
            <wp:effectExtent l="0" t="0" r="0" b="0"/>
            <wp:docPr id="65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number</w:t>
      </w:r>
      <w:r>
        <w:rPr>
          <w:rFonts w:cs="Arial"/>
        </w:rPr>
        <w:fldChar w:fldCharType="begin"/>
      </w:r>
      <w:r>
        <w:instrText>XE"</w:instrText>
      </w:r>
      <w:r w:rsidRPr="00413D75">
        <w:rPr>
          <w:rFonts w:cs="Arial"/>
        </w:rPr>
        <w:instrText>telephone number</w:instrText>
      </w:r>
      <w:r>
        <w:instrText>"</w:instrText>
      </w:r>
      <w:r>
        <w:rPr>
          <w:rFonts w:cs="Arial"/>
        </w:rPr>
        <w:fldChar w:fldCharType="end"/>
      </w:r>
      <w:r>
        <w:t xml:space="preserve"> : </w:t>
      </w:r>
      <w:hyperlink w:anchor="_e8a6ce315d976318da3ab784a645ea44" w:history="1">
        <w:r>
          <w:rPr>
            <w:rStyle w:val="Hyperlink"/>
          </w:rPr>
          <w:t>String</w:t>
        </w:r>
      </w:hyperlink>
      <w:r>
        <w:t xml:space="preserve"> [1]</w:t>
      </w:r>
    </w:p>
    <w:p w14:paraId="02718D03" w14:textId="77777777" w:rsidR="003709BC" w:rsidRDefault="003709BC" w:rsidP="008C7C30">
      <w:pPr>
        <w:pStyle w:val="BodyText"/>
      </w:pPr>
      <w:r>
        <w:t>Textual telephone number.</w:t>
      </w:r>
      <w:r>
        <w:br/>
        <w:t>[NIEM] TelephoneNumberFullID</w:t>
      </w:r>
    </w:p>
    <w:p w14:paraId="593B60B0" w14:textId="77777777" w:rsidR="003709BC" w:rsidRDefault="003709BC" w:rsidP="003709BC"/>
    <w:p w14:paraId="55F92D69" w14:textId="77777777" w:rsidR="003709BC" w:rsidRDefault="003709BC" w:rsidP="003709BC">
      <w:pPr>
        <w:pStyle w:val="Heading3"/>
        <w:spacing w:after="0"/>
        <w:ind w:left="1080"/>
      </w:pPr>
      <w:bookmarkStart w:id="2071" w:name="_9a17220bc6aea18cbf4b78bfe3b142f7"/>
      <w:bookmarkStart w:id="2072" w:name="_Toc468649552"/>
      <w:r>
        <w:t>Class Website Contact</w:t>
      </w:r>
      <w:bookmarkEnd w:id="2071"/>
      <w:r w:rsidRPr="003A31EC">
        <w:rPr>
          <w:rFonts w:cs="Arial"/>
        </w:rPr>
        <w:t xml:space="preserve"> </w:t>
      </w:r>
      <w:r>
        <w:rPr>
          <w:rFonts w:cs="Arial"/>
        </w:rPr>
        <w:fldChar w:fldCharType="begin"/>
      </w:r>
      <w:r>
        <w:instrText>XE"</w:instrText>
      </w:r>
      <w:r w:rsidRPr="00413D75">
        <w:rPr>
          <w:rFonts w:cs="Arial"/>
        </w:rPr>
        <w:instrText>Website Contact</w:instrText>
      </w:r>
      <w:r>
        <w:instrText>"</w:instrText>
      </w:r>
      <w:r>
        <w:rPr>
          <w:rFonts w:cs="Arial"/>
        </w:rPr>
        <w:fldChar w:fldCharType="end"/>
      </w:r>
      <w:r>
        <w:rPr>
          <w:rFonts w:cs="Arial"/>
        </w:rPr>
        <w:t xml:space="preserve"> &lt;&lt;Value&gt;&gt;</w:t>
      </w:r>
      <w:bookmarkEnd w:id="2072"/>
    </w:p>
    <w:p w14:paraId="534FEE15" w14:textId="77777777" w:rsidR="003709BC" w:rsidRDefault="003709BC" w:rsidP="003709BC">
      <w:r>
        <w:t>A website that can be used to contact an individual.</w:t>
      </w:r>
    </w:p>
    <w:p w14:paraId="3C6D8C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BE460B" w14:textId="77777777" w:rsidR="003709BC" w:rsidRDefault="003D454B" w:rsidP="003709BC">
      <w:pPr>
        <w:ind w:left="360"/>
      </w:pPr>
      <w:hyperlink w:anchor="_3c2cbd47189a2843e41e4ad0ebf16a54" w:history="1">
        <w:r w:rsidR="003709BC">
          <w:rPr>
            <w:rStyle w:val="Hyperlink"/>
          </w:rPr>
          <w:t>Internet Contact</w:t>
        </w:r>
      </w:hyperlink>
    </w:p>
    <w:p w14:paraId="0B9204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Attributes</w:t>
      </w:r>
    </w:p>
    <w:p w14:paraId="7BB3B600" w14:textId="77777777" w:rsidR="003709BC" w:rsidRDefault="003709BC" w:rsidP="003709BC">
      <w:pPr>
        <w:pStyle w:val="BodyText2"/>
        <w:spacing w:after="0"/>
      </w:pPr>
      <w:r>
        <w:rPr>
          <w:noProof/>
          <w:lang w:val="en-US" w:eastAsia="en-US" w:bidi="ar-SA"/>
        </w:rPr>
        <w:drawing>
          <wp:inline distT="0" distB="0" distL="0" distR="0" wp14:anchorId="6F8C587A" wp14:editId="762B42C5">
            <wp:extent cx="152400" cy="152400"/>
            <wp:effectExtent l="0" t="0" r="0" b="0"/>
            <wp:docPr id="65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f904ff1da5bfc3387d892b7e0fe9ecb1" w:history="1">
        <w:r>
          <w:rPr>
            <w:rStyle w:val="Hyperlink"/>
          </w:rPr>
          <w:t>IRI Identifier</w:t>
        </w:r>
      </w:hyperlink>
    </w:p>
    <w:p w14:paraId="385A216D" w14:textId="77777777" w:rsidR="003709BC" w:rsidRDefault="003709BC" w:rsidP="008C7C30">
      <w:pPr>
        <w:pStyle w:val="BodyText"/>
      </w:pPr>
      <w:r>
        <w:t>Electronic address by which to contact an entity via a website.</w:t>
      </w:r>
      <w:r>
        <w:br/>
        <w:t>[NIEM] ContactWebsiteURI</w:t>
      </w:r>
    </w:p>
    <w:p w14:paraId="74C11D26" w14:textId="77777777" w:rsidR="003709BC" w:rsidRDefault="003709BC" w:rsidP="003709BC"/>
    <w:p w14:paraId="2F8830BE" w14:textId="77777777" w:rsidR="003709BC" w:rsidRDefault="003709BC" w:rsidP="008A4C70">
      <w:pPr>
        <w:pStyle w:val="Heading4"/>
        <w:numPr>
          <w:ilvl w:val="3"/>
          <w:numId w:val="1"/>
        </w:numPr>
      </w:pPr>
      <w:bookmarkStart w:id="2073" w:name="_395ad3bca8e39b7e16faa125af9b1f22"/>
      <w:r>
        <w:t>Enumeration Contact Availability</w:t>
      </w:r>
      <w:bookmarkEnd w:id="2073"/>
      <w:r w:rsidRPr="003A31EC">
        <w:rPr>
          <w:rFonts w:cs="Arial"/>
        </w:rPr>
        <w:t xml:space="preserve"> </w:t>
      </w:r>
      <w:r>
        <w:rPr>
          <w:rFonts w:cs="Arial"/>
        </w:rPr>
        <w:fldChar w:fldCharType="begin"/>
      </w:r>
      <w:r>
        <w:instrText>XE"</w:instrText>
      </w:r>
      <w:r w:rsidRPr="00413D75">
        <w:rPr>
          <w:rFonts w:cs="Arial"/>
        </w:rPr>
        <w:instrText>Contact Availability</w:instrText>
      </w:r>
      <w:r>
        <w:instrText>"</w:instrText>
      </w:r>
      <w:r>
        <w:rPr>
          <w:rFonts w:cs="Arial"/>
        </w:rPr>
        <w:fldChar w:fldCharType="end"/>
      </w:r>
      <w:r>
        <w:rPr>
          <w:rFonts w:cs="Arial"/>
        </w:rPr>
        <w:t xml:space="preserve"> </w:t>
      </w:r>
    </w:p>
    <w:p w14:paraId="16C2BF45" w14:textId="77777777" w:rsidR="003709BC" w:rsidRDefault="003709BC" w:rsidP="008C7C30">
      <w:pPr>
        <w:pStyle w:val="BodyText"/>
      </w:pPr>
      <w:r>
        <w:t>A data type for a period of time or a situation in which an entity is available to be contacted with the given contact information.[NIEM]</w:t>
      </w:r>
    </w:p>
    <w:p w14:paraId="4830702A" w14:textId="77777777" w:rsidR="003709BC" w:rsidRDefault="003709BC" w:rsidP="003709BC">
      <w:pPr>
        <w:pStyle w:val="Code0"/>
      </w:pPr>
      <w:r>
        <w:t>package Threat-risk-conceptual-model::Generic Concept Library::Contact Information</w:t>
      </w:r>
    </w:p>
    <w:p w14:paraId="054BDAA5" w14:textId="77777777" w:rsidR="003709BC" w:rsidRDefault="003709BC" w:rsidP="003709BC">
      <w:pPr>
        <w:pStyle w:val="Code0"/>
      </w:pPr>
      <w:r>
        <w:t>public enum Contact Availability</w:t>
      </w:r>
    </w:p>
    <w:p w14:paraId="4A0FA82F" w14:textId="77777777" w:rsidR="003709BC" w:rsidRDefault="003709BC" w:rsidP="003709BC">
      <w:pPr>
        <w:pStyle w:val="Code0"/>
      </w:pPr>
      <w:r>
        <w:t>{night, day, emergency, evening, primary, secondary}</w:t>
      </w:r>
    </w:p>
    <w:p w14:paraId="55B3EE69" w14:textId="77777777" w:rsidR="003709BC" w:rsidRDefault="003709BC" w:rsidP="003709BC">
      <w:pPr>
        <w:pStyle w:val="Code0"/>
      </w:pPr>
    </w:p>
    <w:p w14:paraId="72CE1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8189869" w14:textId="77777777" w:rsidR="003709BC" w:rsidRDefault="003709BC" w:rsidP="003709BC">
      <w:pPr>
        <w:ind w:left="605" w:hanging="245"/>
      </w:pPr>
      <w:r>
        <w:rPr>
          <w:noProof/>
        </w:rPr>
        <w:drawing>
          <wp:inline distT="0" distB="0" distL="0" distR="0" wp14:anchorId="74AD70EE" wp14:editId="3CD253EC">
            <wp:extent cx="152400" cy="152400"/>
            <wp:effectExtent l="0" t="0" r="0" b="0"/>
            <wp:docPr id="65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night</w:t>
      </w:r>
      <w:r>
        <w:rPr>
          <w:rFonts w:cs="Arial"/>
        </w:rPr>
        <w:fldChar w:fldCharType="begin"/>
      </w:r>
      <w:r>
        <w:instrText>XE"</w:instrText>
      </w:r>
      <w:r w:rsidRPr="00413D75">
        <w:rPr>
          <w:rFonts w:cs="Arial"/>
        </w:rPr>
        <w:instrText>night</w:instrText>
      </w:r>
      <w:r>
        <w:instrText>"</w:instrText>
      </w:r>
      <w:r>
        <w:rPr>
          <w:rFonts w:cs="Arial"/>
        </w:rPr>
        <w:fldChar w:fldCharType="end"/>
      </w:r>
    </w:p>
    <w:p w14:paraId="129BF04E" w14:textId="77777777" w:rsidR="003709BC" w:rsidRDefault="003709BC" w:rsidP="008C7C30">
      <w:pPr>
        <w:pStyle w:val="BodyText"/>
      </w:pPr>
      <w:r>
        <w:t>Late night contact.</w:t>
      </w:r>
    </w:p>
    <w:p w14:paraId="035E92FE" w14:textId="77777777" w:rsidR="003709BC" w:rsidRDefault="003709BC" w:rsidP="003709BC">
      <w:pPr>
        <w:ind w:left="605" w:hanging="245"/>
      </w:pPr>
      <w:r>
        <w:rPr>
          <w:noProof/>
        </w:rPr>
        <w:drawing>
          <wp:inline distT="0" distB="0" distL="0" distR="0" wp14:anchorId="6BEA4924" wp14:editId="1604E410">
            <wp:extent cx="152400" cy="152400"/>
            <wp:effectExtent l="0" t="0" r="0" b="0"/>
            <wp:docPr id="1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day</w:t>
      </w:r>
      <w:r>
        <w:rPr>
          <w:rFonts w:cs="Arial"/>
        </w:rPr>
        <w:fldChar w:fldCharType="begin"/>
      </w:r>
      <w:r>
        <w:instrText>XE"</w:instrText>
      </w:r>
      <w:r w:rsidRPr="00413D75">
        <w:rPr>
          <w:rFonts w:cs="Arial"/>
        </w:rPr>
        <w:instrText>day</w:instrText>
      </w:r>
      <w:r>
        <w:instrText>"</w:instrText>
      </w:r>
      <w:r>
        <w:rPr>
          <w:rFonts w:cs="Arial"/>
        </w:rPr>
        <w:fldChar w:fldCharType="end"/>
      </w:r>
    </w:p>
    <w:p w14:paraId="5E39C5A8" w14:textId="77777777" w:rsidR="003709BC" w:rsidRDefault="003709BC" w:rsidP="008C7C30">
      <w:pPr>
        <w:pStyle w:val="BodyText"/>
      </w:pPr>
      <w:r>
        <w:t>Daytime contact.</w:t>
      </w:r>
    </w:p>
    <w:p w14:paraId="69609E63" w14:textId="77777777" w:rsidR="003709BC" w:rsidRDefault="003709BC" w:rsidP="003709BC">
      <w:pPr>
        <w:ind w:left="605" w:hanging="245"/>
      </w:pPr>
      <w:r>
        <w:rPr>
          <w:noProof/>
        </w:rPr>
        <w:drawing>
          <wp:inline distT="0" distB="0" distL="0" distR="0" wp14:anchorId="54AE0890" wp14:editId="338B527B">
            <wp:extent cx="152400" cy="152400"/>
            <wp:effectExtent l="0" t="0" r="0" b="0"/>
            <wp:docPr id="65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emergency</w:t>
      </w:r>
      <w:r>
        <w:rPr>
          <w:rFonts w:cs="Arial"/>
        </w:rPr>
        <w:fldChar w:fldCharType="begin"/>
      </w:r>
      <w:r>
        <w:instrText>XE"</w:instrText>
      </w:r>
      <w:r w:rsidRPr="00413D75">
        <w:rPr>
          <w:rFonts w:cs="Arial"/>
        </w:rPr>
        <w:instrText>emergency</w:instrText>
      </w:r>
      <w:r>
        <w:instrText>"</w:instrText>
      </w:r>
      <w:r>
        <w:rPr>
          <w:rFonts w:cs="Arial"/>
        </w:rPr>
        <w:fldChar w:fldCharType="end"/>
      </w:r>
    </w:p>
    <w:p w14:paraId="3AA92C6F" w14:textId="77777777" w:rsidR="003709BC" w:rsidRDefault="003709BC" w:rsidP="008C7C30">
      <w:pPr>
        <w:pStyle w:val="BodyText"/>
      </w:pPr>
      <w:r>
        <w:t>Emergency contact.</w:t>
      </w:r>
    </w:p>
    <w:p w14:paraId="071A6A75" w14:textId="77777777" w:rsidR="003709BC" w:rsidRDefault="003709BC" w:rsidP="003709BC">
      <w:pPr>
        <w:ind w:left="605" w:hanging="245"/>
      </w:pPr>
      <w:r>
        <w:rPr>
          <w:noProof/>
        </w:rPr>
        <w:drawing>
          <wp:inline distT="0" distB="0" distL="0" distR="0" wp14:anchorId="02E80E2E" wp14:editId="1B74B7DB">
            <wp:extent cx="152400" cy="152400"/>
            <wp:effectExtent l="0" t="0" r="0" b="0"/>
            <wp:docPr id="659"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evening</w:t>
      </w:r>
      <w:r>
        <w:rPr>
          <w:rFonts w:cs="Arial"/>
        </w:rPr>
        <w:fldChar w:fldCharType="begin"/>
      </w:r>
      <w:r>
        <w:instrText>XE"</w:instrText>
      </w:r>
      <w:r w:rsidRPr="00413D75">
        <w:rPr>
          <w:rFonts w:cs="Arial"/>
        </w:rPr>
        <w:instrText>evening</w:instrText>
      </w:r>
      <w:r>
        <w:instrText>"</w:instrText>
      </w:r>
      <w:r>
        <w:rPr>
          <w:rFonts w:cs="Arial"/>
        </w:rPr>
        <w:fldChar w:fldCharType="end"/>
      </w:r>
    </w:p>
    <w:p w14:paraId="1B72AC99" w14:textId="77777777" w:rsidR="003709BC" w:rsidRDefault="003709BC" w:rsidP="008C7C30">
      <w:pPr>
        <w:pStyle w:val="BodyText"/>
      </w:pPr>
      <w:r>
        <w:t>Late day or early night contact.</w:t>
      </w:r>
    </w:p>
    <w:p w14:paraId="195435DD" w14:textId="77777777" w:rsidR="003709BC" w:rsidRDefault="003709BC" w:rsidP="003709BC">
      <w:pPr>
        <w:ind w:left="605" w:hanging="245"/>
      </w:pPr>
      <w:r>
        <w:rPr>
          <w:noProof/>
        </w:rPr>
        <w:drawing>
          <wp:inline distT="0" distB="0" distL="0" distR="0" wp14:anchorId="67BE086D" wp14:editId="00563377">
            <wp:extent cx="152400" cy="152400"/>
            <wp:effectExtent l="0" t="0" r="0" b="0"/>
            <wp:docPr id="661"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primary</w:t>
      </w:r>
      <w:r>
        <w:rPr>
          <w:rFonts w:cs="Arial"/>
        </w:rPr>
        <w:fldChar w:fldCharType="begin"/>
      </w:r>
      <w:r>
        <w:instrText>XE"</w:instrText>
      </w:r>
      <w:r w:rsidRPr="00413D75">
        <w:rPr>
          <w:rFonts w:cs="Arial"/>
        </w:rPr>
        <w:instrText>primary</w:instrText>
      </w:r>
      <w:r>
        <w:instrText>"</w:instrText>
      </w:r>
      <w:r>
        <w:rPr>
          <w:rFonts w:cs="Arial"/>
        </w:rPr>
        <w:fldChar w:fldCharType="end"/>
      </w:r>
    </w:p>
    <w:p w14:paraId="4EA30F50" w14:textId="77777777" w:rsidR="003709BC" w:rsidRDefault="003709BC" w:rsidP="008C7C30">
      <w:pPr>
        <w:pStyle w:val="BodyText"/>
      </w:pPr>
      <w:r>
        <w:t>Primary contact.</w:t>
      </w:r>
    </w:p>
    <w:p w14:paraId="608F5A76" w14:textId="77777777" w:rsidR="003709BC" w:rsidRDefault="003709BC" w:rsidP="003709BC">
      <w:pPr>
        <w:ind w:left="605" w:hanging="245"/>
      </w:pPr>
      <w:r>
        <w:rPr>
          <w:noProof/>
        </w:rPr>
        <w:drawing>
          <wp:inline distT="0" distB="0" distL="0" distR="0" wp14:anchorId="060104FF" wp14:editId="702956EB">
            <wp:extent cx="152400" cy="152400"/>
            <wp:effectExtent l="0" t="0" r="0" b="0"/>
            <wp:docPr id="1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secondary</w:t>
      </w:r>
      <w:r>
        <w:rPr>
          <w:rFonts w:cs="Arial"/>
        </w:rPr>
        <w:fldChar w:fldCharType="begin"/>
      </w:r>
      <w:r>
        <w:instrText>XE"</w:instrText>
      </w:r>
      <w:r w:rsidRPr="00413D75">
        <w:rPr>
          <w:rFonts w:cs="Arial"/>
        </w:rPr>
        <w:instrText>secondary</w:instrText>
      </w:r>
      <w:r>
        <w:instrText>"</w:instrText>
      </w:r>
      <w:r>
        <w:rPr>
          <w:rFonts w:cs="Arial"/>
        </w:rPr>
        <w:fldChar w:fldCharType="end"/>
      </w:r>
    </w:p>
    <w:p w14:paraId="768E3801" w14:textId="77777777" w:rsidR="003709BC" w:rsidRDefault="003709BC" w:rsidP="008C7C30">
      <w:pPr>
        <w:pStyle w:val="BodyText"/>
      </w:pPr>
      <w:r>
        <w:t>Secondary or alternate contact.</w:t>
      </w:r>
    </w:p>
    <w:p w14:paraId="49078815" w14:textId="77777777" w:rsidR="003709BC" w:rsidRDefault="003709BC" w:rsidP="003709BC"/>
    <w:p w14:paraId="40FC6213" w14:textId="77777777" w:rsidR="003709BC" w:rsidRDefault="003709BC" w:rsidP="008A4C70">
      <w:pPr>
        <w:pStyle w:val="Heading4"/>
        <w:numPr>
          <w:ilvl w:val="3"/>
          <w:numId w:val="1"/>
        </w:numPr>
      </w:pPr>
      <w:bookmarkStart w:id="2074" w:name="_fd32bd18b8861be0cf4993d63d002ad1"/>
      <w:r>
        <w:t>Enumeration Contact Purpose</w:t>
      </w:r>
      <w:bookmarkEnd w:id="2074"/>
      <w:r w:rsidRPr="003A31EC">
        <w:rPr>
          <w:rFonts w:cs="Arial"/>
        </w:rPr>
        <w:t xml:space="preserve"> </w:t>
      </w:r>
      <w:r>
        <w:rPr>
          <w:rFonts w:cs="Arial"/>
        </w:rPr>
        <w:fldChar w:fldCharType="begin"/>
      </w:r>
      <w:r>
        <w:instrText>XE"</w:instrText>
      </w:r>
      <w:r w:rsidRPr="00413D75">
        <w:rPr>
          <w:rFonts w:cs="Arial"/>
        </w:rPr>
        <w:instrText>Contact Purpose</w:instrText>
      </w:r>
      <w:r>
        <w:instrText>"</w:instrText>
      </w:r>
      <w:r>
        <w:rPr>
          <w:rFonts w:cs="Arial"/>
        </w:rPr>
        <w:fldChar w:fldCharType="end"/>
      </w:r>
      <w:r>
        <w:rPr>
          <w:rFonts w:cs="Arial"/>
        </w:rPr>
        <w:t xml:space="preserve"> </w:t>
      </w:r>
    </w:p>
    <w:p w14:paraId="2D4B4194" w14:textId="77777777" w:rsidR="003709BC" w:rsidRDefault="003709BC" w:rsidP="008C7C30">
      <w:pPr>
        <w:pStyle w:val="BodyText"/>
      </w:pPr>
      <w:r>
        <w:t>Possible purposes for contact information.[NIEM]</w:t>
      </w:r>
    </w:p>
    <w:p w14:paraId="3B1F99F7" w14:textId="77777777" w:rsidR="003709BC" w:rsidRDefault="003709BC" w:rsidP="003709BC">
      <w:pPr>
        <w:pStyle w:val="Code0"/>
      </w:pPr>
      <w:r>
        <w:t>package Threat-risk-conceptual-model::Generic Concept Library::Contact Information</w:t>
      </w:r>
    </w:p>
    <w:p w14:paraId="46627258" w14:textId="77777777" w:rsidR="003709BC" w:rsidRDefault="003709BC" w:rsidP="003709BC">
      <w:pPr>
        <w:pStyle w:val="Code0"/>
      </w:pPr>
      <w:r>
        <w:t>public enum Contact Purpose</w:t>
      </w:r>
    </w:p>
    <w:p w14:paraId="49C97D19" w14:textId="77777777" w:rsidR="003709BC" w:rsidRDefault="003709BC" w:rsidP="003709BC">
      <w:pPr>
        <w:pStyle w:val="Code0"/>
      </w:pPr>
      <w:r>
        <w:t>{personal, work, other}</w:t>
      </w:r>
    </w:p>
    <w:p w14:paraId="51D10DD5" w14:textId="77777777" w:rsidR="003709BC" w:rsidRDefault="003709BC" w:rsidP="003709BC">
      <w:pPr>
        <w:pStyle w:val="Code0"/>
      </w:pPr>
    </w:p>
    <w:p w14:paraId="5C0C97D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A2A0FC9" w14:textId="77777777" w:rsidR="003709BC" w:rsidRDefault="003709BC" w:rsidP="003709BC">
      <w:pPr>
        <w:ind w:left="605" w:hanging="245"/>
      </w:pPr>
      <w:r>
        <w:rPr>
          <w:noProof/>
        </w:rPr>
        <w:drawing>
          <wp:inline distT="0" distB="0" distL="0" distR="0" wp14:anchorId="7CF86AFE" wp14:editId="612D8270">
            <wp:extent cx="152400" cy="152400"/>
            <wp:effectExtent l="0" t="0" r="0" b="0"/>
            <wp:docPr id="663"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personal</w:t>
      </w:r>
      <w:r>
        <w:rPr>
          <w:rFonts w:cs="Arial"/>
        </w:rPr>
        <w:fldChar w:fldCharType="begin"/>
      </w:r>
      <w:r>
        <w:instrText>XE"</w:instrText>
      </w:r>
      <w:r w:rsidRPr="00413D75">
        <w:rPr>
          <w:rFonts w:cs="Arial"/>
        </w:rPr>
        <w:instrText>personal</w:instrText>
      </w:r>
      <w:r>
        <w:instrText>"</w:instrText>
      </w:r>
      <w:r>
        <w:rPr>
          <w:rFonts w:cs="Arial"/>
        </w:rPr>
        <w:fldChar w:fldCharType="end"/>
      </w:r>
    </w:p>
    <w:p w14:paraId="6AAC7572" w14:textId="77777777" w:rsidR="003709BC" w:rsidRDefault="003709BC" w:rsidP="008C7C30">
      <w:pPr>
        <w:pStyle w:val="BodyText"/>
      </w:pPr>
      <w:r>
        <w:t>Personal communications.</w:t>
      </w:r>
    </w:p>
    <w:p w14:paraId="75229809" w14:textId="77777777" w:rsidR="003709BC" w:rsidRDefault="003709BC" w:rsidP="003709BC">
      <w:pPr>
        <w:ind w:left="605" w:hanging="245"/>
      </w:pPr>
      <w:r>
        <w:rPr>
          <w:noProof/>
        </w:rPr>
        <w:drawing>
          <wp:inline distT="0" distB="0" distL="0" distR="0" wp14:anchorId="29F1FFBF" wp14:editId="43ECFBEF">
            <wp:extent cx="152400" cy="152400"/>
            <wp:effectExtent l="0" t="0" r="0" b="0"/>
            <wp:docPr id="66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work</w:t>
      </w:r>
      <w:r>
        <w:rPr>
          <w:rFonts w:cs="Arial"/>
        </w:rPr>
        <w:fldChar w:fldCharType="begin"/>
      </w:r>
      <w:r>
        <w:instrText>XE"</w:instrText>
      </w:r>
      <w:r w:rsidRPr="00413D75">
        <w:rPr>
          <w:rFonts w:cs="Arial"/>
        </w:rPr>
        <w:instrText>work</w:instrText>
      </w:r>
      <w:r>
        <w:instrText>"</w:instrText>
      </w:r>
      <w:r>
        <w:rPr>
          <w:rFonts w:cs="Arial"/>
        </w:rPr>
        <w:fldChar w:fldCharType="end"/>
      </w:r>
    </w:p>
    <w:p w14:paraId="4B2F9A9D" w14:textId="77777777" w:rsidR="003709BC" w:rsidRDefault="003709BC" w:rsidP="008C7C30">
      <w:pPr>
        <w:pStyle w:val="BodyText"/>
      </w:pPr>
      <w:r>
        <w:t>Work communications.</w:t>
      </w:r>
    </w:p>
    <w:p w14:paraId="7C4B50EC" w14:textId="77777777" w:rsidR="003709BC" w:rsidRDefault="003709BC" w:rsidP="003709BC">
      <w:pPr>
        <w:ind w:left="605" w:hanging="245"/>
      </w:pPr>
      <w:r>
        <w:rPr>
          <w:noProof/>
        </w:rPr>
        <w:drawing>
          <wp:inline distT="0" distB="0" distL="0" distR="0" wp14:anchorId="7589C67B" wp14:editId="4190418A">
            <wp:extent cx="152400" cy="152400"/>
            <wp:effectExtent l="0" t="0" r="0" b="0"/>
            <wp:docPr id="66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other</w:t>
      </w:r>
      <w:r>
        <w:rPr>
          <w:rFonts w:cs="Arial"/>
        </w:rPr>
        <w:fldChar w:fldCharType="begin"/>
      </w:r>
      <w:r>
        <w:instrText>XE"</w:instrText>
      </w:r>
      <w:r w:rsidRPr="00413D75">
        <w:rPr>
          <w:rFonts w:cs="Arial"/>
        </w:rPr>
        <w:instrText>other</w:instrText>
      </w:r>
      <w:r>
        <w:instrText>"</w:instrText>
      </w:r>
      <w:r>
        <w:rPr>
          <w:rFonts w:cs="Arial"/>
        </w:rPr>
        <w:fldChar w:fldCharType="end"/>
      </w:r>
    </w:p>
    <w:p w14:paraId="706C7068" w14:textId="77777777" w:rsidR="003709BC" w:rsidRDefault="003709BC" w:rsidP="008C7C30">
      <w:pPr>
        <w:pStyle w:val="BodyText"/>
      </w:pPr>
      <w:r>
        <w:t>Communications other than work or personal.</w:t>
      </w:r>
    </w:p>
    <w:p w14:paraId="0B213D98" w14:textId="77777777" w:rsidR="003709BC" w:rsidRDefault="003709BC" w:rsidP="003709BC"/>
    <w:p w14:paraId="1544B4C8" w14:textId="77777777" w:rsidR="003709BC" w:rsidRDefault="003709BC" w:rsidP="003709BC">
      <w:pPr>
        <w:spacing w:after="200" w:line="276" w:lineRule="auto"/>
        <w:rPr>
          <w:b/>
          <w:bCs/>
          <w:color w:val="365F91"/>
          <w:sz w:val="40"/>
          <w:szCs w:val="40"/>
        </w:rPr>
      </w:pPr>
      <w:r>
        <w:br w:type="page"/>
      </w:r>
    </w:p>
    <w:p w14:paraId="07D817DA" w14:textId="77777777" w:rsidR="003709BC" w:rsidRDefault="003709BC" w:rsidP="003709BC">
      <w:pPr>
        <w:pStyle w:val="Heading2"/>
      </w:pPr>
      <w:bookmarkStart w:id="2075" w:name="_Toc468649553"/>
      <w:r>
        <w:t>Threat-risk-conceptual-model::Generic Concept Library::Containment</w:t>
      </w:r>
      <w:bookmarkEnd w:id="2075"/>
    </w:p>
    <w:p w14:paraId="0817CCB5" w14:textId="77777777" w:rsidR="003709BC" w:rsidRDefault="003709BC" w:rsidP="003709BC">
      <w:pPr>
        <w:pStyle w:val="Heading3"/>
        <w:spacing w:after="0"/>
        <w:ind w:left="1080"/>
      </w:pPr>
      <w:bookmarkStart w:id="2076" w:name="_Toc468649554"/>
      <w:r>
        <w:t>Diagram: Containment</w:t>
      </w:r>
      <w:bookmarkEnd w:id="2076"/>
    </w:p>
    <w:p w14:paraId="1414EC4F" w14:textId="77777777" w:rsidR="003709BC" w:rsidRDefault="003709BC" w:rsidP="003709BC">
      <w:pPr>
        <w:jc w:val="center"/>
        <w:rPr>
          <w:rFonts w:cs="Arial"/>
        </w:rPr>
      </w:pPr>
      <w:r>
        <w:rPr>
          <w:noProof/>
        </w:rPr>
        <w:drawing>
          <wp:inline distT="0" distB="0" distL="0" distR="0" wp14:anchorId="562F117D" wp14:editId="66BED7C0">
            <wp:extent cx="6188075" cy="2775257"/>
            <wp:effectExtent l="0" t="0" r="0" b="0"/>
            <wp:docPr id="669" name="Picture 1702122103.emf" descr="17021221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702122103.emf"/>
                    <pic:cNvPicPr/>
                  </pic:nvPicPr>
                  <pic:blipFill>
                    <a:blip r:embed="rId117" cstate="print"/>
                    <a:stretch>
                      <a:fillRect/>
                    </a:stretch>
                  </pic:blipFill>
                  <pic:spPr>
                    <a:xfrm>
                      <a:off x="0" y="0"/>
                      <a:ext cx="6188075" cy="2775257"/>
                    </a:xfrm>
                    <a:prstGeom prst="rect">
                      <a:avLst/>
                    </a:prstGeom>
                  </pic:spPr>
                </pic:pic>
              </a:graphicData>
            </a:graphic>
          </wp:inline>
        </w:drawing>
      </w:r>
    </w:p>
    <w:p w14:paraId="01BA612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Containment</w:t>
      </w:r>
    </w:p>
    <w:p w14:paraId="662DCF76" w14:textId="77777777" w:rsidR="003709BC" w:rsidRDefault="003709BC" w:rsidP="003709BC">
      <w:pPr>
        <w:pStyle w:val="Heading3"/>
        <w:spacing w:after="0"/>
        <w:ind w:left="1080"/>
      </w:pPr>
      <w:bookmarkStart w:id="2077" w:name="_Toc468649555"/>
      <w:r>
        <w:lastRenderedPageBreak/>
        <w:t>Diagram: Move Between Containers</w:t>
      </w:r>
      <w:bookmarkEnd w:id="2077"/>
    </w:p>
    <w:p w14:paraId="067CC7DA" w14:textId="77777777" w:rsidR="003709BC" w:rsidRDefault="003709BC" w:rsidP="003709BC">
      <w:pPr>
        <w:jc w:val="center"/>
        <w:rPr>
          <w:rFonts w:cs="Arial"/>
        </w:rPr>
      </w:pPr>
      <w:r>
        <w:rPr>
          <w:noProof/>
        </w:rPr>
        <w:drawing>
          <wp:inline distT="0" distB="0" distL="0" distR="0" wp14:anchorId="4267DDCE" wp14:editId="25B507BF">
            <wp:extent cx="6188074" cy="5402738"/>
            <wp:effectExtent l="0" t="0" r="0" b="0"/>
            <wp:docPr id="182" name="Picture 1101048136.emf" descr="11010481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101048136.emf"/>
                    <pic:cNvPicPr/>
                  </pic:nvPicPr>
                  <pic:blipFill>
                    <a:blip r:embed="rId118" cstate="print"/>
                    <a:stretch>
                      <a:fillRect/>
                    </a:stretch>
                  </pic:blipFill>
                  <pic:spPr>
                    <a:xfrm>
                      <a:off x="0" y="0"/>
                      <a:ext cx="6188074" cy="5402738"/>
                    </a:xfrm>
                    <a:prstGeom prst="rect">
                      <a:avLst/>
                    </a:prstGeom>
                  </pic:spPr>
                </pic:pic>
              </a:graphicData>
            </a:graphic>
          </wp:inline>
        </w:drawing>
      </w:r>
    </w:p>
    <w:p w14:paraId="7C0BA27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Move Between Containers</w:t>
      </w:r>
    </w:p>
    <w:p w14:paraId="65650992" w14:textId="77777777" w:rsidR="003709BC" w:rsidRDefault="003709BC" w:rsidP="003709BC">
      <w:pPr>
        <w:pStyle w:val="Heading3"/>
        <w:spacing w:after="0"/>
        <w:ind w:left="1080"/>
      </w:pPr>
      <w:bookmarkStart w:id="2078" w:name="_Toc468649556"/>
      <w:r>
        <w:lastRenderedPageBreak/>
        <w:t>Diagram: Physical Containment</w:t>
      </w:r>
      <w:bookmarkEnd w:id="2078"/>
    </w:p>
    <w:p w14:paraId="702D0B90" w14:textId="77777777" w:rsidR="003709BC" w:rsidRDefault="003709BC" w:rsidP="003709BC">
      <w:pPr>
        <w:jc w:val="center"/>
        <w:rPr>
          <w:rFonts w:cs="Arial"/>
        </w:rPr>
      </w:pPr>
      <w:r>
        <w:rPr>
          <w:noProof/>
        </w:rPr>
        <w:drawing>
          <wp:inline distT="0" distB="0" distL="0" distR="0" wp14:anchorId="2CF6F10C" wp14:editId="188A17DA">
            <wp:extent cx="6188075" cy="2698332"/>
            <wp:effectExtent l="0" t="0" r="0" b="0"/>
            <wp:docPr id="184" name="Picture 1115422876.emf" descr="1115422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115422876.emf"/>
                    <pic:cNvPicPr/>
                  </pic:nvPicPr>
                  <pic:blipFill>
                    <a:blip r:embed="rId119" cstate="print"/>
                    <a:stretch>
                      <a:fillRect/>
                    </a:stretch>
                  </pic:blipFill>
                  <pic:spPr>
                    <a:xfrm>
                      <a:off x="0" y="0"/>
                      <a:ext cx="6188075" cy="2698332"/>
                    </a:xfrm>
                    <a:prstGeom prst="rect">
                      <a:avLst/>
                    </a:prstGeom>
                  </pic:spPr>
                </pic:pic>
              </a:graphicData>
            </a:graphic>
          </wp:inline>
        </w:drawing>
      </w:r>
    </w:p>
    <w:p w14:paraId="0B21983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Containment</w:t>
      </w:r>
    </w:p>
    <w:p w14:paraId="22DA18A1" w14:textId="77777777" w:rsidR="003709BC" w:rsidRDefault="003709BC" w:rsidP="003709BC">
      <w:r>
        <w:t xml:space="preserve"> </w:t>
      </w:r>
    </w:p>
    <w:p w14:paraId="23EFA25F" w14:textId="77777777" w:rsidR="003709BC" w:rsidRDefault="003709BC" w:rsidP="003709BC"/>
    <w:p w14:paraId="3B34CDBC" w14:textId="77777777" w:rsidR="003709BC" w:rsidRDefault="003709BC" w:rsidP="003709BC">
      <w:pPr>
        <w:pStyle w:val="Heading3"/>
        <w:spacing w:after="0"/>
        <w:ind w:left="1080"/>
      </w:pPr>
      <w:bookmarkStart w:id="2079" w:name="_61eeb1ffff8437b395d6c46e9a00bce9"/>
      <w:bookmarkStart w:id="2080" w:name="_Toc468649557"/>
      <w:r>
        <w:t>Class Add To Container Event</w:t>
      </w:r>
      <w:bookmarkEnd w:id="2079"/>
      <w:bookmarkEnd w:id="2080"/>
      <w:r w:rsidRPr="003A31EC">
        <w:rPr>
          <w:rFonts w:cs="Arial"/>
        </w:rPr>
        <w:t xml:space="preserve"> </w:t>
      </w:r>
      <w:r>
        <w:rPr>
          <w:rFonts w:cs="Arial"/>
        </w:rPr>
        <w:fldChar w:fldCharType="begin"/>
      </w:r>
      <w:r>
        <w:instrText>XE"</w:instrText>
      </w:r>
      <w:r w:rsidRPr="00413D75">
        <w:rPr>
          <w:rFonts w:cs="Arial"/>
        </w:rPr>
        <w:instrText>Add To Container Event</w:instrText>
      </w:r>
      <w:r>
        <w:instrText>"</w:instrText>
      </w:r>
      <w:r>
        <w:rPr>
          <w:rFonts w:cs="Arial"/>
        </w:rPr>
        <w:fldChar w:fldCharType="end"/>
      </w:r>
      <w:r>
        <w:rPr>
          <w:rFonts w:cs="Arial"/>
        </w:rPr>
        <w:t xml:space="preserve"> </w:t>
      </w:r>
    </w:p>
    <w:p w14:paraId="73C57A1D" w14:textId="77777777" w:rsidR="003709BC" w:rsidRDefault="003709BC" w:rsidP="003709BC">
      <w:r>
        <w:t>An event that puts things into containers or locations. This results in a new containment relationship.</w:t>
      </w:r>
    </w:p>
    <w:p w14:paraId="79EA9C0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717FC1" w14:textId="77777777" w:rsidR="003709BC" w:rsidRDefault="003D454B" w:rsidP="003709BC">
      <w:pPr>
        <w:ind w:left="360"/>
      </w:pPr>
      <w:hyperlink w:anchor="_87e0521ee6cd51f1af0b277d676c0cdb" w:history="1">
        <w:r w:rsidR="003709BC">
          <w:rPr>
            <w:rStyle w:val="Hyperlink"/>
          </w:rPr>
          <w:t>Containment Event</w:t>
        </w:r>
      </w:hyperlink>
    </w:p>
    <w:p w14:paraId="753EF1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C91B50" w14:textId="77777777" w:rsidR="003709BC" w:rsidRDefault="003709BC" w:rsidP="003709BC">
      <w:pPr>
        <w:ind w:left="605" w:hanging="245"/>
      </w:pPr>
      <w:r>
        <w:rPr>
          <w:noProof/>
        </w:rPr>
        <w:drawing>
          <wp:inline distT="0" distB="0" distL="0" distR="0" wp14:anchorId="04C1CC68" wp14:editId="19CB6CD4">
            <wp:extent cx="152400" cy="152400"/>
            <wp:effectExtent l="0" t="0" r="0" b="0"/>
            <wp:docPr id="1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02993EB"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361C7FA1" w14:textId="77777777" w:rsidR="003709BC" w:rsidRDefault="003709BC" w:rsidP="008C7C30">
      <w:pPr>
        <w:pStyle w:val="BodyText"/>
      </w:pPr>
      <w:r>
        <w:t>Container that receives something by a fill action.</w:t>
      </w:r>
    </w:p>
    <w:p w14:paraId="7E59147B" w14:textId="77777777" w:rsidR="003709BC" w:rsidRDefault="003709BC" w:rsidP="003709BC">
      <w:pPr>
        <w:ind w:left="605" w:hanging="245"/>
      </w:pPr>
      <w:r>
        <w:rPr>
          <w:noProof/>
        </w:rPr>
        <w:drawing>
          <wp:inline distT="0" distB="0" distL="0" distR="0" wp14:anchorId="2C1AB997" wp14:editId="184E8EA7">
            <wp:extent cx="152400" cy="152400"/>
            <wp:effectExtent l="0" t="0" r="0" b="0"/>
            <wp:docPr id="1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A73C073" w14:textId="77777777" w:rsidR="003709BC" w:rsidRDefault="003709BC" w:rsidP="003709BC"/>
    <w:p w14:paraId="05AAC8BC" w14:textId="77777777" w:rsidR="003709BC" w:rsidRDefault="003709BC" w:rsidP="003709BC">
      <w:pPr>
        <w:pStyle w:val="Heading3"/>
        <w:spacing w:after="0"/>
        <w:ind w:left="1080"/>
      </w:pPr>
      <w:bookmarkStart w:id="2081" w:name="_1aeb4ecaf7c4be68b50678bc9c5f432c"/>
      <w:bookmarkStart w:id="2082" w:name="_Toc468649558"/>
      <w:r>
        <w:t>Class Container</w:t>
      </w:r>
      <w:bookmarkEnd w:id="2081"/>
      <w:r w:rsidRPr="003A31EC">
        <w:rPr>
          <w:rFonts w:cs="Arial"/>
        </w:rPr>
        <w:t xml:space="preserve"> </w:t>
      </w:r>
      <w:r>
        <w:rPr>
          <w:rFonts w:cs="Arial"/>
        </w:rPr>
        <w:fldChar w:fldCharType="begin"/>
      </w:r>
      <w:r>
        <w:instrText>XE"</w:instrText>
      </w:r>
      <w:r w:rsidRPr="00413D75">
        <w:rPr>
          <w:rFonts w:cs="Arial"/>
        </w:rPr>
        <w:instrText>Container</w:instrText>
      </w:r>
      <w:r>
        <w:instrText>"</w:instrText>
      </w:r>
      <w:r>
        <w:rPr>
          <w:rFonts w:cs="Arial"/>
        </w:rPr>
        <w:fldChar w:fldCharType="end"/>
      </w:r>
      <w:r>
        <w:rPr>
          <w:rFonts w:cs="Arial"/>
        </w:rPr>
        <w:t xml:space="preserve"> &lt;&lt;Role&gt;&gt;</w:t>
      </w:r>
      <w:bookmarkEnd w:id="2082"/>
    </w:p>
    <w:p w14:paraId="03E37651" w14:textId="77777777" w:rsidR="003709BC" w:rsidRDefault="003709BC" w:rsidP="003709BC">
      <w:r>
        <w:t>Role of something as a container for other things. Containers &amp; Containment may be physical or virtual.</w:t>
      </w:r>
    </w:p>
    <w:p w14:paraId="483EC6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B5AF4D0" w14:textId="77777777" w:rsidR="003709BC" w:rsidRDefault="003D454B" w:rsidP="003709BC">
      <w:pPr>
        <w:ind w:left="360"/>
      </w:pPr>
      <w:hyperlink w:anchor="_e075b03ae73f89f5fcb1481cd5a16cbe" w:history="1">
        <w:r w:rsidR="003709BC">
          <w:rPr>
            <w:rStyle w:val="Hyperlink"/>
          </w:rPr>
          <w:t>Actual Entity</w:t>
        </w:r>
      </w:hyperlink>
    </w:p>
    <w:p w14:paraId="5B6E93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12CC5F" w14:textId="77777777" w:rsidR="003709BC" w:rsidRDefault="003709BC" w:rsidP="003709BC">
      <w:pPr>
        <w:ind w:left="605" w:hanging="245"/>
      </w:pPr>
      <w:r>
        <w:rPr>
          <w:noProof/>
        </w:rPr>
        <w:drawing>
          <wp:inline distT="0" distB="0" distL="0" distR="0" wp14:anchorId="18C36A5F" wp14:editId="1BD47FDA">
            <wp:extent cx="152400" cy="152400"/>
            <wp:effectExtent l="0" t="0" r="0" b="0"/>
            <wp:docPr id="6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372A1C" w14:textId="77777777" w:rsidR="003709BC" w:rsidRDefault="003709BC" w:rsidP="003709BC">
      <w:r>
        <w:tab/>
      </w:r>
      <w:r>
        <w:rPr>
          <w:i/>
        </w:rPr>
        <w:t>through association</w:t>
      </w:r>
      <w:r w:rsidRPr="00446E2F">
        <w:rPr>
          <w:i/>
        </w:rPr>
        <w:t>:</w:t>
      </w:r>
      <w:r>
        <w:t xml:space="preserve"> </w:t>
      </w:r>
      <w:hyperlink w:anchor="_1877f62457c8a23aa5cbd6053842df7b" w:history="1">
        <w:r w:rsidRPr="00446E2F">
          <w:rPr>
            <w:rStyle w:val="Hyperlink"/>
            <w:color w:val="0066FF"/>
          </w:rPr>
          <w:t>Containment</w:t>
        </w:r>
      </w:hyperlink>
      <w:r>
        <w:t xml:space="preserve"> </w:t>
      </w:r>
    </w:p>
    <w:p w14:paraId="37574698" w14:textId="77777777" w:rsidR="003709BC" w:rsidRDefault="003709BC" w:rsidP="008C7C30">
      <w:pPr>
        <w:pStyle w:val="BodyText"/>
      </w:pPr>
      <w:r>
        <w:lastRenderedPageBreak/>
        <w:t>A thing contained within a container.</w:t>
      </w:r>
    </w:p>
    <w:p w14:paraId="2A3C0791" w14:textId="77777777" w:rsidR="003709BC" w:rsidRDefault="003709BC" w:rsidP="003709BC">
      <w:pPr>
        <w:ind w:left="605" w:hanging="245"/>
      </w:pPr>
      <w:r>
        <w:rPr>
          <w:noProof/>
        </w:rPr>
        <w:drawing>
          <wp:inline distT="0" distB="0" distL="0" distR="0" wp14:anchorId="423990A8" wp14:editId="356F5B4B">
            <wp:extent cx="152400" cy="152400"/>
            <wp:effectExtent l="0" t="0" r="0" b="0"/>
            <wp:docPr id="9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FB110D"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49CA1596" w14:textId="77777777" w:rsidR="003709BC" w:rsidRDefault="003709BC" w:rsidP="008C7C30">
      <w:pPr>
        <w:pStyle w:val="BodyText"/>
      </w:pPr>
      <w:r>
        <w:t>Action that puts or moves something into a container or location.</w:t>
      </w:r>
    </w:p>
    <w:p w14:paraId="68AAEA9D" w14:textId="77777777" w:rsidR="003709BC" w:rsidRDefault="003709BC" w:rsidP="003709BC">
      <w:pPr>
        <w:ind w:left="605" w:hanging="245"/>
      </w:pPr>
      <w:r>
        <w:rPr>
          <w:noProof/>
        </w:rPr>
        <w:drawing>
          <wp:inline distT="0" distB="0" distL="0" distR="0" wp14:anchorId="0C0E130F" wp14:editId="12FDCC84">
            <wp:extent cx="152400" cy="152400"/>
            <wp:effectExtent l="0" t="0" r="0" b="0"/>
            <wp:docPr id="9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FF7820A"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5544C73F" w14:textId="77777777" w:rsidR="003709BC" w:rsidRDefault="003709BC" w:rsidP="008C7C30">
      <w:pPr>
        <w:pStyle w:val="BodyText"/>
      </w:pPr>
      <w:r>
        <w:t>Action that removes something from a container or location.</w:t>
      </w:r>
    </w:p>
    <w:p w14:paraId="4A9CA16A" w14:textId="77777777" w:rsidR="003709BC" w:rsidRDefault="003709BC" w:rsidP="003709BC"/>
    <w:p w14:paraId="75E93E10" w14:textId="77777777" w:rsidR="003709BC" w:rsidRDefault="003709BC" w:rsidP="003709BC">
      <w:pPr>
        <w:pStyle w:val="Heading3"/>
        <w:spacing w:after="0"/>
        <w:ind w:left="1080"/>
      </w:pPr>
      <w:bookmarkStart w:id="2083" w:name="_1877f62457c8a23aa5cbd6053842df7b"/>
      <w:bookmarkStart w:id="2084" w:name="_Toc468649559"/>
      <w:r>
        <w:t>Association Class Containment</w:t>
      </w:r>
      <w:bookmarkEnd w:id="2083"/>
      <w:r w:rsidRPr="003A31EC">
        <w:rPr>
          <w:rFonts w:cs="Arial"/>
        </w:rPr>
        <w:t xml:space="preserve"> </w:t>
      </w:r>
      <w:r>
        <w:rPr>
          <w:rFonts w:cs="Arial"/>
        </w:rPr>
        <w:fldChar w:fldCharType="begin"/>
      </w:r>
      <w:r>
        <w:instrText>XE"</w:instrText>
      </w:r>
      <w:r w:rsidRPr="00413D75">
        <w:rPr>
          <w:rFonts w:cs="Arial"/>
        </w:rPr>
        <w:instrText>Containment</w:instrText>
      </w:r>
      <w:r>
        <w:instrText>"</w:instrText>
      </w:r>
      <w:r>
        <w:rPr>
          <w:rFonts w:cs="Arial"/>
        </w:rPr>
        <w:fldChar w:fldCharType="end"/>
      </w:r>
      <w:r>
        <w:rPr>
          <w:rFonts w:cs="Arial"/>
        </w:rPr>
        <w:t xml:space="preserve"> &lt;&lt;Relationship&gt;&gt;</w:t>
      </w:r>
      <w:bookmarkEnd w:id="2084"/>
    </w:p>
    <w:p w14:paraId="0FFEF4DC" w14:textId="77777777" w:rsidR="003709BC" w:rsidRDefault="003709BC" w:rsidP="003709BC">
      <w:r>
        <w:t>Relationship between a container and a contained thing.</w:t>
      </w:r>
      <w:r>
        <w:br/>
        <w:t>Containment may or may not correspond to a part-of relationship. In some cases both the container (a jar) and what it contains (jelly beans) may be considered parts of a whole (a jar of jelly beans).</w:t>
      </w:r>
    </w:p>
    <w:p w14:paraId="430457F1" w14:textId="77777777" w:rsidR="003709BC" w:rsidRDefault="003709BC" w:rsidP="003709BC">
      <w:pPr>
        <w:jc w:val="center"/>
      </w:pPr>
      <w:r>
        <w:rPr>
          <w:noProof/>
        </w:rPr>
        <w:drawing>
          <wp:inline distT="0" distB="0" distL="0" distR="0" wp14:anchorId="2D9BA1EC" wp14:editId="469F9687">
            <wp:extent cx="5067300" cy="2847975"/>
            <wp:effectExtent l="0" t="0" r="0" b="0"/>
            <wp:docPr id="196" name="Picture 1928753001.emf" descr="19287530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928753001.emf"/>
                    <pic:cNvPicPr/>
                  </pic:nvPicPr>
                  <pic:blipFill>
                    <a:blip r:embed="rId120" cstate="print"/>
                    <a:stretch>
                      <a:fillRect/>
                    </a:stretch>
                  </pic:blipFill>
                  <pic:spPr>
                    <a:xfrm>
                      <a:off x="0" y="0"/>
                      <a:ext cx="5067300" cy="2847975"/>
                    </a:xfrm>
                    <a:prstGeom prst="rect">
                      <a:avLst/>
                    </a:prstGeom>
                  </pic:spPr>
                </pic:pic>
              </a:graphicData>
            </a:graphic>
          </wp:inline>
        </w:drawing>
      </w:r>
    </w:p>
    <w:p w14:paraId="18AE7E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Containment Detail</w:t>
      </w:r>
    </w:p>
    <w:p w14:paraId="794A59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4582FB5" w14:textId="77777777" w:rsidR="003709BC" w:rsidRDefault="003D454B" w:rsidP="003709BC">
      <w:pPr>
        <w:ind w:left="360"/>
      </w:pPr>
      <w:hyperlink w:anchor="_ebfb31ee42848a5e98a87132d6936682" w:history="1">
        <w:r w:rsidR="003709BC">
          <w:rPr>
            <w:rStyle w:val="Hyperlink"/>
          </w:rPr>
          <w:t>Related</w:t>
        </w:r>
      </w:hyperlink>
    </w:p>
    <w:p w14:paraId="362B133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D8BE983" w14:textId="77777777" w:rsidR="003709BC" w:rsidRDefault="003709BC" w:rsidP="003709BC">
      <w:pPr>
        <w:ind w:firstLine="720"/>
      </w:pPr>
      <w:r>
        <w:rPr>
          <w:noProof/>
        </w:rPr>
        <w:drawing>
          <wp:inline distT="0" distB="0" distL="0" distR="0" wp14:anchorId="735E90EE" wp14:editId="0DEAFD24">
            <wp:extent cx="152400" cy="152400"/>
            <wp:effectExtent l="0" t="0" r="0" b="0"/>
            <wp:docPr id="1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6B8A0E98" w14:textId="77777777" w:rsidR="003709BC" w:rsidRDefault="003709BC" w:rsidP="008C7C30">
      <w:pPr>
        <w:pStyle w:val="BodyText"/>
      </w:pPr>
      <w:r>
        <w:t>A thing contained within a container.</w:t>
      </w:r>
    </w:p>
    <w:p w14:paraId="2A5ECC6A" w14:textId="77777777" w:rsidR="003709BC" w:rsidRDefault="003709BC" w:rsidP="003709BC">
      <w:pPr>
        <w:ind w:firstLine="720"/>
      </w:pPr>
      <w:r>
        <w:rPr>
          <w:noProof/>
        </w:rPr>
        <w:drawing>
          <wp:inline distT="0" distB="0" distL="0" distR="0" wp14:anchorId="0AFDF92A" wp14:editId="4C4C84BE">
            <wp:extent cx="152400" cy="152400"/>
            <wp:effectExtent l="0" t="0" r="0" b="0"/>
            <wp:docPr id="2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w:t>
      </w:r>
      <w:r>
        <w:rPr>
          <w:rFonts w:cs="Arial"/>
        </w:rPr>
        <w:fldChar w:fldCharType="begin"/>
      </w:r>
      <w:r>
        <w:instrText>XE"</w:instrText>
      </w:r>
      <w:r w:rsidRPr="00413D75">
        <w:rPr>
          <w:rFonts w:cs="Arial"/>
        </w:rPr>
        <w:instrText>is in</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1D4C744" w14:textId="77777777" w:rsidR="003709BC" w:rsidRDefault="003709BC" w:rsidP="008C7C30">
      <w:pPr>
        <w:pStyle w:val="BodyText"/>
      </w:pPr>
      <w:r>
        <w:t>A container which holds one or more contained things.</w:t>
      </w:r>
      <w:r>
        <w:br/>
        <w:t>[FIBO] isLocatedAt: a property linking something to a location or place, which might be physical or virtual</w:t>
      </w:r>
    </w:p>
    <w:p w14:paraId="2AED3D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6A5CD0AE" w14:textId="77777777" w:rsidR="003709BC" w:rsidRDefault="003709BC" w:rsidP="003709BC">
      <w:pPr>
        <w:ind w:left="605" w:hanging="245"/>
      </w:pPr>
      <w:r>
        <w:rPr>
          <w:noProof/>
        </w:rPr>
        <w:drawing>
          <wp:inline distT="0" distB="0" distL="0" distR="0" wp14:anchorId="2E8D479D" wp14:editId="7D011CA9">
            <wp:extent cx="152400" cy="152400"/>
            <wp:effectExtent l="0" t="0" r="0" b="0"/>
            <wp:docPr id="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61eeb1ffff8437b395d6c46e9a00bce9" w:history="1">
        <w:r>
          <w:rPr>
            <w:rStyle w:val="Hyperlink"/>
          </w:rPr>
          <w:t>Add To Container Event</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5BE8F1D" w14:textId="77777777" w:rsidR="003709BC" w:rsidRDefault="003709BC" w:rsidP="003709BC">
      <w:pPr>
        <w:ind w:left="605" w:hanging="245"/>
      </w:pPr>
      <w:r>
        <w:rPr>
          <w:noProof/>
        </w:rPr>
        <w:drawing>
          <wp:inline distT="0" distB="0" distL="0" distR="0" wp14:anchorId="2EB57C4D" wp14:editId="036E6806">
            <wp:extent cx="152400" cy="152400"/>
            <wp:effectExtent l="0" t="0" r="0" b="0"/>
            <wp:docPr id="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efa03b331d042778246c19d03ad9400" w:history="1">
        <w:r>
          <w:rPr>
            <w:rStyle w:val="Hyperlink"/>
          </w:rPr>
          <w:t>Removal Event</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7A84EE39" w14:textId="77777777" w:rsidR="003709BC" w:rsidRDefault="003709BC" w:rsidP="003709BC"/>
    <w:p w14:paraId="58B404BB" w14:textId="77777777" w:rsidR="003709BC" w:rsidRDefault="003709BC" w:rsidP="003709BC">
      <w:pPr>
        <w:pStyle w:val="Heading3"/>
        <w:spacing w:after="0"/>
        <w:ind w:left="1080"/>
      </w:pPr>
      <w:bookmarkStart w:id="2085" w:name="_87e0521ee6cd51f1af0b277d676c0cdb"/>
      <w:bookmarkStart w:id="2086" w:name="_Toc468649560"/>
      <w:r>
        <w:t>Class Containment Event</w:t>
      </w:r>
      <w:bookmarkEnd w:id="2085"/>
      <w:bookmarkEnd w:id="2086"/>
      <w:r w:rsidRPr="003A31EC">
        <w:rPr>
          <w:rFonts w:cs="Arial"/>
        </w:rPr>
        <w:t xml:space="preserve"> </w:t>
      </w:r>
      <w:r>
        <w:rPr>
          <w:rFonts w:cs="Arial"/>
        </w:rPr>
        <w:fldChar w:fldCharType="begin"/>
      </w:r>
      <w:r>
        <w:instrText>XE"</w:instrText>
      </w:r>
      <w:r w:rsidRPr="00413D75">
        <w:rPr>
          <w:rFonts w:cs="Arial"/>
        </w:rPr>
        <w:instrText>Containment Event</w:instrText>
      </w:r>
      <w:r>
        <w:instrText>"</w:instrText>
      </w:r>
      <w:r>
        <w:rPr>
          <w:rFonts w:cs="Arial"/>
        </w:rPr>
        <w:fldChar w:fldCharType="end"/>
      </w:r>
      <w:r>
        <w:rPr>
          <w:rFonts w:cs="Arial"/>
        </w:rPr>
        <w:t xml:space="preserve"> </w:t>
      </w:r>
    </w:p>
    <w:p w14:paraId="0D2655E0" w14:textId="77777777" w:rsidR="003709BC" w:rsidRDefault="003709BC" w:rsidP="003709BC">
      <w:r>
        <w:t>An event impacting containment of the &lt;contained thing&gt;. Subtypes include "Put Into Event", "Removal Event" and "Relocation".</w:t>
      </w:r>
    </w:p>
    <w:p w14:paraId="12B920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331646" w14:textId="77777777" w:rsidR="003709BC" w:rsidRDefault="003D454B" w:rsidP="003709BC">
      <w:pPr>
        <w:ind w:left="360"/>
      </w:pPr>
      <w:hyperlink w:anchor="_6ba65cb32cb0154f6c150174e332fc08" w:history="1">
        <w:r w:rsidR="003709BC">
          <w:rPr>
            <w:rStyle w:val="Hyperlink"/>
          </w:rPr>
          <w:t>Activity Effecting Entity</w:t>
        </w:r>
      </w:hyperlink>
    </w:p>
    <w:p w14:paraId="39EA5425" w14:textId="77777777" w:rsidR="003709BC" w:rsidRDefault="003709BC" w:rsidP="003709BC"/>
    <w:p w14:paraId="6DAAEBAD" w14:textId="77777777" w:rsidR="003709BC" w:rsidRDefault="003709BC" w:rsidP="003709BC">
      <w:pPr>
        <w:pStyle w:val="Heading3"/>
        <w:spacing w:after="0"/>
        <w:ind w:left="1080"/>
      </w:pPr>
      <w:bookmarkStart w:id="2087" w:name="_c51f6620f4070ca06530417d070e3b2f"/>
      <w:bookmarkStart w:id="2088" w:name="_Toc468649561"/>
      <w:r>
        <w:t>Class Physical Container</w:t>
      </w:r>
      <w:bookmarkEnd w:id="2087"/>
      <w:r w:rsidRPr="003A31EC">
        <w:rPr>
          <w:rFonts w:cs="Arial"/>
        </w:rPr>
        <w:t xml:space="preserve"> </w:t>
      </w:r>
      <w:r>
        <w:rPr>
          <w:rFonts w:cs="Arial"/>
        </w:rPr>
        <w:fldChar w:fldCharType="begin"/>
      </w:r>
      <w:r>
        <w:instrText>XE"</w:instrText>
      </w:r>
      <w:r w:rsidRPr="00413D75">
        <w:rPr>
          <w:rFonts w:cs="Arial"/>
        </w:rPr>
        <w:instrText>Physical Container</w:instrText>
      </w:r>
      <w:r>
        <w:instrText>"</w:instrText>
      </w:r>
      <w:r>
        <w:rPr>
          <w:rFonts w:cs="Arial"/>
        </w:rPr>
        <w:fldChar w:fldCharType="end"/>
      </w:r>
      <w:r>
        <w:rPr>
          <w:rFonts w:cs="Arial"/>
        </w:rPr>
        <w:t xml:space="preserve"> &lt;&lt;Role&gt;&gt;</w:t>
      </w:r>
      <w:bookmarkEnd w:id="2088"/>
    </w:p>
    <w:p w14:paraId="51203CB0" w14:textId="77777777" w:rsidR="003709BC" w:rsidRDefault="003709BC" w:rsidP="003709BC">
      <w:r>
        <w:t>A physical thing or location that contains other physical things or locations.</w:t>
      </w:r>
      <w:r>
        <w:br/>
        <w:t>[DOLCE] Spacial Location</w:t>
      </w:r>
    </w:p>
    <w:p w14:paraId="5CC51B0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ABD03D" w14:textId="77777777" w:rsidR="003709BC" w:rsidRDefault="003D454B" w:rsidP="003709BC">
      <w:pPr>
        <w:ind w:left="360"/>
      </w:pPr>
      <w:hyperlink w:anchor="_1aeb4ecaf7c4be68b50678bc9c5f432c" w:history="1">
        <w:r w:rsidR="003709BC">
          <w:rPr>
            <w:rStyle w:val="Hyperlink"/>
          </w:rPr>
          <w:t>Container</w:t>
        </w:r>
      </w:hyperlink>
      <w:r w:rsidR="003709BC">
        <w:t xml:space="preserve">, </w:t>
      </w:r>
      <w:hyperlink w:anchor="_9e590df8c30230cf3596fa46219d8207" w:history="1">
        <w:r w:rsidR="003709BC">
          <w:rPr>
            <w:rStyle w:val="Hyperlink"/>
          </w:rPr>
          <w:t>Spacial Entity</w:t>
        </w:r>
      </w:hyperlink>
    </w:p>
    <w:p w14:paraId="2A607A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37CA12" w14:textId="77777777" w:rsidR="003709BC" w:rsidRDefault="003709BC" w:rsidP="003709BC">
      <w:pPr>
        <w:ind w:left="605" w:hanging="245"/>
      </w:pPr>
      <w:r>
        <w:rPr>
          <w:noProof/>
        </w:rPr>
        <w:drawing>
          <wp:inline distT="0" distB="0" distL="0" distR="0" wp14:anchorId="3D995DAF" wp14:editId="3FABE28F">
            <wp:extent cx="152400" cy="152400"/>
            <wp:effectExtent l="0" t="0" r="0" b="0"/>
            <wp:docPr id="9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415003F5"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35B4ABAA" w14:textId="77777777" w:rsidR="003709BC" w:rsidRDefault="003709BC" w:rsidP="008C7C30">
      <w:pPr>
        <w:pStyle w:val="BodyText"/>
      </w:pPr>
      <w:r>
        <w:t>A physical entity contained by another physical entity.{Transitive}</w:t>
      </w:r>
    </w:p>
    <w:p w14:paraId="6F2A748B" w14:textId="77777777" w:rsidR="003709BC" w:rsidRDefault="003709BC" w:rsidP="003709BC"/>
    <w:p w14:paraId="4AC5E5E4" w14:textId="77777777" w:rsidR="003709BC" w:rsidRDefault="003709BC" w:rsidP="003709BC">
      <w:pPr>
        <w:pStyle w:val="Heading3"/>
        <w:spacing w:after="0"/>
        <w:ind w:left="1080"/>
      </w:pPr>
      <w:bookmarkStart w:id="2089" w:name="_3b64bfdaa04883f8dad4fa4791bc0b1e"/>
      <w:bookmarkStart w:id="2090" w:name="_Toc468649562"/>
      <w:r>
        <w:t>Association Class Physical Containment</w:t>
      </w:r>
      <w:bookmarkEnd w:id="2089"/>
      <w:r w:rsidRPr="003A31EC">
        <w:rPr>
          <w:rFonts w:cs="Arial"/>
        </w:rPr>
        <w:t xml:space="preserve"> </w:t>
      </w:r>
      <w:r>
        <w:rPr>
          <w:rFonts w:cs="Arial"/>
        </w:rPr>
        <w:fldChar w:fldCharType="begin"/>
      </w:r>
      <w:r>
        <w:instrText>XE"</w:instrText>
      </w:r>
      <w:r w:rsidRPr="00413D75">
        <w:rPr>
          <w:rFonts w:cs="Arial"/>
        </w:rPr>
        <w:instrText>Physical Containment</w:instrText>
      </w:r>
      <w:r>
        <w:instrText>"</w:instrText>
      </w:r>
      <w:r>
        <w:rPr>
          <w:rFonts w:cs="Arial"/>
        </w:rPr>
        <w:fldChar w:fldCharType="end"/>
      </w:r>
      <w:r>
        <w:rPr>
          <w:rFonts w:cs="Arial"/>
        </w:rPr>
        <w:t xml:space="preserve"> &lt;&lt;Relationship&gt;&gt;</w:t>
      </w:r>
      <w:bookmarkEnd w:id="2090"/>
    </w:p>
    <w:p w14:paraId="25113D29" w14:textId="77777777" w:rsidR="003709BC" w:rsidRDefault="003709BC" w:rsidP="003709BC">
      <w:r>
        <w:t>Location of something physically within a container, including locations.</w:t>
      </w:r>
    </w:p>
    <w:p w14:paraId="216425D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A0D4C34" w14:textId="77777777" w:rsidR="003709BC" w:rsidRDefault="003D454B" w:rsidP="003709BC">
      <w:pPr>
        <w:ind w:left="360"/>
      </w:pPr>
      <w:hyperlink w:anchor="_1877f62457c8a23aa5cbd6053842df7b" w:history="1">
        <w:r w:rsidR="003709BC">
          <w:rPr>
            <w:rStyle w:val="Hyperlink"/>
          </w:rPr>
          <w:t>Containment</w:t>
        </w:r>
      </w:hyperlink>
    </w:p>
    <w:p w14:paraId="0B31343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AD0D33" w14:textId="77777777" w:rsidR="003709BC" w:rsidRDefault="003709BC" w:rsidP="003709BC">
      <w:pPr>
        <w:ind w:firstLine="720"/>
      </w:pPr>
      <w:r>
        <w:rPr>
          <w:noProof/>
        </w:rPr>
        <w:drawing>
          <wp:inline distT="0" distB="0" distL="0" distR="0" wp14:anchorId="401F5593" wp14:editId="0D22C923">
            <wp:extent cx="152400" cy="152400"/>
            <wp:effectExtent l="0" t="0" r="0" b="0"/>
            <wp:docPr id="92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EE05AF4" w14:textId="77777777" w:rsidR="003709BC" w:rsidRDefault="003709BC" w:rsidP="008C7C30">
      <w:pPr>
        <w:pStyle w:val="BodyText"/>
      </w:pPr>
      <w:r>
        <w:t>A physical entity contained by another physical entity.{Transitive}</w:t>
      </w:r>
    </w:p>
    <w:p w14:paraId="000E458B" w14:textId="77777777" w:rsidR="003709BC" w:rsidRDefault="003709BC" w:rsidP="003709BC">
      <w:pPr>
        <w:ind w:firstLine="720"/>
      </w:pPr>
      <w:r>
        <w:rPr>
          <w:noProof/>
        </w:rPr>
        <w:drawing>
          <wp:inline distT="0" distB="0" distL="0" distR="0" wp14:anchorId="0A8B0A4D" wp14:editId="1316E37F">
            <wp:extent cx="152400" cy="152400"/>
            <wp:effectExtent l="0" t="0" r="0" b="0"/>
            <wp:docPr id="9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E8EA58F" w14:textId="77777777" w:rsidR="003709BC" w:rsidRDefault="003709BC" w:rsidP="008C7C30">
      <w:pPr>
        <w:pStyle w:val="BodyText"/>
      </w:pPr>
      <w:r>
        <w:t>Physical container in which the subject physical entity is contained.{transitive}</w:t>
      </w:r>
      <w:r>
        <w:br/>
        <w:t>al</w:t>
      </w:r>
    </w:p>
    <w:p w14:paraId="01724468" w14:textId="77777777" w:rsidR="003709BC" w:rsidRDefault="003709BC" w:rsidP="003709BC"/>
    <w:p w14:paraId="17B708A6" w14:textId="77777777" w:rsidR="003709BC" w:rsidRDefault="003709BC" w:rsidP="003709BC">
      <w:pPr>
        <w:pStyle w:val="Heading3"/>
        <w:spacing w:after="0"/>
        <w:ind w:left="1080"/>
      </w:pPr>
      <w:bookmarkStart w:id="2091" w:name="_6222486dad6e56421ff2b320b1f48cf0"/>
      <w:bookmarkStart w:id="2092" w:name="_Toc468649563"/>
      <w:r>
        <w:lastRenderedPageBreak/>
        <w:t>Association Class Recieving Container</w:t>
      </w:r>
      <w:bookmarkEnd w:id="2091"/>
      <w:r w:rsidRPr="003A31EC">
        <w:rPr>
          <w:rFonts w:cs="Arial"/>
        </w:rPr>
        <w:t xml:space="preserve"> </w:t>
      </w:r>
      <w:r>
        <w:rPr>
          <w:rFonts w:cs="Arial"/>
        </w:rPr>
        <w:fldChar w:fldCharType="begin"/>
      </w:r>
      <w:r>
        <w:instrText>XE"</w:instrText>
      </w:r>
      <w:r w:rsidRPr="00413D75">
        <w:rPr>
          <w:rFonts w:cs="Arial"/>
        </w:rPr>
        <w:instrText>Recieving Container</w:instrText>
      </w:r>
      <w:r>
        <w:instrText>"</w:instrText>
      </w:r>
      <w:r>
        <w:rPr>
          <w:rFonts w:cs="Arial"/>
        </w:rPr>
        <w:fldChar w:fldCharType="end"/>
      </w:r>
      <w:r>
        <w:rPr>
          <w:rFonts w:cs="Arial"/>
        </w:rPr>
        <w:t xml:space="preserve"> &lt;&lt;Relationship&gt;&gt;</w:t>
      </w:r>
      <w:bookmarkEnd w:id="2092"/>
    </w:p>
    <w:p w14:paraId="63D38AFD" w14:textId="77777777" w:rsidR="003709BC" w:rsidRDefault="003709BC" w:rsidP="003709BC">
      <w:r>
        <w:t>Relationship between a fill action and the container that is filled with something.</w:t>
      </w:r>
    </w:p>
    <w:p w14:paraId="45880A94" w14:textId="77777777" w:rsidR="003709BC" w:rsidRDefault="003709BC" w:rsidP="003709BC">
      <w:pPr>
        <w:jc w:val="center"/>
      </w:pPr>
      <w:r>
        <w:rPr>
          <w:noProof/>
        </w:rPr>
        <w:drawing>
          <wp:inline distT="0" distB="0" distL="0" distR="0" wp14:anchorId="70224977" wp14:editId="6E693B43">
            <wp:extent cx="5848350" cy="2657475"/>
            <wp:effectExtent l="0" t="0" r="0" b="0"/>
            <wp:docPr id="929" name="Picture 1585237739.emf" descr="1585237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585237739.emf"/>
                    <pic:cNvPicPr/>
                  </pic:nvPicPr>
                  <pic:blipFill>
                    <a:blip r:embed="rId121" cstate="print"/>
                    <a:stretch>
                      <a:fillRect/>
                    </a:stretch>
                  </pic:blipFill>
                  <pic:spPr>
                    <a:xfrm>
                      <a:off x="0" y="0"/>
                      <a:ext cx="5848350" cy="2657475"/>
                    </a:xfrm>
                    <a:prstGeom prst="rect">
                      <a:avLst/>
                    </a:prstGeom>
                  </pic:spPr>
                </pic:pic>
              </a:graphicData>
            </a:graphic>
          </wp:inline>
        </w:drawing>
      </w:r>
    </w:p>
    <w:p w14:paraId="0F0A98E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Augmented Container</w:t>
      </w:r>
    </w:p>
    <w:p w14:paraId="24986DD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B9E8F6" w14:textId="77777777" w:rsidR="003709BC" w:rsidRDefault="003D454B" w:rsidP="003709BC">
      <w:pPr>
        <w:ind w:left="360"/>
      </w:pPr>
      <w:hyperlink w:anchor="_3685cf695580519c9a617067b88d6498" w:history="1">
        <w:r w:rsidR="003709BC">
          <w:rPr>
            <w:rStyle w:val="Hyperlink"/>
          </w:rPr>
          <w:t>Effect</w:t>
        </w:r>
      </w:hyperlink>
    </w:p>
    <w:p w14:paraId="252AC6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50A87F4" w14:textId="77777777" w:rsidR="003709BC" w:rsidRDefault="003709BC" w:rsidP="003709BC">
      <w:pPr>
        <w:ind w:firstLine="720"/>
      </w:pPr>
      <w:r>
        <w:rPr>
          <w:noProof/>
        </w:rPr>
        <w:drawing>
          <wp:inline distT="0" distB="0" distL="0" distR="0" wp14:anchorId="56135BDF" wp14:editId="3FB84E75">
            <wp:extent cx="152400" cy="152400"/>
            <wp:effectExtent l="0" t="0" r="0" b="0"/>
            <wp:docPr id="9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00E855E" w14:textId="77777777" w:rsidR="003709BC" w:rsidRDefault="003709BC" w:rsidP="008C7C30">
      <w:pPr>
        <w:pStyle w:val="BodyText"/>
      </w:pPr>
      <w:r>
        <w:t>Container that receives something by a fill action.</w:t>
      </w:r>
    </w:p>
    <w:p w14:paraId="381F2604" w14:textId="77777777" w:rsidR="003709BC" w:rsidRDefault="003709BC" w:rsidP="003709BC">
      <w:pPr>
        <w:ind w:firstLine="720"/>
      </w:pPr>
      <w:r>
        <w:rPr>
          <w:noProof/>
        </w:rPr>
        <w:drawing>
          <wp:inline distT="0" distB="0" distL="0" distR="0" wp14:anchorId="1CA6AD2E" wp14:editId="414E8CE9">
            <wp:extent cx="152400" cy="152400"/>
            <wp:effectExtent l="0" t="0" r="0" b="0"/>
            <wp:docPr id="9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1E022A24" w14:textId="77777777" w:rsidR="003709BC" w:rsidRDefault="003709BC" w:rsidP="008C7C30">
      <w:pPr>
        <w:pStyle w:val="BodyText"/>
      </w:pPr>
      <w:r>
        <w:t>Action that puts or moves something into a container or location.</w:t>
      </w:r>
    </w:p>
    <w:p w14:paraId="541773E1" w14:textId="77777777" w:rsidR="003709BC" w:rsidRDefault="003709BC" w:rsidP="003709BC"/>
    <w:p w14:paraId="22C55F8C" w14:textId="77777777" w:rsidR="003709BC" w:rsidRDefault="003709BC" w:rsidP="003709BC">
      <w:pPr>
        <w:pStyle w:val="Heading3"/>
        <w:spacing w:after="0"/>
        <w:ind w:left="1080"/>
      </w:pPr>
      <w:bookmarkStart w:id="2093" w:name="_11df05ed2fa2a2918be15c30f6c9470c"/>
      <w:bookmarkStart w:id="2094" w:name="_Toc468649564"/>
      <w:r>
        <w:t>Class Relocation</w:t>
      </w:r>
      <w:bookmarkEnd w:id="2093"/>
      <w:bookmarkEnd w:id="2094"/>
      <w:r w:rsidRPr="003A31EC">
        <w:rPr>
          <w:rFonts w:cs="Arial"/>
        </w:rPr>
        <w:t xml:space="preserve"> </w:t>
      </w:r>
      <w:r>
        <w:rPr>
          <w:rFonts w:cs="Arial"/>
        </w:rPr>
        <w:fldChar w:fldCharType="begin"/>
      </w:r>
      <w:r>
        <w:instrText>XE"</w:instrText>
      </w:r>
      <w:r w:rsidRPr="00413D75">
        <w:rPr>
          <w:rFonts w:cs="Arial"/>
        </w:rPr>
        <w:instrText>Relocation</w:instrText>
      </w:r>
      <w:r>
        <w:instrText>"</w:instrText>
      </w:r>
      <w:r>
        <w:rPr>
          <w:rFonts w:cs="Arial"/>
        </w:rPr>
        <w:fldChar w:fldCharType="end"/>
      </w:r>
      <w:r>
        <w:rPr>
          <w:rFonts w:cs="Arial"/>
        </w:rPr>
        <w:t xml:space="preserve"> </w:t>
      </w:r>
    </w:p>
    <w:p w14:paraId="08EF4B6A" w14:textId="77777777" w:rsidR="003709BC" w:rsidRDefault="003709BC" w:rsidP="003709BC">
      <w:r>
        <w:t>The transfer (send/receive) of something between containers or locations. As an Event, the move may be initiated by an actor different from the sender/receiver or may not be caused by an actor.</w:t>
      </w:r>
      <w:r>
        <w:br/>
        <w:t>Examples include movement of a vehicle from one location to another or movement of supplies between warehouses.</w:t>
      </w:r>
    </w:p>
    <w:p w14:paraId="5F2CD4E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F0B959" w14:textId="77777777" w:rsidR="003709BC" w:rsidRDefault="003D454B" w:rsidP="003709BC">
      <w:pPr>
        <w:ind w:left="360"/>
      </w:pPr>
      <w:hyperlink w:anchor="_61eeb1ffff8437b395d6c46e9a00bce9" w:history="1">
        <w:r w:rsidR="003709BC">
          <w:rPr>
            <w:rStyle w:val="Hyperlink"/>
          </w:rPr>
          <w:t>Add To Container Event</w:t>
        </w:r>
      </w:hyperlink>
      <w:r w:rsidR="003709BC">
        <w:t xml:space="preserve">, </w:t>
      </w:r>
      <w:hyperlink w:anchor="_4efa03b331d042778246c19d03ad9400" w:history="1">
        <w:r w:rsidR="003709BC">
          <w:rPr>
            <w:rStyle w:val="Hyperlink"/>
          </w:rPr>
          <w:t>Removal Event</w:t>
        </w:r>
      </w:hyperlink>
    </w:p>
    <w:p w14:paraId="0F0368D9" w14:textId="77777777" w:rsidR="003709BC" w:rsidRDefault="003709BC" w:rsidP="003709BC"/>
    <w:p w14:paraId="10D9F453" w14:textId="77777777" w:rsidR="003709BC" w:rsidRDefault="003709BC" w:rsidP="003709BC">
      <w:pPr>
        <w:pStyle w:val="Heading3"/>
        <w:spacing w:after="0"/>
        <w:ind w:left="1080"/>
      </w:pPr>
      <w:bookmarkStart w:id="2095" w:name="_4efa03b331d042778246c19d03ad9400"/>
      <w:bookmarkStart w:id="2096" w:name="_Toc468649565"/>
      <w:r>
        <w:t>Class Removal Event</w:t>
      </w:r>
      <w:bookmarkEnd w:id="2095"/>
      <w:bookmarkEnd w:id="2096"/>
      <w:r w:rsidRPr="003A31EC">
        <w:rPr>
          <w:rFonts w:cs="Arial"/>
        </w:rPr>
        <w:t xml:space="preserve"> </w:t>
      </w:r>
      <w:r>
        <w:rPr>
          <w:rFonts w:cs="Arial"/>
        </w:rPr>
        <w:fldChar w:fldCharType="begin"/>
      </w:r>
      <w:r>
        <w:instrText>XE"</w:instrText>
      </w:r>
      <w:r w:rsidRPr="00413D75">
        <w:rPr>
          <w:rFonts w:cs="Arial"/>
        </w:rPr>
        <w:instrText>Removal Event</w:instrText>
      </w:r>
      <w:r>
        <w:instrText>"</w:instrText>
      </w:r>
      <w:r>
        <w:rPr>
          <w:rFonts w:cs="Arial"/>
        </w:rPr>
        <w:fldChar w:fldCharType="end"/>
      </w:r>
      <w:r>
        <w:rPr>
          <w:rFonts w:cs="Arial"/>
        </w:rPr>
        <w:t xml:space="preserve"> </w:t>
      </w:r>
    </w:p>
    <w:p w14:paraId="147EBD11" w14:textId="77777777" w:rsidR="003709BC" w:rsidRDefault="003709BC" w:rsidP="003709BC">
      <w:r>
        <w:t>An event that removes things from containers or locations. This results in the termination of a containment relationship.</w:t>
      </w:r>
    </w:p>
    <w:p w14:paraId="5D27EF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17D4B3" w14:textId="77777777" w:rsidR="003709BC" w:rsidRDefault="003D454B" w:rsidP="003709BC">
      <w:pPr>
        <w:ind w:left="360"/>
      </w:pPr>
      <w:hyperlink w:anchor="_87e0521ee6cd51f1af0b277d676c0cdb" w:history="1">
        <w:r w:rsidR="003709BC">
          <w:rPr>
            <w:rStyle w:val="Hyperlink"/>
          </w:rPr>
          <w:t>Containment Event</w:t>
        </w:r>
      </w:hyperlink>
    </w:p>
    <w:p w14:paraId="0D47BD2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30711D" w14:textId="77777777" w:rsidR="003709BC" w:rsidRDefault="003709BC" w:rsidP="003709BC">
      <w:pPr>
        <w:ind w:left="605" w:hanging="245"/>
      </w:pPr>
      <w:r>
        <w:rPr>
          <w:noProof/>
        </w:rPr>
        <w:drawing>
          <wp:inline distT="0" distB="0" distL="0" distR="0" wp14:anchorId="7D80A041" wp14:editId="4A90E71B">
            <wp:extent cx="152400" cy="152400"/>
            <wp:effectExtent l="0" t="0" r="0" b="0"/>
            <wp:docPr id="93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21702740"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669E8130" w14:textId="77777777" w:rsidR="003709BC" w:rsidRDefault="003709BC" w:rsidP="008C7C30">
      <w:pPr>
        <w:pStyle w:val="BodyText"/>
      </w:pPr>
      <w:r>
        <w:t>Container (or location) that contained something that is removed.</w:t>
      </w:r>
    </w:p>
    <w:p w14:paraId="69CEFE74" w14:textId="77777777" w:rsidR="003709BC" w:rsidRDefault="003709BC" w:rsidP="003709BC">
      <w:pPr>
        <w:ind w:left="605" w:hanging="245"/>
      </w:pPr>
      <w:r>
        <w:rPr>
          <w:noProof/>
        </w:rPr>
        <w:drawing>
          <wp:inline distT="0" distB="0" distL="0" distR="0" wp14:anchorId="33FEDCA3" wp14:editId="53632D49">
            <wp:extent cx="152400" cy="152400"/>
            <wp:effectExtent l="0" t="0" r="0" b="0"/>
            <wp:docPr id="9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4504972F" w14:textId="77777777" w:rsidR="003709BC" w:rsidRDefault="003709BC" w:rsidP="003709BC"/>
    <w:p w14:paraId="5C28C741" w14:textId="77777777" w:rsidR="003709BC" w:rsidRDefault="003709BC" w:rsidP="003709BC">
      <w:pPr>
        <w:pStyle w:val="Heading3"/>
        <w:spacing w:after="0"/>
        <w:ind w:left="1080"/>
      </w:pPr>
      <w:bookmarkStart w:id="2097" w:name="_821d46ee17cc71196ae2627d94d21b0e"/>
      <w:bookmarkStart w:id="2098" w:name="_Toc468649566"/>
      <w:r>
        <w:t>Association Class Supplying Container</w:t>
      </w:r>
      <w:bookmarkEnd w:id="2097"/>
      <w:r w:rsidRPr="003A31EC">
        <w:rPr>
          <w:rFonts w:cs="Arial"/>
        </w:rPr>
        <w:t xml:space="preserve"> </w:t>
      </w:r>
      <w:r>
        <w:rPr>
          <w:rFonts w:cs="Arial"/>
        </w:rPr>
        <w:fldChar w:fldCharType="begin"/>
      </w:r>
      <w:r>
        <w:instrText>XE"</w:instrText>
      </w:r>
      <w:r w:rsidRPr="00413D75">
        <w:rPr>
          <w:rFonts w:cs="Arial"/>
        </w:rPr>
        <w:instrText>Supplying Container</w:instrText>
      </w:r>
      <w:r>
        <w:instrText>"</w:instrText>
      </w:r>
      <w:r>
        <w:rPr>
          <w:rFonts w:cs="Arial"/>
        </w:rPr>
        <w:fldChar w:fldCharType="end"/>
      </w:r>
      <w:r>
        <w:rPr>
          <w:rFonts w:cs="Arial"/>
        </w:rPr>
        <w:t xml:space="preserve"> &lt;&lt;Relationship&gt;&gt;</w:t>
      </w:r>
      <w:bookmarkEnd w:id="2098"/>
    </w:p>
    <w:p w14:paraId="2370F902" w14:textId="77777777" w:rsidR="003709BC" w:rsidRDefault="003709BC" w:rsidP="003709BC">
      <w:r>
        <w:t>Relationship between a removal action and the container it removes something from.</w:t>
      </w:r>
    </w:p>
    <w:p w14:paraId="400D86E3" w14:textId="77777777" w:rsidR="003709BC" w:rsidRDefault="003709BC" w:rsidP="003709BC">
      <w:pPr>
        <w:jc w:val="center"/>
      </w:pPr>
      <w:r>
        <w:rPr>
          <w:noProof/>
        </w:rPr>
        <w:drawing>
          <wp:inline distT="0" distB="0" distL="0" distR="0" wp14:anchorId="1ECD1BB8" wp14:editId="3DAD1F49">
            <wp:extent cx="5857875" cy="2324100"/>
            <wp:effectExtent l="0" t="0" r="0" b="0"/>
            <wp:docPr id="939" name="Picture -1102889333.emf" descr="-11028893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102889333.emf"/>
                    <pic:cNvPicPr/>
                  </pic:nvPicPr>
                  <pic:blipFill>
                    <a:blip r:embed="rId122" cstate="print"/>
                    <a:stretch>
                      <a:fillRect/>
                    </a:stretch>
                  </pic:blipFill>
                  <pic:spPr>
                    <a:xfrm>
                      <a:off x="0" y="0"/>
                      <a:ext cx="5857875" cy="2324100"/>
                    </a:xfrm>
                    <a:prstGeom prst="rect">
                      <a:avLst/>
                    </a:prstGeom>
                  </pic:spPr>
                </pic:pic>
              </a:graphicData>
            </a:graphic>
          </wp:inline>
        </w:drawing>
      </w:r>
    </w:p>
    <w:p w14:paraId="61FC7F0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Depleted Container</w:t>
      </w:r>
    </w:p>
    <w:p w14:paraId="2EA294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71578" w14:textId="77777777" w:rsidR="003709BC" w:rsidRDefault="003D454B" w:rsidP="003709BC">
      <w:pPr>
        <w:ind w:left="360"/>
      </w:pPr>
      <w:hyperlink w:anchor="_3685cf695580519c9a617067b88d6498" w:history="1">
        <w:r w:rsidR="003709BC">
          <w:rPr>
            <w:rStyle w:val="Hyperlink"/>
          </w:rPr>
          <w:t>Effect</w:t>
        </w:r>
      </w:hyperlink>
    </w:p>
    <w:p w14:paraId="123F753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815411" w14:textId="77777777" w:rsidR="003709BC" w:rsidRDefault="003709BC" w:rsidP="003709BC">
      <w:pPr>
        <w:ind w:firstLine="720"/>
      </w:pPr>
      <w:r>
        <w:rPr>
          <w:noProof/>
        </w:rPr>
        <w:drawing>
          <wp:inline distT="0" distB="0" distL="0" distR="0" wp14:anchorId="35960B43" wp14:editId="583AD7B7">
            <wp:extent cx="152400" cy="152400"/>
            <wp:effectExtent l="0" t="0" r="0" b="0"/>
            <wp:docPr id="94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2782DEC7" w14:textId="77777777" w:rsidR="003709BC" w:rsidRDefault="003709BC" w:rsidP="008C7C30">
      <w:pPr>
        <w:pStyle w:val="BodyText"/>
      </w:pPr>
      <w:r>
        <w:t>Container (or location) that contained something that is removed.</w:t>
      </w:r>
    </w:p>
    <w:p w14:paraId="62A94086" w14:textId="77777777" w:rsidR="003709BC" w:rsidRDefault="003709BC" w:rsidP="003709BC">
      <w:pPr>
        <w:ind w:firstLine="720"/>
      </w:pPr>
      <w:r>
        <w:rPr>
          <w:noProof/>
        </w:rPr>
        <w:drawing>
          <wp:inline distT="0" distB="0" distL="0" distR="0" wp14:anchorId="6472612B" wp14:editId="130698B9">
            <wp:extent cx="152400" cy="152400"/>
            <wp:effectExtent l="0" t="0" r="0" b="0"/>
            <wp:docPr id="9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121D326B" w14:textId="77777777" w:rsidR="003709BC" w:rsidRDefault="003709BC" w:rsidP="008C7C30">
      <w:pPr>
        <w:pStyle w:val="BodyText"/>
      </w:pPr>
      <w:r>
        <w:t>Action that removes something from a container or location.</w:t>
      </w:r>
    </w:p>
    <w:p w14:paraId="0523EF44" w14:textId="77777777" w:rsidR="003709BC" w:rsidRDefault="003709BC" w:rsidP="003709BC"/>
    <w:p w14:paraId="4E9EC69D" w14:textId="77777777" w:rsidR="003709BC" w:rsidRDefault="003709BC" w:rsidP="003709BC">
      <w:pPr>
        <w:spacing w:after="200" w:line="276" w:lineRule="auto"/>
        <w:rPr>
          <w:b/>
          <w:bCs/>
          <w:color w:val="365F91"/>
          <w:sz w:val="40"/>
          <w:szCs w:val="40"/>
        </w:rPr>
      </w:pPr>
      <w:r>
        <w:br w:type="page"/>
      </w:r>
    </w:p>
    <w:p w14:paraId="3C3656BE" w14:textId="77777777" w:rsidR="003709BC" w:rsidRDefault="003709BC" w:rsidP="003709BC">
      <w:pPr>
        <w:pStyle w:val="Heading2"/>
      </w:pPr>
      <w:bookmarkStart w:id="2099" w:name="_Toc468649567"/>
      <w:r>
        <w:t>Threat-risk-conceptual-model::Generic Concept Library::Control</w:t>
      </w:r>
      <w:bookmarkEnd w:id="2099"/>
    </w:p>
    <w:p w14:paraId="0BAA8B79" w14:textId="77777777" w:rsidR="003709BC" w:rsidRDefault="003709BC" w:rsidP="008C7C30">
      <w:pPr>
        <w:pStyle w:val="BodyText"/>
      </w:pPr>
      <w:r>
        <w:t>Concepts relating to actor's control over resources.</w:t>
      </w:r>
    </w:p>
    <w:p w14:paraId="28B54945" w14:textId="77777777" w:rsidR="003709BC" w:rsidRDefault="003709BC" w:rsidP="003709BC">
      <w:pPr>
        <w:pStyle w:val="Heading3"/>
        <w:spacing w:after="0"/>
        <w:ind w:left="1080"/>
      </w:pPr>
      <w:bookmarkStart w:id="2100" w:name="_Toc468649568"/>
      <w:r>
        <w:t>Diagram: Control</w:t>
      </w:r>
      <w:bookmarkEnd w:id="2100"/>
    </w:p>
    <w:p w14:paraId="4DC8AB44" w14:textId="77777777" w:rsidR="003709BC" w:rsidRDefault="003709BC" w:rsidP="003709BC">
      <w:pPr>
        <w:jc w:val="center"/>
        <w:rPr>
          <w:rFonts w:cs="Arial"/>
        </w:rPr>
      </w:pPr>
      <w:r>
        <w:rPr>
          <w:noProof/>
        </w:rPr>
        <w:drawing>
          <wp:inline distT="0" distB="0" distL="0" distR="0" wp14:anchorId="7F1DAC79" wp14:editId="306E91CC">
            <wp:extent cx="6188075" cy="5204105"/>
            <wp:effectExtent l="0" t="0" r="0" b="0"/>
            <wp:docPr id="945" name="Picture 2095020144.emf" descr="20950201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95020144.emf"/>
                    <pic:cNvPicPr/>
                  </pic:nvPicPr>
                  <pic:blipFill>
                    <a:blip r:embed="rId123" cstate="print"/>
                    <a:stretch>
                      <a:fillRect/>
                    </a:stretch>
                  </pic:blipFill>
                  <pic:spPr>
                    <a:xfrm>
                      <a:off x="0" y="0"/>
                      <a:ext cx="6188075" cy="5204105"/>
                    </a:xfrm>
                    <a:prstGeom prst="rect">
                      <a:avLst/>
                    </a:prstGeom>
                  </pic:spPr>
                </pic:pic>
              </a:graphicData>
            </a:graphic>
          </wp:inline>
        </w:drawing>
      </w:r>
    </w:p>
    <w:p w14:paraId="265F295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w:t>
      </w:r>
    </w:p>
    <w:p w14:paraId="2BC0EB8F" w14:textId="77777777" w:rsidR="003709BC" w:rsidRDefault="003709BC" w:rsidP="008C7C30">
      <w:pPr>
        <w:pStyle w:val="BodyText"/>
      </w:pPr>
      <w:r>
        <w:t>This diagram shows that control is a kind of ability and that possession, ownership and automated control are kinds of control. For each kind of control there are specific kinds of roles involved.</w:t>
      </w:r>
    </w:p>
    <w:p w14:paraId="23198C57" w14:textId="77777777" w:rsidR="003709BC" w:rsidRDefault="003709BC" w:rsidP="003709BC">
      <w:pPr>
        <w:pStyle w:val="Heading3"/>
        <w:spacing w:after="0"/>
        <w:ind w:left="1080"/>
      </w:pPr>
      <w:bookmarkStart w:id="2101" w:name="_Toc468649569"/>
      <w:r>
        <w:lastRenderedPageBreak/>
        <w:t>Diagram: Control Authority</w:t>
      </w:r>
      <w:bookmarkEnd w:id="2101"/>
    </w:p>
    <w:p w14:paraId="2629B2B5" w14:textId="77777777" w:rsidR="003709BC" w:rsidRDefault="003709BC" w:rsidP="003709BC">
      <w:pPr>
        <w:jc w:val="center"/>
        <w:rPr>
          <w:rFonts w:cs="Arial"/>
        </w:rPr>
      </w:pPr>
      <w:r>
        <w:rPr>
          <w:noProof/>
        </w:rPr>
        <w:drawing>
          <wp:inline distT="0" distB="0" distL="0" distR="0" wp14:anchorId="1CDC120F" wp14:editId="41AD7FD9">
            <wp:extent cx="6188075" cy="4101145"/>
            <wp:effectExtent l="0" t="0" r="0" b="0"/>
            <wp:docPr id="947" name="Picture 1801703.emf" descr="180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801703.emf"/>
                    <pic:cNvPicPr/>
                  </pic:nvPicPr>
                  <pic:blipFill>
                    <a:blip r:embed="rId124" cstate="print"/>
                    <a:stretch>
                      <a:fillRect/>
                    </a:stretch>
                  </pic:blipFill>
                  <pic:spPr>
                    <a:xfrm>
                      <a:off x="0" y="0"/>
                      <a:ext cx="6188075" cy="4101145"/>
                    </a:xfrm>
                    <a:prstGeom prst="rect">
                      <a:avLst/>
                    </a:prstGeom>
                  </pic:spPr>
                </pic:pic>
              </a:graphicData>
            </a:graphic>
          </wp:inline>
        </w:drawing>
      </w:r>
    </w:p>
    <w:p w14:paraId="28B9A01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 Authority</w:t>
      </w:r>
    </w:p>
    <w:p w14:paraId="743EB5F7" w14:textId="77777777" w:rsidR="003709BC" w:rsidRDefault="003709BC" w:rsidP="003709BC">
      <w:pPr>
        <w:pStyle w:val="Heading3"/>
        <w:spacing w:after="0"/>
        <w:ind w:left="1080"/>
      </w:pPr>
      <w:bookmarkStart w:id="2102" w:name="_Toc468649570"/>
      <w:r>
        <w:t>Diagram: Custody</w:t>
      </w:r>
      <w:bookmarkEnd w:id="2102"/>
    </w:p>
    <w:p w14:paraId="24D7C65C" w14:textId="77777777" w:rsidR="003709BC" w:rsidRDefault="003709BC" w:rsidP="003709BC">
      <w:pPr>
        <w:jc w:val="center"/>
        <w:rPr>
          <w:rFonts w:cs="Arial"/>
        </w:rPr>
      </w:pPr>
      <w:r>
        <w:rPr>
          <w:noProof/>
        </w:rPr>
        <w:drawing>
          <wp:inline distT="0" distB="0" distL="0" distR="0" wp14:anchorId="380E7CBA" wp14:editId="1ED3BDB2">
            <wp:extent cx="6188075" cy="2032579"/>
            <wp:effectExtent l="0" t="0" r="0" b="0"/>
            <wp:docPr id="949" name="Picture -6987159.emf" descr="-69871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987159.emf"/>
                    <pic:cNvPicPr/>
                  </pic:nvPicPr>
                  <pic:blipFill>
                    <a:blip r:embed="rId125" cstate="print"/>
                    <a:stretch>
                      <a:fillRect/>
                    </a:stretch>
                  </pic:blipFill>
                  <pic:spPr>
                    <a:xfrm>
                      <a:off x="0" y="0"/>
                      <a:ext cx="6188075" cy="2032579"/>
                    </a:xfrm>
                    <a:prstGeom prst="rect">
                      <a:avLst/>
                    </a:prstGeom>
                  </pic:spPr>
                </pic:pic>
              </a:graphicData>
            </a:graphic>
          </wp:inline>
        </w:drawing>
      </w:r>
    </w:p>
    <w:p w14:paraId="04E174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Custody</w:t>
      </w:r>
    </w:p>
    <w:p w14:paraId="58333B30" w14:textId="77777777" w:rsidR="003709BC" w:rsidRDefault="003709BC" w:rsidP="008C7C30">
      <w:pPr>
        <w:pStyle w:val="BodyText"/>
      </w:pPr>
      <w:r>
        <w:t>Custody provides a general framework for tracking the control, provenance and life cycle of items and information such that the history, trust and provenance may be ascertained. Custody provides for secure supply chains in that the life-cycle or items, information and their parts may be traced.</w:t>
      </w:r>
      <w:r>
        <w:br/>
        <w:t>Custody is the relation between a Custodian and a Managed Entity (Something for which the provenance is interesting).</w:t>
      </w:r>
      <w:r>
        <w:br/>
        <w:t>Trust in a managed entity may also be influenced by the actors that have a capability to impact the resource.</w:t>
      </w:r>
    </w:p>
    <w:p w14:paraId="407293E7" w14:textId="77777777" w:rsidR="003709BC" w:rsidRDefault="003709BC" w:rsidP="003709BC">
      <w:r>
        <w:lastRenderedPageBreak/>
        <w:t xml:space="preserve"> </w:t>
      </w:r>
    </w:p>
    <w:p w14:paraId="06A0DB3D" w14:textId="77777777" w:rsidR="003709BC" w:rsidRDefault="003709BC" w:rsidP="003709BC"/>
    <w:p w14:paraId="6407703A" w14:textId="77777777" w:rsidR="003709BC" w:rsidRDefault="003709BC" w:rsidP="003709BC">
      <w:pPr>
        <w:pStyle w:val="Heading3"/>
        <w:spacing w:after="0"/>
        <w:ind w:left="1080"/>
      </w:pPr>
      <w:bookmarkStart w:id="2103" w:name="_4a5f789e0663312e51a7733bd354bc59"/>
      <w:bookmarkStart w:id="2104" w:name="_Toc468649571"/>
      <w:r>
        <w:t>Class Authority</w:t>
      </w:r>
      <w:bookmarkEnd w:id="2103"/>
      <w:r w:rsidRPr="003A31EC">
        <w:rPr>
          <w:rFonts w:cs="Arial"/>
        </w:rPr>
        <w:t xml:space="preserve"> </w:t>
      </w:r>
      <w:r>
        <w:rPr>
          <w:rFonts w:cs="Arial"/>
        </w:rPr>
        <w:fldChar w:fldCharType="begin"/>
      </w:r>
      <w:r>
        <w:instrText>XE"</w:instrText>
      </w:r>
      <w:r w:rsidRPr="00413D75">
        <w:rPr>
          <w:rFonts w:cs="Arial"/>
        </w:rPr>
        <w:instrText>Authority</w:instrText>
      </w:r>
      <w:r>
        <w:instrText>"</w:instrText>
      </w:r>
      <w:r>
        <w:rPr>
          <w:rFonts w:cs="Arial"/>
        </w:rPr>
        <w:fldChar w:fldCharType="end"/>
      </w:r>
      <w:r>
        <w:rPr>
          <w:rFonts w:cs="Arial"/>
        </w:rPr>
        <w:t xml:space="preserve"> &lt;&lt;Role&gt;&gt;</w:t>
      </w:r>
      <w:bookmarkEnd w:id="2104"/>
    </w:p>
    <w:p w14:paraId="0C693C56" w14:textId="77777777" w:rsidR="003709BC" w:rsidRDefault="003709BC" w:rsidP="003709BC">
      <w:r>
        <w:t>An actor with authority over resources such that it can assert policy or behavior.</w:t>
      </w:r>
      <w:r>
        <w:br/>
        <w:t>[ISO 15779:2011] organization, office, or individual responsible for approving equipment, installations or procedures</w:t>
      </w:r>
    </w:p>
    <w:p w14:paraId="3C3C6BD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02AEBC" w14:textId="77777777" w:rsidR="003709BC" w:rsidRDefault="003D454B" w:rsidP="003709BC">
      <w:pPr>
        <w:ind w:left="360"/>
      </w:pPr>
      <w:hyperlink w:anchor="_507bb7053aa3a2149393bccfeddb4fa9" w:history="1">
        <w:r w:rsidR="003709BC">
          <w:rPr>
            <w:rStyle w:val="Hyperlink"/>
          </w:rPr>
          <w:t>Controlling Actor</w:t>
        </w:r>
      </w:hyperlink>
      <w:r w:rsidR="003709BC">
        <w:t xml:space="preserve">, </w:t>
      </w:r>
      <w:hyperlink w:anchor="_e6b0cbf74d66e662c0e3b43efa323757" w:history="1">
        <w:r w:rsidR="003709BC">
          <w:rPr>
            <w:rStyle w:val="Hyperlink"/>
          </w:rPr>
          <w:t>Stakeholder</w:t>
        </w:r>
      </w:hyperlink>
    </w:p>
    <w:p w14:paraId="02F65E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0812202" w14:textId="77777777" w:rsidR="003709BC" w:rsidRDefault="003709BC" w:rsidP="003709BC">
      <w:pPr>
        <w:ind w:left="605" w:hanging="245"/>
      </w:pPr>
      <w:r>
        <w:rPr>
          <w:noProof/>
        </w:rPr>
        <w:drawing>
          <wp:inline distT="0" distB="0" distL="0" distR="0" wp14:anchorId="3C210C23" wp14:editId="5ADB7693">
            <wp:extent cx="152400" cy="152400"/>
            <wp:effectExtent l="0" t="0" r="0" b="0"/>
            <wp:docPr id="9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asserts:</w:t>
      </w:r>
      <w:hyperlink w:anchor="_3bd7c7d249201ad6f2447c6d182ba7f1" w:history="1">
        <w:r>
          <w:rPr>
            <w:rStyle w:val="Hyperlink"/>
          </w:rPr>
          <w:t>Proposition</w:t>
        </w:r>
      </w:hyperlink>
      <w:r>
        <w:rPr>
          <w:rStyle w:val="Hyperlink"/>
        </w:rPr>
        <w:t xml:space="preserve"> </w:t>
      </w:r>
      <w:r>
        <w:t xml:space="preserve">   </w:t>
      </w:r>
    </w:p>
    <w:p w14:paraId="350271CF"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9D4DCD4" w14:textId="77777777" w:rsidR="003709BC" w:rsidRDefault="003709BC" w:rsidP="008C7C30">
      <w:pPr>
        <w:pStyle w:val="BodyText"/>
      </w:pPr>
      <w:r>
        <w:t>A policy asserted by an authority whom states with authority that it must be followed.</w:t>
      </w:r>
    </w:p>
    <w:p w14:paraId="3628878F" w14:textId="77777777" w:rsidR="003709BC" w:rsidRDefault="003709BC" w:rsidP="003709BC">
      <w:pPr>
        <w:ind w:left="605" w:hanging="245"/>
      </w:pPr>
      <w:r>
        <w:rPr>
          <w:noProof/>
        </w:rPr>
        <w:drawing>
          <wp:inline distT="0" distB="0" distL="0" distR="0" wp14:anchorId="3060D9C4" wp14:editId="0E8F116B">
            <wp:extent cx="152400" cy="152400"/>
            <wp:effectExtent l="0" t="0" r="0" b="0"/>
            <wp:docPr id="9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BE54AEC"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36780EA3" w14:textId="77777777" w:rsidR="003709BC" w:rsidRDefault="003709BC" w:rsidP="008C7C30">
      <w:pPr>
        <w:pStyle w:val="BodyText"/>
      </w:pPr>
      <w:r>
        <w:t>Resource an authority has authority over - may influence in some by setting policy or defining requirements.</w:t>
      </w:r>
      <w:r>
        <w:br/>
        <w:t>[FIBO] governs</w:t>
      </w:r>
    </w:p>
    <w:p w14:paraId="36D640F5" w14:textId="77777777" w:rsidR="003709BC" w:rsidRDefault="003709BC" w:rsidP="003709BC"/>
    <w:p w14:paraId="5486C441" w14:textId="77777777" w:rsidR="003709BC" w:rsidRDefault="003709BC" w:rsidP="003709BC">
      <w:pPr>
        <w:pStyle w:val="Heading3"/>
        <w:spacing w:after="0"/>
        <w:ind w:left="1080"/>
      </w:pPr>
      <w:bookmarkStart w:id="2105" w:name="_8f442dfb117fa35461a5db505cc40e53"/>
      <w:bookmarkStart w:id="2106" w:name="_Toc468649572"/>
      <w:r>
        <w:t>Association Class Control</w:t>
      </w:r>
      <w:bookmarkEnd w:id="2105"/>
      <w:r w:rsidRPr="003A31EC">
        <w:rPr>
          <w:rFonts w:cs="Arial"/>
        </w:rPr>
        <w:t xml:space="preserve"> </w:t>
      </w:r>
      <w:r>
        <w:rPr>
          <w:rFonts w:cs="Arial"/>
        </w:rPr>
        <w:fldChar w:fldCharType="begin"/>
      </w:r>
      <w:r>
        <w:instrText>XE"</w:instrText>
      </w:r>
      <w:r w:rsidRPr="00413D75">
        <w:rPr>
          <w:rFonts w:cs="Arial"/>
        </w:rPr>
        <w:instrText>Control</w:instrText>
      </w:r>
      <w:r>
        <w:instrText>"</w:instrText>
      </w:r>
      <w:r>
        <w:rPr>
          <w:rFonts w:cs="Arial"/>
        </w:rPr>
        <w:fldChar w:fldCharType="end"/>
      </w:r>
      <w:r>
        <w:rPr>
          <w:rFonts w:cs="Arial"/>
        </w:rPr>
        <w:t xml:space="preserve"> &lt;&lt;Relationship&gt;&gt;</w:t>
      </w:r>
      <w:bookmarkEnd w:id="2106"/>
    </w:p>
    <w:p w14:paraId="5123D5DE" w14:textId="77777777" w:rsidR="003709BC" w:rsidRDefault="003709BC" w:rsidP="003709BC">
      <w:r>
        <w:t>The use or influence of an actor over an entity. This includes subtypes of control representing possession, ownership, leadership. and custody.</w:t>
      </w:r>
      <w:r>
        <w:br/>
        <w:t>[FIBO] Control: the possession by a party, direct or indirect, of the power to direct or cause the direction of the management and policies of a thing, whether through the ownership of voting shares, by contract, or otherwise.</w:t>
      </w:r>
    </w:p>
    <w:p w14:paraId="66D080D6" w14:textId="77777777" w:rsidR="003709BC" w:rsidRDefault="003709BC" w:rsidP="003709BC">
      <w:pPr>
        <w:jc w:val="center"/>
      </w:pPr>
      <w:r>
        <w:rPr>
          <w:noProof/>
        </w:rPr>
        <w:drawing>
          <wp:inline distT="0" distB="0" distL="0" distR="0" wp14:anchorId="219BE7DA" wp14:editId="751A4F96">
            <wp:extent cx="6188075" cy="2895552"/>
            <wp:effectExtent l="0" t="0" r="0" b="0"/>
            <wp:docPr id="955" name="Picture 40545426.emf" descr="40545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0545426.emf"/>
                    <pic:cNvPicPr/>
                  </pic:nvPicPr>
                  <pic:blipFill>
                    <a:blip r:embed="rId126" cstate="print"/>
                    <a:stretch>
                      <a:fillRect/>
                    </a:stretch>
                  </pic:blipFill>
                  <pic:spPr>
                    <a:xfrm>
                      <a:off x="0" y="0"/>
                      <a:ext cx="6188075" cy="2895552"/>
                    </a:xfrm>
                    <a:prstGeom prst="rect">
                      <a:avLst/>
                    </a:prstGeom>
                  </pic:spPr>
                </pic:pic>
              </a:graphicData>
            </a:graphic>
          </wp:inline>
        </w:drawing>
      </w:r>
    </w:p>
    <w:p w14:paraId="67EB6DC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lastRenderedPageBreak/>
        <w:t>Control Detail</w:t>
      </w:r>
    </w:p>
    <w:p w14:paraId="4DDE61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3E04B0" w14:textId="77777777" w:rsidR="003709BC" w:rsidRDefault="003D454B" w:rsidP="003709BC">
      <w:pPr>
        <w:ind w:left="360"/>
      </w:pPr>
      <w:hyperlink w:anchor="_0a7e812804f2213995cbeffe776b63fe" w:history="1">
        <w:r w:rsidR="003709BC">
          <w:rPr>
            <w:rStyle w:val="Hyperlink"/>
          </w:rPr>
          <w:t>Ability</w:t>
        </w:r>
      </w:hyperlink>
    </w:p>
    <w:p w14:paraId="5146D36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5287C0C" w14:textId="77777777" w:rsidR="003709BC" w:rsidRDefault="003709BC" w:rsidP="003709BC">
      <w:pPr>
        <w:ind w:firstLine="720"/>
      </w:pPr>
      <w:r>
        <w:rPr>
          <w:noProof/>
        </w:rPr>
        <w:drawing>
          <wp:inline distT="0" distB="0" distL="0" distR="0" wp14:anchorId="0D6C32F1" wp14:editId="0AEB0E5D">
            <wp:extent cx="152400" cy="152400"/>
            <wp:effectExtent l="0" t="0" r="0" b="0"/>
            <wp:docPr id="9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D2B8E3C" w14:textId="77777777" w:rsidR="003709BC" w:rsidRDefault="003709BC" w:rsidP="008C7C30">
      <w:pPr>
        <w:pStyle w:val="BodyText"/>
      </w:pPr>
      <w:r>
        <w:t>Entity which an actor controls in some way - by authority or by possession, by force, etc.</w:t>
      </w:r>
      <w:r>
        <w:br/>
        <w:t>[FIBO] controls</w:t>
      </w:r>
    </w:p>
    <w:p w14:paraId="2AFC5E47" w14:textId="77777777" w:rsidR="003709BC" w:rsidRDefault="003709BC" w:rsidP="003709BC">
      <w:pPr>
        <w:ind w:firstLine="720"/>
      </w:pPr>
      <w:r>
        <w:rPr>
          <w:noProof/>
        </w:rPr>
        <w:drawing>
          <wp:inline distT="0" distB="0" distL="0" distR="0" wp14:anchorId="7692ABD9" wp14:editId="73D78828">
            <wp:extent cx="152400" cy="152400"/>
            <wp:effectExtent l="0" t="0" r="0" b="0"/>
            <wp:docPr id="9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99266" w14:textId="77777777" w:rsidR="003709BC" w:rsidRDefault="003709BC" w:rsidP="008C7C30">
      <w:pPr>
        <w:pStyle w:val="BodyText"/>
      </w:pPr>
      <w:r>
        <w:t>Actor which controls a controlled entity in some way.The nature of control may be refined in subtypes.</w:t>
      </w:r>
      <w:r>
        <w:br/>
        <w:t>[FIBO] isControlledBy</w:t>
      </w:r>
    </w:p>
    <w:p w14:paraId="20322D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FFF7E38" w14:textId="77777777" w:rsidR="003709BC" w:rsidRDefault="003709BC" w:rsidP="003709BC">
      <w:pPr>
        <w:ind w:left="605" w:hanging="245"/>
      </w:pPr>
      <w:r>
        <w:rPr>
          <w:noProof/>
        </w:rPr>
        <w:drawing>
          <wp:inline distT="0" distB="0" distL="0" distR="0" wp14:anchorId="2E8F6F20" wp14:editId="4FA6FD8F">
            <wp:extent cx="152400" cy="152400"/>
            <wp:effectExtent l="0" t="0" r="0" b="0"/>
            <wp:docPr id="9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lost via</w:t>
      </w:r>
      <w:r>
        <w:rPr>
          <w:rFonts w:cs="Arial"/>
        </w:rPr>
        <w:fldChar w:fldCharType="begin"/>
      </w:r>
      <w:r>
        <w:instrText>XE"</w:instrText>
      </w:r>
      <w:r w:rsidRPr="00413D75">
        <w:rPr>
          <w:rFonts w:cs="Arial"/>
        </w:rPr>
        <w:instrText>lost via</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[0..1] </w:t>
      </w:r>
    </w:p>
    <w:p w14:paraId="4799EF21" w14:textId="77777777" w:rsidR="003709BC" w:rsidRDefault="003709BC" w:rsidP="008C7C30">
      <w:pPr>
        <w:pStyle w:val="BodyText"/>
      </w:pPr>
      <w:r>
        <w:t>Action that causes a transfer of control.</w:t>
      </w:r>
    </w:p>
    <w:p w14:paraId="77779515" w14:textId="77777777" w:rsidR="003709BC" w:rsidRDefault="003709BC" w:rsidP="003709BC">
      <w:pPr>
        <w:ind w:left="605" w:hanging="245"/>
      </w:pPr>
      <w:r>
        <w:rPr>
          <w:noProof/>
        </w:rPr>
        <w:drawing>
          <wp:inline distT="0" distB="0" distL="0" distR="0" wp14:anchorId="545A361B" wp14:editId="23DA9DE0">
            <wp:extent cx="152400" cy="152400"/>
            <wp:effectExtent l="0" t="0" r="0" b="0"/>
            <wp:docPr id="96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obtained via</w:t>
      </w:r>
      <w:r>
        <w:rPr>
          <w:rFonts w:cs="Arial"/>
        </w:rPr>
        <w:fldChar w:fldCharType="begin"/>
      </w:r>
      <w:r>
        <w:instrText>XE"</w:instrText>
      </w:r>
      <w:r w:rsidRPr="00413D75">
        <w:rPr>
          <w:rFonts w:cs="Arial"/>
        </w:rPr>
        <w:instrText>obtained via</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[1] </w:t>
      </w:r>
    </w:p>
    <w:p w14:paraId="419F4D80" w14:textId="77777777" w:rsidR="003709BC" w:rsidRDefault="003709BC" w:rsidP="008C7C30">
      <w:pPr>
        <w:pStyle w:val="BodyText"/>
      </w:pPr>
      <w:r>
        <w:t>An action providing an actor control of an entity.</w:t>
      </w:r>
    </w:p>
    <w:p w14:paraId="176CFF8B" w14:textId="77777777" w:rsidR="003709BC" w:rsidRDefault="003709BC" w:rsidP="003709BC"/>
    <w:p w14:paraId="4B943B61" w14:textId="77777777" w:rsidR="003709BC" w:rsidRDefault="003709BC" w:rsidP="003709BC">
      <w:pPr>
        <w:pStyle w:val="Heading3"/>
        <w:spacing w:after="0"/>
        <w:ind w:left="1080"/>
      </w:pPr>
      <w:bookmarkStart w:id="2107" w:name="_4d48a0bcc67a2c0d7c362123b26f243b"/>
      <w:bookmarkStart w:id="2108" w:name="_Toc468649573"/>
      <w:r>
        <w:t>Class Controlled Entity</w:t>
      </w:r>
      <w:bookmarkEnd w:id="2107"/>
      <w:r w:rsidRPr="003A31EC">
        <w:rPr>
          <w:rFonts w:cs="Arial"/>
        </w:rPr>
        <w:t xml:space="preserve"> </w:t>
      </w:r>
      <w:r>
        <w:rPr>
          <w:rFonts w:cs="Arial"/>
        </w:rPr>
        <w:fldChar w:fldCharType="begin"/>
      </w:r>
      <w:r>
        <w:instrText>XE"</w:instrText>
      </w:r>
      <w:r w:rsidRPr="00413D75">
        <w:rPr>
          <w:rFonts w:cs="Arial"/>
        </w:rPr>
        <w:instrText>Controlled Entity</w:instrText>
      </w:r>
      <w:r>
        <w:instrText>"</w:instrText>
      </w:r>
      <w:r>
        <w:rPr>
          <w:rFonts w:cs="Arial"/>
        </w:rPr>
        <w:fldChar w:fldCharType="end"/>
      </w:r>
      <w:r>
        <w:rPr>
          <w:rFonts w:cs="Arial"/>
        </w:rPr>
        <w:t xml:space="preserve"> &lt;&lt;Role&gt;&gt;</w:t>
      </w:r>
      <w:bookmarkEnd w:id="2108"/>
    </w:p>
    <w:p w14:paraId="10B6E7CF" w14:textId="77777777" w:rsidR="003709BC" w:rsidRDefault="003709BC" w:rsidP="003709BC">
      <w:r>
        <w:t>Role of an entity that is controlled by a controlling actor.</w:t>
      </w:r>
      <w:r>
        <w:br/>
        <w:t>[FIBO] ControlledThing: thing over which some party exercises some form of control in some context</w:t>
      </w:r>
    </w:p>
    <w:p w14:paraId="53E7B5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B2836DE" w14:textId="77777777" w:rsidR="003709BC" w:rsidRDefault="003D454B" w:rsidP="003709BC">
      <w:pPr>
        <w:ind w:left="360"/>
      </w:pPr>
      <w:hyperlink w:anchor="_e075b03ae73f89f5fcb1481cd5a16cbe" w:history="1">
        <w:r w:rsidR="003709BC">
          <w:rPr>
            <w:rStyle w:val="Hyperlink"/>
          </w:rPr>
          <w:t>Actual Entity</w:t>
        </w:r>
      </w:hyperlink>
      <w:r w:rsidR="003709BC">
        <w:t xml:space="preserve">, </w:t>
      </w:r>
      <w:hyperlink w:anchor="_d442d75c9ac335e7a2aadbc96919fc2d" w:history="1">
        <w:r w:rsidR="003709BC">
          <w:rPr>
            <w:rStyle w:val="Hyperlink"/>
          </w:rPr>
          <w:t>Resource</w:t>
        </w:r>
      </w:hyperlink>
    </w:p>
    <w:p w14:paraId="50CDD0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CFD630" w14:textId="77777777" w:rsidR="003709BC" w:rsidRDefault="003709BC" w:rsidP="003709BC">
      <w:pPr>
        <w:ind w:left="605" w:hanging="245"/>
      </w:pPr>
      <w:r>
        <w:rPr>
          <w:noProof/>
        </w:rPr>
        <w:drawing>
          <wp:inline distT="0" distB="0" distL="0" distR="0" wp14:anchorId="14E75BB7" wp14:editId="0AB63DF2">
            <wp:extent cx="152400" cy="152400"/>
            <wp:effectExtent l="0" t="0" r="0" b="0"/>
            <wp:docPr id="9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7A58AC20"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36D04CC7" w14:textId="77777777" w:rsidR="003709BC" w:rsidRDefault="003709BC" w:rsidP="008C7C30">
      <w:pPr>
        <w:pStyle w:val="BodyText"/>
      </w:pPr>
      <w:r>
        <w:t>Actor which controls a controlled entity in some way.The nature of control may be refined in subtypes.</w:t>
      </w:r>
      <w:r>
        <w:br/>
        <w:t>[FIBO] isControlledBy</w:t>
      </w:r>
    </w:p>
    <w:p w14:paraId="701E3027" w14:textId="77777777" w:rsidR="003709BC" w:rsidRDefault="003709BC" w:rsidP="003709BC">
      <w:pPr>
        <w:ind w:left="605" w:hanging="245"/>
      </w:pPr>
      <w:r>
        <w:rPr>
          <w:noProof/>
        </w:rPr>
        <w:drawing>
          <wp:inline distT="0" distB="0" distL="0" distR="0" wp14:anchorId="0C7324D0" wp14:editId="3858065F">
            <wp:extent cx="152400" cy="152400"/>
            <wp:effectExtent l="0" t="0" r="0" b="0"/>
            <wp:docPr id="9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512A3B68"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5C35ECB5" w14:textId="77777777" w:rsidR="003709BC" w:rsidRDefault="003709BC" w:rsidP="008C7C30">
      <w:pPr>
        <w:pStyle w:val="BodyText"/>
      </w:pPr>
      <w:r>
        <w:t>The authority that has some control over a resource.</w:t>
      </w:r>
      <w:r>
        <w:br/>
        <w:t>[FIBO] isGovernedBy</w:t>
      </w:r>
    </w:p>
    <w:p w14:paraId="1BC6B31F" w14:textId="77777777" w:rsidR="003709BC" w:rsidRDefault="003709BC" w:rsidP="003709BC">
      <w:pPr>
        <w:ind w:left="605" w:hanging="245"/>
      </w:pPr>
      <w:r>
        <w:rPr>
          <w:noProof/>
        </w:rPr>
        <w:drawing>
          <wp:inline distT="0" distB="0" distL="0" distR="0" wp14:anchorId="23F936F1" wp14:editId="2ABD7985">
            <wp:extent cx="152400" cy="152400"/>
            <wp:effectExtent l="0" t="0" r="0" b="0"/>
            <wp:docPr id="9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0D27E29"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163EB2D4" w14:textId="77777777" w:rsidR="003709BC" w:rsidRDefault="003709BC" w:rsidP="008C7C30">
      <w:pPr>
        <w:pStyle w:val="BodyText"/>
      </w:pPr>
      <w:r>
        <w:lastRenderedPageBreak/>
        <w:t>The actor that possesses the subject controlled entity.</w:t>
      </w:r>
      <w:r>
        <w:br/>
        <w:t>[NIEM] ItemPossessor</w:t>
      </w:r>
    </w:p>
    <w:p w14:paraId="7E5F30E0" w14:textId="77777777" w:rsidR="003709BC" w:rsidRDefault="003709BC" w:rsidP="003709BC"/>
    <w:p w14:paraId="24E2F49E" w14:textId="77777777" w:rsidR="003709BC" w:rsidRDefault="003709BC" w:rsidP="003709BC">
      <w:pPr>
        <w:pStyle w:val="Heading3"/>
        <w:spacing w:after="0"/>
        <w:ind w:left="1080"/>
      </w:pPr>
      <w:bookmarkStart w:id="2109" w:name="_507bb7053aa3a2149393bccfeddb4fa9"/>
      <w:bookmarkStart w:id="2110" w:name="_Toc468649574"/>
      <w:r>
        <w:t>Class Controlling Actor</w:t>
      </w:r>
      <w:bookmarkEnd w:id="2109"/>
      <w:r w:rsidRPr="003A31EC">
        <w:rPr>
          <w:rFonts w:cs="Arial"/>
        </w:rPr>
        <w:t xml:space="preserve"> </w:t>
      </w:r>
      <w:r>
        <w:rPr>
          <w:rFonts w:cs="Arial"/>
        </w:rPr>
        <w:fldChar w:fldCharType="begin"/>
      </w:r>
      <w:r>
        <w:instrText>XE"</w:instrText>
      </w:r>
      <w:r w:rsidRPr="00413D75">
        <w:rPr>
          <w:rFonts w:cs="Arial"/>
        </w:rPr>
        <w:instrText>Controlling Actor</w:instrText>
      </w:r>
      <w:r>
        <w:instrText>"</w:instrText>
      </w:r>
      <w:r>
        <w:rPr>
          <w:rFonts w:cs="Arial"/>
        </w:rPr>
        <w:fldChar w:fldCharType="end"/>
      </w:r>
      <w:r>
        <w:rPr>
          <w:rFonts w:cs="Arial"/>
        </w:rPr>
        <w:t xml:space="preserve"> &lt;&lt;Role&gt;&gt;</w:t>
      </w:r>
      <w:bookmarkEnd w:id="2110"/>
    </w:p>
    <w:p w14:paraId="31CF12F6" w14:textId="77777777" w:rsidR="003709BC" w:rsidRDefault="003709BC" w:rsidP="003709BC">
      <w:r>
        <w:t>Role of an actor that asserts control over any entity.</w:t>
      </w:r>
      <w:r>
        <w:br/>
        <w:t>[FIBO] ContollingParty: Party which exercises some form of control in some context.</w:t>
      </w:r>
    </w:p>
    <w:p w14:paraId="7017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CE8432" w14:textId="77777777" w:rsidR="003709BC" w:rsidRDefault="003D454B" w:rsidP="003709BC">
      <w:pPr>
        <w:ind w:left="360"/>
      </w:pPr>
      <w:hyperlink w:anchor="_195976dea0d8187e1656ac43c072c070" w:history="1">
        <w:r w:rsidR="003709BC">
          <w:rPr>
            <w:rStyle w:val="Hyperlink"/>
          </w:rPr>
          <w:t>Actor</w:t>
        </w:r>
      </w:hyperlink>
    </w:p>
    <w:p w14:paraId="7BB23A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F6E72D0" w14:textId="77777777" w:rsidR="003709BC" w:rsidRDefault="003709BC" w:rsidP="003709BC">
      <w:pPr>
        <w:ind w:left="605" w:hanging="245"/>
      </w:pPr>
      <w:r>
        <w:rPr>
          <w:noProof/>
        </w:rPr>
        <w:drawing>
          <wp:inline distT="0" distB="0" distL="0" distR="0" wp14:anchorId="41EB9F1C" wp14:editId="0743CD11">
            <wp:extent cx="152400" cy="152400"/>
            <wp:effectExtent l="0" t="0" r="0" b="0"/>
            <wp:docPr id="9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B3784AE"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2BE9EF70" w14:textId="77777777" w:rsidR="003709BC" w:rsidRDefault="003709BC" w:rsidP="008C7C30">
      <w:pPr>
        <w:pStyle w:val="BodyText"/>
      </w:pPr>
      <w:r>
        <w:t>Entity which an actor controls in some way - by authority or by possession, by force, etc.</w:t>
      </w:r>
      <w:r>
        <w:br/>
        <w:t>[FIBO] controls</w:t>
      </w:r>
    </w:p>
    <w:p w14:paraId="48936890" w14:textId="77777777" w:rsidR="003709BC" w:rsidRDefault="003709BC" w:rsidP="003709BC">
      <w:pPr>
        <w:ind w:left="605" w:hanging="245"/>
      </w:pPr>
      <w:r>
        <w:rPr>
          <w:noProof/>
        </w:rPr>
        <w:drawing>
          <wp:inline distT="0" distB="0" distL="0" distR="0" wp14:anchorId="4F1EBB20" wp14:editId="68FD8C12">
            <wp:extent cx="152400" cy="152400"/>
            <wp:effectExtent l="0" t="0" r="0" b="0"/>
            <wp:docPr id="9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5A1F4416"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7C83EFC8" w14:textId="77777777" w:rsidR="003709BC" w:rsidRDefault="003709BC" w:rsidP="008C7C30">
      <w:pPr>
        <w:pStyle w:val="BodyText"/>
      </w:pPr>
      <w:r>
        <w:t>A controlled entity in the physical possession of a controlling actor.</w:t>
      </w:r>
    </w:p>
    <w:p w14:paraId="6C92CC28" w14:textId="77777777" w:rsidR="003709BC" w:rsidRDefault="003709BC" w:rsidP="003709BC"/>
    <w:p w14:paraId="56AF0826" w14:textId="77777777" w:rsidR="003709BC" w:rsidRDefault="003709BC" w:rsidP="003709BC">
      <w:pPr>
        <w:pStyle w:val="Heading3"/>
        <w:spacing w:after="0"/>
        <w:ind w:left="1080"/>
      </w:pPr>
      <w:bookmarkStart w:id="2111" w:name="_7d2c3b19be89b19c5260905a67814ed5"/>
      <w:bookmarkStart w:id="2112" w:name="_Toc468649575"/>
      <w:r>
        <w:t>Class Custodian</w:t>
      </w:r>
      <w:bookmarkEnd w:id="2111"/>
      <w:r w:rsidRPr="003A31EC">
        <w:rPr>
          <w:rFonts w:cs="Arial"/>
        </w:rPr>
        <w:t xml:space="preserve"> </w:t>
      </w:r>
      <w:r>
        <w:rPr>
          <w:rFonts w:cs="Arial"/>
        </w:rPr>
        <w:fldChar w:fldCharType="begin"/>
      </w:r>
      <w:r>
        <w:instrText>XE"</w:instrText>
      </w:r>
      <w:r w:rsidRPr="00413D75">
        <w:rPr>
          <w:rFonts w:cs="Arial"/>
        </w:rPr>
        <w:instrText>Custodian</w:instrText>
      </w:r>
      <w:r>
        <w:instrText>"</w:instrText>
      </w:r>
      <w:r>
        <w:rPr>
          <w:rFonts w:cs="Arial"/>
        </w:rPr>
        <w:fldChar w:fldCharType="end"/>
      </w:r>
      <w:r>
        <w:rPr>
          <w:rFonts w:cs="Arial"/>
        </w:rPr>
        <w:t xml:space="preserve"> &lt;&lt;Role&gt;&gt;</w:t>
      </w:r>
      <w:bookmarkEnd w:id="2112"/>
    </w:p>
    <w:p w14:paraId="13D8901F" w14:textId="77777777" w:rsidR="003709BC" w:rsidRDefault="003709BC" w:rsidP="003709BC">
      <w:r>
        <w:t>An actor who has responsibility for or looks after some managed entity. A Custodian &lt;has custody of&gt; a managed entity via the Custody relation.</w:t>
      </w:r>
    </w:p>
    <w:p w14:paraId="761DA17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C858E0" w14:textId="77777777" w:rsidR="003709BC" w:rsidRDefault="003D454B" w:rsidP="003709BC">
      <w:pPr>
        <w:ind w:left="360"/>
      </w:pPr>
      <w:hyperlink w:anchor="_507bb7053aa3a2149393bccfeddb4fa9" w:history="1">
        <w:r w:rsidR="003709BC">
          <w:rPr>
            <w:rStyle w:val="Hyperlink"/>
          </w:rPr>
          <w:t>Controlling Actor</w:t>
        </w:r>
      </w:hyperlink>
    </w:p>
    <w:p w14:paraId="460672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4AB80" w14:textId="77777777" w:rsidR="003709BC" w:rsidRDefault="003709BC" w:rsidP="003709BC">
      <w:pPr>
        <w:ind w:left="605" w:hanging="245"/>
      </w:pPr>
      <w:r>
        <w:rPr>
          <w:noProof/>
        </w:rPr>
        <w:drawing>
          <wp:inline distT="0" distB="0" distL="0" distR="0" wp14:anchorId="61F37963" wp14:editId="5484A58D">
            <wp:extent cx="152400" cy="152400"/>
            <wp:effectExtent l="0" t="0" r="0" b="0"/>
            <wp:docPr id="9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6E3EB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40BEEE42" w14:textId="77777777" w:rsidR="003709BC" w:rsidRDefault="003709BC" w:rsidP="008C7C30">
      <w:pPr>
        <w:pStyle w:val="BodyText"/>
      </w:pPr>
      <w:r>
        <w:t>The entity a custodian has custody of.</w:t>
      </w:r>
    </w:p>
    <w:p w14:paraId="77C72696" w14:textId="77777777" w:rsidR="003709BC" w:rsidRDefault="003709BC" w:rsidP="003709BC"/>
    <w:p w14:paraId="2E205176" w14:textId="77777777" w:rsidR="003709BC" w:rsidRDefault="003709BC" w:rsidP="003709BC">
      <w:pPr>
        <w:pStyle w:val="Heading3"/>
        <w:spacing w:after="0"/>
        <w:ind w:left="1080"/>
      </w:pPr>
      <w:bookmarkStart w:id="2113" w:name="_271347192118d3cd9fc21f5e3a95251c"/>
      <w:bookmarkStart w:id="2114" w:name="_Toc468649576"/>
      <w:r>
        <w:t>Association Class Custody</w:t>
      </w:r>
      <w:bookmarkEnd w:id="2113"/>
      <w:r w:rsidRPr="003A31EC">
        <w:rPr>
          <w:rFonts w:cs="Arial"/>
        </w:rPr>
        <w:t xml:space="preserve"> </w:t>
      </w:r>
      <w:r>
        <w:rPr>
          <w:rFonts w:cs="Arial"/>
        </w:rPr>
        <w:fldChar w:fldCharType="begin"/>
      </w:r>
      <w:r>
        <w:instrText>XE"</w:instrText>
      </w:r>
      <w:r w:rsidRPr="00413D75">
        <w:rPr>
          <w:rFonts w:cs="Arial"/>
        </w:rPr>
        <w:instrText>Custody</w:instrText>
      </w:r>
      <w:r>
        <w:instrText>"</w:instrText>
      </w:r>
      <w:r>
        <w:rPr>
          <w:rFonts w:cs="Arial"/>
        </w:rPr>
        <w:fldChar w:fldCharType="end"/>
      </w:r>
      <w:r>
        <w:rPr>
          <w:rFonts w:cs="Arial"/>
        </w:rPr>
        <w:t xml:space="preserve"> &lt;&lt;Relationship&gt;&gt;</w:t>
      </w:r>
      <w:bookmarkEnd w:id="2114"/>
    </w:p>
    <w:p w14:paraId="28E1F735" w14:textId="77777777" w:rsidR="003709BC" w:rsidRDefault="003709BC" w:rsidP="003709BC">
      <w:r>
        <w:t xml:space="preserve">The act of a custodian protecting or taking care of a managed entity. </w:t>
      </w:r>
    </w:p>
    <w:p w14:paraId="7FD56FD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A305ECD" w14:textId="77777777" w:rsidR="003709BC" w:rsidRDefault="003D454B" w:rsidP="003709BC">
      <w:pPr>
        <w:ind w:left="360"/>
      </w:pPr>
      <w:hyperlink w:anchor="_8f442dfb117fa35461a5db505cc40e53" w:history="1">
        <w:r w:rsidR="003709BC">
          <w:rPr>
            <w:rStyle w:val="Hyperlink"/>
          </w:rPr>
          <w:t>Control</w:t>
        </w:r>
      </w:hyperlink>
    </w:p>
    <w:p w14:paraId="6CB1B44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85D6DB7" w14:textId="77777777" w:rsidR="003709BC" w:rsidRDefault="003709BC" w:rsidP="003709BC">
      <w:pPr>
        <w:ind w:firstLine="720"/>
      </w:pPr>
      <w:r>
        <w:rPr>
          <w:noProof/>
        </w:rPr>
        <w:lastRenderedPageBreak/>
        <w:drawing>
          <wp:inline distT="0" distB="0" distL="0" distR="0" wp14:anchorId="7FD00336" wp14:editId="6A182B85">
            <wp:extent cx="152400" cy="152400"/>
            <wp:effectExtent l="0" t="0" r="0" b="0"/>
            <wp:docPr id="9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3346FD97" w14:textId="77777777" w:rsidR="003709BC" w:rsidRDefault="003709BC" w:rsidP="008C7C30">
      <w:pPr>
        <w:pStyle w:val="BodyText"/>
      </w:pPr>
      <w:r>
        <w:t>The entity a custodian has custody of.</w:t>
      </w:r>
    </w:p>
    <w:p w14:paraId="457B6A4A" w14:textId="77777777" w:rsidR="003709BC" w:rsidRDefault="003709BC" w:rsidP="003709BC">
      <w:pPr>
        <w:ind w:firstLine="720"/>
      </w:pPr>
      <w:r>
        <w:rPr>
          <w:noProof/>
        </w:rPr>
        <w:drawing>
          <wp:inline distT="0" distB="0" distL="0" distR="0" wp14:anchorId="3C4A85BA" wp14:editId="11F90671">
            <wp:extent cx="152400" cy="152400"/>
            <wp:effectExtent l="0" t="0" r="0" b="0"/>
            <wp:docPr id="9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AA969F5" w14:textId="77777777" w:rsidR="003709BC" w:rsidRDefault="003709BC" w:rsidP="008C7C30">
      <w:pPr>
        <w:pStyle w:val="BodyText"/>
      </w:pPr>
      <w:r>
        <w:t>The custodian of a managed entity.</w:t>
      </w:r>
    </w:p>
    <w:p w14:paraId="4052A403" w14:textId="77777777" w:rsidR="003709BC" w:rsidRDefault="003709BC" w:rsidP="003709BC"/>
    <w:p w14:paraId="3D6ACFEC" w14:textId="77777777" w:rsidR="003709BC" w:rsidRDefault="003709BC" w:rsidP="003709BC">
      <w:pPr>
        <w:pStyle w:val="Heading3"/>
        <w:spacing w:after="0"/>
        <w:ind w:left="1080"/>
      </w:pPr>
      <w:bookmarkStart w:id="2115" w:name="_b1c3e61ef186511b88619091be4bf8c5"/>
      <w:bookmarkStart w:id="2116" w:name="_Toc468649577"/>
      <w:r>
        <w:t>Class Leader</w:t>
      </w:r>
      <w:bookmarkEnd w:id="2115"/>
      <w:r w:rsidRPr="003A31EC">
        <w:rPr>
          <w:rFonts w:cs="Arial"/>
        </w:rPr>
        <w:t xml:space="preserve"> </w:t>
      </w:r>
      <w:r>
        <w:rPr>
          <w:rFonts w:cs="Arial"/>
        </w:rPr>
        <w:fldChar w:fldCharType="begin"/>
      </w:r>
      <w:r>
        <w:instrText>XE"</w:instrText>
      </w:r>
      <w:r w:rsidRPr="00413D75">
        <w:rPr>
          <w:rFonts w:cs="Arial"/>
        </w:rPr>
        <w:instrText>Leader</w:instrText>
      </w:r>
      <w:r>
        <w:instrText>"</w:instrText>
      </w:r>
      <w:r>
        <w:rPr>
          <w:rFonts w:cs="Arial"/>
        </w:rPr>
        <w:fldChar w:fldCharType="end"/>
      </w:r>
      <w:r>
        <w:rPr>
          <w:rFonts w:cs="Arial"/>
        </w:rPr>
        <w:t xml:space="preserve"> &lt;&lt;Role&gt;&gt;</w:t>
      </w:r>
      <w:bookmarkEnd w:id="2116"/>
    </w:p>
    <w:p w14:paraId="45B7597D" w14:textId="77777777" w:rsidR="003709BC" w:rsidRDefault="003709BC" w:rsidP="003709BC">
      <w:r>
        <w:t>A person who leads or commands a group, organization, or country.</w:t>
      </w:r>
    </w:p>
    <w:p w14:paraId="25F0F8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87C7239" w14:textId="77777777" w:rsidR="003709BC" w:rsidRDefault="003D454B" w:rsidP="003709BC">
      <w:pPr>
        <w:ind w:left="360"/>
      </w:pPr>
      <w:hyperlink w:anchor="_4a5f789e0663312e51a7733bd354bc59" w:history="1">
        <w:r w:rsidR="003709BC">
          <w:rPr>
            <w:rStyle w:val="Hyperlink"/>
          </w:rPr>
          <w:t>Authority</w:t>
        </w:r>
      </w:hyperlink>
      <w:r w:rsidR="003709BC">
        <w:t xml:space="preserve">, </w:t>
      </w:r>
      <w:hyperlink w:anchor="_507bb7053aa3a2149393bccfeddb4fa9" w:history="1">
        <w:r w:rsidR="003709BC">
          <w:rPr>
            <w:rStyle w:val="Hyperlink"/>
          </w:rPr>
          <w:t>Controlling Actor</w:t>
        </w:r>
      </w:hyperlink>
      <w:r w:rsidR="003709BC">
        <w:t xml:space="preserve">, </w:t>
      </w:r>
      <w:hyperlink w:anchor="_157ac1adcbaae23e042fcf3180241290" w:history="1">
        <w:r w:rsidR="003709BC">
          <w:rPr>
            <w:rStyle w:val="Hyperlink"/>
          </w:rPr>
          <w:t>Person</w:t>
        </w:r>
      </w:hyperlink>
    </w:p>
    <w:p w14:paraId="4936BA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93A594" w14:textId="77777777" w:rsidR="003709BC" w:rsidRDefault="003709BC" w:rsidP="003709BC">
      <w:pPr>
        <w:ind w:left="605" w:hanging="245"/>
      </w:pPr>
      <w:r>
        <w:rPr>
          <w:noProof/>
        </w:rPr>
        <w:drawing>
          <wp:inline distT="0" distB="0" distL="0" distR="0" wp14:anchorId="1978D6AC" wp14:editId="4BD0521C">
            <wp:extent cx="152400" cy="152400"/>
            <wp:effectExtent l="0" t="0" r="0" b="0"/>
            <wp:docPr id="9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6243FC6D"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6537BD62" w14:textId="77777777" w:rsidR="003709BC" w:rsidRDefault="003709BC" w:rsidP="008C7C30">
      <w:pPr>
        <w:pStyle w:val="BodyText"/>
      </w:pPr>
      <w:r>
        <w:t>An organization a person leads.</w:t>
      </w:r>
    </w:p>
    <w:p w14:paraId="26694600" w14:textId="77777777" w:rsidR="003709BC" w:rsidRDefault="003709BC" w:rsidP="003709BC"/>
    <w:p w14:paraId="2FAF28F8" w14:textId="77777777" w:rsidR="003709BC" w:rsidRDefault="003709BC" w:rsidP="003709BC">
      <w:pPr>
        <w:pStyle w:val="Heading3"/>
        <w:spacing w:after="0"/>
        <w:ind w:left="1080"/>
      </w:pPr>
      <w:bookmarkStart w:id="2117" w:name="_85866e13c53dabf70f71957be763c357"/>
      <w:bookmarkStart w:id="2118" w:name="_Toc468649578"/>
      <w:r>
        <w:t>Association Class Leadership</w:t>
      </w:r>
      <w:bookmarkEnd w:id="2117"/>
      <w:r w:rsidRPr="003A31EC">
        <w:rPr>
          <w:rFonts w:cs="Arial"/>
        </w:rPr>
        <w:t xml:space="preserve"> </w:t>
      </w:r>
      <w:r>
        <w:rPr>
          <w:rFonts w:cs="Arial"/>
        </w:rPr>
        <w:fldChar w:fldCharType="begin"/>
      </w:r>
      <w:r>
        <w:instrText>XE"</w:instrText>
      </w:r>
      <w:r w:rsidRPr="00413D75">
        <w:rPr>
          <w:rFonts w:cs="Arial"/>
        </w:rPr>
        <w:instrText>Leadership</w:instrText>
      </w:r>
      <w:r>
        <w:instrText>"</w:instrText>
      </w:r>
      <w:r>
        <w:rPr>
          <w:rFonts w:cs="Arial"/>
        </w:rPr>
        <w:fldChar w:fldCharType="end"/>
      </w:r>
      <w:r>
        <w:rPr>
          <w:rFonts w:cs="Arial"/>
        </w:rPr>
        <w:t xml:space="preserve"> &lt;&lt;Relationship&gt;&gt;</w:t>
      </w:r>
      <w:bookmarkEnd w:id="2118"/>
    </w:p>
    <w:p w14:paraId="6DC38A0F" w14:textId="77777777" w:rsidR="003709BC" w:rsidRDefault="003709BC" w:rsidP="003709BC">
      <w:r>
        <w:t>An person leading or governing an organization.</w:t>
      </w:r>
    </w:p>
    <w:p w14:paraId="019444B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1D8756" w14:textId="77777777" w:rsidR="003709BC" w:rsidRDefault="003D454B" w:rsidP="003709BC">
      <w:pPr>
        <w:ind w:left="360"/>
      </w:pPr>
      <w:hyperlink w:anchor="_8f442dfb117fa35461a5db505cc40e53" w:history="1">
        <w:r w:rsidR="003709BC">
          <w:rPr>
            <w:rStyle w:val="Hyperlink"/>
          </w:rPr>
          <w:t>Control</w:t>
        </w:r>
      </w:hyperlink>
      <w:r w:rsidR="003709BC">
        <w:t xml:space="preserve">, </w:t>
      </w:r>
      <w:hyperlink w:anchor="_d06b691513d0174ce802a66e18cc491c" w:history="1">
        <w:r w:rsidR="003709BC">
          <w:rPr>
            <w:rStyle w:val="Hyperlink"/>
          </w:rPr>
          <w:t>Membership</w:t>
        </w:r>
      </w:hyperlink>
      <w:r w:rsidR="003709BC">
        <w:t xml:space="preserve">, </w:t>
      </w:r>
      <w:hyperlink w:anchor="_f0d91357f050da149bdfd91d0cc35f66" w:history="1">
        <w:r w:rsidR="003709BC">
          <w:rPr>
            <w:rStyle w:val="Hyperlink"/>
          </w:rPr>
          <w:t>Subject to Authority</w:t>
        </w:r>
      </w:hyperlink>
    </w:p>
    <w:p w14:paraId="77DDBA1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03822FD" w14:textId="77777777" w:rsidR="003709BC" w:rsidRDefault="003709BC" w:rsidP="003709BC">
      <w:pPr>
        <w:ind w:firstLine="720"/>
      </w:pPr>
      <w:r>
        <w:rPr>
          <w:noProof/>
        </w:rPr>
        <w:drawing>
          <wp:inline distT="0" distB="0" distL="0" distR="0" wp14:anchorId="11EADCE8" wp14:editId="7A2976DC">
            <wp:extent cx="152400" cy="152400"/>
            <wp:effectExtent l="0" t="0" r="0" b="0"/>
            <wp:docPr id="9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54A30911" w14:textId="77777777" w:rsidR="003709BC" w:rsidRDefault="003709BC" w:rsidP="008C7C30">
      <w:pPr>
        <w:pStyle w:val="BodyText"/>
      </w:pPr>
      <w:r>
        <w:t>An organization a person leads.</w:t>
      </w:r>
    </w:p>
    <w:p w14:paraId="0D9FC41F" w14:textId="77777777" w:rsidR="003709BC" w:rsidRDefault="003709BC" w:rsidP="003709BC">
      <w:pPr>
        <w:ind w:firstLine="720"/>
      </w:pPr>
      <w:r>
        <w:rPr>
          <w:noProof/>
        </w:rPr>
        <w:drawing>
          <wp:inline distT="0" distB="0" distL="0" distR="0" wp14:anchorId="23C1DA2C" wp14:editId="5EDB9463">
            <wp:extent cx="152400" cy="152400"/>
            <wp:effectExtent l="0" t="0" r="0" b="0"/>
            <wp:docPr id="98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45337ECD" w14:textId="77777777" w:rsidR="003709BC" w:rsidRDefault="003709BC" w:rsidP="008C7C30">
      <w:pPr>
        <w:pStyle w:val="BodyText"/>
      </w:pPr>
      <w:r>
        <w:t>A person leading or directing an organization.</w:t>
      </w:r>
    </w:p>
    <w:p w14:paraId="63945862" w14:textId="77777777" w:rsidR="003709BC" w:rsidRDefault="003709BC" w:rsidP="003709BC"/>
    <w:p w14:paraId="4D0FA69B" w14:textId="77777777" w:rsidR="003709BC" w:rsidRDefault="003709BC" w:rsidP="003709BC">
      <w:pPr>
        <w:pStyle w:val="Heading3"/>
        <w:spacing w:after="0"/>
        <w:ind w:left="1080"/>
      </w:pPr>
      <w:bookmarkStart w:id="2119" w:name="_fa25954c316823a26f32a9c5cd5b327f"/>
      <w:bookmarkStart w:id="2120" w:name="_Toc468649579"/>
      <w:r>
        <w:t>Class Managed Entity</w:t>
      </w:r>
      <w:bookmarkEnd w:id="2119"/>
      <w:r w:rsidRPr="003A31EC">
        <w:rPr>
          <w:rFonts w:cs="Arial"/>
        </w:rPr>
        <w:t xml:space="preserve"> </w:t>
      </w:r>
      <w:r>
        <w:rPr>
          <w:rFonts w:cs="Arial"/>
        </w:rPr>
        <w:fldChar w:fldCharType="begin"/>
      </w:r>
      <w:r>
        <w:instrText>XE"</w:instrText>
      </w:r>
      <w:r w:rsidRPr="00413D75">
        <w:rPr>
          <w:rFonts w:cs="Arial"/>
        </w:rPr>
        <w:instrText>Managed Entity</w:instrText>
      </w:r>
      <w:r>
        <w:instrText>"</w:instrText>
      </w:r>
      <w:r>
        <w:rPr>
          <w:rFonts w:cs="Arial"/>
        </w:rPr>
        <w:fldChar w:fldCharType="end"/>
      </w:r>
      <w:r>
        <w:rPr>
          <w:rFonts w:cs="Arial"/>
        </w:rPr>
        <w:t xml:space="preserve"> &lt;&lt;Role&gt;&gt;</w:t>
      </w:r>
      <w:bookmarkEnd w:id="2120"/>
    </w:p>
    <w:p w14:paraId="6C775D93" w14:textId="77777777" w:rsidR="003709BC" w:rsidRDefault="003709BC" w:rsidP="003709BC">
      <w:r>
        <w:t>Any entity for which the custody of or access to the entity is managed such that it can be trusted or protected. A managed entity is in the custody of a custodian via the Custody relation.</w:t>
      </w:r>
    </w:p>
    <w:p w14:paraId="3A4DC5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996F74" w14:textId="77777777" w:rsidR="003709BC" w:rsidRDefault="003D454B" w:rsidP="003709BC">
      <w:pPr>
        <w:ind w:left="360"/>
      </w:pPr>
      <w:hyperlink w:anchor="_4d48a0bcc67a2c0d7c362123b26f243b" w:history="1">
        <w:r w:rsidR="003709BC">
          <w:rPr>
            <w:rStyle w:val="Hyperlink"/>
          </w:rPr>
          <w:t>Controlled Entity</w:t>
        </w:r>
      </w:hyperlink>
    </w:p>
    <w:p w14:paraId="1D5599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FBD21A" w14:textId="77777777" w:rsidR="003709BC" w:rsidRDefault="003709BC" w:rsidP="003709BC">
      <w:pPr>
        <w:ind w:left="605" w:hanging="245"/>
      </w:pPr>
      <w:r>
        <w:rPr>
          <w:noProof/>
        </w:rPr>
        <w:lastRenderedPageBreak/>
        <w:drawing>
          <wp:inline distT="0" distB="0" distL="0" distR="0" wp14:anchorId="28D881F8" wp14:editId="14FEBF11">
            <wp:extent cx="152400" cy="152400"/>
            <wp:effectExtent l="0" t="0" r="0" b="0"/>
            <wp:docPr id="9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2B819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3BA78C0E" w14:textId="77777777" w:rsidR="003709BC" w:rsidRDefault="003709BC" w:rsidP="008C7C30">
      <w:pPr>
        <w:pStyle w:val="BodyText"/>
      </w:pPr>
      <w:r>
        <w:t>The custodian of a managed entity.</w:t>
      </w:r>
    </w:p>
    <w:p w14:paraId="25B4C2DD" w14:textId="77777777" w:rsidR="003709BC" w:rsidRDefault="003709BC" w:rsidP="003709BC"/>
    <w:p w14:paraId="22A46098" w14:textId="77777777" w:rsidR="003709BC" w:rsidRDefault="003709BC" w:rsidP="003709BC">
      <w:pPr>
        <w:pStyle w:val="Heading3"/>
        <w:spacing w:after="0"/>
        <w:ind w:left="1080"/>
      </w:pPr>
      <w:bookmarkStart w:id="2121" w:name="_90cc2c8d05e13d3e38226f3d23f5829e"/>
      <w:bookmarkStart w:id="2122" w:name="_Toc468649580"/>
      <w:r>
        <w:t>Class Owner</w:t>
      </w:r>
      <w:bookmarkEnd w:id="2121"/>
      <w:r w:rsidRPr="003A31EC">
        <w:rPr>
          <w:rFonts w:cs="Arial"/>
        </w:rPr>
        <w:t xml:space="preserve"> </w:t>
      </w:r>
      <w:r>
        <w:rPr>
          <w:rFonts w:cs="Arial"/>
        </w:rPr>
        <w:fldChar w:fldCharType="begin"/>
      </w:r>
      <w:r>
        <w:instrText>XE"</w:instrText>
      </w:r>
      <w:r w:rsidRPr="00413D75">
        <w:rPr>
          <w:rFonts w:cs="Arial"/>
        </w:rPr>
        <w:instrText>Owner</w:instrText>
      </w:r>
      <w:r>
        <w:instrText>"</w:instrText>
      </w:r>
      <w:r>
        <w:rPr>
          <w:rFonts w:cs="Arial"/>
        </w:rPr>
        <w:fldChar w:fldCharType="end"/>
      </w:r>
      <w:r>
        <w:rPr>
          <w:rFonts w:cs="Arial"/>
        </w:rPr>
        <w:t xml:space="preserve"> &lt;&lt;Role&gt;&gt;</w:t>
      </w:r>
      <w:bookmarkEnd w:id="2122"/>
    </w:p>
    <w:p w14:paraId="171A6590" w14:textId="77777777" w:rsidR="003709BC" w:rsidRDefault="003709BC" w:rsidP="003709BC">
      <w:r>
        <w:t>Role of an actor that owns property.</w:t>
      </w:r>
      <w:r>
        <w:br/>
        <w:t>[FIBO] Owner: A party in the ownership role; one that owns something. The thing owned is an Asset to that Party.</w:t>
      </w:r>
    </w:p>
    <w:p w14:paraId="6AB6FD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2B26C8" w14:textId="77777777" w:rsidR="003709BC" w:rsidRDefault="003D454B" w:rsidP="003709BC">
      <w:pPr>
        <w:ind w:left="360"/>
      </w:pPr>
      <w:hyperlink w:anchor="_507bb7053aa3a2149393bccfeddb4fa9" w:history="1">
        <w:r w:rsidR="003709BC">
          <w:rPr>
            <w:rStyle w:val="Hyperlink"/>
          </w:rPr>
          <w:t>Controlling Actor</w:t>
        </w:r>
      </w:hyperlink>
    </w:p>
    <w:p w14:paraId="577B7E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AFF486" w14:textId="77777777" w:rsidR="003709BC" w:rsidRDefault="003709BC" w:rsidP="003709BC">
      <w:pPr>
        <w:ind w:left="605" w:hanging="245"/>
      </w:pPr>
      <w:r>
        <w:rPr>
          <w:noProof/>
        </w:rPr>
        <w:drawing>
          <wp:inline distT="0" distB="0" distL="0" distR="0" wp14:anchorId="0BF4BCF4" wp14:editId="4701A4F2">
            <wp:extent cx="152400" cy="152400"/>
            <wp:effectExtent l="0" t="0" r="0" b="0"/>
            <wp:docPr id="9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7444893A"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04515A07" w14:textId="77777777" w:rsidR="003709BC" w:rsidRDefault="003709BC" w:rsidP="008C7C30">
      <w:pPr>
        <w:pStyle w:val="BodyText"/>
      </w:pPr>
      <w:r>
        <w:t>Property owned by an owner.</w:t>
      </w:r>
      <w:r>
        <w:br/>
        <w:t xml:space="preserve">[FIBO] owns: to have (something) as one's own, possess </w:t>
      </w:r>
    </w:p>
    <w:p w14:paraId="3FF77E02" w14:textId="77777777" w:rsidR="003709BC" w:rsidRDefault="003709BC" w:rsidP="003709BC"/>
    <w:p w14:paraId="14A9E6CD" w14:textId="77777777" w:rsidR="003709BC" w:rsidRDefault="003709BC" w:rsidP="003709BC">
      <w:pPr>
        <w:pStyle w:val="Heading3"/>
        <w:spacing w:after="0"/>
        <w:ind w:left="1080"/>
      </w:pPr>
      <w:bookmarkStart w:id="2123" w:name="_e1393984540cef024b3f9f4731cd3dc4"/>
      <w:bookmarkStart w:id="2124" w:name="_Toc468649581"/>
      <w:r>
        <w:t>Association Class Ownership</w:t>
      </w:r>
      <w:bookmarkEnd w:id="2123"/>
      <w:r w:rsidRPr="003A31EC">
        <w:rPr>
          <w:rFonts w:cs="Arial"/>
        </w:rPr>
        <w:t xml:space="preserve"> </w:t>
      </w:r>
      <w:r>
        <w:rPr>
          <w:rFonts w:cs="Arial"/>
        </w:rPr>
        <w:fldChar w:fldCharType="begin"/>
      </w:r>
      <w:r>
        <w:instrText>XE"</w:instrText>
      </w:r>
      <w:r w:rsidRPr="00413D75">
        <w:rPr>
          <w:rFonts w:cs="Arial"/>
        </w:rPr>
        <w:instrText>Ownership</w:instrText>
      </w:r>
      <w:r>
        <w:instrText>"</w:instrText>
      </w:r>
      <w:r>
        <w:rPr>
          <w:rFonts w:cs="Arial"/>
        </w:rPr>
        <w:fldChar w:fldCharType="end"/>
      </w:r>
      <w:r>
        <w:rPr>
          <w:rFonts w:cs="Arial"/>
        </w:rPr>
        <w:t xml:space="preserve"> &lt;&lt;Relationship&gt;&gt;</w:t>
      </w:r>
      <w:bookmarkEnd w:id="2124"/>
    </w:p>
    <w:p w14:paraId="5507F24E" w14:textId="77777777" w:rsidR="003709BC" w:rsidRDefault="003709BC" w:rsidP="003709BC">
      <w:r>
        <w:t>Relationship defining the ownership of property by an owner.</w:t>
      </w:r>
      <w:r>
        <w:br/>
        <w:t>[FIBO] Ownership: Ownership is the context in which some Party is said to own some Independent Thing. The Party is defined as such due to its being the owning party to that Thing.</w:t>
      </w:r>
    </w:p>
    <w:p w14:paraId="2CE77E2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7DF02D2" w14:textId="77777777" w:rsidR="003709BC" w:rsidRDefault="003D454B" w:rsidP="003709BC">
      <w:pPr>
        <w:ind w:left="360"/>
      </w:pPr>
      <w:hyperlink w:anchor="_8f442dfb117fa35461a5db505cc40e53" w:history="1">
        <w:r w:rsidR="003709BC">
          <w:rPr>
            <w:rStyle w:val="Hyperlink"/>
          </w:rPr>
          <w:t>Control</w:t>
        </w:r>
      </w:hyperlink>
    </w:p>
    <w:p w14:paraId="517C00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325373" w14:textId="77777777" w:rsidR="003709BC" w:rsidRDefault="003709BC" w:rsidP="003709BC">
      <w:pPr>
        <w:ind w:firstLine="720"/>
      </w:pPr>
      <w:r>
        <w:rPr>
          <w:noProof/>
        </w:rPr>
        <w:drawing>
          <wp:inline distT="0" distB="0" distL="0" distR="0" wp14:anchorId="2521BC9F" wp14:editId="1A4DD809">
            <wp:extent cx="152400" cy="152400"/>
            <wp:effectExtent l="0" t="0" r="0" b="0"/>
            <wp:docPr id="99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82684" w14:textId="77777777" w:rsidR="003709BC" w:rsidRDefault="003709BC" w:rsidP="008C7C30">
      <w:pPr>
        <w:pStyle w:val="BodyText"/>
      </w:pPr>
      <w:r>
        <w:t>Property owned by an owner.</w:t>
      </w:r>
      <w:r>
        <w:br/>
        <w:t xml:space="preserve">[FIBO] owns: to have (something) as one's own, possess </w:t>
      </w:r>
    </w:p>
    <w:p w14:paraId="69AA5138" w14:textId="77777777" w:rsidR="003709BC" w:rsidRDefault="003709BC" w:rsidP="003709BC">
      <w:pPr>
        <w:ind w:firstLine="720"/>
      </w:pPr>
      <w:r>
        <w:rPr>
          <w:noProof/>
        </w:rPr>
        <w:drawing>
          <wp:inline distT="0" distB="0" distL="0" distR="0" wp14:anchorId="3765948E" wp14:editId="4F00E9C5">
            <wp:extent cx="152400" cy="152400"/>
            <wp:effectExtent l="0" t="0" r="0" b="0"/>
            <wp:docPr id="9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5FAC52F" w14:textId="77777777" w:rsidR="003709BC" w:rsidRDefault="003709BC" w:rsidP="008C7C30">
      <w:pPr>
        <w:pStyle w:val="BodyText"/>
      </w:pPr>
      <w:r>
        <w:t>Owner of an entity as property.</w:t>
      </w:r>
      <w:r>
        <w:br/>
        <w:t>[FIBO] isOwnedBy: identifies the party that owns the asset.</w:t>
      </w:r>
      <w:r>
        <w:br/>
        <w:t>[NIEM] ItemOwner</w:t>
      </w:r>
    </w:p>
    <w:p w14:paraId="406B6EDF" w14:textId="77777777" w:rsidR="003709BC" w:rsidRDefault="003709BC" w:rsidP="003709BC"/>
    <w:p w14:paraId="74892FD5" w14:textId="77777777" w:rsidR="003709BC" w:rsidRDefault="003709BC" w:rsidP="003709BC">
      <w:pPr>
        <w:pStyle w:val="Heading3"/>
        <w:spacing w:after="0"/>
        <w:ind w:left="1080"/>
      </w:pPr>
      <w:bookmarkStart w:id="2125" w:name="_d5ec41b972579269d172646d29c3d688"/>
      <w:bookmarkStart w:id="2126" w:name="_Toc468649582"/>
      <w:r>
        <w:t>Association Class Possession</w:t>
      </w:r>
      <w:bookmarkEnd w:id="2125"/>
      <w:r w:rsidRPr="003A31EC">
        <w:rPr>
          <w:rFonts w:cs="Arial"/>
        </w:rPr>
        <w:t xml:space="preserve"> </w:t>
      </w:r>
      <w:r>
        <w:rPr>
          <w:rFonts w:cs="Arial"/>
        </w:rPr>
        <w:fldChar w:fldCharType="begin"/>
      </w:r>
      <w:r>
        <w:instrText>XE"</w:instrText>
      </w:r>
      <w:r w:rsidRPr="00413D75">
        <w:rPr>
          <w:rFonts w:cs="Arial"/>
        </w:rPr>
        <w:instrText>Possession</w:instrText>
      </w:r>
      <w:r>
        <w:instrText>"</w:instrText>
      </w:r>
      <w:r>
        <w:rPr>
          <w:rFonts w:cs="Arial"/>
        </w:rPr>
        <w:fldChar w:fldCharType="end"/>
      </w:r>
      <w:r>
        <w:rPr>
          <w:rFonts w:cs="Arial"/>
        </w:rPr>
        <w:t xml:space="preserve"> &lt;&lt;Relationship&gt;&gt;</w:t>
      </w:r>
      <w:bookmarkEnd w:id="2126"/>
    </w:p>
    <w:p w14:paraId="4DFD01E1" w14:textId="77777777" w:rsidR="003709BC" w:rsidRDefault="003709BC" w:rsidP="003709BC">
      <w:r>
        <w:t>A relationship defining the physical possession of an item.</w:t>
      </w:r>
    </w:p>
    <w:p w14:paraId="7E3DE6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7B483EC" w14:textId="77777777" w:rsidR="003709BC" w:rsidRDefault="003D454B" w:rsidP="003709BC">
      <w:pPr>
        <w:ind w:left="360"/>
      </w:pPr>
      <w:hyperlink w:anchor="_8f442dfb117fa35461a5db505cc40e53" w:history="1">
        <w:r w:rsidR="003709BC">
          <w:rPr>
            <w:rStyle w:val="Hyperlink"/>
          </w:rPr>
          <w:t>Control</w:t>
        </w:r>
      </w:hyperlink>
    </w:p>
    <w:p w14:paraId="5335CF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2652D85" w14:textId="77777777" w:rsidR="003709BC" w:rsidRDefault="003709BC" w:rsidP="003709BC">
      <w:pPr>
        <w:ind w:firstLine="720"/>
      </w:pPr>
      <w:r>
        <w:rPr>
          <w:noProof/>
        </w:rPr>
        <w:drawing>
          <wp:inline distT="0" distB="0" distL="0" distR="0" wp14:anchorId="711510C4" wp14:editId="5031261D">
            <wp:extent cx="152400" cy="152400"/>
            <wp:effectExtent l="0" t="0" r="0" b="0"/>
            <wp:docPr id="9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0E903BFC" w14:textId="77777777" w:rsidR="003709BC" w:rsidRDefault="003709BC" w:rsidP="008C7C30">
      <w:pPr>
        <w:pStyle w:val="BodyText"/>
      </w:pPr>
      <w:r>
        <w:t>A controlled entity in the physical possession of a controlling actor.</w:t>
      </w:r>
    </w:p>
    <w:p w14:paraId="4E59DEE7" w14:textId="77777777" w:rsidR="003709BC" w:rsidRDefault="003709BC" w:rsidP="003709BC">
      <w:pPr>
        <w:ind w:firstLine="720"/>
      </w:pPr>
      <w:r>
        <w:rPr>
          <w:noProof/>
        </w:rPr>
        <w:drawing>
          <wp:inline distT="0" distB="0" distL="0" distR="0" wp14:anchorId="08900A91" wp14:editId="18F222F6">
            <wp:extent cx="152400" cy="152400"/>
            <wp:effectExtent l="0" t="0" r="0" b="0"/>
            <wp:docPr id="9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68C93223" w14:textId="77777777" w:rsidR="003709BC" w:rsidRDefault="003709BC" w:rsidP="008C7C30">
      <w:pPr>
        <w:pStyle w:val="BodyText"/>
      </w:pPr>
      <w:r>
        <w:t>The actor that possesses the subject controlled entity.</w:t>
      </w:r>
      <w:r>
        <w:br/>
        <w:t>[NIEM] ItemPossessor</w:t>
      </w:r>
    </w:p>
    <w:p w14:paraId="099549FA" w14:textId="77777777" w:rsidR="003709BC" w:rsidRDefault="003709BC" w:rsidP="003709BC"/>
    <w:p w14:paraId="3F43A674" w14:textId="77777777" w:rsidR="003709BC" w:rsidRDefault="003709BC" w:rsidP="003709BC">
      <w:pPr>
        <w:pStyle w:val="Heading3"/>
        <w:spacing w:after="0"/>
        <w:ind w:left="1080"/>
      </w:pPr>
      <w:bookmarkStart w:id="2127" w:name="_8d969c2b976d84a32fc547eecb772cb9"/>
      <w:bookmarkStart w:id="2128" w:name="_Toc468649583"/>
      <w:r>
        <w:t>Class Property</w:t>
      </w:r>
      <w:bookmarkEnd w:id="2127"/>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r>
        <w:rPr>
          <w:rFonts w:cs="Arial"/>
        </w:rPr>
        <w:t xml:space="preserve"> &lt;&lt;Role&gt;&gt;</w:t>
      </w:r>
      <w:bookmarkEnd w:id="2128"/>
    </w:p>
    <w:p w14:paraId="2155978B" w14:textId="77777777" w:rsidR="003709BC" w:rsidRDefault="003709BC" w:rsidP="003709BC">
      <w:r>
        <w:t>Role of an entity which has an owner.</w:t>
      </w:r>
      <w:r>
        <w:br/>
        <w:t>[FIBO] Asset: A thing held by some party and having some value.</w:t>
      </w:r>
    </w:p>
    <w:p w14:paraId="6BA37C7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EA1028" w14:textId="77777777" w:rsidR="003709BC" w:rsidRDefault="003D454B" w:rsidP="003709BC">
      <w:pPr>
        <w:ind w:left="360"/>
      </w:pPr>
      <w:hyperlink w:anchor="_4d48a0bcc67a2c0d7c362123b26f243b" w:history="1">
        <w:r w:rsidR="003709BC">
          <w:rPr>
            <w:rStyle w:val="Hyperlink"/>
          </w:rPr>
          <w:t>Controlled Entity</w:t>
        </w:r>
      </w:hyperlink>
    </w:p>
    <w:p w14:paraId="237ABA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4BF739" w14:textId="77777777" w:rsidR="003709BC" w:rsidRDefault="003709BC" w:rsidP="003709BC">
      <w:pPr>
        <w:ind w:left="605" w:hanging="245"/>
      </w:pPr>
      <w:r>
        <w:rPr>
          <w:noProof/>
        </w:rPr>
        <w:drawing>
          <wp:inline distT="0" distB="0" distL="0" distR="0" wp14:anchorId="1C33F962" wp14:editId="10F2D90E">
            <wp:extent cx="152400" cy="152400"/>
            <wp:effectExtent l="0" t="0" r="0" b="0"/>
            <wp:docPr id="9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B580819"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1B3B5803" w14:textId="77777777" w:rsidR="003709BC" w:rsidRDefault="003709BC" w:rsidP="008C7C30">
      <w:pPr>
        <w:pStyle w:val="BodyText"/>
      </w:pPr>
      <w:r>
        <w:t>Owner of an entity as property.</w:t>
      </w:r>
      <w:r>
        <w:br/>
        <w:t>[FIBO] isOwnedBy: identifies the party that owns the asset.</w:t>
      </w:r>
      <w:r>
        <w:br/>
        <w:t>[NIEM] ItemOwner</w:t>
      </w:r>
    </w:p>
    <w:p w14:paraId="4EAC3604" w14:textId="77777777" w:rsidR="003709BC" w:rsidRDefault="003709BC" w:rsidP="003709BC"/>
    <w:p w14:paraId="3FA129DE" w14:textId="77777777" w:rsidR="003709BC" w:rsidRDefault="003709BC" w:rsidP="003709BC">
      <w:pPr>
        <w:pStyle w:val="Heading3"/>
        <w:spacing w:after="0"/>
        <w:ind w:left="1080"/>
      </w:pPr>
      <w:bookmarkStart w:id="2129" w:name="_f0d91357f050da149bdfd91d0cc35f66"/>
      <w:bookmarkStart w:id="2130" w:name="_Toc468649584"/>
      <w:r>
        <w:t>Association Class Subject to Authority</w:t>
      </w:r>
      <w:bookmarkEnd w:id="2129"/>
      <w:r w:rsidRPr="003A31EC">
        <w:rPr>
          <w:rFonts w:cs="Arial"/>
        </w:rPr>
        <w:t xml:space="preserve"> </w:t>
      </w:r>
      <w:r>
        <w:rPr>
          <w:rFonts w:cs="Arial"/>
        </w:rPr>
        <w:fldChar w:fldCharType="begin"/>
      </w:r>
      <w:r>
        <w:instrText>XE"</w:instrText>
      </w:r>
      <w:r w:rsidRPr="00413D75">
        <w:rPr>
          <w:rFonts w:cs="Arial"/>
        </w:rPr>
        <w:instrText>Subject to Authority</w:instrText>
      </w:r>
      <w:r>
        <w:instrText>"</w:instrText>
      </w:r>
      <w:r>
        <w:rPr>
          <w:rFonts w:cs="Arial"/>
        </w:rPr>
        <w:fldChar w:fldCharType="end"/>
      </w:r>
      <w:r>
        <w:rPr>
          <w:rFonts w:cs="Arial"/>
        </w:rPr>
        <w:t xml:space="preserve"> &lt;&lt;Relationship&gt;&gt;</w:t>
      </w:r>
      <w:bookmarkEnd w:id="2130"/>
    </w:p>
    <w:p w14:paraId="24D01180" w14:textId="77777777" w:rsidR="003709BC" w:rsidRDefault="003709BC" w:rsidP="003709BC">
      <w:r>
        <w:t>The relationship between an authority and what it has authority over.</w:t>
      </w:r>
    </w:p>
    <w:p w14:paraId="5D3C2B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86CEC92" w14:textId="77777777" w:rsidR="003709BC" w:rsidRDefault="003D454B" w:rsidP="003709BC">
      <w:pPr>
        <w:ind w:left="360"/>
      </w:pPr>
      <w:hyperlink w:anchor="_8f442dfb117fa35461a5db505cc40e53" w:history="1">
        <w:r w:rsidR="003709BC">
          <w:rPr>
            <w:rStyle w:val="Hyperlink"/>
          </w:rPr>
          <w:t>Control</w:t>
        </w:r>
      </w:hyperlink>
    </w:p>
    <w:p w14:paraId="35BC8A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2BC4C1" w14:textId="77777777" w:rsidR="003709BC" w:rsidRDefault="003709BC" w:rsidP="003709BC">
      <w:pPr>
        <w:ind w:firstLine="720"/>
      </w:pPr>
      <w:r>
        <w:rPr>
          <w:noProof/>
        </w:rPr>
        <w:drawing>
          <wp:inline distT="0" distB="0" distL="0" distR="0" wp14:anchorId="4F7DA741" wp14:editId="22865928">
            <wp:extent cx="152400" cy="152400"/>
            <wp:effectExtent l="0" t="0" r="0" b="0"/>
            <wp:docPr id="10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327DB3C" w14:textId="77777777" w:rsidR="003709BC" w:rsidRDefault="003709BC" w:rsidP="008C7C30">
      <w:pPr>
        <w:pStyle w:val="BodyText"/>
      </w:pPr>
      <w:r>
        <w:t>Resource an authority has authority over - may influence in some by setting policy or defining requirements.</w:t>
      </w:r>
      <w:r>
        <w:br/>
        <w:t>[FIBO] governs</w:t>
      </w:r>
    </w:p>
    <w:p w14:paraId="1B124C57" w14:textId="77777777" w:rsidR="003709BC" w:rsidRDefault="003709BC" w:rsidP="003709BC">
      <w:pPr>
        <w:ind w:firstLine="720"/>
      </w:pPr>
      <w:r>
        <w:rPr>
          <w:noProof/>
        </w:rPr>
        <w:drawing>
          <wp:inline distT="0" distB="0" distL="0" distR="0" wp14:anchorId="171726A1" wp14:editId="6E31B2D2">
            <wp:extent cx="152400" cy="152400"/>
            <wp:effectExtent l="0" t="0" r="0" b="0"/>
            <wp:docPr id="100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28075A48" w14:textId="77777777" w:rsidR="003709BC" w:rsidRDefault="003709BC" w:rsidP="008C7C30">
      <w:pPr>
        <w:pStyle w:val="BodyText"/>
      </w:pPr>
      <w:r>
        <w:t>The authority that has some control over a resource.</w:t>
      </w:r>
      <w:r>
        <w:br/>
        <w:t>[FIBO] isGovernedBy</w:t>
      </w:r>
    </w:p>
    <w:p w14:paraId="3D1F4A3B" w14:textId="77777777" w:rsidR="003709BC" w:rsidRDefault="003709BC" w:rsidP="003709BC"/>
    <w:p w14:paraId="746F9D9C" w14:textId="77777777" w:rsidR="003709BC" w:rsidRDefault="003709BC" w:rsidP="003709BC">
      <w:pPr>
        <w:spacing w:after="200" w:line="276" w:lineRule="auto"/>
        <w:rPr>
          <w:b/>
          <w:bCs/>
          <w:color w:val="365F91"/>
          <w:sz w:val="40"/>
          <w:szCs w:val="40"/>
        </w:rPr>
      </w:pPr>
      <w:r>
        <w:br w:type="page"/>
      </w:r>
    </w:p>
    <w:p w14:paraId="78FE6440" w14:textId="77777777" w:rsidR="003709BC" w:rsidRDefault="003709BC" w:rsidP="003709BC">
      <w:pPr>
        <w:pStyle w:val="Heading2"/>
      </w:pPr>
      <w:bookmarkStart w:id="2131" w:name="_Toc468649585"/>
      <w:r>
        <w:t>Threat-risk-conceptual-model::Generic Concept Library::Credentials</w:t>
      </w:r>
      <w:bookmarkEnd w:id="2131"/>
    </w:p>
    <w:p w14:paraId="5258F1BF" w14:textId="77777777" w:rsidR="003709BC" w:rsidRDefault="003709BC" w:rsidP="008C7C30">
      <w:pPr>
        <w:pStyle w:val="BodyText"/>
      </w:pPr>
      <w:r>
        <w:t>Concepts relating to identity and credential management.</w:t>
      </w:r>
    </w:p>
    <w:p w14:paraId="393F0806" w14:textId="77777777" w:rsidR="003709BC" w:rsidRDefault="003709BC" w:rsidP="003709BC">
      <w:pPr>
        <w:pStyle w:val="Heading3"/>
        <w:spacing w:after="0"/>
        <w:ind w:left="1080"/>
      </w:pPr>
      <w:bookmarkStart w:id="2132" w:name="_Toc468649586"/>
      <w:r>
        <w:t>Diagram: Credentials and Managed Identifiers</w:t>
      </w:r>
      <w:bookmarkEnd w:id="2132"/>
    </w:p>
    <w:p w14:paraId="4223ADA3" w14:textId="77777777" w:rsidR="003709BC" w:rsidRDefault="003709BC" w:rsidP="003709BC">
      <w:pPr>
        <w:jc w:val="center"/>
        <w:rPr>
          <w:rFonts w:cs="Arial"/>
        </w:rPr>
      </w:pPr>
      <w:r>
        <w:rPr>
          <w:noProof/>
        </w:rPr>
        <w:drawing>
          <wp:inline distT="0" distB="0" distL="0" distR="0" wp14:anchorId="03A6154F" wp14:editId="158C2449">
            <wp:extent cx="6188075" cy="4747503"/>
            <wp:effectExtent l="0" t="0" r="0" b="0"/>
            <wp:docPr id="1005" name="Picture 750574201.emf" descr="750574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50574201.emf"/>
                    <pic:cNvPicPr/>
                  </pic:nvPicPr>
                  <pic:blipFill>
                    <a:blip r:embed="rId127" cstate="print"/>
                    <a:stretch>
                      <a:fillRect/>
                    </a:stretch>
                  </pic:blipFill>
                  <pic:spPr>
                    <a:xfrm>
                      <a:off x="0" y="0"/>
                      <a:ext cx="6188075" cy="4747503"/>
                    </a:xfrm>
                    <a:prstGeom prst="rect">
                      <a:avLst/>
                    </a:prstGeom>
                  </pic:spPr>
                </pic:pic>
              </a:graphicData>
            </a:graphic>
          </wp:inline>
        </w:drawing>
      </w:r>
    </w:p>
    <w:p w14:paraId="6DC92FC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Credentials and Managed Identifiers</w:t>
      </w:r>
    </w:p>
    <w:p w14:paraId="5A3B2F99" w14:textId="77777777" w:rsidR="003709BC" w:rsidRDefault="003709BC" w:rsidP="003709BC">
      <w:r>
        <w:t xml:space="preserve"> </w:t>
      </w:r>
    </w:p>
    <w:p w14:paraId="2B9DEAE8" w14:textId="77777777" w:rsidR="003709BC" w:rsidRDefault="003709BC" w:rsidP="003709BC"/>
    <w:p w14:paraId="64499674" w14:textId="77777777" w:rsidR="003709BC" w:rsidRDefault="003709BC" w:rsidP="003709BC">
      <w:pPr>
        <w:pStyle w:val="Heading3"/>
        <w:spacing w:after="0"/>
        <w:ind w:left="1080"/>
      </w:pPr>
      <w:bookmarkStart w:id="2133" w:name="_ea0690ae8bfc1688a4dd7cf88bcf9b19"/>
      <w:bookmarkStart w:id="2134" w:name="_Toc468649587"/>
      <w:r>
        <w:t>Association Actor Identifier of Credential</w:t>
      </w:r>
      <w:bookmarkEnd w:id="2133"/>
      <w:bookmarkEnd w:id="2134"/>
      <w:r w:rsidRPr="003A31EC">
        <w:rPr>
          <w:rFonts w:cs="Arial"/>
        </w:rPr>
        <w:t xml:space="preserve"> </w:t>
      </w:r>
      <w:r>
        <w:rPr>
          <w:rFonts w:cs="Arial"/>
        </w:rPr>
        <w:fldChar w:fldCharType="begin"/>
      </w:r>
      <w:r>
        <w:instrText>XE"</w:instrText>
      </w:r>
      <w:r w:rsidRPr="00413D75">
        <w:rPr>
          <w:rFonts w:cs="Arial"/>
        </w:rPr>
        <w:instrText>Actor Identifier of Credential</w:instrText>
      </w:r>
      <w:r>
        <w:instrText>"</w:instrText>
      </w:r>
      <w:r>
        <w:rPr>
          <w:rFonts w:cs="Arial"/>
        </w:rPr>
        <w:fldChar w:fldCharType="end"/>
      </w:r>
      <w:r>
        <w:rPr>
          <w:rFonts w:cs="Arial"/>
        </w:rPr>
        <w:t xml:space="preserve"> </w:t>
      </w:r>
    </w:p>
    <w:p w14:paraId="761DC7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7FCC51" w14:textId="77777777" w:rsidR="003709BC" w:rsidRDefault="003709BC" w:rsidP="003709BC">
      <w:pPr>
        <w:ind w:firstLine="720"/>
      </w:pPr>
      <w:r>
        <w:rPr>
          <w:noProof/>
        </w:rPr>
        <w:drawing>
          <wp:inline distT="0" distB="0" distL="0" distR="0" wp14:anchorId="3C58BAEB" wp14:editId="33079E44">
            <wp:extent cx="152400" cy="152400"/>
            <wp:effectExtent l="0" t="0" r="0" b="0"/>
            <wp:docPr id="10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4CE2A0D" w14:textId="77777777" w:rsidR="003709BC" w:rsidRDefault="003709BC" w:rsidP="008C7C30">
      <w:pPr>
        <w:pStyle w:val="BodyText"/>
      </w:pPr>
      <w:r>
        <w:lastRenderedPageBreak/>
        <w:t>Managed identifier used by a credential to identify the credential and/or actor.</w:t>
      </w:r>
    </w:p>
    <w:p w14:paraId="442FFA7B" w14:textId="77777777" w:rsidR="003709BC" w:rsidRDefault="003709BC" w:rsidP="003709BC">
      <w:pPr>
        <w:ind w:firstLine="720"/>
      </w:pPr>
      <w:r>
        <w:rPr>
          <w:noProof/>
        </w:rPr>
        <w:drawing>
          <wp:inline distT="0" distB="0" distL="0" distR="0" wp14:anchorId="464F68D3" wp14:editId="6F75437C">
            <wp:extent cx="152400" cy="152400"/>
            <wp:effectExtent l="0" t="0" r="0" b="0"/>
            <wp:docPr id="10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FA91EA4" w14:textId="77777777" w:rsidR="003709BC" w:rsidRDefault="003709BC" w:rsidP="008C7C30">
      <w:pPr>
        <w:pStyle w:val="BodyText"/>
      </w:pPr>
      <w:r>
        <w:t>A credential that use the subject managed identifier to identify the credential or actor.</w:t>
      </w:r>
    </w:p>
    <w:p w14:paraId="1609713E" w14:textId="77777777" w:rsidR="003709BC" w:rsidRDefault="003709BC" w:rsidP="003709BC"/>
    <w:p w14:paraId="034A0E26" w14:textId="77777777" w:rsidR="003709BC" w:rsidRDefault="003709BC" w:rsidP="003709BC">
      <w:pPr>
        <w:pStyle w:val="Heading3"/>
        <w:spacing w:after="0"/>
        <w:ind w:left="1080"/>
      </w:pPr>
      <w:bookmarkStart w:id="2135" w:name="_75aed27d6f99225e748d7ee2a7b80532"/>
      <w:bookmarkStart w:id="2136" w:name="_Toc468649588"/>
      <w:r>
        <w:t>Association Class Attest to Ability</w:t>
      </w:r>
      <w:bookmarkEnd w:id="2135"/>
      <w:r w:rsidRPr="003A31EC">
        <w:rPr>
          <w:rFonts w:cs="Arial"/>
        </w:rPr>
        <w:t xml:space="preserve"> </w:t>
      </w:r>
      <w:r>
        <w:rPr>
          <w:rFonts w:cs="Arial"/>
        </w:rPr>
        <w:fldChar w:fldCharType="begin"/>
      </w:r>
      <w:r>
        <w:instrText>XE"</w:instrText>
      </w:r>
      <w:r w:rsidRPr="00413D75">
        <w:rPr>
          <w:rFonts w:cs="Arial"/>
        </w:rPr>
        <w:instrText>Attest to Ability</w:instrText>
      </w:r>
      <w:r>
        <w:instrText>"</w:instrText>
      </w:r>
      <w:r>
        <w:rPr>
          <w:rFonts w:cs="Arial"/>
        </w:rPr>
        <w:fldChar w:fldCharType="end"/>
      </w:r>
      <w:r>
        <w:rPr>
          <w:rFonts w:cs="Arial"/>
        </w:rPr>
        <w:t xml:space="preserve"> &lt;&lt;Relationship&gt;&gt;</w:t>
      </w:r>
      <w:bookmarkEnd w:id="2136"/>
    </w:p>
    <w:p w14:paraId="4B0D8B3D" w14:textId="77777777" w:rsidR="003709BC" w:rsidRDefault="003709BC" w:rsidP="003709BC">
      <w:r>
        <w:t>Relationship between a credential and the abilities it attests to. Note that ability is a relationship between an actor and a resource, so the credentialed individual is the actor in this relationship, the actor is identified by an identifier referenced by the credential.</w:t>
      </w:r>
    </w:p>
    <w:p w14:paraId="61A38F48" w14:textId="77777777" w:rsidR="003709BC" w:rsidRDefault="003709BC" w:rsidP="003709BC">
      <w:pPr>
        <w:jc w:val="center"/>
      </w:pPr>
      <w:r>
        <w:rPr>
          <w:noProof/>
        </w:rPr>
        <w:drawing>
          <wp:inline distT="0" distB="0" distL="0" distR="0" wp14:anchorId="00AAEE47" wp14:editId="3883C195">
            <wp:extent cx="6188075" cy="4181384"/>
            <wp:effectExtent l="0" t="0" r="0" b="0"/>
            <wp:docPr id="1011" name="Picture -1681183063.emf" descr="-16811830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81183063.emf"/>
                    <pic:cNvPicPr/>
                  </pic:nvPicPr>
                  <pic:blipFill>
                    <a:blip r:embed="rId128" cstate="print"/>
                    <a:stretch>
                      <a:fillRect/>
                    </a:stretch>
                  </pic:blipFill>
                  <pic:spPr>
                    <a:xfrm>
                      <a:off x="0" y="0"/>
                      <a:ext cx="6188075" cy="4181384"/>
                    </a:xfrm>
                    <a:prstGeom prst="rect">
                      <a:avLst/>
                    </a:prstGeom>
                  </pic:spPr>
                </pic:pic>
              </a:graphicData>
            </a:graphic>
          </wp:inline>
        </w:drawing>
      </w:r>
    </w:p>
    <w:p w14:paraId="5ABCB21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Attest to Ability</w:t>
      </w:r>
    </w:p>
    <w:p w14:paraId="140A177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2341A82" w14:textId="77777777" w:rsidR="003709BC" w:rsidRDefault="003D454B" w:rsidP="003709BC">
      <w:pPr>
        <w:ind w:left="360"/>
      </w:pPr>
      <w:hyperlink w:anchor="_e33780607cd553fb55b8907600848b66" w:history="1">
        <w:r w:rsidR="003709BC">
          <w:rPr>
            <w:rStyle w:val="Hyperlink"/>
          </w:rPr>
          <w:t>Impact</w:t>
        </w:r>
      </w:hyperlink>
      <w:r w:rsidR="003709BC">
        <w:t xml:space="preserve">, </w:t>
      </w:r>
      <w:hyperlink w:anchor="_f7a7f80baaeb7cc3f36c45e96eacd166" w:history="1">
        <w:r w:rsidR="003709BC">
          <w:rPr>
            <w:rStyle w:val="Hyperlink"/>
          </w:rPr>
          <w:t>Relationship</w:t>
        </w:r>
      </w:hyperlink>
    </w:p>
    <w:p w14:paraId="03E9CF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BDCB975" w14:textId="77777777" w:rsidR="003709BC" w:rsidRDefault="003709BC" w:rsidP="003709BC">
      <w:pPr>
        <w:ind w:firstLine="720"/>
      </w:pPr>
      <w:r>
        <w:rPr>
          <w:noProof/>
        </w:rPr>
        <w:drawing>
          <wp:inline distT="0" distB="0" distL="0" distR="0" wp14:anchorId="31A635EA" wp14:editId="506F2D92">
            <wp:extent cx="152400" cy="152400"/>
            <wp:effectExtent l="0" t="0" r="0" b="0"/>
            <wp:docPr id="10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DC39F36" w14:textId="77777777" w:rsidR="003709BC" w:rsidRDefault="003709BC" w:rsidP="008C7C30">
      <w:pPr>
        <w:pStyle w:val="BodyText"/>
      </w:pPr>
      <w:r>
        <w:t>A statement of a credentialed capability - that an actor has the stated ability to utilize a resource.</w:t>
      </w:r>
    </w:p>
    <w:p w14:paraId="74BFAF0F" w14:textId="77777777" w:rsidR="003709BC" w:rsidRDefault="003709BC" w:rsidP="003709BC">
      <w:pPr>
        <w:ind w:firstLine="720"/>
      </w:pPr>
      <w:r>
        <w:rPr>
          <w:noProof/>
        </w:rPr>
        <w:drawing>
          <wp:inline distT="0" distB="0" distL="0" distR="0" wp14:anchorId="54341287" wp14:editId="6CB7B2BC">
            <wp:extent cx="152400" cy="152400"/>
            <wp:effectExtent l="0" t="0" r="0" b="0"/>
            <wp:docPr id="101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8ABC77C" w14:textId="77777777" w:rsidR="003709BC" w:rsidRDefault="003709BC" w:rsidP="008C7C30">
      <w:pPr>
        <w:pStyle w:val="BodyText"/>
      </w:pPr>
      <w:r>
        <w:lastRenderedPageBreak/>
        <w:t>A physical or logical record of an assertion that a particular actor has a particular ability.</w:t>
      </w:r>
    </w:p>
    <w:p w14:paraId="7110D5C2" w14:textId="77777777" w:rsidR="003709BC" w:rsidRDefault="003709BC" w:rsidP="003709BC"/>
    <w:p w14:paraId="2DE55B1B" w14:textId="77777777" w:rsidR="003709BC" w:rsidRDefault="003709BC" w:rsidP="003709BC">
      <w:pPr>
        <w:pStyle w:val="Heading3"/>
        <w:spacing w:after="0"/>
        <w:ind w:left="1080"/>
      </w:pPr>
      <w:bookmarkStart w:id="2137" w:name="_4b22282c86b7077a6928ad3d236ff3bb"/>
      <w:bookmarkStart w:id="2138" w:name="_Toc468649589"/>
      <w:r>
        <w:t>Class Credential</w:t>
      </w:r>
      <w:bookmarkEnd w:id="2137"/>
      <w:bookmarkEnd w:id="2138"/>
      <w:r w:rsidRPr="003A31EC">
        <w:rPr>
          <w:rFonts w:cs="Arial"/>
        </w:rPr>
        <w:t xml:space="preserve"> </w:t>
      </w:r>
      <w:r>
        <w:rPr>
          <w:rFonts w:cs="Arial"/>
        </w:rPr>
        <w:fldChar w:fldCharType="begin"/>
      </w:r>
      <w:r>
        <w:instrText>XE"</w:instrText>
      </w:r>
      <w:r w:rsidRPr="00413D75">
        <w:rPr>
          <w:rFonts w:cs="Arial"/>
        </w:rPr>
        <w:instrText>Credential</w:instrText>
      </w:r>
      <w:r>
        <w:instrText>"</w:instrText>
      </w:r>
      <w:r>
        <w:rPr>
          <w:rFonts w:cs="Arial"/>
        </w:rPr>
        <w:fldChar w:fldCharType="end"/>
      </w:r>
      <w:r>
        <w:rPr>
          <w:rFonts w:cs="Arial"/>
        </w:rPr>
        <w:t xml:space="preserve"> </w:t>
      </w:r>
    </w:p>
    <w:p w14:paraId="52E4D660" w14:textId="77777777" w:rsidR="003709BC" w:rsidRDefault="003709BC" w:rsidP="003709BC">
      <w:r>
        <w:t>A credential is an attestation of qualification, competence, or authority issued to an individual by a third party with a relevant or de-facto authority or assumed competence to do so. Credentials can be physical (a house key), documents (a certificate) or virtual (a PKI key) and may be valid for a specific time frame and in specific context.</w:t>
      </w:r>
    </w:p>
    <w:p w14:paraId="30010A3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F21562" w14:textId="77777777" w:rsidR="003709BC" w:rsidRDefault="003D454B" w:rsidP="003709BC">
      <w:pPr>
        <w:ind w:left="360"/>
      </w:pPr>
      <w:hyperlink w:anchor="_e075b03ae73f89f5fcb1481cd5a16cbe" w:history="1">
        <w:r w:rsidR="003709BC">
          <w:rPr>
            <w:rStyle w:val="Hyperlink"/>
          </w:rPr>
          <w:t>Actual Entity</w:t>
        </w:r>
      </w:hyperlink>
      <w:r w:rsidR="003709BC">
        <w:t xml:space="preserve">, </w:t>
      </w:r>
      <w:hyperlink w:anchor="_4d48a0bcc67a2c0d7c362123b26f243b" w:history="1">
        <w:r w:rsidR="003709BC">
          <w:rPr>
            <w:rStyle w:val="Hyperlink"/>
          </w:rPr>
          <w:t>Controlled Entity</w:t>
        </w:r>
      </w:hyperlink>
    </w:p>
    <w:p w14:paraId="0C2B20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9AF325" w14:textId="77777777" w:rsidR="003709BC" w:rsidRDefault="003709BC" w:rsidP="003709BC">
      <w:pPr>
        <w:ind w:left="605" w:hanging="245"/>
      </w:pPr>
      <w:r>
        <w:rPr>
          <w:noProof/>
        </w:rPr>
        <w:drawing>
          <wp:inline distT="0" distB="0" distL="0" distR="0" wp14:anchorId="5E50D380" wp14:editId="5DCEC36B">
            <wp:extent cx="152400" cy="152400"/>
            <wp:effectExtent l="0" t="0" r="0" b="0"/>
            <wp:docPr id="10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p>
    <w:p w14:paraId="6C6EC47B"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70748E34" w14:textId="77777777" w:rsidR="003709BC" w:rsidRDefault="003709BC" w:rsidP="008C7C30">
      <w:pPr>
        <w:pStyle w:val="BodyText"/>
      </w:pPr>
      <w:r>
        <w:t>Managed identifier used by a credential to identify the credential and/or actor.</w:t>
      </w:r>
    </w:p>
    <w:p w14:paraId="428053E8" w14:textId="77777777" w:rsidR="003709BC" w:rsidRDefault="003709BC" w:rsidP="003709BC">
      <w:pPr>
        <w:ind w:left="605" w:hanging="245"/>
      </w:pPr>
      <w:r>
        <w:rPr>
          <w:noProof/>
        </w:rPr>
        <w:drawing>
          <wp:inline distT="0" distB="0" distL="0" distR="0" wp14:anchorId="602BCB9E" wp14:editId="0B2F4DE2">
            <wp:extent cx="152400" cy="152400"/>
            <wp:effectExtent l="0" t="0" r="0" b="0"/>
            <wp:docPr id="10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01FBE3A"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CD193D4" w14:textId="77777777" w:rsidR="003709BC" w:rsidRDefault="003709BC" w:rsidP="008C7C30">
      <w:pPr>
        <w:pStyle w:val="BodyText"/>
      </w:pPr>
      <w:r>
        <w:t>A statement of a credentialed capability - that an actor has the stated ability to utilize a resource.</w:t>
      </w:r>
    </w:p>
    <w:p w14:paraId="3F212746" w14:textId="77777777" w:rsidR="003709BC" w:rsidRDefault="003709BC" w:rsidP="003709BC">
      <w:pPr>
        <w:ind w:left="605" w:hanging="245"/>
      </w:pPr>
      <w:r>
        <w:rPr>
          <w:noProof/>
        </w:rPr>
        <w:drawing>
          <wp:inline distT="0" distB="0" distL="0" distR="0" wp14:anchorId="30CB96A4" wp14:editId="0D5EEC9F">
            <wp:extent cx="152400" cy="152400"/>
            <wp:effectExtent l="0" t="0" r="0" b="0"/>
            <wp:docPr id="10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5EC7AA0"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0C292FEF" w14:textId="77777777" w:rsidR="003709BC" w:rsidRDefault="003709BC" w:rsidP="008C7C30">
      <w:pPr>
        <w:pStyle w:val="BodyText"/>
      </w:pPr>
      <w:r>
        <w:t>The identity provider issuing a credential By issuing the credential the identity provider is asserting the validity of the credential.</w:t>
      </w:r>
    </w:p>
    <w:p w14:paraId="23209534" w14:textId="77777777" w:rsidR="003709BC" w:rsidRDefault="003709BC" w:rsidP="003709BC">
      <w:pPr>
        <w:ind w:left="605" w:hanging="245"/>
      </w:pPr>
      <w:r>
        <w:rPr>
          <w:noProof/>
        </w:rPr>
        <w:drawing>
          <wp:inline distT="0" distB="0" distL="0" distR="0" wp14:anchorId="0DA8377A" wp14:editId="09650124">
            <wp:extent cx="152400" cy="152400"/>
            <wp:effectExtent l="0" t="0" r="0" b="0"/>
            <wp:docPr id="10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3408BA44"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4DDE9C64" w14:textId="77777777" w:rsidR="003709BC" w:rsidRDefault="003709BC" w:rsidP="008C7C30">
      <w:pPr>
        <w:pStyle w:val="BodyText"/>
      </w:pPr>
      <w:r>
        <w:t>Time interval over which a credential is valid (can be used to provide evidence for an ability).</w:t>
      </w:r>
    </w:p>
    <w:p w14:paraId="7022926D" w14:textId="77777777" w:rsidR="003709BC" w:rsidRDefault="003709BC" w:rsidP="003709BC"/>
    <w:p w14:paraId="7958413A" w14:textId="77777777" w:rsidR="003709BC" w:rsidRDefault="003709BC" w:rsidP="003709BC">
      <w:pPr>
        <w:pStyle w:val="Heading3"/>
        <w:spacing w:after="0"/>
        <w:ind w:left="1080"/>
      </w:pPr>
      <w:bookmarkStart w:id="2139" w:name="_d8fc5fdde56cca5e4f2c49a305ee5ded"/>
      <w:bookmarkStart w:id="2140" w:name="_Toc468649590"/>
      <w:r>
        <w:t>Class Identity Provider</w:t>
      </w:r>
      <w:bookmarkEnd w:id="2139"/>
      <w:r w:rsidRPr="003A31EC">
        <w:rPr>
          <w:rFonts w:cs="Arial"/>
        </w:rPr>
        <w:t xml:space="preserve"> </w:t>
      </w:r>
      <w:r>
        <w:rPr>
          <w:rFonts w:cs="Arial"/>
        </w:rPr>
        <w:fldChar w:fldCharType="begin"/>
      </w:r>
      <w:r>
        <w:instrText>XE"</w:instrText>
      </w:r>
      <w:r w:rsidRPr="00413D75">
        <w:rPr>
          <w:rFonts w:cs="Arial"/>
        </w:rPr>
        <w:instrText>Identity Provider</w:instrText>
      </w:r>
      <w:r>
        <w:instrText>"</w:instrText>
      </w:r>
      <w:r>
        <w:rPr>
          <w:rFonts w:cs="Arial"/>
        </w:rPr>
        <w:fldChar w:fldCharType="end"/>
      </w:r>
      <w:r>
        <w:rPr>
          <w:rFonts w:cs="Arial"/>
        </w:rPr>
        <w:t xml:space="preserve"> &lt;&lt;Role&gt;&gt;</w:t>
      </w:r>
      <w:bookmarkEnd w:id="2140"/>
    </w:p>
    <w:p w14:paraId="49CB41FC" w14:textId="77777777" w:rsidR="003709BC" w:rsidRDefault="003709BC" w:rsidP="003709BC">
      <w:r>
        <w:t>Role of an organization that validates identity and issues curated identifiers and credentials for entities.</w:t>
      </w:r>
    </w:p>
    <w:p w14:paraId="15AF3A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5FB9A2" w14:textId="77777777" w:rsidR="003709BC" w:rsidRDefault="003D454B" w:rsidP="003709BC">
      <w:pPr>
        <w:ind w:left="360"/>
      </w:pPr>
      <w:hyperlink w:anchor="_4a5f789e0663312e51a7733bd354bc59" w:history="1">
        <w:r w:rsidR="003709BC">
          <w:rPr>
            <w:rStyle w:val="Hyperlink"/>
          </w:rPr>
          <w:t>Authority</w:t>
        </w:r>
      </w:hyperlink>
      <w:r w:rsidR="003709BC">
        <w:t xml:space="preserve">, </w:t>
      </w:r>
      <w:hyperlink w:anchor="_9c5aa7f24b9d67e77921e06d105205c0" w:history="1">
        <w:r w:rsidR="003709BC">
          <w:rPr>
            <w:rStyle w:val="Hyperlink"/>
          </w:rPr>
          <w:t>Namespace</w:t>
        </w:r>
      </w:hyperlink>
      <w:r w:rsidR="003709BC">
        <w:t xml:space="preserve">, </w:t>
      </w:r>
      <w:hyperlink w:anchor="_4658f8611106e1a9715192761b712fb8" w:history="1">
        <w:r w:rsidR="003709BC">
          <w:rPr>
            <w:rStyle w:val="Hyperlink"/>
          </w:rPr>
          <w:t>Organization</w:t>
        </w:r>
      </w:hyperlink>
    </w:p>
    <w:p w14:paraId="39617B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CFB79B" w14:textId="77777777" w:rsidR="003709BC" w:rsidRDefault="003709BC" w:rsidP="003709BC">
      <w:pPr>
        <w:ind w:left="605" w:hanging="245"/>
      </w:pPr>
      <w:r>
        <w:rPr>
          <w:noProof/>
        </w:rPr>
        <w:drawing>
          <wp:inline distT="0" distB="0" distL="0" distR="0" wp14:anchorId="02E96FF0" wp14:editId="507803F5">
            <wp:extent cx="152400" cy="152400"/>
            <wp:effectExtent l="0" t="0" r="0" b="0"/>
            <wp:docPr id="10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[1..*]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AC3AE65" w14:textId="77777777" w:rsidR="003709BC" w:rsidRDefault="003709BC" w:rsidP="003709BC">
      <w:pPr>
        <w:ind w:left="605" w:hanging="245"/>
      </w:pPr>
      <w:r>
        <w:rPr>
          <w:noProof/>
        </w:rPr>
        <w:drawing>
          <wp:inline distT="0" distB="0" distL="0" distR="0" wp14:anchorId="273CA992" wp14:editId="5D420F2B">
            <wp:extent cx="152400" cy="152400"/>
            <wp:effectExtent l="0" t="0" r="0" b="0"/>
            <wp:docPr id="10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6006208C"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661B7C1D" w14:textId="77777777" w:rsidR="003709BC" w:rsidRDefault="003709BC" w:rsidP="008C7C30">
      <w:pPr>
        <w:pStyle w:val="BodyText"/>
      </w:pPr>
      <w:r>
        <w:lastRenderedPageBreak/>
        <w:t>Credential issued by an identity provider. By issuing the credential the identity provider is asserting the validity of the credential.</w:t>
      </w:r>
    </w:p>
    <w:p w14:paraId="47755BE5" w14:textId="77777777" w:rsidR="003709BC" w:rsidRDefault="003709BC" w:rsidP="003709BC"/>
    <w:p w14:paraId="7C534797" w14:textId="77777777" w:rsidR="003709BC" w:rsidRDefault="003709BC" w:rsidP="003709BC">
      <w:pPr>
        <w:pStyle w:val="Heading3"/>
        <w:spacing w:after="0"/>
        <w:ind w:left="1080"/>
      </w:pPr>
      <w:bookmarkStart w:id="2141" w:name="_62c3e7cf729b36634541159970d88db6"/>
      <w:bookmarkStart w:id="2142" w:name="_Toc468649591"/>
      <w:r>
        <w:t>Association Class Issue Credential</w:t>
      </w:r>
      <w:bookmarkEnd w:id="2141"/>
      <w:r w:rsidRPr="003A31EC">
        <w:rPr>
          <w:rFonts w:cs="Arial"/>
        </w:rPr>
        <w:t xml:space="preserve"> </w:t>
      </w:r>
      <w:r>
        <w:rPr>
          <w:rFonts w:cs="Arial"/>
        </w:rPr>
        <w:fldChar w:fldCharType="begin"/>
      </w:r>
      <w:r>
        <w:instrText>XE"</w:instrText>
      </w:r>
      <w:r w:rsidRPr="00413D75">
        <w:rPr>
          <w:rFonts w:cs="Arial"/>
        </w:rPr>
        <w:instrText>Issue Credential</w:instrText>
      </w:r>
      <w:r>
        <w:instrText>"</w:instrText>
      </w:r>
      <w:r>
        <w:rPr>
          <w:rFonts w:cs="Arial"/>
        </w:rPr>
        <w:fldChar w:fldCharType="end"/>
      </w:r>
      <w:r>
        <w:rPr>
          <w:rFonts w:cs="Arial"/>
        </w:rPr>
        <w:t xml:space="preserve"> &lt;&lt;Relationship&gt;&gt;</w:t>
      </w:r>
      <w:bookmarkEnd w:id="2142"/>
    </w:p>
    <w:p w14:paraId="21EE5F2C" w14:textId="77777777" w:rsidR="003709BC" w:rsidRDefault="003709BC" w:rsidP="003709BC">
      <w:r>
        <w:t>Issuance of and the assertion of the validity of a credential by an identity provider.</w:t>
      </w:r>
      <w:r>
        <w:br/>
      </w:r>
    </w:p>
    <w:p w14:paraId="50C5E370" w14:textId="77777777" w:rsidR="003709BC" w:rsidRDefault="003709BC" w:rsidP="003709BC">
      <w:pPr>
        <w:jc w:val="center"/>
      </w:pPr>
      <w:r>
        <w:rPr>
          <w:noProof/>
        </w:rPr>
        <w:drawing>
          <wp:inline distT="0" distB="0" distL="0" distR="0" wp14:anchorId="4A4CC940" wp14:editId="7ED173EA">
            <wp:extent cx="6038850" cy="2838450"/>
            <wp:effectExtent l="0" t="0" r="0" b="0"/>
            <wp:docPr id="1029" name="Picture 25325023.emf" descr="253250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5325023.emf"/>
                    <pic:cNvPicPr/>
                  </pic:nvPicPr>
                  <pic:blipFill>
                    <a:blip r:embed="rId129" cstate="print"/>
                    <a:stretch>
                      <a:fillRect/>
                    </a:stretch>
                  </pic:blipFill>
                  <pic:spPr>
                    <a:xfrm>
                      <a:off x="0" y="0"/>
                      <a:ext cx="6038850" cy="2838450"/>
                    </a:xfrm>
                    <a:prstGeom prst="rect">
                      <a:avLst/>
                    </a:prstGeom>
                  </pic:spPr>
                </pic:pic>
              </a:graphicData>
            </a:graphic>
          </wp:inline>
        </w:drawing>
      </w:r>
    </w:p>
    <w:p w14:paraId="52B3325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Issue Credential</w:t>
      </w:r>
    </w:p>
    <w:p w14:paraId="3F9E96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2102CAE" w14:textId="77777777" w:rsidR="003709BC" w:rsidRDefault="003D454B" w:rsidP="003709BC">
      <w:pPr>
        <w:ind w:left="360"/>
      </w:pPr>
      <w:hyperlink w:anchor="_f0d91357f050da149bdfd91d0cc35f66" w:history="1">
        <w:r w:rsidR="003709BC">
          <w:rPr>
            <w:rStyle w:val="Hyperlink"/>
          </w:rPr>
          <w:t>Subject to Authority</w:t>
        </w:r>
      </w:hyperlink>
    </w:p>
    <w:p w14:paraId="018EE65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227EE0C" w14:textId="77777777" w:rsidR="003709BC" w:rsidRDefault="003709BC" w:rsidP="003709BC">
      <w:pPr>
        <w:ind w:firstLine="720"/>
      </w:pPr>
      <w:r>
        <w:rPr>
          <w:noProof/>
        </w:rPr>
        <w:drawing>
          <wp:inline distT="0" distB="0" distL="0" distR="0" wp14:anchorId="4458C5C7" wp14:editId="1CA8412E">
            <wp:extent cx="152400" cy="152400"/>
            <wp:effectExtent l="0" t="0" r="0" b="0"/>
            <wp:docPr id="10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30E43D05" w14:textId="77777777" w:rsidR="003709BC" w:rsidRDefault="003709BC" w:rsidP="008C7C30">
      <w:pPr>
        <w:pStyle w:val="BodyText"/>
      </w:pPr>
      <w:r>
        <w:t>Credential issued by an identity provider. By issuing the credential the identity provider is asserting the validity of the credential.</w:t>
      </w:r>
    </w:p>
    <w:p w14:paraId="3F05B505" w14:textId="77777777" w:rsidR="003709BC" w:rsidRDefault="003709BC" w:rsidP="003709BC">
      <w:pPr>
        <w:ind w:firstLine="720"/>
      </w:pPr>
      <w:r>
        <w:rPr>
          <w:noProof/>
        </w:rPr>
        <w:drawing>
          <wp:inline distT="0" distB="0" distL="0" distR="0" wp14:anchorId="7DD94C09" wp14:editId="1446FCAB">
            <wp:extent cx="152400" cy="152400"/>
            <wp:effectExtent l="0" t="0" r="0" b="0"/>
            <wp:docPr id="10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58FE503D" w14:textId="77777777" w:rsidR="003709BC" w:rsidRDefault="003709BC" w:rsidP="008C7C30">
      <w:pPr>
        <w:pStyle w:val="BodyText"/>
      </w:pPr>
      <w:r>
        <w:t>The identity provider issuing a credential By issuing the credential the identity provider is asserting the validity of the credential.</w:t>
      </w:r>
    </w:p>
    <w:p w14:paraId="2F5922AE" w14:textId="77777777" w:rsidR="003709BC" w:rsidRDefault="003709BC" w:rsidP="003709BC"/>
    <w:p w14:paraId="099443FB" w14:textId="77777777" w:rsidR="003709BC" w:rsidRDefault="003709BC" w:rsidP="003709BC">
      <w:pPr>
        <w:pStyle w:val="Heading3"/>
        <w:spacing w:after="0"/>
        <w:ind w:left="1080"/>
      </w:pPr>
      <w:bookmarkStart w:id="2143" w:name="_c188b17866737a10aeb8be3165b5f97f"/>
      <w:bookmarkStart w:id="2144" w:name="_Toc468649592"/>
      <w:r>
        <w:t>Class Managed Actor Identifier</w:t>
      </w:r>
      <w:bookmarkEnd w:id="2143"/>
      <w:r w:rsidRPr="003A31EC">
        <w:rPr>
          <w:rFonts w:cs="Arial"/>
        </w:rPr>
        <w:t xml:space="preserve"> </w:t>
      </w:r>
      <w:r>
        <w:rPr>
          <w:rFonts w:cs="Arial"/>
        </w:rPr>
        <w:fldChar w:fldCharType="begin"/>
      </w:r>
      <w:r>
        <w:instrText>XE"</w:instrText>
      </w:r>
      <w:r w:rsidRPr="00413D75">
        <w:rPr>
          <w:rFonts w:cs="Arial"/>
        </w:rPr>
        <w:instrText>Managed Actor Identifier</w:instrText>
      </w:r>
      <w:r>
        <w:instrText>"</w:instrText>
      </w:r>
      <w:r>
        <w:rPr>
          <w:rFonts w:cs="Arial"/>
        </w:rPr>
        <w:fldChar w:fldCharType="end"/>
      </w:r>
      <w:r>
        <w:rPr>
          <w:rFonts w:cs="Arial"/>
        </w:rPr>
        <w:t xml:space="preserve"> &lt;&lt;Value&gt;&gt;</w:t>
      </w:r>
      <w:bookmarkEnd w:id="2144"/>
    </w:p>
    <w:p w14:paraId="1800B4B3" w14:textId="77777777" w:rsidR="003709BC" w:rsidRDefault="003709BC" w:rsidP="003709BC">
      <w:r>
        <w:t>An identifier managed by an identity provider who asserts the validity of the identifier. This includes technical/cyber identities as well as traditional identifiers such as passport numbers and corporate IDs. Identities can also be provided for systems, such as a SSL certificate.</w:t>
      </w:r>
    </w:p>
    <w:p w14:paraId="6E20F9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12EE8B" w14:textId="77777777" w:rsidR="003709BC" w:rsidRDefault="003D454B" w:rsidP="003709BC">
      <w:pPr>
        <w:ind w:left="360"/>
      </w:pPr>
      <w:hyperlink w:anchor="_18f8ef1b23e6cdf9278bd94f24f73c26" w:history="1">
        <w:r w:rsidR="003709BC">
          <w:rPr>
            <w:rStyle w:val="Hyperlink"/>
          </w:rPr>
          <w:t>Unique Identifier</w:t>
        </w:r>
      </w:hyperlink>
    </w:p>
    <w:p w14:paraId="2B560D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F4770C0" w14:textId="77777777" w:rsidR="003709BC" w:rsidRDefault="003709BC" w:rsidP="003709BC">
      <w:pPr>
        <w:ind w:left="605" w:hanging="245"/>
      </w:pPr>
      <w:r>
        <w:rPr>
          <w:noProof/>
        </w:rPr>
        <w:drawing>
          <wp:inline distT="0" distB="0" distL="0" distR="0" wp14:anchorId="0257E84B" wp14:editId="01773342">
            <wp:extent cx="152400" cy="152400"/>
            <wp:effectExtent l="0" t="0" r="0" b="0"/>
            <wp:docPr id="103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d8fc5fdde56cca5e4f2c49a305ee5ded" w:history="1">
        <w:r>
          <w:rPr>
            <w:rStyle w:val="Hyperlink"/>
          </w:rPr>
          <w:t>Identity Provider</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2BD4314" w14:textId="77777777" w:rsidR="003709BC" w:rsidRDefault="003709BC" w:rsidP="003709BC">
      <w:pPr>
        <w:ind w:left="605" w:hanging="245"/>
      </w:pPr>
      <w:r>
        <w:rPr>
          <w:noProof/>
        </w:rPr>
        <w:drawing>
          <wp:inline distT="0" distB="0" distL="0" distR="0" wp14:anchorId="54F60C52" wp14:editId="7E43901A">
            <wp:extent cx="152400" cy="152400"/>
            <wp:effectExtent l="0" t="0" r="0" b="0"/>
            <wp:docPr id="10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95976dea0d8187e1656ac43c072c070" w:history="1">
        <w:r>
          <w:rPr>
            <w:rStyle w:val="Hyperlink"/>
          </w:rPr>
          <w:t>Actor</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1C31B21" w14:textId="77777777" w:rsidR="003709BC" w:rsidRDefault="003709BC" w:rsidP="003709BC">
      <w:pPr>
        <w:ind w:left="605" w:hanging="245"/>
      </w:pPr>
      <w:r>
        <w:rPr>
          <w:noProof/>
        </w:rPr>
        <w:drawing>
          <wp:inline distT="0" distB="0" distL="0" distR="0" wp14:anchorId="00FC3F3E" wp14:editId="6812E27F">
            <wp:extent cx="152400" cy="152400"/>
            <wp:effectExtent l="0" t="0" r="0" b="0"/>
            <wp:docPr id="10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p>
    <w:p w14:paraId="34F471B1"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20BA6FB1" w14:textId="77777777" w:rsidR="003709BC" w:rsidRDefault="003709BC" w:rsidP="008C7C30">
      <w:pPr>
        <w:pStyle w:val="BodyText"/>
      </w:pPr>
      <w:r>
        <w:t>A credential that use the subject managed identifier to identify the credential or actor.</w:t>
      </w:r>
    </w:p>
    <w:p w14:paraId="2B5BA25C" w14:textId="77777777" w:rsidR="003709BC" w:rsidRDefault="003709BC" w:rsidP="003709BC"/>
    <w:p w14:paraId="75705AB7" w14:textId="77777777" w:rsidR="003709BC" w:rsidRDefault="003709BC" w:rsidP="003709BC">
      <w:pPr>
        <w:pStyle w:val="Heading3"/>
        <w:spacing w:after="0"/>
        <w:ind w:left="1080"/>
      </w:pPr>
      <w:bookmarkStart w:id="2145" w:name="_e551cf9ceaf04a42ff2138bf3c18b72a"/>
      <w:bookmarkStart w:id="2146" w:name="_Toc468649593"/>
      <w:r>
        <w:t>Association Class Valid for Time Interval</w:t>
      </w:r>
      <w:bookmarkEnd w:id="2145"/>
      <w:r w:rsidRPr="003A31EC">
        <w:rPr>
          <w:rFonts w:cs="Arial"/>
        </w:rPr>
        <w:t xml:space="preserve"> </w:t>
      </w:r>
      <w:r>
        <w:rPr>
          <w:rFonts w:cs="Arial"/>
        </w:rPr>
        <w:fldChar w:fldCharType="begin"/>
      </w:r>
      <w:r>
        <w:instrText>XE"</w:instrText>
      </w:r>
      <w:r w:rsidRPr="00413D75">
        <w:rPr>
          <w:rFonts w:cs="Arial"/>
        </w:rPr>
        <w:instrText>Valid for Time Interval</w:instrText>
      </w:r>
      <w:r>
        <w:instrText>"</w:instrText>
      </w:r>
      <w:r>
        <w:rPr>
          <w:rFonts w:cs="Arial"/>
        </w:rPr>
        <w:fldChar w:fldCharType="end"/>
      </w:r>
      <w:r>
        <w:rPr>
          <w:rFonts w:cs="Arial"/>
        </w:rPr>
        <w:t xml:space="preserve"> &lt;&lt;Relationship&gt;&gt;</w:t>
      </w:r>
      <w:bookmarkEnd w:id="2146"/>
    </w:p>
    <w:p w14:paraId="725520A1" w14:textId="77777777" w:rsidR="003709BC" w:rsidRDefault="003709BC" w:rsidP="003709BC">
      <w:r>
        <w:t>Relationship describing the time interval for which a credential is valid.</w:t>
      </w:r>
    </w:p>
    <w:p w14:paraId="46D1ADF5" w14:textId="77777777" w:rsidR="003709BC" w:rsidRDefault="003709BC" w:rsidP="003709BC">
      <w:pPr>
        <w:jc w:val="center"/>
      </w:pPr>
      <w:r>
        <w:rPr>
          <w:noProof/>
        </w:rPr>
        <w:drawing>
          <wp:inline distT="0" distB="0" distL="0" distR="0" wp14:anchorId="37880C16" wp14:editId="79448726">
            <wp:extent cx="5934075" cy="2971800"/>
            <wp:effectExtent l="0" t="0" r="0" b="0"/>
            <wp:docPr id="1041" name="Picture 2134743002.emf" descr="21347430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34743002.emf"/>
                    <pic:cNvPicPr/>
                  </pic:nvPicPr>
                  <pic:blipFill>
                    <a:blip r:embed="rId130" cstate="print"/>
                    <a:stretch>
                      <a:fillRect/>
                    </a:stretch>
                  </pic:blipFill>
                  <pic:spPr>
                    <a:xfrm>
                      <a:off x="0" y="0"/>
                      <a:ext cx="5934075" cy="2971800"/>
                    </a:xfrm>
                    <a:prstGeom prst="rect">
                      <a:avLst/>
                    </a:prstGeom>
                  </pic:spPr>
                </pic:pic>
              </a:graphicData>
            </a:graphic>
          </wp:inline>
        </w:drawing>
      </w:r>
    </w:p>
    <w:p w14:paraId="750B78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Valid for Time Interval</w:t>
      </w:r>
    </w:p>
    <w:p w14:paraId="5415FC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35E41" w14:textId="77777777" w:rsidR="003709BC" w:rsidRDefault="003D454B" w:rsidP="003709BC">
      <w:pPr>
        <w:ind w:left="360"/>
      </w:pPr>
      <w:hyperlink w:anchor="_143a06ce9c03d30be930eea97a1a8bea" w:history="1">
        <w:r w:rsidR="003709BC">
          <w:rPr>
            <w:rStyle w:val="Hyperlink"/>
          </w:rPr>
          <w:t>Entity Exists for Interval</w:t>
        </w:r>
      </w:hyperlink>
    </w:p>
    <w:p w14:paraId="66F3D42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31ED5A1" w14:textId="77777777" w:rsidR="003709BC" w:rsidRDefault="003709BC" w:rsidP="003709BC">
      <w:pPr>
        <w:ind w:firstLine="720"/>
      </w:pPr>
      <w:r>
        <w:rPr>
          <w:noProof/>
        </w:rPr>
        <w:drawing>
          <wp:inline distT="0" distB="0" distL="0" distR="0" wp14:anchorId="5501B0DE" wp14:editId="3CEB1C6D">
            <wp:extent cx="152400" cy="152400"/>
            <wp:effectExtent l="0" t="0" r="0" b="0"/>
            <wp:docPr id="10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p>
    <w:p w14:paraId="40F645D3" w14:textId="77777777" w:rsidR="003709BC" w:rsidRDefault="003709BC" w:rsidP="008C7C30">
      <w:pPr>
        <w:pStyle w:val="BodyText"/>
      </w:pPr>
      <w:r>
        <w:t>Time interval over which a credential is valid (can be used to provide evidence for an ability).</w:t>
      </w:r>
    </w:p>
    <w:p w14:paraId="42E17C4E" w14:textId="77777777" w:rsidR="003709BC" w:rsidRDefault="003709BC" w:rsidP="003709BC">
      <w:pPr>
        <w:ind w:firstLine="720"/>
      </w:pPr>
      <w:r>
        <w:rPr>
          <w:noProof/>
        </w:rPr>
        <w:drawing>
          <wp:inline distT="0" distB="0" distL="0" distR="0" wp14:anchorId="22AE4B08" wp14:editId="138125AF">
            <wp:extent cx="152400" cy="152400"/>
            <wp:effectExtent l="0" t="0" r="0" b="0"/>
            <wp:docPr id="1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p>
    <w:p w14:paraId="5F6A8F34" w14:textId="77777777" w:rsidR="003709BC" w:rsidRDefault="003709BC" w:rsidP="008C7C30">
      <w:pPr>
        <w:pStyle w:val="BodyText"/>
      </w:pPr>
      <w:r>
        <w:t>Credential that is validated within the &lt;valid for time&gt; interval.</w:t>
      </w:r>
    </w:p>
    <w:p w14:paraId="1604BA0D" w14:textId="77777777" w:rsidR="003709BC" w:rsidRDefault="003709BC" w:rsidP="003709BC"/>
    <w:p w14:paraId="4E623760" w14:textId="77777777" w:rsidR="003709BC" w:rsidRDefault="003709BC" w:rsidP="003709BC">
      <w:pPr>
        <w:spacing w:after="200" w:line="276" w:lineRule="auto"/>
        <w:rPr>
          <w:b/>
          <w:bCs/>
          <w:color w:val="365F91"/>
          <w:sz w:val="40"/>
          <w:szCs w:val="40"/>
        </w:rPr>
      </w:pPr>
      <w:r>
        <w:br w:type="page"/>
      </w:r>
    </w:p>
    <w:p w14:paraId="28F32FA0" w14:textId="77777777" w:rsidR="003709BC" w:rsidRDefault="003709BC" w:rsidP="003709BC">
      <w:pPr>
        <w:pStyle w:val="Heading2"/>
      </w:pPr>
      <w:bookmarkStart w:id="2147" w:name="_Toc468649594"/>
      <w:r>
        <w:t>Threat-risk-conceptual-model::Generic Concept Library::Cyber</w:t>
      </w:r>
      <w:bookmarkEnd w:id="2147"/>
    </w:p>
    <w:p w14:paraId="1476C71F" w14:textId="77777777" w:rsidR="003709BC" w:rsidRDefault="003709BC" w:rsidP="008C7C30">
      <w:pPr>
        <w:pStyle w:val="BodyText"/>
      </w:pPr>
      <w:r>
        <w:t>The Cyber package defines instances and subtypes of generic concepts specific to Cyber - computers, software and networks.</w:t>
      </w:r>
    </w:p>
    <w:p w14:paraId="2BC1BA5E" w14:textId="77777777" w:rsidR="003709BC" w:rsidRDefault="003709BC" w:rsidP="003709BC">
      <w:pPr>
        <w:pStyle w:val="Heading3"/>
        <w:spacing w:after="0"/>
        <w:ind w:left="1080"/>
      </w:pPr>
      <w:bookmarkStart w:id="2148" w:name="_Toc468649595"/>
      <w:r>
        <w:lastRenderedPageBreak/>
        <w:t>Diagram: Cyber</w:t>
      </w:r>
      <w:bookmarkEnd w:id="2148"/>
    </w:p>
    <w:p w14:paraId="42177447" w14:textId="77777777" w:rsidR="003709BC" w:rsidRDefault="003709BC" w:rsidP="003709BC">
      <w:pPr>
        <w:jc w:val="center"/>
        <w:rPr>
          <w:rFonts w:cs="Arial"/>
        </w:rPr>
      </w:pPr>
      <w:r>
        <w:rPr>
          <w:noProof/>
        </w:rPr>
        <w:drawing>
          <wp:inline distT="0" distB="0" distL="0" distR="0" wp14:anchorId="5C8F71C1" wp14:editId="060BE863">
            <wp:extent cx="5788307" cy="7178040"/>
            <wp:effectExtent l="0" t="0" r="0" b="0"/>
            <wp:docPr id="1047" name="Picture -546676965.emf" descr="-546676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46676965.emf"/>
                    <pic:cNvPicPr/>
                  </pic:nvPicPr>
                  <pic:blipFill>
                    <a:blip r:embed="rId131" cstate="print"/>
                    <a:stretch>
                      <a:fillRect/>
                    </a:stretch>
                  </pic:blipFill>
                  <pic:spPr>
                    <a:xfrm>
                      <a:off x="0" y="0"/>
                      <a:ext cx="5788307" cy="7178040"/>
                    </a:xfrm>
                    <a:prstGeom prst="rect">
                      <a:avLst/>
                    </a:prstGeom>
                  </pic:spPr>
                </pic:pic>
              </a:graphicData>
            </a:graphic>
          </wp:inline>
        </w:drawing>
      </w:r>
    </w:p>
    <w:p w14:paraId="18D4904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w:t>
      </w:r>
    </w:p>
    <w:p w14:paraId="2DAEB387" w14:textId="77777777" w:rsidR="003709BC" w:rsidRDefault="003709BC" w:rsidP="003709BC">
      <w:pPr>
        <w:pStyle w:val="Heading3"/>
        <w:spacing w:after="0"/>
        <w:ind w:left="1080"/>
      </w:pPr>
      <w:bookmarkStart w:id="2149" w:name="_Toc468649596"/>
      <w:r>
        <w:lastRenderedPageBreak/>
        <w:t>Diagram: Cyber Platforms</w:t>
      </w:r>
      <w:bookmarkEnd w:id="2149"/>
    </w:p>
    <w:p w14:paraId="222A1870" w14:textId="77777777" w:rsidR="003709BC" w:rsidRDefault="003709BC" w:rsidP="003709BC">
      <w:pPr>
        <w:jc w:val="center"/>
        <w:rPr>
          <w:rFonts w:cs="Arial"/>
        </w:rPr>
      </w:pPr>
      <w:r>
        <w:rPr>
          <w:noProof/>
        </w:rPr>
        <w:drawing>
          <wp:inline distT="0" distB="0" distL="0" distR="0" wp14:anchorId="11DEC754" wp14:editId="2A919F2F">
            <wp:extent cx="6188075" cy="4199600"/>
            <wp:effectExtent l="0" t="0" r="0" b="0"/>
            <wp:docPr id="1049" name="Picture 2021020176.emf" descr="20210201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021020176.emf"/>
                    <pic:cNvPicPr/>
                  </pic:nvPicPr>
                  <pic:blipFill>
                    <a:blip r:embed="rId132" cstate="print"/>
                    <a:stretch>
                      <a:fillRect/>
                    </a:stretch>
                  </pic:blipFill>
                  <pic:spPr>
                    <a:xfrm>
                      <a:off x="0" y="0"/>
                      <a:ext cx="6188075" cy="4199600"/>
                    </a:xfrm>
                    <a:prstGeom prst="rect">
                      <a:avLst/>
                    </a:prstGeom>
                  </pic:spPr>
                </pic:pic>
              </a:graphicData>
            </a:graphic>
          </wp:inline>
        </w:drawing>
      </w:r>
    </w:p>
    <w:p w14:paraId="43F844B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 Platforms</w:t>
      </w:r>
    </w:p>
    <w:p w14:paraId="2671445A" w14:textId="77777777" w:rsidR="003709BC" w:rsidRDefault="003709BC" w:rsidP="003709BC">
      <w:pPr>
        <w:pStyle w:val="Heading3"/>
        <w:spacing w:after="0"/>
        <w:ind w:left="1080"/>
      </w:pPr>
      <w:bookmarkStart w:id="2150" w:name="_Toc468649597"/>
      <w:r>
        <w:t>Diagram: Cyber Resource</w:t>
      </w:r>
      <w:bookmarkEnd w:id="2150"/>
    </w:p>
    <w:p w14:paraId="6257EDAF" w14:textId="77777777" w:rsidR="003709BC" w:rsidRDefault="003709BC" w:rsidP="003709BC">
      <w:pPr>
        <w:jc w:val="center"/>
        <w:rPr>
          <w:rFonts w:cs="Arial"/>
        </w:rPr>
      </w:pPr>
      <w:r>
        <w:rPr>
          <w:noProof/>
        </w:rPr>
        <w:drawing>
          <wp:inline distT="0" distB="0" distL="0" distR="0" wp14:anchorId="2F94945C" wp14:editId="720C4F6E">
            <wp:extent cx="6188075" cy="3097752"/>
            <wp:effectExtent l="0" t="0" r="0" b="0"/>
            <wp:docPr id="1051" name="Picture 897164466.emf" descr="8971644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897164466.emf"/>
                    <pic:cNvPicPr/>
                  </pic:nvPicPr>
                  <pic:blipFill>
                    <a:blip r:embed="rId133" cstate="print"/>
                    <a:stretch>
                      <a:fillRect/>
                    </a:stretch>
                  </pic:blipFill>
                  <pic:spPr>
                    <a:xfrm>
                      <a:off x="0" y="0"/>
                      <a:ext cx="6188075" cy="3097752"/>
                    </a:xfrm>
                    <a:prstGeom prst="rect">
                      <a:avLst/>
                    </a:prstGeom>
                  </pic:spPr>
                </pic:pic>
              </a:graphicData>
            </a:graphic>
          </wp:inline>
        </w:drawing>
      </w:r>
    </w:p>
    <w:p w14:paraId="62464D3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lastRenderedPageBreak/>
        <w:t>Cyber Resource</w:t>
      </w:r>
    </w:p>
    <w:p w14:paraId="3E0DB789" w14:textId="77777777" w:rsidR="003709BC" w:rsidRDefault="003709BC" w:rsidP="003709BC">
      <w:r>
        <w:t xml:space="preserve"> </w:t>
      </w:r>
    </w:p>
    <w:p w14:paraId="2F46DA36" w14:textId="77777777" w:rsidR="003709BC" w:rsidRDefault="003709BC" w:rsidP="003709BC"/>
    <w:p w14:paraId="4C2E227B" w14:textId="77777777" w:rsidR="003709BC" w:rsidRDefault="003709BC" w:rsidP="003709BC">
      <w:pPr>
        <w:pStyle w:val="Heading3"/>
        <w:spacing w:after="0"/>
        <w:ind w:left="1080"/>
      </w:pPr>
      <w:bookmarkStart w:id="2151" w:name="_9c6d9a92e256a74a4153efd54994425d"/>
      <w:bookmarkStart w:id="2152" w:name="_Toc468649598"/>
      <w:r>
        <w:t>Association Class Ability To Execute Software</w:t>
      </w:r>
      <w:bookmarkEnd w:id="2151"/>
      <w:r w:rsidRPr="003A31EC">
        <w:rPr>
          <w:rFonts w:cs="Arial"/>
        </w:rPr>
        <w:t xml:space="preserve"> </w:t>
      </w:r>
      <w:r>
        <w:rPr>
          <w:rFonts w:cs="Arial"/>
        </w:rPr>
        <w:fldChar w:fldCharType="begin"/>
      </w:r>
      <w:r>
        <w:instrText>XE"</w:instrText>
      </w:r>
      <w:r w:rsidRPr="00413D75">
        <w:rPr>
          <w:rFonts w:cs="Arial"/>
        </w:rPr>
        <w:instrText>Ability To Execute Software</w:instrText>
      </w:r>
      <w:r>
        <w:instrText>"</w:instrText>
      </w:r>
      <w:r>
        <w:rPr>
          <w:rFonts w:cs="Arial"/>
        </w:rPr>
        <w:fldChar w:fldCharType="end"/>
      </w:r>
      <w:r>
        <w:rPr>
          <w:rFonts w:cs="Arial"/>
        </w:rPr>
        <w:t xml:space="preserve"> &lt;&lt;Relationship&gt;&gt;</w:t>
      </w:r>
      <w:bookmarkEnd w:id="2152"/>
    </w:p>
    <w:p w14:paraId="20EDB2DC" w14:textId="77777777" w:rsidR="003709BC" w:rsidRDefault="003709BC" w:rsidP="003709BC">
      <w:r>
        <w:t>Relationship between software and platforms that can execute that software. Platforms include specific computers , types of computers and software.</w:t>
      </w:r>
    </w:p>
    <w:p w14:paraId="59F36428" w14:textId="77777777" w:rsidR="003709BC" w:rsidRDefault="003709BC" w:rsidP="003709BC">
      <w:pPr>
        <w:jc w:val="center"/>
      </w:pPr>
      <w:r>
        <w:rPr>
          <w:noProof/>
        </w:rPr>
        <w:drawing>
          <wp:inline distT="0" distB="0" distL="0" distR="0" wp14:anchorId="5D503023" wp14:editId="68538E3F">
            <wp:extent cx="6188075" cy="3376057"/>
            <wp:effectExtent l="0" t="0" r="0" b="0"/>
            <wp:docPr id="1053" name="Picture 1435408628.emf" descr="14354086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435408628.emf"/>
                    <pic:cNvPicPr/>
                  </pic:nvPicPr>
                  <pic:blipFill>
                    <a:blip r:embed="rId134" cstate="print"/>
                    <a:stretch>
                      <a:fillRect/>
                    </a:stretch>
                  </pic:blipFill>
                  <pic:spPr>
                    <a:xfrm>
                      <a:off x="0" y="0"/>
                      <a:ext cx="6188075" cy="3376057"/>
                    </a:xfrm>
                    <a:prstGeom prst="rect">
                      <a:avLst/>
                    </a:prstGeom>
                  </pic:spPr>
                </pic:pic>
              </a:graphicData>
            </a:graphic>
          </wp:inline>
        </w:drawing>
      </w:r>
    </w:p>
    <w:p w14:paraId="6956423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To Execte Software</w:t>
      </w:r>
    </w:p>
    <w:p w14:paraId="2D38646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714E89" w14:textId="77777777" w:rsidR="003709BC" w:rsidRDefault="003D454B" w:rsidP="003709BC">
      <w:pPr>
        <w:ind w:left="360"/>
      </w:pPr>
      <w:hyperlink w:anchor="_0a7e812804f2213995cbeffe776b63fe" w:history="1">
        <w:r w:rsidR="003709BC">
          <w:rPr>
            <w:rStyle w:val="Hyperlink"/>
          </w:rPr>
          <w:t>Ability</w:t>
        </w:r>
      </w:hyperlink>
      <w:r w:rsidR="003709BC">
        <w:t xml:space="preserve">, </w:t>
      </w:r>
      <w:hyperlink w:anchor="_9c35ce64f0f21064139da0d54d8c7416" w:history="1">
        <w:r w:rsidR="003709BC">
          <w:rPr>
            <w:rStyle w:val="Hyperlink"/>
          </w:rPr>
          <w:t>Cyber Resource</w:t>
        </w:r>
      </w:hyperlink>
    </w:p>
    <w:p w14:paraId="00DECCA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E5E6900" w14:textId="77777777" w:rsidR="003709BC" w:rsidRDefault="003709BC" w:rsidP="003709BC">
      <w:pPr>
        <w:ind w:firstLine="720"/>
      </w:pPr>
      <w:r>
        <w:rPr>
          <w:noProof/>
        </w:rPr>
        <w:drawing>
          <wp:inline distT="0" distB="0" distL="0" distR="0" wp14:anchorId="6884F76D" wp14:editId="50150A0E">
            <wp:extent cx="152400" cy="152400"/>
            <wp:effectExtent l="0" t="0" r="0" b="0"/>
            <wp:docPr id="1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p>
    <w:p w14:paraId="06EF1DA4" w14:textId="77777777" w:rsidR="003709BC" w:rsidRDefault="003709BC" w:rsidP="008C7C30">
      <w:pPr>
        <w:pStyle w:val="BodyText"/>
      </w:pPr>
      <w:r>
        <w:t>A computer platform (software, computer type or specific computer) able to execute specific software.</w:t>
      </w:r>
    </w:p>
    <w:p w14:paraId="1E50C62A" w14:textId="77777777" w:rsidR="003709BC" w:rsidRDefault="003709BC" w:rsidP="003709BC">
      <w:pPr>
        <w:ind w:firstLine="720"/>
      </w:pPr>
      <w:r>
        <w:rPr>
          <w:noProof/>
        </w:rPr>
        <w:drawing>
          <wp:inline distT="0" distB="0" distL="0" distR="0" wp14:anchorId="522FA5C8" wp14:editId="08F7DCAD">
            <wp:extent cx="152400" cy="152400"/>
            <wp:effectExtent l="0" t="0" r="0" b="0"/>
            <wp:docPr id="10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p>
    <w:p w14:paraId="1BCF0BD5" w14:textId="77777777" w:rsidR="003709BC" w:rsidRDefault="003709BC" w:rsidP="008C7C30">
      <w:pPr>
        <w:pStyle w:val="BodyText"/>
      </w:pPr>
      <w:r>
        <w:t>Software a computer system, other software or computer type is able to execute.</w:t>
      </w:r>
    </w:p>
    <w:p w14:paraId="7105A4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CE11D" w14:textId="77777777" w:rsidR="003709BC" w:rsidRDefault="003709BC" w:rsidP="003709BC">
      <w:pPr>
        <w:ind w:left="605" w:hanging="245"/>
      </w:pPr>
      <w:r>
        <w:rPr>
          <w:noProof/>
        </w:rPr>
        <w:drawing>
          <wp:inline distT="0" distB="0" distL="0" distR="0" wp14:anchorId="27D9855B" wp14:editId="5EDDC9DA">
            <wp:extent cx="152400" cy="152400"/>
            <wp:effectExtent l="0" t="0" r="0" b="0"/>
            <wp:docPr id="10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51D4BF6B" w14:textId="77777777" w:rsidR="003709BC" w:rsidRDefault="003709BC" w:rsidP="003709BC"/>
    <w:p w14:paraId="69C05A50" w14:textId="77777777" w:rsidR="003709BC" w:rsidRDefault="003709BC" w:rsidP="003709BC">
      <w:pPr>
        <w:pStyle w:val="Heading3"/>
        <w:spacing w:after="0"/>
        <w:ind w:left="1080"/>
      </w:pPr>
      <w:bookmarkStart w:id="2153" w:name="_e0e4f7e503a236cbf3292a53f1b4e66f"/>
      <w:bookmarkStart w:id="2154" w:name="_Toc468649599"/>
      <w:r>
        <w:lastRenderedPageBreak/>
        <w:t>Association Class Automated Capability</w:t>
      </w:r>
      <w:bookmarkEnd w:id="2153"/>
      <w:r w:rsidRPr="003A31EC">
        <w:rPr>
          <w:rFonts w:cs="Arial"/>
        </w:rPr>
        <w:t xml:space="preserve"> </w:t>
      </w:r>
      <w:r>
        <w:rPr>
          <w:rFonts w:cs="Arial"/>
        </w:rPr>
        <w:fldChar w:fldCharType="begin"/>
      </w:r>
      <w:r>
        <w:instrText>XE"</w:instrText>
      </w:r>
      <w:r w:rsidRPr="00413D75">
        <w:rPr>
          <w:rFonts w:cs="Arial"/>
        </w:rPr>
        <w:instrText>Automated Capability</w:instrText>
      </w:r>
      <w:r>
        <w:instrText>"</w:instrText>
      </w:r>
      <w:r>
        <w:rPr>
          <w:rFonts w:cs="Arial"/>
        </w:rPr>
        <w:fldChar w:fldCharType="end"/>
      </w:r>
      <w:r>
        <w:rPr>
          <w:rFonts w:cs="Arial"/>
        </w:rPr>
        <w:t xml:space="preserve"> &lt;&lt;Relationship&gt;&gt;</w:t>
      </w:r>
      <w:bookmarkEnd w:id="2154"/>
    </w:p>
    <w:p w14:paraId="1355B0B1" w14:textId="77777777" w:rsidR="003709BC" w:rsidRDefault="003709BC" w:rsidP="003709BC">
      <w:r>
        <w:t>Capability of a specific computer system to automate activities.</w:t>
      </w:r>
    </w:p>
    <w:p w14:paraId="596832EB" w14:textId="77777777" w:rsidR="003709BC" w:rsidRDefault="003709BC" w:rsidP="003709BC">
      <w:pPr>
        <w:jc w:val="center"/>
      </w:pPr>
      <w:r>
        <w:rPr>
          <w:noProof/>
        </w:rPr>
        <w:drawing>
          <wp:inline distT="0" distB="0" distL="0" distR="0" wp14:anchorId="7D958935" wp14:editId="6CBDAE5D">
            <wp:extent cx="6188075" cy="2156096"/>
            <wp:effectExtent l="0" t="0" r="0" b="0"/>
            <wp:docPr id="344" name="Picture 904087605.emf" descr="9040876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904087605.emf"/>
                    <pic:cNvPicPr/>
                  </pic:nvPicPr>
                  <pic:blipFill>
                    <a:blip r:embed="rId135" cstate="print"/>
                    <a:stretch>
                      <a:fillRect/>
                    </a:stretch>
                  </pic:blipFill>
                  <pic:spPr>
                    <a:xfrm>
                      <a:off x="0" y="0"/>
                      <a:ext cx="6188075" cy="2156096"/>
                    </a:xfrm>
                    <a:prstGeom prst="rect">
                      <a:avLst/>
                    </a:prstGeom>
                  </pic:spPr>
                </pic:pic>
              </a:graphicData>
            </a:graphic>
          </wp:inline>
        </w:drawing>
      </w:r>
    </w:p>
    <w:p w14:paraId="0D76393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Processing Capability</w:t>
      </w:r>
    </w:p>
    <w:p w14:paraId="0B7CBBC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3CBD39" w14:textId="77777777" w:rsidR="003709BC" w:rsidRDefault="003D454B" w:rsidP="003709BC">
      <w:pPr>
        <w:ind w:left="360"/>
      </w:pPr>
      <w:hyperlink w:anchor="_e48b8d427e308d0be37487d075b27c1f" w:history="1">
        <w:r w:rsidR="003709BC">
          <w:rPr>
            <w:rStyle w:val="Hyperlink"/>
          </w:rPr>
          <w:t>Capability</w:t>
        </w:r>
      </w:hyperlink>
      <w:r w:rsidR="003709BC">
        <w:t xml:space="preserve">, </w:t>
      </w:r>
      <w:hyperlink w:anchor="_9c35ce64f0f21064139da0d54d8c7416" w:history="1">
        <w:r w:rsidR="003709BC">
          <w:rPr>
            <w:rStyle w:val="Hyperlink"/>
          </w:rPr>
          <w:t>Cyber Resource</w:t>
        </w:r>
      </w:hyperlink>
    </w:p>
    <w:p w14:paraId="74341E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E76A8D3" w14:textId="77777777" w:rsidR="003709BC" w:rsidRDefault="003709BC" w:rsidP="003709BC">
      <w:pPr>
        <w:ind w:firstLine="720"/>
      </w:pPr>
      <w:r>
        <w:rPr>
          <w:noProof/>
        </w:rPr>
        <w:drawing>
          <wp:inline distT="0" distB="0" distL="0" distR="0" wp14:anchorId="43D70638" wp14:editId="2B16637E">
            <wp:extent cx="152400" cy="152400"/>
            <wp:effectExtent l="0" t="0" r="0" b="0"/>
            <wp:docPr id="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79375F85" w14:textId="77777777" w:rsidR="003709BC" w:rsidRDefault="003709BC" w:rsidP="008C7C30">
      <w:pPr>
        <w:pStyle w:val="BodyText"/>
      </w:pPr>
      <w:r>
        <w:t>Activities a computer may automate.</w:t>
      </w:r>
    </w:p>
    <w:p w14:paraId="5C586C59" w14:textId="77777777" w:rsidR="003709BC" w:rsidRDefault="003709BC" w:rsidP="003709BC">
      <w:pPr>
        <w:ind w:firstLine="720"/>
      </w:pPr>
      <w:r>
        <w:rPr>
          <w:noProof/>
        </w:rPr>
        <w:drawing>
          <wp:inline distT="0" distB="0" distL="0" distR="0" wp14:anchorId="14F3A7C0" wp14:editId="62773575">
            <wp:extent cx="152400" cy="152400"/>
            <wp:effectExtent l="0" t="0" r="0" b="0"/>
            <wp:docPr id="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7417610" w14:textId="77777777" w:rsidR="003709BC" w:rsidRDefault="003709BC" w:rsidP="008C7C30">
      <w:pPr>
        <w:pStyle w:val="BodyText"/>
      </w:pPr>
      <w:r>
        <w:t>Computer system capable of automating an activity.</w:t>
      </w:r>
    </w:p>
    <w:p w14:paraId="355B1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3190FE" w14:textId="77777777" w:rsidR="003709BC" w:rsidRDefault="003709BC" w:rsidP="003709BC">
      <w:pPr>
        <w:ind w:left="605" w:hanging="245"/>
      </w:pPr>
      <w:r>
        <w:rPr>
          <w:noProof/>
        </w:rPr>
        <w:drawing>
          <wp:inline distT="0" distB="0" distL="0" distR="0" wp14:anchorId="124AB900" wp14:editId="57A7F344">
            <wp:extent cx="152400" cy="152400"/>
            <wp:effectExtent l="0" t="0" r="0" b="0"/>
            <wp:docPr id="3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2b711f1a5b41ea82fc35f4f0c00149e" w:history="1">
        <w:r>
          <w:rPr>
            <w:rStyle w:val="Hyperlink"/>
          </w:rPr>
          <w:t>Automated Control</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294133A" w14:textId="77777777" w:rsidR="003709BC" w:rsidRDefault="003709BC" w:rsidP="003709BC">
      <w:pPr>
        <w:ind w:left="605" w:hanging="245"/>
      </w:pPr>
      <w:r>
        <w:rPr>
          <w:noProof/>
        </w:rPr>
        <w:drawing>
          <wp:inline distT="0" distB="0" distL="0" distR="0" wp14:anchorId="612C4F5E" wp14:editId="7BEDB6EA">
            <wp:extent cx="152400" cy="152400"/>
            <wp:effectExtent l="0" t="0" r="0" b="0"/>
            <wp:docPr id="10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6d9a92e256a74a4153efd54994425d" w:history="1">
        <w:r>
          <w:rPr>
            <w:rStyle w:val="Hyperlink"/>
          </w:rPr>
          <w:t>Ability To Execute Software</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5B25F54" w14:textId="77777777" w:rsidR="003709BC" w:rsidRDefault="003709BC" w:rsidP="003709BC"/>
    <w:p w14:paraId="67000064" w14:textId="77777777" w:rsidR="003709BC" w:rsidRDefault="003709BC" w:rsidP="003709BC">
      <w:pPr>
        <w:pStyle w:val="Heading3"/>
        <w:spacing w:after="0"/>
        <w:ind w:left="1080"/>
      </w:pPr>
      <w:bookmarkStart w:id="2155" w:name="_a2b711f1a5b41ea82fc35f4f0c00149e"/>
      <w:bookmarkStart w:id="2156" w:name="_Toc468649600"/>
      <w:r>
        <w:t>Association Class Automated Control</w:t>
      </w:r>
      <w:bookmarkEnd w:id="2155"/>
      <w:r w:rsidRPr="003A31EC">
        <w:rPr>
          <w:rFonts w:cs="Arial"/>
        </w:rPr>
        <w:t xml:space="preserve"> </w:t>
      </w:r>
      <w:r>
        <w:rPr>
          <w:rFonts w:cs="Arial"/>
        </w:rPr>
        <w:fldChar w:fldCharType="begin"/>
      </w:r>
      <w:r>
        <w:instrText>XE"</w:instrText>
      </w:r>
      <w:r w:rsidRPr="00413D75">
        <w:rPr>
          <w:rFonts w:cs="Arial"/>
        </w:rPr>
        <w:instrText>Automated Control</w:instrText>
      </w:r>
      <w:r>
        <w:instrText>"</w:instrText>
      </w:r>
      <w:r>
        <w:rPr>
          <w:rFonts w:cs="Arial"/>
        </w:rPr>
        <w:fldChar w:fldCharType="end"/>
      </w:r>
      <w:r>
        <w:rPr>
          <w:rFonts w:cs="Arial"/>
        </w:rPr>
        <w:t xml:space="preserve"> &lt;&lt;Relationship&gt;&gt;</w:t>
      </w:r>
      <w:bookmarkEnd w:id="2156"/>
    </w:p>
    <w:p w14:paraId="061BE53B" w14:textId="77777777" w:rsidR="003709BC" w:rsidRDefault="003709BC" w:rsidP="003709BC">
      <w:r>
        <w:t>Control of an entity by an automated control system - a computer and related software.</w:t>
      </w:r>
    </w:p>
    <w:p w14:paraId="7735C74C" w14:textId="77777777" w:rsidR="003709BC" w:rsidRDefault="003709BC" w:rsidP="003709BC">
      <w:pPr>
        <w:jc w:val="center"/>
      </w:pPr>
      <w:r>
        <w:rPr>
          <w:noProof/>
        </w:rPr>
        <w:lastRenderedPageBreak/>
        <w:drawing>
          <wp:inline distT="0" distB="0" distL="0" distR="0" wp14:anchorId="698F332E" wp14:editId="35AB5570">
            <wp:extent cx="6188075" cy="2446049"/>
            <wp:effectExtent l="0" t="0" r="0" b="0"/>
            <wp:docPr id="1063" name="Picture 940455342.emf" descr="9404553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40455342.emf"/>
                    <pic:cNvPicPr/>
                  </pic:nvPicPr>
                  <pic:blipFill>
                    <a:blip r:embed="rId136" cstate="print"/>
                    <a:stretch>
                      <a:fillRect/>
                    </a:stretch>
                  </pic:blipFill>
                  <pic:spPr>
                    <a:xfrm>
                      <a:off x="0" y="0"/>
                      <a:ext cx="6188075" cy="2446049"/>
                    </a:xfrm>
                    <a:prstGeom prst="rect">
                      <a:avLst/>
                    </a:prstGeom>
                  </pic:spPr>
                </pic:pic>
              </a:graphicData>
            </a:graphic>
          </wp:inline>
        </w:drawing>
      </w:r>
    </w:p>
    <w:p w14:paraId="652B97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Automated Control</w:t>
      </w:r>
    </w:p>
    <w:p w14:paraId="5465FB5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684DB6" w14:textId="77777777" w:rsidR="003709BC" w:rsidRDefault="003D454B" w:rsidP="003709BC">
      <w:pPr>
        <w:ind w:left="360"/>
      </w:pPr>
      <w:hyperlink w:anchor="_8f442dfb117fa35461a5db505cc40e53" w:history="1">
        <w:r w:rsidR="003709BC">
          <w:rPr>
            <w:rStyle w:val="Hyperlink"/>
          </w:rPr>
          <w:t>Control</w:t>
        </w:r>
      </w:hyperlink>
    </w:p>
    <w:p w14:paraId="277A2AC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4C861E6" w14:textId="77777777" w:rsidR="003709BC" w:rsidRDefault="003709BC" w:rsidP="003709BC">
      <w:pPr>
        <w:ind w:firstLine="720"/>
      </w:pPr>
      <w:r>
        <w:rPr>
          <w:noProof/>
        </w:rPr>
        <w:drawing>
          <wp:inline distT="0" distB="0" distL="0" distR="0" wp14:anchorId="08F9687B" wp14:editId="6329F266">
            <wp:extent cx="152400" cy="152400"/>
            <wp:effectExtent l="0" t="0" r="0" b="0"/>
            <wp:docPr id="10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66607837" w14:textId="77777777" w:rsidR="003709BC" w:rsidRDefault="003709BC" w:rsidP="008C7C30">
      <w:pPr>
        <w:pStyle w:val="BodyText"/>
      </w:pPr>
      <w:r>
        <w:t>Entity that is controlled by a computer system.</w:t>
      </w:r>
    </w:p>
    <w:p w14:paraId="1DF0B0A5" w14:textId="77777777" w:rsidR="003709BC" w:rsidRDefault="003709BC" w:rsidP="003709BC">
      <w:pPr>
        <w:ind w:firstLine="720"/>
      </w:pPr>
      <w:r>
        <w:rPr>
          <w:noProof/>
        </w:rPr>
        <w:drawing>
          <wp:inline distT="0" distB="0" distL="0" distR="0" wp14:anchorId="5B452A57" wp14:editId="07762C0B">
            <wp:extent cx="152400" cy="152400"/>
            <wp:effectExtent l="0" t="0" r="0" b="0"/>
            <wp:docPr id="10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35B57B8A" w14:textId="77777777" w:rsidR="003709BC" w:rsidRDefault="003709BC" w:rsidP="008C7C30">
      <w:pPr>
        <w:pStyle w:val="BodyText"/>
      </w:pPr>
      <w:r>
        <w:t>Control system for an automated entity. e.g., an automated machine or facility.</w:t>
      </w:r>
    </w:p>
    <w:p w14:paraId="0E512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B9A2CEE" w14:textId="77777777" w:rsidR="003709BC" w:rsidRDefault="003709BC" w:rsidP="003709BC">
      <w:pPr>
        <w:ind w:left="605" w:hanging="245"/>
      </w:pPr>
      <w:r>
        <w:rPr>
          <w:noProof/>
        </w:rPr>
        <w:drawing>
          <wp:inline distT="0" distB="0" distL="0" distR="0" wp14:anchorId="5B844CB4" wp14:editId="7D7F83C2">
            <wp:extent cx="152400" cy="152400"/>
            <wp:effectExtent l="0" t="0" r="0" b="0"/>
            <wp:docPr id="106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4BA9834" w14:textId="77777777" w:rsidR="003709BC" w:rsidRDefault="003709BC" w:rsidP="003709BC"/>
    <w:p w14:paraId="456DD264" w14:textId="77777777" w:rsidR="003709BC" w:rsidRDefault="003709BC" w:rsidP="003709BC">
      <w:pPr>
        <w:pStyle w:val="Heading3"/>
        <w:spacing w:after="0"/>
        <w:ind w:left="1080"/>
      </w:pPr>
      <w:bookmarkStart w:id="2157" w:name="_2e2279cb88f5692c1aa1c5e3a09b6d07"/>
      <w:bookmarkStart w:id="2158" w:name="_Toc468649601"/>
      <w:r>
        <w:t>Class Automated Entity</w:t>
      </w:r>
      <w:bookmarkEnd w:id="2157"/>
      <w:r w:rsidRPr="003A31EC">
        <w:rPr>
          <w:rFonts w:cs="Arial"/>
        </w:rPr>
        <w:t xml:space="preserve"> </w:t>
      </w:r>
      <w:r>
        <w:rPr>
          <w:rFonts w:cs="Arial"/>
        </w:rPr>
        <w:fldChar w:fldCharType="begin"/>
      </w:r>
      <w:r>
        <w:instrText>XE"</w:instrText>
      </w:r>
      <w:r w:rsidRPr="00413D75">
        <w:rPr>
          <w:rFonts w:cs="Arial"/>
        </w:rPr>
        <w:instrText>Automated Entity</w:instrText>
      </w:r>
      <w:r>
        <w:instrText>"</w:instrText>
      </w:r>
      <w:r>
        <w:rPr>
          <w:rFonts w:cs="Arial"/>
        </w:rPr>
        <w:fldChar w:fldCharType="end"/>
      </w:r>
      <w:r>
        <w:rPr>
          <w:rFonts w:cs="Arial"/>
        </w:rPr>
        <w:t xml:space="preserve"> &lt;&lt;Role&gt;&gt;</w:t>
      </w:r>
      <w:bookmarkEnd w:id="2158"/>
    </w:p>
    <w:p w14:paraId="212D1574" w14:textId="77777777" w:rsidR="003709BC" w:rsidRDefault="003709BC" w:rsidP="003709BC">
      <w:r>
        <w:t>Any actual entity all or partially controlled by automation.</w:t>
      </w:r>
    </w:p>
    <w:p w14:paraId="599CD5C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C26745" w14:textId="77777777" w:rsidR="003709BC" w:rsidRDefault="003D454B" w:rsidP="003709BC">
      <w:pPr>
        <w:ind w:left="360"/>
      </w:pPr>
      <w:hyperlink w:anchor="_4d48a0bcc67a2c0d7c362123b26f243b" w:history="1">
        <w:r w:rsidR="003709BC">
          <w:rPr>
            <w:rStyle w:val="Hyperlink"/>
          </w:rPr>
          <w:t>Controlled Entity</w:t>
        </w:r>
      </w:hyperlink>
    </w:p>
    <w:p w14:paraId="6D00A77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D24911D" w14:textId="77777777" w:rsidR="003709BC" w:rsidRDefault="003709BC" w:rsidP="003709BC">
      <w:pPr>
        <w:ind w:left="605" w:hanging="245"/>
      </w:pPr>
      <w:r>
        <w:rPr>
          <w:noProof/>
        </w:rPr>
        <w:drawing>
          <wp:inline distT="0" distB="0" distL="0" distR="0" wp14:anchorId="1FEE98AC" wp14:editId="1F63C73E">
            <wp:extent cx="152400" cy="152400"/>
            <wp:effectExtent l="0" t="0" r="0" b="0"/>
            <wp:docPr id="10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0EDFD124"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3B67101F" w14:textId="77777777" w:rsidR="003709BC" w:rsidRDefault="003709BC" w:rsidP="008C7C30">
      <w:pPr>
        <w:pStyle w:val="BodyText"/>
      </w:pPr>
      <w:r>
        <w:t>Control system for an automated entity. e.g., an automated machine or facility.</w:t>
      </w:r>
    </w:p>
    <w:p w14:paraId="7BE23805" w14:textId="77777777" w:rsidR="003709BC" w:rsidRDefault="003709BC" w:rsidP="003709BC"/>
    <w:p w14:paraId="308C11F3" w14:textId="77777777" w:rsidR="003709BC" w:rsidRDefault="003709BC" w:rsidP="003709BC">
      <w:pPr>
        <w:pStyle w:val="Heading3"/>
        <w:spacing w:after="0"/>
        <w:ind w:left="1080"/>
      </w:pPr>
      <w:bookmarkStart w:id="2159" w:name="_ed5898dac08f486729cd81831544d467"/>
      <w:bookmarkStart w:id="2160" w:name="_Toc468649602"/>
      <w:r>
        <w:lastRenderedPageBreak/>
        <w:t>Class Automation Type</w:t>
      </w:r>
      <w:bookmarkEnd w:id="2159"/>
      <w:bookmarkEnd w:id="2160"/>
      <w:r w:rsidRPr="003A31EC">
        <w:rPr>
          <w:rFonts w:cs="Arial"/>
        </w:rPr>
        <w:t xml:space="preserve"> </w:t>
      </w:r>
      <w:r>
        <w:rPr>
          <w:rFonts w:cs="Arial"/>
        </w:rPr>
        <w:fldChar w:fldCharType="begin"/>
      </w:r>
      <w:r>
        <w:instrText>XE"</w:instrText>
      </w:r>
      <w:r w:rsidRPr="00413D75">
        <w:rPr>
          <w:rFonts w:cs="Arial"/>
        </w:rPr>
        <w:instrText>Automation Type</w:instrText>
      </w:r>
      <w:r>
        <w:instrText>"</w:instrText>
      </w:r>
      <w:r>
        <w:rPr>
          <w:rFonts w:cs="Arial"/>
        </w:rPr>
        <w:fldChar w:fldCharType="end"/>
      </w:r>
      <w:r>
        <w:rPr>
          <w:rFonts w:cs="Arial"/>
        </w:rPr>
        <w:t xml:space="preserve"> </w:t>
      </w:r>
    </w:p>
    <w:p w14:paraId="0899741E" w14:textId="77777777" w:rsidR="003709BC" w:rsidRDefault="003709BC" w:rsidP="003709BC">
      <w:r>
        <w:t>A categorization of computers and software across any dimension - chip type, operating system, language, manufacturer, virtual machine, etc. The automation type may be used to establish software compatibilities and vulnerabilities. Note that any automation may be categorized by multiple automation types.</w:t>
      </w:r>
    </w:p>
    <w:p w14:paraId="020858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340F0F" w14:textId="77777777" w:rsidR="003709BC" w:rsidRDefault="003D454B"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41a8070e54ad0abc9157cabfc29ee621" w:history="1">
        <w:r w:rsidR="003709BC">
          <w:rPr>
            <w:rStyle w:val="Hyperlink"/>
          </w:rPr>
          <w:t>Execution Platform</w:t>
        </w:r>
      </w:hyperlink>
    </w:p>
    <w:p w14:paraId="093269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FE77F3" w14:textId="77777777" w:rsidR="003709BC" w:rsidRDefault="003709BC" w:rsidP="003709BC">
      <w:pPr>
        <w:ind w:left="605" w:hanging="245"/>
      </w:pPr>
      <w:r>
        <w:rPr>
          <w:noProof/>
        </w:rPr>
        <w:drawing>
          <wp:inline distT="0" distB="0" distL="0" distR="0" wp14:anchorId="51DF574F" wp14:editId="00255DFA">
            <wp:extent cx="152400" cy="152400"/>
            <wp:effectExtent l="0" t="0" r="0" b="0"/>
            <wp:docPr id="107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a4c30b713e98ae1df7a1e85acf9718c" w:history="1">
        <w:r>
          <w:rPr>
            <w:rStyle w:val="Hyperlink"/>
          </w:rPr>
          <w:t>Automaton</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564CA255" w14:textId="77777777" w:rsidR="003709BC" w:rsidRDefault="003709BC" w:rsidP="003709BC"/>
    <w:p w14:paraId="54FC76DC" w14:textId="77777777" w:rsidR="003709BC" w:rsidRDefault="003709BC" w:rsidP="003709BC">
      <w:pPr>
        <w:pStyle w:val="Heading3"/>
        <w:spacing w:after="0"/>
        <w:ind w:left="1080"/>
      </w:pPr>
      <w:bookmarkStart w:id="2161" w:name="_4a4c30b713e98ae1df7a1e85acf9718c"/>
      <w:bookmarkStart w:id="2162" w:name="_Toc468649603"/>
      <w:r>
        <w:t>Class Automaton</w:t>
      </w:r>
      <w:bookmarkEnd w:id="2161"/>
      <w:bookmarkEnd w:id="2162"/>
      <w:r w:rsidRPr="003A31EC">
        <w:rPr>
          <w:rFonts w:cs="Arial"/>
        </w:rPr>
        <w:t xml:space="preserve"> </w:t>
      </w:r>
      <w:r>
        <w:rPr>
          <w:rFonts w:cs="Arial"/>
        </w:rPr>
        <w:fldChar w:fldCharType="begin"/>
      </w:r>
      <w:r>
        <w:instrText>XE"</w:instrText>
      </w:r>
      <w:r w:rsidRPr="00413D75">
        <w:rPr>
          <w:rFonts w:cs="Arial"/>
        </w:rPr>
        <w:instrText>Automaton</w:instrText>
      </w:r>
      <w:r>
        <w:instrText>"</w:instrText>
      </w:r>
      <w:r>
        <w:rPr>
          <w:rFonts w:cs="Arial"/>
        </w:rPr>
        <w:fldChar w:fldCharType="end"/>
      </w:r>
      <w:r>
        <w:rPr>
          <w:rFonts w:cs="Arial"/>
        </w:rPr>
        <w:t xml:space="preserve"> </w:t>
      </w:r>
    </w:p>
    <w:p w14:paraId="7468C9E8" w14:textId="77777777" w:rsidR="003709BC" w:rsidRDefault="003709BC" w:rsidP="003709BC">
      <w:r>
        <w:t>A machine or group of machines (most often a computer system, robot, or computerized swarm combined with software), or software that can perform actions in accordance with a process without another actor directing each step of the process.</w:t>
      </w:r>
      <w:r>
        <w:br/>
        <w:t>Distinguished from simple tools which facilitate an actor performing a process but have no innate ability to follow such a process.</w:t>
      </w:r>
      <w:r>
        <w:br/>
        <w:t>Automation is distinguished from "legal entity" and "stakeholder", roles of some actors which indicates the ability to enter into legally binding agreements or have objectives (at this time no Automatons are legal entities or stakeholders but the model does not preclude the possibility).</w:t>
      </w:r>
    </w:p>
    <w:p w14:paraId="7316D0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44DFE5" w14:textId="77777777" w:rsidR="003709BC" w:rsidRDefault="003D454B" w:rsidP="003709BC">
      <w:pPr>
        <w:ind w:left="360"/>
      </w:pPr>
      <w:hyperlink w:anchor="_195976dea0d8187e1656ac43c072c070" w:history="1">
        <w:r w:rsidR="003709BC">
          <w:rPr>
            <w:rStyle w:val="Hyperlink"/>
          </w:rPr>
          <w:t>Actor</w:t>
        </w:r>
      </w:hyperlink>
      <w:r w:rsidR="003709BC">
        <w:t xml:space="preserve">, </w:t>
      </w:r>
      <w:hyperlink w:anchor="_ec590b188238aa37f8bc1aa990209ca3" w:history="1">
        <w:r w:rsidR="003709BC">
          <w:rPr>
            <w:rStyle w:val="Hyperlink"/>
          </w:rPr>
          <w:t>System</w:t>
        </w:r>
      </w:hyperlink>
    </w:p>
    <w:p w14:paraId="664E39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F22770" w14:textId="77777777" w:rsidR="003709BC" w:rsidRDefault="003709BC" w:rsidP="003709BC">
      <w:pPr>
        <w:ind w:left="605" w:hanging="245"/>
      </w:pPr>
      <w:r>
        <w:rPr>
          <w:noProof/>
        </w:rPr>
        <w:drawing>
          <wp:inline distT="0" distB="0" distL="0" distR="0" wp14:anchorId="3492DEFE" wp14:editId="01817F56">
            <wp:extent cx="152400" cy="152400"/>
            <wp:effectExtent l="0" t="0" r="0" b="0"/>
            <wp:docPr id="107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d5898dac08f486729cd81831544d467" w:history="1">
        <w:r>
          <w:rPr>
            <w:rStyle w:val="Hyperlink"/>
          </w:rPr>
          <w:t>Automation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1DFD0FA" w14:textId="77777777" w:rsidR="003709BC" w:rsidRDefault="003709BC" w:rsidP="003709BC"/>
    <w:p w14:paraId="2260BFC5" w14:textId="77777777" w:rsidR="003709BC" w:rsidRDefault="003709BC" w:rsidP="003709BC">
      <w:pPr>
        <w:pStyle w:val="Heading3"/>
        <w:spacing w:after="0"/>
        <w:ind w:left="1080"/>
      </w:pPr>
      <w:bookmarkStart w:id="2163" w:name="_919a239687a0b2e9a92c6f707f37ef4b"/>
      <w:bookmarkStart w:id="2164" w:name="_Toc468649604"/>
      <w:r>
        <w:t>Class Communicating Device</w:t>
      </w:r>
      <w:bookmarkEnd w:id="2163"/>
      <w:bookmarkEnd w:id="2164"/>
      <w:r w:rsidRPr="003A31EC">
        <w:rPr>
          <w:rFonts w:cs="Arial"/>
        </w:rPr>
        <w:t xml:space="preserve"> </w:t>
      </w:r>
      <w:r>
        <w:rPr>
          <w:rFonts w:cs="Arial"/>
        </w:rPr>
        <w:fldChar w:fldCharType="begin"/>
      </w:r>
      <w:r>
        <w:instrText>XE"</w:instrText>
      </w:r>
      <w:r w:rsidRPr="00413D75">
        <w:rPr>
          <w:rFonts w:cs="Arial"/>
        </w:rPr>
        <w:instrText>Communicating Device</w:instrText>
      </w:r>
      <w:r>
        <w:instrText>"</w:instrText>
      </w:r>
      <w:r>
        <w:rPr>
          <w:rFonts w:cs="Arial"/>
        </w:rPr>
        <w:fldChar w:fldCharType="end"/>
      </w:r>
      <w:r>
        <w:rPr>
          <w:rFonts w:cs="Arial"/>
        </w:rPr>
        <w:t xml:space="preserve"> </w:t>
      </w:r>
    </w:p>
    <w:p w14:paraId="74A99DD6" w14:textId="77777777" w:rsidR="003709BC" w:rsidRDefault="003709BC" w:rsidP="003709BC">
      <w:r>
        <w:t>A device able to communicate or facilitate communications across a network.</w:t>
      </w:r>
    </w:p>
    <w:p w14:paraId="2A1920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031E0A" w14:textId="77777777" w:rsidR="003709BC" w:rsidRDefault="003D454B" w:rsidP="003709BC">
      <w:pPr>
        <w:ind w:left="360"/>
      </w:pPr>
      <w:hyperlink w:anchor="_4c4de13f024e9b91f91e5b0390d0afe2" w:history="1">
        <w:r w:rsidR="003709BC">
          <w:rPr>
            <w:rStyle w:val="Hyperlink"/>
          </w:rPr>
          <w:t>Contactable</w:t>
        </w:r>
      </w:hyperlink>
      <w:r w:rsidR="003709BC">
        <w:t xml:space="preserve">, </w:t>
      </w:r>
      <w:hyperlink w:anchor="_9c35ce64f0f21064139da0d54d8c7416" w:history="1">
        <w:r w:rsidR="003709BC">
          <w:rPr>
            <w:rStyle w:val="Hyperlink"/>
          </w:rPr>
          <w:t>Cyber Resource</w:t>
        </w:r>
      </w:hyperlink>
      <w:r w:rsidR="003709BC">
        <w:t xml:space="preserve">, </w:t>
      </w:r>
      <w:hyperlink w:anchor="_01fbea83d6b9b9104eb61e6c1562b1e0" w:history="1">
        <w:r w:rsidR="003709BC">
          <w:rPr>
            <w:rStyle w:val="Hyperlink"/>
          </w:rPr>
          <w:t>Device</w:t>
        </w:r>
      </w:hyperlink>
    </w:p>
    <w:p w14:paraId="0FA42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162551" w14:textId="77777777" w:rsidR="003709BC" w:rsidRDefault="003709BC" w:rsidP="003709BC">
      <w:pPr>
        <w:ind w:left="605" w:hanging="245"/>
      </w:pPr>
      <w:r>
        <w:rPr>
          <w:noProof/>
        </w:rPr>
        <w:drawing>
          <wp:inline distT="0" distB="0" distL="0" distR="0" wp14:anchorId="5FFEA590" wp14:editId="47225C4E">
            <wp:extent cx="152400" cy="152400"/>
            <wp:effectExtent l="0" t="0" r="0" b="0"/>
            <wp:docPr id="107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ec4da3df477b133aa5f067d044b8f28" w:history="1">
        <w:r>
          <w:rPr>
            <w:rStyle w:val="Hyperlink"/>
          </w:rPr>
          <w:t>Communications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17A2655A" w14:textId="77777777" w:rsidR="003709BC" w:rsidRDefault="003709BC" w:rsidP="003709BC">
      <w:pPr>
        <w:ind w:left="605" w:hanging="245"/>
      </w:pPr>
      <w:r>
        <w:rPr>
          <w:noProof/>
        </w:rPr>
        <w:drawing>
          <wp:inline distT="0" distB="0" distL="0" distR="0" wp14:anchorId="0C3BFD39" wp14:editId="746E21DC">
            <wp:extent cx="152400" cy="152400"/>
            <wp:effectExtent l="0" t="0" r="0" b="0"/>
            <wp:docPr id="10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4C16E7C4"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25C61B47" w14:textId="77777777" w:rsidR="003709BC" w:rsidRDefault="003709BC" w:rsidP="008C7C30">
      <w:pPr>
        <w:pStyle w:val="BodyText"/>
      </w:pPr>
      <w:r>
        <w:t>The network used by a communications device to send and receive information.</w:t>
      </w:r>
    </w:p>
    <w:p w14:paraId="3C113ACD" w14:textId="77777777" w:rsidR="003709BC" w:rsidRDefault="003709BC" w:rsidP="003709BC"/>
    <w:p w14:paraId="7C09934D" w14:textId="77777777" w:rsidR="003709BC" w:rsidRDefault="003709BC" w:rsidP="003709BC">
      <w:pPr>
        <w:pStyle w:val="Heading3"/>
        <w:spacing w:after="0"/>
        <w:ind w:left="1080"/>
      </w:pPr>
      <w:bookmarkStart w:id="2165" w:name="_bab612bce477c238311c8e169708f767"/>
      <w:bookmarkStart w:id="2166" w:name="_Toc468649605"/>
      <w:r>
        <w:t>Class Communications Link</w:t>
      </w:r>
      <w:bookmarkEnd w:id="2165"/>
      <w:bookmarkEnd w:id="2166"/>
      <w:r w:rsidRPr="003A31EC">
        <w:rPr>
          <w:rFonts w:cs="Arial"/>
        </w:rPr>
        <w:t xml:space="preserve"> </w:t>
      </w:r>
      <w:r>
        <w:rPr>
          <w:rFonts w:cs="Arial"/>
        </w:rPr>
        <w:fldChar w:fldCharType="begin"/>
      </w:r>
      <w:r>
        <w:instrText>XE"</w:instrText>
      </w:r>
      <w:r w:rsidRPr="00413D75">
        <w:rPr>
          <w:rFonts w:cs="Arial"/>
        </w:rPr>
        <w:instrText>Communications Link</w:instrText>
      </w:r>
      <w:r>
        <w:instrText>"</w:instrText>
      </w:r>
      <w:r>
        <w:rPr>
          <w:rFonts w:cs="Arial"/>
        </w:rPr>
        <w:fldChar w:fldCharType="end"/>
      </w:r>
      <w:r>
        <w:rPr>
          <w:rFonts w:cs="Arial"/>
        </w:rPr>
        <w:t xml:space="preserve"> </w:t>
      </w:r>
    </w:p>
    <w:p w14:paraId="1664E018" w14:textId="77777777" w:rsidR="003709BC" w:rsidRDefault="003709BC" w:rsidP="003709BC">
      <w:r>
        <w:t xml:space="preserve">A physical or virtual link between communications devices allowing them to communicate. </w:t>
      </w:r>
    </w:p>
    <w:p w14:paraId="36F5BA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0C03B302" w14:textId="77777777" w:rsidR="003709BC" w:rsidRDefault="003D454B" w:rsidP="003709BC">
      <w:pPr>
        <w:ind w:left="360"/>
      </w:pPr>
      <w:hyperlink w:anchor="_919a239687a0b2e9a92c6f707f37ef4b" w:history="1">
        <w:r w:rsidR="003709BC">
          <w:rPr>
            <w:rStyle w:val="Hyperlink"/>
          </w:rPr>
          <w:t>Communicating Device</w:t>
        </w:r>
      </w:hyperlink>
      <w:r w:rsidR="003709BC">
        <w:t xml:space="preserve">, </w:t>
      </w:r>
      <w:hyperlink w:anchor="_d488e3fc5b435cf33f907550b2b297e9" w:history="1">
        <w:r w:rsidR="003709BC">
          <w:rPr>
            <w:rStyle w:val="Hyperlink"/>
          </w:rPr>
          <w:t>Communications Network</w:t>
        </w:r>
      </w:hyperlink>
    </w:p>
    <w:p w14:paraId="04F71525" w14:textId="77777777" w:rsidR="003709BC" w:rsidRDefault="003709BC" w:rsidP="003709BC"/>
    <w:p w14:paraId="15F2CF83" w14:textId="77777777" w:rsidR="003709BC" w:rsidRDefault="003709BC" w:rsidP="003709BC">
      <w:pPr>
        <w:pStyle w:val="Heading3"/>
        <w:spacing w:after="0"/>
        <w:ind w:left="1080"/>
      </w:pPr>
      <w:bookmarkStart w:id="2167" w:name="_d488e3fc5b435cf33f907550b2b297e9"/>
      <w:bookmarkStart w:id="2168" w:name="_Toc468649606"/>
      <w:r>
        <w:t>Class Communications Network</w:t>
      </w:r>
      <w:bookmarkEnd w:id="2167"/>
      <w:bookmarkEnd w:id="2168"/>
      <w:r w:rsidRPr="003A31EC">
        <w:rPr>
          <w:rFonts w:cs="Arial"/>
        </w:rPr>
        <w:t xml:space="preserve"> </w:t>
      </w:r>
      <w:r>
        <w:rPr>
          <w:rFonts w:cs="Arial"/>
        </w:rPr>
        <w:fldChar w:fldCharType="begin"/>
      </w:r>
      <w:r>
        <w:instrText>XE"</w:instrText>
      </w:r>
      <w:r w:rsidRPr="00413D75">
        <w:rPr>
          <w:rFonts w:cs="Arial"/>
        </w:rPr>
        <w:instrText>Communications Network</w:instrText>
      </w:r>
      <w:r>
        <w:instrText>"</w:instrText>
      </w:r>
      <w:r>
        <w:rPr>
          <w:rFonts w:cs="Arial"/>
        </w:rPr>
        <w:fldChar w:fldCharType="end"/>
      </w:r>
      <w:r>
        <w:rPr>
          <w:rFonts w:cs="Arial"/>
        </w:rPr>
        <w:t xml:space="preserve"> </w:t>
      </w:r>
    </w:p>
    <w:p w14:paraId="1F0F885E" w14:textId="77777777" w:rsidR="003709BC" w:rsidRDefault="003709BC" w:rsidP="003709BC">
      <w:r>
        <w:t>A physical or electronic system intended to facilitate communications between entities. Includes communications channels, computer networks, physical mail and RF networks.</w:t>
      </w:r>
    </w:p>
    <w:p w14:paraId="31EF45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396C9" w14:textId="77777777" w:rsidR="003709BC" w:rsidRDefault="003D454B" w:rsidP="003709BC">
      <w:pPr>
        <w:ind w:left="360"/>
      </w:pPr>
      <w:hyperlink w:anchor="_e075b03ae73f89f5fcb1481cd5a16cbe" w:history="1">
        <w:r w:rsidR="003709BC">
          <w:rPr>
            <w:rStyle w:val="Hyperlink"/>
          </w:rPr>
          <w:t>Actual Entity</w:t>
        </w:r>
      </w:hyperlink>
      <w:r w:rsidR="003709BC">
        <w:t xml:space="preserve">, </w:t>
      </w:r>
      <w:hyperlink w:anchor="_9c5aa7f24b9d67e77921e06d105205c0" w:history="1">
        <w:r w:rsidR="003709BC">
          <w:rPr>
            <w:rStyle w:val="Hyperlink"/>
          </w:rPr>
          <w:t>Namespace</w:t>
        </w:r>
      </w:hyperlink>
    </w:p>
    <w:p w14:paraId="12FC6C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8E4990D" w14:textId="77777777" w:rsidR="003709BC" w:rsidRDefault="003709BC" w:rsidP="003709BC">
      <w:pPr>
        <w:pStyle w:val="BodyText2"/>
        <w:spacing w:after="0"/>
      </w:pPr>
      <w:r>
        <w:rPr>
          <w:noProof/>
          <w:lang w:val="en-US" w:eastAsia="en-US" w:bidi="ar-SA"/>
        </w:rPr>
        <w:drawing>
          <wp:inline distT="0" distB="0" distL="0" distR="0" wp14:anchorId="4015F0EE" wp14:editId="24C8A59E">
            <wp:extent cx="152400" cy="152400"/>
            <wp:effectExtent l="0" t="0" r="0" b="0"/>
            <wp:docPr id="10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provides security level</w:t>
      </w:r>
      <w:r>
        <w:rPr>
          <w:rFonts w:cs="Arial"/>
        </w:rPr>
        <w:fldChar w:fldCharType="begin"/>
      </w:r>
      <w:r>
        <w:instrText>XE"</w:instrText>
      </w:r>
      <w:r w:rsidRPr="00413D75">
        <w:rPr>
          <w:rFonts w:cs="Arial"/>
        </w:rPr>
        <w:instrText>provides 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74D0745E" w14:textId="77777777" w:rsidR="003709BC" w:rsidRDefault="003709BC" w:rsidP="008C7C30">
      <w:pPr>
        <w:pStyle w:val="BodyText"/>
      </w:pPr>
      <w:r>
        <w:t>The level of security asserted for the subject communications network.</w:t>
      </w:r>
    </w:p>
    <w:p w14:paraId="7C0D22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EF80950" w14:textId="77777777" w:rsidR="003709BC" w:rsidRDefault="003709BC" w:rsidP="003709BC">
      <w:pPr>
        <w:ind w:left="605" w:hanging="245"/>
      </w:pPr>
      <w:r>
        <w:rPr>
          <w:noProof/>
        </w:rPr>
        <w:drawing>
          <wp:inline distT="0" distB="0" distL="0" distR="0" wp14:anchorId="408658FE" wp14:editId="7D10E3C2">
            <wp:extent cx="152400" cy="152400"/>
            <wp:effectExtent l="0" t="0" r="0" b="0"/>
            <wp:docPr id="10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C89FA09"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4449F90C" w14:textId="77777777" w:rsidR="003709BC" w:rsidRDefault="003709BC" w:rsidP="008C7C30">
      <w:pPr>
        <w:pStyle w:val="BodyText"/>
      </w:pPr>
      <w:r>
        <w:t>The communicating nodes of a communications network. Nodes are able to communicate with each other across the network.</w:t>
      </w:r>
    </w:p>
    <w:p w14:paraId="64E409AA" w14:textId="77777777" w:rsidR="003709BC" w:rsidRDefault="003709BC" w:rsidP="003709BC">
      <w:pPr>
        <w:ind w:left="605" w:hanging="245"/>
      </w:pPr>
      <w:r>
        <w:rPr>
          <w:noProof/>
        </w:rPr>
        <w:drawing>
          <wp:inline distT="0" distB="0" distL="0" distR="0" wp14:anchorId="0BFE815E" wp14:editId="3DB5983D">
            <wp:extent cx="152400" cy="152400"/>
            <wp:effectExtent l="0" t="0" r="0" b="0"/>
            <wp:docPr id="108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59fd398b9354d627eab9d3a069a3988" w:history="1">
        <w:r>
          <w:rPr>
            <w:rStyle w:val="Hyperlink"/>
          </w:rPr>
          <w:t>Contact Means</w:t>
        </w:r>
      </w:hyperlink>
      <w:r>
        <w:t xml:space="preserve"> [*]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B53A377" w14:textId="77777777" w:rsidR="003709BC" w:rsidRDefault="003709BC" w:rsidP="003709BC"/>
    <w:p w14:paraId="72B2C480" w14:textId="77777777" w:rsidR="003709BC" w:rsidRDefault="003709BC" w:rsidP="003709BC">
      <w:pPr>
        <w:pStyle w:val="Heading3"/>
        <w:spacing w:after="0"/>
        <w:ind w:left="1080"/>
      </w:pPr>
      <w:bookmarkStart w:id="2169" w:name="_80c2b24b6e98f85b1da040824075696d"/>
      <w:bookmarkStart w:id="2170" w:name="_Toc468649607"/>
      <w:r>
        <w:t>Class Computer Control System</w:t>
      </w:r>
      <w:bookmarkEnd w:id="2169"/>
      <w:r w:rsidRPr="003A31EC">
        <w:rPr>
          <w:rFonts w:cs="Arial"/>
        </w:rPr>
        <w:t xml:space="preserve"> </w:t>
      </w:r>
      <w:r>
        <w:rPr>
          <w:rFonts w:cs="Arial"/>
        </w:rPr>
        <w:fldChar w:fldCharType="begin"/>
      </w:r>
      <w:r>
        <w:instrText>XE"</w:instrText>
      </w:r>
      <w:r w:rsidRPr="00413D75">
        <w:rPr>
          <w:rFonts w:cs="Arial"/>
        </w:rPr>
        <w:instrText>Computer Control System</w:instrText>
      </w:r>
      <w:r>
        <w:instrText>"</w:instrText>
      </w:r>
      <w:r>
        <w:rPr>
          <w:rFonts w:cs="Arial"/>
        </w:rPr>
        <w:fldChar w:fldCharType="end"/>
      </w:r>
      <w:r>
        <w:rPr>
          <w:rFonts w:cs="Arial"/>
        </w:rPr>
        <w:t xml:space="preserve"> &lt;&lt;Role&gt;&gt;</w:t>
      </w:r>
      <w:bookmarkEnd w:id="2170"/>
    </w:p>
    <w:p w14:paraId="4F294C26" w14:textId="77777777" w:rsidR="003709BC" w:rsidRDefault="003709BC" w:rsidP="003709BC">
      <w:r>
        <w:t>A computer control system is a device, or set of devices, that manages, commands, directs or regulates the behavior of other devices or systems. Industrial control systems are used in industrial production for controlling equipment or machines.</w:t>
      </w:r>
    </w:p>
    <w:p w14:paraId="7E5B2C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92EDB" w14:textId="77777777" w:rsidR="003709BC" w:rsidRDefault="003D454B" w:rsidP="003709BC">
      <w:pPr>
        <w:ind w:left="360"/>
      </w:pPr>
      <w:hyperlink w:anchor="_14d56db80bbdc99ae3ae52a93d690543" w:history="1">
        <w:r w:rsidR="003709BC">
          <w:rPr>
            <w:rStyle w:val="Hyperlink"/>
          </w:rPr>
          <w:t>Computer System</w:t>
        </w:r>
      </w:hyperlink>
      <w:r w:rsidR="003709BC">
        <w:t xml:space="preserve">, </w:t>
      </w:r>
      <w:hyperlink w:anchor="_507bb7053aa3a2149393bccfeddb4fa9" w:history="1">
        <w:r w:rsidR="003709BC">
          <w:rPr>
            <w:rStyle w:val="Hyperlink"/>
          </w:rPr>
          <w:t>Controlling Actor</w:t>
        </w:r>
      </w:hyperlink>
    </w:p>
    <w:p w14:paraId="7D47500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3D575BB" w14:textId="77777777" w:rsidR="003709BC" w:rsidRDefault="003709BC" w:rsidP="003709BC">
      <w:pPr>
        <w:ind w:left="605" w:hanging="245"/>
      </w:pPr>
      <w:r>
        <w:rPr>
          <w:noProof/>
        </w:rPr>
        <w:drawing>
          <wp:inline distT="0" distB="0" distL="0" distR="0" wp14:anchorId="7A9E32A0" wp14:editId="2209157E">
            <wp:extent cx="152400" cy="152400"/>
            <wp:effectExtent l="0" t="0" r="0" b="0"/>
            <wp:docPr id="10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Redefines</w:t>
      </w:r>
      <w:r>
        <w:t>: has control over:</w:t>
      </w:r>
      <w:hyperlink w:anchor="_4d48a0bcc67a2c0d7c362123b26f243b" w:history="1">
        <w:r>
          <w:rPr>
            <w:rStyle w:val="Hyperlink"/>
          </w:rPr>
          <w:t>Controlled Entity</w:t>
        </w:r>
      </w:hyperlink>
      <w:r>
        <w:rPr>
          <w:rStyle w:val="Hyperlink"/>
        </w:rPr>
        <w:t xml:space="preserve">   </w:t>
      </w:r>
      <w:r>
        <w:t xml:space="preserve"> </w:t>
      </w:r>
    </w:p>
    <w:p w14:paraId="1F125D7A"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1E98E34B" w14:textId="77777777" w:rsidR="003709BC" w:rsidRDefault="003709BC" w:rsidP="008C7C30">
      <w:pPr>
        <w:pStyle w:val="BodyText"/>
      </w:pPr>
      <w:r>
        <w:t>Entity that is controlled by a computer system.</w:t>
      </w:r>
    </w:p>
    <w:p w14:paraId="6A548325" w14:textId="77777777" w:rsidR="003709BC" w:rsidRDefault="003709BC" w:rsidP="003709BC"/>
    <w:p w14:paraId="4738068C" w14:textId="77777777" w:rsidR="003709BC" w:rsidRDefault="003709BC" w:rsidP="003709BC">
      <w:pPr>
        <w:pStyle w:val="Heading3"/>
        <w:spacing w:after="0"/>
        <w:ind w:left="1080"/>
      </w:pPr>
      <w:bookmarkStart w:id="2171" w:name="_14d56db80bbdc99ae3ae52a93d690543"/>
      <w:bookmarkStart w:id="2172" w:name="_Toc468649608"/>
      <w:r>
        <w:t>Class Computer System</w:t>
      </w:r>
      <w:bookmarkEnd w:id="2171"/>
      <w:bookmarkEnd w:id="2172"/>
      <w:r w:rsidRPr="003A31EC">
        <w:rPr>
          <w:rFonts w:cs="Arial"/>
        </w:rPr>
        <w:t xml:space="preserve"> </w:t>
      </w:r>
      <w:r>
        <w:rPr>
          <w:rFonts w:cs="Arial"/>
        </w:rPr>
        <w:fldChar w:fldCharType="begin"/>
      </w:r>
      <w:r>
        <w:instrText>XE"</w:instrText>
      </w:r>
      <w:r w:rsidRPr="00413D75">
        <w:rPr>
          <w:rFonts w:cs="Arial"/>
        </w:rPr>
        <w:instrText>Computer System</w:instrText>
      </w:r>
      <w:r>
        <w:instrText>"</w:instrText>
      </w:r>
      <w:r>
        <w:rPr>
          <w:rFonts w:cs="Arial"/>
        </w:rPr>
        <w:fldChar w:fldCharType="end"/>
      </w:r>
      <w:r>
        <w:rPr>
          <w:rFonts w:cs="Arial"/>
        </w:rPr>
        <w:t xml:space="preserve"> </w:t>
      </w:r>
    </w:p>
    <w:p w14:paraId="4B5FF61C" w14:textId="77777777" w:rsidR="003709BC" w:rsidRDefault="003709BC" w:rsidP="003709BC">
      <w:r>
        <w:t>An identifiable and physical computer system that acts as an automaton agent performing processes.</w:t>
      </w:r>
      <w:r>
        <w:br/>
        <w:t>[ISO/IEC 10514-1:1996] The combination of hardware and, optionally, firmware and software (e.g. operating system) that enables the execution of software.</w:t>
      </w:r>
      <w:r>
        <w:br/>
      </w:r>
    </w:p>
    <w:p w14:paraId="3B717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0A8C54CA" w14:textId="77777777" w:rsidR="003709BC" w:rsidRDefault="003D454B" w:rsidP="003709BC">
      <w:pPr>
        <w:ind w:left="360"/>
      </w:pPr>
      <w:hyperlink w:anchor="_4a4c30b713e98ae1df7a1e85acf9718c" w:history="1">
        <w:r w:rsidR="003709BC">
          <w:rPr>
            <w:rStyle w:val="Hyperlink"/>
          </w:rPr>
          <w:t>Automaton</w:t>
        </w:r>
      </w:hyperlink>
      <w:r w:rsidR="003709BC">
        <w:t xml:space="preserve">, </w:t>
      </w:r>
      <w:hyperlink w:anchor="_919a239687a0b2e9a92c6f707f37ef4b" w:history="1">
        <w:r w:rsidR="003709BC">
          <w:rPr>
            <w:rStyle w:val="Hyperlink"/>
          </w:rPr>
          <w:t>Communicating Device</w:t>
        </w:r>
      </w:hyperlink>
      <w:r w:rsidR="003709BC">
        <w:t xml:space="preserve">, </w:t>
      </w:r>
      <w:hyperlink w:anchor="_1aeb4ecaf7c4be68b50678bc9c5f432c" w:history="1">
        <w:r w:rsidR="003709BC">
          <w:rPr>
            <w:rStyle w:val="Hyperlink"/>
          </w:rPr>
          <w:t>Container</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p>
    <w:p w14:paraId="449D7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91F31D7" w14:textId="77777777" w:rsidR="003709BC" w:rsidRDefault="003709BC" w:rsidP="003709BC">
      <w:pPr>
        <w:pStyle w:val="BodyText2"/>
        <w:spacing w:after="0"/>
      </w:pPr>
      <w:r>
        <w:rPr>
          <w:noProof/>
          <w:lang w:val="en-US" w:eastAsia="en-US" w:bidi="ar-SA"/>
        </w:rPr>
        <w:drawing>
          <wp:inline distT="0" distB="0" distL="0" distR="0" wp14:anchorId="518A55DE" wp14:editId="430D1059">
            <wp:extent cx="152400" cy="152400"/>
            <wp:effectExtent l="0" t="0" r="0" b="0"/>
            <wp:docPr id="108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network address</w:t>
      </w:r>
      <w:r>
        <w:rPr>
          <w:rFonts w:cs="Arial"/>
        </w:rPr>
        <w:fldChar w:fldCharType="begin"/>
      </w:r>
      <w:r>
        <w:instrText>XE"</w:instrText>
      </w:r>
      <w:r w:rsidRPr="00413D75">
        <w:rPr>
          <w:rFonts w:cs="Arial"/>
        </w:rPr>
        <w:instrText>network address</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6CC8006F" w14:textId="77777777" w:rsidR="003709BC" w:rsidRDefault="003709BC" w:rsidP="008C7C30">
      <w:pPr>
        <w:pStyle w:val="BodyText"/>
      </w:pPr>
      <w:r>
        <w:t>Electronic address which allows communication with a computer system as a node on a network.</w:t>
      </w:r>
    </w:p>
    <w:p w14:paraId="4FC5A1C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DC2815" w14:textId="77777777" w:rsidR="003709BC" w:rsidRDefault="003709BC" w:rsidP="003709BC">
      <w:pPr>
        <w:ind w:left="605" w:hanging="245"/>
      </w:pPr>
      <w:r>
        <w:rPr>
          <w:noProof/>
        </w:rPr>
        <w:drawing>
          <wp:inline distT="0" distB="0" distL="0" distR="0" wp14:anchorId="6738F2FB" wp14:editId="0ECE806C">
            <wp:extent cx="152400" cy="152400"/>
            <wp:effectExtent l="0" t="0" r="0" b="0"/>
            <wp:docPr id="109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f0fe350810d255855b89a57ce14c385" w:history="1">
        <w:r>
          <w:rPr>
            <w:rStyle w:val="Hyperlink"/>
          </w:rPr>
          <w:t>Information System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77FA90D5" w14:textId="77777777" w:rsidR="003709BC" w:rsidRDefault="003709BC" w:rsidP="003709BC">
      <w:pPr>
        <w:ind w:left="605" w:hanging="245"/>
      </w:pPr>
      <w:r>
        <w:rPr>
          <w:noProof/>
        </w:rPr>
        <w:drawing>
          <wp:inline distT="0" distB="0" distL="0" distR="0" wp14:anchorId="23215EAB" wp14:editId="523978C6">
            <wp:extent cx="152400" cy="152400"/>
            <wp:effectExtent l="0" t="0" r="0" b="0"/>
            <wp:docPr id="10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w:t>
      </w:r>
    </w:p>
    <w:p w14:paraId="62932819"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42763680" w14:textId="77777777" w:rsidR="003709BC" w:rsidRDefault="003709BC" w:rsidP="008C7C30">
      <w:pPr>
        <w:pStyle w:val="BodyText"/>
      </w:pPr>
      <w:r>
        <w:t>Activities a computer may automate.</w:t>
      </w:r>
    </w:p>
    <w:p w14:paraId="4C15AA29" w14:textId="77777777" w:rsidR="003709BC" w:rsidRDefault="003709BC" w:rsidP="003709BC">
      <w:pPr>
        <w:ind w:left="605" w:hanging="245"/>
      </w:pPr>
      <w:r>
        <w:rPr>
          <w:noProof/>
        </w:rPr>
        <w:drawing>
          <wp:inline distT="0" distB="0" distL="0" distR="0" wp14:anchorId="01DB15AE" wp14:editId="4CDB6E34">
            <wp:extent cx="152400" cy="152400"/>
            <wp:effectExtent l="0" t="0" r="0" b="0"/>
            <wp:docPr id="10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62DC2AE"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54927A9B" w14:textId="77777777" w:rsidR="003709BC" w:rsidRDefault="003709BC" w:rsidP="008C7C30">
      <w:pPr>
        <w:pStyle w:val="BodyText"/>
      </w:pPr>
      <w:r>
        <w:t>Information stored in a computer.</w:t>
      </w:r>
    </w:p>
    <w:p w14:paraId="12766DA5" w14:textId="77777777" w:rsidR="003709BC" w:rsidRDefault="003709BC" w:rsidP="003709BC"/>
    <w:p w14:paraId="6459048B" w14:textId="77777777" w:rsidR="003709BC" w:rsidRDefault="003709BC" w:rsidP="003709BC">
      <w:pPr>
        <w:pStyle w:val="Heading3"/>
        <w:spacing w:after="0"/>
        <w:ind w:left="1080"/>
      </w:pPr>
      <w:bookmarkStart w:id="2173" w:name="_9c35ce64f0f21064139da0d54d8c7416"/>
      <w:bookmarkStart w:id="2174" w:name="_Toc468649609"/>
      <w:r>
        <w:t>Class Cyber Resource</w:t>
      </w:r>
      <w:bookmarkEnd w:id="2173"/>
      <w:r w:rsidRPr="003A31EC">
        <w:rPr>
          <w:rFonts w:cs="Arial"/>
        </w:rPr>
        <w:t xml:space="preserve"> </w:t>
      </w:r>
      <w:r>
        <w:rPr>
          <w:rFonts w:cs="Arial"/>
        </w:rPr>
        <w:fldChar w:fldCharType="begin"/>
      </w:r>
      <w:r>
        <w:instrText>XE"</w:instrText>
      </w:r>
      <w:r w:rsidRPr="00413D75">
        <w:rPr>
          <w:rFonts w:cs="Arial"/>
        </w:rPr>
        <w:instrText>Cyber Resource</w:instrText>
      </w:r>
      <w:r>
        <w:instrText>"</w:instrText>
      </w:r>
      <w:r>
        <w:rPr>
          <w:rFonts w:cs="Arial"/>
        </w:rPr>
        <w:fldChar w:fldCharType="end"/>
      </w:r>
      <w:r>
        <w:rPr>
          <w:rFonts w:cs="Arial"/>
        </w:rPr>
        <w:t xml:space="preserve"> &lt;&lt;Union&gt;&gt;</w:t>
      </w:r>
      <w:bookmarkEnd w:id="2174"/>
    </w:p>
    <w:p w14:paraId="46102BC7" w14:textId="77777777" w:rsidR="003709BC" w:rsidRDefault="003709BC" w:rsidP="003709BC">
      <w:r>
        <w:t>Resources that, together, make up information systems capabilities and may be vulnerable to attack or used in an attack.</w:t>
      </w:r>
    </w:p>
    <w:p w14:paraId="756C3E9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B1E9F" w14:textId="77777777" w:rsidR="003709BC" w:rsidRDefault="003709BC" w:rsidP="003709BC">
      <w:pPr>
        <w:ind w:left="605" w:hanging="245"/>
      </w:pPr>
      <w:r>
        <w:rPr>
          <w:noProof/>
        </w:rPr>
        <w:drawing>
          <wp:inline distT="0" distB="0" distL="0" distR="0" wp14:anchorId="191FB15D" wp14:editId="6FE3F98D">
            <wp:extent cx="152400" cy="152400"/>
            <wp:effectExtent l="0" t="0" r="0" b="0"/>
            <wp:docPr id="109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3C290E7" w14:textId="77777777" w:rsidR="003709BC" w:rsidRDefault="003709BC" w:rsidP="003709BC"/>
    <w:p w14:paraId="1A3DD147" w14:textId="77777777" w:rsidR="003709BC" w:rsidRDefault="003709BC" w:rsidP="003709BC">
      <w:pPr>
        <w:pStyle w:val="Heading3"/>
        <w:spacing w:after="0"/>
        <w:ind w:left="1080"/>
      </w:pPr>
      <w:bookmarkStart w:id="2175" w:name="_56d94e5931ba654061cd0363c6ff32d0"/>
      <w:bookmarkStart w:id="2176" w:name="_Toc468649610"/>
      <w:r>
        <w:t>Class Cyber Weapon</w:t>
      </w:r>
      <w:bookmarkEnd w:id="2175"/>
      <w:r w:rsidRPr="003A31EC">
        <w:rPr>
          <w:rFonts w:cs="Arial"/>
        </w:rPr>
        <w:t xml:space="preserve"> </w:t>
      </w:r>
      <w:r>
        <w:rPr>
          <w:rFonts w:cs="Arial"/>
        </w:rPr>
        <w:fldChar w:fldCharType="begin"/>
      </w:r>
      <w:r>
        <w:instrText>XE"</w:instrText>
      </w:r>
      <w:r w:rsidRPr="00413D75">
        <w:rPr>
          <w:rFonts w:cs="Arial"/>
        </w:rPr>
        <w:instrText>Cyber Weapon</w:instrText>
      </w:r>
      <w:r>
        <w:instrText>"</w:instrText>
      </w:r>
      <w:r>
        <w:rPr>
          <w:rFonts w:cs="Arial"/>
        </w:rPr>
        <w:fldChar w:fldCharType="end"/>
      </w:r>
      <w:r>
        <w:rPr>
          <w:rFonts w:cs="Arial"/>
        </w:rPr>
        <w:t xml:space="preserve"> &lt;&lt;Role&gt;&gt;</w:t>
      </w:r>
      <w:bookmarkEnd w:id="2176"/>
    </w:p>
    <w:p w14:paraId="50923EB9" w14:textId="77777777" w:rsidR="003709BC" w:rsidRDefault="003709BC" w:rsidP="003709BC">
      <w:r>
        <w:t>A software weapon able to exploit the vulnerabilities of a cyber system.</w:t>
      </w:r>
    </w:p>
    <w:p w14:paraId="157D26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337C23" w14:textId="77777777" w:rsidR="003709BC" w:rsidRDefault="003D454B" w:rsidP="003709BC">
      <w:pPr>
        <w:ind w:left="360"/>
      </w:pPr>
      <w:hyperlink w:anchor="_9c35ce64f0f21064139da0d54d8c7416" w:history="1">
        <w:r w:rsidR="003709BC">
          <w:rPr>
            <w:rStyle w:val="Hyperlink"/>
          </w:rPr>
          <w:t>Cyber Resource</w:t>
        </w:r>
      </w:hyperlink>
      <w:r w:rsidR="003709BC">
        <w:t xml:space="preserve">, </w:t>
      </w:r>
      <w:hyperlink w:anchor="_85732391519559b8da2839960274417a" w:history="1">
        <w:r w:rsidR="003709BC">
          <w:rPr>
            <w:rStyle w:val="Hyperlink"/>
          </w:rPr>
          <w:t>Weapon</w:t>
        </w:r>
      </w:hyperlink>
    </w:p>
    <w:p w14:paraId="3B2E49F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D78CDF" w14:textId="77777777" w:rsidR="003709BC" w:rsidRDefault="003709BC" w:rsidP="003709BC">
      <w:pPr>
        <w:ind w:left="605" w:hanging="245"/>
      </w:pPr>
      <w:r>
        <w:rPr>
          <w:noProof/>
        </w:rPr>
        <w:drawing>
          <wp:inline distT="0" distB="0" distL="0" distR="0" wp14:anchorId="17E97BFA" wp14:editId="7345F312">
            <wp:extent cx="152400" cy="152400"/>
            <wp:effectExtent l="0" t="0" r="0" b="0"/>
            <wp:docPr id="109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[1..*]   </w:t>
      </w:r>
      <w:r w:rsidRPr="00833C5F">
        <w:rPr>
          <w:i/>
        </w:rPr>
        <w:t>Subsets</w:t>
      </w:r>
      <w:r>
        <w:t>: leverages:</w:t>
      </w:r>
      <w:hyperlink w:anchor="_d936caf19626476c163d1b8384647aa0" w:history="1">
        <w:r>
          <w:rPr>
            <w:rStyle w:val="Hyperlink"/>
          </w:rPr>
          <w:t>Vulnerability</w:t>
        </w:r>
      </w:hyperlink>
      <w:r>
        <w:rPr>
          <w:rStyle w:val="Hyperlink"/>
        </w:rPr>
        <w:t xml:space="preserve"> </w:t>
      </w:r>
      <w:r>
        <w:t xml:space="preserve">   </w:t>
      </w:r>
    </w:p>
    <w:p w14:paraId="5D443D8C" w14:textId="77777777" w:rsidR="003709BC" w:rsidRDefault="003709BC" w:rsidP="003709BC"/>
    <w:p w14:paraId="1DFA0B7D" w14:textId="77777777" w:rsidR="003709BC" w:rsidRDefault="003709BC" w:rsidP="003709BC">
      <w:pPr>
        <w:pStyle w:val="Heading3"/>
        <w:spacing w:after="0"/>
        <w:ind w:left="1080"/>
      </w:pPr>
      <w:bookmarkStart w:id="2177" w:name="_41a8070e54ad0abc9157cabfc29ee621"/>
      <w:bookmarkStart w:id="2178" w:name="_Toc468649611"/>
      <w:r>
        <w:t>Class Execution Platform</w:t>
      </w:r>
      <w:bookmarkEnd w:id="2177"/>
      <w:r w:rsidRPr="003A31EC">
        <w:rPr>
          <w:rFonts w:cs="Arial"/>
        </w:rPr>
        <w:t xml:space="preserve"> </w:t>
      </w:r>
      <w:r>
        <w:rPr>
          <w:rFonts w:cs="Arial"/>
        </w:rPr>
        <w:fldChar w:fldCharType="begin"/>
      </w:r>
      <w:r>
        <w:instrText>XE"</w:instrText>
      </w:r>
      <w:r w:rsidRPr="00413D75">
        <w:rPr>
          <w:rFonts w:cs="Arial"/>
        </w:rPr>
        <w:instrText>Execution Platform</w:instrText>
      </w:r>
      <w:r>
        <w:instrText>"</w:instrText>
      </w:r>
      <w:r>
        <w:rPr>
          <w:rFonts w:cs="Arial"/>
        </w:rPr>
        <w:fldChar w:fldCharType="end"/>
      </w:r>
      <w:r>
        <w:rPr>
          <w:rFonts w:cs="Arial"/>
        </w:rPr>
        <w:t xml:space="preserve"> &lt;&lt;Union&gt;&gt;</w:t>
      </w:r>
      <w:bookmarkEnd w:id="2178"/>
    </w:p>
    <w:p w14:paraId="1C9775E8" w14:textId="77777777" w:rsidR="003709BC" w:rsidRDefault="003709BC" w:rsidP="003709BC">
      <w:r>
        <w:t>Computer hardware or software that provides the capability of executing software. This includes processors, operating systems and virtual machines.</w:t>
      </w:r>
    </w:p>
    <w:p w14:paraId="799301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5AD68" w14:textId="77777777" w:rsidR="003709BC" w:rsidRDefault="003D454B" w:rsidP="003709BC">
      <w:pPr>
        <w:ind w:left="360"/>
      </w:pPr>
      <w:hyperlink w:anchor="_9c35ce64f0f21064139da0d54d8c7416" w:history="1">
        <w:r w:rsidR="003709BC">
          <w:rPr>
            <w:rStyle w:val="Hyperlink"/>
          </w:rPr>
          <w:t>Cyber Resource</w:t>
        </w:r>
      </w:hyperlink>
    </w:p>
    <w:p w14:paraId="49FA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0455E82" w14:textId="77777777" w:rsidR="003709BC" w:rsidRDefault="003709BC" w:rsidP="003709BC">
      <w:pPr>
        <w:ind w:left="605" w:hanging="245"/>
      </w:pPr>
      <w:r>
        <w:rPr>
          <w:noProof/>
        </w:rPr>
        <w:drawing>
          <wp:inline distT="0" distB="0" distL="0" distR="0" wp14:anchorId="5D8ADDCB" wp14:editId="336B9016">
            <wp:extent cx="152400" cy="152400"/>
            <wp:effectExtent l="0" t="0" r="0" b="0"/>
            <wp:docPr id="11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0475B26"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6C8083F0" w14:textId="77777777" w:rsidR="003709BC" w:rsidRDefault="003709BC" w:rsidP="008C7C30">
      <w:pPr>
        <w:pStyle w:val="BodyText"/>
      </w:pPr>
      <w:r>
        <w:t>Software a computer system, other software or computer type is able to execute.</w:t>
      </w:r>
    </w:p>
    <w:p w14:paraId="195284CD" w14:textId="77777777" w:rsidR="003709BC" w:rsidRDefault="003709BC" w:rsidP="003709BC"/>
    <w:p w14:paraId="0DBD74A2" w14:textId="77777777" w:rsidR="003709BC" w:rsidRDefault="003709BC" w:rsidP="003709BC">
      <w:pPr>
        <w:pStyle w:val="Heading3"/>
        <w:spacing w:after="0"/>
        <w:ind w:left="1080"/>
      </w:pPr>
      <w:bookmarkStart w:id="2179" w:name="_3d50604e127de14ae7231641eca96d76"/>
      <w:bookmarkStart w:id="2180" w:name="_Toc468649612"/>
      <w:r>
        <w:t>Association Class Information In Computer</w:t>
      </w:r>
      <w:bookmarkEnd w:id="2179"/>
      <w:r w:rsidRPr="003A31EC">
        <w:rPr>
          <w:rFonts w:cs="Arial"/>
        </w:rPr>
        <w:t xml:space="preserve"> </w:t>
      </w:r>
      <w:r>
        <w:rPr>
          <w:rFonts w:cs="Arial"/>
        </w:rPr>
        <w:fldChar w:fldCharType="begin"/>
      </w:r>
      <w:r>
        <w:instrText>XE"</w:instrText>
      </w:r>
      <w:r w:rsidRPr="00413D75">
        <w:rPr>
          <w:rFonts w:cs="Arial"/>
        </w:rPr>
        <w:instrText>Information In Computer</w:instrText>
      </w:r>
      <w:r>
        <w:instrText>"</w:instrText>
      </w:r>
      <w:r>
        <w:rPr>
          <w:rFonts w:cs="Arial"/>
        </w:rPr>
        <w:fldChar w:fldCharType="end"/>
      </w:r>
      <w:r>
        <w:rPr>
          <w:rFonts w:cs="Arial"/>
        </w:rPr>
        <w:t xml:space="preserve"> &lt;&lt;Relationship&gt;&gt;</w:t>
      </w:r>
      <w:bookmarkEnd w:id="2180"/>
    </w:p>
    <w:p w14:paraId="38301B42" w14:textId="77777777" w:rsidR="003709BC" w:rsidRDefault="003709BC" w:rsidP="003709BC">
      <w:r>
        <w:t>Relationship defining information stored in a computer system.</w:t>
      </w:r>
    </w:p>
    <w:p w14:paraId="2892737E" w14:textId="77777777" w:rsidR="003709BC" w:rsidRDefault="003709BC" w:rsidP="003709BC">
      <w:pPr>
        <w:jc w:val="center"/>
      </w:pPr>
      <w:r>
        <w:rPr>
          <w:noProof/>
        </w:rPr>
        <w:drawing>
          <wp:inline distT="0" distB="0" distL="0" distR="0" wp14:anchorId="40835F94" wp14:editId="0AF68477">
            <wp:extent cx="6188074" cy="2442661"/>
            <wp:effectExtent l="0" t="0" r="0" b="0"/>
            <wp:docPr id="1103" name="Picture -1472922488.emf" descr="-147292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1472922488.emf"/>
                    <pic:cNvPicPr/>
                  </pic:nvPicPr>
                  <pic:blipFill>
                    <a:blip r:embed="rId137" cstate="print"/>
                    <a:stretch>
                      <a:fillRect/>
                    </a:stretch>
                  </pic:blipFill>
                  <pic:spPr>
                    <a:xfrm>
                      <a:off x="0" y="0"/>
                      <a:ext cx="6188074" cy="2442661"/>
                    </a:xfrm>
                    <a:prstGeom prst="rect">
                      <a:avLst/>
                    </a:prstGeom>
                  </pic:spPr>
                </pic:pic>
              </a:graphicData>
            </a:graphic>
          </wp:inline>
        </w:drawing>
      </w:r>
    </w:p>
    <w:p w14:paraId="15656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In Computer</w:t>
      </w:r>
    </w:p>
    <w:p w14:paraId="6ED29A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8E5F26" w14:textId="77777777" w:rsidR="003709BC" w:rsidRDefault="003D454B" w:rsidP="003709BC">
      <w:pPr>
        <w:ind w:left="360"/>
      </w:pPr>
      <w:hyperlink w:anchor="_1877f62457c8a23aa5cbd6053842df7b" w:history="1">
        <w:r w:rsidR="003709BC">
          <w:rPr>
            <w:rStyle w:val="Hyperlink"/>
          </w:rPr>
          <w:t>Containment</w:t>
        </w:r>
      </w:hyperlink>
    </w:p>
    <w:p w14:paraId="10E501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C8137DC" w14:textId="77777777" w:rsidR="003709BC" w:rsidRDefault="003709BC" w:rsidP="003709BC">
      <w:pPr>
        <w:ind w:firstLine="720"/>
      </w:pPr>
      <w:r>
        <w:rPr>
          <w:noProof/>
        </w:rPr>
        <w:drawing>
          <wp:inline distT="0" distB="0" distL="0" distR="0" wp14:anchorId="2E447896" wp14:editId="13D2E48B">
            <wp:extent cx="152400" cy="152400"/>
            <wp:effectExtent l="0" t="0" r="0" b="0"/>
            <wp:docPr id="110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448B83B" w14:textId="77777777" w:rsidR="003709BC" w:rsidRDefault="003709BC" w:rsidP="008C7C30">
      <w:pPr>
        <w:pStyle w:val="BodyText"/>
      </w:pPr>
      <w:r>
        <w:t>Information stored in a computer.</w:t>
      </w:r>
    </w:p>
    <w:p w14:paraId="34D089F3" w14:textId="77777777" w:rsidR="003709BC" w:rsidRDefault="003709BC" w:rsidP="003709BC">
      <w:pPr>
        <w:ind w:firstLine="720"/>
      </w:pPr>
      <w:r>
        <w:rPr>
          <w:noProof/>
        </w:rPr>
        <w:drawing>
          <wp:inline distT="0" distB="0" distL="0" distR="0" wp14:anchorId="1C965801" wp14:editId="4EBAD7FC">
            <wp:extent cx="152400" cy="152400"/>
            <wp:effectExtent l="0" t="0" r="0" b="0"/>
            <wp:docPr id="110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3F48F2F0" w14:textId="77777777" w:rsidR="003709BC" w:rsidRDefault="003709BC" w:rsidP="008C7C30">
      <w:pPr>
        <w:pStyle w:val="BodyText"/>
      </w:pPr>
      <w:r>
        <w:t>System storing an information object.</w:t>
      </w:r>
    </w:p>
    <w:p w14:paraId="6C9CBBD9" w14:textId="77777777" w:rsidR="003709BC" w:rsidRDefault="003709BC" w:rsidP="003709BC"/>
    <w:p w14:paraId="53DF6BCB" w14:textId="77777777" w:rsidR="003709BC" w:rsidRDefault="003709BC" w:rsidP="003709BC">
      <w:pPr>
        <w:pStyle w:val="Heading3"/>
        <w:spacing w:after="0"/>
        <w:ind w:left="1080"/>
      </w:pPr>
      <w:bookmarkStart w:id="2181" w:name="_3d099a99b490b75c1b126cd29a907970"/>
      <w:bookmarkStart w:id="2182" w:name="_Toc468649613"/>
      <w:r>
        <w:t>Association Class Node of a Network</w:t>
      </w:r>
      <w:bookmarkEnd w:id="2181"/>
      <w:r w:rsidRPr="003A31EC">
        <w:rPr>
          <w:rFonts w:cs="Arial"/>
        </w:rPr>
        <w:t xml:space="preserve"> </w:t>
      </w:r>
      <w:r>
        <w:rPr>
          <w:rFonts w:cs="Arial"/>
        </w:rPr>
        <w:fldChar w:fldCharType="begin"/>
      </w:r>
      <w:r>
        <w:instrText>XE"</w:instrText>
      </w:r>
      <w:r w:rsidRPr="00413D75">
        <w:rPr>
          <w:rFonts w:cs="Arial"/>
        </w:rPr>
        <w:instrText>Node of a Network</w:instrText>
      </w:r>
      <w:r>
        <w:instrText>"</w:instrText>
      </w:r>
      <w:r>
        <w:rPr>
          <w:rFonts w:cs="Arial"/>
        </w:rPr>
        <w:fldChar w:fldCharType="end"/>
      </w:r>
      <w:r>
        <w:rPr>
          <w:rFonts w:cs="Arial"/>
        </w:rPr>
        <w:t xml:space="preserve"> &lt;&lt;Relationship&gt;&gt;</w:t>
      </w:r>
      <w:bookmarkEnd w:id="2182"/>
    </w:p>
    <w:p w14:paraId="3D371D3E" w14:textId="77777777" w:rsidR="003709BC" w:rsidRDefault="003709BC" w:rsidP="003709BC">
      <w:r>
        <w:t>Relationship between a network and nodes that may communicate on that network.</w:t>
      </w:r>
    </w:p>
    <w:p w14:paraId="0669ACD8" w14:textId="77777777" w:rsidR="003709BC" w:rsidRDefault="003709BC" w:rsidP="003709BC">
      <w:pPr>
        <w:jc w:val="center"/>
      </w:pPr>
      <w:r>
        <w:rPr>
          <w:noProof/>
        </w:rPr>
        <w:lastRenderedPageBreak/>
        <w:drawing>
          <wp:inline distT="0" distB="0" distL="0" distR="0" wp14:anchorId="70FCAC2C" wp14:editId="2865F4B8">
            <wp:extent cx="6188075" cy="2257094"/>
            <wp:effectExtent l="0" t="0" r="0" b="0"/>
            <wp:docPr id="1109" name="Picture 1053161298.emf" descr="10531612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53161298.emf"/>
                    <pic:cNvPicPr/>
                  </pic:nvPicPr>
                  <pic:blipFill>
                    <a:blip r:embed="rId138" cstate="print"/>
                    <a:stretch>
                      <a:fillRect/>
                    </a:stretch>
                  </pic:blipFill>
                  <pic:spPr>
                    <a:xfrm>
                      <a:off x="0" y="0"/>
                      <a:ext cx="6188075" cy="2257094"/>
                    </a:xfrm>
                    <a:prstGeom prst="rect">
                      <a:avLst/>
                    </a:prstGeom>
                  </pic:spPr>
                </pic:pic>
              </a:graphicData>
            </a:graphic>
          </wp:inline>
        </w:drawing>
      </w:r>
    </w:p>
    <w:p w14:paraId="1F187B5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Node Of A Network</w:t>
      </w:r>
    </w:p>
    <w:p w14:paraId="09416E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F1500" w14:textId="77777777" w:rsidR="003709BC" w:rsidRDefault="003D454B" w:rsidP="003709BC">
      <w:pPr>
        <w:ind w:left="360"/>
      </w:pPr>
      <w:hyperlink w:anchor="_ea4d141559e1d33d914c6865ea329a04" w:history="1">
        <w:r w:rsidR="003709BC">
          <w:rPr>
            <w:rStyle w:val="Hyperlink"/>
          </w:rPr>
          <w:t>Parthood</w:t>
        </w:r>
      </w:hyperlink>
    </w:p>
    <w:p w14:paraId="45155F0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FEBEBC1" w14:textId="77777777" w:rsidR="003709BC" w:rsidRDefault="003709BC" w:rsidP="003709BC">
      <w:pPr>
        <w:ind w:firstLine="720"/>
      </w:pPr>
      <w:r>
        <w:rPr>
          <w:noProof/>
        </w:rPr>
        <w:drawing>
          <wp:inline distT="0" distB="0" distL="0" distR="0" wp14:anchorId="6A69FD80" wp14:editId="7F2EFC5A">
            <wp:extent cx="152400" cy="152400"/>
            <wp:effectExtent l="0" t="0" r="0" b="0"/>
            <wp:docPr id="11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8C0453E" w14:textId="77777777" w:rsidR="003709BC" w:rsidRDefault="003709BC" w:rsidP="008C7C30">
      <w:pPr>
        <w:pStyle w:val="BodyText"/>
      </w:pPr>
      <w:r>
        <w:t>The network used by a communications device to send and receive information.</w:t>
      </w:r>
    </w:p>
    <w:p w14:paraId="032D5E94" w14:textId="77777777" w:rsidR="003709BC" w:rsidRDefault="003709BC" w:rsidP="003709BC">
      <w:pPr>
        <w:ind w:firstLine="720"/>
      </w:pPr>
      <w:r>
        <w:rPr>
          <w:noProof/>
        </w:rPr>
        <w:drawing>
          <wp:inline distT="0" distB="0" distL="0" distR="0" wp14:anchorId="4893F544" wp14:editId="6F35132F">
            <wp:extent cx="152400" cy="152400"/>
            <wp:effectExtent l="0" t="0" r="0" b="0"/>
            <wp:docPr id="11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E91FB66" w14:textId="77777777" w:rsidR="003709BC" w:rsidRDefault="003709BC" w:rsidP="008C7C30">
      <w:pPr>
        <w:pStyle w:val="BodyText"/>
      </w:pPr>
      <w:r>
        <w:t>The communicating nodes of a communications network. Nodes are able to communicate with each other across the network.</w:t>
      </w:r>
    </w:p>
    <w:p w14:paraId="41667BA2" w14:textId="77777777" w:rsidR="003709BC" w:rsidRDefault="003709BC" w:rsidP="003709BC"/>
    <w:p w14:paraId="13A1BEE9" w14:textId="77777777" w:rsidR="003709BC" w:rsidRDefault="003709BC" w:rsidP="003709BC">
      <w:pPr>
        <w:pStyle w:val="Heading3"/>
        <w:spacing w:after="0"/>
        <w:ind w:left="1080"/>
      </w:pPr>
      <w:bookmarkStart w:id="2183" w:name="_f7f2597a3cd28eca2ee4a43a4e06e8ea"/>
      <w:bookmarkStart w:id="2184" w:name="_Toc468649614"/>
      <w:r>
        <w:t>Class Software</w:t>
      </w:r>
      <w:bookmarkEnd w:id="2183"/>
      <w:bookmarkEnd w:id="2184"/>
      <w:r w:rsidRPr="003A31EC">
        <w:rPr>
          <w:rFonts w:cs="Arial"/>
        </w:rPr>
        <w:t xml:space="preserve"> </w:t>
      </w:r>
      <w:r>
        <w:rPr>
          <w:rFonts w:cs="Arial"/>
        </w:rPr>
        <w:fldChar w:fldCharType="begin"/>
      </w:r>
      <w:r>
        <w:instrText>XE"</w:instrText>
      </w:r>
      <w:r w:rsidRPr="00413D75">
        <w:rPr>
          <w:rFonts w:cs="Arial"/>
        </w:rPr>
        <w:instrText>Software</w:instrText>
      </w:r>
      <w:r>
        <w:instrText>"</w:instrText>
      </w:r>
      <w:r>
        <w:rPr>
          <w:rFonts w:cs="Arial"/>
        </w:rPr>
        <w:fldChar w:fldCharType="end"/>
      </w:r>
      <w:r>
        <w:rPr>
          <w:rFonts w:cs="Arial"/>
        </w:rPr>
        <w:t xml:space="preserve"> </w:t>
      </w:r>
    </w:p>
    <w:p w14:paraId="3F25A7F1" w14:textId="77777777" w:rsidR="003709BC" w:rsidRDefault="003709BC" w:rsidP="003709BC">
      <w:r>
        <w:t>Programs and other operating information used by a computer to control its function through the definition of a process.</w:t>
      </w:r>
    </w:p>
    <w:p w14:paraId="22A8A45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B564A3" w14:textId="77777777" w:rsidR="003709BC" w:rsidRDefault="003D454B" w:rsidP="003709BC">
      <w:pPr>
        <w:ind w:left="360"/>
      </w:pPr>
      <w:hyperlink w:anchor="_4a4c30b713e98ae1df7a1e85acf9718c" w:history="1">
        <w:r w:rsidR="003709BC">
          <w:rPr>
            <w:rStyle w:val="Hyperlink"/>
          </w:rPr>
          <w:t>Automaton</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r w:rsidR="003709BC">
        <w:t xml:space="preserve">, </w:t>
      </w:r>
      <w:hyperlink w:anchor="_8aeba8eff36a737872d124faf2a260e2" w:history="1">
        <w:r w:rsidR="003709BC">
          <w:rPr>
            <w:rStyle w:val="Hyperlink"/>
          </w:rPr>
          <w:t>Information Object</w:t>
        </w:r>
      </w:hyperlink>
      <w:r w:rsidR="003709BC">
        <w:t xml:space="preserve">, </w:t>
      </w:r>
      <w:hyperlink w:anchor="_f30be98a62689f653323fa62df1ac908" w:history="1">
        <w:r w:rsidR="003709BC">
          <w:rPr>
            <w:rStyle w:val="Hyperlink"/>
          </w:rPr>
          <w:t>Tool</w:t>
        </w:r>
      </w:hyperlink>
    </w:p>
    <w:p w14:paraId="5BE2A2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082ACD4" w14:textId="77777777" w:rsidR="003709BC" w:rsidRDefault="003709BC" w:rsidP="003709BC">
      <w:pPr>
        <w:ind w:left="605" w:hanging="245"/>
      </w:pPr>
      <w:r>
        <w:rPr>
          <w:noProof/>
        </w:rPr>
        <w:drawing>
          <wp:inline distT="0" distB="0" distL="0" distR="0" wp14:anchorId="622DD7FA" wp14:editId="13C36CDC">
            <wp:extent cx="152400" cy="152400"/>
            <wp:effectExtent l="0" t="0" r="0" b="0"/>
            <wp:docPr id="111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02CFDEF" w14:textId="77777777" w:rsidR="003709BC" w:rsidRDefault="003709BC" w:rsidP="003709BC">
      <w:pPr>
        <w:ind w:left="605" w:hanging="245"/>
      </w:pPr>
      <w:r>
        <w:rPr>
          <w:noProof/>
        </w:rPr>
        <w:drawing>
          <wp:inline distT="0" distB="0" distL="0" distR="0" wp14:anchorId="4B3401FF" wp14:editId="253D77D1">
            <wp:extent cx="152400" cy="152400"/>
            <wp:effectExtent l="0" t="0" r="0" b="0"/>
            <wp:docPr id="11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0bbd1b2865ee291b6e66f722203ab9" w:history="1">
        <w:r>
          <w:rPr>
            <w:rStyle w:val="Hyperlink"/>
          </w:rPr>
          <w:t>Software Vulnerability</w:t>
        </w:r>
      </w:hyperlink>
      <w:r>
        <w:t xml:space="preserve">   </w:t>
      </w:r>
      <w:r w:rsidRPr="00833C5F">
        <w:rPr>
          <w:i/>
        </w:rPr>
        <w:t>Redefines</w:t>
      </w:r>
      <w:r>
        <w:t>: has vulnerability:</w:t>
      </w:r>
      <w:hyperlink w:anchor="_d936caf19626476c163d1b8384647aa0" w:history="1">
        <w:r>
          <w:rPr>
            <w:rStyle w:val="Hyperlink"/>
          </w:rPr>
          <w:t>Vulnerability</w:t>
        </w:r>
      </w:hyperlink>
      <w:r>
        <w:rPr>
          <w:rStyle w:val="Hyperlink"/>
        </w:rPr>
        <w:t xml:space="preserve">   </w:t>
      </w:r>
      <w:r>
        <w:t xml:space="preserve"> </w:t>
      </w:r>
    </w:p>
    <w:p w14:paraId="69168726" w14:textId="77777777" w:rsidR="003709BC" w:rsidRDefault="003709BC" w:rsidP="003709BC">
      <w:pPr>
        <w:ind w:left="605" w:hanging="245"/>
      </w:pPr>
      <w:r>
        <w:rPr>
          <w:noProof/>
        </w:rPr>
        <w:drawing>
          <wp:inline distT="0" distB="0" distL="0" distR="0" wp14:anchorId="422A6125" wp14:editId="6EDDA892">
            <wp:extent cx="152400" cy="152400"/>
            <wp:effectExtent l="0" t="0" r="0" b="0"/>
            <wp:docPr id="11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04BA808"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1179EB9D" w14:textId="77777777" w:rsidR="003709BC" w:rsidRDefault="003709BC" w:rsidP="008C7C30">
      <w:pPr>
        <w:pStyle w:val="BodyText"/>
      </w:pPr>
      <w:r>
        <w:t>A computer platform (software, computer type or specific computer) able to execute specific software.</w:t>
      </w:r>
    </w:p>
    <w:p w14:paraId="0D509C10" w14:textId="77777777" w:rsidR="003709BC" w:rsidRDefault="003709BC" w:rsidP="003709BC">
      <w:pPr>
        <w:ind w:left="605" w:hanging="245"/>
      </w:pPr>
      <w:r>
        <w:rPr>
          <w:noProof/>
        </w:rPr>
        <w:drawing>
          <wp:inline distT="0" distB="0" distL="0" distR="0" wp14:anchorId="4898EAF7" wp14:editId="2D7ADE5F">
            <wp:extent cx="152400" cy="152400"/>
            <wp:effectExtent l="0" t="0" r="0" b="0"/>
            <wp:docPr id="11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3d65b9404a78ed941a332943863e039" w:history="1">
        <w:r>
          <w:rPr>
            <w:rStyle w:val="Hyperlink"/>
          </w:rPr>
          <w:t>Process Pattern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687FC3DD" w14:textId="77777777" w:rsidR="003709BC" w:rsidRDefault="003709BC" w:rsidP="003709BC"/>
    <w:p w14:paraId="0889DC04" w14:textId="77777777" w:rsidR="003709BC" w:rsidRDefault="003709BC" w:rsidP="003709BC">
      <w:pPr>
        <w:spacing w:after="200" w:line="276" w:lineRule="auto"/>
        <w:rPr>
          <w:b/>
          <w:bCs/>
          <w:color w:val="365F91"/>
          <w:sz w:val="40"/>
          <w:szCs w:val="40"/>
        </w:rPr>
      </w:pPr>
      <w:r>
        <w:br w:type="page"/>
      </w:r>
    </w:p>
    <w:p w14:paraId="2BCA3A0E" w14:textId="77777777" w:rsidR="003709BC" w:rsidRDefault="003709BC" w:rsidP="003709BC">
      <w:pPr>
        <w:pStyle w:val="Heading2"/>
      </w:pPr>
      <w:bookmarkStart w:id="2185" w:name="_Toc468649615"/>
      <w:r>
        <w:t>Threat-risk-conceptual-model::Generic Concept Library::Enterprises</w:t>
      </w:r>
      <w:bookmarkEnd w:id="2185"/>
    </w:p>
    <w:p w14:paraId="0821F232" w14:textId="77777777" w:rsidR="003709BC" w:rsidRDefault="003709BC" w:rsidP="008C7C30">
      <w:pPr>
        <w:pStyle w:val="BodyText"/>
      </w:pPr>
      <w:r>
        <w:t>In a generic sense, an enterprise is any organization or collection of organizations that has a common set of goals and/or a single bottom line. An enterprise, by that definition, can encompass a Military Department, DoD as a whole, a division within an organization, an organization in a single location, or a chain of geographically distant organizations linked by a common management or purpose. An enterprise today is often thought of as an extended enterprise where partners, suppliers, customers, along with their activities and supporting systems, are included in the Architectural Description.  [DoDAF 2.0] section 51, Defining the Enterprise</w:t>
      </w:r>
      <w:r>
        <w:br/>
        <w:t>The concept of enterprise builds on the concept of a system.</w:t>
      </w:r>
      <w:r>
        <w:br/>
      </w:r>
    </w:p>
    <w:p w14:paraId="19552A1B" w14:textId="77777777" w:rsidR="003709BC" w:rsidRDefault="003709BC" w:rsidP="003709BC">
      <w:pPr>
        <w:pStyle w:val="Heading3"/>
        <w:spacing w:after="0"/>
        <w:ind w:left="1080"/>
      </w:pPr>
      <w:bookmarkStart w:id="2186" w:name="_Toc468649616"/>
      <w:r>
        <w:t>Diagram: Enterprise</w:t>
      </w:r>
      <w:bookmarkEnd w:id="2186"/>
    </w:p>
    <w:p w14:paraId="733CFB4A" w14:textId="77777777" w:rsidR="003709BC" w:rsidRDefault="003709BC" w:rsidP="003709BC">
      <w:pPr>
        <w:jc w:val="center"/>
        <w:rPr>
          <w:rFonts w:cs="Arial"/>
        </w:rPr>
      </w:pPr>
      <w:r>
        <w:rPr>
          <w:noProof/>
        </w:rPr>
        <w:drawing>
          <wp:inline distT="0" distB="0" distL="0" distR="0" wp14:anchorId="5DB1B7C7" wp14:editId="05E44243">
            <wp:extent cx="6188075" cy="4793372"/>
            <wp:effectExtent l="0" t="0" r="0" b="0"/>
            <wp:docPr id="1123" name="Picture -2096460577.emf" descr="-20964605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2096460577.emf"/>
                    <pic:cNvPicPr/>
                  </pic:nvPicPr>
                  <pic:blipFill>
                    <a:blip r:embed="rId139" cstate="print"/>
                    <a:stretch>
                      <a:fillRect/>
                    </a:stretch>
                  </pic:blipFill>
                  <pic:spPr>
                    <a:xfrm>
                      <a:off x="0" y="0"/>
                      <a:ext cx="6188075" cy="4793372"/>
                    </a:xfrm>
                    <a:prstGeom prst="rect">
                      <a:avLst/>
                    </a:prstGeom>
                  </pic:spPr>
                </pic:pic>
              </a:graphicData>
            </a:graphic>
          </wp:inline>
        </w:drawing>
      </w:r>
    </w:p>
    <w:p w14:paraId="058129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Enterprise</w:t>
      </w:r>
    </w:p>
    <w:p w14:paraId="47235D16" w14:textId="77777777" w:rsidR="003709BC" w:rsidRDefault="003709BC" w:rsidP="003709BC">
      <w:r>
        <w:t xml:space="preserve"> </w:t>
      </w:r>
    </w:p>
    <w:p w14:paraId="32B6F98C" w14:textId="77777777" w:rsidR="003709BC" w:rsidRDefault="003709BC" w:rsidP="003709BC"/>
    <w:p w14:paraId="3090408F" w14:textId="77777777" w:rsidR="003709BC" w:rsidRDefault="003709BC" w:rsidP="003709BC">
      <w:pPr>
        <w:pStyle w:val="Heading3"/>
        <w:spacing w:after="0"/>
        <w:ind w:left="1080"/>
      </w:pPr>
      <w:bookmarkStart w:id="2187" w:name="_45a42c494d48ae51b2e7f70238c43a51"/>
      <w:bookmarkStart w:id="2188" w:name="_Toc468649617"/>
      <w:r>
        <w:lastRenderedPageBreak/>
        <w:t>Class Enterprise</w:t>
      </w:r>
      <w:bookmarkEnd w:id="2187"/>
      <w:bookmarkEnd w:id="2188"/>
      <w:r w:rsidRPr="003A31EC">
        <w:rPr>
          <w:rFonts w:cs="Arial"/>
        </w:rPr>
        <w:t xml:space="preserve"> </w:t>
      </w:r>
      <w:r>
        <w:rPr>
          <w:rFonts w:cs="Arial"/>
        </w:rPr>
        <w:fldChar w:fldCharType="begin"/>
      </w:r>
      <w:r>
        <w:instrText>XE"</w:instrText>
      </w:r>
      <w:r w:rsidRPr="00413D75">
        <w:rPr>
          <w:rFonts w:cs="Arial"/>
        </w:rPr>
        <w:instrText>Enterprise</w:instrText>
      </w:r>
      <w:r>
        <w:instrText>"</w:instrText>
      </w:r>
      <w:r>
        <w:rPr>
          <w:rFonts w:cs="Arial"/>
        </w:rPr>
        <w:fldChar w:fldCharType="end"/>
      </w:r>
      <w:r>
        <w:rPr>
          <w:rFonts w:cs="Arial"/>
        </w:rPr>
        <w:t xml:space="preserve"> </w:t>
      </w:r>
    </w:p>
    <w:p w14:paraId="2909797B" w14:textId="77777777" w:rsidR="003709BC" w:rsidRDefault="003709BC" w:rsidP="003709BC">
      <w:r>
        <w:t>An enterprise is a stakeholder organization, organized as a system, with a mission, members, and authority over resources to accomplish its mission(s). An enterprise provides context for operations and analysis. An enterprise may have parts - its divisions or departments.</w:t>
      </w:r>
      <w:r>
        <w:tab/>
      </w:r>
      <w:r>
        <w:br/>
        <w:t xml:space="preserve">[BMM] Organizational Unit: </w:t>
      </w:r>
    </w:p>
    <w:p w14:paraId="6B861AC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2BD4B5D" w14:textId="77777777" w:rsidR="003709BC" w:rsidRDefault="003D454B"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r w:rsidR="003709BC">
        <w:t xml:space="preserve">, </w:t>
      </w:r>
      <w:hyperlink w:anchor="_3cfd42cf030efeac6a57064d1bb33318" w:history="1">
        <w:r w:rsidR="003709BC">
          <w:rPr>
            <w:rStyle w:val="Hyperlink"/>
          </w:rPr>
          <w:t>Risk Owner</w:t>
        </w:r>
      </w:hyperlink>
      <w:r w:rsidR="003709BC">
        <w:t xml:space="preserve">, </w:t>
      </w:r>
      <w:hyperlink w:anchor="_ec590b188238aa37f8bc1aa990209ca3" w:history="1">
        <w:r w:rsidR="003709BC">
          <w:rPr>
            <w:rStyle w:val="Hyperlink"/>
          </w:rPr>
          <w:t>System</w:t>
        </w:r>
      </w:hyperlink>
    </w:p>
    <w:p w14:paraId="0300DBF9" w14:textId="77777777" w:rsidR="003709BC" w:rsidRDefault="003709BC" w:rsidP="003709BC"/>
    <w:p w14:paraId="530380E0" w14:textId="77777777" w:rsidR="003709BC" w:rsidRDefault="003709BC" w:rsidP="003709BC">
      <w:pPr>
        <w:spacing w:after="200" w:line="276" w:lineRule="auto"/>
        <w:rPr>
          <w:b/>
          <w:bCs/>
          <w:color w:val="365F91"/>
          <w:sz w:val="40"/>
          <w:szCs w:val="40"/>
        </w:rPr>
      </w:pPr>
      <w:r>
        <w:br w:type="page"/>
      </w:r>
    </w:p>
    <w:p w14:paraId="4873EBAA" w14:textId="77777777" w:rsidR="003709BC" w:rsidRDefault="003709BC" w:rsidP="003709BC">
      <w:pPr>
        <w:pStyle w:val="Heading2"/>
      </w:pPr>
      <w:bookmarkStart w:id="2189" w:name="_Toc468649618"/>
      <w:r>
        <w:t>Threat-risk-conceptual-model::Generic Concept Library::Entities</w:t>
      </w:r>
      <w:bookmarkEnd w:id="2189"/>
    </w:p>
    <w:p w14:paraId="2224C4E2" w14:textId="23056F2C" w:rsidR="003709BC" w:rsidRDefault="003709BC" w:rsidP="008C7C30">
      <w:pPr>
        <w:pStyle w:val="BodyText"/>
      </w:pPr>
      <w:r>
        <w:t>The foundation library provides fundamental concepts that apply to most domains or areas of concern. These fundamental concepts are specialized, combined and related for more specific concerns, such as risk management.</w:t>
      </w:r>
      <w:r>
        <w:br/>
        <w:t>These fundamental concepts provide for links between domains, systems, organizations, cultures and stakeholders.</w:t>
      </w:r>
      <w:r>
        <w:br/>
        <w:t>Unless stated otherwise, these concepts are intended to be mixed together to fully describe something in the "real world".</w:t>
      </w:r>
      <w:r>
        <w:br/>
        <w:t>The foundation builds on the conceptual reference model defined in [SIMF] (Semantic Information Modeling for Federation), which is included by reference. By using SIMF we avoid redundant definitions of concepts and also allow for easy extension of threat/risk by using the SIMF modeling capabilities.</w:t>
      </w:r>
      <w:r>
        <w:br/>
        <w:t>Note that something may be classified by any number of types (e.g., a transfer of custody that is an actual situation that happened in the past).</w:t>
      </w:r>
    </w:p>
    <w:p w14:paraId="77A1C9B2" w14:textId="77777777" w:rsidR="003709BC" w:rsidRDefault="003709BC" w:rsidP="003709BC">
      <w:pPr>
        <w:pStyle w:val="Heading3"/>
        <w:spacing w:after="0"/>
        <w:ind w:left="1080"/>
      </w:pPr>
      <w:bookmarkStart w:id="2190" w:name="_Toc468649619"/>
      <w:r>
        <w:lastRenderedPageBreak/>
        <w:t>Diagram: Identifiable Entity</w:t>
      </w:r>
      <w:bookmarkEnd w:id="2190"/>
    </w:p>
    <w:p w14:paraId="14C3A954" w14:textId="77777777" w:rsidR="003709BC" w:rsidRDefault="003709BC" w:rsidP="003709BC">
      <w:pPr>
        <w:jc w:val="center"/>
        <w:rPr>
          <w:rFonts w:cs="Arial"/>
        </w:rPr>
      </w:pPr>
      <w:r>
        <w:rPr>
          <w:noProof/>
        </w:rPr>
        <w:drawing>
          <wp:inline distT="0" distB="0" distL="0" distR="0" wp14:anchorId="20CEA636" wp14:editId="32CB1CFE">
            <wp:extent cx="6188075" cy="5682745"/>
            <wp:effectExtent l="0" t="0" r="0" b="0"/>
            <wp:docPr id="1125" name="Picture 620404113.emf" descr="6204041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620404113.emf"/>
                    <pic:cNvPicPr/>
                  </pic:nvPicPr>
                  <pic:blipFill>
                    <a:blip r:embed="rId140" cstate="print"/>
                    <a:stretch>
                      <a:fillRect/>
                    </a:stretch>
                  </pic:blipFill>
                  <pic:spPr>
                    <a:xfrm>
                      <a:off x="0" y="0"/>
                      <a:ext cx="6188075" cy="5682745"/>
                    </a:xfrm>
                    <a:prstGeom prst="rect">
                      <a:avLst/>
                    </a:prstGeom>
                  </pic:spPr>
                </pic:pic>
              </a:graphicData>
            </a:graphic>
          </wp:inline>
        </w:drawing>
      </w:r>
    </w:p>
    <w:p w14:paraId="3143B22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w:t>
      </w:r>
    </w:p>
    <w:p w14:paraId="0D15D284" w14:textId="77777777" w:rsidR="003709BC" w:rsidRDefault="003709BC" w:rsidP="008C7C30">
      <w:pPr>
        <w:pStyle w:val="BodyText"/>
      </w:pPr>
      <w:r>
        <w:t>The above is a summary diagram intended to show significant classes used in the concept library.</w:t>
      </w:r>
    </w:p>
    <w:p w14:paraId="1939D7B7" w14:textId="77777777" w:rsidR="003709BC" w:rsidRDefault="003709BC" w:rsidP="003709BC">
      <w:pPr>
        <w:pStyle w:val="Heading3"/>
        <w:spacing w:after="0"/>
        <w:ind w:left="1080"/>
      </w:pPr>
      <w:bookmarkStart w:id="2191" w:name="_Toc468649620"/>
      <w:r>
        <w:lastRenderedPageBreak/>
        <w:t>Diagram: Identifiable Entity Relationships</w:t>
      </w:r>
      <w:bookmarkEnd w:id="2191"/>
    </w:p>
    <w:p w14:paraId="5B153F13" w14:textId="77777777" w:rsidR="003709BC" w:rsidRDefault="003709BC" w:rsidP="003709BC">
      <w:pPr>
        <w:jc w:val="center"/>
        <w:rPr>
          <w:rFonts w:cs="Arial"/>
        </w:rPr>
      </w:pPr>
      <w:r>
        <w:rPr>
          <w:noProof/>
        </w:rPr>
        <w:drawing>
          <wp:inline distT="0" distB="0" distL="0" distR="0" wp14:anchorId="3523F8AB" wp14:editId="40077B08">
            <wp:extent cx="4705350" cy="4772025"/>
            <wp:effectExtent l="0" t="0" r="0" b="0"/>
            <wp:docPr id="1127" name="Picture -1076042812.emf" descr="-10760428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076042812.emf"/>
                    <pic:cNvPicPr/>
                  </pic:nvPicPr>
                  <pic:blipFill>
                    <a:blip r:embed="rId141" cstate="print"/>
                    <a:stretch>
                      <a:fillRect/>
                    </a:stretch>
                  </pic:blipFill>
                  <pic:spPr>
                    <a:xfrm>
                      <a:off x="0" y="0"/>
                      <a:ext cx="4705350" cy="4772025"/>
                    </a:xfrm>
                    <a:prstGeom prst="rect">
                      <a:avLst/>
                    </a:prstGeom>
                  </pic:spPr>
                </pic:pic>
              </a:graphicData>
            </a:graphic>
          </wp:inline>
        </w:drawing>
      </w:r>
    </w:p>
    <w:p w14:paraId="5921B3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 Relationships</w:t>
      </w:r>
    </w:p>
    <w:p w14:paraId="7CF27838" w14:textId="77777777" w:rsidR="003709BC" w:rsidRDefault="003709BC" w:rsidP="003709BC">
      <w:r>
        <w:t xml:space="preserve"> </w:t>
      </w:r>
    </w:p>
    <w:p w14:paraId="7CFB0589" w14:textId="77777777" w:rsidR="003709BC" w:rsidRDefault="003709BC" w:rsidP="003709BC"/>
    <w:p w14:paraId="45104916" w14:textId="77777777" w:rsidR="003709BC" w:rsidRDefault="003709BC" w:rsidP="003709BC">
      <w:pPr>
        <w:pStyle w:val="Heading3"/>
        <w:spacing w:after="0"/>
        <w:ind w:left="1080"/>
      </w:pPr>
      <w:bookmarkStart w:id="2192" w:name="_e33780607cd553fb55b8907600848b66"/>
      <w:bookmarkStart w:id="2193" w:name="_Toc468649621"/>
      <w:r>
        <w:t>Association Class Impact</w:t>
      </w:r>
      <w:bookmarkEnd w:id="2192"/>
      <w:r w:rsidRPr="003A31EC">
        <w:rPr>
          <w:rFonts w:cs="Arial"/>
        </w:rPr>
        <w:t xml:space="preserve"> </w:t>
      </w:r>
      <w:r>
        <w:rPr>
          <w:rFonts w:cs="Arial"/>
        </w:rPr>
        <w:fldChar w:fldCharType="begin"/>
      </w:r>
      <w:r>
        <w:instrText>XE"</w:instrText>
      </w:r>
      <w:r w:rsidRPr="00413D75">
        <w:rPr>
          <w:rFonts w:cs="Arial"/>
        </w:rPr>
        <w:instrText>Impact</w:instrText>
      </w:r>
      <w:r>
        <w:instrText>"</w:instrText>
      </w:r>
      <w:r>
        <w:rPr>
          <w:rFonts w:cs="Arial"/>
        </w:rPr>
        <w:fldChar w:fldCharType="end"/>
      </w:r>
      <w:r>
        <w:rPr>
          <w:rFonts w:cs="Arial"/>
        </w:rPr>
        <w:t xml:space="preserve"> &lt;&lt;Relationship&gt;&gt;</w:t>
      </w:r>
      <w:bookmarkEnd w:id="2193"/>
    </w:p>
    <w:p w14:paraId="1CD0B5A0" w14:textId="77777777" w:rsidR="003709BC" w:rsidRDefault="003709BC" w:rsidP="003709BC">
      <w:r>
        <w:t>Relationship between some entity and another on which it has some kind of impact or effect.</w:t>
      </w:r>
    </w:p>
    <w:p w14:paraId="0DD46C6E" w14:textId="77777777" w:rsidR="003709BC" w:rsidRDefault="003709BC" w:rsidP="003709BC">
      <w:pPr>
        <w:jc w:val="center"/>
      </w:pPr>
      <w:r>
        <w:rPr>
          <w:noProof/>
        </w:rPr>
        <w:lastRenderedPageBreak/>
        <w:drawing>
          <wp:inline distT="0" distB="0" distL="0" distR="0" wp14:anchorId="7A07C39C" wp14:editId="16E8327B">
            <wp:extent cx="4038599" cy="2505075"/>
            <wp:effectExtent l="0" t="0" r="0" b="0"/>
            <wp:docPr id="1129" name="Picture 1777485175.emf" descr="1777485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777485175.emf"/>
                    <pic:cNvPicPr/>
                  </pic:nvPicPr>
                  <pic:blipFill>
                    <a:blip r:embed="rId142" cstate="print"/>
                    <a:stretch>
                      <a:fillRect/>
                    </a:stretch>
                  </pic:blipFill>
                  <pic:spPr>
                    <a:xfrm>
                      <a:off x="0" y="0"/>
                      <a:ext cx="4038599" cy="2505075"/>
                    </a:xfrm>
                    <a:prstGeom prst="rect">
                      <a:avLst/>
                    </a:prstGeom>
                  </pic:spPr>
                </pic:pic>
              </a:graphicData>
            </a:graphic>
          </wp:inline>
        </w:drawing>
      </w:r>
    </w:p>
    <w:p w14:paraId="29507F5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w:t>
      </w:r>
    </w:p>
    <w:p w14:paraId="103316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049EBB" w14:textId="77777777" w:rsidR="003709BC" w:rsidRDefault="003D454B" w:rsidP="003709BC">
      <w:pPr>
        <w:ind w:left="360"/>
      </w:pPr>
      <w:hyperlink w:anchor="_ebfb31ee42848a5e98a87132d6936682" w:history="1">
        <w:r w:rsidR="003709BC">
          <w:rPr>
            <w:rStyle w:val="Hyperlink"/>
          </w:rPr>
          <w:t>Related</w:t>
        </w:r>
      </w:hyperlink>
    </w:p>
    <w:p w14:paraId="334A2AB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F55DD4A" w14:textId="77777777" w:rsidR="003709BC" w:rsidRDefault="003709BC" w:rsidP="003709BC">
      <w:pPr>
        <w:ind w:firstLine="720"/>
      </w:pPr>
      <w:r>
        <w:rPr>
          <w:noProof/>
        </w:rPr>
        <w:drawing>
          <wp:inline distT="0" distB="0" distL="0" distR="0" wp14:anchorId="64E5676E" wp14:editId="4FBDE37E">
            <wp:extent cx="152400" cy="152400"/>
            <wp:effectExtent l="0" t="0" r="0" b="0"/>
            <wp:docPr id="11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impacts</w:t>
      </w:r>
      <w:r>
        <w:rPr>
          <w:rFonts w:cs="Arial"/>
        </w:rPr>
        <w:fldChar w:fldCharType="begin"/>
      </w:r>
      <w:r>
        <w:instrText>XE"</w:instrText>
      </w:r>
      <w:r w:rsidRPr="00413D75">
        <w:rPr>
          <w:rFonts w:cs="Arial"/>
        </w:rPr>
        <w:instrText>impacts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5C1730CE" w14:textId="77777777" w:rsidR="003709BC" w:rsidRDefault="003709BC" w:rsidP="008C7C30">
      <w:pPr>
        <w:pStyle w:val="BodyText"/>
      </w:pPr>
      <w:r>
        <w:t>Entity that the subject entity impacts in any way.</w:t>
      </w:r>
    </w:p>
    <w:p w14:paraId="00B82F46" w14:textId="77777777" w:rsidR="003709BC" w:rsidRDefault="003709BC" w:rsidP="003709BC">
      <w:pPr>
        <w:ind w:firstLine="720"/>
      </w:pPr>
      <w:r>
        <w:rPr>
          <w:noProof/>
        </w:rPr>
        <w:drawing>
          <wp:inline distT="0" distB="0" distL="0" distR="0" wp14:anchorId="42CD2E44" wp14:editId="5474CA35">
            <wp:extent cx="152400" cy="152400"/>
            <wp:effectExtent l="0" t="0" r="0" b="0"/>
            <wp:docPr id="11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impacted by</w:t>
      </w:r>
      <w:r>
        <w:rPr>
          <w:rFonts w:cs="Arial"/>
        </w:rPr>
        <w:fldChar w:fldCharType="begin"/>
      </w:r>
      <w:r>
        <w:instrText>XE"</w:instrText>
      </w:r>
      <w:r w:rsidRPr="00413D75">
        <w:rPr>
          <w:rFonts w:cs="Arial"/>
        </w:rPr>
        <w:instrText>impacted by</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34FA3B24" w14:textId="77777777" w:rsidR="003709BC" w:rsidRDefault="003709BC" w:rsidP="008C7C30">
      <w:pPr>
        <w:pStyle w:val="BodyText"/>
      </w:pPr>
      <w:r>
        <w:t>Entity that is impacted by another in any way..</w:t>
      </w:r>
    </w:p>
    <w:p w14:paraId="7EBB9C15" w14:textId="77777777" w:rsidR="003709BC" w:rsidRDefault="003709BC" w:rsidP="003709BC"/>
    <w:p w14:paraId="7E5FCC52" w14:textId="77777777" w:rsidR="003709BC" w:rsidRDefault="003709BC" w:rsidP="003709BC">
      <w:pPr>
        <w:pStyle w:val="Heading3"/>
        <w:spacing w:after="0"/>
        <w:ind w:left="1080"/>
      </w:pPr>
      <w:bookmarkStart w:id="2194" w:name="_ea4d141559e1d33d914c6865ea329a04"/>
      <w:bookmarkStart w:id="2195" w:name="_Toc468649622"/>
      <w:r>
        <w:t>Association Class Parthood</w:t>
      </w:r>
      <w:bookmarkEnd w:id="2194"/>
      <w:r w:rsidRPr="003A31EC">
        <w:rPr>
          <w:rFonts w:cs="Arial"/>
        </w:rPr>
        <w:t xml:space="preserve"> </w:t>
      </w:r>
      <w:r>
        <w:rPr>
          <w:rFonts w:cs="Arial"/>
        </w:rPr>
        <w:fldChar w:fldCharType="begin"/>
      </w:r>
      <w:r>
        <w:instrText>XE"</w:instrText>
      </w:r>
      <w:r w:rsidRPr="00413D75">
        <w:rPr>
          <w:rFonts w:cs="Arial"/>
        </w:rPr>
        <w:instrText>Parthood</w:instrText>
      </w:r>
      <w:r>
        <w:instrText>"</w:instrText>
      </w:r>
      <w:r>
        <w:rPr>
          <w:rFonts w:cs="Arial"/>
        </w:rPr>
        <w:fldChar w:fldCharType="end"/>
      </w:r>
      <w:r>
        <w:rPr>
          <w:rFonts w:cs="Arial"/>
        </w:rPr>
        <w:t xml:space="preserve"> &lt;&lt;Relationship&gt;&gt;</w:t>
      </w:r>
      <w:bookmarkEnd w:id="2195"/>
    </w:p>
    <w:p w14:paraId="3C2E6398" w14:textId="77777777" w:rsidR="003709BC" w:rsidRDefault="003709BC" w:rsidP="003709BC">
      <w:r>
        <w:t>Relationship defining one thing as a part of another. More specific concepts of parthood and mereology (the study of parts and their relations) may subtype Parthood.</w:t>
      </w:r>
      <w:r>
        <w:br/>
      </w:r>
      <w:r>
        <w:br/>
        <w:t>[IDEAS] wholePart: The whole-part pattern establishes a relationship between individual elements, asserting that one Object element is composed of the other element.</w:t>
      </w:r>
      <w:r>
        <w:br/>
      </w:r>
      <w:r>
        <w:br/>
        <w:t>[IDEAS] A couple that asserts one (part) Individual is part of another (whole) Individual.</w:t>
      </w:r>
      <w:r>
        <w:br/>
      </w:r>
      <w:r>
        <w:br/>
        <w:t>[ISO 1087] partitive relation: part-whole relation relation between two concepts (3.2.1) where one of the concepts constitutes the whole and the other concept a part of that whole</w:t>
      </w:r>
      <w:r>
        <w:br/>
      </w:r>
      <w:r>
        <w:br/>
        <w:t>[DOLCE] Parthood</w:t>
      </w:r>
    </w:p>
    <w:p w14:paraId="5AAF9728" w14:textId="77777777" w:rsidR="003709BC" w:rsidRDefault="003709BC" w:rsidP="003709BC">
      <w:pPr>
        <w:jc w:val="center"/>
      </w:pPr>
      <w:r>
        <w:rPr>
          <w:noProof/>
        </w:rPr>
        <w:lastRenderedPageBreak/>
        <w:drawing>
          <wp:inline distT="0" distB="0" distL="0" distR="0" wp14:anchorId="1F7E357D" wp14:editId="47D6B4E8">
            <wp:extent cx="4105275" cy="2638425"/>
            <wp:effectExtent l="0" t="0" r="0" b="0"/>
            <wp:docPr id="1135" name="Picture -232762393.emf" descr="-2327623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232762393.emf"/>
                    <pic:cNvPicPr/>
                  </pic:nvPicPr>
                  <pic:blipFill>
                    <a:blip r:embed="rId143" cstate="print"/>
                    <a:stretch>
                      <a:fillRect/>
                    </a:stretch>
                  </pic:blipFill>
                  <pic:spPr>
                    <a:xfrm>
                      <a:off x="0" y="0"/>
                      <a:ext cx="4105275" cy="2638425"/>
                    </a:xfrm>
                    <a:prstGeom prst="rect">
                      <a:avLst/>
                    </a:prstGeom>
                  </pic:spPr>
                </pic:pic>
              </a:graphicData>
            </a:graphic>
          </wp:inline>
        </w:drawing>
      </w:r>
    </w:p>
    <w:p w14:paraId="1D46CAA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Parthood</w:t>
      </w:r>
    </w:p>
    <w:p w14:paraId="3FDA0C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B302976" w14:textId="77777777" w:rsidR="003709BC" w:rsidRDefault="003D454B" w:rsidP="003709BC">
      <w:pPr>
        <w:ind w:left="360"/>
      </w:pPr>
      <w:hyperlink w:anchor="_ebfb31ee42848a5e98a87132d6936682" w:history="1">
        <w:r w:rsidR="003709BC">
          <w:rPr>
            <w:rStyle w:val="Hyperlink"/>
          </w:rPr>
          <w:t>Related</w:t>
        </w:r>
      </w:hyperlink>
    </w:p>
    <w:p w14:paraId="71B363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9FD9C05" w14:textId="77777777" w:rsidR="003709BC" w:rsidRDefault="003709BC" w:rsidP="003709BC">
      <w:pPr>
        <w:ind w:firstLine="720"/>
      </w:pPr>
      <w:r>
        <w:rPr>
          <w:noProof/>
        </w:rPr>
        <w:drawing>
          <wp:inline distT="0" distB="0" distL="0" distR="0" wp14:anchorId="12E7007A" wp14:editId="4309F3C7">
            <wp:extent cx="152400" cy="152400"/>
            <wp:effectExtent l="0" t="0" r="0" b="0"/>
            <wp:docPr id="113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part</w:t>
      </w:r>
      <w:r>
        <w:rPr>
          <w:rFonts w:cs="Arial"/>
        </w:rPr>
        <w:fldChar w:fldCharType="begin"/>
      </w:r>
      <w:r>
        <w:instrText>XE"</w:instrText>
      </w:r>
      <w:r w:rsidRPr="00413D75">
        <w:rPr>
          <w:rFonts w:cs="Arial"/>
        </w:rPr>
        <w:instrText>has part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1571001" w14:textId="77777777" w:rsidR="003709BC" w:rsidRDefault="003709BC" w:rsidP="008C7C30">
      <w:pPr>
        <w:pStyle w:val="BodyText"/>
      </w:pPr>
      <w:r>
        <w:t>Entity that is a part of the subject entity (the whole) such that the part is essential to the whole.</w:t>
      </w:r>
      <w:r>
        <w:br/>
        <w:t>This is a general concept of part and does not assume exclusivity of partness or total part inclusion.</w:t>
      </w:r>
      <w:r>
        <w:br/>
      </w:r>
      <w:r>
        <w:br/>
        <w:t>[FIBO] hasPart</w:t>
      </w:r>
      <w:r>
        <w:br/>
      </w:r>
      <w:r>
        <w:br/>
        <w:t>[ISO 1087] partitive concept: concept (3.2.1) in a partitive relation (3.2.22) viewed as one of the parts making up the whole</w:t>
      </w:r>
    </w:p>
    <w:p w14:paraId="640DEC4C" w14:textId="77777777" w:rsidR="003709BC" w:rsidRDefault="003709BC" w:rsidP="003709BC">
      <w:pPr>
        <w:ind w:firstLine="720"/>
      </w:pPr>
      <w:r>
        <w:rPr>
          <w:noProof/>
        </w:rPr>
        <w:drawing>
          <wp:inline distT="0" distB="0" distL="0" distR="0" wp14:anchorId="6FDA009E" wp14:editId="195699BF">
            <wp:extent cx="152400" cy="152400"/>
            <wp:effectExtent l="0" t="0" r="0" b="0"/>
            <wp:docPr id="113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part of</w:t>
      </w:r>
      <w:r>
        <w:rPr>
          <w:rFonts w:cs="Arial"/>
        </w:rPr>
        <w:fldChar w:fldCharType="begin"/>
      </w:r>
      <w:r>
        <w:instrText>XE"</w:instrText>
      </w:r>
      <w:r w:rsidRPr="00413D75">
        <w:rPr>
          <w:rFonts w:cs="Arial"/>
        </w:rPr>
        <w:instrText>is part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052F1C12" w14:textId="77777777" w:rsidR="003709BC" w:rsidRDefault="003709BC" w:rsidP="008C7C30">
      <w:pPr>
        <w:pStyle w:val="BodyText"/>
      </w:pPr>
      <w:r>
        <w:t>Composite entity (whole) of which this entity is a part.</w:t>
      </w:r>
      <w:r>
        <w:br/>
      </w:r>
      <w:r>
        <w:br/>
        <w:t>[FIBO] isPartOf</w:t>
      </w:r>
      <w:r>
        <w:br/>
      </w:r>
      <w:r>
        <w:br/>
        <w:t>[ISO 1087] comprehensive concept: concept (3.2.1) in a partitive relation (3.2.22) viewed as the whole</w:t>
      </w:r>
    </w:p>
    <w:p w14:paraId="7B5486B3" w14:textId="77777777" w:rsidR="003709BC" w:rsidRDefault="003709BC" w:rsidP="003709BC"/>
    <w:p w14:paraId="74C068A6" w14:textId="77777777" w:rsidR="003709BC" w:rsidRDefault="003709BC" w:rsidP="003709BC">
      <w:pPr>
        <w:pStyle w:val="Heading3"/>
        <w:spacing w:after="0"/>
        <w:ind w:left="1080"/>
      </w:pPr>
      <w:bookmarkStart w:id="2196" w:name="_ebfb31ee42848a5e98a87132d6936682"/>
      <w:bookmarkStart w:id="2197" w:name="_Toc468649623"/>
      <w:r>
        <w:t>Association Class Related</w:t>
      </w:r>
      <w:bookmarkEnd w:id="2196"/>
      <w:r w:rsidRPr="003A31EC">
        <w:rPr>
          <w:rFonts w:cs="Arial"/>
        </w:rPr>
        <w:t xml:space="preserve"> </w:t>
      </w:r>
      <w:r>
        <w:rPr>
          <w:rFonts w:cs="Arial"/>
        </w:rPr>
        <w:fldChar w:fldCharType="begin"/>
      </w:r>
      <w:r>
        <w:instrText>XE"</w:instrText>
      </w:r>
      <w:r w:rsidRPr="00413D75">
        <w:rPr>
          <w:rFonts w:cs="Arial"/>
        </w:rPr>
        <w:instrText>Related</w:instrText>
      </w:r>
      <w:r>
        <w:instrText>"</w:instrText>
      </w:r>
      <w:r>
        <w:rPr>
          <w:rFonts w:cs="Arial"/>
        </w:rPr>
        <w:fldChar w:fldCharType="end"/>
      </w:r>
      <w:r>
        <w:rPr>
          <w:rFonts w:cs="Arial"/>
        </w:rPr>
        <w:t xml:space="preserve"> &lt;&lt;Relationship&gt;&gt;</w:t>
      </w:r>
      <w:bookmarkEnd w:id="2197"/>
    </w:p>
    <w:p w14:paraId="147BB09A" w14:textId="77777777" w:rsidR="003709BC" w:rsidRDefault="003709BC" w:rsidP="003709BC">
      <w:r>
        <w:t>Related defines relationships as first-class entities that are "situations" that may have conditions, context or a time frame. "Related" is the implicit supertype of all entity relationships such that any relationship can be traced between entities. Note that the generalization to Related may not be shown on diagrams.</w:t>
      </w:r>
      <w:r>
        <w:br/>
        <w:t>Note that in UML relationships that are "definitional" and not expected to be time or contextually dependent are shown as regular UML associations where as potentially contextual or time-bound relationships are shown as association classes. This is a notational convention and does not have semantic intent to avoid early commitment to such considerations.</w:t>
      </w:r>
    </w:p>
    <w:p w14:paraId="6832C701" w14:textId="77777777" w:rsidR="003709BC" w:rsidRDefault="003709BC" w:rsidP="003709BC">
      <w:pPr>
        <w:jc w:val="center"/>
      </w:pPr>
      <w:r>
        <w:rPr>
          <w:noProof/>
        </w:rPr>
        <w:lastRenderedPageBreak/>
        <w:drawing>
          <wp:inline distT="0" distB="0" distL="0" distR="0" wp14:anchorId="2A55010A" wp14:editId="1A15AF82">
            <wp:extent cx="3771900" cy="4800600"/>
            <wp:effectExtent l="0" t="0" r="0" b="0"/>
            <wp:docPr id="1141" name="Picture -1006666716.emf" descr="-10066667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006666716.emf"/>
                    <pic:cNvPicPr/>
                  </pic:nvPicPr>
                  <pic:blipFill>
                    <a:blip r:embed="rId144" cstate="print"/>
                    <a:stretch>
                      <a:fillRect/>
                    </a:stretch>
                  </pic:blipFill>
                  <pic:spPr>
                    <a:xfrm>
                      <a:off x="0" y="0"/>
                      <a:ext cx="3771900" cy="4800600"/>
                    </a:xfrm>
                    <a:prstGeom prst="rect">
                      <a:avLst/>
                    </a:prstGeom>
                  </pic:spPr>
                </pic:pic>
              </a:graphicData>
            </a:graphic>
          </wp:inline>
        </w:drawing>
      </w:r>
    </w:p>
    <w:p w14:paraId="7F09610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Related</w:t>
      </w:r>
    </w:p>
    <w:p w14:paraId="25DB55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C5AF5" w14:textId="77777777" w:rsidR="003709BC" w:rsidRDefault="003D454B" w:rsidP="003709BC">
      <w:pPr>
        <w:ind w:left="360"/>
      </w:pPr>
      <w:hyperlink w:anchor="_f7a7f80baaeb7cc3f36c45e96eacd166" w:history="1">
        <w:r w:rsidR="003709BC">
          <w:rPr>
            <w:rStyle w:val="Hyperlink"/>
          </w:rPr>
          <w:t>Relationship</w:t>
        </w:r>
      </w:hyperlink>
    </w:p>
    <w:p w14:paraId="3FBA5E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C7DA6B" w14:textId="77777777" w:rsidR="003709BC" w:rsidRDefault="003709BC" w:rsidP="003709BC">
      <w:pPr>
        <w:ind w:firstLine="720"/>
      </w:pPr>
      <w:r>
        <w:rPr>
          <w:noProof/>
        </w:rPr>
        <w:drawing>
          <wp:inline distT="0" distB="0" distL="0" distR="0" wp14:anchorId="4CFABDA8" wp14:editId="4A4AAF0C">
            <wp:extent cx="152400" cy="152400"/>
            <wp:effectExtent l="0" t="0" r="0" b="0"/>
            <wp:docPr id="11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relates to</w:t>
      </w:r>
      <w:r>
        <w:rPr>
          <w:rFonts w:cs="Arial"/>
        </w:rPr>
        <w:fldChar w:fldCharType="begin"/>
      </w:r>
      <w:r>
        <w:instrText>XE"</w:instrText>
      </w:r>
      <w:r w:rsidRPr="00413D75">
        <w:rPr>
          <w:rFonts w:cs="Arial"/>
        </w:rPr>
        <w:instrText>relates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D13221F" w14:textId="77777777" w:rsidR="003709BC" w:rsidRDefault="003709BC" w:rsidP="008C7C30">
      <w:pPr>
        <w:pStyle w:val="BodyText"/>
      </w:pPr>
      <w:r>
        <w:t>A generic relationship to capture arbitrary relationships that do not have more specific meaning. &lt;relates&gt; is the implicit supertype of all relationships between entities (not including metadata). Note that to remove diagram clutter, subsets of "relates" may not show the subset on all diagrams.</w:t>
      </w:r>
    </w:p>
    <w:p w14:paraId="1210E4CB" w14:textId="77777777" w:rsidR="003709BC" w:rsidRDefault="003709BC" w:rsidP="003709BC">
      <w:pPr>
        <w:ind w:firstLine="720"/>
      </w:pPr>
      <w:r>
        <w:rPr>
          <w:noProof/>
        </w:rPr>
        <w:drawing>
          <wp:inline distT="0" distB="0" distL="0" distR="0" wp14:anchorId="2E2A311C" wp14:editId="23AAB92B">
            <wp:extent cx="152400" cy="152400"/>
            <wp:effectExtent l="0" t="0" r="0" b="0"/>
            <wp:docPr id="11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related from</w:t>
      </w:r>
      <w:r>
        <w:rPr>
          <w:rFonts w:cs="Arial"/>
        </w:rPr>
        <w:fldChar w:fldCharType="begin"/>
      </w:r>
      <w:r>
        <w:instrText>XE"</w:instrText>
      </w:r>
      <w:r w:rsidRPr="00413D75">
        <w:rPr>
          <w:rFonts w:cs="Arial"/>
        </w:rPr>
        <w:instrText>related from</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2D25F805" w14:textId="77777777" w:rsidR="003709BC" w:rsidRDefault="003709BC" w:rsidP="003709BC"/>
    <w:p w14:paraId="24A89B1B" w14:textId="77777777" w:rsidR="003709BC" w:rsidRDefault="003709BC" w:rsidP="003709BC">
      <w:pPr>
        <w:spacing w:after="200" w:line="276" w:lineRule="auto"/>
        <w:rPr>
          <w:b/>
          <w:bCs/>
          <w:color w:val="365F91"/>
          <w:sz w:val="40"/>
          <w:szCs w:val="40"/>
        </w:rPr>
      </w:pPr>
      <w:r>
        <w:br w:type="page"/>
      </w:r>
    </w:p>
    <w:p w14:paraId="735312A1" w14:textId="77777777" w:rsidR="003709BC" w:rsidRDefault="003709BC" w:rsidP="003709BC">
      <w:pPr>
        <w:pStyle w:val="Heading2"/>
      </w:pPr>
      <w:bookmarkStart w:id="2198" w:name="_Toc468649624"/>
      <w:r>
        <w:t>Threat-risk-conceptual-model::Generic Concept Library::Events and Activities</w:t>
      </w:r>
      <w:bookmarkEnd w:id="2198"/>
    </w:p>
    <w:p w14:paraId="54FE90B1" w14:textId="77777777" w:rsidR="003709BC" w:rsidRDefault="003709BC" w:rsidP="008C7C30">
      <w:pPr>
        <w:pStyle w:val="BodyText"/>
      </w:pPr>
      <w:r>
        <w:t>Events are things that occur in time, impacting the things involved in those events. Events include actual events as well as patterns of events that describe a process.</w:t>
      </w:r>
    </w:p>
    <w:p w14:paraId="4501A6D9" w14:textId="77777777" w:rsidR="003709BC" w:rsidRDefault="003709BC" w:rsidP="003709BC">
      <w:pPr>
        <w:pStyle w:val="Heading3"/>
        <w:spacing w:after="0"/>
        <w:ind w:left="1080"/>
      </w:pPr>
      <w:bookmarkStart w:id="2199" w:name="_Toc468649625"/>
      <w:r>
        <w:t>Diagram: Events and Activities</w:t>
      </w:r>
      <w:bookmarkEnd w:id="2199"/>
    </w:p>
    <w:p w14:paraId="6B6AB6C9" w14:textId="77777777" w:rsidR="003709BC" w:rsidRDefault="003709BC" w:rsidP="003709BC">
      <w:pPr>
        <w:jc w:val="center"/>
        <w:rPr>
          <w:rFonts w:cs="Arial"/>
        </w:rPr>
      </w:pPr>
      <w:r>
        <w:rPr>
          <w:noProof/>
        </w:rPr>
        <w:drawing>
          <wp:inline distT="0" distB="0" distL="0" distR="0" wp14:anchorId="678E70B9" wp14:editId="5E875BB2">
            <wp:extent cx="6188074" cy="5326530"/>
            <wp:effectExtent l="0" t="0" r="0" b="0"/>
            <wp:docPr id="1147" name="Picture 569044045.emf" descr="5690440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569044045.emf"/>
                    <pic:cNvPicPr/>
                  </pic:nvPicPr>
                  <pic:blipFill>
                    <a:blip r:embed="rId145" cstate="print"/>
                    <a:stretch>
                      <a:fillRect/>
                    </a:stretch>
                  </pic:blipFill>
                  <pic:spPr>
                    <a:xfrm>
                      <a:off x="0" y="0"/>
                      <a:ext cx="6188074" cy="5326530"/>
                    </a:xfrm>
                    <a:prstGeom prst="rect">
                      <a:avLst/>
                    </a:prstGeom>
                  </pic:spPr>
                </pic:pic>
              </a:graphicData>
            </a:graphic>
          </wp:inline>
        </w:drawing>
      </w:r>
    </w:p>
    <w:p w14:paraId="77F322B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Events and Activities</w:t>
      </w:r>
    </w:p>
    <w:p w14:paraId="4586F33C" w14:textId="77777777" w:rsidR="003709BC" w:rsidRDefault="003709BC" w:rsidP="003709BC">
      <w:r>
        <w:t xml:space="preserve"> </w:t>
      </w:r>
    </w:p>
    <w:p w14:paraId="652E2647" w14:textId="77777777" w:rsidR="003709BC" w:rsidRDefault="003709BC" w:rsidP="003709BC"/>
    <w:p w14:paraId="367F57B2" w14:textId="77777777" w:rsidR="003709BC" w:rsidRDefault="003709BC" w:rsidP="003709BC">
      <w:pPr>
        <w:pStyle w:val="Heading3"/>
        <w:spacing w:after="0"/>
        <w:ind w:left="1080"/>
      </w:pPr>
      <w:bookmarkStart w:id="2200" w:name="_fb06e097d35e72980035cfd1bc9106cb"/>
      <w:bookmarkStart w:id="2201" w:name="_Toc468649626"/>
      <w:r>
        <w:lastRenderedPageBreak/>
        <w:t>Class Activity</w:t>
      </w:r>
      <w:bookmarkEnd w:id="2200"/>
      <w:bookmarkEnd w:id="2201"/>
      <w:r w:rsidRPr="003A31EC">
        <w:rPr>
          <w:rFonts w:cs="Arial"/>
        </w:rPr>
        <w:t xml:space="preserve"> </w:t>
      </w:r>
      <w:r>
        <w:rPr>
          <w:rFonts w:cs="Arial"/>
        </w:rPr>
        <w:fldChar w:fldCharType="begin"/>
      </w:r>
      <w:r>
        <w:instrText>XE"</w:instrText>
      </w:r>
      <w:r w:rsidRPr="00413D75">
        <w:rPr>
          <w:rFonts w:cs="Arial"/>
        </w:rPr>
        <w:instrText>Activity</w:instrText>
      </w:r>
      <w:r>
        <w:instrText>"</w:instrText>
      </w:r>
      <w:r>
        <w:rPr>
          <w:rFonts w:cs="Arial"/>
        </w:rPr>
        <w:fldChar w:fldCharType="end"/>
      </w:r>
      <w:r>
        <w:rPr>
          <w:rFonts w:cs="Arial"/>
        </w:rPr>
        <w:t xml:space="preserve"> </w:t>
      </w:r>
    </w:p>
    <w:p w14:paraId="4E5422B4" w14:textId="77777777" w:rsidR="003709BC" w:rsidRDefault="003709BC" w:rsidP="003709BC">
      <w:r>
        <w:t>An Event performed by one or more actors intended to meet a need.</w:t>
      </w:r>
      <w:r>
        <w:br/>
        <w:t>[UAF] Work, not specific to a single organization, weapon system or individual that transforms inputs (Resources) into outputs (Resources) or changes their state.</w:t>
      </w:r>
      <w:r>
        <w:br/>
      </w:r>
    </w:p>
    <w:p w14:paraId="0CC421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44B669" w14:textId="77777777" w:rsidR="003709BC" w:rsidRDefault="003D454B" w:rsidP="003709BC">
      <w:pPr>
        <w:ind w:left="360"/>
      </w:pPr>
      <w:hyperlink w:anchor="_c05d8ea54231ef8385ae369a8cb18a7f" w:history="1">
        <w:r w:rsidR="003709BC">
          <w:rPr>
            <w:rStyle w:val="Hyperlink"/>
          </w:rPr>
          <w:t>Event</w:t>
        </w:r>
      </w:hyperlink>
      <w:r w:rsidR="003709BC">
        <w:t xml:space="preserve">, </w:t>
      </w:r>
      <w:hyperlink w:anchor="_5cb707f0e4b55ba1e0378efebf7dcea9" w:history="1">
        <w:r w:rsidR="003709BC">
          <w:rPr>
            <w:rStyle w:val="Hyperlink"/>
          </w:rPr>
          <w:t>Means</w:t>
        </w:r>
      </w:hyperlink>
    </w:p>
    <w:p w14:paraId="7616AE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F2C05EB" w14:textId="77777777" w:rsidR="003709BC" w:rsidRDefault="003709BC" w:rsidP="003709BC">
      <w:pPr>
        <w:ind w:left="605" w:hanging="245"/>
      </w:pPr>
      <w:r>
        <w:rPr>
          <w:noProof/>
        </w:rPr>
        <w:drawing>
          <wp:inline distT="0" distB="0" distL="0" distR="0" wp14:anchorId="09D5AA7D" wp14:editId="64FA2352">
            <wp:extent cx="152400" cy="152400"/>
            <wp:effectExtent l="0" t="0" r="0" b="0"/>
            <wp:docPr id="114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can be utilized by:</w:t>
      </w:r>
      <w:hyperlink w:anchor="_195976dea0d8187e1656ac43c072c070" w:history="1">
        <w:r>
          <w:rPr>
            <w:rStyle w:val="Hyperlink"/>
          </w:rPr>
          <w:t>Actor</w:t>
        </w:r>
      </w:hyperlink>
      <w:r>
        <w:rPr>
          <w:rStyle w:val="Hyperlink"/>
        </w:rPr>
        <w:t xml:space="preserve"> </w:t>
      </w:r>
      <w:r>
        <w:t xml:space="preserve">   </w:t>
      </w:r>
    </w:p>
    <w:p w14:paraId="36EBE402"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12970030" w14:textId="77777777" w:rsidR="003709BC" w:rsidRDefault="003709BC" w:rsidP="008C7C30">
      <w:pPr>
        <w:pStyle w:val="BodyText"/>
      </w:pPr>
      <w:r>
        <w:t>Actor capable of performing an process.</w:t>
      </w:r>
    </w:p>
    <w:p w14:paraId="45EEF4A6" w14:textId="77777777" w:rsidR="003709BC" w:rsidRDefault="003709BC" w:rsidP="003709BC">
      <w:pPr>
        <w:ind w:left="605" w:hanging="245"/>
      </w:pPr>
      <w:r>
        <w:rPr>
          <w:noProof/>
        </w:rPr>
        <w:drawing>
          <wp:inline distT="0" distB="0" distL="0" distR="0" wp14:anchorId="6B29FD8B" wp14:editId="44F0A7E5">
            <wp:extent cx="152400" cy="152400"/>
            <wp:effectExtent l="0" t="0" r="0" b="0"/>
            <wp:docPr id="11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performed by:</w:t>
      </w:r>
      <w:hyperlink w:anchor="_195976dea0d8187e1656ac43c072c070" w:history="1">
        <w:r>
          <w:rPr>
            <w:rStyle w:val="Hyperlink"/>
          </w:rPr>
          <w:t>Actor</w:t>
        </w:r>
      </w:hyperlink>
      <w:r>
        <w:rPr>
          <w:rStyle w:val="Hyperlink"/>
        </w:rPr>
        <w:t xml:space="preserve">   </w:t>
      </w:r>
      <w:r>
        <w:t xml:space="preserve"> </w:t>
      </w:r>
    </w:p>
    <w:p w14:paraId="7B2C5B85"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6FBFE7A3" w14:textId="77777777" w:rsidR="003709BC" w:rsidRDefault="003709BC" w:rsidP="008C7C30">
      <w:pPr>
        <w:pStyle w:val="BodyText"/>
      </w:pPr>
      <w:r>
        <w:t>Actors that have permission to perform the subject activity.</w:t>
      </w:r>
    </w:p>
    <w:p w14:paraId="30264ED4" w14:textId="77777777" w:rsidR="003709BC" w:rsidRDefault="003709BC" w:rsidP="003709BC">
      <w:pPr>
        <w:ind w:left="605" w:hanging="245"/>
      </w:pPr>
      <w:r>
        <w:rPr>
          <w:noProof/>
        </w:rPr>
        <w:drawing>
          <wp:inline distT="0" distB="0" distL="0" distR="0" wp14:anchorId="5F65D355" wp14:editId="6069473B">
            <wp:extent cx="152400" cy="152400"/>
            <wp:effectExtent l="0" t="0" r="0" b="0"/>
            <wp:docPr id="11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has capable performer:</w:t>
      </w:r>
      <w:hyperlink w:anchor="_195976dea0d8187e1656ac43c072c070" w:history="1">
        <w:r>
          <w:rPr>
            <w:rStyle w:val="Hyperlink"/>
          </w:rPr>
          <w:t>Actor</w:t>
        </w:r>
      </w:hyperlink>
      <w:r>
        <w:rPr>
          <w:rStyle w:val="Hyperlink"/>
        </w:rPr>
        <w:t xml:space="preserve"> </w:t>
      </w:r>
      <w:r>
        <w:t xml:space="preserve">   </w:t>
      </w:r>
    </w:p>
    <w:p w14:paraId="48AAE32C"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5ED9E5C0" w14:textId="77777777" w:rsidR="003709BC" w:rsidRDefault="003709BC" w:rsidP="008C7C30">
      <w:pPr>
        <w:pStyle w:val="BodyText"/>
      </w:pPr>
      <w:r>
        <w:t>Computer system capable of automating an activity.</w:t>
      </w:r>
    </w:p>
    <w:p w14:paraId="684FDDA0" w14:textId="77777777" w:rsidR="003709BC" w:rsidRDefault="003709BC" w:rsidP="003709BC">
      <w:pPr>
        <w:ind w:left="605" w:hanging="245"/>
      </w:pPr>
      <w:r>
        <w:rPr>
          <w:noProof/>
        </w:rPr>
        <w:drawing>
          <wp:inline distT="0" distB="0" distL="0" distR="0" wp14:anchorId="41DE9D17" wp14:editId="143D6276">
            <wp:extent cx="152400" cy="152400"/>
            <wp:effectExtent l="0" t="0" r="0" b="0"/>
            <wp:docPr id="11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impacted by:</w:t>
      </w:r>
      <w:hyperlink w:anchor="_eb8398b5a178c638b98597120ec51c4d" w:history="1">
        <w:r>
          <w:rPr>
            <w:rStyle w:val="Hyperlink"/>
          </w:rPr>
          <w:t>Identifiable Entity</w:t>
        </w:r>
      </w:hyperlink>
      <w:r>
        <w:rPr>
          <w:rStyle w:val="Hyperlink"/>
        </w:rPr>
        <w:t xml:space="preserve"> </w:t>
      </w:r>
      <w:r>
        <w:t xml:space="preserve">   </w:t>
      </w:r>
    </w:p>
    <w:p w14:paraId="5AF62C06"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103C769" w14:textId="77777777" w:rsidR="003709BC" w:rsidRDefault="003709BC" w:rsidP="008C7C30">
      <w:pPr>
        <w:pStyle w:val="BodyText"/>
      </w:pPr>
      <w:r>
        <w:t>The actor which is the performer of an activity.</w:t>
      </w:r>
    </w:p>
    <w:p w14:paraId="7905C9D4" w14:textId="77777777" w:rsidR="003709BC" w:rsidRDefault="003709BC" w:rsidP="003709BC"/>
    <w:p w14:paraId="6E1CBD2E" w14:textId="77777777" w:rsidR="003709BC" w:rsidRDefault="003709BC" w:rsidP="003709BC">
      <w:pPr>
        <w:pStyle w:val="Heading3"/>
        <w:spacing w:after="0"/>
        <w:ind w:left="1080"/>
      </w:pPr>
      <w:bookmarkStart w:id="2202" w:name="_195976dea0d8187e1656ac43c072c070"/>
      <w:bookmarkStart w:id="2203" w:name="_Toc468649627"/>
      <w:r>
        <w:t>Class Actor</w:t>
      </w:r>
      <w:bookmarkEnd w:id="2202"/>
      <w:bookmarkEnd w:id="2203"/>
      <w:r w:rsidRPr="003A31EC">
        <w:rPr>
          <w:rFonts w:cs="Arial"/>
        </w:rPr>
        <w:t xml:space="preserve"> </w:t>
      </w:r>
      <w:r>
        <w:rPr>
          <w:rFonts w:cs="Arial"/>
        </w:rPr>
        <w:fldChar w:fldCharType="begin"/>
      </w:r>
      <w:r>
        <w:instrText>XE"</w:instrText>
      </w:r>
      <w:r w:rsidRPr="00413D75">
        <w:rPr>
          <w:rFonts w:cs="Arial"/>
        </w:rPr>
        <w:instrText>Actor</w:instrText>
      </w:r>
      <w:r>
        <w:instrText>"</w:instrText>
      </w:r>
      <w:r>
        <w:rPr>
          <w:rFonts w:cs="Arial"/>
        </w:rPr>
        <w:fldChar w:fldCharType="end"/>
      </w:r>
      <w:r>
        <w:rPr>
          <w:rFonts w:cs="Arial"/>
        </w:rPr>
        <w:t xml:space="preserve"> </w:t>
      </w:r>
    </w:p>
    <w:p w14:paraId="5F926E97" w14:textId="77777777" w:rsidR="003709BC" w:rsidRDefault="003709BC" w:rsidP="003709BC">
      <w:r>
        <w:t>An entity capable of behavior - performing an activity or process.</w:t>
      </w:r>
      <w:r>
        <w:br/>
      </w:r>
      <w:r>
        <w:br/>
        <w:t>[IDEAS] Agent: Something capable of action.</w:t>
      </w:r>
      <w:r>
        <w:br/>
        <w:t>[FIBO] AutonomousAgent: An agent is an autonomous individual that can adapt to and interact with its environment.</w:t>
      </w:r>
    </w:p>
    <w:p w14:paraId="0FA991D1" w14:textId="77777777" w:rsidR="003709BC" w:rsidRDefault="003709BC" w:rsidP="003709BC">
      <w:pPr>
        <w:jc w:val="center"/>
      </w:pPr>
      <w:r>
        <w:rPr>
          <w:noProof/>
        </w:rPr>
        <w:lastRenderedPageBreak/>
        <w:drawing>
          <wp:inline distT="0" distB="0" distL="0" distR="0" wp14:anchorId="11F6F9F3" wp14:editId="4ADF91C7">
            <wp:extent cx="6188075" cy="4967072"/>
            <wp:effectExtent l="0" t="0" r="0" b="0"/>
            <wp:docPr id="1157" name="Picture 887173525.emf" descr="8871735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87173525.emf"/>
                    <pic:cNvPicPr/>
                  </pic:nvPicPr>
                  <pic:blipFill>
                    <a:blip r:embed="rId146" cstate="print"/>
                    <a:stretch>
                      <a:fillRect/>
                    </a:stretch>
                  </pic:blipFill>
                  <pic:spPr>
                    <a:xfrm>
                      <a:off x="0" y="0"/>
                      <a:ext cx="6188075" cy="4967072"/>
                    </a:xfrm>
                    <a:prstGeom prst="rect">
                      <a:avLst/>
                    </a:prstGeom>
                  </pic:spPr>
                </pic:pic>
              </a:graphicData>
            </a:graphic>
          </wp:inline>
        </w:drawing>
      </w:r>
    </w:p>
    <w:p w14:paraId="774BB52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Actor Detail</w:t>
      </w:r>
    </w:p>
    <w:p w14:paraId="2E7246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FFF8C6" w14:textId="77777777" w:rsidR="003709BC" w:rsidRDefault="003D454B" w:rsidP="003709BC">
      <w:pPr>
        <w:ind w:left="360"/>
      </w:pPr>
      <w:hyperlink w:anchor="_e075b03ae73f89f5fcb1481cd5a16cbe" w:history="1">
        <w:r w:rsidR="003709BC">
          <w:rPr>
            <w:rStyle w:val="Hyperlink"/>
          </w:rPr>
          <w:t>Actual Entity</w:t>
        </w:r>
      </w:hyperlink>
      <w:r w:rsidR="003709BC">
        <w:t xml:space="preserve">, </w:t>
      </w:r>
      <w:hyperlink w:anchor="_4c4de13f024e9b91f91e5b0390d0afe2" w:history="1">
        <w:r w:rsidR="003709BC">
          <w:rPr>
            <w:rStyle w:val="Hyperlink"/>
          </w:rPr>
          <w:t>Contactable</w:t>
        </w:r>
      </w:hyperlink>
    </w:p>
    <w:p w14:paraId="26F7A6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5CDF07C" w14:textId="77777777" w:rsidR="003709BC" w:rsidRDefault="003709BC" w:rsidP="003709BC">
      <w:pPr>
        <w:ind w:left="605" w:hanging="245"/>
      </w:pPr>
      <w:r>
        <w:rPr>
          <w:noProof/>
        </w:rPr>
        <w:drawing>
          <wp:inline distT="0" distB="0" distL="0" distR="0" wp14:anchorId="7DE86977" wp14:editId="5822E2D4">
            <wp:extent cx="152400" cy="152400"/>
            <wp:effectExtent l="0" t="0" r="0" b="0"/>
            <wp:docPr id="11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88F7DD8"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43DB952B" w14:textId="77777777" w:rsidR="003709BC" w:rsidRDefault="003709BC" w:rsidP="008C7C30">
      <w:pPr>
        <w:pStyle w:val="BodyText"/>
      </w:pPr>
      <w:r>
        <w:t>A resource an actor can employ as part of a capability.</w:t>
      </w:r>
    </w:p>
    <w:p w14:paraId="59F67A52" w14:textId="77777777" w:rsidR="003709BC" w:rsidRDefault="003709BC" w:rsidP="003709BC">
      <w:pPr>
        <w:ind w:left="605" w:hanging="245"/>
      </w:pPr>
      <w:r>
        <w:rPr>
          <w:noProof/>
        </w:rPr>
        <w:drawing>
          <wp:inline distT="0" distB="0" distL="0" distR="0" wp14:anchorId="4D64CEBC" wp14:editId="2F5BD578">
            <wp:extent cx="152400" cy="152400"/>
            <wp:effectExtent l="0" t="0" r="0" b="0"/>
            <wp:docPr id="116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5FBF849D"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514F594B" w14:textId="77777777" w:rsidR="003709BC" w:rsidRDefault="003709BC" w:rsidP="008C7C30">
      <w:pPr>
        <w:pStyle w:val="BodyText"/>
      </w:pPr>
      <w:r>
        <w:t>The ability of an actor to perform a process.</w:t>
      </w:r>
    </w:p>
    <w:p w14:paraId="6C217F6A" w14:textId="77777777" w:rsidR="003709BC" w:rsidRDefault="003709BC" w:rsidP="003709BC">
      <w:pPr>
        <w:ind w:left="605" w:hanging="245"/>
      </w:pPr>
      <w:r>
        <w:rPr>
          <w:noProof/>
        </w:rPr>
        <w:drawing>
          <wp:inline distT="0" distB="0" distL="0" distR="0" wp14:anchorId="711927E5" wp14:editId="6D1C6B15">
            <wp:extent cx="152400" cy="152400"/>
            <wp:effectExtent l="0" t="0" r="0" b="0"/>
            <wp:docPr id="116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C21F84C"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1E3F5FF1" w14:textId="77777777" w:rsidR="003709BC" w:rsidRDefault="003709BC" w:rsidP="008C7C30">
      <w:pPr>
        <w:pStyle w:val="BodyText"/>
      </w:pPr>
      <w:r>
        <w:lastRenderedPageBreak/>
        <w:t>Action that causes a loss of control.</w:t>
      </w:r>
    </w:p>
    <w:p w14:paraId="00505C59" w14:textId="77777777" w:rsidR="003709BC" w:rsidRDefault="003709BC" w:rsidP="003709BC">
      <w:pPr>
        <w:ind w:left="605" w:hanging="245"/>
      </w:pPr>
      <w:r>
        <w:rPr>
          <w:noProof/>
        </w:rPr>
        <w:drawing>
          <wp:inline distT="0" distB="0" distL="0" distR="0" wp14:anchorId="7644FE3C" wp14:editId="4FDA3C81">
            <wp:extent cx="152400" cy="152400"/>
            <wp:effectExtent l="0" t="0" r="0" b="0"/>
            <wp:docPr id="11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5F373DD"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07B09B3D" w14:textId="77777777" w:rsidR="003709BC" w:rsidRDefault="003709BC" w:rsidP="008C7C30">
      <w:pPr>
        <w:pStyle w:val="BodyText"/>
      </w:pPr>
      <w:r>
        <w:t>Method by which control is obtained.</w:t>
      </w:r>
    </w:p>
    <w:p w14:paraId="1D402CA2" w14:textId="77777777" w:rsidR="003709BC" w:rsidRDefault="003709BC" w:rsidP="003709BC">
      <w:pPr>
        <w:ind w:left="605" w:hanging="245"/>
      </w:pPr>
      <w:r>
        <w:rPr>
          <w:noProof/>
        </w:rPr>
        <w:drawing>
          <wp:inline distT="0" distB="0" distL="0" distR="0" wp14:anchorId="025012AF" wp14:editId="54E973AD">
            <wp:extent cx="152400" cy="152400"/>
            <wp:effectExtent l="0" t="0" r="0" b="0"/>
            <wp:docPr id="116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41FD028A" w14:textId="77777777" w:rsidR="003709BC" w:rsidRDefault="003709BC" w:rsidP="003709BC">
      <w:pPr>
        <w:ind w:left="605" w:hanging="245"/>
      </w:pPr>
      <w:r>
        <w:rPr>
          <w:noProof/>
        </w:rPr>
        <w:drawing>
          <wp:inline distT="0" distB="0" distL="0" distR="0" wp14:anchorId="1B07A538" wp14:editId="0F5A1902">
            <wp:extent cx="152400" cy="152400"/>
            <wp:effectExtent l="0" t="0" r="0" b="0"/>
            <wp:docPr id="11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257511C"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0ACF6502" w14:textId="77777777" w:rsidR="003709BC" w:rsidRDefault="003709BC" w:rsidP="008C7C30">
      <w:pPr>
        <w:pStyle w:val="BodyText"/>
      </w:pPr>
      <w:r>
        <w:t>Places where an actor perform activities.</w:t>
      </w:r>
    </w:p>
    <w:p w14:paraId="5162BC4A" w14:textId="77777777" w:rsidR="003709BC" w:rsidRDefault="003709BC" w:rsidP="003709BC">
      <w:pPr>
        <w:ind w:left="605" w:hanging="245"/>
      </w:pPr>
      <w:r>
        <w:rPr>
          <w:noProof/>
        </w:rPr>
        <w:drawing>
          <wp:inline distT="0" distB="0" distL="0" distR="0" wp14:anchorId="0E7E1608" wp14:editId="161FDC25">
            <wp:extent cx="152400" cy="152400"/>
            <wp:effectExtent l="0" t="0" r="0" b="0"/>
            <wp:docPr id="11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performs:</w:t>
      </w:r>
      <w:hyperlink w:anchor="_fb06e097d35e72980035cfd1bc9106cb" w:history="1">
        <w:r>
          <w:rPr>
            <w:rStyle w:val="Hyperlink"/>
          </w:rPr>
          <w:t>Activity</w:t>
        </w:r>
      </w:hyperlink>
      <w:r>
        <w:rPr>
          <w:rStyle w:val="Hyperlink"/>
        </w:rPr>
        <w:t xml:space="preserve"> </w:t>
      </w:r>
      <w:r>
        <w:t xml:space="preserve">   </w:t>
      </w:r>
    </w:p>
    <w:p w14:paraId="53DE566C"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13A64A86" w14:textId="77777777" w:rsidR="003709BC" w:rsidRDefault="003709BC" w:rsidP="008C7C30">
      <w:pPr>
        <w:pStyle w:val="BodyText"/>
      </w:pPr>
      <w:r>
        <w:t>Activity the actor has permission to perform.</w:t>
      </w:r>
    </w:p>
    <w:p w14:paraId="6D85AF9F" w14:textId="77777777" w:rsidR="003709BC" w:rsidRDefault="003709BC" w:rsidP="003709BC">
      <w:pPr>
        <w:ind w:left="605" w:hanging="245"/>
      </w:pPr>
      <w:r>
        <w:rPr>
          <w:noProof/>
        </w:rPr>
        <w:drawing>
          <wp:inline distT="0" distB="0" distL="0" distR="0" wp14:anchorId="5F4D237F" wp14:editId="2D57B7D9">
            <wp:extent cx="152400" cy="152400"/>
            <wp:effectExtent l="0" t="0" r="0" b="0"/>
            <wp:docPr id="11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3CAF68C3"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052E060" w14:textId="77777777" w:rsidR="003709BC" w:rsidRDefault="003709BC" w:rsidP="008C7C30">
      <w:pPr>
        <w:pStyle w:val="BodyText"/>
      </w:pPr>
      <w:r>
        <w:t>An activity performed (executed or enacted) by an actor.</w:t>
      </w:r>
    </w:p>
    <w:p w14:paraId="76768D0D" w14:textId="77777777" w:rsidR="003709BC" w:rsidRDefault="003709BC" w:rsidP="003709BC">
      <w:pPr>
        <w:ind w:left="605" w:hanging="245"/>
      </w:pPr>
      <w:r>
        <w:rPr>
          <w:noProof/>
        </w:rPr>
        <w:drawing>
          <wp:inline distT="0" distB="0" distL="0" distR="0" wp14:anchorId="1934CB36" wp14:editId="1964A61E">
            <wp:extent cx="152400" cy="152400"/>
            <wp:effectExtent l="0" t="0" r="0" b="0"/>
            <wp:docPr id="11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D0E252F" w14:textId="77777777" w:rsidR="003709BC" w:rsidRDefault="003709BC" w:rsidP="003709BC">
      <w:r>
        <w:tab/>
      </w:r>
      <w:r>
        <w:rPr>
          <w:i/>
        </w:rPr>
        <w:t>through association</w:t>
      </w:r>
      <w:r w:rsidRPr="00446E2F">
        <w:rPr>
          <w:i/>
        </w:rPr>
        <w:t>:</w:t>
      </w:r>
      <w:r>
        <w:t xml:space="preserve"> </w:t>
      </w:r>
      <w:hyperlink w:anchor="_989aaebdfe7f1a2a4a983d63cf40a705" w:history="1">
        <w:r w:rsidRPr="00446E2F">
          <w:rPr>
            <w:rStyle w:val="Hyperlink"/>
            <w:color w:val="0066FF"/>
          </w:rPr>
          <w:t>Involvement</w:t>
        </w:r>
      </w:hyperlink>
      <w:r>
        <w:t xml:space="preserve"> </w:t>
      </w:r>
    </w:p>
    <w:p w14:paraId="62B5407B" w14:textId="77777777" w:rsidR="003709BC" w:rsidRDefault="003709BC" w:rsidP="008C7C30">
      <w:pPr>
        <w:pStyle w:val="BodyText"/>
      </w:pPr>
      <w:r>
        <w:t>Situations in which an actor has any kind of involvement.</w:t>
      </w:r>
    </w:p>
    <w:p w14:paraId="5E77A8AA" w14:textId="77777777" w:rsidR="003709BC" w:rsidRDefault="003709BC" w:rsidP="003709BC"/>
    <w:p w14:paraId="2F8E76DF" w14:textId="77777777" w:rsidR="003709BC" w:rsidRDefault="003709BC" w:rsidP="003709BC">
      <w:pPr>
        <w:pStyle w:val="Heading3"/>
        <w:spacing w:after="0"/>
        <w:ind w:left="1080"/>
      </w:pPr>
      <w:bookmarkStart w:id="2204" w:name="_fc3e616a3a62992ceb25a97c3cbc3eef"/>
      <w:bookmarkStart w:id="2205" w:name="_Toc468649628"/>
      <w:r>
        <w:t>Class Actual Activity</w:t>
      </w:r>
      <w:bookmarkEnd w:id="2204"/>
      <w:r w:rsidRPr="003A31EC">
        <w:rPr>
          <w:rFonts w:cs="Arial"/>
        </w:rPr>
        <w:t xml:space="preserve"> </w:t>
      </w:r>
      <w:r>
        <w:rPr>
          <w:rFonts w:cs="Arial"/>
        </w:rPr>
        <w:fldChar w:fldCharType="begin"/>
      </w:r>
      <w:r>
        <w:instrText>XE"</w:instrText>
      </w:r>
      <w:r w:rsidRPr="00413D75">
        <w:rPr>
          <w:rFonts w:cs="Arial"/>
        </w:rPr>
        <w:instrText>Actual Activity</w:instrText>
      </w:r>
      <w:r>
        <w:instrText>"</w:instrText>
      </w:r>
      <w:r>
        <w:rPr>
          <w:rFonts w:cs="Arial"/>
        </w:rPr>
        <w:fldChar w:fldCharType="end"/>
      </w:r>
      <w:r>
        <w:rPr>
          <w:rFonts w:cs="Arial"/>
        </w:rPr>
        <w:t xml:space="preserve"> &lt;&lt;Intersection&gt;&gt;</w:t>
      </w:r>
      <w:bookmarkEnd w:id="2205"/>
    </w:p>
    <w:p w14:paraId="07731F2F" w14:textId="77777777" w:rsidR="003709BC" w:rsidRDefault="003709BC" w:rsidP="003709BC">
      <w:r>
        <w:t>A specific, actual, activity that has or may happen.</w:t>
      </w:r>
    </w:p>
    <w:p w14:paraId="667FFD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219765" w14:textId="77777777" w:rsidR="003709BC" w:rsidRDefault="003D454B" w:rsidP="003709BC">
      <w:pPr>
        <w:ind w:left="360"/>
      </w:pPr>
      <w:hyperlink w:anchor="_fb06e097d35e72980035cfd1bc9106cb" w:history="1">
        <w:r w:rsidR="003709BC">
          <w:rPr>
            <w:rStyle w:val="Hyperlink"/>
          </w:rPr>
          <w:t>Activity</w:t>
        </w:r>
      </w:hyperlink>
      <w:r w:rsidR="003709BC">
        <w:t xml:space="preserve">, </w:t>
      </w:r>
      <w:hyperlink w:anchor="_738ede22bfe089d163494040b3d2ef55" w:history="1">
        <w:r w:rsidR="003709BC">
          <w:rPr>
            <w:rStyle w:val="Hyperlink"/>
          </w:rPr>
          <w:t>Actual Event</w:t>
        </w:r>
      </w:hyperlink>
    </w:p>
    <w:p w14:paraId="3EB9DFEC" w14:textId="77777777" w:rsidR="003709BC" w:rsidRDefault="003709BC" w:rsidP="003709BC"/>
    <w:p w14:paraId="7BD03F97" w14:textId="77777777" w:rsidR="003709BC" w:rsidRDefault="003709BC" w:rsidP="003709BC">
      <w:pPr>
        <w:pStyle w:val="Heading3"/>
        <w:spacing w:after="0"/>
        <w:ind w:left="1080"/>
      </w:pPr>
      <w:bookmarkStart w:id="2206" w:name="_738ede22bfe089d163494040b3d2ef55"/>
      <w:bookmarkStart w:id="2207" w:name="_Toc468649629"/>
      <w:r>
        <w:t>Class Actual Event</w:t>
      </w:r>
      <w:bookmarkEnd w:id="2206"/>
      <w:r w:rsidRPr="003A31EC">
        <w:rPr>
          <w:rFonts w:cs="Arial"/>
        </w:rPr>
        <w:t xml:space="preserve"> </w:t>
      </w:r>
      <w:r>
        <w:rPr>
          <w:rFonts w:cs="Arial"/>
        </w:rPr>
        <w:fldChar w:fldCharType="begin"/>
      </w:r>
      <w:r>
        <w:instrText>XE"</w:instrText>
      </w:r>
      <w:r w:rsidRPr="00413D75">
        <w:rPr>
          <w:rFonts w:cs="Arial"/>
        </w:rPr>
        <w:instrText>Actual Event</w:instrText>
      </w:r>
      <w:r>
        <w:instrText>"</w:instrText>
      </w:r>
      <w:r>
        <w:rPr>
          <w:rFonts w:cs="Arial"/>
        </w:rPr>
        <w:fldChar w:fldCharType="end"/>
      </w:r>
      <w:r>
        <w:rPr>
          <w:rFonts w:cs="Arial"/>
        </w:rPr>
        <w:t xml:space="preserve"> &lt;&lt;Intersection&gt;&gt;</w:t>
      </w:r>
      <w:bookmarkEnd w:id="2207"/>
    </w:p>
    <w:p w14:paraId="7F248268" w14:textId="77777777" w:rsidR="003709BC" w:rsidRDefault="003709BC" w:rsidP="003709BC">
      <w:r>
        <w:t>A specific individual event that has happened, is happening or may happen.</w:t>
      </w:r>
      <w:r>
        <w:br/>
      </w:r>
      <w:r>
        <w:br/>
        <w:t>[FIBO] Occurrence: An Occurrence is a happening of an OccurrenceKind. Each Occur-rence has a DateTimeStamp, which identifies when the Occurrence happened, and a Location (possibly virtual), that identifies where the Occurrence happened.</w:t>
      </w:r>
    </w:p>
    <w:p w14:paraId="36ABC8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7261600" w14:textId="77777777" w:rsidR="003709BC" w:rsidRDefault="003D454B" w:rsidP="003709BC">
      <w:pPr>
        <w:ind w:left="360"/>
      </w:pPr>
      <w:hyperlink w:anchor="_318306db8339a16351b356169444c6ed" w:history="1">
        <w:r w:rsidR="003709BC">
          <w:rPr>
            <w:rStyle w:val="Hyperlink"/>
          </w:rPr>
          <w:t>Actual Situation</w:t>
        </w:r>
      </w:hyperlink>
      <w:r w:rsidR="003709BC">
        <w:t xml:space="preserve">, </w:t>
      </w:r>
      <w:hyperlink w:anchor="_c05d8ea54231ef8385ae369a8cb18a7f" w:history="1">
        <w:r w:rsidR="003709BC">
          <w:rPr>
            <w:rStyle w:val="Hyperlink"/>
          </w:rPr>
          <w:t>Event</w:t>
        </w:r>
      </w:hyperlink>
    </w:p>
    <w:p w14:paraId="0B26ED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F665FEB" w14:textId="77777777" w:rsidR="003709BC" w:rsidRDefault="003709BC" w:rsidP="003709BC">
      <w:pPr>
        <w:ind w:left="605" w:hanging="245"/>
      </w:pPr>
      <w:r>
        <w:rPr>
          <w:noProof/>
        </w:rPr>
        <w:lastRenderedPageBreak/>
        <w:drawing>
          <wp:inline distT="0" distB="0" distL="0" distR="0" wp14:anchorId="45459C06" wp14:editId="1A7F64D4">
            <wp:extent cx="152400" cy="152400"/>
            <wp:effectExtent l="0" t="0" r="0" b="0"/>
            <wp:docPr id="11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457AA285"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0CB9B4BE" w14:textId="77777777" w:rsidR="003709BC" w:rsidRDefault="003709BC" w:rsidP="008C7C30">
      <w:pPr>
        <w:pStyle w:val="BodyText"/>
      </w:pPr>
      <w:r>
        <w:t>Process enacted by an Invoke Process</w:t>
      </w:r>
    </w:p>
    <w:p w14:paraId="4B578A21" w14:textId="77777777" w:rsidR="003709BC" w:rsidRDefault="003709BC" w:rsidP="003709BC"/>
    <w:p w14:paraId="785AFB29" w14:textId="77777777" w:rsidR="003709BC" w:rsidRDefault="003709BC" w:rsidP="003709BC">
      <w:pPr>
        <w:pStyle w:val="Heading3"/>
        <w:spacing w:after="0"/>
        <w:ind w:left="1080"/>
      </w:pPr>
      <w:bookmarkStart w:id="2208" w:name="_c05d8ea54231ef8385ae369a8cb18a7f"/>
      <w:bookmarkStart w:id="2209" w:name="_Toc468649630"/>
      <w:r>
        <w:t>Class Event</w:t>
      </w:r>
      <w:bookmarkEnd w:id="2208"/>
      <w:bookmarkEnd w:id="2209"/>
      <w:r w:rsidRPr="003A31EC">
        <w:rPr>
          <w:rFonts w:cs="Arial"/>
        </w:rPr>
        <w:t xml:space="preserve"> </w:t>
      </w:r>
      <w:r>
        <w:rPr>
          <w:rFonts w:cs="Arial"/>
        </w:rPr>
        <w:fldChar w:fldCharType="begin"/>
      </w:r>
      <w:r>
        <w:instrText>XE"</w:instrText>
      </w:r>
      <w:r w:rsidRPr="00413D75">
        <w:rPr>
          <w:rFonts w:cs="Arial"/>
        </w:rPr>
        <w:instrText>Event</w:instrText>
      </w:r>
      <w:r>
        <w:instrText>"</w:instrText>
      </w:r>
      <w:r>
        <w:rPr>
          <w:rFonts w:cs="Arial"/>
        </w:rPr>
        <w:fldChar w:fldCharType="end"/>
      </w:r>
      <w:r>
        <w:rPr>
          <w:rFonts w:cs="Arial"/>
        </w:rPr>
        <w:t xml:space="preserve"> </w:t>
      </w:r>
    </w:p>
    <w:p w14:paraId="556258AB" w14:textId="77777777" w:rsidR="003709BC" w:rsidRDefault="003709BC" w:rsidP="003709BC">
      <w:r>
        <w:t>An Event is something that happens  (a.k.a. occurs). A dynamic situation (past, present or future) composed of a set of things changing over a period of time. e.g., a rock falling.</w:t>
      </w:r>
      <w:r>
        <w:br/>
        <w:t>Events are not limited in their timeframe. Events can have long or short timeframes, from an instant to infinity and beyond.</w:t>
      </w:r>
      <w:r>
        <w:br/>
        <w:t>An Event that is "performed by" an actor is considered an activity.</w:t>
      </w:r>
      <w:r>
        <w:br/>
      </w:r>
      <w:r>
        <w:br/>
        <w:t>[DOLCE] Perdurant</w:t>
      </w:r>
      <w:r>
        <w:br/>
      </w:r>
      <w:r>
        <w:br/>
        <w:t>[BFO] Event: perdurant that is related to exactly two states (its pre-state and its post-state).</w:t>
      </w:r>
      <w:r>
        <w:br/>
        <w:t>An event is related to the states before and after it has happened.</w:t>
      </w:r>
      <w:r>
        <w:br/>
      </w:r>
      <w:r>
        <w:br/>
        <w:t>[NIEM] ActivityType</w:t>
      </w:r>
      <w:r>
        <w:br/>
      </w:r>
    </w:p>
    <w:p w14:paraId="38F06CD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A8D44D4" w14:textId="77777777" w:rsidR="003709BC" w:rsidRDefault="003D454B" w:rsidP="003709BC">
      <w:pPr>
        <w:ind w:left="360"/>
      </w:pPr>
      <w:hyperlink w:anchor="_8c517cf1950741c0f89edebf828214cc" w:history="1">
        <w:r w:rsidR="003709BC">
          <w:rPr>
            <w:rStyle w:val="Hyperlink"/>
          </w:rPr>
          <w:t>Situation</w:t>
        </w:r>
      </w:hyperlink>
    </w:p>
    <w:p w14:paraId="189684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457B1" w14:textId="77777777" w:rsidR="003709BC" w:rsidRDefault="003709BC" w:rsidP="003709BC">
      <w:pPr>
        <w:ind w:left="605" w:hanging="245"/>
      </w:pPr>
      <w:r>
        <w:rPr>
          <w:noProof/>
        </w:rPr>
        <w:drawing>
          <wp:inline distT="0" distB="0" distL="0" distR="0" wp14:anchorId="244BD9E8" wp14:editId="0CF3584D">
            <wp:extent cx="152400" cy="152400"/>
            <wp:effectExtent l="0" t="0" r="0" b="0"/>
            <wp:docPr id="11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184FD50" w14:textId="77777777" w:rsidR="003709BC" w:rsidRDefault="003709BC" w:rsidP="003709BC">
      <w:r>
        <w:tab/>
      </w:r>
      <w:r>
        <w:rPr>
          <w:i/>
        </w:rPr>
        <w:t>through association</w:t>
      </w:r>
      <w:r w:rsidRPr="00446E2F">
        <w:rPr>
          <w:i/>
        </w:rPr>
        <w:t>:</w:t>
      </w:r>
      <w:r>
        <w:t xml:space="preserve"> </w:t>
      </w:r>
      <w:hyperlink w:anchor="_7d233c044d427af864c8256fb8ce41d6" w:history="1">
        <w:r w:rsidRPr="00446E2F">
          <w:rPr>
            <w:rStyle w:val="Hyperlink"/>
            <w:color w:val="0066FF"/>
          </w:rPr>
          <w:t>Output</w:t>
        </w:r>
      </w:hyperlink>
      <w:r>
        <w:t xml:space="preserve"> </w:t>
      </w:r>
    </w:p>
    <w:p w14:paraId="45F6C200" w14:textId="77777777" w:rsidR="003709BC" w:rsidRDefault="003709BC" w:rsidP="008C7C30">
      <w:pPr>
        <w:pStyle w:val="BodyText"/>
      </w:pPr>
      <w:r>
        <w:t>Resources produced by a process or actual event</w:t>
      </w:r>
    </w:p>
    <w:p w14:paraId="267D4EF8" w14:textId="77777777" w:rsidR="003709BC" w:rsidRDefault="003709BC" w:rsidP="003709BC">
      <w:pPr>
        <w:ind w:left="605" w:hanging="245"/>
      </w:pPr>
      <w:r>
        <w:rPr>
          <w:noProof/>
        </w:rPr>
        <w:drawing>
          <wp:inline distT="0" distB="0" distL="0" distR="0" wp14:anchorId="6E8F2C3B" wp14:editId="05A0BE5C">
            <wp:extent cx="152400" cy="152400"/>
            <wp:effectExtent l="0" t="0" r="0" b="0"/>
            <wp:docPr id="11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304B592F"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55A938CA" w14:textId="77777777" w:rsidR="003709BC" w:rsidRDefault="003709BC" w:rsidP="008C7C30">
      <w:pPr>
        <w:pStyle w:val="BodyText"/>
      </w:pPr>
      <w:r>
        <w:t>A resources used by a process or actual event.</w:t>
      </w:r>
    </w:p>
    <w:p w14:paraId="57F4799E" w14:textId="77777777" w:rsidR="003709BC" w:rsidRDefault="003709BC" w:rsidP="003709BC">
      <w:pPr>
        <w:ind w:left="605" w:hanging="245"/>
      </w:pPr>
      <w:r>
        <w:rPr>
          <w:noProof/>
        </w:rPr>
        <w:drawing>
          <wp:inline distT="0" distB="0" distL="0" distR="0" wp14:anchorId="02B38AB2" wp14:editId="3CDC75C7">
            <wp:extent cx="152400" cy="152400"/>
            <wp:effectExtent l="0" t="0" r="0" b="0"/>
            <wp:docPr id="118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33c656a3d67c99aae75c41338d6e58a" w:history="1">
        <w:r>
          <w:rPr>
            <w:rStyle w:val="Hyperlink"/>
          </w:rPr>
          <w:t>Process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8EA933D" w14:textId="77777777" w:rsidR="003709BC" w:rsidRDefault="003709BC" w:rsidP="003709BC"/>
    <w:p w14:paraId="3A1F7A21" w14:textId="77777777" w:rsidR="003709BC" w:rsidRDefault="003709BC" w:rsidP="003709BC">
      <w:pPr>
        <w:pStyle w:val="Heading3"/>
        <w:spacing w:after="0"/>
        <w:ind w:left="1080"/>
      </w:pPr>
      <w:bookmarkStart w:id="2210" w:name="_7d233c044d427af864c8256fb8ce41d6"/>
      <w:bookmarkStart w:id="2211" w:name="_Toc468649631"/>
      <w:r>
        <w:t>Association Class Output</w:t>
      </w:r>
      <w:bookmarkEnd w:id="2210"/>
      <w:r w:rsidRPr="003A31EC">
        <w:rPr>
          <w:rFonts w:cs="Arial"/>
        </w:rPr>
        <w:t xml:space="preserve"> </w:t>
      </w:r>
      <w:r>
        <w:rPr>
          <w:rFonts w:cs="Arial"/>
        </w:rPr>
        <w:fldChar w:fldCharType="begin"/>
      </w:r>
      <w:r>
        <w:instrText>XE"</w:instrText>
      </w:r>
      <w:r w:rsidRPr="00413D75">
        <w:rPr>
          <w:rFonts w:cs="Arial"/>
        </w:rPr>
        <w:instrText>Output</w:instrText>
      </w:r>
      <w:r>
        <w:instrText>"</w:instrText>
      </w:r>
      <w:r>
        <w:rPr>
          <w:rFonts w:cs="Arial"/>
        </w:rPr>
        <w:fldChar w:fldCharType="end"/>
      </w:r>
      <w:r>
        <w:rPr>
          <w:rFonts w:cs="Arial"/>
        </w:rPr>
        <w:t xml:space="preserve"> &lt;&lt;Relationship&gt;&gt;</w:t>
      </w:r>
      <w:bookmarkEnd w:id="2211"/>
    </w:p>
    <w:p w14:paraId="649D1E33" w14:textId="77777777" w:rsidR="003709BC" w:rsidRDefault="003709BC" w:rsidP="003709BC">
      <w:r>
        <w:t>Outputs from a process or actual event - the things or situations it creates.</w:t>
      </w:r>
    </w:p>
    <w:p w14:paraId="7A9C7F0A" w14:textId="77777777" w:rsidR="003709BC" w:rsidRDefault="003709BC" w:rsidP="003709BC">
      <w:pPr>
        <w:jc w:val="center"/>
      </w:pPr>
      <w:r>
        <w:rPr>
          <w:noProof/>
        </w:rPr>
        <w:lastRenderedPageBreak/>
        <w:drawing>
          <wp:inline distT="0" distB="0" distL="0" distR="0" wp14:anchorId="709F2617" wp14:editId="2485262F">
            <wp:extent cx="6188075" cy="2335833"/>
            <wp:effectExtent l="0" t="0" r="0" b="0"/>
            <wp:docPr id="1185" name="Picture 633322820.emf" descr="6333228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633322820.emf"/>
                    <pic:cNvPicPr/>
                  </pic:nvPicPr>
                  <pic:blipFill>
                    <a:blip r:embed="rId147" cstate="print"/>
                    <a:stretch>
                      <a:fillRect/>
                    </a:stretch>
                  </pic:blipFill>
                  <pic:spPr>
                    <a:xfrm>
                      <a:off x="0" y="0"/>
                      <a:ext cx="6188075" cy="2335833"/>
                    </a:xfrm>
                    <a:prstGeom prst="rect">
                      <a:avLst/>
                    </a:prstGeom>
                  </pic:spPr>
                </pic:pic>
              </a:graphicData>
            </a:graphic>
          </wp:inline>
        </w:drawing>
      </w:r>
    </w:p>
    <w:p w14:paraId="60C28D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Output</w:t>
      </w:r>
    </w:p>
    <w:p w14:paraId="22C601E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143E95D" w14:textId="77777777" w:rsidR="003709BC" w:rsidRDefault="003D454B" w:rsidP="003709BC">
      <w:pPr>
        <w:ind w:left="360"/>
      </w:pPr>
      <w:hyperlink w:anchor="_3685cf695580519c9a617067b88d6498" w:history="1">
        <w:r w:rsidR="003709BC">
          <w:rPr>
            <w:rStyle w:val="Hyperlink"/>
          </w:rPr>
          <w:t>Effect</w:t>
        </w:r>
      </w:hyperlink>
    </w:p>
    <w:p w14:paraId="455C64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48B9321" w14:textId="77777777" w:rsidR="003709BC" w:rsidRDefault="003709BC" w:rsidP="003709BC">
      <w:pPr>
        <w:ind w:firstLine="720"/>
      </w:pPr>
      <w:r>
        <w:rPr>
          <w:noProof/>
        </w:rPr>
        <w:drawing>
          <wp:inline distT="0" distB="0" distL="0" distR="0" wp14:anchorId="2316AD39" wp14:editId="38001682">
            <wp:extent cx="152400" cy="152400"/>
            <wp:effectExtent l="0" t="0" r="0" b="0"/>
            <wp:docPr id="11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981B26" w14:textId="77777777" w:rsidR="003709BC" w:rsidRDefault="003709BC" w:rsidP="008C7C30">
      <w:pPr>
        <w:pStyle w:val="BodyText"/>
      </w:pPr>
      <w:r>
        <w:t>Resources produced by a process or actual event</w:t>
      </w:r>
    </w:p>
    <w:p w14:paraId="5B56698E" w14:textId="77777777" w:rsidR="003709BC" w:rsidRDefault="003709BC" w:rsidP="003709BC">
      <w:pPr>
        <w:ind w:firstLine="720"/>
      </w:pPr>
      <w:r>
        <w:rPr>
          <w:noProof/>
        </w:rPr>
        <w:drawing>
          <wp:inline distT="0" distB="0" distL="0" distR="0" wp14:anchorId="766C58E8" wp14:editId="359BBAC3">
            <wp:extent cx="152400" cy="152400"/>
            <wp:effectExtent l="0" t="0" r="0" b="0"/>
            <wp:docPr id="11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D1C4408" w14:textId="77777777" w:rsidR="003709BC" w:rsidRDefault="003709BC" w:rsidP="008C7C30">
      <w:pPr>
        <w:pStyle w:val="BodyText"/>
      </w:pPr>
      <w:r>
        <w:t>Events which produce an entity.</w:t>
      </w:r>
    </w:p>
    <w:p w14:paraId="606A9968" w14:textId="77777777" w:rsidR="003709BC" w:rsidRDefault="003709BC" w:rsidP="003709BC"/>
    <w:p w14:paraId="748C14F4" w14:textId="77777777" w:rsidR="003709BC" w:rsidRDefault="003709BC" w:rsidP="003709BC">
      <w:pPr>
        <w:pStyle w:val="Heading3"/>
        <w:spacing w:after="0"/>
        <w:ind w:left="1080"/>
      </w:pPr>
      <w:bookmarkStart w:id="2212" w:name="_7cb122971c56ec063bf75eab0015b63f"/>
      <w:bookmarkStart w:id="2213" w:name="_Toc468649632"/>
      <w:r>
        <w:t>Association Class Performance</w:t>
      </w:r>
      <w:bookmarkEnd w:id="2212"/>
      <w:r w:rsidRPr="003A31EC">
        <w:rPr>
          <w:rFonts w:cs="Arial"/>
        </w:rPr>
        <w:t xml:space="preserve"> </w:t>
      </w:r>
      <w:r>
        <w:rPr>
          <w:rFonts w:cs="Arial"/>
        </w:rPr>
        <w:fldChar w:fldCharType="begin"/>
      </w:r>
      <w:r>
        <w:instrText>XE"</w:instrText>
      </w:r>
      <w:r w:rsidRPr="00413D75">
        <w:rPr>
          <w:rFonts w:cs="Arial"/>
        </w:rPr>
        <w:instrText>Performance</w:instrText>
      </w:r>
      <w:r>
        <w:instrText>"</w:instrText>
      </w:r>
      <w:r>
        <w:rPr>
          <w:rFonts w:cs="Arial"/>
        </w:rPr>
        <w:fldChar w:fldCharType="end"/>
      </w:r>
      <w:r>
        <w:rPr>
          <w:rFonts w:cs="Arial"/>
        </w:rPr>
        <w:t xml:space="preserve"> &lt;&lt;Relationship&gt;&gt;</w:t>
      </w:r>
      <w:bookmarkEnd w:id="2213"/>
    </w:p>
    <w:p w14:paraId="3D0CBD3E" w14:textId="77777777" w:rsidR="003709BC" w:rsidRDefault="003709BC" w:rsidP="003709BC">
      <w:r>
        <w:t>Performance is the act of an actor as the driving force in the execution of an activity. Related to "Capability" as the ability to perform.</w:t>
      </w:r>
      <w:r>
        <w:br/>
        <w:t>[DOLCE] Subtype of Participation</w:t>
      </w:r>
    </w:p>
    <w:p w14:paraId="2CC4BCE1" w14:textId="77777777" w:rsidR="003709BC" w:rsidRDefault="003709BC" w:rsidP="003709BC">
      <w:pPr>
        <w:jc w:val="center"/>
      </w:pPr>
      <w:r>
        <w:rPr>
          <w:noProof/>
        </w:rPr>
        <w:drawing>
          <wp:inline distT="0" distB="0" distL="0" distR="0" wp14:anchorId="325895B2" wp14:editId="0B7392C0">
            <wp:extent cx="6188075" cy="2346909"/>
            <wp:effectExtent l="0" t="0" r="0" b="0"/>
            <wp:docPr id="1191" name="Picture 1979425700.emf" descr="19794257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979425700.emf"/>
                    <pic:cNvPicPr/>
                  </pic:nvPicPr>
                  <pic:blipFill>
                    <a:blip r:embed="rId148" cstate="print"/>
                    <a:stretch>
                      <a:fillRect/>
                    </a:stretch>
                  </pic:blipFill>
                  <pic:spPr>
                    <a:xfrm>
                      <a:off x="0" y="0"/>
                      <a:ext cx="6188075" cy="2346909"/>
                    </a:xfrm>
                    <a:prstGeom prst="rect">
                      <a:avLst/>
                    </a:prstGeom>
                  </pic:spPr>
                </pic:pic>
              </a:graphicData>
            </a:graphic>
          </wp:inline>
        </w:drawing>
      </w:r>
    </w:p>
    <w:p w14:paraId="128ED6E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lastRenderedPageBreak/>
        <w:t>Performance</w:t>
      </w:r>
    </w:p>
    <w:p w14:paraId="0CD773F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087F9CF" w14:textId="77777777" w:rsidR="003709BC" w:rsidRDefault="003D454B" w:rsidP="003709BC">
      <w:pPr>
        <w:ind w:left="360"/>
      </w:pPr>
      <w:hyperlink w:anchor="_c05d8ea54231ef8385ae369a8cb18a7f" w:history="1">
        <w:r w:rsidR="003709BC">
          <w:rPr>
            <w:rStyle w:val="Hyperlink"/>
          </w:rPr>
          <w:t>Event</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3B874D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0B2E0AF" w14:textId="77777777" w:rsidR="003709BC" w:rsidRDefault="003709BC" w:rsidP="003709BC">
      <w:pPr>
        <w:ind w:firstLine="720"/>
      </w:pPr>
      <w:r>
        <w:rPr>
          <w:noProof/>
        </w:rPr>
        <w:drawing>
          <wp:inline distT="0" distB="0" distL="0" distR="0" wp14:anchorId="6BD1955B" wp14:editId="625BBA72">
            <wp:extent cx="152400" cy="152400"/>
            <wp:effectExtent l="0" t="0" r="0" b="0"/>
            <wp:docPr id="11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628458" w14:textId="77777777" w:rsidR="003709BC" w:rsidRDefault="003709BC" w:rsidP="008C7C30">
      <w:pPr>
        <w:pStyle w:val="BodyText"/>
      </w:pPr>
      <w:r>
        <w:t>An activity performed (executed or enacted) by an actor.</w:t>
      </w:r>
    </w:p>
    <w:p w14:paraId="537C1DF3" w14:textId="77777777" w:rsidR="003709BC" w:rsidRDefault="003709BC" w:rsidP="003709BC">
      <w:pPr>
        <w:ind w:firstLine="720"/>
      </w:pPr>
      <w:r>
        <w:rPr>
          <w:noProof/>
        </w:rPr>
        <w:drawing>
          <wp:inline distT="0" distB="0" distL="0" distR="0" wp14:anchorId="740C80F3" wp14:editId="1EBBECCE">
            <wp:extent cx="152400" cy="152400"/>
            <wp:effectExtent l="0" t="0" r="0" b="0"/>
            <wp:docPr id="11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95E864" w14:textId="77777777" w:rsidR="003709BC" w:rsidRDefault="003709BC" w:rsidP="008C7C30">
      <w:pPr>
        <w:pStyle w:val="BodyText"/>
      </w:pPr>
      <w:r>
        <w:t>The actor which is the performer of an activity.</w:t>
      </w:r>
    </w:p>
    <w:p w14:paraId="21011A7F" w14:textId="77777777" w:rsidR="003709BC" w:rsidRDefault="003709BC" w:rsidP="003709BC"/>
    <w:p w14:paraId="42624FA1" w14:textId="77777777" w:rsidR="003709BC" w:rsidRDefault="003709BC" w:rsidP="003709BC">
      <w:pPr>
        <w:pStyle w:val="Heading3"/>
        <w:spacing w:after="0"/>
        <w:ind w:left="1080"/>
      </w:pPr>
      <w:bookmarkStart w:id="2214" w:name="_9947aea823e055519b8971f4fde028ea"/>
      <w:bookmarkStart w:id="2215" w:name="_Toc468649633"/>
      <w:r>
        <w:t>Association Class Usage</w:t>
      </w:r>
      <w:bookmarkEnd w:id="2214"/>
      <w:r w:rsidRPr="003A31EC">
        <w:rPr>
          <w:rFonts w:cs="Arial"/>
        </w:rPr>
        <w:t xml:space="preserve"> </w:t>
      </w:r>
      <w:r>
        <w:rPr>
          <w:rFonts w:cs="Arial"/>
        </w:rPr>
        <w:fldChar w:fldCharType="begin"/>
      </w:r>
      <w:r>
        <w:instrText>XE"</w:instrText>
      </w:r>
      <w:r w:rsidRPr="00413D75">
        <w:rPr>
          <w:rFonts w:cs="Arial"/>
        </w:rPr>
        <w:instrText>Usage</w:instrText>
      </w:r>
      <w:r>
        <w:instrText>"</w:instrText>
      </w:r>
      <w:r>
        <w:rPr>
          <w:rFonts w:cs="Arial"/>
        </w:rPr>
        <w:fldChar w:fldCharType="end"/>
      </w:r>
      <w:r>
        <w:rPr>
          <w:rFonts w:cs="Arial"/>
        </w:rPr>
        <w:t xml:space="preserve"> &lt;&lt;Relationship&gt;&gt;</w:t>
      </w:r>
      <w:bookmarkEnd w:id="2215"/>
    </w:p>
    <w:p w14:paraId="5095B6FE" w14:textId="77777777" w:rsidR="003709BC" w:rsidRDefault="003709BC" w:rsidP="003709BC">
      <w:r>
        <w:t>Inputs to a process or actual event - what it uses</w:t>
      </w:r>
    </w:p>
    <w:p w14:paraId="1A9A1082" w14:textId="77777777" w:rsidR="003709BC" w:rsidRDefault="003709BC" w:rsidP="003709BC">
      <w:pPr>
        <w:jc w:val="center"/>
      </w:pPr>
      <w:r>
        <w:rPr>
          <w:noProof/>
        </w:rPr>
        <w:drawing>
          <wp:inline distT="0" distB="0" distL="0" distR="0" wp14:anchorId="2A785E7F" wp14:editId="66CE08CC">
            <wp:extent cx="5657850" cy="2657475"/>
            <wp:effectExtent l="0" t="0" r="0" b="0"/>
            <wp:docPr id="1197" name="Picture 826408177.emf" descr="826408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826408177.emf"/>
                    <pic:cNvPicPr/>
                  </pic:nvPicPr>
                  <pic:blipFill>
                    <a:blip r:embed="rId149" cstate="print"/>
                    <a:stretch>
                      <a:fillRect/>
                    </a:stretch>
                  </pic:blipFill>
                  <pic:spPr>
                    <a:xfrm>
                      <a:off x="0" y="0"/>
                      <a:ext cx="5657850" cy="2657475"/>
                    </a:xfrm>
                    <a:prstGeom prst="rect">
                      <a:avLst/>
                    </a:prstGeom>
                  </pic:spPr>
                </pic:pic>
              </a:graphicData>
            </a:graphic>
          </wp:inline>
        </w:drawing>
      </w:r>
    </w:p>
    <w:p w14:paraId="237803B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Usage</w:t>
      </w:r>
    </w:p>
    <w:p w14:paraId="4E33A86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D022E1" w14:textId="77777777" w:rsidR="003709BC" w:rsidRDefault="003D454B" w:rsidP="003709BC">
      <w:pPr>
        <w:ind w:left="360"/>
      </w:pPr>
      <w:hyperlink w:anchor="_3685cf695580519c9a617067b88d6498" w:history="1">
        <w:r w:rsidR="003709BC">
          <w:rPr>
            <w:rStyle w:val="Hyperlink"/>
          </w:rPr>
          <w:t>Effect</w:t>
        </w:r>
      </w:hyperlink>
    </w:p>
    <w:p w14:paraId="01D6D2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5E0960" w14:textId="77777777" w:rsidR="003709BC" w:rsidRDefault="003709BC" w:rsidP="003709BC">
      <w:pPr>
        <w:ind w:firstLine="720"/>
      </w:pPr>
      <w:r>
        <w:rPr>
          <w:noProof/>
        </w:rPr>
        <w:drawing>
          <wp:inline distT="0" distB="0" distL="0" distR="0" wp14:anchorId="09347213" wp14:editId="3C08EEF6">
            <wp:extent cx="152400" cy="152400"/>
            <wp:effectExtent l="0" t="0" r="0" b="0"/>
            <wp:docPr id="11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79A7462" w14:textId="77777777" w:rsidR="003709BC" w:rsidRDefault="003709BC" w:rsidP="008C7C30">
      <w:pPr>
        <w:pStyle w:val="BodyText"/>
      </w:pPr>
      <w:r>
        <w:t>A resources used by a process or actual event.</w:t>
      </w:r>
    </w:p>
    <w:p w14:paraId="1B6F892E" w14:textId="77777777" w:rsidR="003709BC" w:rsidRDefault="003709BC" w:rsidP="003709BC">
      <w:pPr>
        <w:ind w:firstLine="720"/>
      </w:pPr>
      <w:r>
        <w:rPr>
          <w:noProof/>
        </w:rPr>
        <w:drawing>
          <wp:inline distT="0" distB="0" distL="0" distR="0" wp14:anchorId="3DC425B7" wp14:editId="28E7A8DC">
            <wp:extent cx="152400" cy="152400"/>
            <wp:effectExtent l="0" t="0" r="0" b="0"/>
            <wp:docPr id="12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0EE5852" w14:textId="77777777" w:rsidR="003709BC" w:rsidRDefault="003709BC" w:rsidP="008C7C30">
      <w:pPr>
        <w:pStyle w:val="BodyText"/>
      </w:pPr>
      <w:r>
        <w:t>A process or actual event that is used by a resource for the resource to fulfill its function.</w:t>
      </w:r>
    </w:p>
    <w:p w14:paraId="72BEF483" w14:textId="77777777" w:rsidR="003709BC" w:rsidRDefault="003709BC" w:rsidP="003709BC"/>
    <w:p w14:paraId="22B744AC" w14:textId="77777777" w:rsidR="003709BC" w:rsidRDefault="003709BC" w:rsidP="003709BC">
      <w:pPr>
        <w:spacing w:after="200" w:line="276" w:lineRule="auto"/>
        <w:rPr>
          <w:b/>
          <w:bCs/>
          <w:color w:val="365F91"/>
          <w:sz w:val="40"/>
          <w:szCs w:val="40"/>
        </w:rPr>
      </w:pPr>
      <w:r>
        <w:br w:type="page"/>
      </w:r>
    </w:p>
    <w:p w14:paraId="6BD2305B" w14:textId="77777777" w:rsidR="003709BC" w:rsidRDefault="003709BC" w:rsidP="003709BC">
      <w:pPr>
        <w:pStyle w:val="Heading2"/>
      </w:pPr>
      <w:bookmarkStart w:id="2216" w:name="_Toc468649634"/>
      <w:r>
        <w:t>Threat-risk-conceptual-model::Generic Concept Library::Identifiers and Coordinates</w:t>
      </w:r>
      <w:bookmarkEnd w:id="2216"/>
    </w:p>
    <w:p w14:paraId="799603E6" w14:textId="77777777" w:rsidR="003709BC" w:rsidRDefault="003709BC" w:rsidP="008C7C30">
      <w:pPr>
        <w:pStyle w:val="BodyText"/>
      </w:pPr>
      <w:r>
        <w:t>Identification connects identifiers with the entity they identify. Identifiers are values, that is they are immutable "data". An entity may be assigned different identifiers over time and may have many at any one time.</w:t>
      </w:r>
      <w:r>
        <w:br/>
        <w:t>The base Identifier class (defined in SIMF)  identifies a set of entities and is not assumed to be unique or to identify only one entity. For example, a name is an identifier but many people could have the same name and a person could have multiple names. Identifiers and the relation to an entity may be contextual.</w:t>
      </w:r>
      <w:r>
        <w:br/>
        <w:t>Identifiers should not be confused with Identity, which is an abstracton of individuality that provide the foundation for identifiers.</w:t>
      </w:r>
      <w:r>
        <w:br/>
        <w:t>The class of Unique Identifiers is more typical of I.T. systems and managed identifiers, such as driver's license numbers. A unique identifier is assumed unique within exactly one Namespace.</w:t>
      </w:r>
      <w:r>
        <w:br/>
        <w:t>Subtypes of Identifier may be specific to identifying particular kinds of entities. For example, a Location Identifier (such as an address or GPS coordinate) is specific to identifying locations.</w:t>
      </w:r>
      <w:r>
        <w:br/>
        <w:t>Note that as with all concepts, identifiers are independent of representation. Since names are so often textual, we also define a representation of names - "Textual Name".</w:t>
      </w:r>
      <w:r>
        <w:br/>
        <w:t>The generic library of identifiers extends the SIMF identifiers with the concepts of coordinates.</w:t>
      </w:r>
    </w:p>
    <w:p w14:paraId="0B207DAD" w14:textId="77777777" w:rsidR="003709BC" w:rsidRDefault="003709BC" w:rsidP="003709BC">
      <w:pPr>
        <w:pStyle w:val="Heading3"/>
        <w:spacing w:after="0"/>
        <w:ind w:left="1080"/>
      </w:pPr>
      <w:bookmarkStart w:id="2217" w:name="_Toc468649635"/>
      <w:r>
        <w:lastRenderedPageBreak/>
        <w:t>Diagram: Identifiers</w:t>
      </w:r>
      <w:bookmarkEnd w:id="2217"/>
    </w:p>
    <w:p w14:paraId="788217B5" w14:textId="77777777" w:rsidR="003709BC" w:rsidRDefault="003709BC" w:rsidP="003709BC">
      <w:pPr>
        <w:jc w:val="center"/>
        <w:rPr>
          <w:rFonts w:cs="Arial"/>
        </w:rPr>
      </w:pPr>
      <w:r>
        <w:rPr>
          <w:noProof/>
        </w:rPr>
        <w:drawing>
          <wp:inline distT="0" distB="0" distL="0" distR="0" wp14:anchorId="5A45CF6B" wp14:editId="4333315C">
            <wp:extent cx="6188075" cy="5109298"/>
            <wp:effectExtent l="0" t="0" r="0" b="0"/>
            <wp:docPr id="1203" name="Picture -929243521.emf" descr="-929243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929243521.emf"/>
                    <pic:cNvPicPr/>
                  </pic:nvPicPr>
                  <pic:blipFill>
                    <a:blip r:embed="rId150" cstate="print"/>
                    <a:stretch>
                      <a:fillRect/>
                    </a:stretch>
                  </pic:blipFill>
                  <pic:spPr>
                    <a:xfrm>
                      <a:off x="0" y="0"/>
                      <a:ext cx="6188075" cy="5109298"/>
                    </a:xfrm>
                    <a:prstGeom prst="rect">
                      <a:avLst/>
                    </a:prstGeom>
                  </pic:spPr>
                </pic:pic>
              </a:graphicData>
            </a:graphic>
          </wp:inline>
        </w:drawing>
      </w:r>
    </w:p>
    <w:p w14:paraId="31D46D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Identifiers</w:t>
      </w:r>
    </w:p>
    <w:p w14:paraId="3D8C9133" w14:textId="77777777" w:rsidR="003709BC" w:rsidRDefault="003709BC" w:rsidP="003709BC">
      <w:r>
        <w:t xml:space="preserve"> </w:t>
      </w:r>
    </w:p>
    <w:p w14:paraId="54AB28E5" w14:textId="77777777" w:rsidR="003709BC" w:rsidRDefault="003709BC" w:rsidP="003709BC"/>
    <w:p w14:paraId="454CAB17" w14:textId="77777777" w:rsidR="003709BC" w:rsidRDefault="003709BC" w:rsidP="003709BC">
      <w:pPr>
        <w:pStyle w:val="Heading3"/>
        <w:spacing w:after="0"/>
        <w:ind w:left="1080"/>
      </w:pPr>
      <w:bookmarkStart w:id="2218" w:name="_70d9bfad4b13c47a49c10d6112d8f734"/>
      <w:bookmarkStart w:id="2219" w:name="_Toc468649636"/>
      <w:r>
        <w:t>Class Coordinate</w:t>
      </w:r>
      <w:bookmarkEnd w:id="2218"/>
      <w:r w:rsidRPr="003A31EC">
        <w:rPr>
          <w:rFonts w:cs="Arial"/>
        </w:rPr>
        <w:t xml:space="preserve"> </w:t>
      </w:r>
      <w:r>
        <w:rPr>
          <w:rFonts w:cs="Arial"/>
        </w:rPr>
        <w:fldChar w:fldCharType="begin"/>
      </w:r>
      <w:r>
        <w:instrText>XE"</w:instrText>
      </w:r>
      <w:r w:rsidRPr="00413D75">
        <w:rPr>
          <w:rFonts w:cs="Arial"/>
        </w:rPr>
        <w:instrText>Coordinate</w:instrText>
      </w:r>
      <w:r>
        <w:instrText>"</w:instrText>
      </w:r>
      <w:r>
        <w:rPr>
          <w:rFonts w:cs="Arial"/>
        </w:rPr>
        <w:fldChar w:fldCharType="end"/>
      </w:r>
      <w:r>
        <w:rPr>
          <w:rFonts w:cs="Arial"/>
        </w:rPr>
        <w:t xml:space="preserve"> &lt;&lt;Value&gt;&gt;</w:t>
      </w:r>
      <w:bookmarkEnd w:id="2219"/>
    </w:p>
    <w:p w14:paraId="294C594A" w14:textId="77777777" w:rsidR="003709BC" w:rsidRDefault="003709BC" w:rsidP="003709BC">
      <w:r>
        <w:t>Any set of magnitudes that serve to define the position of a point, line, or the like, by reference to a coordinate system.</w:t>
      </w:r>
    </w:p>
    <w:p w14:paraId="710A2D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E89C544" w14:textId="77777777" w:rsidR="003709BC" w:rsidRDefault="003D454B" w:rsidP="003709BC">
      <w:pPr>
        <w:ind w:left="360"/>
      </w:pPr>
      <w:hyperlink w:anchor="_18f8ef1b23e6cdf9278bd94f24f73c26" w:history="1">
        <w:r w:rsidR="003709BC">
          <w:rPr>
            <w:rStyle w:val="Hyperlink"/>
          </w:rPr>
          <w:t>Unique Identifier</w:t>
        </w:r>
      </w:hyperlink>
    </w:p>
    <w:p w14:paraId="7661834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F59F13" w14:textId="77777777" w:rsidR="003709BC" w:rsidRDefault="003709BC" w:rsidP="003709BC">
      <w:pPr>
        <w:ind w:left="605" w:hanging="245"/>
      </w:pPr>
      <w:r>
        <w:rPr>
          <w:noProof/>
        </w:rPr>
        <w:drawing>
          <wp:inline distT="0" distB="0" distL="0" distR="0" wp14:anchorId="1DF96912" wp14:editId="0440986E">
            <wp:extent cx="152400" cy="152400"/>
            <wp:effectExtent l="0" t="0" r="0" b="0"/>
            <wp:docPr id="120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0AE44797"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729B1B5B" w14:textId="77777777" w:rsidR="003709BC" w:rsidRDefault="003709BC" w:rsidP="008C7C30">
      <w:pPr>
        <w:pStyle w:val="BodyText"/>
      </w:pPr>
      <w:r>
        <w:t>The set of rules and reference points used for interpreting a coordinate.</w:t>
      </w:r>
    </w:p>
    <w:p w14:paraId="43757868" w14:textId="77777777" w:rsidR="003709BC" w:rsidRDefault="003709BC" w:rsidP="003709BC"/>
    <w:p w14:paraId="0C98FB7C" w14:textId="77777777" w:rsidR="003709BC" w:rsidRDefault="003709BC" w:rsidP="003709BC">
      <w:pPr>
        <w:pStyle w:val="Heading3"/>
        <w:spacing w:after="0"/>
        <w:ind w:left="1080"/>
      </w:pPr>
      <w:bookmarkStart w:id="2220" w:name="_b6eadbcd3852f561feab0218c7c54f12"/>
      <w:bookmarkStart w:id="2221" w:name="_Toc468649637"/>
      <w:r>
        <w:t>Class Coordinate System</w:t>
      </w:r>
      <w:bookmarkEnd w:id="2220"/>
      <w:bookmarkEnd w:id="2221"/>
      <w:r w:rsidRPr="003A31EC">
        <w:rPr>
          <w:rFonts w:cs="Arial"/>
        </w:rPr>
        <w:t xml:space="preserve"> </w:t>
      </w:r>
      <w:r>
        <w:rPr>
          <w:rFonts w:cs="Arial"/>
        </w:rPr>
        <w:fldChar w:fldCharType="begin"/>
      </w:r>
      <w:r>
        <w:instrText>XE"</w:instrText>
      </w:r>
      <w:r w:rsidRPr="00413D75">
        <w:rPr>
          <w:rFonts w:cs="Arial"/>
        </w:rPr>
        <w:instrText>Coordinate System</w:instrText>
      </w:r>
      <w:r>
        <w:instrText>"</w:instrText>
      </w:r>
      <w:r>
        <w:rPr>
          <w:rFonts w:cs="Arial"/>
        </w:rPr>
        <w:fldChar w:fldCharType="end"/>
      </w:r>
      <w:r>
        <w:rPr>
          <w:rFonts w:cs="Arial"/>
        </w:rPr>
        <w:t xml:space="preserve"> </w:t>
      </w:r>
    </w:p>
    <w:p w14:paraId="63F48562" w14:textId="77777777" w:rsidR="003709BC" w:rsidRDefault="003709BC" w:rsidP="003709BC">
      <w:r>
        <w:t>A reference system for a coordinate. e.g., WGS-84.</w:t>
      </w:r>
      <w:r>
        <w:br/>
        <w:t xml:space="preserve">[OGC] Set of mathematical rules for specifying how coordinates are to be assigned to points. </w:t>
      </w:r>
    </w:p>
    <w:p w14:paraId="36ADE9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0D8DB" w14:textId="77777777" w:rsidR="003709BC" w:rsidRDefault="003D454B" w:rsidP="003709BC">
      <w:pPr>
        <w:ind w:left="360"/>
      </w:pPr>
      <w:hyperlink w:anchor="_9c5aa7f24b9d67e77921e06d105205c0" w:history="1">
        <w:r w:rsidR="003709BC">
          <w:rPr>
            <w:rStyle w:val="Hyperlink"/>
          </w:rPr>
          <w:t>Namespace</w:t>
        </w:r>
      </w:hyperlink>
    </w:p>
    <w:p w14:paraId="74EC36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FC705D" w14:textId="77777777" w:rsidR="003709BC" w:rsidRDefault="003709BC" w:rsidP="003709BC">
      <w:pPr>
        <w:ind w:left="605" w:hanging="245"/>
      </w:pPr>
      <w:r>
        <w:rPr>
          <w:noProof/>
        </w:rPr>
        <w:drawing>
          <wp:inline distT="0" distB="0" distL="0" distR="0" wp14:anchorId="3D2472FA" wp14:editId="3A5BB172">
            <wp:extent cx="152400" cy="152400"/>
            <wp:effectExtent l="0" t="0" r="0" b="0"/>
            <wp:docPr id="12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036F5DC1"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626C70E7" w14:textId="77777777" w:rsidR="003709BC" w:rsidRDefault="003709BC" w:rsidP="008C7C30">
      <w:pPr>
        <w:pStyle w:val="BodyText"/>
      </w:pPr>
      <w:r>
        <w:t>A particular coordinate identifying an entity within the scope of a coordinate system.</w:t>
      </w:r>
    </w:p>
    <w:p w14:paraId="75344C2B" w14:textId="77777777" w:rsidR="003709BC" w:rsidRDefault="003709BC" w:rsidP="003709BC"/>
    <w:p w14:paraId="725B104B" w14:textId="77777777" w:rsidR="003709BC" w:rsidRDefault="003709BC" w:rsidP="003709BC">
      <w:pPr>
        <w:pStyle w:val="Heading3"/>
        <w:spacing w:after="0"/>
        <w:ind w:left="1080"/>
      </w:pPr>
      <w:bookmarkStart w:id="2222" w:name="_16968ff159bb446626036321150a9f83"/>
      <w:bookmarkStart w:id="2223" w:name="_Toc468649638"/>
      <w:r>
        <w:t>Association System of Coordinate</w:t>
      </w:r>
      <w:bookmarkEnd w:id="2222"/>
      <w:bookmarkEnd w:id="2223"/>
      <w:r w:rsidRPr="003A31EC">
        <w:rPr>
          <w:rFonts w:cs="Arial"/>
        </w:rPr>
        <w:t xml:space="preserve"> </w:t>
      </w:r>
      <w:r>
        <w:rPr>
          <w:rFonts w:cs="Arial"/>
        </w:rPr>
        <w:fldChar w:fldCharType="begin"/>
      </w:r>
      <w:r>
        <w:instrText>XE"</w:instrText>
      </w:r>
      <w:r w:rsidRPr="00413D75">
        <w:rPr>
          <w:rFonts w:cs="Arial"/>
        </w:rPr>
        <w:instrText>System of Coordinate</w:instrText>
      </w:r>
      <w:r>
        <w:instrText>"</w:instrText>
      </w:r>
      <w:r>
        <w:rPr>
          <w:rFonts w:cs="Arial"/>
        </w:rPr>
        <w:fldChar w:fldCharType="end"/>
      </w:r>
      <w:r>
        <w:rPr>
          <w:rFonts w:cs="Arial"/>
        </w:rPr>
        <w:t xml:space="preserve"> </w:t>
      </w:r>
    </w:p>
    <w:p w14:paraId="2A8D050F" w14:textId="77777777" w:rsidR="003709BC" w:rsidRDefault="003709BC" w:rsidP="003709BC">
      <w:r>
        <w:t>Relationship between a coordinate and a system of coordinates that defines how the coordinate is to be interpreted.</w:t>
      </w:r>
    </w:p>
    <w:p w14:paraId="7F07D5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A838F48" w14:textId="77777777" w:rsidR="003709BC" w:rsidRDefault="003709BC" w:rsidP="003709BC">
      <w:pPr>
        <w:ind w:firstLine="720"/>
      </w:pPr>
      <w:r>
        <w:rPr>
          <w:noProof/>
        </w:rPr>
        <w:drawing>
          <wp:inline distT="0" distB="0" distL="0" distR="0" wp14:anchorId="6AB326F9" wp14:editId="75EB0003">
            <wp:extent cx="152400" cy="152400"/>
            <wp:effectExtent l="0" t="0" r="0" b="0"/>
            <wp:docPr id="12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541CAA2D" w14:textId="77777777" w:rsidR="003709BC" w:rsidRDefault="003709BC" w:rsidP="008C7C30">
      <w:pPr>
        <w:pStyle w:val="BodyText"/>
      </w:pPr>
      <w:r>
        <w:t>The set of rules and reference points used for interpreting a coordinate.</w:t>
      </w:r>
    </w:p>
    <w:p w14:paraId="6AB96533" w14:textId="77777777" w:rsidR="003709BC" w:rsidRDefault="003709BC" w:rsidP="003709BC">
      <w:pPr>
        <w:ind w:firstLine="720"/>
      </w:pPr>
      <w:r>
        <w:rPr>
          <w:noProof/>
        </w:rPr>
        <w:drawing>
          <wp:inline distT="0" distB="0" distL="0" distR="0" wp14:anchorId="536C5FF6" wp14:editId="7FAA375B">
            <wp:extent cx="152400" cy="152400"/>
            <wp:effectExtent l="0" t="0" r="0" b="0"/>
            <wp:docPr id="121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656C4219" w14:textId="77777777" w:rsidR="003709BC" w:rsidRDefault="003709BC" w:rsidP="008C7C30">
      <w:pPr>
        <w:pStyle w:val="BodyText"/>
      </w:pPr>
      <w:r>
        <w:t>A particular coordinate identifying an entity within the scope of a coordinate system.</w:t>
      </w:r>
    </w:p>
    <w:p w14:paraId="05309A7E" w14:textId="77777777" w:rsidR="003709BC" w:rsidRDefault="003709BC" w:rsidP="003709BC"/>
    <w:p w14:paraId="34A38C58" w14:textId="77777777" w:rsidR="003709BC" w:rsidRDefault="003709BC" w:rsidP="003709BC">
      <w:pPr>
        <w:spacing w:after="200" w:line="276" w:lineRule="auto"/>
        <w:rPr>
          <w:b/>
          <w:bCs/>
          <w:color w:val="365F91"/>
          <w:sz w:val="40"/>
          <w:szCs w:val="40"/>
        </w:rPr>
      </w:pPr>
      <w:r>
        <w:br w:type="page"/>
      </w:r>
    </w:p>
    <w:p w14:paraId="014BEB22" w14:textId="77777777" w:rsidR="003709BC" w:rsidRDefault="003709BC" w:rsidP="003709BC">
      <w:pPr>
        <w:pStyle w:val="Heading2"/>
      </w:pPr>
      <w:bookmarkStart w:id="2224" w:name="_Toc468649639"/>
      <w:r>
        <w:t>Threat-risk-conceptual-model::Generic Concept Library::Information</w:t>
      </w:r>
      <w:bookmarkEnd w:id="2224"/>
    </w:p>
    <w:p w14:paraId="58881EB0" w14:textId="77777777" w:rsidR="003709BC" w:rsidRDefault="003709BC" w:rsidP="008C7C30">
      <w:pPr>
        <w:pStyle w:val="BodyText"/>
      </w:pPr>
      <w:r>
        <w:t>Concepts relating to information (including data) about entities.</w:t>
      </w:r>
    </w:p>
    <w:p w14:paraId="790E2DA3" w14:textId="77777777" w:rsidR="003709BC" w:rsidRDefault="003709BC" w:rsidP="003709BC">
      <w:pPr>
        <w:pStyle w:val="Heading3"/>
        <w:spacing w:after="0"/>
        <w:ind w:left="1080"/>
      </w:pPr>
      <w:bookmarkStart w:id="2225" w:name="_Toc468649640"/>
      <w:r>
        <w:t>Diagram: Information Action</w:t>
      </w:r>
      <w:bookmarkEnd w:id="2225"/>
    </w:p>
    <w:p w14:paraId="2FF9BA81" w14:textId="77777777" w:rsidR="003709BC" w:rsidRDefault="003709BC" w:rsidP="003709BC">
      <w:pPr>
        <w:jc w:val="center"/>
        <w:rPr>
          <w:rFonts w:cs="Arial"/>
        </w:rPr>
      </w:pPr>
      <w:r>
        <w:rPr>
          <w:noProof/>
        </w:rPr>
        <w:drawing>
          <wp:inline distT="0" distB="0" distL="0" distR="0" wp14:anchorId="401A99D7" wp14:editId="578CA9A4">
            <wp:extent cx="6188075" cy="5183115"/>
            <wp:effectExtent l="0" t="0" r="0" b="0"/>
            <wp:docPr id="1213" name="Picture -1807891472.emf" descr="-18078914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807891472.emf"/>
                    <pic:cNvPicPr/>
                  </pic:nvPicPr>
                  <pic:blipFill>
                    <a:blip r:embed="rId151" cstate="print"/>
                    <a:stretch>
                      <a:fillRect/>
                    </a:stretch>
                  </pic:blipFill>
                  <pic:spPr>
                    <a:xfrm>
                      <a:off x="0" y="0"/>
                      <a:ext cx="6188075" cy="5183115"/>
                    </a:xfrm>
                    <a:prstGeom prst="rect">
                      <a:avLst/>
                    </a:prstGeom>
                  </pic:spPr>
                </pic:pic>
              </a:graphicData>
            </a:graphic>
          </wp:inline>
        </w:drawing>
      </w:r>
    </w:p>
    <w:p w14:paraId="1A74BD1C"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Action</w:t>
      </w:r>
    </w:p>
    <w:p w14:paraId="0B879146" w14:textId="77777777" w:rsidR="003709BC" w:rsidRDefault="003709BC" w:rsidP="003709BC">
      <w:pPr>
        <w:pStyle w:val="Heading3"/>
        <w:spacing w:after="0"/>
        <w:ind w:left="1080"/>
      </w:pPr>
      <w:bookmarkStart w:id="2226" w:name="_Toc468649641"/>
      <w:r>
        <w:lastRenderedPageBreak/>
        <w:t>Diagram: Information Objects</w:t>
      </w:r>
      <w:bookmarkEnd w:id="2226"/>
    </w:p>
    <w:p w14:paraId="6ADCE373" w14:textId="77777777" w:rsidR="003709BC" w:rsidRDefault="003709BC" w:rsidP="003709BC">
      <w:pPr>
        <w:jc w:val="center"/>
        <w:rPr>
          <w:rFonts w:cs="Arial"/>
        </w:rPr>
      </w:pPr>
      <w:r>
        <w:rPr>
          <w:noProof/>
        </w:rPr>
        <w:drawing>
          <wp:inline distT="0" distB="0" distL="0" distR="0" wp14:anchorId="4A54DEEE" wp14:editId="34F92EF2">
            <wp:extent cx="6188075" cy="2487429"/>
            <wp:effectExtent l="0" t="0" r="0" b="0"/>
            <wp:docPr id="1215" name="Picture -670299985.emf" descr="-6702999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670299985.emf"/>
                    <pic:cNvPicPr/>
                  </pic:nvPicPr>
                  <pic:blipFill>
                    <a:blip r:embed="rId152" cstate="print"/>
                    <a:stretch>
                      <a:fillRect/>
                    </a:stretch>
                  </pic:blipFill>
                  <pic:spPr>
                    <a:xfrm>
                      <a:off x="0" y="0"/>
                      <a:ext cx="6188075" cy="2487429"/>
                    </a:xfrm>
                    <a:prstGeom prst="rect">
                      <a:avLst/>
                    </a:prstGeom>
                  </pic:spPr>
                </pic:pic>
              </a:graphicData>
            </a:graphic>
          </wp:inline>
        </w:drawing>
      </w:r>
    </w:p>
    <w:p w14:paraId="370E956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Objects</w:t>
      </w:r>
    </w:p>
    <w:p w14:paraId="4585ABF0" w14:textId="77777777" w:rsidR="003709BC" w:rsidRDefault="003709BC" w:rsidP="003709BC">
      <w:pPr>
        <w:pStyle w:val="Heading3"/>
        <w:spacing w:after="0"/>
        <w:ind w:left="1080"/>
      </w:pPr>
      <w:bookmarkStart w:id="2227" w:name="_Toc468649642"/>
      <w:r>
        <w:lastRenderedPageBreak/>
        <w:t>Diagram: Metadata</w:t>
      </w:r>
      <w:bookmarkEnd w:id="2227"/>
    </w:p>
    <w:p w14:paraId="34220023" w14:textId="77777777" w:rsidR="003709BC" w:rsidRDefault="003709BC" w:rsidP="003709BC">
      <w:pPr>
        <w:jc w:val="center"/>
        <w:rPr>
          <w:rFonts w:cs="Arial"/>
        </w:rPr>
      </w:pPr>
      <w:r>
        <w:rPr>
          <w:noProof/>
        </w:rPr>
        <w:drawing>
          <wp:inline distT="0" distB="0" distL="0" distR="0" wp14:anchorId="568AD5A0" wp14:editId="2732418E">
            <wp:extent cx="6188075" cy="5321883"/>
            <wp:effectExtent l="0" t="0" r="0" b="0"/>
            <wp:docPr id="508" name="Picture -210959559.emf" descr="-2109595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210959559.emf"/>
                    <pic:cNvPicPr/>
                  </pic:nvPicPr>
                  <pic:blipFill>
                    <a:blip r:embed="rId153" cstate="print"/>
                    <a:stretch>
                      <a:fillRect/>
                    </a:stretch>
                  </pic:blipFill>
                  <pic:spPr>
                    <a:xfrm>
                      <a:off x="0" y="0"/>
                      <a:ext cx="6188075" cy="5321883"/>
                    </a:xfrm>
                    <a:prstGeom prst="rect">
                      <a:avLst/>
                    </a:prstGeom>
                  </pic:spPr>
                </pic:pic>
              </a:graphicData>
            </a:graphic>
          </wp:inline>
        </w:drawing>
      </w:r>
    </w:p>
    <w:p w14:paraId="176C126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Metadata</w:t>
      </w:r>
    </w:p>
    <w:p w14:paraId="280B1BDD" w14:textId="77777777" w:rsidR="003709BC" w:rsidRDefault="003709BC" w:rsidP="003709BC">
      <w:r>
        <w:t xml:space="preserve"> </w:t>
      </w:r>
    </w:p>
    <w:p w14:paraId="4D38BF55" w14:textId="77777777" w:rsidR="003709BC" w:rsidRDefault="003709BC" w:rsidP="003709BC"/>
    <w:p w14:paraId="1510F5C0" w14:textId="77777777" w:rsidR="003709BC" w:rsidRDefault="003709BC" w:rsidP="003709BC">
      <w:pPr>
        <w:pStyle w:val="Heading3"/>
        <w:spacing w:after="0"/>
        <w:ind w:left="1080"/>
      </w:pPr>
      <w:bookmarkStart w:id="2228" w:name="_76f3b077e3755f994eac1611db0b0474"/>
      <w:bookmarkStart w:id="2229" w:name="_Toc468649643"/>
      <w:r>
        <w:t>Class Add Information</w:t>
      </w:r>
      <w:bookmarkEnd w:id="2228"/>
      <w:bookmarkEnd w:id="2229"/>
      <w:r w:rsidRPr="003A31EC">
        <w:rPr>
          <w:rFonts w:cs="Arial"/>
        </w:rPr>
        <w:t xml:space="preserve"> </w:t>
      </w:r>
      <w:r>
        <w:rPr>
          <w:rFonts w:cs="Arial"/>
        </w:rPr>
        <w:fldChar w:fldCharType="begin"/>
      </w:r>
      <w:r>
        <w:instrText>XE"</w:instrText>
      </w:r>
      <w:r w:rsidRPr="00413D75">
        <w:rPr>
          <w:rFonts w:cs="Arial"/>
        </w:rPr>
        <w:instrText>Add Information</w:instrText>
      </w:r>
      <w:r>
        <w:instrText>"</w:instrText>
      </w:r>
      <w:r>
        <w:rPr>
          <w:rFonts w:cs="Arial"/>
        </w:rPr>
        <w:fldChar w:fldCharType="end"/>
      </w:r>
      <w:r>
        <w:rPr>
          <w:rFonts w:cs="Arial"/>
        </w:rPr>
        <w:t xml:space="preserve"> </w:t>
      </w:r>
    </w:p>
    <w:p w14:paraId="46B0805F" w14:textId="77777777" w:rsidR="003709BC" w:rsidRDefault="003709BC" w:rsidP="003709BC">
      <w:r>
        <w:t>An action to add information to a repository or information structure.</w:t>
      </w:r>
    </w:p>
    <w:p w14:paraId="7C398A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754172" w14:textId="77777777" w:rsidR="003709BC" w:rsidRDefault="003D454B" w:rsidP="003709BC">
      <w:pPr>
        <w:ind w:left="360"/>
      </w:pPr>
      <w:hyperlink w:anchor="_61eeb1ffff8437b395d6c46e9a00bce9" w:history="1">
        <w:r w:rsidR="003709BC">
          <w:rPr>
            <w:rStyle w:val="Hyperlink"/>
          </w:rPr>
          <w:t>Add To Container Event</w:t>
        </w:r>
      </w:hyperlink>
      <w:r w:rsidR="003709BC">
        <w:t xml:space="preserve">, </w:t>
      </w:r>
      <w:hyperlink w:anchor="_ac3f6698c44ff4ba2097a6741738a3e1" w:history="1">
        <w:r w:rsidR="003709BC">
          <w:rPr>
            <w:rStyle w:val="Hyperlink"/>
          </w:rPr>
          <w:t>Information Action</w:t>
        </w:r>
      </w:hyperlink>
    </w:p>
    <w:p w14:paraId="1B5C9F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5D4A2D" w14:textId="77777777" w:rsidR="003709BC" w:rsidRDefault="003709BC" w:rsidP="003709BC">
      <w:pPr>
        <w:ind w:left="605" w:hanging="245"/>
      </w:pPr>
      <w:r>
        <w:rPr>
          <w:noProof/>
        </w:rPr>
        <w:drawing>
          <wp:inline distT="0" distB="0" distL="0" distR="0" wp14:anchorId="4E09A3AD" wp14:editId="62D8FB70">
            <wp:extent cx="152400" cy="152400"/>
            <wp:effectExtent l="0" t="0" r="0" b="0"/>
            <wp:docPr id="5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d75620f0815b869941747c5832b4a172" w:history="1">
        <w:r>
          <w:rPr>
            <w:rStyle w:val="Hyperlink"/>
          </w:rPr>
          <w:t>Structured Information Object</w:t>
        </w:r>
      </w:hyperlink>
      <w:r>
        <w:t xml:space="preserve"> [1]   </w:t>
      </w:r>
      <w:r w:rsidRPr="00833C5F">
        <w:rPr>
          <w:i/>
        </w:rPr>
        <w:t>Redefines</w:t>
      </w:r>
      <w:r>
        <w:t>: put into:</w:t>
      </w:r>
      <w:hyperlink w:anchor="_1aeb4ecaf7c4be68b50678bc9c5f432c" w:history="1">
        <w:r>
          <w:rPr>
            <w:rStyle w:val="Hyperlink"/>
          </w:rPr>
          <w:t>Container</w:t>
        </w:r>
      </w:hyperlink>
      <w:r>
        <w:rPr>
          <w:rStyle w:val="Hyperlink"/>
        </w:rPr>
        <w:t xml:space="preserve">   </w:t>
      </w:r>
      <w:r>
        <w:t xml:space="preserve"> </w:t>
      </w:r>
    </w:p>
    <w:p w14:paraId="54F38CEB" w14:textId="77777777" w:rsidR="003709BC" w:rsidRDefault="003709BC" w:rsidP="003709BC">
      <w:pPr>
        <w:ind w:left="605" w:hanging="245"/>
      </w:pPr>
      <w:r>
        <w:rPr>
          <w:noProof/>
        </w:rPr>
        <w:drawing>
          <wp:inline distT="0" distB="0" distL="0" distR="0" wp14:anchorId="3932DE7D" wp14:editId="6F8E4357">
            <wp:extent cx="152400" cy="152400"/>
            <wp:effectExtent l="0" t="0" r="0" b="0"/>
            <wp:docPr id="5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1E71F4C8" w14:textId="77777777" w:rsidR="003709BC" w:rsidRDefault="003709BC" w:rsidP="003709BC"/>
    <w:p w14:paraId="14C8553B" w14:textId="77777777" w:rsidR="003709BC" w:rsidRDefault="003709BC" w:rsidP="003709BC">
      <w:pPr>
        <w:pStyle w:val="Heading3"/>
        <w:spacing w:after="0"/>
        <w:ind w:left="1080"/>
      </w:pPr>
      <w:bookmarkStart w:id="2230" w:name="_75b0e942ca296a08d7dcdb056e658103"/>
      <w:bookmarkStart w:id="2231" w:name="_Toc468649644"/>
      <w:r>
        <w:t>Class Atomic Information Object</w:t>
      </w:r>
      <w:bookmarkEnd w:id="2230"/>
      <w:bookmarkEnd w:id="2231"/>
      <w:r w:rsidRPr="003A31EC">
        <w:rPr>
          <w:rFonts w:cs="Arial"/>
        </w:rPr>
        <w:t xml:space="preserve"> </w:t>
      </w:r>
      <w:r>
        <w:rPr>
          <w:rFonts w:cs="Arial"/>
        </w:rPr>
        <w:fldChar w:fldCharType="begin"/>
      </w:r>
      <w:r>
        <w:instrText>XE"</w:instrText>
      </w:r>
      <w:r w:rsidRPr="00413D75">
        <w:rPr>
          <w:rFonts w:cs="Arial"/>
        </w:rPr>
        <w:instrText>Atomic Information Object</w:instrText>
      </w:r>
      <w:r>
        <w:instrText>"</w:instrText>
      </w:r>
      <w:r>
        <w:rPr>
          <w:rFonts w:cs="Arial"/>
        </w:rPr>
        <w:fldChar w:fldCharType="end"/>
      </w:r>
      <w:r>
        <w:rPr>
          <w:rFonts w:cs="Arial"/>
        </w:rPr>
        <w:t xml:space="preserve"> </w:t>
      </w:r>
    </w:p>
    <w:p w14:paraId="647A713A" w14:textId="77777777" w:rsidR="003709BC" w:rsidRDefault="003709BC" w:rsidP="003709BC">
      <w:r>
        <w:t>An atomic information object is a managed piece of information composed entirely of a single value. e.g. an MP3 representation of a song. Note that different viewpoints and abstractions may not agree on what is "atomic". e.g. a music editor may consider a song a series of samples.</w:t>
      </w:r>
    </w:p>
    <w:p w14:paraId="4856B2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0FCAA0D" w14:textId="77777777" w:rsidR="003709BC" w:rsidRDefault="003D454B" w:rsidP="003709BC">
      <w:pPr>
        <w:ind w:left="360"/>
      </w:pPr>
      <w:hyperlink w:anchor="_8aeba8eff36a737872d124faf2a260e2" w:history="1">
        <w:r w:rsidR="003709BC">
          <w:rPr>
            <w:rStyle w:val="Hyperlink"/>
          </w:rPr>
          <w:t>Information Object</w:t>
        </w:r>
      </w:hyperlink>
    </w:p>
    <w:p w14:paraId="38149D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9ECE21F" w14:textId="77777777" w:rsidR="003709BC" w:rsidRDefault="003709BC" w:rsidP="003709BC">
      <w:pPr>
        <w:pStyle w:val="BodyText2"/>
        <w:spacing w:after="0"/>
      </w:pPr>
      <w:r>
        <w:rPr>
          <w:noProof/>
          <w:lang w:val="en-US" w:eastAsia="en-US" w:bidi="ar-SA"/>
        </w:rPr>
        <w:drawing>
          <wp:inline distT="0" distB="0" distL="0" distR="0" wp14:anchorId="3FBA49F4" wp14:editId="68B3FE77">
            <wp:extent cx="152400" cy="152400"/>
            <wp:effectExtent l="0" t="0" r="0" b="0"/>
            <wp:docPr id="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739673c8d53da123e392b7e5059ceec" w:history="1">
        <w:r>
          <w:rPr>
            <w:rStyle w:val="Hyperlink"/>
          </w:rPr>
          <w:t>Value</w:t>
        </w:r>
      </w:hyperlink>
      <w:r>
        <w:t xml:space="preserve"> [1]</w:t>
      </w:r>
    </w:p>
    <w:p w14:paraId="5FAB8611" w14:textId="77777777" w:rsidR="003709BC" w:rsidRDefault="003709BC" w:rsidP="008C7C30">
      <w:pPr>
        <w:pStyle w:val="BodyText"/>
      </w:pPr>
      <w:r>
        <w:t>Atomic value associated with an atomic information object.</w:t>
      </w:r>
    </w:p>
    <w:p w14:paraId="52432CF7" w14:textId="77777777" w:rsidR="003709BC" w:rsidRDefault="003709BC" w:rsidP="003709BC"/>
    <w:p w14:paraId="7620E40E" w14:textId="77777777" w:rsidR="003709BC" w:rsidRDefault="003709BC" w:rsidP="003709BC">
      <w:pPr>
        <w:pStyle w:val="Heading3"/>
        <w:spacing w:after="0"/>
        <w:ind w:left="1080"/>
      </w:pPr>
      <w:bookmarkStart w:id="2232" w:name="_2793341a42a59249258b0da762d011c3"/>
      <w:bookmarkStart w:id="2233" w:name="_Toc468649645"/>
      <w:r>
        <w:t>Class Close Information</w:t>
      </w:r>
      <w:bookmarkEnd w:id="2232"/>
      <w:bookmarkEnd w:id="2233"/>
      <w:r w:rsidRPr="003A31EC">
        <w:rPr>
          <w:rFonts w:cs="Arial"/>
        </w:rPr>
        <w:t xml:space="preserve"> </w:t>
      </w:r>
      <w:r>
        <w:rPr>
          <w:rFonts w:cs="Arial"/>
        </w:rPr>
        <w:fldChar w:fldCharType="begin"/>
      </w:r>
      <w:r>
        <w:instrText>XE"</w:instrText>
      </w:r>
      <w:r w:rsidRPr="00413D75">
        <w:rPr>
          <w:rFonts w:cs="Arial"/>
        </w:rPr>
        <w:instrText>Close Information</w:instrText>
      </w:r>
      <w:r>
        <w:instrText>"</w:instrText>
      </w:r>
      <w:r>
        <w:rPr>
          <w:rFonts w:cs="Arial"/>
        </w:rPr>
        <w:fldChar w:fldCharType="end"/>
      </w:r>
      <w:r>
        <w:rPr>
          <w:rFonts w:cs="Arial"/>
        </w:rPr>
        <w:t xml:space="preserve"> </w:t>
      </w:r>
    </w:p>
    <w:p w14:paraId="66D9F59A" w14:textId="77777777" w:rsidR="003709BC" w:rsidRDefault="003709BC" w:rsidP="003709BC">
      <w:r>
        <w:t>An action that removes information from visibility.</w:t>
      </w:r>
    </w:p>
    <w:p w14:paraId="52B013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E32795" w14:textId="77777777" w:rsidR="003709BC" w:rsidRDefault="003D454B" w:rsidP="003709BC">
      <w:pPr>
        <w:ind w:left="360"/>
      </w:pPr>
      <w:hyperlink w:anchor="_ac3f6698c44ff4ba2097a6741738a3e1" w:history="1">
        <w:r w:rsidR="003709BC">
          <w:rPr>
            <w:rStyle w:val="Hyperlink"/>
          </w:rPr>
          <w:t>Information Action</w:t>
        </w:r>
      </w:hyperlink>
    </w:p>
    <w:p w14:paraId="70724855" w14:textId="77777777" w:rsidR="003709BC" w:rsidRDefault="003709BC" w:rsidP="003709BC"/>
    <w:p w14:paraId="6B4DD079" w14:textId="77777777" w:rsidR="003709BC" w:rsidRDefault="003709BC" w:rsidP="003709BC">
      <w:pPr>
        <w:pStyle w:val="Heading3"/>
        <w:spacing w:after="0"/>
        <w:ind w:left="1080"/>
      </w:pPr>
      <w:bookmarkStart w:id="2234" w:name="_0024cb5953a1194e4d9d3527057a064e"/>
      <w:bookmarkStart w:id="2235" w:name="_Toc468649646"/>
      <w:r>
        <w:t>Class Confidence</w:t>
      </w:r>
      <w:bookmarkEnd w:id="2234"/>
      <w:bookmarkEnd w:id="2235"/>
      <w:r w:rsidRPr="003A31EC">
        <w:rPr>
          <w:rFonts w:cs="Arial"/>
        </w:rPr>
        <w:t xml:space="preserve"> </w:t>
      </w:r>
      <w:r>
        <w:rPr>
          <w:rFonts w:cs="Arial"/>
        </w:rPr>
        <w:fldChar w:fldCharType="begin"/>
      </w:r>
      <w:r>
        <w:instrText>XE"</w:instrText>
      </w:r>
      <w:r w:rsidRPr="00413D75">
        <w:rPr>
          <w:rFonts w:cs="Arial"/>
        </w:rPr>
        <w:instrText>Confidence</w:instrText>
      </w:r>
      <w:r>
        <w:instrText>"</w:instrText>
      </w:r>
      <w:r>
        <w:rPr>
          <w:rFonts w:cs="Arial"/>
        </w:rPr>
        <w:fldChar w:fldCharType="end"/>
      </w:r>
      <w:r>
        <w:rPr>
          <w:rFonts w:cs="Arial"/>
        </w:rPr>
        <w:t xml:space="preserve"> </w:t>
      </w:r>
    </w:p>
    <w:p w14:paraId="2343ABDE" w14:textId="77777777" w:rsidR="003709BC" w:rsidRDefault="003709BC" w:rsidP="003709BC">
      <w:r>
        <w:t>A statement and measure of the confidence in any fact or set of facts about an entity.</w:t>
      </w:r>
    </w:p>
    <w:p w14:paraId="76252B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02D520" w14:textId="77777777" w:rsidR="003709BC" w:rsidRDefault="003D454B" w:rsidP="003709BC">
      <w:pPr>
        <w:ind w:left="360"/>
      </w:pPr>
      <w:hyperlink w:anchor="_083d03a8bb38e1a0cab92a7dc3f1cf03" w:history="1">
        <w:r w:rsidR="003709BC">
          <w:rPr>
            <w:rStyle w:val="Hyperlink"/>
          </w:rPr>
          <w:t>Metadata</w:t>
        </w:r>
      </w:hyperlink>
    </w:p>
    <w:p w14:paraId="06B6D7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F72A61F" w14:textId="77777777" w:rsidR="003709BC" w:rsidRDefault="003709BC" w:rsidP="003709BC">
      <w:pPr>
        <w:pStyle w:val="BodyText2"/>
        <w:spacing w:after="0"/>
      </w:pPr>
      <w:r>
        <w:rPr>
          <w:noProof/>
          <w:lang w:val="en-US" w:eastAsia="en-US" w:bidi="ar-SA"/>
        </w:rPr>
        <w:drawing>
          <wp:inline distT="0" distB="0" distL="0" distR="0" wp14:anchorId="5C35F97D" wp14:editId="1DB11D95">
            <wp:extent cx="152400" cy="152400"/>
            <wp:effectExtent l="0" t="0" r="0" b="0"/>
            <wp:docPr id="51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confidence metric</w:t>
      </w:r>
      <w:r>
        <w:rPr>
          <w:rFonts w:cs="Arial"/>
        </w:rPr>
        <w:fldChar w:fldCharType="begin"/>
      </w:r>
      <w:r>
        <w:instrText>XE"</w:instrText>
      </w:r>
      <w:r w:rsidRPr="00413D75">
        <w:rPr>
          <w:rFonts w:cs="Arial"/>
        </w:rPr>
        <w:instrText>confidence metric</w:instrText>
      </w:r>
      <w:r>
        <w:instrText>"</w:instrText>
      </w:r>
      <w:r>
        <w:rPr>
          <w:rFonts w:cs="Arial"/>
        </w:rPr>
        <w:fldChar w:fldCharType="end"/>
      </w:r>
      <w:r>
        <w:t xml:space="preserve"> : </w:t>
      </w:r>
      <w:hyperlink w:anchor="_515aa0b3c8b3af1351822986548c803a" w:history="1">
        <w:r>
          <w:rPr>
            <w:rStyle w:val="Hyperlink"/>
          </w:rPr>
          <w:t>Confidence Metric</w:t>
        </w:r>
      </w:hyperlink>
    </w:p>
    <w:p w14:paraId="5C5BB7F8" w14:textId="77777777" w:rsidR="003709BC" w:rsidRDefault="003709BC" w:rsidP="008C7C30">
      <w:pPr>
        <w:pStyle w:val="BodyText"/>
      </w:pPr>
      <w:r>
        <w:t>A metric reflecting confidence in an assertion condition or effect.</w:t>
      </w:r>
    </w:p>
    <w:p w14:paraId="45AD9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2A231F" w14:textId="77777777" w:rsidR="003709BC" w:rsidRDefault="003709BC" w:rsidP="003709BC">
      <w:pPr>
        <w:ind w:left="605" w:hanging="245"/>
      </w:pPr>
      <w:r>
        <w:rPr>
          <w:noProof/>
        </w:rPr>
        <w:drawing>
          <wp:inline distT="0" distB="0" distL="0" distR="0" wp14:anchorId="2EC8A98F" wp14:editId="631D90EA">
            <wp:extent cx="152400" cy="152400"/>
            <wp:effectExtent l="0" t="0" r="0" b="0"/>
            <wp:docPr id="5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&lt;&lt;Annotation Property&gt;&gt;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metadata about:</w:t>
      </w:r>
      <w:hyperlink w:anchor="_eb8398b5a178c638b98597120ec51c4d" w:history="1">
        <w:r>
          <w:rPr>
            <w:rStyle w:val="Hyperlink"/>
          </w:rPr>
          <w:t>Identifiable Entity</w:t>
        </w:r>
      </w:hyperlink>
      <w:r>
        <w:rPr>
          <w:rStyle w:val="Hyperlink"/>
        </w:rPr>
        <w:t xml:space="preserve">   </w:t>
      </w:r>
      <w:r>
        <w:t xml:space="preserve"> </w:t>
      </w:r>
    </w:p>
    <w:p w14:paraId="7E9233ED" w14:textId="77777777" w:rsidR="003709BC" w:rsidRDefault="003709BC" w:rsidP="003709BC">
      <w:r>
        <w:tab/>
      </w:r>
      <w:r>
        <w:rPr>
          <w:i/>
        </w:rPr>
        <w:t>through association</w:t>
      </w:r>
      <w:r w:rsidRPr="00446E2F">
        <w:rPr>
          <w:i/>
        </w:rPr>
        <w:t>:</w:t>
      </w:r>
      <w:r>
        <w:t xml:space="preserve"> </w:t>
      </w:r>
      <w:hyperlink w:anchor="_f8acd9d67212f82724c81990cfa7a475" w:history="1">
        <w:r w:rsidRPr="00446E2F">
          <w:rPr>
            <w:rStyle w:val="Hyperlink"/>
            <w:color w:val="0066FF"/>
          </w:rPr>
          <w:t xml:space="preserve">Confidence in Assertion </w:t>
        </w:r>
      </w:hyperlink>
      <w:r>
        <w:t xml:space="preserve"> </w:t>
      </w:r>
    </w:p>
    <w:p w14:paraId="49DEF8DE" w14:textId="77777777" w:rsidR="003709BC" w:rsidRDefault="003709BC" w:rsidP="008C7C30">
      <w:pPr>
        <w:pStyle w:val="BodyText"/>
      </w:pPr>
      <w:r>
        <w:t>Subject of confidence; the facts, situations or subject that confidence is being evaluated for.</w:t>
      </w:r>
    </w:p>
    <w:p w14:paraId="09FE3A8A" w14:textId="77777777" w:rsidR="003709BC" w:rsidRDefault="003709BC" w:rsidP="003709BC"/>
    <w:p w14:paraId="79186418" w14:textId="77777777" w:rsidR="003709BC" w:rsidRDefault="003709BC" w:rsidP="003709BC">
      <w:pPr>
        <w:pStyle w:val="Heading3"/>
        <w:spacing w:after="0"/>
        <w:ind w:left="1080"/>
      </w:pPr>
      <w:bookmarkStart w:id="2236" w:name="_Toc468649647"/>
      <w:bookmarkStart w:id="2237" w:name="_f8acd9d67212f82724c81990cfa7a475"/>
      <w:r>
        <w:t>Association Confidence in Assertion</w:t>
      </w:r>
      <w:bookmarkEnd w:id="2236"/>
      <w:r>
        <w:t xml:space="preserve"> </w:t>
      </w:r>
      <w:bookmarkEnd w:id="2237"/>
      <w:r w:rsidRPr="003A31EC">
        <w:rPr>
          <w:rFonts w:cs="Arial"/>
        </w:rPr>
        <w:t xml:space="preserve"> </w:t>
      </w:r>
      <w:r>
        <w:rPr>
          <w:rFonts w:cs="Arial"/>
        </w:rPr>
        <w:fldChar w:fldCharType="begin"/>
      </w:r>
      <w:r>
        <w:instrText>XE"</w:instrText>
      </w:r>
      <w:r w:rsidRPr="00413D75">
        <w:rPr>
          <w:rFonts w:cs="Arial"/>
        </w:rPr>
        <w:instrText xml:space="preserve">Confidence in Assertion </w:instrText>
      </w:r>
      <w:r>
        <w:instrText>"</w:instrText>
      </w:r>
      <w:r>
        <w:rPr>
          <w:rFonts w:cs="Arial"/>
        </w:rPr>
        <w:fldChar w:fldCharType="end"/>
      </w:r>
      <w:r>
        <w:rPr>
          <w:rFonts w:cs="Arial"/>
        </w:rPr>
        <w:t xml:space="preserve"> </w:t>
      </w:r>
    </w:p>
    <w:p w14:paraId="37C4F41D" w14:textId="77777777" w:rsidR="003709BC" w:rsidRDefault="003709BC" w:rsidP="003709BC">
      <w:r>
        <w:t>A relationship relating a degree of confidence with the topic or subject of that confidence. Confidence is metadata about statements in a model; the degree of belief in those statements.</w:t>
      </w:r>
    </w:p>
    <w:p w14:paraId="19D5DF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 Ends</w:t>
      </w:r>
    </w:p>
    <w:p w14:paraId="3CDB638C" w14:textId="77777777" w:rsidR="003709BC" w:rsidRDefault="003709BC" w:rsidP="003709BC">
      <w:pPr>
        <w:ind w:firstLine="720"/>
      </w:pPr>
      <w:r>
        <w:rPr>
          <w:noProof/>
        </w:rPr>
        <w:drawing>
          <wp:inline distT="0" distB="0" distL="0" distR="0" wp14:anchorId="004D432B" wp14:editId="2F167A26">
            <wp:extent cx="152400" cy="152400"/>
            <wp:effectExtent l="0" t="0" r="0" b="0"/>
            <wp:docPr id="5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4786B991" w14:textId="77777777" w:rsidR="003709BC" w:rsidRDefault="003709BC" w:rsidP="008C7C30">
      <w:pPr>
        <w:pStyle w:val="BodyText"/>
      </w:pPr>
      <w:r>
        <w:t>Subject of confidence; the facts, situations or subject that confidence is being evaluated for.</w:t>
      </w:r>
    </w:p>
    <w:p w14:paraId="1689C300" w14:textId="77777777" w:rsidR="003709BC" w:rsidRDefault="003709BC" w:rsidP="003709BC">
      <w:pPr>
        <w:ind w:firstLine="720"/>
      </w:pPr>
      <w:r>
        <w:rPr>
          <w:noProof/>
        </w:rPr>
        <w:drawing>
          <wp:inline distT="0" distB="0" distL="0" distR="0" wp14:anchorId="0C58E01F" wp14:editId="489ABEBB">
            <wp:extent cx="152400" cy="152400"/>
            <wp:effectExtent l="0" t="0" r="0" b="0"/>
            <wp:docPr id="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confidence</w:t>
      </w:r>
      <w:r>
        <w:rPr>
          <w:rFonts w:cs="Arial"/>
        </w:rPr>
        <w:fldChar w:fldCharType="begin"/>
      </w:r>
      <w:r>
        <w:instrText>XE"</w:instrText>
      </w:r>
      <w:r w:rsidRPr="00413D75">
        <w:rPr>
          <w:rFonts w:cs="Arial"/>
        </w:rPr>
        <w:instrText>has confidence</w:instrText>
      </w:r>
      <w:r>
        <w:instrText>"</w:instrText>
      </w:r>
      <w:r>
        <w:rPr>
          <w:rFonts w:cs="Arial"/>
        </w:rPr>
        <w:fldChar w:fldCharType="end"/>
      </w:r>
      <w:r>
        <w:t xml:space="preserve"> : </w:t>
      </w:r>
      <w:hyperlink w:anchor="_0024cb5953a1194e4d9d3527057a064e" w:history="1">
        <w:r>
          <w:rPr>
            <w:rStyle w:val="Hyperlink"/>
          </w:rPr>
          <w:t>Confidence</w:t>
        </w:r>
      </w:hyperlink>
      <w:r>
        <w:t xml:space="preserve"> [0..1]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3E0A89E0" w14:textId="77777777" w:rsidR="003709BC" w:rsidRDefault="003709BC" w:rsidP="008C7C30">
      <w:pPr>
        <w:pStyle w:val="BodyText"/>
      </w:pPr>
      <w:r>
        <w:t>Confidence is a metric quantifying the belief that the facts asserted about the entity are true and valid.</w:t>
      </w:r>
    </w:p>
    <w:p w14:paraId="35583D07" w14:textId="77777777" w:rsidR="003709BC" w:rsidRDefault="003709BC" w:rsidP="003709BC"/>
    <w:p w14:paraId="152A098A" w14:textId="77777777" w:rsidR="003709BC" w:rsidRDefault="003709BC" w:rsidP="003709BC">
      <w:pPr>
        <w:pStyle w:val="Heading3"/>
        <w:spacing w:after="0"/>
        <w:ind w:left="1080"/>
      </w:pPr>
      <w:bookmarkStart w:id="2238" w:name="_26d92d1cb5280316ccd2be26703ac0ae"/>
      <w:bookmarkStart w:id="2239" w:name="_Toc468649648"/>
      <w:r>
        <w:t>Association Class Contained Information</w:t>
      </w:r>
      <w:bookmarkEnd w:id="2238"/>
      <w:r w:rsidRPr="003A31EC">
        <w:rPr>
          <w:rFonts w:cs="Arial"/>
        </w:rPr>
        <w:t xml:space="preserve"> </w:t>
      </w:r>
      <w:r>
        <w:rPr>
          <w:rFonts w:cs="Arial"/>
        </w:rPr>
        <w:fldChar w:fldCharType="begin"/>
      </w:r>
      <w:r>
        <w:instrText>XE"</w:instrText>
      </w:r>
      <w:r w:rsidRPr="00413D75">
        <w:rPr>
          <w:rFonts w:cs="Arial"/>
        </w:rPr>
        <w:instrText>Contained Information</w:instrText>
      </w:r>
      <w:r>
        <w:instrText>"</w:instrText>
      </w:r>
      <w:r>
        <w:rPr>
          <w:rFonts w:cs="Arial"/>
        </w:rPr>
        <w:fldChar w:fldCharType="end"/>
      </w:r>
      <w:r>
        <w:rPr>
          <w:rFonts w:cs="Arial"/>
        </w:rPr>
        <w:t xml:space="preserve"> &lt;&lt;Relationship&gt;&gt;</w:t>
      </w:r>
      <w:bookmarkEnd w:id="2239"/>
    </w:p>
    <w:p w14:paraId="08BCBE5D" w14:textId="77777777" w:rsidR="003709BC" w:rsidRDefault="003709BC" w:rsidP="003709BC">
      <w:r>
        <w:t>Relationship connecting an information container with what it contains.</w:t>
      </w:r>
    </w:p>
    <w:p w14:paraId="4BDFB759" w14:textId="77777777" w:rsidR="003709BC" w:rsidRDefault="003709BC" w:rsidP="003709BC">
      <w:pPr>
        <w:jc w:val="center"/>
      </w:pPr>
      <w:r>
        <w:rPr>
          <w:noProof/>
        </w:rPr>
        <w:drawing>
          <wp:inline distT="0" distB="0" distL="0" distR="0" wp14:anchorId="7393F1FC" wp14:editId="0DB73986">
            <wp:extent cx="6188075" cy="2526649"/>
            <wp:effectExtent l="0" t="0" r="0" b="0"/>
            <wp:docPr id="524" name="Picture -919105815.emf" descr="-9191058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919105815.emf"/>
                    <pic:cNvPicPr/>
                  </pic:nvPicPr>
                  <pic:blipFill>
                    <a:blip r:embed="rId154" cstate="print"/>
                    <a:stretch>
                      <a:fillRect/>
                    </a:stretch>
                  </pic:blipFill>
                  <pic:spPr>
                    <a:xfrm>
                      <a:off x="0" y="0"/>
                      <a:ext cx="6188075" cy="2526649"/>
                    </a:xfrm>
                    <a:prstGeom prst="rect">
                      <a:avLst/>
                    </a:prstGeom>
                  </pic:spPr>
                </pic:pic>
              </a:graphicData>
            </a:graphic>
          </wp:inline>
        </w:drawing>
      </w:r>
    </w:p>
    <w:p w14:paraId="6089A8B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Contained Information</w:t>
      </w:r>
    </w:p>
    <w:p w14:paraId="1C19AC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0BC808" w14:textId="77777777" w:rsidR="003709BC" w:rsidRDefault="003D454B" w:rsidP="003709BC">
      <w:pPr>
        <w:ind w:left="360"/>
      </w:pPr>
      <w:hyperlink w:anchor="_1877f62457c8a23aa5cbd6053842df7b" w:history="1">
        <w:r w:rsidR="003709BC">
          <w:rPr>
            <w:rStyle w:val="Hyperlink"/>
          </w:rPr>
          <w:t>Containment</w:t>
        </w:r>
      </w:hyperlink>
    </w:p>
    <w:p w14:paraId="7F059CC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55BFE72" w14:textId="77777777" w:rsidR="003709BC" w:rsidRDefault="003709BC" w:rsidP="003709BC">
      <w:pPr>
        <w:ind w:firstLine="720"/>
      </w:pPr>
      <w:r>
        <w:rPr>
          <w:noProof/>
        </w:rPr>
        <w:drawing>
          <wp:inline distT="0" distB="0" distL="0" distR="0" wp14:anchorId="49268F96" wp14:editId="675F5963">
            <wp:extent cx="152400" cy="152400"/>
            <wp:effectExtent l="0" t="0" r="0" b="0"/>
            <wp:docPr id="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053D1CFB" w14:textId="77777777" w:rsidR="003709BC" w:rsidRDefault="003709BC" w:rsidP="008C7C30">
      <w:pPr>
        <w:pStyle w:val="BodyText"/>
      </w:pPr>
      <w:r>
        <w:t>An information object structurally contained in another.</w:t>
      </w:r>
    </w:p>
    <w:p w14:paraId="148D7A31" w14:textId="77777777" w:rsidR="003709BC" w:rsidRDefault="003709BC" w:rsidP="003709BC">
      <w:pPr>
        <w:ind w:firstLine="720"/>
      </w:pPr>
      <w:r>
        <w:rPr>
          <w:noProof/>
        </w:rPr>
        <w:drawing>
          <wp:inline distT="0" distB="0" distL="0" distR="0" wp14:anchorId="4FF51A62" wp14:editId="0901FF44">
            <wp:extent cx="152400" cy="152400"/>
            <wp:effectExtent l="0" t="0" r="0" b="0"/>
            <wp:docPr id="5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12955556" w14:textId="77777777" w:rsidR="003709BC" w:rsidRDefault="003709BC" w:rsidP="008C7C30">
      <w:pPr>
        <w:pStyle w:val="BodyText"/>
      </w:pPr>
      <w:r>
        <w:t>Structural containment of an information object within an information object.</w:t>
      </w:r>
    </w:p>
    <w:p w14:paraId="05F78C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C95C37" w14:textId="77777777" w:rsidR="003709BC" w:rsidRDefault="003709BC" w:rsidP="003709BC">
      <w:pPr>
        <w:ind w:left="605" w:hanging="245"/>
      </w:pPr>
      <w:r>
        <w:rPr>
          <w:noProof/>
        </w:rPr>
        <w:drawing>
          <wp:inline distT="0" distB="0" distL="0" distR="0" wp14:anchorId="2CAA8921" wp14:editId="255B7E06">
            <wp:extent cx="152400" cy="152400"/>
            <wp:effectExtent l="0" t="0" r="0" b="0"/>
            <wp:docPr id="5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3BE3507F" w14:textId="77777777" w:rsidR="003709BC" w:rsidRDefault="003709BC" w:rsidP="003709BC">
      <w:pPr>
        <w:ind w:left="605" w:hanging="245"/>
      </w:pPr>
      <w:r>
        <w:rPr>
          <w:noProof/>
        </w:rPr>
        <w:drawing>
          <wp:inline distT="0" distB="0" distL="0" distR="0" wp14:anchorId="41FE6726" wp14:editId="57C7F4C5">
            <wp:extent cx="152400" cy="152400"/>
            <wp:effectExtent l="0" t="0" r="0" b="0"/>
            <wp:docPr id="5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b26c273b886a571ff230d303c35a267" w:history="1">
        <w:r>
          <w:rPr>
            <w:rStyle w:val="Hyperlink"/>
          </w:rPr>
          <w:t>Remove Information</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1A93D98D" w14:textId="77777777" w:rsidR="003709BC" w:rsidRDefault="003709BC" w:rsidP="003709BC"/>
    <w:p w14:paraId="350DBFA7" w14:textId="77777777" w:rsidR="003709BC" w:rsidRDefault="003709BC" w:rsidP="003709BC">
      <w:pPr>
        <w:pStyle w:val="Heading3"/>
        <w:spacing w:after="0"/>
        <w:ind w:left="1080"/>
      </w:pPr>
      <w:bookmarkStart w:id="2240" w:name="_a8e69ec0780b6edca2830bfce6bda0f7"/>
      <w:bookmarkStart w:id="2241" w:name="_Toc468649649"/>
      <w:r>
        <w:lastRenderedPageBreak/>
        <w:t>Class Create Information</w:t>
      </w:r>
      <w:bookmarkEnd w:id="2240"/>
      <w:bookmarkEnd w:id="2241"/>
      <w:r w:rsidRPr="003A31EC">
        <w:rPr>
          <w:rFonts w:cs="Arial"/>
        </w:rPr>
        <w:t xml:space="preserve"> </w:t>
      </w:r>
      <w:r>
        <w:rPr>
          <w:rFonts w:cs="Arial"/>
        </w:rPr>
        <w:fldChar w:fldCharType="begin"/>
      </w:r>
      <w:r>
        <w:instrText>XE"</w:instrText>
      </w:r>
      <w:r w:rsidRPr="00413D75">
        <w:rPr>
          <w:rFonts w:cs="Arial"/>
        </w:rPr>
        <w:instrText>Create Information</w:instrText>
      </w:r>
      <w:r>
        <w:instrText>"</w:instrText>
      </w:r>
      <w:r>
        <w:rPr>
          <w:rFonts w:cs="Arial"/>
        </w:rPr>
        <w:fldChar w:fldCharType="end"/>
      </w:r>
      <w:r>
        <w:rPr>
          <w:rFonts w:cs="Arial"/>
        </w:rPr>
        <w:t xml:space="preserve"> </w:t>
      </w:r>
    </w:p>
    <w:p w14:paraId="6B7E43CE" w14:textId="77777777" w:rsidR="003709BC" w:rsidRDefault="003709BC" w:rsidP="003709BC">
      <w:r>
        <w:t>An action that creates information.</w:t>
      </w:r>
    </w:p>
    <w:p w14:paraId="65FC23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4E62FA9" w14:textId="77777777" w:rsidR="003709BC" w:rsidRDefault="003D454B" w:rsidP="003709BC">
      <w:pPr>
        <w:ind w:left="360"/>
      </w:pPr>
      <w:hyperlink w:anchor="_47b49146b9ff467cbbf7475747751e2f" w:history="1">
        <w:r w:rsidR="003709BC">
          <w:rPr>
            <w:rStyle w:val="Hyperlink"/>
          </w:rPr>
          <w:t>Create</w:t>
        </w:r>
      </w:hyperlink>
      <w:r w:rsidR="003709BC">
        <w:t xml:space="preserve">, </w:t>
      </w:r>
      <w:hyperlink w:anchor="_ac3f6698c44ff4ba2097a6741738a3e1" w:history="1">
        <w:r w:rsidR="003709BC">
          <w:rPr>
            <w:rStyle w:val="Hyperlink"/>
          </w:rPr>
          <w:t>Information Action</w:t>
        </w:r>
      </w:hyperlink>
    </w:p>
    <w:p w14:paraId="5DBF1DB1" w14:textId="77777777" w:rsidR="003709BC" w:rsidRDefault="003709BC" w:rsidP="003709BC"/>
    <w:p w14:paraId="07E2EB17" w14:textId="77777777" w:rsidR="003709BC" w:rsidRDefault="003709BC" w:rsidP="003709BC">
      <w:pPr>
        <w:pStyle w:val="Heading3"/>
        <w:spacing w:after="0"/>
        <w:ind w:left="1080"/>
      </w:pPr>
      <w:bookmarkStart w:id="2242" w:name="_88ca8fafdf494242e0456fda3b4fb30e"/>
      <w:bookmarkStart w:id="2243" w:name="_Toc468649650"/>
      <w:r>
        <w:t>Class Delete Information</w:t>
      </w:r>
      <w:bookmarkEnd w:id="2242"/>
      <w:bookmarkEnd w:id="2243"/>
      <w:r w:rsidRPr="003A31EC">
        <w:rPr>
          <w:rFonts w:cs="Arial"/>
        </w:rPr>
        <w:t xml:space="preserve"> </w:t>
      </w:r>
      <w:r>
        <w:rPr>
          <w:rFonts w:cs="Arial"/>
        </w:rPr>
        <w:fldChar w:fldCharType="begin"/>
      </w:r>
      <w:r>
        <w:instrText>XE"</w:instrText>
      </w:r>
      <w:r w:rsidRPr="00413D75">
        <w:rPr>
          <w:rFonts w:cs="Arial"/>
        </w:rPr>
        <w:instrText>Delete Information</w:instrText>
      </w:r>
      <w:r>
        <w:instrText>"</w:instrText>
      </w:r>
      <w:r>
        <w:rPr>
          <w:rFonts w:cs="Arial"/>
        </w:rPr>
        <w:fldChar w:fldCharType="end"/>
      </w:r>
      <w:r>
        <w:rPr>
          <w:rFonts w:cs="Arial"/>
        </w:rPr>
        <w:t xml:space="preserve"> </w:t>
      </w:r>
    </w:p>
    <w:p w14:paraId="27619864" w14:textId="77777777" w:rsidR="003709BC" w:rsidRDefault="003709BC" w:rsidP="003709BC">
      <w:r>
        <w:t>An action to delete information, erase it or render it inaccessible.</w:t>
      </w:r>
    </w:p>
    <w:p w14:paraId="661FEF4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2C0E93" w14:textId="77777777" w:rsidR="003709BC" w:rsidRDefault="003D454B" w:rsidP="003709BC">
      <w:pPr>
        <w:ind w:left="360"/>
      </w:pPr>
      <w:hyperlink w:anchor="_74a7aac33679522d03f7c7d61ca9d53d" w:history="1">
        <w:r w:rsidR="003709BC">
          <w:rPr>
            <w:rStyle w:val="Hyperlink"/>
          </w:rPr>
          <w:t>Destroy</w:t>
        </w:r>
      </w:hyperlink>
      <w:r w:rsidR="003709BC">
        <w:t xml:space="preserve">, </w:t>
      </w:r>
      <w:hyperlink w:anchor="_ac3f6698c44ff4ba2097a6741738a3e1" w:history="1">
        <w:r w:rsidR="003709BC">
          <w:rPr>
            <w:rStyle w:val="Hyperlink"/>
          </w:rPr>
          <w:t>Information Action</w:t>
        </w:r>
      </w:hyperlink>
    </w:p>
    <w:p w14:paraId="1F3800AF" w14:textId="77777777" w:rsidR="003709BC" w:rsidRDefault="003709BC" w:rsidP="003709BC"/>
    <w:p w14:paraId="427F06FA" w14:textId="77777777" w:rsidR="003709BC" w:rsidRDefault="003709BC" w:rsidP="003709BC">
      <w:pPr>
        <w:pStyle w:val="Heading3"/>
        <w:spacing w:after="0"/>
        <w:ind w:left="1080"/>
      </w:pPr>
      <w:bookmarkStart w:id="2244" w:name="_51034cda14e23fa7d96e72528759cd17"/>
      <w:bookmarkStart w:id="2245" w:name="_Toc468649651"/>
      <w:r>
        <w:t>Class Document</w:t>
      </w:r>
      <w:bookmarkEnd w:id="2244"/>
      <w:bookmarkEnd w:id="2245"/>
      <w:r w:rsidRPr="003A31EC">
        <w:rPr>
          <w:rFonts w:cs="Arial"/>
        </w:rPr>
        <w:t xml:space="preserve"> </w:t>
      </w:r>
      <w:r>
        <w:rPr>
          <w:rFonts w:cs="Arial"/>
        </w:rPr>
        <w:fldChar w:fldCharType="begin"/>
      </w:r>
      <w:r>
        <w:instrText>XE"</w:instrText>
      </w:r>
      <w:r w:rsidRPr="00413D75">
        <w:rPr>
          <w:rFonts w:cs="Arial"/>
        </w:rPr>
        <w:instrText>Document</w:instrText>
      </w:r>
      <w:r>
        <w:instrText>"</w:instrText>
      </w:r>
      <w:r>
        <w:rPr>
          <w:rFonts w:cs="Arial"/>
        </w:rPr>
        <w:fldChar w:fldCharType="end"/>
      </w:r>
      <w:r>
        <w:rPr>
          <w:rFonts w:cs="Arial"/>
        </w:rPr>
        <w:t xml:space="preserve"> </w:t>
      </w:r>
    </w:p>
    <w:p w14:paraId="1E3B70A6" w14:textId="77777777" w:rsidR="003709BC" w:rsidRDefault="003709BC" w:rsidP="003709BC">
      <w:r>
        <w:t>A collection of information about a topic, frequently containing some analysis or summary, intended for use by a stakeholder.</w:t>
      </w:r>
    </w:p>
    <w:p w14:paraId="695D634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B56B03" w14:textId="77777777" w:rsidR="003709BC" w:rsidRDefault="003D454B" w:rsidP="003709BC">
      <w:pPr>
        <w:ind w:left="360"/>
      </w:pPr>
      <w:hyperlink w:anchor="_d75620f0815b869941747c5832b4a172" w:history="1">
        <w:r w:rsidR="003709BC">
          <w:rPr>
            <w:rStyle w:val="Hyperlink"/>
          </w:rPr>
          <w:t>Structured Information Object</w:t>
        </w:r>
      </w:hyperlink>
    </w:p>
    <w:p w14:paraId="50D726FC" w14:textId="77777777" w:rsidR="003709BC" w:rsidRDefault="003709BC" w:rsidP="003709BC"/>
    <w:p w14:paraId="68FF63AB" w14:textId="77777777" w:rsidR="003709BC" w:rsidRDefault="003709BC" w:rsidP="003709BC">
      <w:pPr>
        <w:pStyle w:val="Heading3"/>
        <w:spacing w:after="0"/>
        <w:ind w:left="1080"/>
      </w:pPr>
      <w:bookmarkStart w:id="2246" w:name="_ac3f6698c44ff4ba2097a6741738a3e1"/>
      <w:bookmarkStart w:id="2247" w:name="_Toc468649652"/>
      <w:r>
        <w:t>Class Information Action</w:t>
      </w:r>
      <w:bookmarkEnd w:id="2246"/>
      <w:bookmarkEnd w:id="2247"/>
      <w:r w:rsidRPr="003A31EC">
        <w:rPr>
          <w:rFonts w:cs="Arial"/>
        </w:rPr>
        <w:t xml:space="preserve"> </w:t>
      </w:r>
      <w:r>
        <w:rPr>
          <w:rFonts w:cs="Arial"/>
        </w:rPr>
        <w:fldChar w:fldCharType="begin"/>
      </w:r>
      <w:r>
        <w:instrText>XE"</w:instrText>
      </w:r>
      <w:r w:rsidRPr="00413D75">
        <w:rPr>
          <w:rFonts w:cs="Arial"/>
        </w:rPr>
        <w:instrText>Information Action</w:instrText>
      </w:r>
      <w:r>
        <w:instrText>"</w:instrText>
      </w:r>
      <w:r>
        <w:rPr>
          <w:rFonts w:cs="Arial"/>
        </w:rPr>
        <w:fldChar w:fldCharType="end"/>
      </w:r>
      <w:r>
        <w:rPr>
          <w:rFonts w:cs="Arial"/>
        </w:rPr>
        <w:t xml:space="preserve"> </w:t>
      </w:r>
    </w:p>
    <w:p w14:paraId="289F73F6" w14:textId="77777777" w:rsidR="003709BC" w:rsidRDefault="003709BC" w:rsidP="003709BC">
      <w:r>
        <w:t>An action that impacts information objects.</w:t>
      </w:r>
    </w:p>
    <w:p w14:paraId="083059DF" w14:textId="77777777" w:rsidR="003709BC" w:rsidRDefault="003709BC" w:rsidP="003709BC">
      <w:pPr>
        <w:jc w:val="center"/>
      </w:pPr>
      <w:r>
        <w:rPr>
          <w:noProof/>
        </w:rPr>
        <w:drawing>
          <wp:inline distT="0" distB="0" distL="0" distR="0" wp14:anchorId="2D060CD9" wp14:editId="5C27AE28">
            <wp:extent cx="6188075" cy="2638570"/>
            <wp:effectExtent l="0" t="0" r="0" b="0"/>
            <wp:docPr id="534" name="Picture -1103773561.emf" descr="-11037735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103773561.emf"/>
                    <pic:cNvPicPr/>
                  </pic:nvPicPr>
                  <pic:blipFill>
                    <a:blip r:embed="rId155" cstate="print"/>
                    <a:stretch>
                      <a:fillRect/>
                    </a:stretch>
                  </pic:blipFill>
                  <pic:spPr>
                    <a:xfrm>
                      <a:off x="0" y="0"/>
                      <a:ext cx="6188075" cy="2638570"/>
                    </a:xfrm>
                    <a:prstGeom prst="rect">
                      <a:avLst/>
                    </a:prstGeom>
                  </pic:spPr>
                </pic:pic>
              </a:graphicData>
            </a:graphic>
          </wp:inline>
        </w:drawing>
      </w:r>
    </w:p>
    <w:p w14:paraId="41F467A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Action Detail</w:t>
      </w:r>
    </w:p>
    <w:p w14:paraId="5839288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D4284C" w14:textId="77777777" w:rsidR="003709BC" w:rsidRDefault="003D454B" w:rsidP="003709BC">
      <w:pPr>
        <w:ind w:left="360"/>
      </w:pPr>
      <w:hyperlink w:anchor="_6ba65cb32cb0154f6c150174e332fc08" w:history="1">
        <w:r w:rsidR="003709BC">
          <w:rPr>
            <w:rStyle w:val="Hyperlink"/>
          </w:rPr>
          <w:t>Activity Effecting Entity</w:t>
        </w:r>
      </w:hyperlink>
      <w:r w:rsidR="003709BC">
        <w:t xml:space="preserve">, </w:t>
      </w:r>
      <w:hyperlink w:anchor="_9c35ce64f0f21064139da0d54d8c7416" w:history="1">
        <w:r w:rsidR="003709BC">
          <w:rPr>
            <w:rStyle w:val="Hyperlink"/>
          </w:rPr>
          <w:t>Cyber Resource</w:t>
        </w:r>
      </w:hyperlink>
    </w:p>
    <w:p w14:paraId="1D1AA5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238F673" w14:textId="77777777" w:rsidR="003709BC" w:rsidRDefault="003709BC" w:rsidP="003709BC">
      <w:pPr>
        <w:ind w:left="605" w:hanging="245"/>
      </w:pPr>
      <w:r>
        <w:rPr>
          <w:noProof/>
        </w:rPr>
        <w:drawing>
          <wp:inline distT="0" distB="0" distL="0" distR="0" wp14:anchorId="79511FC0" wp14:editId="383C062E">
            <wp:extent cx="152400" cy="152400"/>
            <wp:effectExtent l="0" t="0" r="0" b="0"/>
            <wp:docPr id="5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E536082" w14:textId="77777777" w:rsidR="003709BC" w:rsidRDefault="003709BC" w:rsidP="003709BC">
      <w:pPr>
        <w:ind w:left="605" w:hanging="245"/>
      </w:pPr>
      <w:r>
        <w:rPr>
          <w:noProof/>
        </w:rPr>
        <w:drawing>
          <wp:inline distT="0" distB="0" distL="0" distR="0" wp14:anchorId="71C5EF3F" wp14:editId="51782A3D">
            <wp:extent cx="152400" cy="152400"/>
            <wp:effectExtent l="0" t="0" r="0" b="0"/>
            <wp:docPr id="5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d6d5f42f0b3187e2ddb303e207d0ac" w:history="1">
        <w:r>
          <w:rPr>
            <w:rStyle w:val="Hyperlink"/>
          </w:rPr>
          <w:t>Information Resource</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5FAA470C" w14:textId="77777777" w:rsidR="003709BC" w:rsidRDefault="003709BC" w:rsidP="003709BC"/>
    <w:p w14:paraId="22747FE3" w14:textId="77777777" w:rsidR="003709BC" w:rsidRDefault="003709BC" w:rsidP="003709BC">
      <w:pPr>
        <w:pStyle w:val="Heading3"/>
        <w:spacing w:after="0"/>
        <w:ind w:left="1080"/>
      </w:pPr>
      <w:bookmarkStart w:id="2248" w:name="_8aeba8eff36a737872d124faf2a260e2"/>
      <w:bookmarkStart w:id="2249" w:name="_Toc468649653"/>
      <w:r>
        <w:t>Class Information Object</w:t>
      </w:r>
      <w:bookmarkEnd w:id="2248"/>
      <w:bookmarkEnd w:id="2249"/>
      <w:r w:rsidRPr="003A31EC">
        <w:rPr>
          <w:rFonts w:cs="Arial"/>
        </w:rPr>
        <w:t xml:space="preserve"> </w:t>
      </w:r>
      <w:r>
        <w:rPr>
          <w:rFonts w:cs="Arial"/>
        </w:rPr>
        <w:fldChar w:fldCharType="begin"/>
      </w:r>
      <w:r>
        <w:instrText>XE"</w:instrText>
      </w:r>
      <w:r w:rsidRPr="00413D75">
        <w:rPr>
          <w:rFonts w:cs="Arial"/>
        </w:rPr>
        <w:instrText>Information Object</w:instrText>
      </w:r>
      <w:r>
        <w:instrText>"</w:instrText>
      </w:r>
      <w:r>
        <w:rPr>
          <w:rFonts w:cs="Arial"/>
        </w:rPr>
        <w:fldChar w:fldCharType="end"/>
      </w:r>
      <w:r>
        <w:rPr>
          <w:rFonts w:cs="Arial"/>
        </w:rPr>
        <w:t xml:space="preserve"> </w:t>
      </w:r>
    </w:p>
    <w:p w14:paraId="6A5AE9D9" w14:textId="77777777" w:rsidR="003709BC" w:rsidRDefault="003709BC" w:rsidP="003709BC">
      <w:r>
        <w:t>A representation of information, data, facts, assertions or statements about something.</w:t>
      </w:r>
      <w:r>
        <w:br/>
        <w:t>As information may be copied while retaining its identity, the same information copied onto new physical media may be considered the same object. Where the individual representation of information is of concern another object should be used to represent the individual physical thing than holds the information.</w:t>
      </w:r>
      <w:r>
        <w:br/>
        <w:t>As information is a resource it may depend on other resources.</w:t>
      </w:r>
      <w:r>
        <w:br/>
        <w:t>[FIBO] Document</w:t>
      </w:r>
      <w:r>
        <w:br/>
        <w:t>[NIEM] DocumentType</w:t>
      </w:r>
    </w:p>
    <w:p w14:paraId="3CCA277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59B157" w14:textId="77777777" w:rsidR="003709BC" w:rsidRDefault="003D454B" w:rsidP="003709BC">
      <w:pPr>
        <w:ind w:left="360"/>
      </w:pPr>
      <w:hyperlink w:anchor="_e075b03ae73f89f5fcb1481cd5a16cbe" w:history="1">
        <w:r w:rsidR="003709BC">
          <w:rPr>
            <w:rStyle w:val="Hyperlink"/>
          </w:rPr>
          <w:t>Actual Entity</w:t>
        </w:r>
      </w:hyperlink>
      <w:r w:rsidR="003709BC">
        <w:t xml:space="preserve">, </w:t>
      </w:r>
      <w:hyperlink w:anchor="_9c35ce64f0f21064139da0d54d8c7416" w:history="1">
        <w:r w:rsidR="003709BC">
          <w:rPr>
            <w:rStyle w:val="Hyperlink"/>
          </w:rPr>
          <w:t>Cyber Resource</w:t>
        </w:r>
      </w:hyperlink>
      <w:r w:rsidR="003709BC">
        <w:t xml:space="preserve">, </w:t>
      </w:r>
      <w:hyperlink w:anchor="_c1d6d5f42f0b3187e2ddb303e207d0ac" w:history="1">
        <w:r w:rsidR="003709BC">
          <w:rPr>
            <w:rStyle w:val="Hyperlink"/>
          </w:rPr>
          <w:t>Information Resource</w:t>
        </w:r>
      </w:hyperlink>
      <w:r w:rsidR="003709BC">
        <w:t xml:space="preserve">, </w:t>
      </w:r>
      <w:hyperlink w:anchor="_8b38efa9c56da3bc8ecb501e56419e41" w:history="1">
        <w:r w:rsidR="003709BC">
          <w:rPr>
            <w:rStyle w:val="Hyperlink"/>
          </w:rPr>
          <w:t>Record</w:t>
        </w:r>
      </w:hyperlink>
      <w:r w:rsidR="003709BC">
        <w:t xml:space="preserve">, </w:t>
      </w:r>
      <w:hyperlink w:anchor="_d442d75c9ac335e7a2aadbc96919fc2d" w:history="1">
        <w:r w:rsidR="003709BC">
          <w:rPr>
            <w:rStyle w:val="Hyperlink"/>
          </w:rPr>
          <w:t>Resource</w:t>
        </w:r>
      </w:hyperlink>
    </w:p>
    <w:p w14:paraId="35F522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83F6EE2" w14:textId="77777777" w:rsidR="003709BC" w:rsidRDefault="003709BC" w:rsidP="003709BC">
      <w:pPr>
        <w:ind w:left="605" w:hanging="245"/>
      </w:pPr>
      <w:r>
        <w:rPr>
          <w:noProof/>
        </w:rPr>
        <w:drawing>
          <wp:inline distT="0" distB="0" distL="0" distR="0" wp14:anchorId="09F944CC" wp14:editId="3AD10965">
            <wp:extent cx="152400" cy="152400"/>
            <wp:effectExtent l="0" t="0" r="0" b="0"/>
            <wp:docPr id="5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d1a822c37aeb3cba5300915e43d73f3" w:history="1">
        <w:r>
          <w:rPr>
            <w:rStyle w:val="Hyperlink"/>
          </w:rPr>
          <w:t>Information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48DA480" w14:textId="77777777" w:rsidR="003709BC" w:rsidRDefault="003709BC" w:rsidP="003709BC">
      <w:pPr>
        <w:ind w:left="605" w:hanging="245"/>
      </w:pPr>
      <w:r>
        <w:rPr>
          <w:noProof/>
        </w:rPr>
        <w:drawing>
          <wp:inline distT="0" distB="0" distL="0" distR="0" wp14:anchorId="006245E1" wp14:editId="551F8894">
            <wp:extent cx="152400" cy="152400"/>
            <wp:effectExtent l="0" t="0" r="0" b="0"/>
            <wp:docPr id="5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6433c0c01e0b22dd9ee8ea16d594f0b6" w:history="1">
        <w:r>
          <w:rPr>
            <w:rStyle w:val="Hyperlink"/>
          </w:rPr>
          <w:t>Information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58EC9884" w14:textId="77777777" w:rsidR="003709BC" w:rsidRDefault="003709BC" w:rsidP="003709BC">
      <w:pPr>
        <w:ind w:left="605" w:hanging="245"/>
      </w:pPr>
      <w:r>
        <w:rPr>
          <w:noProof/>
        </w:rPr>
        <w:drawing>
          <wp:inline distT="0" distB="0" distL="0" distR="0" wp14:anchorId="35C76651" wp14:editId="3DACFD67">
            <wp:extent cx="152400" cy="152400"/>
            <wp:effectExtent l="0" t="0" r="0" b="0"/>
            <wp:docPr id="12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07A3EDE0"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36E96FC2" w14:textId="77777777" w:rsidR="003709BC" w:rsidRDefault="003709BC" w:rsidP="008C7C30">
      <w:pPr>
        <w:pStyle w:val="BodyText"/>
      </w:pPr>
      <w:r>
        <w:t>System storing an information object.</w:t>
      </w:r>
    </w:p>
    <w:p w14:paraId="347146F6" w14:textId="77777777" w:rsidR="003709BC" w:rsidRDefault="003709BC" w:rsidP="003709BC">
      <w:pPr>
        <w:ind w:left="605" w:hanging="245"/>
      </w:pPr>
      <w:r>
        <w:rPr>
          <w:noProof/>
        </w:rPr>
        <w:drawing>
          <wp:inline distT="0" distB="0" distL="0" distR="0" wp14:anchorId="3082394D" wp14:editId="0EDD137F">
            <wp:extent cx="152400" cy="152400"/>
            <wp:effectExtent l="0" t="0" r="0" b="0"/>
            <wp:docPr id="12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8BC0AE7"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60FB4151" w14:textId="77777777" w:rsidR="003709BC" w:rsidRDefault="003709BC" w:rsidP="008C7C30">
      <w:pPr>
        <w:pStyle w:val="BodyText"/>
      </w:pPr>
      <w:r>
        <w:t>Structural containment of an information object within an information object.</w:t>
      </w:r>
    </w:p>
    <w:p w14:paraId="2205B4F1" w14:textId="77777777" w:rsidR="003709BC" w:rsidRDefault="003709BC" w:rsidP="003709BC"/>
    <w:p w14:paraId="4FFB4656" w14:textId="77777777" w:rsidR="003709BC" w:rsidRDefault="003709BC" w:rsidP="003709BC">
      <w:pPr>
        <w:pStyle w:val="Heading3"/>
        <w:spacing w:after="0"/>
        <w:ind w:left="1080"/>
      </w:pPr>
      <w:bookmarkStart w:id="2250" w:name="_1bee0198a5b4de376efb7c98721e0a47"/>
      <w:bookmarkStart w:id="2251" w:name="_Toc468649654"/>
      <w:r>
        <w:t>Class Information Repository</w:t>
      </w:r>
      <w:bookmarkEnd w:id="2250"/>
      <w:bookmarkEnd w:id="2251"/>
      <w:r w:rsidRPr="003A31EC">
        <w:rPr>
          <w:rFonts w:cs="Arial"/>
        </w:rPr>
        <w:t xml:space="preserve"> </w:t>
      </w:r>
      <w:r>
        <w:rPr>
          <w:rFonts w:cs="Arial"/>
        </w:rPr>
        <w:fldChar w:fldCharType="begin"/>
      </w:r>
      <w:r>
        <w:instrText>XE"</w:instrText>
      </w:r>
      <w:r w:rsidRPr="00413D75">
        <w:rPr>
          <w:rFonts w:cs="Arial"/>
        </w:rPr>
        <w:instrText>Information Repository</w:instrText>
      </w:r>
      <w:r>
        <w:instrText>"</w:instrText>
      </w:r>
      <w:r>
        <w:rPr>
          <w:rFonts w:cs="Arial"/>
        </w:rPr>
        <w:fldChar w:fldCharType="end"/>
      </w:r>
      <w:r>
        <w:rPr>
          <w:rFonts w:cs="Arial"/>
        </w:rPr>
        <w:t xml:space="preserve"> </w:t>
      </w:r>
    </w:p>
    <w:p w14:paraId="75C62156" w14:textId="77777777" w:rsidR="003709BC" w:rsidRDefault="003709BC" w:rsidP="003709BC">
      <w:r>
        <w:t>A resource in which information is stored and can then be retrieved.</w:t>
      </w:r>
    </w:p>
    <w:p w14:paraId="4CF9E7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241B94" w14:textId="77777777" w:rsidR="003709BC" w:rsidRDefault="003D454B" w:rsidP="003709BC">
      <w:pPr>
        <w:ind w:left="360"/>
      </w:pPr>
      <w:hyperlink w:anchor="_d75620f0815b869941747c5832b4a172" w:history="1">
        <w:r w:rsidR="003709BC">
          <w:rPr>
            <w:rStyle w:val="Hyperlink"/>
          </w:rPr>
          <w:t>Structured Information Object</w:t>
        </w:r>
      </w:hyperlink>
    </w:p>
    <w:p w14:paraId="4642C0A7" w14:textId="77777777" w:rsidR="003709BC" w:rsidRDefault="003709BC" w:rsidP="003709BC"/>
    <w:p w14:paraId="09E58FE0" w14:textId="77777777" w:rsidR="003709BC" w:rsidRDefault="003709BC" w:rsidP="003709BC">
      <w:pPr>
        <w:pStyle w:val="Heading3"/>
        <w:spacing w:after="0"/>
        <w:ind w:left="1080"/>
      </w:pPr>
      <w:bookmarkStart w:id="2252" w:name="_c1d6d5f42f0b3187e2ddb303e207d0ac"/>
      <w:bookmarkStart w:id="2253" w:name="_Toc468649655"/>
      <w:r>
        <w:t>Class Information Resource</w:t>
      </w:r>
      <w:bookmarkEnd w:id="2252"/>
      <w:r w:rsidRPr="003A31EC">
        <w:rPr>
          <w:rFonts w:cs="Arial"/>
        </w:rPr>
        <w:t xml:space="preserve"> </w:t>
      </w:r>
      <w:r>
        <w:rPr>
          <w:rFonts w:cs="Arial"/>
        </w:rPr>
        <w:fldChar w:fldCharType="begin"/>
      </w:r>
      <w:r>
        <w:instrText>XE"</w:instrText>
      </w:r>
      <w:r w:rsidRPr="00413D75">
        <w:rPr>
          <w:rFonts w:cs="Arial"/>
        </w:rPr>
        <w:instrText>Information Resource</w:instrText>
      </w:r>
      <w:r>
        <w:instrText>"</w:instrText>
      </w:r>
      <w:r>
        <w:rPr>
          <w:rFonts w:cs="Arial"/>
        </w:rPr>
        <w:fldChar w:fldCharType="end"/>
      </w:r>
      <w:r>
        <w:rPr>
          <w:rFonts w:cs="Arial"/>
        </w:rPr>
        <w:t xml:space="preserve"> &lt;&lt;Union&gt;&gt;</w:t>
      </w:r>
      <w:bookmarkEnd w:id="2253"/>
    </w:p>
    <w:p w14:paraId="46CD499C" w14:textId="77777777" w:rsidR="003709BC" w:rsidRDefault="003709BC" w:rsidP="003709BC">
      <w:r>
        <w:t>Information objects or types that can be manipulated by an information action.</w:t>
      </w:r>
    </w:p>
    <w:p w14:paraId="4C8DB93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07611F" w14:textId="77777777" w:rsidR="003709BC" w:rsidRDefault="003709BC" w:rsidP="003709BC">
      <w:pPr>
        <w:ind w:left="605" w:hanging="245"/>
      </w:pPr>
      <w:r>
        <w:rPr>
          <w:noProof/>
        </w:rPr>
        <w:drawing>
          <wp:inline distT="0" distB="0" distL="0" distR="0" wp14:anchorId="52419E6A" wp14:editId="3A6739F3">
            <wp:extent cx="152400" cy="152400"/>
            <wp:effectExtent l="0" t="0" r="0" b="0"/>
            <wp:docPr id="12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A25E2EA" w14:textId="77777777" w:rsidR="003709BC" w:rsidRDefault="003709BC" w:rsidP="003709BC"/>
    <w:p w14:paraId="7A7F0033" w14:textId="77777777" w:rsidR="003709BC" w:rsidRDefault="003709BC" w:rsidP="003709BC">
      <w:pPr>
        <w:pStyle w:val="Heading3"/>
        <w:spacing w:after="0"/>
        <w:ind w:left="1080"/>
      </w:pPr>
      <w:bookmarkStart w:id="2254" w:name="_8d1a822c37aeb3cba5300915e43d73f3"/>
      <w:bookmarkStart w:id="2255" w:name="_Toc468649656"/>
      <w:r>
        <w:t>Class Information Type</w:t>
      </w:r>
      <w:bookmarkEnd w:id="2254"/>
      <w:bookmarkEnd w:id="2255"/>
      <w:r w:rsidRPr="003A31EC">
        <w:rPr>
          <w:rFonts w:cs="Arial"/>
        </w:rPr>
        <w:t xml:space="preserve"> </w:t>
      </w:r>
      <w:r>
        <w:rPr>
          <w:rFonts w:cs="Arial"/>
        </w:rPr>
        <w:fldChar w:fldCharType="begin"/>
      </w:r>
      <w:r>
        <w:instrText>XE"</w:instrText>
      </w:r>
      <w:r w:rsidRPr="00413D75">
        <w:rPr>
          <w:rFonts w:cs="Arial"/>
        </w:rPr>
        <w:instrText>Information Type</w:instrText>
      </w:r>
      <w:r>
        <w:instrText>"</w:instrText>
      </w:r>
      <w:r>
        <w:rPr>
          <w:rFonts w:cs="Arial"/>
        </w:rPr>
        <w:fldChar w:fldCharType="end"/>
      </w:r>
      <w:r>
        <w:rPr>
          <w:rFonts w:cs="Arial"/>
        </w:rPr>
        <w:t xml:space="preserve"> </w:t>
      </w:r>
    </w:p>
    <w:p w14:paraId="75379285" w14:textId="77777777" w:rsidR="003709BC" w:rsidRDefault="003709BC" w:rsidP="003709BC">
      <w:r>
        <w:t>A categorization of information across any dimension - content, format, source, sensitivity, etc. e.g. a schema. The information type may be used to establish software capabilities and vulnerabilities.</w:t>
      </w:r>
    </w:p>
    <w:p w14:paraId="6FFCEB07" w14:textId="77777777" w:rsidR="003709BC" w:rsidRDefault="003709BC" w:rsidP="003709BC">
      <w:pPr>
        <w:jc w:val="center"/>
      </w:pPr>
      <w:r>
        <w:rPr>
          <w:noProof/>
        </w:rPr>
        <w:drawing>
          <wp:inline distT="0" distB="0" distL="0" distR="0" wp14:anchorId="2526F945" wp14:editId="6335854F">
            <wp:extent cx="5476875" cy="2181225"/>
            <wp:effectExtent l="0" t="0" r="0" b="0"/>
            <wp:docPr id="1223" name="Picture -1303084175.emf" descr="-1303084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303084175.emf"/>
                    <pic:cNvPicPr/>
                  </pic:nvPicPr>
                  <pic:blipFill>
                    <a:blip r:embed="rId156" cstate="print"/>
                    <a:stretch>
                      <a:fillRect/>
                    </a:stretch>
                  </pic:blipFill>
                  <pic:spPr>
                    <a:xfrm>
                      <a:off x="0" y="0"/>
                      <a:ext cx="5476875" cy="2181225"/>
                    </a:xfrm>
                    <a:prstGeom prst="rect">
                      <a:avLst/>
                    </a:prstGeom>
                  </pic:spPr>
                </pic:pic>
              </a:graphicData>
            </a:graphic>
          </wp:inline>
        </w:drawing>
      </w:r>
    </w:p>
    <w:p w14:paraId="54D16F5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Type</w:t>
      </w:r>
    </w:p>
    <w:p w14:paraId="01A949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5E376" w14:textId="77777777" w:rsidR="003709BC" w:rsidRDefault="003D454B"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c1d6d5f42f0b3187e2ddb303e207d0ac" w:history="1">
        <w:r w:rsidR="003709BC">
          <w:rPr>
            <w:rStyle w:val="Hyperlink"/>
          </w:rPr>
          <w:t>Information Resource</w:t>
        </w:r>
      </w:hyperlink>
    </w:p>
    <w:p w14:paraId="697401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27BDC03" w14:textId="77777777" w:rsidR="003709BC" w:rsidRDefault="003709BC" w:rsidP="003709BC">
      <w:pPr>
        <w:ind w:left="605" w:hanging="245"/>
      </w:pPr>
      <w:r>
        <w:rPr>
          <w:noProof/>
        </w:rPr>
        <w:drawing>
          <wp:inline distT="0" distB="0" distL="0" distR="0" wp14:anchorId="17481F36" wp14:editId="44E22997">
            <wp:extent cx="152400" cy="152400"/>
            <wp:effectExtent l="0" t="0" r="0" b="0"/>
            <wp:docPr id="12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[0..*]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04B427ED" w14:textId="77777777" w:rsidR="003709BC" w:rsidRDefault="003709BC" w:rsidP="003709BC"/>
    <w:p w14:paraId="0E6C517E" w14:textId="77777777" w:rsidR="003709BC" w:rsidRDefault="003709BC" w:rsidP="003709BC">
      <w:pPr>
        <w:pStyle w:val="Heading3"/>
        <w:spacing w:after="0"/>
        <w:ind w:left="1080"/>
      </w:pPr>
      <w:bookmarkStart w:id="2256" w:name="_80fe481f53ad648cb914c11934f6a433"/>
      <w:bookmarkStart w:id="2257" w:name="_Toc468649657"/>
      <w:r>
        <w:t>Class Modify Information</w:t>
      </w:r>
      <w:bookmarkEnd w:id="2256"/>
      <w:bookmarkEnd w:id="2257"/>
      <w:r w:rsidRPr="003A31EC">
        <w:rPr>
          <w:rFonts w:cs="Arial"/>
        </w:rPr>
        <w:t xml:space="preserve"> </w:t>
      </w:r>
      <w:r>
        <w:rPr>
          <w:rFonts w:cs="Arial"/>
        </w:rPr>
        <w:fldChar w:fldCharType="begin"/>
      </w:r>
      <w:r>
        <w:instrText>XE"</w:instrText>
      </w:r>
      <w:r w:rsidRPr="00413D75">
        <w:rPr>
          <w:rFonts w:cs="Arial"/>
        </w:rPr>
        <w:instrText>Modify Information</w:instrText>
      </w:r>
      <w:r>
        <w:instrText>"</w:instrText>
      </w:r>
      <w:r>
        <w:rPr>
          <w:rFonts w:cs="Arial"/>
        </w:rPr>
        <w:fldChar w:fldCharType="end"/>
      </w:r>
      <w:r>
        <w:rPr>
          <w:rFonts w:cs="Arial"/>
        </w:rPr>
        <w:t xml:space="preserve"> </w:t>
      </w:r>
    </w:p>
    <w:p w14:paraId="6C7F108F" w14:textId="77777777" w:rsidR="003709BC" w:rsidRDefault="003709BC" w:rsidP="003709BC">
      <w:r>
        <w:t>Action to change information (for good or bad reasons).</w:t>
      </w:r>
    </w:p>
    <w:p w14:paraId="61AB2A3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7F9250" w14:textId="77777777" w:rsidR="003709BC" w:rsidRDefault="003D454B" w:rsidP="003709BC">
      <w:pPr>
        <w:ind w:left="360"/>
      </w:pPr>
      <w:hyperlink w:anchor="_ac3f6698c44ff4ba2097a6741738a3e1" w:history="1">
        <w:r w:rsidR="003709BC">
          <w:rPr>
            <w:rStyle w:val="Hyperlink"/>
          </w:rPr>
          <w:t>Information Action</w:t>
        </w:r>
      </w:hyperlink>
    </w:p>
    <w:p w14:paraId="7F1CFD72" w14:textId="77777777" w:rsidR="003709BC" w:rsidRDefault="003709BC" w:rsidP="003709BC"/>
    <w:p w14:paraId="1633FE52" w14:textId="77777777" w:rsidR="003709BC" w:rsidRDefault="003709BC" w:rsidP="003709BC">
      <w:pPr>
        <w:pStyle w:val="Heading3"/>
        <w:spacing w:after="0"/>
        <w:ind w:left="1080"/>
      </w:pPr>
      <w:bookmarkStart w:id="2258" w:name="_d1f1737248b3af8d728990d6c96becdb"/>
      <w:bookmarkStart w:id="2259" w:name="_Toc468649658"/>
      <w:r>
        <w:t>Class Open Information</w:t>
      </w:r>
      <w:bookmarkEnd w:id="2258"/>
      <w:bookmarkEnd w:id="2259"/>
      <w:r w:rsidRPr="003A31EC">
        <w:rPr>
          <w:rFonts w:cs="Arial"/>
        </w:rPr>
        <w:t xml:space="preserve"> </w:t>
      </w:r>
      <w:r>
        <w:rPr>
          <w:rFonts w:cs="Arial"/>
        </w:rPr>
        <w:fldChar w:fldCharType="begin"/>
      </w:r>
      <w:r>
        <w:instrText>XE"</w:instrText>
      </w:r>
      <w:r w:rsidRPr="00413D75">
        <w:rPr>
          <w:rFonts w:cs="Arial"/>
        </w:rPr>
        <w:instrText>Open Information</w:instrText>
      </w:r>
      <w:r>
        <w:instrText>"</w:instrText>
      </w:r>
      <w:r>
        <w:rPr>
          <w:rFonts w:cs="Arial"/>
        </w:rPr>
        <w:fldChar w:fldCharType="end"/>
      </w:r>
      <w:r>
        <w:rPr>
          <w:rFonts w:cs="Arial"/>
        </w:rPr>
        <w:t xml:space="preserve"> </w:t>
      </w:r>
    </w:p>
    <w:p w14:paraId="63B045A9" w14:textId="77777777" w:rsidR="003709BC" w:rsidRDefault="003709BC" w:rsidP="003709BC">
      <w:r>
        <w:t>Action to gain visibility to some information, e.g., Open a file or an envelope.</w:t>
      </w:r>
    </w:p>
    <w:p w14:paraId="7C6D55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6BCDC5" w14:textId="77777777" w:rsidR="003709BC" w:rsidRDefault="003D454B" w:rsidP="003709BC">
      <w:pPr>
        <w:ind w:left="360"/>
      </w:pPr>
      <w:hyperlink w:anchor="_ac3f6698c44ff4ba2097a6741738a3e1" w:history="1">
        <w:r w:rsidR="003709BC">
          <w:rPr>
            <w:rStyle w:val="Hyperlink"/>
          </w:rPr>
          <w:t>Information Action</w:t>
        </w:r>
      </w:hyperlink>
    </w:p>
    <w:p w14:paraId="07C1B27F" w14:textId="77777777" w:rsidR="003709BC" w:rsidRDefault="003709BC" w:rsidP="003709BC"/>
    <w:p w14:paraId="2CE960E5" w14:textId="77777777" w:rsidR="003709BC" w:rsidRDefault="003709BC" w:rsidP="003709BC">
      <w:pPr>
        <w:pStyle w:val="Heading3"/>
        <w:spacing w:after="0"/>
        <w:ind w:left="1080"/>
      </w:pPr>
      <w:bookmarkStart w:id="2260" w:name="_d2d80d1136de231a8de39c0a800c4ab9"/>
      <w:bookmarkStart w:id="2261" w:name="_Toc468649659"/>
      <w:r>
        <w:t>Class Read Information</w:t>
      </w:r>
      <w:bookmarkEnd w:id="2260"/>
      <w:bookmarkEnd w:id="2261"/>
      <w:r w:rsidRPr="003A31EC">
        <w:rPr>
          <w:rFonts w:cs="Arial"/>
        </w:rPr>
        <w:t xml:space="preserve"> </w:t>
      </w:r>
      <w:r>
        <w:rPr>
          <w:rFonts w:cs="Arial"/>
        </w:rPr>
        <w:fldChar w:fldCharType="begin"/>
      </w:r>
      <w:r>
        <w:instrText>XE"</w:instrText>
      </w:r>
      <w:r w:rsidRPr="00413D75">
        <w:rPr>
          <w:rFonts w:cs="Arial"/>
        </w:rPr>
        <w:instrText>Read Information</w:instrText>
      </w:r>
      <w:r>
        <w:instrText>"</w:instrText>
      </w:r>
      <w:r>
        <w:rPr>
          <w:rFonts w:cs="Arial"/>
        </w:rPr>
        <w:fldChar w:fldCharType="end"/>
      </w:r>
      <w:r>
        <w:rPr>
          <w:rFonts w:cs="Arial"/>
        </w:rPr>
        <w:t xml:space="preserve"> </w:t>
      </w:r>
    </w:p>
    <w:p w14:paraId="1036F1DC" w14:textId="77777777" w:rsidR="003709BC" w:rsidRDefault="003709BC" w:rsidP="003709BC">
      <w:r>
        <w:t>An action to read, access, or understand some information.</w:t>
      </w:r>
    </w:p>
    <w:p w14:paraId="26E92F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5ABE22E4" w14:textId="77777777" w:rsidR="003709BC" w:rsidRDefault="003D454B" w:rsidP="003709BC">
      <w:pPr>
        <w:ind w:left="360"/>
      </w:pPr>
      <w:hyperlink w:anchor="_ac3f6698c44ff4ba2097a6741738a3e1" w:history="1">
        <w:r w:rsidR="003709BC">
          <w:rPr>
            <w:rStyle w:val="Hyperlink"/>
          </w:rPr>
          <w:t>Information Action</w:t>
        </w:r>
      </w:hyperlink>
    </w:p>
    <w:p w14:paraId="4B4D6EA0" w14:textId="77777777" w:rsidR="003709BC" w:rsidRDefault="003709BC" w:rsidP="003709BC"/>
    <w:p w14:paraId="7499DC3E" w14:textId="77777777" w:rsidR="003709BC" w:rsidRDefault="003709BC" w:rsidP="003709BC">
      <w:pPr>
        <w:pStyle w:val="Heading3"/>
        <w:spacing w:after="0"/>
        <w:ind w:left="1080"/>
      </w:pPr>
      <w:bookmarkStart w:id="2262" w:name="_5b26c273b886a571ff230d303c35a267"/>
      <w:bookmarkStart w:id="2263" w:name="_Toc468649660"/>
      <w:r>
        <w:t>Class Remove Information</w:t>
      </w:r>
      <w:bookmarkEnd w:id="2262"/>
      <w:bookmarkEnd w:id="2263"/>
      <w:r w:rsidRPr="003A31EC">
        <w:rPr>
          <w:rFonts w:cs="Arial"/>
        </w:rPr>
        <w:t xml:space="preserve"> </w:t>
      </w:r>
      <w:r>
        <w:rPr>
          <w:rFonts w:cs="Arial"/>
        </w:rPr>
        <w:fldChar w:fldCharType="begin"/>
      </w:r>
      <w:r>
        <w:instrText>XE"</w:instrText>
      </w:r>
      <w:r w:rsidRPr="00413D75">
        <w:rPr>
          <w:rFonts w:cs="Arial"/>
        </w:rPr>
        <w:instrText>Remove Information</w:instrText>
      </w:r>
      <w:r>
        <w:instrText>"</w:instrText>
      </w:r>
      <w:r>
        <w:rPr>
          <w:rFonts w:cs="Arial"/>
        </w:rPr>
        <w:fldChar w:fldCharType="end"/>
      </w:r>
      <w:r>
        <w:rPr>
          <w:rFonts w:cs="Arial"/>
        </w:rPr>
        <w:t xml:space="preserve"> </w:t>
      </w:r>
    </w:p>
    <w:p w14:paraId="4DA33AD9" w14:textId="77777777" w:rsidR="003709BC" w:rsidRDefault="003709BC" w:rsidP="003709BC">
      <w:r>
        <w:t>An action to remove information from some repository or composite information structure.</w:t>
      </w:r>
    </w:p>
    <w:p w14:paraId="0A15684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4E56A3" w14:textId="77777777" w:rsidR="003709BC" w:rsidRDefault="003D454B" w:rsidP="003709BC">
      <w:pPr>
        <w:ind w:left="360"/>
      </w:pPr>
      <w:hyperlink w:anchor="_ac3f6698c44ff4ba2097a6741738a3e1" w:history="1">
        <w:r w:rsidR="003709BC">
          <w:rPr>
            <w:rStyle w:val="Hyperlink"/>
          </w:rPr>
          <w:t>Information Action</w:t>
        </w:r>
      </w:hyperlink>
      <w:r w:rsidR="003709BC">
        <w:t xml:space="preserve">, </w:t>
      </w:r>
      <w:hyperlink w:anchor="_4efa03b331d042778246c19d03ad9400" w:history="1">
        <w:r w:rsidR="003709BC">
          <w:rPr>
            <w:rStyle w:val="Hyperlink"/>
          </w:rPr>
          <w:t>Removal Event</w:t>
        </w:r>
      </w:hyperlink>
    </w:p>
    <w:p w14:paraId="425EAC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FFB853" w14:textId="77777777" w:rsidR="003709BC" w:rsidRDefault="003709BC" w:rsidP="003709BC">
      <w:pPr>
        <w:ind w:left="605" w:hanging="245"/>
      </w:pPr>
      <w:r>
        <w:rPr>
          <w:noProof/>
        </w:rPr>
        <w:drawing>
          <wp:inline distT="0" distB="0" distL="0" distR="0" wp14:anchorId="336270EE" wp14:editId="62932397">
            <wp:extent cx="152400" cy="152400"/>
            <wp:effectExtent l="0" t="0" r="0" b="0"/>
            <wp:docPr id="5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75620f0815b869941747c5832b4a172" w:history="1">
        <w:r>
          <w:rPr>
            <w:rStyle w:val="Hyperlink"/>
          </w:rPr>
          <w:t>Structured Information Object</w:t>
        </w:r>
      </w:hyperlink>
      <w:r>
        <w:t xml:space="preserve"> [1]   </w:t>
      </w:r>
      <w:r w:rsidRPr="00833C5F">
        <w:rPr>
          <w:i/>
        </w:rPr>
        <w:t>Redefines</w:t>
      </w:r>
      <w:r>
        <w:t>: remove from:</w:t>
      </w:r>
      <w:hyperlink w:anchor="_1aeb4ecaf7c4be68b50678bc9c5f432c" w:history="1">
        <w:r>
          <w:rPr>
            <w:rStyle w:val="Hyperlink"/>
          </w:rPr>
          <w:t>Container</w:t>
        </w:r>
      </w:hyperlink>
      <w:r>
        <w:rPr>
          <w:rStyle w:val="Hyperlink"/>
        </w:rPr>
        <w:t xml:space="preserve">   </w:t>
      </w:r>
      <w:r>
        <w:t xml:space="preserve"> </w:t>
      </w:r>
    </w:p>
    <w:p w14:paraId="214F25AA" w14:textId="77777777" w:rsidR="003709BC" w:rsidRDefault="003709BC" w:rsidP="003709BC">
      <w:pPr>
        <w:ind w:left="605" w:hanging="245"/>
      </w:pPr>
      <w:r>
        <w:rPr>
          <w:noProof/>
        </w:rPr>
        <w:drawing>
          <wp:inline distT="0" distB="0" distL="0" distR="0" wp14:anchorId="41C93C7C" wp14:editId="602238B6">
            <wp:extent cx="152400" cy="152400"/>
            <wp:effectExtent l="0" t="0" r="0" b="0"/>
            <wp:docPr id="12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7464B89B" w14:textId="77777777" w:rsidR="003709BC" w:rsidRDefault="003709BC" w:rsidP="003709BC"/>
    <w:p w14:paraId="570B07F2" w14:textId="77777777" w:rsidR="003709BC" w:rsidRDefault="003709BC" w:rsidP="003709BC">
      <w:pPr>
        <w:pStyle w:val="Heading3"/>
        <w:spacing w:after="0"/>
        <w:ind w:left="1080"/>
      </w:pPr>
      <w:bookmarkStart w:id="2264" w:name="_d75620f0815b869941747c5832b4a172"/>
      <w:bookmarkStart w:id="2265" w:name="_Toc468649661"/>
      <w:r>
        <w:t>Class Structured Information Object</w:t>
      </w:r>
      <w:bookmarkEnd w:id="2264"/>
      <w:bookmarkEnd w:id="2265"/>
      <w:r w:rsidRPr="003A31EC">
        <w:rPr>
          <w:rFonts w:cs="Arial"/>
        </w:rPr>
        <w:t xml:space="preserve"> </w:t>
      </w:r>
      <w:r>
        <w:rPr>
          <w:rFonts w:cs="Arial"/>
        </w:rPr>
        <w:fldChar w:fldCharType="begin"/>
      </w:r>
      <w:r>
        <w:instrText>XE"</w:instrText>
      </w:r>
      <w:r w:rsidRPr="00413D75">
        <w:rPr>
          <w:rFonts w:cs="Arial"/>
        </w:rPr>
        <w:instrText>Structured Information Object</w:instrText>
      </w:r>
      <w:r>
        <w:instrText>"</w:instrText>
      </w:r>
      <w:r>
        <w:rPr>
          <w:rFonts w:cs="Arial"/>
        </w:rPr>
        <w:fldChar w:fldCharType="end"/>
      </w:r>
      <w:r>
        <w:rPr>
          <w:rFonts w:cs="Arial"/>
        </w:rPr>
        <w:t xml:space="preserve"> </w:t>
      </w:r>
    </w:p>
    <w:p w14:paraId="5D3CAFA5" w14:textId="77777777" w:rsidR="003709BC" w:rsidRDefault="003709BC" w:rsidP="003709BC">
      <w:r>
        <w:t>An information object that contains sub-elements. e.g., a "record".</w:t>
      </w:r>
    </w:p>
    <w:p w14:paraId="7C2B39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58975A" w14:textId="77777777" w:rsidR="003709BC" w:rsidRDefault="003D454B" w:rsidP="003709BC">
      <w:pPr>
        <w:ind w:left="360"/>
      </w:pPr>
      <w:hyperlink w:anchor="_1aeb4ecaf7c4be68b50678bc9c5f432c" w:history="1">
        <w:r w:rsidR="003709BC">
          <w:rPr>
            <w:rStyle w:val="Hyperlink"/>
          </w:rPr>
          <w:t>Container</w:t>
        </w:r>
      </w:hyperlink>
      <w:r w:rsidR="003709BC">
        <w:t xml:space="preserve">, </w:t>
      </w:r>
      <w:hyperlink w:anchor="_8aeba8eff36a737872d124faf2a260e2" w:history="1">
        <w:r w:rsidR="003709BC">
          <w:rPr>
            <w:rStyle w:val="Hyperlink"/>
          </w:rPr>
          <w:t>Information Object</w:t>
        </w:r>
      </w:hyperlink>
    </w:p>
    <w:p w14:paraId="5EB322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300116" w14:textId="77777777" w:rsidR="003709BC" w:rsidRDefault="003709BC" w:rsidP="003709BC">
      <w:pPr>
        <w:ind w:left="605" w:hanging="245"/>
      </w:pPr>
      <w:r>
        <w:rPr>
          <w:noProof/>
        </w:rPr>
        <w:drawing>
          <wp:inline distT="0" distB="0" distL="0" distR="0" wp14:anchorId="1BE68BE4" wp14:editId="76916146">
            <wp:extent cx="152400" cy="152400"/>
            <wp:effectExtent l="0" t="0" r="0" b="0"/>
            <wp:docPr id="122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contains:</w:t>
      </w:r>
      <w:hyperlink w:anchor="_e075b03ae73f89f5fcb1481cd5a16cbe" w:history="1">
        <w:r>
          <w:rPr>
            <w:rStyle w:val="Hyperlink"/>
          </w:rPr>
          <w:t>Actual Entity</w:t>
        </w:r>
      </w:hyperlink>
      <w:r>
        <w:rPr>
          <w:rStyle w:val="Hyperlink"/>
        </w:rPr>
        <w:t xml:space="preserve">   </w:t>
      </w:r>
      <w:r>
        <w:t xml:space="preserve"> </w:t>
      </w:r>
    </w:p>
    <w:p w14:paraId="61A660F6"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46E2B182" w14:textId="77777777" w:rsidR="003709BC" w:rsidRDefault="003709BC" w:rsidP="008C7C30">
      <w:pPr>
        <w:pStyle w:val="BodyText"/>
      </w:pPr>
      <w:r>
        <w:t>An information object structurally contained in another.</w:t>
      </w:r>
    </w:p>
    <w:p w14:paraId="01C09089" w14:textId="77777777" w:rsidR="003709BC" w:rsidRDefault="003709BC" w:rsidP="003709BC">
      <w:pPr>
        <w:ind w:left="605" w:hanging="245"/>
      </w:pPr>
      <w:r>
        <w:rPr>
          <w:noProof/>
        </w:rPr>
        <w:drawing>
          <wp:inline distT="0" distB="0" distL="0" distR="0" wp14:anchorId="424DA427" wp14:editId="379F5166">
            <wp:extent cx="152400" cy="152400"/>
            <wp:effectExtent l="0" t="0" r="0" b="0"/>
            <wp:docPr id="123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   </w:t>
      </w:r>
      <w:r w:rsidRPr="00833C5F">
        <w:rPr>
          <w:i/>
        </w:rPr>
        <w:t>Redefines</w:t>
      </w:r>
      <w:r>
        <w:t>: filled by:</w:t>
      </w:r>
      <w:hyperlink w:anchor="_61eeb1ffff8437b395d6c46e9a00bce9" w:history="1">
        <w:r>
          <w:rPr>
            <w:rStyle w:val="Hyperlink"/>
          </w:rPr>
          <w:t>Add To Container Event</w:t>
        </w:r>
      </w:hyperlink>
      <w:r>
        <w:rPr>
          <w:rStyle w:val="Hyperlink"/>
        </w:rPr>
        <w:t xml:space="preserve">   </w:t>
      </w:r>
      <w:r>
        <w:t xml:space="preserve"> </w:t>
      </w:r>
    </w:p>
    <w:p w14:paraId="5375961C" w14:textId="77777777" w:rsidR="003709BC" w:rsidRDefault="003709BC" w:rsidP="003709BC">
      <w:pPr>
        <w:ind w:left="605" w:hanging="245"/>
      </w:pPr>
      <w:r>
        <w:rPr>
          <w:noProof/>
        </w:rPr>
        <w:drawing>
          <wp:inline distT="0" distB="0" distL="0" distR="0" wp14:anchorId="760278BD" wp14:editId="57DEDDD3">
            <wp:extent cx="152400" cy="152400"/>
            <wp:effectExtent l="0" t="0" r="0" b="0"/>
            <wp:docPr id="123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5b26c273b886a571ff230d303c35a267" w:history="1">
        <w:r>
          <w:rPr>
            <w:rStyle w:val="Hyperlink"/>
          </w:rPr>
          <w:t>Remove Information</w:t>
        </w:r>
      </w:hyperlink>
      <w:r>
        <w:t xml:space="preserve"> [0..*]   </w:t>
      </w:r>
      <w:r w:rsidRPr="00833C5F">
        <w:rPr>
          <w:i/>
        </w:rPr>
        <w:t>Redefines</w:t>
      </w:r>
      <w:r>
        <w:t>: removed by:</w:t>
      </w:r>
      <w:hyperlink w:anchor="_4efa03b331d042778246c19d03ad9400" w:history="1">
        <w:r>
          <w:rPr>
            <w:rStyle w:val="Hyperlink"/>
          </w:rPr>
          <w:t>Removal Event</w:t>
        </w:r>
      </w:hyperlink>
      <w:r>
        <w:rPr>
          <w:rStyle w:val="Hyperlink"/>
        </w:rPr>
        <w:t xml:space="preserve">   </w:t>
      </w:r>
      <w:r>
        <w:t xml:space="preserve"> </w:t>
      </w:r>
    </w:p>
    <w:p w14:paraId="610C8ECF" w14:textId="77777777" w:rsidR="003709BC" w:rsidRDefault="003709BC" w:rsidP="003709BC"/>
    <w:p w14:paraId="39CF757D" w14:textId="77777777" w:rsidR="003709BC" w:rsidRDefault="003709BC" w:rsidP="003709BC">
      <w:pPr>
        <w:pStyle w:val="Heading3"/>
        <w:spacing w:after="0"/>
        <w:ind w:left="1080"/>
      </w:pPr>
      <w:bookmarkStart w:id="2266" w:name="_c4698094b974d6e79e8f4e985330af95"/>
      <w:bookmarkStart w:id="2267" w:name="_Toc468649662"/>
      <w:r>
        <w:t>Class Transfer Information</w:t>
      </w:r>
      <w:bookmarkEnd w:id="2266"/>
      <w:bookmarkEnd w:id="2267"/>
      <w:r w:rsidRPr="003A31EC">
        <w:rPr>
          <w:rFonts w:cs="Arial"/>
        </w:rPr>
        <w:t xml:space="preserve"> </w:t>
      </w:r>
      <w:r>
        <w:rPr>
          <w:rFonts w:cs="Arial"/>
        </w:rPr>
        <w:fldChar w:fldCharType="begin"/>
      </w:r>
      <w:r>
        <w:instrText>XE"</w:instrText>
      </w:r>
      <w:r w:rsidRPr="00413D75">
        <w:rPr>
          <w:rFonts w:cs="Arial"/>
        </w:rPr>
        <w:instrText>Transfer Information</w:instrText>
      </w:r>
      <w:r>
        <w:instrText>"</w:instrText>
      </w:r>
      <w:r>
        <w:rPr>
          <w:rFonts w:cs="Arial"/>
        </w:rPr>
        <w:fldChar w:fldCharType="end"/>
      </w:r>
      <w:r>
        <w:rPr>
          <w:rFonts w:cs="Arial"/>
        </w:rPr>
        <w:t xml:space="preserve"> </w:t>
      </w:r>
    </w:p>
    <w:p w14:paraId="66DB1187" w14:textId="77777777" w:rsidR="003709BC" w:rsidRDefault="003709BC" w:rsidP="003709BC">
      <w:r>
        <w:t>The transfer of information from one information store to another.</w:t>
      </w:r>
    </w:p>
    <w:p w14:paraId="7D3C4F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DB23604" w14:textId="77777777" w:rsidR="003709BC" w:rsidRDefault="003D454B" w:rsidP="003709BC">
      <w:pPr>
        <w:ind w:left="360"/>
      </w:pPr>
      <w:hyperlink w:anchor="_76f3b077e3755f994eac1611db0b0474" w:history="1">
        <w:r w:rsidR="003709BC">
          <w:rPr>
            <w:rStyle w:val="Hyperlink"/>
          </w:rPr>
          <w:t>Add Information</w:t>
        </w:r>
      </w:hyperlink>
      <w:r w:rsidR="003709BC">
        <w:t xml:space="preserve">, </w:t>
      </w:r>
      <w:hyperlink w:anchor="_11df05ed2fa2a2918be15c30f6c9470c" w:history="1">
        <w:r w:rsidR="003709BC">
          <w:rPr>
            <w:rStyle w:val="Hyperlink"/>
          </w:rPr>
          <w:t>Relocation</w:t>
        </w:r>
      </w:hyperlink>
      <w:r w:rsidR="003709BC">
        <w:t xml:space="preserve">, </w:t>
      </w:r>
      <w:hyperlink w:anchor="_5b26c273b886a571ff230d303c35a267" w:history="1">
        <w:r w:rsidR="003709BC">
          <w:rPr>
            <w:rStyle w:val="Hyperlink"/>
          </w:rPr>
          <w:t>Remove Information</w:t>
        </w:r>
      </w:hyperlink>
    </w:p>
    <w:p w14:paraId="08CEEE3B" w14:textId="77777777" w:rsidR="003709BC" w:rsidRDefault="003709BC" w:rsidP="003709BC"/>
    <w:p w14:paraId="0595F872" w14:textId="77777777" w:rsidR="003709BC" w:rsidRDefault="003709BC" w:rsidP="003709BC">
      <w:pPr>
        <w:spacing w:after="200" w:line="276" w:lineRule="auto"/>
        <w:rPr>
          <w:b/>
          <w:bCs/>
          <w:color w:val="365F91"/>
          <w:sz w:val="40"/>
          <w:szCs w:val="40"/>
        </w:rPr>
      </w:pPr>
      <w:r>
        <w:br w:type="page"/>
      </w:r>
    </w:p>
    <w:p w14:paraId="6568EAEE" w14:textId="77777777" w:rsidR="003709BC" w:rsidRDefault="003709BC" w:rsidP="003709BC">
      <w:pPr>
        <w:pStyle w:val="Heading2"/>
      </w:pPr>
      <w:bookmarkStart w:id="2268" w:name="_Toc468649663"/>
      <w:r>
        <w:t>Threat-risk-conceptual-model::Generic Concept Library::Locations</w:t>
      </w:r>
      <w:bookmarkEnd w:id="2268"/>
    </w:p>
    <w:p w14:paraId="05098B2D" w14:textId="77777777" w:rsidR="003709BC" w:rsidRDefault="003709BC" w:rsidP="008C7C30">
      <w:pPr>
        <w:pStyle w:val="BodyText"/>
      </w:pPr>
      <w:r>
        <w:t>Concepts related to locations and places.</w:t>
      </w:r>
    </w:p>
    <w:p w14:paraId="5A2CE13D" w14:textId="77777777" w:rsidR="003709BC" w:rsidRDefault="003709BC" w:rsidP="003709BC">
      <w:pPr>
        <w:pStyle w:val="Heading3"/>
        <w:spacing w:after="0"/>
        <w:ind w:left="1080"/>
      </w:pPr>
      <w:bookmarkStart w:id="2269" w:name="_Toc468649664"/>
      <w:r>
        <w:t>Diagram: Location</w:t>
      </w:r>
      <w:bookmarkEnd w:id="2269"/>
    </w:p>
    <w:p w14:paraId="06C9BB3A" w14:textId="77777777" w:rsidR="003709BC" w:rsidRDefault="003709BC" w:rsidP="003709BC">
      <w:pPr>
        <w:jc w:val="center"/>
        <w:rPr>
          <w:rFonts w:cs="Arial"/>
        </w:rPr>
      </w:pPr>
      <w:r>
        <w:rPr>
          <w:noProof/>
        </w:rPr>
        <w:drawing>
          <wp:inline distT="0" distB="0" distL="0" distR="0" wp14:anchorId="1BF0C88A" wp14:editId="7F4A0449">
            <wp:extent cx="6188075" cy="3861551"/>
            <wp:effectExtent l="0" t="0" r="0" b="0"/>
            <wp:docPr id="1235" name="Picture 1555404313.emf" descr="15554043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555404313.emf"/>
                    <pic:cNvPicPr/>
                  </pic:nvPicPr>
                  <pic:blipFill>
                    <a:blip r:embed="rId157" cstate="print"/>
                    <a:stretch>
                      <a:fillRect/>
                    </a:stretch>
                  </pic:blipFill>
                  <pic:spPr>
                    <a:xfrm>
                      <a:off x="0" y="0"/>
                      <a:ext cx="6188075" cy="3861551"/>
                    </a:xfrm>
                    <a:prstGeom prst="rect">
                      <a:avLst/>
                    </a:prstGeom>
                  </pic:spPr>
                </pic:pic>
              </a:graphicData>
            </a:graphic>
          </wp:inline>
        </w:drawing>
      </w:r>
    </w:p>
    <w:p w14:paraId="0420604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w:t>
      </w:r>
    </w:p>
    <w:p w14:paraId="691A9D8B" w14:textId="77777777" w:rsidR="003709BC" w:rsidRDefault="003709BC" w:rsidP="003709BC">
      <w:pPr>
        <w:pStyle w:val="Heading3"/>
        <w:spacing w:after="0"/>
        <w:ind w:left="1080"/>
      </w:pPr>
      <w:bookmarkStart w:id="2270" w:name="_Toc468649665"/>
      <w:r>
        <w:lastRenderedPageBreak/>
        <w:t>Diagram: Location Identification</w:t>
      </w:r>
      <w:bookmarkEnd w:id="2270"/>
    </w:p>
    <w:p w14:paraId="3D1AD335" w14:textId="77777777" w:rsidR="003709BC" w:rsidRDefault="003709BC" w:rsidP="003709BC">
      <w:pPr>
        <w:jc w:val="center"/>
        <w:rPr>
          <w:rFonts w:cs="Arial"/>
        </w:rPr>
      </w:pPr>
      <w:r>
        <w:rPr>
          <w:noProof/>
        </w:rPr>
        <w:drawing>
          <wp:inline distT="0" distB="0" distL="0" distR="0" wp14:anchorId="55936086" wp14:editId="11EAE633">
            <wp:extent cx="6188075" cy="5697699"/>
            <wp:effectExtent l="0" t="0" r="0" b="0"/>
            <wp:docPr id="1237" name="Picture -2096827371.emf" descr="-20968273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2096827371.emf"/>
                    <pic:cNvPicPr/>
                  </pic:nvPicPr>
                  <pic:blipFill>
                    <a:blip r:embed="rId158" cstate="print"/>
                    <a:stretch>
                      <a:fillRect/>
                    </a:stretch>
                  </pic:blipFill>
                  <pic:spPr>
                    <a:xfrm>
                      <a:off x="0" y="0"/>
                      <a:ext cx="6188075" cy="5697699"/>
                    </a:xfrm>
                    <a:prstGeom prst="rect">
                      <a:avLst/>
                    </a:prstGeom>
                  </pic:spPr>
                </pic:pic>
              </a:graphicData>
            </a:graphic>
          </wp:inline>
        </w:drawing>
      </w:r>
    </w:p>
    <w:p w14:paraId="49257FC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 Identification</w:t>
      </w:r>
    </w:p>
    <w:p w14:paraId="3EA4DCB9" w14:textId="77777777" w:rsidR="003709BC" w:rsidRDefault="003709BC" w:rsidP="003709BC">
      <w:r>
        <w:t xml:space="preserve"> </w:t>
      </w:r>
    </w:p>
    <w:p w14:paraId="55B48BB5" w14:textId="77777777" w:rsidR="003709BC" w:rsidRDefault="003709BC" w:rsidP="003709BC"/>
    <w:p w14:paraId="0A608B2E" w14:textId="77777777" w:rsidR="003709BC" w:rsidRDefault="003709BC" w:rsidP="003709BC">
      <w:pPr>
        <w:pStyle w:val="Heading3"/>
        <w:spacing w:after="0"/>
        <w:ind w:left="1080"/>
      </w:pPr>
      <w:bookmarkStart w:id="2271" w:name="_e2ecea756676f5c8f6622c447bd21609"/>
      <w:bookmarkStart w:id="2272" w:name="_Toc468649666"/>
      <w:r>
        <w:t>Association Address of Location</w:t>
      </w:r>
      <w:bookmarkEnd w:id="2271"/>
      <w:bookmarkEnd w:id="2272"/>
      <w:r w:rsidRPr="003A31EC">
        <w:rPr>
          <w:rFonts w:cs="Arial"/>
        </w:rPr>
        <w:t xml:space="preserve"> </w:t>
      </w:r>
      <w:r>
        <w:rPr>
          <w:rFonts w:cs="Arial"/>
        </w:rPr>
        <w:fldChar w:fldCharType="begin"/>
      </w:r>
      <w:r>
        <w:instrText>XE"</w:instrText>
      </w:r>
      <w:r w:rsidRPr="00413D75">
        <w:rPr>
          <w:rFonts w:cs="Arial"/>
        </w:rPr>
        <w:instrText>Address of Location</w:instrText>
      </w:r>
      <w:r>
        <w:instrText>"</w:instrText>
      </w:r>
      <w:r>
        <w:rPr>
          <w:rFonts w:cs="Arial"/>
        </w:rPr>
        <w:fldChar w:fldCharType="end"/>
      </w:r>
      <w:r>
        <w:rPr>
          <w:rFonts w:cs="Arial"/>
        </w:rPr>
        <w:t xml:space="preserve"> </w:t>
      </w:r>
    </w:p>
    <w:p w14:paraId="34C810D2" w14:textId="77777777" w:rsidR="003709BC" w:rsidRDefault="003709BC" w:rsidP="003709BC">
      <w:r>
        <w:t>identification of a location by an address. Note that there are postal addresses that do not identify a location, so this relation is optional. However, most postal addresses do identify a location thus this relation is possible.</w:t>
      </w:r>
    </w:p>
    <w:p w14:paraId="7A3A09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F7C08DB" w14:textId="77777777" w:rsidR="003709BC" w:rsidRDefault="003709BC" w:rsidP="003709BC">
      <w:pPr>
        <w:ind w:firstLine="720"/>
      </w:pPr>
      <w:r>
        <w:rPr>
          <w:noProof/>
        </w:rPr>
        <w:drawing>
          <wp:inline distT="0" distB="0" distL="0" distR="0" wp14:anchorId="7B8DED1E" wp14:editId="0ECE99C1">
            <wp:extent cx="152400" cy="152400"/>
            <wp:effectExtent l="0" t="0" r="0" b="0"/>
            <wp:docPr id="12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746C8E4D" w14:textId="77777777" w:rsidR="003709BC" w:rsidRDefault="003709BC" w:rsidP="008C7C30">
      <w:pPr>
        <w:pStyle w:val="BodyText"/>
      </w:pPr>
      <w:r>
        <w:t>A postal address of a physical location.</w:t>
      </w:r>
    </w:p>
    <w:p w14:paraId="039C0A86" w14:textId="77777777" w:rsidR="003709BC" w:rsidRDefault="003709BC" w:rsidP="003709BC">
      <w:pPr>
        <w:ind w:firstLine="720"/>
      </w:pPr>
      <w:r>
        <w:rPr>
          <w:noProof/>
        </w:rPr>
        <w:lastRenderedPageBreak/>
        <w:drawing>
          <wp:inline distT="0" distB="0" distL="0" distR="0" wp14:anchorId="26ED2C59" wp14:editId="73CB24C0">
            <wp:extent cx="152400" cy="152400"/>
            <wp:effectExtent l="0" t="0" r="0" b="0"/>
            <wp:docPr id="12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144C758C" w14:textId="77777777" w:rsidR="003709BC" w:rsidRDefault="003709BC" w:rsidP="008C7C30">
      <w:pPr>
        <w:pStyle w:val="BodyText"/>
      </w:pPr>
      <w:r>
        <w:t xml:space="preserve">Location identified by an address. </w:t>
      </w:r>
    </w:p>
    <w:p w14:paraId="54463E8B" w14:textId="77777777" w:rsidR="003709BC" w:rsidRDefault="003709BC" w:rsidP="003709BC"/>
    <w:p w14:paraId="25DA4DAA" w14:textId="77777777" w:rsidR="003709BC" w:rsidRDefault="003709BC" w:rsidP="003709BC">
      <w:pPr>
        <w:pStyle w:val="Heading3"/>
        <w:spacing w:after="0"/>
        <w:ind w:left="1080"/>
      </w:pPr>
      <w:bookmarkStart w:id="2273" w:name="_9cf177e936ee3c4f09abf43c6c36a2b6"/>
      <w:bookmarkStart w:id="2274" w:name="_Toc468649667"/>
      <w:r>
        <w:t>Association Coordinate of location</w:t>
      </w:r>
      <w:bookmarkEnd w:id="2273"/>
      <w:bookmarkEnd w:id="2274"/>
      <w:r w:rsidRPr="003A31EC">
        <w:rPr>
          <w:rFonts w:cs="Arial"/>
        </w:rPr>
        <w:t xml:space="preserve"> </w:t>
      </w:r>
      <w:r>
        <w:rPr>
          <w:rFonts w:cs="Arial"/>
        </w:rPr>
        <w:fldChar w:fldCharType="begin"/>
      </w:r>
      <w:r>
        <w:instrText>XE"</w:instrText>
      </w:r>
      <w:r w:rsidRPr="00413D75">
        <w:rPr>
          <w:rFonts w:cs="Arial"/>
        </w:rPr>
        <w:instrText>Coordinate of location</w:instrText>
      </w:r>
      <w:r>
        <w:instrText>"</w:instrText>
      </w:r>
      <w:r>
        <w:rPr>
          <w:rFonts w:cs="Arial"/>
        </w:rPr>
        <w:fldChar w:fldCharType="end"/>
      </w:r>
      <w:r>
        <w:rPr>
          <w:rFonts w:cs="Arial"/>
        </w:rPr>
        <w:t xml:space="preserve"> </w:t>
      </w:r>
    </w:p>
    <w:p w14:paraId="42E22D34" w14:textId="77777777" w:rsidR="003709BC" w:rsidRDefault="003709BC" w:rsidP="003709BC">
      <w:r>
        <w:t>Relationship between a physical location and the coordinate that defines its position.</w:t>
      </w:r>
    </w:p>
    <w:p w14:paraId="79ECF1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1F755D1" w14:textId="77777777" w:rsidR="003709BC" w:rsidRDefault="003709BC" w:rsidP="003709BC">
      <w:pPr>
        <w:ind w:firstLine="720"/>
      </w:pPr>
      <w:r>
        <w:rPr>
          <w:noProof/>
        </w:rPr>
        <w:drawing>
          <wp:inline distT="0" distB="0" distL="0" distR="0" wp14:anchorId="534DD275" wp14:editId="6B8FC451">
            <wp:extent cx="152400" cy="152400"/>
            <wp:effectExtent l="0" t="0" r="0" b="0"/>
            <wp:docPr id="5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58A3FDC7" w14:textId="77777777" w:rsidR="003709BC" w:rsidRDefault="003709BC" w:rsidP="008C7C30">
      <w:pPr>
        <w:pStyle w:val="BodyText"/>
      </w:pPr>
      <w:r>
        <w:t>A coordinate that identifies a location.</w:t>
      </w:r>
    </w:p>
    <w:p w14:paraId="264BA6BE" w14:textId="77777777" w:rsidR="003709BC" w:rsidRDefault="003709BC" w:rsidP="003709BC">
      <w:pPr>
        <w:ind w:firstLine="720"/>
      </w:pPr>
      <w:r>
        <w:rPr>
          <w:noProof/>
        </w:rPr>
        <w:drawing>
          <wp:inline distT="0" distB="0" distL="0" distR="0" wp14:anchorId="056B5443" wp14:editId="018C3322">
            <wp:extent cx="152400" cy="152400"/>
            <wp:effectExtent l="0" t="0" r="0" b="0"/>
            <wp:docPr id="5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F488CA2" w14:textId="77777777" w:rsidR="003709BC" w:rsidRDefault="003709BC" w:rsidP="008C7C30">
      <w:pPr>
        <w:pStyle w:val="BodyText"/>
      </w:pPr>
      <w:r>
        <w:t>Coordinate of location based on coordinate system.</w:t>
      </w:r>
    </w:p>
    <w:p w14:paraId="5D47F2E0" w14:textId="77777777" w:rsidR="003709BC" w:rsidRDefault="003709BC" w:rsidP="003709BC"/>
    <w:p w14:paraId="2C3D54EA" w14:textId="77777777" w:rsidR="003709BC" w:rsidRDefault="003709BC" w:rsidP="003709BC">
      <w:pPr>
        <w:pStyle w:val="Heading3"/>
        <w:spacing w:after="0"/>
        <w:ind w:left="1080"/>
      </w:pPr>
      <w:bookmarkStart w:id="2275" w:name="_253e34cb21dea4c0f0165f916f9a985d"/>
      <w:bookmarkStart w:id="2276" w:name="_Toc468649668"/>
      <w:r>
        <w:t>Association Designation of a Location</w:t>
      </w:r>
      <w:bookmarkEnd w:id="2275"/>
      <w:bookmarkEnd w:id="2276"/>
      <w:r w:rsidRPr="003A31EC">
        <w:rPr>
          <w:rFonts w:cs="Arial"/>
        </w:rPr>
        <w:t xml:space="preserve"> </w:t>
      </w:r>
      <w:r>
        <w:rPr>
          <w:rFonts w:cs="Arial"/>
        </w:rPr>
        <w:fldChar w:fldCharType="begin"/>
      </w:r>
      <w:r>
        <w:instrText>XE"</w:instrText>
      </w:r>
      <w:r w:rsidRPr="00413D75">
        <w:rPr>
          <w:rFonts w:cs="Arial"/>
        </w:rPr>
        <w:instrText>Designation of a Location</w:instrText>
      </w:r>
      <w:r>
        <w:instrText>"</w:instrText>
      </w:r>
      <w:r>
        <w:rPr>
          <w:rFonts w:cs="Arial"/>
        </w:rPr>
        <w:fldChar w:fldCharType="end"/>
      </w:r>
      <w:r>
        <w:rPr>
          <w:rFonts w:cs="Arial"/>
        </w:rPr>
        <w:t xml:space="preserve"> </w:t>
      </w:r>
    </w:p>
    <w:p w14:paraId="47EF712B" w14:textId="77777777" w:rsidR="003709BC" w:rsidRDefault="003709BC" w:rsidP="003709BC">
      <w:r>
        <w:t>Relationship defining the location identified by a location identifier.</w:t>
      </w:r>
    </w:p>
    <w:p w14:paraId="47D568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1169CDD" w14:textId="77777777" w:rsidR="003709BC" w:rsidRDefault="003709BC" w:rsidP="003709BC">
      <w:pPr>
        <w:ind w:firstLine="720"/>
      </w:pPr>
      <w:r>
        <w:rPr>
          <w:noProof/>
        </w:rPr>
        <w:drawing>
          <wp:inline distT="0" distB="0" distL="0" distR="0" wp14:anchorId="7A9259F1" wp14:editId="5B917467">
            <wp:extent cx="152400" cy="152400"/>
            <wp:effectExtent l="0" t="0" r="0" b="0"/>
            <wp:docPr id="5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B8CA420" w14:textId="77777777" w:rsidR="003709BC" w:rsidRDefault="003709BC" w:rsidP="008C7C30">
      <w:pPr>
        <w:pStyle w:val="BodyText"/>
      </w:pPr>
      <w:r>
        <w:t>The physical location identified or described by a location identifier..</w:t>
      </w:r>
    </w:p>
    <w:p w14:paraId="1D81314D" w14:textId="77777777" w:rsidR="003709BC" w:rsidRDefault="003709BC" w:rsidP="003709BC">
      <w:pPr>
        <w:ind w:firstLine="720"/>
      </w:pPr>
      <w:r>
        <w:rPr>
          <w:noProof/>
        </w:rPr>
        <w:drawing>
          <wp:inline distT="0" distB="0" distL="0" distR="0" wp14:anchorId="762B708D" wp14:editId="7B89C8F4">
            <wp:extent cx="152400" cy="152400"/>
            <wp:effectExtent l="0" t="0" r="0" b="0"/>
            <wp:docPr id="5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004D0A01" w14:textId="77777777" w:rsidR="003709BC" w:rsidRDefault="003709BC" w:rsidP="008C7C30">
      <w:pPr>
        <w:pStyle w:val="BodyText"/>
      </w:pPr>
      <w:r>
        <w:t>A description or identifier that designates a particular location.</w:t>
      </w:r>
    </w:p>
    <w:p w14:paraId="2685703A" w14:textId="77777777" w:rsidR="003709BC" w:rsidRDefault="003709BC" w:rsidP="003709BC"/>
    <w:p w14:paraId="682F2CD2" w14:textId="77777777" w:rsidR="003709BC" w:rsidRDefault="003709BC" w:rsidP="003709BC">
      <w:pPr>
        <w:pStyle w:val="Heading3"/>
        <w:spacing w:after="0"/>
        <w:ind w:left="1080"/>
      </w:pPr>
      <w:bookmarkStart w:id="2277" w:name="_17802fe8b08859730092950f9cefac0e"/>
      <w:bookmarkStart w:id="2278" w:name="_Toc468649669"/>
      <w:r>
        <w:t>Class Location ID</w:t>
      </w:r>
      <w:bookmarkEnd w:id="2277"/>
      <w:r w:rsidRPr="003A31EC">
        <w:rPr>
          <w:rFonts w:cs="Arial"/>
        </w:rPr>
        <w:t xml:space="preserve"> </w:t>
      </w:r>
      <w:r>
        <w:rPr>
          <w:rFonts w:cs="Arial"/>
        </w:rPr>
        <w:fldChar w:fldCharType="begin"/>
      </w:r>
      <w:r>
        <w:instrText>XE"</w:instrText>
      </w:r>
      <w:r w:rsidRPr="00413D75">
        <w:rPr>
          <w:rFonts w:cs="Arial"/>
        </w:rPr>
        <w:instrText>Location ID</w:instrText>
      </w:r>
      <w:r>
        <w:instrText>"</w:instrText>
      </w:r>
      <w:r>
        <w:rPr>
          <w:rFonts w:cs="Arial"/>
        </w:rPr>
        <w:fldChar w:fldCharType="end"/>
      </w:r>
      <w:r>
        <w:rPr>
          <w:rFonts w:cs="Arial"/>
        </w:rPr>
        <w:t xml:space="preserve"> &lt;&lt;Value&gt;&gt;</w:t>
      </w:r>
      <w:bookmarkEnd w:id="2278"/>
    </w:p>
    <w:p w14:paraId="74D77503" w14:textId="77777777" w:rsidR="003709BC" w:rsidRDefault="003709BC" w:rsidP="003709BC">
      <w:r>
        <w:t>A code, ID or name for a physical location.</w:t>
      </w:r>
    </w:p>
    <w:p w14:paraId="08B0F6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EEEF1E" w14:textId="77777777" w:rsidR="003709BC" w:rsidRDefault="003D454B" w:rsidP="003709BC">
      <w:pPr>
        <w:ind w:left="360"/>
      </w:pPr>
      <w:hyperlink w:anchor="_e205268a66c2900e6473742e27189871" w:history="1">
        <w:r w:rsidR="003709BC">
          <w:rPr>
            <w:rStyle w:val="Hyperlink"/>
          </w:rPr>
          <w:t>Location Identifier</w:t>
        </w:r>
      </w:hyperlink>
      <w:r w:rsidR="003709BC">
        <w:t xml:space="preserve">, </w:t>
      </w:r>
      <w:hyperlink w:anchor="_380248073543af7bed8363f2b34ad5f7" w:history="1">
        <w:r w:rsidR="003709BC">
          <w:rPr>
            <w:rStyle w:val="Hyperlink"/>
          </w:rPr>
          <w:t>Text Identifier</w:t>
        </w:r>
      </w:hyperlink>
    </w:p>
    <w:p w14:paraId="74580359" w14:textId="77777777" w:rsidR="003709BC" w:rsidRDefault="003709BC" w:rsidP="003709BC"/>
    <w:p w14:paraId="6F856909" w14:textId="77777777" w:rsidR="003709BC" w:rsidRDefault="003709BC" w:rsidP="003709BC">
      <w:pPr>
        <w:pStyle w:val="Heading3"/>
        <w:spacing w:after="0"/>
        <w:ind w:left="1080"/>
      </w:pPr>
      <w:bookmarkStart w:id="2279" w:name="_e205268a66c2900e6473742e27189871"/>
      <w:bookmarkStart w:id="2280" w:name="_Toc468649670"/>
      <w:r>
        <w:t>Class Location Identifier</w:t>
      </w:r>
      <w:bookmarkEnd w:id="2279"/>
      <w:r w:rsidRPr="003A31EC">
        <w:rPr>
          <w:rFonts w:cs="Arial"/>
        </w:rPr>
        <w:t xml:space="preserve"> </w:t>
      </w:r>
      <w:r>
        <w:rPr>
          <w:rFonts w:cs="Arial"/>
        </w:rPr>
        <w:fldChar w:fldCharType="begin"/>
      </w:r>
      <w:r>
        <w:instrText>XE"</w:instrText>
      </w:r>
      <w:r w:rsidRPr="00413D75">
        <w:rPr>
          <w:rFonts w:cs="Arial"/>
        </w:rPr>
        <w:instrText>Location Identifier</w:instrText>
      </w:r>
      <w:r>
        <w:instrText>"</w:instrText>
      </w:r>
      <w:r>
        <w:rPr>
          <w:rFonts w:cs="Arial"/>
        </w:rPr>
        <w:fldChar w:fldCharType="end"/>
      </w:r>
      <w:r>
        <w:rPr>
          <w:rFonts w:cs="Arial"/>
        </w:rPr>
        <w:t xml:space="preserve"> &lt;&lt;Value&gt;&gt;</w:t>
      </w:r>
      <w:bookmarkEnd w:id="2280"/>
    </w:p>
    <w:p w14:paraId="6C1B7A46" w14:textId="77777777" w:rsidR="003709BC" w:rsidRDefault="003709BC" w:rsidP="003709BC">
      <w:r>
        <w:t xml:space="preserve">Any identifier able to uniquely identify a physical location </w:t>
      </w:r>
      <w:r>
        <w:br/>
        <w:t>Syn. spatial reference - description of position in the real world [OGC]</w:t>
      </w:r>
    </w:p>
    <w:p w14:paraId="752EC0F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ACE4F3" w14:textId="77777777" w:rsidR="003709BC" w:rsidRDefault="003D454B" w:rsidP="003709BC">
      <w:pPr>
        <w:ind w:left="360"/>
      </w:pPr>
      <w:hyperlink w:anchor="_18f8ef1b23e6cdf9278bd94f24f73c26" w:history="1">
        <w:r w:rsidR="003709BC">
          <w:rPr>
            <w:rStyle w:val="Hyperlink"/>
          </w:rPr>
          <w:t>Unique Identifier</w:t>
        </w:r>
      </w:hyperlink>
    </w:p>
    <w:p w14:paraId="0CD7FA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FBBC8" w14:textId="77777777" w:rsidR="003709BC" w:rsidRDefault="003709BC" w:rsidP="003709BC">
      <w:pPr>
        <w:ind w:left="605" w:hanging="245"/>
      </w:pPr>
      <w:r>
        <w:rPr>
          <w:noProof/>
        </w:rPr>
        <w:lastRenderedPageBreak/>
        <w:drawing>
          <wp:inline distT="0" distB="0" distL="0" distR="0" wp14:anchorId="6FEF4308" wp14:editId="48EB76A1">
            <wp:extent cx="152400" cy="152400"/>
            <wp:effectExtent l="0" t="0" r="0" b="0"/>
            <wp:docPr id="5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74C3D5B9"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7EB13E5" w14:textId="77777777" w:rsidR="003709BC" w:rsidRDefault="003709BC" w:rsidP="008C7C30">
      <w:pPr>
        <w:pStyle w:val="BodyText"/>
      </w:pPr>
      <w:r>
        <w:t>The physical location identified or described by a location identifier..</w:t>
      </w:r>
    </w:p>
    <w:p w14:paraId="3066EB12" w14:textId="77777777" w:rsidR="003709BC" w:rsidRDefault="003709BC" w:rsidP="003709BC"/>
    <w:p w14:paraId="7754D1D3" w14:textId="77777777" w:rsidR="003709BC" w:rsidRDefault="003709BC" w:rsidP="003709BC">
      <w:pPr>
        <w:pStyle w:val="Heading3"/>
        <w:spacing w:after="0"/>
        <w:ind w:left="1080"/>
      </w:pPr>
      <w:bookmarkStart w:id="2281" w:name="_bcdc0fc4aa6e806f22ffbba5e6339909"/>
      <w:bookmarkStart w:id="2282" w:name="_Toc468649671"/>
      <w:r>
        <w:t>Association Class Physical Boundary</w:t>
      </w:r>
      <w:bookmarkEnd w:id="2281"/>
      <w:r w:rsidRPr="003A31EC">
        <w:rPr>
          <w:rFonts w:cs="Arial"/>
        </w:rPr>
        <w:t xml:space="preserve"> </w:t>
      </w:r>
      <w:r>
        <w:rPr>
          <w:rFonts w:cs="Arial"/>
        </w:rPr>
        <w:fldChar w:fldCharType="begin"/>
      </w:r>
      <w:r>
        <w:instrText>XE"</w:instrText>
      </w:r>
      <w:r w:rsidRPr="00413D75">
        <w:rPr>
          <w:rFonts w:cs="Arial"/>
        </w:rPr>
        <w:instrText>Physical Boundary</w:instrText>
      </w:r>
      <w:r>
        <w:instrText>"</w:instrText>
      </w:r>
      <w:r>
        <w:rPr>
          <w:rFonts w:cs="Arial"/>
        </w:rPr>
        <w:fldChar w:fldCharType="end"/>
      </w:r>
      <w:r>
        <w:rPr>
          <w:rFonts w:cs="Arial"/>
        </w:rPr>
        <w:t xml:space="preserve"> &lt;&lt;Relationship&gt;&gt;</w:t>
      </w:r>
      <w:bookmarkEnd w:id="2282"/>
    </w:p>
    <w:p w14:paraId="0C028604" w14:textId="77777777" w:rsidR="003709BC" w:rsidRDefault="003709BC" w:rsidP="003709BC">
      <w:r>
        <w:t>Boundary describing the topology of a location.</w:t>
      </w:r>
    </w:p>
    <w:p w14:paraId="57DBEC64" w14:textId="77777777" w:rsidR="003709BC" w:rsidRDefault="003709BC" w:rsidP="003709BC">
      <w:pPr>
        <w:jc w:val="center"/>
      </w:pPr>
      <w:r>
        <w:rPr>
          <w:noProof/>
        </w:rPr>
        <w:drawing>
          <wp:inline distT="0" distB="0" distL="0" distR="0" wp14:anchorId="0C32C78C" wp14:editId="131DFD29">
            <wp:extent cx="5419725" cy="2457450"/>
            <wp:effectExtent l="0" t="0" r="0" b="0"/>
            <wp:docPr id="582" name="Picture -1164574991.emf" descr="-11645749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164574991.emf"/>
                    <pic:cNvPicPr/>
                  </pic:nvPicPr>
                  <pic:blipFill>
                    <a:blip r:embed="rId159" cstate="print"/>
                    <a:stretch>
                      <a:fillRect/>
                    </a:stretch>
                  </pic:blipFill>
                  <pic:spPr>
                    <a:xfrm>
                      <a:off x="0" y="0"/>
                      <a:ext cx="5419725" cy="2457450"/>
                    </a:xfrm>
                    <a:prstGeom prst="rect">
                      <a:avLst/>
                    </a:prstGeom>
                  </pic:spPr>
                </pic:pic>
              </a:graphicData>
            </a:graphic>
          </wp:inline>
        </w:drawing>
      </w:r>
    </w:p>
    <w:p w14:paraId="2B08A73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Physical Boundary</w:t>
      </w:r>
    </w:p>
    <w:p w14:paraId="060408F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D84AE9" w14:textId="77777777" w:rsidR="003709BC" w:rsidRDefault="003D454B" w:rsidP="003709BC">
      <w:pPr>
        <w:ind w:left="360"/>
      </w:pPr>
      <w:hyperlink w:anchor="_ebfb31ee42848a5e98a87132d6936682" w:history="1">
        <w:r w:rsidR="003709BC">
          <w:rPr>
            <w:rStyle w:val="Hyperlink"/>
          </w:rPr>
          <w:t>Related</w:t>
        </w:r>
      </w:hyperlink>
    </w:p>
    <w:p w14:paraId="7BBEB7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E8F577D" w14:textId="77777777" w:rsidR="003709BC" w:rsidRDefault="003709BC" w:rsidP="003709BC">
      <w:pPr>
        <w:ind w:firstLine="720"/>
      </w:pPr>
      <w:r>
        <w:rPr>
          <w:noProof/>
        </w:rPr>
        <w:drawing>
          <wp:inline distT="0" distB="0" distL="0" distR="0" wp14:anchorId="0085C353" wp14:editId="26A2E7D3">
            <wp:extent cx="152400" cy="152400"/>
            <wp:effectExtent l="0" t="0" r="0" b="0"/>
            <wp:docPr id="12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3C1C4B86" w14:textId="77777777" w:rsidR="003709BC" w:rsidRDefault="003709BC" w:rsidP="008C7C30">
      <w:pPr>
        <w:pStyle w:val="BodyText"/>
      </w:pPr>
      <w:r>
        <w:t>The edge points of a topology where each successive pair of features (as well as the first and last points), connected by lines, describes a boundary.</w:t>
      </w:r>
    </w:p>
    <w:p w14:paraId="248A29D9" w14:textId="77777777" w:rsidR="003709BC" w:rsidRDefault="003709BC" w:rsidP="003709BC">
      <w:pPr>
        <w:ind w:firstLine="720"/>
      </w:pPr>
      <w:r>
        <w:rPr>
          <w:noProof/>
        </w:rPr>
        <w:drawing>
          <wp:inline distT="0" distB="0" distL="0" distR="0" wp14:anchorId="52A4449F" wp14:editId="02E96B3C">
            <wp:extent cx="152400" cy="152400"/>
            <wp:effectExtent l="0" t="0" r="0" b="0"/>
            <wp:docPr id="12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63743F53" w14:textId="77777777" w:rsidR="003709BC" w:rsidRDefault="003709BC" w:rsidP="008C7C30">
      <w:pPr>
        <w:pStyle w:val="BodyText"/>
      </w:pPr>
      <w:r>
        <w:t>A location identified by geographic boundaries.</w:t>
      </w:r>
    </w:p>
    <w:p w14:paraId="7DAE36A7" w14:textId="77777777" w:rsidR="003709BC" w:rsidRDefault="003709BC" w:rsidP="003709BC"/>
    <w:p w14:paraId="1F73AD44" w14:textId="77777777" w:rsidR="003709BC" w:rsidRDefault="003709BC" w:rsidP="003709BC">
      <w:pPr>
        <w:pStyle w:val="Heading3"/>
        <w:spacing w:after="0"/>
        <w:ind w:left="1080"/>
      </w:pPr>
      <w:bookmarkStart w:id="2283" w:name="_e1d8064cf80a8d37d141d659cfacdfad"/>
      <w:bookmarkStart w:id="2284" w:name="_Toc468649672"/>
      <w:r>
        <w:t>Class Physical Location</w:t>
      </w:r>
      <w:bookmarkEnd w:id="2283"/>
      <w:bookmarkEnd w:id="2284"/>
      <w:r w:rsidRPr="003A31EC">
        <w:rPr>
          <w:rFonts w:cs="Arial"/>
        </w:rPr>
        <w:t xml:space="preserve"> </w:t>
      </w:r>
      <w:r>
        <w:rPr>
          <w:rFonts w:cs="Arial"/>
        </w:rPr>
        <w:fldChar w:fldCharType="begin"/>
      </w:r>
      <w:r>
        <w:instrText>XE"</w:instrText>
      </w:r>
      <w:r w:rsidRPr="00413D75">
        <w:rPr>
          <w:rFonts w:cs="Arial"/>
        </w:rPr>
        <w:instrText>Physical Location</w:instrText>
      </w:r>
      <w:r>
        <w:instrText>"</w:instrText>
      </w:r>
      <w:r>
        <w:rPr>
          <w:rFonts w:cs="Arial"/>
        </w:rPr>
        <w:fldChar w:fldCharType="end"/>
      </w:r>
      <w:r>
        <w:rPr>
          <w:rFonts w:cs="Arial"/>
        </w:rPr>
        <w:t xml:space="preserve"> </w:t>
      </w:r>
    </w:p>
    <w:p w14:paraId="33CAC246" w14:textId="77777777" w:rsidR="003709BC" w:rsidRDefault="003709BC" w:rsidP="003709BC">
      <w:r>
        <w:t>A point or extent in physical space.</w:t>
      </w:r>
      <w:r>
        <w:br/>
      </w:r>
      <w:r>
        <w:br/>
        <w:t>[NIEM] A geospatial location.</w:t>
      </w:r>
      <w:r>
        <w:br/>
        <w:t>[FIBO] PhysicalLocation: A location in physical space</w:t>
      </w:r>
      <w:r>
        <w:br/>
      </w:r>
    </w:p>
    <w:p w14:paraId="048BD6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B42C8F" w14:textId="77777777" w:rsidR="003709BC" w:rsidRDefault="003D454B" w:rsidP="003709BC">
      <w:pPr>
        <w:ind w:left="360"/>
      </w:pPr>
      <w:hyperlink w:anchor="_ebcb16b4e867997a720f0f59befb870e" w:history="1">
        <w:r w:rsidR="003709BC">
          <w:rPr>
            <w:rStyle w:val="Hyperlink"/>
          </w:rPr>
          <w:t>Physical Feature</w:t>
        </w:r>
      </w:hyperlink>
    </w:p>
    <w:p w14:paraId="321E2B4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6F7858" w14:textId="77777777" w:rsidR="003709BC" w:rsidRDefault="003709BC" w:rsidP="003709BC">
      <w:pPr>
        <w:ind w:left="605" w:hanging="245"/>
      </w:pPr>
      <w:r>
        <w:rPr>
          <w:noProof/>
        </w:rPr>
        <w:drawing>
          <wp:inline distT="0" distB="0" distL="0" distR="0" wp14:anchorId="4FC381F6" wp14:editId="1A5D97CF">
            <wp:extent cx="152400" cy="152400"/>
            <wp:effectExtent l="0" t="0" r="0" b="0"/>
            <wp:docPr id="124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3168A63B"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6BDEC3E" w14:textId="77777777" w:rsidR="003709BC" w:rsidRDefault="003709BC" w:rsidP="008C7C30">
      <w:pPr>
        <w:pStyle w:val="BodyText"/>
      </w:pPr>
      <w:r>
        <w:t>A description or identifier that designates a particular location.</w:t>
      </w:r>
    </w:p>
    <w:p w14:paraId="0F1CD2F4" w14:textId="77777777" w:rsidR="003709BC" w:rsidRDefault="003709BC" w:rsidP="003709BC">
      <w:pPr>
        <w:ind w:left="605" w:hanging="245"/>
      </w:pPr>
      <w:r>
        <w:rPr>
          <w:noProof/>
        </w:rPr>
        <w:drawing>
          <wp:inline distT="0" distB="0" distL="0" distR="0" wp14:anchorId="139597B9" wp14:editId="6CEA5E89">
            <wp:extent cx="152400" cy="152400"/>
            <wp:effectExtent l="0" t="0" r="0" b="0"/>
            <wp:docPr id="12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5FD5989B"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04C5478" w14:textId="77777777" w:rsidR="003709BC" w:rsidRDefault="003709BC" w:rsidP="008C7C30">
      <w:pPr>
        <w:pStyle w:val="BodyText"/>
      </w:pPr>
      <w:r>
        <w:t>A postal address of a physical location.</w:t>
      </w:r>
    </w:p>
    <w:p w14:paraId="2B51311F" w14:textId="77777777" w:rsidR="003709BC" w:rsidRDefault="003709BC" w:rsidP="003709BC">
      <w:pPr>
        <w:ind w:left="605" w:hanging="245"/>
      </w:pPr>
      <w:r>
        <w:rPr>
          <w:noProof/>
        </w:rPr>
        <w:drawing>
          <wp:inline distT="0" distB="0" distL="0" distR="0" wp14:anchorId="76398ECC" wp14:editId="19283102">
            <wp:extent cx="152400" cy="152400"/>
            <wp:effectExtent l="0" t="0" r="0" b="0"/>
            <wp:docPr id="125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64D64E92"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0C912EDA" w14:textId="77777777" w:rsidR="003709BC" w:rsidRDefault="003709BC" w:rsidP="008C7C30">
      <w:pPr>
        <w:pStyle w:val="BodyText"/>
      </w:pPr>
      <w:r>
        <w:t>A coordinate that identifies a location.</w:t>
      </w:r>
    </w:p>
    <w:p w14:paraId="38BF25AE" w14:textId="77777777" w:rsidR="003709BC" w:rsidRDefault="003709BC" w:rsidP="003709BC">
      <w:pPr>
        <w:ind w:left="605" w:hanging="245"/>
      </w:pPr>
      <w:r>
        <w:rPr>
          <w:noProof/>
        </w:rPr>
        <w:drawing>
          <wp:inline distT="0" distB="0" distL="0" distR="0" wp14:anchorId="35ECC7CF" wp14:editId="57BA1EDF">
            <wp:extent cx="152400" cy="152400"/>
            <wp:effectExtent l="0" t="0" r="0" b="0"/>
            <wp:docPr id="5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p>
    <w:p w14:paraId="18155EC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06E2A91B" w14:textId="77777777" w:rsidR="003709BC" w:rsidRDefault="003709BC" w:rsidP="003709BC">
      <w:pPr>
        <w:ind w:left="605" w:hanging="245"/>
      </w:pPr>
      <w:r>
        <w:rPr>
          <w:noProof/>
        </w:rPr>
        <w:drawing>
          <wp:inline distT="0" distB="0" distL="0" distR="0" wp14:anchorId="1A3F4694" wp14:editId="08834F05">
            <wp:extent cx="152400" cy="152400"/>
            <wp:effectExtent l="0" t="0" r="0" b="0"/>
            <wp:docPr id="5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07E20FD"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41C45BE2" w14:textId="77777777" w:rsidR="003709BC" w:rsidRDefault="003709BC" w:rsidP="008C7C30">
      <w:pPr>
        <w:pStyle w:val="BodyText"/>
      </w:pPr>
      <w:r>
        <w:t>Topology that describes a physical location in terms of physical boundaries.</w:t>
      </w:r>
    </w:p>
    <w:p w14:paraId="2505BC01" w14:textId="77777777" w:rsidR="003709BC" w:rsidRDefault="003709BC" w:rsidP="003709BC">
      <w:pPr>
        <w:ind w:left="605" w:hanging="245"/>
      </w:pPr>
      <w:r>
        <w:rPr>
          <w:noProof/>
        </w:rPr>
        <w:drawing>
          <wp:inline distT="0" distB="0" distL="0" distR="0" wp14:anchorId="307B2F96" wp14:editId="00DD4CE3">
            <wp:extent cx="152400" cy="152400"/>
            <wp:effectExtent l="0" t="0" r="0" b="0"/>
            <wp:docPr id="12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680A301A"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69E4490F" w14:textId="77777777" w:rsidR="003709BC" w:rsidRDefault="003709BC" w:rsidP="008C7C30">
      <w:pPr>
        <w:pStyle w:val="BodyText"/>
      </w:pPr>
      <w:r>
        <w:t>A location identified by geographic boundaries.</w:t>
      </w:r>
    </w:p>
    <w:p w14:paraId="75D3A8B3" w14:textId="77777777" w:rsidR="003709BC" w:rsidRDefault="003709BC" w:rsidP="003709BC">
      <w:pPr>
        <w:ind w:left="605" w:hanging="245"/>
      </w:pPr>
      <w:r>
        <w:rPr>
          <w:noProof/>
        </w:rPr>
        <w:drawing>
          <wp:inline distT="0" distB="0" distL="0" distR="0" wp14:anchorId="44DB4734" wp14:editId="2B476C36">
            <wp:extent cx="152400" cy="152400"/>
            <wp:effectExtent l="0" t="0" r="0" b="0"/>
            <wp:docPr id="12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53FBDC94"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0049F5DB" w14:textId="77777777" w:rsidR="003709BC" w:rsidRDefault="003709BC" w:rsidP="008C7C30">
      <w:pPr>
        <w:pStyle w:val="BodyText"/>
      </w:pPr>
      <w:r>
        <w:t>A person who is at a location.</w:t>
      </w:r>
    </w:p>
    <w:p w14:paraId="30698F1A" w14:textId="77777777" w:rsidR="003709BC" w:rsidRDefault="003709BC" w:rsidP="003709BC"/>
    <w:p w14:paraId="5CA3A94B" w14:textId="77777777" w:rsidR="003709BC" w:rsidRDefault="003709BC" w:rsidP="003709BC">
      <w:pPr>
        <w:pStyle w:val="Heading3"/>
        <w:spacing w:after="0"/>
        <w:ind w:left="1080"/>
      </w:pPr>
      <w:bookmarkStart w:id="2285" w:name="_e78d97c2755374d6386e13f05e9a71bc"/>
      <w:bookmarkStart w:id="2286" w:name="_Toc468649673"/>
      <w:r>
        <w:t>Class Physical Point</w:t>
      </w:r>
      <w:bookmarkEnd w:id="2285"/>
      <w:bookmarkEnd w:id="2286"/>
      <w:r w:rsidRPr="003A31EC">
        <w:rPr>
          <w:rFonts w:cs="Arial"/>
        </w:rPr>
        <w:t xml:space="preserve"> </w:t>
      </w:r>
      <w:r>
        <w:rPr>
          <w:rFonts w:cs="Arial"/>
        </w:rPr>
        <w:fldChar w:fldCharType="begin"/>
      </w:r>
      <w:r>
        <w:instrText>XE"</w:instrText>
      </w:r>
      <w:r w:rsidRPr="00413D75">
        <w:rPr>
          <w:rFonts w:cs="Arial"/>
        </w:rPr>
        <w:instrText>Physical Point</w:instrText>
      </w:r>
      <w:r>
        <w:instrText>"</w:instrText>
      </w:r>
      <w:r>
        <w:rPr>
          <w:rFonts w:cs="Arial"/>
        </w:rPr>
        <w:fldChar w:fldCharType="end"/>
      </w:r>
      <w:r>
        <w:rPr>
          <w:rFonts w:cs="Arial"/>
        </w:rPr>
        <w:t xml:space="preserve"> </w:t>
      </w:r>
    </w:p>
    <w:p w14:paraId="0DA28A1A" w14:textId="77777777" w:rsidR="003709BC" w:rsidRDefault="003709BC" w:rsidP="003709BC">
      <w:r>
        <w:t>A dimensionless physical point in space or on the surface of the earth such as a corner or center point.</w:t>
      </w:r>
    </w:p>
    <w:p w14:paraId="2F98B17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DD91B4" w14:textId="77777777" w:rsidR="003709BC" w:rsidRDefault="003D454B" w:rsidP="003709BC">
      <w:pPr>
        <w:ind w:left="360"/>
      </w:pPr>
      <w:hyperlink w:anchor="_e1d8064cf80a8d37d141d659cfacdfad" w:history="1">
        <w:r w:rsidR="003709BC">
          <w:rPr>
            <w:rStyle w:val="Hyperlink"/>
          </w:rPr>
          <w:t>Physical Location</w:t>
        </w:r>
      </w:hyperlink>
    </w:p>
    <w:p w14:paraId="422B6DF3" w14:textId="77777777" w:rsidR="003709BC" w:rsidRDefault="003709BC" w:rsidP="003709BC"/>
    <w:p w14:paraId="1725C8AA" w14:textId="77777777" w:rsidR="003709BC" w:rsidRDefault="003709BC" w:rsidP="003709BC">
      <w:pPr>
        <w:pStyle w:val="Heading3"/>
        <w:spacing w:after="0"/>
        <w:ind w:left="1080"/>
      </w:pPr>
      <w:bookmarkStart w:id="2287" w:name="_1a58d558b592e67971f2f58814e04f74"/>
      <w:bookmarkStart w:id="2288" w:name="_Toc468649674"/>
      <w:r>
        <w:t>Class Point On Earth</w:t>
      </w:r>
      <w:bookmarkEnd w:id="2287"/>
      <w:r w:rsidRPr="003A31EC">
        <w:rPr>
          <w:rFonts w:cs="Arial"/>
        </w:rPr>
        <w:t xml:space="preserve"> </w:t>
      </w:r>
      <w:r>
        <w:rPr>
          <w:rFonts w:cs="Arial"/>
        </w:rPr>
        <w:fldChar w:fldCharType="begin"/>
      </w:r>
      <w:r>
        <w:instrText>XE"</w:instrText>
      </w:r>
      <w:r w:rsidRPr="00413D75">
        <w:rPr>
          <w:rFonts w:cs="Arial"/>
        </w:rPr>
        <w:instrText>Point On Earth</w:instrText>
      </w:r>
      <w:r>
        <w:instrText>"</w:instrText>
      </w:r>
      <w:r>
        <w:rPr>
          <w:rFonts w:cs="Arial"/>
        </w:rPr>
        <w:fldChar w:fldCharType="end"/>
      </w:r>
      <w:r>
        <w:rPr>
          <w:rFonts w:cs="Arial"/>
        </w:rPr>
        <w:t xml:space="preserve"> &lt;&lt;Value&gt;&gt;</w:t>
      </w:r>
      <w:bookmarkEnd w:id="2288"/>
    </w:p>
    <w:p w14:paraId="1F8FDCE1" w14:textId="77777777" w:rsidR="003709BC" w:rsidRDefault="003709BC" w:rsidP="003709BC">
      <w:r>
        <w:t>A point that defines a location on earth where the point is within the bounds of &lt;designates location&gt;.</w:t>
      </w:r>
    </w:p>
    <w:p w14:paraId="6D1963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0275D6" w14:textId="77777777" w:rsidR="003709BC" w:rsidRDefault="003D454B" w:rsidP="003709BC">
      <w:pPr>
        <w:ind w:left="360"/>
      </w:pPr>
      <w:hyperlink w:anchor="_a582aea7169af4ccb928d92b8f749522" w:history="1">
        <w:r w:rsidR="003709BC">
          <w:rPr>
            <w:rStyle w:val="Hyperlink"/>
          </w:rPr>
          <w:t>Spacial Coordinate</w:t>
        </w:r>
      </w:hyperlink>
    </w:p>
    <w:p w14:paraId="336F3A88" w14:textId="77777777" w:rsidR="003709BC" w:rsidRDefault="003709BC" w:rsidP="003709BC"/>
    <w:p w14:paraId="4D253831" w14:textId="77777777" w:rsidR="003709BC" w:rsidRDefault="003709BC" w:rsidP="003709BC">
      <w:pPr>
        <w:pStyle w:val="Heading3"/>
        <w:spacing w:after="0"/>
        <w:ind w:left="1080"/>
      </w:pPr>
      <w:bookmarkStart w:id="2289" w:name="_dea1ab541c8f6ef91f8ec33d05ec9a26"/>
      <w:bookmarkStart w:id="2290" w:name="_Toc468649675"/>
      <w:r>
        <w:t>Association Reference Point</w:t>
      </w:r>
      <w:bookmarkEnd w:id="2289"/>
      <w:bookmarkEnd w:id="2290"/>
      <w:r w:rsidRPr="003A31EC">
        <w:rPr>
          <w:rFonts w:cs="Arial"/>
        </w:rPr>
        <w:t xml:space="preserve"> </w:t>
      </w:r>
      <w:r>
        <w:rPr>
          <w:rFonts w:cs="Arial"/>
        </w:rPr>
        <w:fldChar w:fldCharType="begin"/>
      </w:r>
      <w:r>
        <w:instrText>XE"</w:instrText>
      </w:r>
      <w:r w:rsidRPr="00413D75">
        <w:rPr>
          <w:rFonts w:cs="Arial"/>
        </w:rPr>
        <w:instrText>Reference Point</w:instrText>
      </w:r>
      <w:r>
        <w:instrText>"</w:instrText>
      </w:r>
      <w:r>
        <w:rPr>
          <w:rFonts w:cs="Arial"/>
        </w:rPr>
        <w:fldChar w:fldCharType="end"/>
      </w:r>
      <w:r>
        <w:rPr>
          <w:rFonts w:cs="Arial"/>
        </w:rPr>
        <w:t xml:space="preserve"> </w:t>
      </w:r>
    </w:p>
    <w:p w14:paraId="27E996E7" w14:textId="77777777" w:rsidR="003709BC" w:rsidRDefault="003709BC" w:rsidP="003709BC">
      <w:r>
        <w:t>Reference point for a relative location</w:t>
      </w:r>
    </w:p>
    <w:p w14:paraId="474EF3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ADAE94A" w14:textId="77777777" w:rsidR="003709BC" w:rsidRDefault="003709BC" w:rsidP="003709BC">
      <w:pPr>
        <w:ind w:firstLine="720"/>
      </w:pPr>
      <w:r>
        <w:rPr>
          <w:noProof/>
        </w:rPr>
        <w:drawing>
          <wp:inline distT="0" distB="0" distL="0" distR="0" wp14:anchorId="6E0F1C25" wp14:editId="54B7B10D">
            <wp:extent cx="152400" cy="152400"/>
            <wp:effectExtent l="0" t="0" r="0" b="0"/>
            <wp:docPr id="125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7B347FB1" w14:textId="77777777" w:rsidR="003709BC" w:rsidRDefault="003709BC" w:rsidP="008C7C30">
      <w:pPr>
        <w:pStyle w:val="BodyText"/>
      </w:pPr>
      <w:r>
        <w:t>Where the position of something is relative to a location, the reference location.</w:t>
      </w:r>
    </w:p>
    <w:p w14:paraId="281391E7" w14:textId="77777777" w:rsidR="003709BC" w:rsidRDefault="003709BC" w:rsidP="003709BC">
      <w:pPr>
        <w:ind w:firstLine="720"/>
      </w:pPr>
      <w:r>
        <w:rPr>
          <w:noProof/>
        </w:rPr>
        <w:drawing>
          <wp:inline distT="0" distB="0" distL="0" distR="0" wp14:anchorId="26101212" wp14:editId="519207EB">
            <wp:extent cx="152400" cy="152400"/>
            <wp:effectExtent l="0" t="0" r="0" b="0"/>
            <wp:docPr id="12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11D11447" w14:textId="77777777" w:rsidR="003709BC" w:rsidRDefault="003709BC" w:rsidP="003709BC"/>
    <w:p w14:paraId="1D03949A" w14:textId="77777777" w:rsidR="003709BC" w:rsidRDefault="003709BC" w:rsidP="003709BC">
      <w:pPr>
        <w:pStyle w:val="Heading3"/>
        <w:spacing w:after="0"/>
        <w:ind w:left="1080"/>
      </w:pPr>
      <w:bookmarkStart w:id="2291" w:name="_3213b01aad72ca751a16b38883cb6753"/>
      <w:bookmarkStart w:id="2292" w:name="_Toc468649676"/>
      <w:r>
        <w:t>Class Relative Coordinate</w:t>
      </w:r>
      <w:bookmarkEnd w:id="2291"/>
      <w:r w:rsidRPr="003A31EC">
        <w:rPr>
          <w:rFonts w:cs="Arial"/>
        </w:rPr>
        <w:t xml:space="preserve"> </w:t>
      </w:r>
      <w:r>
        <w:rPr>
          <w:rFonts w:cs="Arial"/>
        </w:rPr>
        <w:fldChar w:fldCharType="begin"/>
      </w:r>
      <w:r>
        <w:instrText>XE"</w:instrText>
      </w:r>
      <w:r w:rsidRPr="00413D75">
        <w:rPr>
          <w:rFonts w:cs="Arial"/>
        </w:rPr>
        <w:instrText>Relative Coordinate</w:instrText>
      </w:r>
      <w:r>
        <w:instrText>"</w:instrText>
      </w:r>
      <w:r>
        <w:rPr>
          <w:rFonts w:cs="Arial"/>
        </w:rPr>
        <w:fldChar w:fldCharType="end"/>
      </w:r>
      <w:r>
        <w:rPr>
          <w:rFonts w:cs="Arial"/>
        </w:rPr>
        <w:t xml:space="preserve"> &lt;&lt;Value&gt;&gt;</w:t>
      </w:r>
      <w:bookmarkEnd w:id="2292"/>
    </w:p>
    <w:p w14:paraId="2D68A340" w14:textId="77777777" w:rsidR="003709BC" w:rsidRDefault="003709BC" w:rsidP="003709BC">
      <w:r>
        <w:t>A coordinate described relative to another. e.g., 5 miles west of the empire state building.</w:t>
      </w:r>
    </w:p>
    <w:p w14:paraId="224B96C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449E7" w14:textId="77777777" w:rsidR="003709BC" w:rsidRDefault="003D454B" w:rsidP="003709BC">
      <w:pPr>
        <w:ind w:left="360"/>
      </w:pPr>
      <w:hyperlink w:anchor="_a582aea7169af4ccb928d92b8f749522" w:history="1">
        <w:r w:rsidR="003709BC">
          <w:rPr>
            <w:rStyle w:val="Hyperlink"/>
          </w:rPr>
          <w:t>Spacial Coordinate</w:t>
        </w:r>
      </w:hyperlink>
    </w:p>
    <w:p w14:paraId="78F3F5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121D36" w14:textId="77777777" w:rsidR="003709BC" w:rsidRDefault="003709BC" w:rsidP="003709BC">
      <w:pPr>
        <w:pStyle w:val="BodyText2"/>
        <w:spacing w:after="0"/>
      </w:pPr>
      <w:r>
        <w:rPr>
          <w:noProof/>
          <w:lang w:val="en-US" w:eastAsia="en-US" w:bidi="ar-SA"/>
        </w:rPr>
        <w:drawing>
          <wp:inline distT="0" distB="0" distL="0" distR="0" wp14:anchorId="6A4691DE" wp14:editId="3056E723">
            <wp:extent cx="152400" cy="152400"/>
            <wp:effectExtent l="0" t="0" r="0" b="0"/>
            <wp:docPr id="126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distance</w:t>
      </w:r>
      <w:r>
        <w:rPr>
          <w:rFonts w:cs="Arial"/>
        </w:rPr>
        <w:fldChar w:fldCharType="begin"/>
      </w:r>
      <w:r>
        <w:instrText>XE"</w:instrText>
      </w:r>
      <w:r w:rsidRPr="00413D75">
        <w:rPr>
          <w:rFonts w:cs="Arial"/>
        </w:rPr>
        <w:instrText>distance</w:instrText>
      </w:r>
      <w:r>
        <w:instrText>"</w:instrText>
      </w:r>
      <w:r>
        <w:rPr>
          <w:rFonts w:cs="Arial"/>
        </w:rPr>
        <w:fldChar w:fldCharType="end"/>
      </w:r>
      <w:r>
        <w:t xml:space="preserve"> : </w:t>
      </w:r>
      <w:hyperlink w:anchor="_885fde8f813da57918502883213c6a13" w:history="1">
        <w:r>
          <w:rPr>
            <w:rStyle w:val="Hyperlink"/>
          </w:rPr>
          <w:t>Length</w:t>
        </w:r>
      </w:hyperlink>
    </w:p>
    <w:p w14:paraId="4BF77450" w14:textId="77777777" w:rsidR="003709BC" w:rsidRDefault="003709BC" w:rsidP="008C7C30">
      <w:pPr>
        <w:pStyle w:val="BodyText"/>
      </w:pPr>
      <w:r>
        <w:t>Distance as part of a relative coordinate that, when combined with angle, identifies a point &lt;relative to&gt; another point.</w:t>
      </w:r>
    </w:p>
    <w:p w14:paraId="6F35F6C7" w14:textId="77777777" w:rsidR="003709BC" w:rsidRDefault="003709BC" w:rsidP="003709BC">
      <w:pPr>
        <w:pStyle w:val="BodyText2"/>
        <w:spacing w:after="0"/>
      </w:pPr>
      <w:r>
        <w:rPr>
          <w:noProof/>
          <w:lang w:val="en-US" w:eastAsia="en-US" w:bidi="ar-SA"/>
        </w:rPr>
        <w:drawing>
          <wp:inline distT="0" distB="0" distL="0" distR="0" wp14:anchorId="10EDFC5D" wp14:editId="14F73CAD">
            <wp:extent cx="152400" cy="152400"/>
            <wp:effectExtent l="0" t="0" r="0" b="0"/>
            <wp:docPr id="6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direction</w:t>
      </w:r>
      <w:r>
        <w:rPr>
          <w:rFonts w:cs="Arial"/>
        </w:rPr>
        <w:fldChar w:fldCharType="begin"/>
      </w:r>
      <w:r>
        <w:instrText>XE"</w:instrText>
      </w:r>
      <w:r w:rsidRPr="00413D75">
        <w:rPr>
          <w:rFonts w:cs="Arial"/>
        </w:rPr>
        <w:instrText>direction</w:instrText>
      </w:r>
      <w:r>
        <w:instrText>"</w:instrText>
      </w:r>
      <w:r>
        <w:rPr>
          <w:rFonts w:cs="Arial"/>
        </w:rPr>
        <w:fldChar w:fldCharType="end"/>
      </w:r>
      <w:r>
        <w:t xml:space="preserve"> : </w:t>
      </w:r>
      <w:hyperlink w:anchor="_537343a2c55c3ec921f854ca5390b07e" w:history="1">
        <w:r>
          <w:rPr>
            <w:rStyle w:val="Hyperlink"/>
          </w:rPr>
          <w:t>Angle</w:t>
        </w:r>
      </w:hyperlink>
    </w:p>
    <w:p w14:paraId="044928B5" w14:textId="77777777" w:rsidR="003709BC" w:rsidRDefault="003709BC" w:rsidP="008C7C30">
      <w:pPr>
        <w:pStyle w:val="BodyText"/>
      </w:pPr>
      <w:r>
        <w:t>An angle as part of a coordinate.</w:t>
      </w:r>
    </w:p>
    <w:p w14:paraId="05AB5756" w14:textId="77777777" w:rsidR="003709BC" w:rsidRDefault="003709BC" w:rsidP="003709BC">
      <w:pPr>
        <w:pStyle w:val="BodyText2"/>
        <w:spacing w:after="0"/>
      </w:pPr>
      <w:r>
        <w:rPr>
          <w:noProof/>
          <w:lang w:val="en-US" w:eastAsia="en-US" w:bidi="ar-SA"/>
        </w:rPr>
        <w:drawing>
          <wp:inline distT="0" distB="0" distL="0" distR="0" wp14:anchorId="6BDF77DC" wp14:editId="770629E8">
            <wp:extent cx="152400" cy="152400"/>
            <wp:effectExtent l="0" t="0" r="0" b="0"/>
            <wp:docPr id="6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altitude</w:t>
      </w:r>
      <w:r>
        <w:rPr>
          <w:rFonts w:cs="Arial"/>
        </w:rPr>
        <w:fldChar w:fldCharType="begin"/>
      </w:r>
      <w:r>
        <w:instrText>XE"</w:instrText>
      </w:r>
      <w:r w:rsidRPr="00413D75">
        <w:rPr>
          <w:rFonts w:cs="Arial"/>
        </w:rPr>
        <w:instrText>altitude</w:instrText>
      </w:r>
      <w:r>
        <w:instrText>"</w:instrText>
      </w:r>
      <w:r>
        <w:rPr>
          <w:rFonts w:cs="Arial"/>
        </w:rPr>
        <w:fldChar w:fldCharType="end"/>
      </w:r>
      <w:r>
        <w:t xml:space="preserve"> : </w:t>
      </w:r>
      <w:hyperlink w:anchor="_885fde8f813da57918502883213c6a13" w:history="1">
        <w:r>
          <w:rPr>
            <w:rStyle w:val="Hyperlink"/>
          </w:rPr>
          <w:t>Length</w:t>
        </w:r>
      </w:hyperlink>
    </w:p>
    <w:p w14:paraId="19423ED5" w14:textId="77777777" w:rsidR="003709BC" w:rsidRDefault="003709BC" w:rsidP="008C7C30">
      <w:pPr>
        <w:pStyle w:val="BodyText"/>
      </w:pPr>
      <w:r>
        <w:t>Measure of how much something is above &lt;relative to&gt; something else, usually the earth.</w:t>
      </w:r>
    </w:p>
    <w:p w14:paraId="1D713AE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BECD136" w14:textId="77777777" w:rsidR="003709BC" w:rsidRDefault="003709BC" w:rsidP="003709BC">
      <w:pPr>
        <w:ind w:left="605" w:hanging="245"/>
      </w:pPr>
      <w:r>
        <w:rPr>
          <w:noProof/>
        </w:rPr>
        <w:drawing>
          <wp:inline distT="0" distB="0" distL="0" distR="0" wp14:anchorId="42829434" wp14:editId="267C7086">
            <wp:extent cx="152400" cy="152400"/>
            <wp:effectExtent l="0" t="0" r="0" b="0"/>
            <wp:docPr id="6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p>
    <w:p w14:paraId="6722C7A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3C53277E" w14:textId="77777777" w:rsidR="003709BC" w:rsidRDefault="003709BC" w:rsidP="008C7C30">
      <w:pPr>
        <w:pStyle w:val="BodyText"/>
      </w:pPr>
      <w:r>
        <w:t>Where the position of something is relative to a location, the reference location.</w:t>
      </w:r>
    </w:p>
    <w:p w14:paraId="5D1ED8F9" w14:textId="77777777" w:rsidR="003709BC" w:rsidRDefault="003709BC" w:rsidP="003709BC"/>
    <w:p w14:paraId="0376BE40" w14:textId="77777777" w:rsidR="003709BC" w:rsidRDefault="003709BC" w:rsidP="003709BC">
      <w:pPr>
        <w:pStyle w:val="Heading3"/>
        <w:spacing w:after="0"/>
        <w:ind w:left="1080"/>
      </w:pPr>
      <w:bookmarkStart w:id="2293" w:name="_a582aea7169af4ccb928d92b8f749522"/>
      <w:bookmarkStart w:id="2294" w:name="_Toc468649677"/>
      <w:r>
        <w:t>Class Spacial Coordinate</w:t>
      </w:r>
      <w:bookmarkEnd w:id="2293"/>
      <w:r w:rsidRPr="003A31EC">
        <w:rPr>
          <w:rFonts w:cs="Arial"/>
        </w:rPr>
        <w:t xml:space="preserve"> </w:t>
      </w:r>
      <w:r>
        <w:rPr>
          <w:rFonts w:cs="Arial"/>
        </w:rPr>
        <w:fldChar w:fldCharType="begin"/>
      </w:r>
      <w:r>
        <w:instrText>XE"</w:instrText>
      </w:r>
      <w:r w:rsidRPr="00413D75">
        <w:rPr>
          <w:rFonts w:cs="Arial"/>
        </w:rPr>
        <w:instrText>Spacial Coordinate</w:instrText>
      </w:r>
      <w:r>
        <w:instrText>"</w:instrText>
      </w:r>
      <w:r>
        <w:rPr>
          <w:rFonts w:cs="Arial"/>
        </w:rPr>
        <w:fldChar w:fldCharType="end"/>
      </w:r>
      <w:r>
        <w:rPr>
          <w:rFonts w:cs="Arial"/>
        </w:rPr>
        <w:t xml:space="preserve"> &lt;&lt;Value&gt;&gt;</w:t>
      </w:r>
      <w:bookmarkEnd w:id="2294"/>
    </w:p>
    <w:p w14:paraId="7D6D3F0A" w14:textId="77777777" w:rsidR="003709BC" w:rsidRDefault="003709BC" w:rsidP="003709BC">
      <w:r>
        <w:t>Any point that uniquely identifies a spacial location relative to a coordinate system.</w:t>
      </w:r>
      <w:r>
        <w:br/>
      </w:r>
      <w:r>
        <w:br/>
        <w:t>One of a sequence of n numbers designating the position of a point in n-dimensional space [OGC]</w:t>
      </w:r>
    </w:p>
    <w:p w14:paraId="63185FC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91EA2DE" w14:textId="77777777" w:rsidR="003709BC" w:rsidRDefault="003D454B" w:rsidP="003709BC">
      <w:pPr>
        <w:ind w:left="360"/>
      </w:pPr>
      <w:hyperlink w:anchor="_70d9bfad4b13c47a49c10d6112d8f734" w:history="1">
        <w:r w:rsidR="003709BC">
          <w:rPr>
            <w:rStyle w:val="Hyperlink"/>
          </w:rPr>
          <w:t>Coordinate</w:t>
        </w:r>
      </w:hyperlink>
      <w:r w:rsidR="003709BC">
        <w:t xml:space="preserve">, </w:t>
      </w:r>
      <w:hyperlink w:anchor="_e205268a66c2900e6473742e27189871" w:history="1">
        <w:r w:rsidR="003709BC">
          <w:rPr>
            <w:rStyle w:val="Hyperlink"/>
          </w:rPr>
          <w:t>Location Identifier</w:t>
        </w:r>
      </w:hyperlink>
    </w:p>
    <w:p w14:paraId="675AEF1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6945540" w14:textId="77777777" w:rsidR="003709BC" w:rsidRDefault="003709BC" w:rsidP="003709BC">
      <w:pPr>
        <w:ind w:left="605" w:hanging="245"/>
      </w:pPr>
      <w:r>
        <w:rPr>
          <w:noProof/>
        </w:rPr>
        <w:drawing>
          <wp:inline distT="0" distB="0" distL="0" distR="0" wp14:anchorId="0EF59229" wp14:editId="7DF4DB53">
            <wp:extent cx="152400" cy="152400"/>
            <wp:effectExtent l="0" t="0" r="0" b="0"/>
            <wp:docPr id="6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23973BB0"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7BD994B1" w14:textId="77777777" w:rsidR="003709BC" w:rsidRDefault="003709BC" w:rsidP="008C7C30">
      <w:pPr>
        <w:pStyle w:val="BodyText"/>
      </w:pPr>
      <w:r>
        <w:t>Coordinate of location based on coordinate system.</w:t>
      </w:r>
    </w:p>
    <w:p w14:paraId="652A4E9F" w14:textId="77777777" w:rsidR="003709BC" w:rsidRDefault="003709BC" w:rsidP="003709BC"/>
    <w:p w14:paraId="23172193" w14:textId="77777777" w:rsidR="003709BC" w:rsidRDefault="003709BC" w:rsidP="003709BC">
      <w:pPr>
        <w:pStyle w:val="Heading3"/>
        <w:spacing w:after="0"/>
        <w:ind w:left="1080"/>
      </w:pPr>
      <w:bookmarkStart w:id="2295" w:name="_005189e9313c9523f58b3499f8afb8ce"/>
      <w:bookmarkStart w:id="2296" w:name="_Toc468649678"/>
      <w:r>
        <w:t>Association Topological Region</w:t>
      </w:r>
      <w:bookmarkEnd w:id="2295"/>
      <w:bookmarkEnd w:id="2296"/>
      <w:r w:rsidRPr="003A31EC">
        <w:rPr>
          <w:rFonts w:cs="Arial"/>
        </w:rPr>
        <w:t xml:space="preserve"> </w:t>
      </w:r>
      <w:r>
        <w:rPr>
          <w:rFonts w:cs="Arial"/>
        </w:rPr>
        <w:fldChar w:fldCharType="begin"/>
      </w:r>
      <w:r>
        <w:instrText>XE"</w:instrText>
      </w:r>
      <w:r w:rsidRPr="00413D75">
        <w:rPr>
          <w:rFonts w:cs="Arial"/>
        </w:rPr>
        <w:instrText>Topological Region</w:instrText>
      </w:r>
      <w:r>
        <w:instrText>"</w:instrText>
      </w:r>
      <w:r>
        <w:rPr>
          <w:rFonts w:cs="Arial"/>
        </w:rPr>
        <w:fldChar w:fldCharType="end"/>
      </w:r>
      <w:r>
        <w:rPr>
          <w:rFonts w:cs="Arial"/>
        </w:rPr>
        <w:t xml:space="preserve"> </w:t>
      </w:r>
    </w:p>
    <w:p w14:paraId="496FC8E3" w14:textId="77777777" w:rsidR="003709BC" w:rsidRDefault="003709BC" w:rsidP="003709BC">
      <w:r>
        <w:t>Physical location described by a topology.</w:t>
      </w:r>
    </w:p>
    <w:p w14:paraId="607A870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79BEEB7" w14:textId="77777777" w:rsidR="003709BC" w:rsidRDefault="003709BC" w:rsidP="003709BC">
      <w:pPr>
        <w:ind w:firstLine="720"/>
      </w:pPr>
      <w:r>
        <w:rPr>
          <w:noProof/>
        </w:rPr>
        <w:drawing>
          <wp:inline distT="0" distB="0" distL="0" distR="0" wp14:anchorId="358EF457" wp14:editId="48408ABE">
            <wp:extent cx="152400" cy="152400"/>
            <wp:effectExtent l="0" t="0" r="0" b="0"/>
            <wp:docPr id="6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1421B907" w14:textId="77777777" w:rsidR="003709BC" w:rsidRDefault="003709BC" w:rsidP="008C7C30">
      <w:pPr>
        <w:pStyle w:val="BodyText"/>
      </w:pPr>
      <w:r>
        <w:t>Location described by a topology.</w:t>
      </w:r>
    </w:p>
    <w:p w14:paraId="6CC3ED26" w14:textId="77777777" w:rsidR="003709BC" w:rsidRDefault="003709BC" w:rsidP="003709BC">
      <w:pPr>
        <w:ind w:firstLine="720"/>
      </w:pPr>
      <w:r>
        <w:rPr>
          <w:noProof/>
        </w:rPr>
        <w:drawing>
          <wp:inline distT="0" distB="0" distL="0" distR="0" wp14:anchorId="6F176C65" wp14:editId="70A64291">
            <wp:extent cx="152400" cy="152400"/>
            <wp:effectExtent l="0" t="0" r="0" b="0"/>
            <wp:docPr id="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336DC012" w14:textId="77777777" w:rsidR="003709BC" w:rsidRDefault="003709BC" w:rsidP="008C7C30">
      <w:pPr>
        <w:pStyle w:val="BodyText"/>
      </w:pPr>
      <w:r>
        <w:t>Topology that describes a physical location in terms of physical boundaries.</w:t>
      </w:r>
    </w:p>
    <w:p w14:paraId="146E305C" w14:textId="77777777" w:rsidR="003709BC" w:rsidRDefault="003709BC" w:rsidP="003709BC"/>
    <w:p w14:paraId="6241E747" w14:textId="77777777" w:rsidR="003709BC" w:rsidRDefault="003709BC" w:rsidP="003709BC">
      <w:pPr>
        <w:pStyle w:val="Heading3"/>
        <w:spacing w:after="0"/>
        <w:ind w:left="1080"/>
      </w:pPr>
      <w:bookmarkStart w:id="2297" w:name="_ac424ecbdead8b4986be6161bafd9fad"/>
      <w:bookmarkStart w:id="2298" w:name="_Toc468649679"/>
      <w:r>
        <w:t>Class Topology</w:t>
      </w:r>
      <w:bookmarkEnd w:id="2297"/>
      <w:bookmarkEnd w:id="2298"/>
      <w:r w:rsidRPr="003A31EC">
        <w:rPr>
          <w:rFonts w:cs="Arial"/>
        </w:rPr>
        <w:t xml:space="preserve"> </w:t>
      </w:r>
      <w:r>
        <w:rPr>
          <w:rFonts w:cs="Arial"/>
        </w:rPr>
        <w:fldChar w:fldCharType="begin"/>
      </w:r>
      <w:r>
        <w:instrText>XE"</w:instrText>
      </w:r>
      <w:r w:rsidRPr="00413D75">
        <w:rPr>
          <w:rFonts w:cs="Arial"/>
        </w:rPr>
        <w:instrText>Topology</w:instrText>
      </w:r>
      <w:r>
        <w:instrText>"</w:instrText>
      </w:r>
      <w:r>
        <w:rPr>
          <w:rFonts w:cs="Arial"/>
        </w:rPr>
        <w:fldChar w:fldCharType="end"/>
      </w:r>
      <w:r>
        <w:rPr>
          <w:rFonts w:cs="Arial"/>
        </w:rPr>
        <w:t xml:space="preserve"> </w:t>
      </w:r>
    </w:p>
    <w:p w14:paraId="15526EEE" w14:textId="77777777" w:rsidR="003709BC" w:rsidRDefault="003709BC" w:rsidP="003709BC">
      <w:r>
        <w:t xml:space="preserve">A record of a contiguous 1, 2 or 3 dimensioned area defined by geographic features and points. </w:t>
      </w:r>
      <w:r>
        <w:br/>
        <w:t>[NIEM] AreaType</w:t>
      </w:r>
    </w:p>
    <w:p w14:paraId="16765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C10CE2" w14:textId="77777777" w:rsidR="003709BC" w:rsidRDefault="003D454B" w:rsidP="003709BC">
      <w:pPr>
        <w:ind w:left="360"/>
      </w:pPr>
      <w:hyperlink w:anchor="_8b38efa9c56da3bc8ecb501e56419e41" w:history="1">
        <w:r w:rsidR="003709BC">
          <w:rPr>
            <w:rStyle w:val="Hyperlink"/>
          </w:rPr>
          <w:t>Record</w:t>
        </w:r>
      </w:hyperlink>
    </w:p>
    <w:p w14:paraId="0D1827C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2BB93F3" w14:textId="77777777" w:rsidR="003709BC" w:rsidRDefault="003709BC" w:rsidP="003709BC">
      <w:pPr>
        <w:ind w:left="605" w:hanging="245"/>
      </w:pPr>
      <w:r>
        <w:rPr>
          <w:noProof/>
        </w:rPr>
        <w:drawing>
          <wp:inline distT="0" distB="0" distL="0" distR="0" wp14:anchorId="3554B9D3" wp14:editId="0E69A4F4">
            <wp:extent cx="152400" cy="152400"/>
            <wp:effectExtent l="0" t="0" r="0" b="0"/>
            <wp:docPr id="6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2127BF20"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0CDBED32" w14:textId="77777777" w:rsidR="003709BC" w:rsidRDefault="003709BC" w:rsidP="008C7C30">
      <w:pPr>
        <w:pStyle w:val="BodyText"/>
      </w:pPr>
      <w:r>
        <w:t>Location described by a topology.</w:t>
      </w:r>
    </w:p>
    <w:p w14:paraId="6C273DF9" w14:textId="77777777" w:rsidR="003709BC" w:rsidRDefault="003709BC" w:rsidP="003709BC">
      <w:pPr>
        <w:ind w:left="605" w:hanging="245"/>
      </w:pPr>
      <w:r>
        <w:rPr>
          <w:noProof/>
        </w:rPr>
        <w:drawing>
          <wp:inline distT="0" distB="0" distL="0" distR="0" wp14:anchorId="05E9DB31" wp14:editId="778AA344">
            <wp:extent cx="152400" cy="152400"/>
            <wp:effectExtent l="0" t="0" r="0" b="0"/>
            <wp:docPr id="6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817D1B"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5AA95431" w14:textId="77777777" w:rsidR="003709BC" w:rsidRDefault="003709BC" w:rsidP="008C7C30">
      <w:pPr>
        <w:pStyle w:val="BodyText"/>
      </w:pPr>
      <w:r>
        <w:t>The edge points of a topology where each successive pair of features (as well as the first and last points), connected by lines, describes a boundary.</w:t>
      </w:r>
    </w:p>
    <w:p w14:paraId="2D0FBE68" w14:textId="77777777" w:rsidR="003709BC" w:rsidRDefault="003709BC" w:rsidP="003709BC"/>
    <w:p w14:paraId="5008771E" w14:textId="77777777" w:rsidR="003709BC" w:rsidRDefault="003709BC" w:rsidP="003709BC">
      <w:pPr>
        <w:pStyle w:val="Heading3"/>
        <w:spacing w:after="0"/>
        <w:ind w:left="1080"/>
      </w:pPr>
      <w:bookmarkStart w:id="2299" w:name="_0ddcdb6417020b02d2554bd2dfd15cf2"/>
      <w:bookmarkStart w:id="2300" w:name="_Toc468649680"/>
      <w:r>
        <w:t>Class World Geodetic System</w:t>
      </w:r>
      <w:bookmarkEnd w:id="2299"/>
      <w:r w:rsidRPr="003A31EC">
        <w:rPr>
          <w:rFonts w:cs="Arial"/>
        </w:rPr>
        <w:t xml:space="preserve"> </w:t>
      </w:r>
      <w:r>
        <w:rPr>
          <w:rFonts w:cs="Arial"/>
        </w:rPr>
        <w:fldChar w:fldCharType="begin"/>
      </w:r>
      <w:r>
        <w:instrText>XE"</w:instrText>
      </w:r>
      <w:r w:rsidRPr="00413D75">
        <w:rPr>
          <w:rFonts w:cs="Arial"/>
        </w:rPr>
        <w:instrText>World Geodetic System</w:instrText>
      </w:r>
      <w:r>
        <w:instrText>"</w:instrText>
      </w:r>
      <w:r>
        <w:rPr>
          <w:rFonts w:cs="Arial"/>
        </w:rPr>
        <w:fldChar w:fldCharType="end"/>
      </w:r>
      <w:r>
        <w:rPr>
          <w:rFonts w:cs="Arial"/>
        </w:rPr>
        <w:t xml:space="preserve"> &lt;&lt;Value&gt;&gt;</w:t>
      </w:r>
      <w:bookmarkEnd w:id="2300"/>
    </w:p>
    <w:p w14:paraId="6FCEA3D8" w14:textId="77777777" w:rsidR="003709BC" w:rsidRDefault="003709BC" w:rsidP="003709BC">
      <w:r>
        <w:t>The World Geodetic System defines a reference frame for the earth, for use in geodesy and navigation. The latest revision is WGS 84 dating from 1984. [WGS-84]</w:t>
      </w:r>
      <w:r>
        <w:br/>
        <w:t>[NIEM] Location2DGeospatialCoordinateType or Location3DGeospatialCoordinateType (With elevation)</w:t>
      </w:r>
    </w:p>
    <w:p w14:paraId="65708F8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3F03D6" w14:textId="77777777" w:rsidR="003709BC" w:rsidRDefault="003D454B" w:rsidP="003709BC">
      <w:pPr>
        <w:ind w:left="360"/>
      </w:pPr>
      <w:hyperlink w:anchor="_1a58d558b592e67971f2f58814e04f74" w:history="1">
        <w:r w:rsidR="003709BC">
          <w:rPr>
            <w:rStyle w:val="Hyperlink"/>
          </w:rPr>
          <w:t>Point On Earth</w:t>
        </w:r>
      </w:hyperlink>
    </w:p>
    <w:p w14:paraId="4E8301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2E7413A" w14:textId="77777777" w:rsidR="003709BC" w:rsidRDefault="003709BC" w:rsidP="003709BC">
      <w:pPr>
        <w:pStyle w:val="BodyText2"/>
        <w:spacing w:after="0"/>
      </w:pPr>
      <w:r>
        <w:rPr>
          <w:noProof/>
          <w:lang w:val="en-US" w:eastAsia="en-US" w:bidi="ar-SA"/>
        </w:rPr>
        <w:drawing>
          <wp:inline distT="0" distB="0" distL="0" distR="0" wp14:anchorId="1CA657F3" wp14:editId="3488BCA6">
            <wp:extent cx="152400" cy="152400"/>
            <wp:effectExtent l="0" t="0" r="0" b="0"/>
            <wp:docPr id="6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latitude</w:t>
      </w:r>
      <w:r>
        <w:rPr>
          <w:rFonts w:cs="Arial"/>
        </w:rPr>
        <w:fldChar w:fldCharType="begin"/>
      </w:r>
      <w:r>
        <w:instrText>XE"</w:instrText>
      </w:r>
      <w:r w:rsidRPr="00413D75">
        <w:rPr>
          <w:rFonts w:cs="Arial"/>
        </w:rPr>
        <w:instrText>latitude</w:instrText>
      </w:r>
      <w:r>
        <w:instrText>"</w:instrText>
      </w:r>
      <w:r>
        <w:rPr>
          <w:rFonts w:cs="Arial"/>
        </w:rPr>
        <w:fldChar w:fldCharType="end"/>
      </w:r>
      <w:r>
        <w:t xml:space="preserve"> : </w:t>
      </w:r>
      <w:hyperlink w:anchor="_537343a2c55c3ec921f854ca5390b07e" w:history="1">
        <w:r>
          <w:rPr>
            <w:rStyle w:val="Hyperlink"/>
          </w:rPr>
          <w:t>Angle</w:t>
        </w:r>
      </w:hyperlink>
    </w:p>
    <w:p w14:paraId="4CBE0810" w14:textId="77777777" w:rsidR="003709BC" w:rsidRDefault="003709BC" w:rsidP="008C7C30">
      <w:pPr>
        <w:pStyle w:val="BodyText"/>
      </w:pPr>
      <w:r>
        <w:t>Latitude based on the prime meridian.</w:t>
      </w:r>
      <w:r>
        <w:br/>
        <w:t>[FIBO] hasLatitude</w:t>
      </w:r>
    </w:p>
    <w:p w14:paraId="31483E48" w14:textId="77777777" w:rsidR="003709BC" w:rsidRDefault="003709BC" w:rsidP="003709BC">
      <w:pPr>
        <w:pStyle w:val="BodyText2"/>
        <w:spacing w:after="0"/>
      </w:pPr>
      <w:r>
        <w:rPr>
          <w:noProof/>
          <w:lang w:val="en-US" w:eastAsia="en-US" w:bidi="ar-SA"/>
        </w:rPr>
        <w:drawing>
          <wp:inline distT="0" distB="0" distL="0" distR="0" wp14:anchorId="7CBA0F0F" wp14:editId="08E09BBA">
            <wp:extent cx="152400" cy="152400"/>
            <wp:effectExtent l="0" t="0" r="0" b="0"/>
            <wp:docPr id="6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longitude</w:t>
      </w:r>
      <w:r>
        <w:rPr>
          <w:rFonts w:cs="Arial"/>
        </w:rPr>
        <w:fldChar w:fldCharType="begin"/>
      </w:r>
      <w:r>
        <w:instrText>XE"</w:instrText>
      </w:r>
      <w:r w:rsidRPr="00413D75">
        <w:rPr>
          <w:rFonts w:cs="Arial"/>
        </w:rPr>
        <w:instrText>longitude</w:instrText>
      </w:r>
      <w:r>
        <w:instrText>"</w:instrText>
      </w:r>
      <w:r>
        <w:rPr>
          <w:rFonts w:cs="Arial"/>
        </w:rPr>
        <w:fldChar w:fldCharType="end"/>
      </w:r>
      <w:r>
        <w:t xml:space="preserve"> : </w:t>
      </w:r>
      <w:hyperlink w:anchor="_537343a2c55c3ec921f854ca5390b07e" w:history="1">
        <w:r>
          <w:rPr>
            <w:rStyle w:val="Hyperlink"/>
          </w:rPr>
          <w:t>Angle</w:t>
        </w:r>
      </w:hyperlink>
    </w:p>
    <w:p w14:paraId="3B8A1C49" w14:textId="77777777" w:rsidR="003709BC" w:rsidRDefault="003709BC" w:rsidP="008C7C30">
      <w:pPr>
        <w:pStyle w:val="BodyText"/>
      </w:pPr>
      <w:r>
        <w:t>Longitude based on the prime meridian.</w:t>
      </w:r>
      <w:r>
        <w:br/>
        <w:t>[FIBO] hasLogitude</w:t>
      </w:r>
    </w:p>
    <w:p w14:paraId="3C6BE4FA" w14:textId="77777777" w:rsidR="003709BC" w:rsidRDefault="003709BC" w:rsidP="003709BC">
      <w:pPr>
        <w:pStyle w:val="BodyText2"/>
        <w:spacing w:after="0"/>
      </w:pPr>
      <w:r>
        <w:rPr>
          <w:noProof/>
          <w:lang w:val="en-US" w:eastAsia="en-US" w:bidi="ar-SA"/>
        </w:rPr>
        <w:drawing>
          <wp:inline distT="0" distB="0" distL="0" distR="0" wp14:anchorId="2BC2E9FD" wp14:editId="6F976A52">
            <wp:extent cx="152400" cy="152400"/>
            <wp:effectExtent l="0" t="0" r="0" b="0"/>
            <wp:docPr id="6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elevation</w:t>
      </w:r>
      <w:r>
        <w:rPr>
          <w:rFonts w:cs="Arial"/>
        </w:rPr>
        <w:fldChar w:fldCharType="begin"/>
      </w:r>
      <w:r>
        <w:instrText>XE"</w:instrText>
      </w:r>
      <w:r w:rsidRPr="00413D75">
        <w:rPr>
          <w:rFonts w:cs="Arial"/>
        </w:rPr>
        <w:instrText>elevation</w:instrText>
      </w:r>
      <w:r>
        <w:instrText>"</w:instrText>
      </w:r>
      <w:r>
        <w:rPr>
          <w:rFonts w:cs="Arial"/>
        </w:rPr>
        <w:fldChar w:fldCharType="end"/>
      </w:r>
      <w:r>
        <w:t xml:space="preserve"> : </w:t>
      </w:r>
      <w:hyperlink w:anchor="_885fde8f813da57918502883213c6a13" w:history="1">
        <w:r>
          <w:rPr>
            <w:rStyle w:val="Hyperlink"/>
          </w:rPr>
          <w:t>Length</w:t>
        </w:r>
      </w:hyperlink>
    </w:p>
    <w:p w14:paraId="123C171A" w14:textId="77777777" w:rsidR="003709BC" w:rsidRDefault="003709BC" w:rsidP="008C7C30">
      <w:pPr>
        <w:pStyle w:val="BodyText"/>
      </w:pPr>
      <w:r>
        <w:t>Height above nominal sea level.</w:t>
      </w:r>
    </w:p>
    <w:p w14:paraId="264EF07A" w14:textId="77777777" w:rsidR="003709BC" w:rsidRDefault="003709BC" w:rsidP="003709BC"/>
    <w:p w14:paraId="3D6C3C5B" w14:textId="77777777" w:rsidR="003709BC" w:rsidRDefault="003709BC" w:rsidP="003709BC">
      <w:pPr>
        <w:spacing w:after="200" w:line="276" w:lineRule="auto"/>
        <w:rPr>
          <w:b/>
          <w:bCs/>
          <w:color w:val="365F91"/>
          <w:sz w:val="40"/>
          <w:szCs w:val="40"/>
        </w:rPr>
      </w:pPr>
      <w:r>
        <w:br w:type="page"/>
      </w:r>
    </w:p>
    <w:p w14:paraId="7C544632" w14:textId="77777777" w:rsidR="003709BC" w:rsidRDefault="003709BC" w:rsidP="003709BC">
      <w:pPr>
        <w:pStyle w:val="Heading2"/>
      </w:pPr>
      <w:bookmarkStart w:id="2301" w:name="_Toc468649681"/>
      <w:r>
        <w:t>Threat-risk-conceptual-model::Generic Concept Library::Objectives</w:t>
      </w:r>
      <w:bookmarkEnd w:id="2301"/>
    </w:p>
    <w:p w14:paraId="4815F5E2" w14:textId="77777777" w:rsidR="003709BC" w:rsidRDefault="003709BC" w:rsidP="003709BC">
      <w:r>
        <w:t xml:space="preserve">Objectives captures how the intents of </w:t>
      </w:r>
      <w:r>
        <w:rPr>
          <w:i/>
          <w:iCs/>
        </w:rPr>
        <w:t>stakeholder's</w:t>
      </w:r>
      <w:r>
        <w:t xml:space="preserve"> relate to the real-world </w:t>
      </w:r>
      <w:r>
        <w:rPr>
          <w:i/>
          <w:iCs/>
        </w:rPr>
        <w:t>consequences</w:t>
      </w:r>
      <w:r>
        <w:t xml:space="preserve"> of </w:t>
      </w:r>
      <w:r>
        <w:rPr>
          <w:i/>
          <w:iCs/>
        </w:rPr>
        <w:t>situations</w:t>
      </w:r>
      <w:r>
        <w:t xml:space="preserve"> that have or may happen. A </w:t>
      </w:r>
      <w:r>
        <w:rPr>
          <w:i/>
          <w:iCs/>
        </w:rPr>
        <w:t>consequence</w:t>
      </w:r>
      <w:r>
        <w:t xml:space="preserve"> results in a </w:t>
      </w:r>
      <w:r>
        <w:rPr>
          <w:i/>
          <w:iCs/>
        </w:rPr>
        <w:t>benefit</w:t>
      </w:r>
      <w:r>
        <w:t xml:space="preserve"> or </w:t>
      </w:r>
      <w:r>
        <w:rPr>
          <w:i/>
          <w:iCs/>
        </w:rPr>
        <w:t>harm</w:t>
      </w:r>
      <w:r>
        <w:t xml:space="preserve"> to these </w:t>
      </w:r>
      <w:r>
        <w:rPr>
          <w:i/>
          <w:iCs/>
        </w:rPr>
        <w:t>objectives</w:t>
      </w:r>
      <w:r>
        <w:t xml:space="preserve"> - generally related to a specific entity of value to the stakeholder.</w:t>
      </w:r>
    </w:p>
    <w:p w14:paraId="0D86B38D" w14:textId="77777777" w:rsidR="003709BC" w:rsidRDefault="003709BC" w:rsidP="003709BC">
      <w:r>
        <w:t xml:space="preserve">As any situation may have multiple consequences, both benefits and harms, the net desirability of any situation to a stakeholder is calculated in the </w:t>
      </w:r>
      <w:r>
        <w:rPr>
          <w:i/>
          <w:iCs/>
        </w:rPr>
        <w:t>Stakeholder Desirability Relation</w:t>
      </w:r>
      <w:r>
        <w:t xml:space="preserve"> by combining all of the related consequences.</w:t>
      </w:r>
    </w:p>
    <w:p w14:paraId="03A2D08A" w14:textId="77777777" w:rsidR="003709BC" w:rsidRDefault="003709BC" w:rsidP="003709BC">
      <w:pPr>
        <w:pStyle w:val="Heading3"/>
        <w:spacing w:after="0"/>
        <w:ind w:left="1080"/>
      </w:pPr>
      <w:bookmarkStart w:id="2302" w:name="_Toc468649682"/>
      <w:r>
        <w:t>Diagram: Objectives</w:t>
      </w:r>
      <w:bookmarkEnd w:id="2302"/>
    </w:p>
    <w:p w14:paraId="1826E6F9" w14:textId="77777777" w:rsidR="003709BC" w:rsidRDefault="003709BC" w:rsidP="003709BC">
      <w:pPr>
        <w:jc w:val="center"/>
        <w:rPr>
          <w:rFonts w:cs="Arial"/>
        </w:rPr>
      </w:pPr>
      <w:r>
        <w:rPr>
          <w:noProof/>
        </w:rPr>
        <w:drawing>
          <wp:inline distT="0" distB="0" distL="0" distR="0" wp14:anchorId="1ED6BCB5" wp14:editId="2F123B67">
            <wp:extent cx="6188075" cy="4712508"/>
            <wp:effectExtent l="0" t="0" r="0" b="0"/>
            <wp:docPr id="630" name="Picture 160034406.emf" descr="16003440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160034406.emf"/>
                    <pic:cNvPicPr/>
                  </pic:nvPicPr>
                  <pic:blipFill>
                    <a:blip r:embed="rId160" cstate="print"/>
                    <a:stretch>
                      <a:fillRect/>
                    </a:stretch>
                  </pic:blipFill>
                  <pic:spPr>
                    <a:xfrm>
                      <a:off x="0" y="0"/>
                      <a:ext cx="6188075" cy="4712508"/>
                    </a:xfrm>
                    <a:prstGeom prst="rect">
                      <a:avLst/>
                    </a:prstGeom>
                  </pic:spPr>
                </pic:pic>
              </a:graphicData>
            </a:graphic>
          </wp:inline>
        </w:drawing>
      </w:r>
    </w:p>
    <w:p w14:paraId="277791B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Objectives</w:t>
      </w:r>
    </w:p>
    <w:p w14:paraId="311DAFE3" w14:textId="77777777" w:rsidR="003709BC" w:rsidRDefault="003709BC" w:rsidP="003709BC">
      <w:r>
        <w:t xml:space="preserve"> </w:t>
      </w:r>
    </w:p>
    <w:p w14:paraId="5AF156DA" w14:textId="77777777" w:rsidR="003709BC" w:rsidRDefault="003709BC" w:rsidP="003709BC"/>
    <w:p w14:paraId="779DDCA8" w14:textId="77777777" w:rsidR="003709BC" w:rsidRDefault="003709BC" w:rsidP="003709BC">
      <w:pPr>
        <w:pStyle w:val="Heading3"/>
        <w:spacing w:after="0"/>
        <w:ind w:left="1080"/>
      </w:pPr>
      <w:bookmarkStart w:id="2303" w:name="_fd8627889bb18484d816f4230a0ac0fe"/>
      <w:bookmarkStart w:id="2304" w:name="_Toc468649683"/>
      <w:r>
        <w:lastRenderedPageBreak/>
        <w:t>Class Benefit</w:t>
      </w:r>
      <w:bookmarkEnd w:id="2303"/>
      <w:bookmarkEnd w:id="2304"/>
      <w:r w:rsidRPr="003A31EC">
        <w:rPr>
          <w:rFonts w:cs="Arial"/>
        </w:rPr>
        <w:t xml:space="preserve"> </w:t>
      </w:r>
      <w:r>
        <w:rPr>
          <w:rFonts w:cs="Arial"/>
        </w:rPr>
        <w:fldChar w:fldCharType="begin"/>
      </w:r>
      <w:r>
        <w:instrText>XE"</w:instrText>
      </w:r>
      <w:r w:rsidRPr="00413D75">
        <w:rPr>
          <w:rFonts w:cs="Arial"/>
        </w:rPr>
        <w:instrText>Benefit</w:instrText>
      </w:r>
      <w:r>
        <w:instrText>"</w:instrText>
      </w:r>
      <w:r>
        <w:rPr>
          <w:rFonts w:cs="Arial"/>
        </w:rPr>
        <w:fldChar w:fldCharType="end"/>
      </w:r>
      <w:r>
        <w:rPr>
          <w:rFonts w:cs="Arial"/>
        </w:rPr>
        <w:t xml:space="preserve"> </w:t>
      </w:r>
    </w:p>
    <w:p w14:paraId="7E2715B5" w14:textId="77777777" w:rsidR="003709BC" w:rsidRDefault="003709BC" w:rsidP="003709BC">
      <w:r>
        <w:t>A benefit is a consequence of a situation having positive desirability.</w:t>
      </w:r>
    </w:p>
    <w:p w14:paraId="3C78CA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0FF3833" w14:textId="77777777" w:rsidR="003709BC" w:rsidRDefault="003D454B" w:rsidP="003709BC">
      <w:pPr>
        <w:ind w:left="360"/>
      </w:pPr>
      <w:hyperlink w:anchor="_9bf67544840a1cd6396f28cc292e3ca0" w:history="1">
        <w:r w:rsidR="003709BC">
          <w:rPr>
            <w:rStyle w:val="Hyperlink"/>
          </w:rPr>
          <w:t>Consequence</w:t>
        </w:r>
      </w:hyperlink>
    </w:p>
    <w:p w14:paraId="5A1BC0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5A5EC3A" w14:textId="77777777" w:rsidR="003709BC" w:rsidRDefault="003709BC" w:rsidP="003709BC">
      <w:pPr>
        <w:ind w:left="605" w:hanging="245"/>
      </w:pPr>
      <w:r>
        <w:rPr>
          <w:noProof/>
        </w:rPr>
        <w:drawing>
          <wp:inline distT="0" distB="0" distL="0" distR="0" wp14:anchorId="697DBB7A" wp14:editId="178E2817">
            <wp:extent cx="152400" cy="152400"/>
            <wp:effectExtent l="0" t="0" r="0" b="0"/>
            <wp:docPr id="6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fcabc68dedca11e5e036fdb39d45487" w:history="1">
        <w:r>
          <w:rPr>
            <w:rStyle w:val="Hyperlink"/>
          </w:rPr>
          <w:t>Opportunity</w:t>
        </w:r>
      </w:hyperlink>
      <w:r>
        <w:t xml:space="preserve"> [*]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7964749D" w14:textId="77777777" w:rsidR="003709BC" w:rsidRDefault="003709BC" w:rsidP="008C7C30">
      <w:pPr>
        <w:pStyle w:val="BodyText"/>
      </w:pPr>
      <w:r>
        <w:t>A situation that may result in an opportunity.</w:t>
      </w:r>
    </w:p>
    <w:p w14:paraId="1DDA9B81" w14:textId="77777777" w:rsidR="003709BC" w:rsidRDefault="003709BC" w:rsidP="003709BC"/>
    <w:p w14:paraId="668C7010" w14:textId="77777777" w:rsidR="003709BC" w:rsidRDefault="003709BC" w:rsidP="003709BC">
      <w:pPr>
        <w:pStyle w:val="Heading3"/>
        <w:spacing w:after="0"/>
        <w:ind w:left="1080"/>
      </w:pPr>
      <w:bookmarkStart w:id="2305" w:name="_9bf67544840a1cd6396f28cc292e3ca0"/>
      <w:bookmarkStart w:id="2306" w:name="_Toc468649684"/>
      <w:r>
        <w:t>Class Consequence</w:t>
      </w:r>
      <w:bookmarkEnd w:id="2305"/>
      <w:bookmarkEnd w:id="2306"/>
      <w:r w:rsidRPr="003A31EC">
        <w:rPr>
          <w:rFonts w:cs="Arial"/>
        </w:rPr>
        <w:t xml:space="preserve"> </w:t>
      </w:r>
      <w:r>
        <w:rPr>
          <w:rFonts w:cs="Arial"/>
        </w:rPr>
        <w:fldChar w:fldCharType="begin"/>
      </w:r>
      <w:r>
        <w:instrText>XE"</w:instrText>
      </w:r>
      <w:r w:rsidRPr="00413D75">
        <w:rPr>
          <w:rFonts w:cs="Arial"/>
        </w:rPr>
        <w:instrText>Consequence</w:instrText>
      </w:r>
      <w:r>
        <w:instrText>"</w:instrText>
      </w:r>
      <w:r>
        <w:rPr>
          <w:rFonts w:cs="Arial"/>
        </w:rPr>
        <w:fldChar w:fldCharType="end"/>
      </w:r>
      <w:r>
        <w:rPr>
          <w:rFonts w:cs="Arial"/>
        </w:rPr>
        <w:t xml:space="preserve"> </w:t>
      </w:r>
    </w:p>
    <w:p w14:paraId="34B40B9A" w14:textId="77777777" w:rsidR="003709BC" w:rsidRDefault="003709BC" w:rsidP="003709BC">
      <w:r>
        <w:t>A consequence or impact of the outcome of a situation affecting objectives of a stakeholder.</w:t>
      </w:r>
      <w:r>
        <w:br/>
        <w:t>NOTE 1 An event can lead to a range of consequences.</w:t>
      </w:r>
      <w:r>
        <w:br/>
        <w:t>NOTE 2 A consequence can be certain or uncertain and can have positive or negative effects on objectives.</w:t>
      </w:r>
      <w:r>
        <w:br/>
        <w:t>NOTE 3 Consequences can be expressed qualitatively or quantitatively.</w:t>
      </w:r>
      <w:r>
        <w:br/>
        <w:t>NOTE 4 Initial consequences can escalate through knock-on effects.</w:t>
      </w:r>
      <w:r>
        <w:br/>
        <w:t>[ISO 73-2009]</w:t>
      </w:r>
    </w:p>
    <w:p w14:paraId="7A2DDB19" w14:textId="77777777" w:rsidR="003709BC" w:rsidRDefault="003709BC" w:rsidP="003709BC">
      <w:pPr>
        <w:jc w:val="center"/>
      </w:pPr>
      <w:r>
        <w:rPr>
          <w:noProof/>
        </w:rPr>
        <w:lastRenderedPageBreak/>
        <w:drawing>
          <wp:inline distT="0" distB="0" distL="0" distR="0" wp14:anchorId="43A4BBFE" wp14:editId="21CCDD9C">
            <wp:extent cx="6188074" cy="5159609"/>
            <wp:effectExtent l="0" t="0" r="0" b="0"/>
            <wp:docPr id="634" name="Picture -717701422.emf" descr="-71770142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717701422.emf"/>
                    <pic:cNvPicPr/>
                  </pic:nvPicPr>
                  <pic:blipFill>
                    <a:blip r:embed="rId161" cstate="print"/>
                    <a:stretch>
                      <a:fillRect/>
                    </a:stretch>
                  </pic:blipFill>
                  <pic:spPr>
                    <a:xfrm>
                      <a:off x="0" y="0"/>
                      <a:ext cx="6188074" cy="5159609"/>
                    </a:xfrm>
                    <a:prstGeom prst="rect">
                      <a:avLst/>
                    </a:prstGeom>
                  </pic:spPr>
                </pic:pic>
              </a:graphicData>
            </a:graphic>
          </wp:inline>
        </w:drawing>
      </w:r>
    </w:p>
    <w:p w14:paraId="4C3B4B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 Detail</w:t>
      </w:r>
    </w:p>
    <w:p w14:paraId="19C13D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66B36B" w14:textId="77777777" w:rsidR="003709BC" w:rsidRDefault="003D454B" w:rsidP="003709BC">
      <w:pPr>
        <w:ind w:left="360"/>
      </w:pPr>
      <w:hyperlink w:anchor="_8c517cf1950741c0f89edebf828214cc" w:history="1">
        <w:r w:rsidR="003709BC">
          <w:rPr>
            <w:rStyle w:val="Hyperlink"/>
          </w:rPr>
          <w:t>Situation</w:t>
        </w:r>
      </w:hyperlink>
    </w:p>
    <w:p w14:paraId="6FFDC6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5B4B992" w14:textId="77777777" w:rsidR="003709BC" w:rsidRDefault="003709BC" w:rsidP="003709BC">
      <w:pPr>
        <w:pStyle w:val="BodyText2"/>
        <w:spacing w:after="0"/>
      </w:pPr>
      <w:r>
        <w:rPr>
          <w:noProof/>
          <w:lang w:val="en-US" w:eastAsia="en-US" w:bidi="ar-SA"/>
        </w:rPr>
        <w:drawing>
          <wp:inline distT="0" distB="0" distL="0" distR="0" wp14:anchorId="4B5E7772" wp14:editId="02193F16">
            <wp:extent cx="152400" cy="152400"/>
            <wp:effectExtent l="0" t="0" r="0" b="0"/>
            <wp:docPr id="63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degree of affect</w:t>
      </w:r>
      <w:r>
        <w:rPr>
          <w:rFonts w:cs="Arial"/>
        </w:rPr>
        <w:fldChar w:fldCharType="begin"/>
      </w:r>
      <w:r>
        <w:instrText>XE"</w:instrText>
      </w:r>
      <w:r w:rsidRPr="00413D75">
        <w:rPr>
          <w:rFonts w:cs="Arial"/>
        </w:rPr>
        <w:instrText>degree of affect</w:instrText>
      </w:r>
      <w:r>
        <w:instrText>"</w:instrText>
      </w:r>
      <w:r>
        <w:rPr>
          <w:rFonts w:cs="Arial"/>
        </w:rPr>
        <w:fldChar w:fldCharType="end"/>
      </w:r>
      <w:r>
        <w:t xml:space="preserve"> : </w:t>
      </w:r>
      <w:hyperlink w:anchor="_23c4326044009f885190c5ab985800db" w:history="1">
        <w:r>
          <w:rPr>
            <w:rStyle w:val="Hyperlink"/>
          </w:rPr>
          <w:t>Metric</w:t>
        </w:r>
      </w:hyperlink>
    </w:p>
    <w:p w14:paraId="31400229" w14:textId="77777777" w:rsidR="003709BC" w:rsidRDefault="003709BC" w:rsidP="008C7C30">
      <w:pPr>
        <w:pStyle w:val="BodyText"/>
      </w:pPr>
      <w:r>
        <w:t>A metric for how much the consequence affects an objective - a measure of harm or benefit.</w:t>
      </w:r>
    </w:p>
    <w:p w14:paraId="7F9FBCED" w14:textId="77777777" w:rsidR="003709BC" w:rsidRDefault="003709BC" w:rsidP="003709BC">
      <w:pPr>
        <w:pStyle w:val="BodyText2"/>
        <w:spacing w:after="0"/>
      </w:pPr>
      <w:r>
        <w:rPr>
          <w:noProof/>
          <w:lang w:val="en-US" w:eastAsia="en-US" w:bidi="ar-SA"/>
        </w:rPr>
        <w:drawing>
          <wp:inline distT="0" distB="0" distL="0" distR="0" wp14:anchorId="1D95ED56" wp14:editId="1BBEB485">
            <wp:extent cx="152400" cy="152400"/>
            <wp:effectExtent l="0" t="0" r="0" b="0"/>
            <wp:docPr id="63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desirability</w:t>
      </w:r>
      <w:r>
        <w:rPr>
          <w:rFonts w:cs="Arial"/>
        </w:rPr>
        <w:fldChar w:fldCharType="begin"/>
      </w:r>
      <w:r>
        <w:instrText>XE"</w:instrText>
      </w:r>
      <w:r w:rsidRPr="00413D75">
        <w:rPr>
          <w:rFonts w:cs="Arial"/>
        </w:rPr>
        <w:instrText>desirability</w:instrText>
      </w:r>
      <w:r>
        <w:instrText>"</w:instrText>
      </w:r>
      <w:r>
        <w:rPr>
          <w:rFonts w:cs="Arial"/>
        </w:rPr>
        <w:fldChar w:fldCharType="end"/>
      </w:r>
      <w:r>
        <w:t xml:space="preserve"> : </w:t>
      </w:r>
      <w:hyperlink w:anchor="_23c4326044009f885190c5ab985800db" w:history="1">
        <w:r>
          <w:rPr>
            <w:rStyle w:val="Hyperlink"/>
          </w:rPr>
          <w:t>Metric</w:t>
        </w:r>
      </w:hyperlink>
    </w:p>
    <w:p w14:paraId="2E1FCEBA" w14:textId="77777777" w:rsidR="003709BC" w:rsidRDefault="003709BC" w:rsidP="008C7C30">
      <w:pPr>
        <w:pStyle w:val="BodyText"/>
      </w:pPr>
      <w:r>
        <w:t>A metric describing the desirability of an impact. May be positive or negative where positive is desirable and negative is undesirable.</w:t>
      </w:r>
    </w:p>
    <w:p w14:paraId="154A8E83" w14:textId="77777777" w:rsidR="003709BC" w:rsidRDefault="003709BC" w:rsidP="003709BC">
      <w:pPr>
        <w:pStyle w:val="BodyText2"/>
        <w:spacing w:after="0"/>
      </w:pPr>
      <w:r>
        <w:rPr>
          <w:noProof/>
          <w:lang w:val="en-US" w:eastAsia="en-US" w:bidi="ar-SA"/>
        </w:rPr>
        <w:drawing>
          <wp:inline distT="0" distB="0" distL="0" distR="0" wp14:anchorId="7E20063D" wp14:editId="2D9C4DA5">
            <wp:extent cx="152400" cy="152400"/>
            <wp:effectExtent l="0" t="0" r="0" b="0"/>
            <wp:docPr id="6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impact measure</w:t>
      </w:r>
      <w:r>
        <w:rPr>
          <w:rFonts w:cs="Arial"/>
        </w:rPr>
        <w:fldChar w:fldCharType="begin"/>
      </w:r>
      <w:r>
        <w:instrText>XE"</w:instrText>
      </w:r>
      <w:r w:rsidRPr="00413D75">
        <w:rPr>
          <w:rFonts w:cs="Arial"/>
        </w:rPr>
        <w:instrText>impact measure</w:instrText>
      </w:r>
      <w:r>
        <w:instrText>"</w:instrText>
      </w:r>
      <w:r>
        <w:rPr>
          <w:rFonts w:cs="Arial"/>
        </w:rPr>
        <w:fldChar w:fldCharType="end"/>
      </w:r>
      <w:r>
        <w:t xml:space="preserve"> : </w:t>
      </w:r>
      <w:hyperlink w:anchor="_23c4326044009f885190c5ab985800db" w:history="1">
        <w:r>
          <w:rPr>
            <w:rStyle w:val="Hyperlink"/>
          </w:rPr>
          <w:t>Metric</w:t>
        </w:r>
      </w:hyperlink>
    </w:p>
    <w:p w14:paraId="684A025E" w14:textId="77777777" w:rsidR="003709BC" w:rsidRDefault="003709BC" w:rsidP="008C7C30">
      <w:pPr>
        <w:pStyle w:val="BodyText"/>
      </w:pPr>
      <w:r>
        <w:t>A metric for impact where Impact = desirability * likelihood</w:t>
      </w:r>
    </w:p>
    <w:p w14:paraId="7A49B4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78A34E37" w14:textId="77777777" w:rsidR="003709BC" w:rsidRDefault="003709BC" w:rsidP="003709BC">
      <w:pPr>
        <w:ind w:left="605" w:hanging="245"/>
      </w:pPr>
      <w:r>
        <w:rPr>
          <w:noProof/>
        </w:rPr>
        <w:drawing>
          <wp:inline distT="0" distB="0" distL="0" distR="0" wp14:anchorId="605B739A" wp14:editId="2F6ED1C8">
            <wp:extent cx="152400" cy="152400"/>
            <wp:effectExtent l="0" t="0" r="0" b="0"/>
            <wp:docPr id="6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a3b26382bc038a9cd845e258d24db0f" w:history="1">
        <w:r>
          <w:rPr>
            <w:rStyle w:val="Hyperlink"/>
          </w:rPr>
          <w:t>Objective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BFC89FE" w14:textId="77777777" w:rsidR="003709BC" w:rsidRDefault="003709BC" w:rsidP="003709BC">
      <w:pPr>
        <w:ind w:left="605" w:hanging="245"/>
      </w:pPr>
      <w:r>
        <w:rPr>
          <w:noProof/>
        </w:rPr>
        <w:drawing>
          <wp:inline distT="0" distB="0" distL="0" distR="0" wp14:anchorId="4972C2A4" wp14:editId="52A1F760">
            <wp:extent cx="152400" cy="152400"/>
            <wp:effectExtent l="0" t="0" r="0" b="0"/>
            <wp:docPr id="6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246B26A" w14:textId="77777777" w:rsidR="003709BC" w:rsidRDefault="003709BC" w:rsidP="008C7C30">
      <w:pPr>
        <w:pStyle w:val="BodyText"/>
      </w:pPr>
      <w:r>
        <w:t>Resource a consequence may affect.</w:t>
      </w:r>
    </w:p>
    <w:p w14:paraId="3D373784" w14:textId="77777777" w:rsidR="003709BC" w:rsidRDefault="003709BC" w:rsidP="003709BC">
      <w:pPr>
        <w:ind w:left="605" w:hanging="245"/>
      </w:pPr>
      <w:r>
        <w:rPr>
          <w:noProof/>
        </w:rPr>
        <w:drawing>
          <wp:inline distT="0" distB="0" distL="0" distR="0" wp14:anchorId="2A9C0A00" wp14:editId="3F385999">
            <wp:extent cx="152400" cy="152400"/>
            <wp:effectExtent l="0" t="0" r="0" b="0"/>
            <wp:docPr id="6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A59A6D6" w14:textId="77777777" w:rsidR="003709BC" w:rsidRDefault="003709BC" w:rsidP="003709BC">
      <w:r>
        <w:tab/>
      </w:r>
      <w:r>
        <w:rPr>
          <w:i/>
        </w:rPr>
        <w:t>through association</w:t>
      </w:r>
      <w:r w:rsidRPr="00446E2F">
        <w:rPr>
          <w:i/>
        </w:rPr>
        <w:t>:</w:t>
      </w:r>
      <w:r>
        <w:t xml:space="preserve"> </w:t>
      </w:r>
      <w:hyperlink w:anchor="_cacdb7f15f2656887bb31fc137562d0b" w:history="1">
        <w:r w:rsidRPr="00446E2F">
          <w:rPr>
            <w:rStyle w:val="Hyperlink"/>
            <w:color w:val="0066FF"/>
          </w:rPr>
          <w:t>Consequence of Situation</w:t>
        </w:r>
      </w:hyperlink>
      <w:r>
        <w:t xml:space="preserve"> </w:t>
      </w:r>
    </w:p>
    <w:p w14:paraId="2C621817" w14:textId="77777777" w:rsidR="003709BC" w:rsidRDefault="003709BC" w:rsidP="008C7C30">
      <w:pPr>
        <w:pStyle w:val="BodyText"/>
      </w:pPr>
      <w:r>
        <w:t>Situation causing an impact..</w:t>
      </w:r>
    </w:p>
    <w:p w14:paraId="4A42F49C" w14:textId="77777777" w:rsidR="003709BC" w:rsidRDefault="003709BC" w:rsidP="003709BC"/>
    <w:p w14:paraId="05AEDEBD" w14:textId="77777777" w:rsidR="003709BC" w:rsidRDefault="003709BC" w:rsidP="003709BC">
      <w:pPr>
        <w:pStyle w:val="Heading3"/>
        <w:spacing w:after="0"/>
        <w:ind w:left="1080"/>
      </w:pPr>
      <w:bookmarkStart w:id="2307" w:name="_cacdb7f15f2656887bb31fc137562d0b"/>
      <w:bookmarkStart w:id="2308" w:name="_Toc468649685"/>
      <w:r>
        <w:t>Association Class Consequence of Situation</w:t>
      </w:r>
      <w:bookmarkEnd w:id="2307"/>
      <w:r w:rsidRPr="003A31EC">
        <w:rPr>
          <w:rFonts w:cs="Arial"/>
        </w:rPr>
        <w:t xml:space="preserve"> </w:t>
      </w:r>
      <w:r>
        <w:rPr>
          <w:rFonts w:cs="Arial"/>
        </w:rPr>
        <w:fldChar w:fldCharType="begin"/>
      </w:r>
      <w:r>
        <w:instrText>XE"</w:instrText>
      </w:r>
      <w:r w:rsidRPr="00413D75">
        <w:rPr>
          <w:rFonts w:cs="Arial"/>
        </w:rPr>
        <w:instrText>Consequence of Situation</w:instrText>
      </w:r>
      <w:r>
        <w:instrText>"</w:instrText>
      </w:r>
      <w:r>
        <w:rPr>
          <w:rFonts w:cs="Arial"/>
        </w:rPr>
        <w:fldChar w:fldCharType="end"/>
      </w:r>
      <w:r>
        <w:rPr>
          <w:rFonts w:cs="Arial"/>
        </w:rPr>
        <w:t xml:space="preserve"> &lt;&lt;Relationship&gt;&gt;</w:t>
      </w:r>
      <w:bookmarkEnd w:id="2308"/>
    </w:p>
    <w:p w14:paraId="20A3B8E0" w14:textId="77777777" w:rsidR="003709BC" w:rsidRDefault="003709BC" w:rsidP="003709BC">
      <w:r>
        <w:t>Impact of a situation - its affect on the objectives of stakeholders.</w:t>
      </w:r>
    </w:p>
    <w:p w14:paraId="43F83667" w14:textId="77777777" w:rsidR="003709BC" w:rsidRDefault="003709BC" w:rsidP="003709BC">
      <w:pPr>
        <w:jc w:val="center"/>
      </w:pPr>
      <w:r>
        <w:rPr>
          <w:noProof/>
        </w:rPr>
        <w:drawing>
          <wp:inline distT="0" distB="0" distL="0" distR="0" wp14:anchorId="6FD213E0" wp14:editId="69517BA6">
            <wp:extent cx="6143625" cy="2647950"/>
            <wp:effectExtent l="0" t="0" r="0" b="0"/>
            <wp:docPr id="648" name="Picture 2050931076.emf" descr="2050931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2050931076.emf"/>
                    <pic:cNvPicPr/>
                  </pic:nvPicPr>
                  <pic:blipFill>
                    <a:blip r:embed="rId162" cstate="print"/>
                    <a:stretch>
                      <a:fillRect/>
                    </a:stretch>
                  </pic:blipFill>
                  <pic:spPr>
                    <a:xfrm>
                      <a:off x="0" y="0"/>
                      <a:ext cx="6143625" cy="2647950"/>
                    </a:xfrm>
                    <a:prstGeom prst="rect">
                      <a:avLst/>
                    </a:prstGeom>
                  </pic:spPr>
                </pic:pic>
              </a:graphicData>
            </a:graphic>
          </wp:inline>
        </w:drawing>
      </w:r>
    </w:p>
    <w:p w14:paraId="244BDCC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Consequence of Situation</w:t>
      </w:r>
    </w:p>
    <w:p w14:paraId="0D6132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4E4F100" w14:textId="77777777" w:rsidR="003709BC" w:rsidRDefault="003D454B" w:rsidP="003709BC">
      <w:pPr>
        <w:ind w:left="360"/>
      </w:pPr>
      <w:hyperlink w:anchor="_8f79ff9a9d6d601e416cea95750422fe" w:history="1">
        <w:r w:rsidR="003709BC">
          <w:rPr>
            <w:rStyle w:val="Hyperlink"/>
          </w:rPr>
          <w:t>Cause and Effect</w:t>
        </w:r>
      </w:hyperlink>
    </w:p>
    <w:p w14:paraId="3DFE73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A1E1EB" w14:textId="77777777" w:rsidR="003709BC" w:rsidRDefault="003709BC" w:rsidP="003709BC">
      <w:pPr>
        <w:ind w:firstLine="720"/>
      </w:pPr>
      <w:r>
        <w:rPr>
          <w:noProof/>
        </w:rPr>
        <w:drawing>
          <wp:inline distT="0" distB="0" distL="0" distR="0" wp14:anchorId="76017222" wp14:editId="30847298">
            <wp:extent cx="152400" cy="152400"/>
            <wp:effectExtent l="0" t="0" r="0" b="0"/>
            <wp:docPr id="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consequence</w:t>
      </w:r>
      <w:r>
        <w:rPr>
          <w:rFonts w:cs="Arial"/>
        </w:rPr>
        <w:fldChar w:fldCharType="begin"/>
      </w:r>
      <w:r>
        <w:instrText>XE"</w:instrText>
      </w:r>
      <w:r w:rsidRPr="00413D75">
        <w:rPr>
          <w:rFonts w:cs="Arial"/>
        </w:rPr>
        <w:instrText>has consequence</w:instrText>
      </w:r>
      <w:r>
        <w:instrText>"</w:instrText>
      </w:r>
      <w:r>
        <w:rPr>
          <w:rFonts w:cs="Arial"/>
        </w:rPr>
        <w:fldChar w:fldCharType="end"/>
      </w:r>
      <w:r>
        <w:t xml:space="preserve"> : </w:t>
      </w:r>
      <w:hyperlink w:anchor="_9bf67544840a1cd6396f28cc292e3ca0" w:history="1">
        <w:r>
          <w:rPr>
            <w:rStyle w:val="Hyperlink"/>
          </w:rPr>
          <w:t>Consequence</w:t>
        </w:r>
      </w:hyperlink>
      <w:r>
        <w:t xml:space="preserve"> [*]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E64EE35" w14:textId="77777777" w:rsidR="003709BC" w:rsidRDefault="003709BC" w:rsidP="008C7C30">
      <w:pPr>
        <w:pStyle w:val="BodyText"/>
      </w:pPr>
      <w:r>
        <w:t>A consequence of a situation that impacts the objectives of a stakeholder.</w:t>
      </w:r>
    </w:p>
    <w:p w14:paraId="51132811" w14:textId="77777777" w:rsidR="003709BC" w:rsidRDefault="003709BC" w:rsidP="003709BC">
      <w:pPr>
        <w:ind w:firstLine="720"/>
      </w:pPr>
      <w:r>
        <w:rPr>
          <w:noProof/>
        </w:rPr>
        <w:drawing>
          <wp:inline distT="0" distB="0" distL="0" distR="0" wp14:anchorId="642D0EF4" wp14:editId="2FA38966">
            <wp:extent cx="152400" cy="152400"/>
            <wp:effectExtent l="0" t="0" r="0" b="0"/>
            <wp:docPr id="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66F4F295" w14:textId="77777777" w:rsidR="003709BC" w:rsidRDefault="003709BC" w:rsidP="008C7C30">
      <w:pPr>
        <w:pStyle w:val="BodyText"/>
      </w:pPr>
      <w:r>
        <w:t>Situation causing an impact..</w:t>
      </w:r>
    </w:p>
    <w:p w14:paraId="5E0B393C" w14:textId="77777777" w:rsidR="003709BC" w:rsidRDefault="003709BC" w:rsidP="003709BC"/>
    <w:p w14:paraId="6F9F9D58" w14:textId="77777777" w:rsidR="003709BC" w:rsidRDefault="003709BC" w:rsidP="003709BC">
      <w:pPr>
        <w:pStyle w:val="Heading3"/>
        <w:spacing w:after="0"/>
        <w:ind w:left="1080"/>
      </w:pPr>
      <w:bookmarkStart w:id="2309" w:name="_307f4f4f5a8ca8e147619d25a32c9000"/>
      <w:bookmarkStart w:id="2310" w:name="_Toc468649686"/>
      <w:r>
        <w:lastRenderedPageBreak/>
        <w:t>Class Desirability Assessment</w:t>
      </w:r>
      <w:bookmarkEnd w:id="2309"/>
      <w:bookmarkEnd w:id="2310"/>
      <w:r w:rsidRPr="003A31EC">
        <w:rPr>
          <w:rFonts w:cs="Arial"/>
        </w:rPr>
        <w:t xml:space="preserve"> </w:t>
      </w:r>
      <w:r>
        <w:rPr>
          <w:rFonts w:cs="Arial"/>
        </w:rPr>
        <w:fldChar w:fldCharType="begin"/>
      </w:r>
      <w:r>
        <w:instrText>XE"</w:instrText>
      </w:r>
      <w:r w:rsidRPr="00413D75">
        <w:rPr>
          <w:rFonts w:cs="Arial"/>
        </w:rPr>
        <w:instrText>Desirability Assessment</w:instrText>
      </w:r>
      <w:r>
        <w:instrText>"</w:instrText>
      </w:r>
      <w:r>
        <w:rPr>
          <w:rFonts w:cs="Arial"/>
        </w:rPr>
        <w:fldChar w:fldCharType="end"/>
      </w:r>
      <w:r>
        <w:rPr>
          <w:rFonts w:cs="Arial"/>
        </w:rPr>
        <w:t xml:space="preserve"> </w:t>
      </w:r>
    </w:p>
    <w:p w14:paraId="59641E0C" w14:textId="77777777" w:rsidR="003709BC" w:rsidRDefault="003709BC" w:rsidP="003709BC">
      <w:r>
        <w:t>Desirability measure of a situation. The context of the desirability  can be the specific stakeholder desirability relation or a classification of a situation in a context, such as an undesirable situation.</w:t>
      </w:r>
      <w:r>
        <w:br/>
        <w:t>Desirability may be computed by aggregating the impact of a situation on stakeholders but the specific calculation is not specified in the standard.</w:t>
      </w:r>
      <w:r>
        <w:br/>
        <w:t>A positive desirability is an opportunity; a negative desirability is a danger.</w:t>
      </w:r>
      <w:r>
        <w:br/>
        <w:t>When the stakeholder desirability of a situation to a stakeholder has net harm, that harm may be identified as a risk. S</w:t>
      </w:r>
    </w:p>
    <w:p w14:paraId="70E18D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00FE0" w14:textId="77777777" w:rsidR="003709BC" w:rsidRDefault="003D454B" w:rsidP="003709BC">
      <w:pPr>
        <w:ind w:left="360"/>
      </w:pPr>
      <w:hyperlink w:anchor="_810fb326e2f925bfeb5f8b116e81bd0d" w:history="1">
        <w:r w:rsidR="003709BC">
          <w:rPr>
            <w:rStyle w:val="Hyperlink"/>
          </w:rPr>
          <w:t>Assessment</w:t>
        </w:r>
      </w:hyperlink>
    </w:p>
    <w:p w14:paraId="556DB9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83743E" w14:textId="77777777" w:rsidR="003709BC" w:rsidRDefault="003709BC" w:rsidP="003709BC">
      <w:pPr>
        <w:pStyle w:val="BodyText2"/>
        <w:spacing w:after="0"/>
      </w:pPr>
      <w:r>
        <w:rPr>
          <w:noProof/>
          <w:lang w:val="en-US" w:eastAsia="en-US" w:bidi="ar-SA"/>
        </w:rPr>
        <w:drawing>
          <wp:inline distT="0" distB="0" distL="0" distR="0" wp14:anchorId="2FDAD0F8" wp14:editId="788F756F">
            <wp:extent cx="152400" cy="152400"/>
            <wp:effectExtent l="0" t="0" r="0" b="0"/>
            <wp:docPr id="6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desirability</w:t>
      </w:r>
      <w:r>
        <w:rPr>
          <w:rFonts w:cs="Arial"/>
        </w:rPr>
        <w:fldChar w:fldCharType="begin"/>
      </w:r>
      <w:r>
        <w:instrText>XE"</w:instrText>
      </w:r>
      <w:r w:rsidRPr="00413D75">
        <w:rPr>
          <w:rFonts w:cs="Arial"/>
        </w:rPr>
        <w:instrText>net desirability</w:instrText>
      </w:r>
      <w:r>
        <w:instrText>"</w:instrText>
      </w:r>
      <w:r>
        <w:rPr>
          <w:rFonts w:cs="Arial"/>
        </w:rPr>
        <w:fldChar w:fldCharType="end"/>
      </w:r>
      <w:r>
        <w:t xml:space="preserve"> : </w:t>
      </w:r>
      <w:hyperlink w:anchor="_23c4326044009f885190c5ab985800db" w:history="1">
        <w:r>
          <w:rPr>
            <w:rStyle w:val="Hyperlink"/>
          </w:rPr>
          <w:t>Metric</w:t>
        </w:r>
      </w:hyperlink>
    </w:p>
    <w:p w14:paraId="670F6DF9" w14:textId="77777777" w:rsidR="003709BC" w:rsidRDefault="003709BC" w:rsidP="008C7C30">
      <w:pPr>
        <w:pStyle w:val="BodyText"/>
      </w:pPr>
      <w:r>
        <w:t>A metric representing the aggregation of the impact of all consequences of a situation for a stakeholder. (net benefit - net risk)</w:t>
      </w:r>
      <w:r>
        <w:br/>
      </w:r>
    </w:p>
    <w:p w14:paraId="55FAE89C" w14:textId="77777777" w:rsidR="003709BC" w:rsidRDefault="003709BC" w:rsidP="003709BC">
      <w:pPr>
        <w:pStyle w:val="BodyText2"/>
        <w:spacing w:after="0"/>
      </w:pPr>
      <w:r>
        <w:rPr>
          <w:noProof/>
          <w:lang w:val="en-US" w:eastAsia="en-US" w:bidi="ar-SA"/>
        </w:rPr>
        <w:drawing>
          <wp:inline distT="0" distB="0" distL="0" distR="0" wp14:anchorId="32991E22" wp14:editId="3725CD1A">
            <wp:extent cx="152400" cy="152400"/>
            <wp:effectExtent l="0" t="0" r="0" b="0"/>
            <wp:docPr id="6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severity</w:t>
      </w:r>
      <w:r>
        <w:rPr>
          <w:rFonts w:cs="Arial"/>
        </w:rPr>
        <w:fldChar w:fldCharType="begin"/>
      </w:r>
      <w:r>
        <w:instrText>XE"</w:instrText>
      </w:r>
      <w:r w:rsidRPr="00413D75">
        <w:rPr>
          <w:rFonts w:cs="Arial"/>
        </w:rPr>
        <w:instrText>net severity</w:instrText>
      </w:r>
      <w:r>
        <w:instrText>"</w:instrText>
      </w:r>
      <w:r>
        <w:rPr>
          <w:rFonts w:cs="Arial"/>
        </w:rPr>
        <w:fldChar w:fldCharType="end"/>
      </w:r>
      <w:r>
        <w:t xml:space="preserve"> : </w:t>
      </w:r>
      <w:hyperlink w:anchor="_23c4326044009f885190c5ab985800db" w:history="1">
        <w:r>
          <w:rPr>
            <w:rStyle w:val="Hyperlink"/>
          </w:rPr>
          <w:t>Metric</w:t>
        </w:r>
      </w:hyperlink>
    </w:p>
    <w:p w14:paraId="15BA8BE1" w14:textId="77777777" w:rsidR="003709BC" w:rsidRDefault="003709BC" w:rsidP="008C7C30">
      <w:pPr>
        <w:pStyle w:val="BodyText"/>
      </w:pPr>
      <w:r>
        <w:t xml:space="preserve">The aggregation of the impact of all detriments (negative consequences) of a situation for a stakeholder. </w:t>
      </w:r>
    </w:p>
    <w:p w14:paraId="3094FD19" w14:textId="77777777" w:rsidR="003709BC" w:rsidRDefault="003709BC" w:rsidP="003709BC">
      <w:pPr>
        <w:pStyle w:val="BodyText2"/>
        <w:spacing w:after="0"/>
      </w:pPr>
      <w:r>
        <w:rPr>
          <w:noProof/>
          <w:lang w:val="en-US" w:eastAsia="en-US" w:bidi="ar-SA"/>
        </w:rPr>
        <w:drawing>
          <wp:inline distT="0" distB="0" distL="0" distR="0" wp14:anchorId="403A349D" wp14:editId="14014088">
            <wp:extent cx="152400" cy="152400"/>
            <wp:effectExtent l="0" t="0" r="0" b="0"/>
            <wp:docPr id="65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benefit</w:t>
      </w:r>
      <w:r>
        <w:rPr>
          <w:rFonts w:cs="Arial"/>
        </w:rPr>
        <w:fldChar w:fldCharType="begin"/>
      </w:r>
      <w:r>
        <w:instrText>XE"</w:instrText>
      </w:r>
      <w:r w:rsidRPr="00413D75">
        <w:rPr>
          <w:rFonts w:cs="Arial"/>
        </w:rPr>
        <w:instrText>net benefit</w:instrText>
      </w:r>
      <w:r>
        <w:instrText>"</w:instrText>
      </w:r>
      <w:r>
        <w:rPr>
          <w:rFonts w:cs="Arial"/>
        </w:rPr>
        <w:fldChar w:fldCharType="end"/>
      </w:r>
      <w:r>
        <w:t xml:space="preserve"> : </w:t>
      </w:r>
      <w:hyperlink w:anchor="_23c4326044009f885190c5ab985800db" w:history="1">
        <w:r>
          <w:rPr>
            <w:rStyle w:val="Hyperlink"/>
          </w:rPr>
          <w:t>Metric</w:t>
        </w:r>
      </w:hyperlink>
    </w:p>
    <w:p w14:paraId="5EBE7110" w14:textId="77777777" w:rsidR="003709BC" w:rsidRDefault="003709BC" w:rsidP="008C7C30">
      <w:pPr>
        <w:pStyle w:val="BodyText"/>
      </w:pPr>
      <w:r>
        <w:t xml:space="preserve">A metric representing the aggregation of the impact of all benefits (positive consequences) of a situation for a stakeholder. </w:t>
      </w:r>
    </w:p>
    <w:p w14:paraId="4B044981" w14:textId="77777777" w:rsidR="003709BC" w:rsidRDefault="003709BC" w:rsidP="003709BC">
      <w:pPr>
        <w:pStyle w:val="BodyText2"/>
        <w:spacing w:after="0"/>
      </w:pPr>
      <w:r>
        <w:rPr>
          <w:noProof/>
          <w:lang w:val="en-US" w:eastAsia="en-US" w:bidi="ar-SA"/>
        </w:rPr>
        <w:drawing>
          <wp:inline distT="0" distB="0" distL="0" distR="0" wp14:anchorId="0F155E8D" wp14:editId="41D90317">
            <wp:extent cx="152400" cy="152400"/>
            <wp:effectExtent l="0" t="0" r="0" b="0"/>
            <wp:docPr id="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likelihood</w:t>
      </w:r>
      <w:r>
        <w:rPr>
          <w:rFonts w:cs="Arial"/>
        </w:rPr>
        <w:fldChar w:fldCharType="begin"/>
      </w:r>
      <w:r>
        <w:instrText>XE"</w:instrText>
      </w:r>
      <w:r w:rsidRPr="00413D75">
        <w:rPr>
          <w:rFonts w:cs="Arial"/>
        </w:rPr>
        <w:instrText>net likelihood</w:instrText>
      </w:r>
      <w:r>
        <w:instrText>"</w:instrText>
      </w:r>
      <w:r>
        <w:rPr>
          <w:rFonts w:cs="Arial"/>
        </w:rPr>
        <w:fldChar w:fldCharType="end"/>
      </w:r>
      <w:r>
        <w:t xml:space="preserve"> : </w:t>
      </w:r>
      <w:hyperlink w:anchor="_23c4326044009f885190c5ab985800db" w:history="1">
        <w:r>
          <w:rPr>
            <w:rStyle w:val="Hyperlink"/>
          </w:rPr>
          <w:t>Metric</w:t>
        </w:r>
      </w:hyperlink>
    </w:p>
    <w:p w14:paraId="7E84B9C5" w14:textId="77777777" w:rsidR="003709BC" w:rsidRDefault="003709BC" w:rsidP="008C7C30">
      <w:pPr>
        <w:pStyle w:val="BodyText"/>
      </w:pPr>
      <w:r>
        <w:t>The net sum of the likelihood of a situation or risk.</w:t>
      </w:r>
    </w:p>
    <w:p w14:paraId="44D7A796" w14:textId="77777777" w:rsidR="003709BC" w:rsidRDefault="003709BC" w:rsidP="003709BC">
      <w:pPr>
        <w:pStyle w:val="BodyText2"/>
        <w:spacing w:after="0"/>
      </w:pPr>
      <w:r>
        <w:rPr>
          <w:noProof/>
          <w:lang w:val="en-US" w:eastAsia="en-US" w:bidi="ar-SA"/>
        </w:rPr>
        <w:drawing>
          <wp:inline distT="0" distB="0" distL="0" distR="0" wp14:anchorId="3D586837" wp14:editId="03A2DE2D">
            <wp:extent cx="152400" cy="152400"/>
            <wp:effectExtent l="0" t="0" r="0" b="0"/>
            <wp:docPr id="6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risk</w:t>
      </w:r>
      <w:r>
        <w:rPr>
          <w:rFonts w:cs="Arial"/>
        </w:rPr>
        <w:fldChar w:fldCharType="begin"/>
      </w:r>
      <w:r>
        <w:instrText>XE"</w:instrText>
      </w:r>
      <w:r w:rsidRPr="00413D75">
        <w:rPr>
          <w:rFonts w:cs="Arial"/>
        </w:rPr>
        <w:instrText>net risk</w:instrText>
      </w:r>
      <w:r>
        <w:instrText>"</w:instrText>
      </w:r>
      <w:r>
        <w:rPr>
          <w:rFonts w:cs="Arial"/>
        </w:rPr>
        <w:fldChar w:fldCharType="end"/>
      </w:r>
      <w:r>
        <w:t xml:space="preserve"> : </w:t>
      </w:r>
      <w:hyperlink w:anchor="_23c4326044009f885190c5ab985800db" w:history="1">
        <w:r>
          <w:rPr>
            <w:rStyle w:val="Hyperlink"/>
          </w:rPr>
          <w:t>Metric</w:t>
        </w:r>
      </w:hyperlink>
    </w:p>
    <w:p w14:paraId="20450A6C" w14:textId="77777777" w:rsidR="003709BC" w:rsidRDefault="003709BC" w:rsidP="008C7C30">
      <w:pPr>
        <w:pStyle w:val="BodyText"/>
      </w:pPr>
      <w:r>
        <w:t>A metric representing the aggregation of risk metrics computed as likelihood*impact.</w:t>
      </w:r>
    </w:p>
    <w:p w14:paraId="13AD9E6A" w14:textId="77777777" w:rsidR="003709BC" w:rsidRDefault="003709BC" w:rsidP="003709BC"/>
    <w:p w14:paraId="06A2FF6F" w14:textId="77777777" w:rsidR="003709BC" w:rsidRDefault="003709BC" w:rsidP="003709BC">
      <w:pPr>
        <w:pStyle w:val="Heading3"/>
        <w:spacing w:after="0"/>
        <w:ind w:left="1080"/>
      </w:pPr>
      <w:bookmarkStart w:id="2311" w:name="_5cb707f0e4b55ba1e0378efebf7dcea9"/>
      <w:bookmarkStart w:id="2312" w:name="_Toc468649687"/>
      <w:r>
        <w:t>Class Means</w:t>
      </w:r>
      <w:bookmarkEnd w:id="2311"/>
      <w:r w:rsidRPr="003A31EC">
        <w:rPr>
          <w:rFonts w:cs="Arial"/>
        </w:rPr>
        <w:t xml:space="preserve"> </w:t>
      </w:r>
      <w:r>
        <w:rPr>
          <w:rFonts w:cs="Arial"/>
        </w:rPr>
        <w:fldChar w:fldCharType="begin"/>
      </w:r>
      <w:r>
        <w:instrText>XE"</w:instrText>
      </w:r>
      <w:r w:rsidRPr="00413D75">
        <w:rPr>
          <w:rFonts w:cs="Arial"/>
        </w:rPr>
        <w:instrText>Means</w:instrText>
      </w:r>
      <w:r>
        <w:instrText>"</w:instrText>
      </w:r>
      <w:r>
        <w:rPr>
          <w:rFonts w:cs="Arial"/>
        </w:rPr>
        <w:fldChar w:fldCharType="end"/>
      </w:r>
      <w:r>
        <w:rPr>
          <w:rFonts w:cs="Arial"/>
        </w:rPr>
        <w:t xml:space="preserve"> &lt;&lt;Role&gt;&gt;</w:t>
      </w:r>
      <w:bookmarkEnd w:id="2312"/>
    </w:p>
    <w:p w14:paraId="362DFE45" w14:textId="77777777" w:rsidR="003709BC" w:rsidRDefault="003709BC" w:rsidP="003709BC">
      <w:r>
        <w:t xml:space="preserve">[BMM] A means represents any device, capability, regime, technique, restriction, agency, instrument, or method that may be called upon, activated, or enforced to achieve Ends. </w:t>
      </w:r>
    </w:p>
    <w:p w14:paraId="1D8078B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A370D9" w14:textId="77777777" w:rsidR="003709BC" w:rsidRDefault="003D454B" w:rsidP="003709BC">
      <w:pPr>
        <w:ind w:left="360"/>
      </w:pPr>
      <w:hyperlink w:anchor="_eb8398b5a178c638b98597120ec51c4d" w:history="1">
        <w:r w:rsidR="003709BC">
          <w:rPr>
            <w:rStyle w:val="Hyperlink"/>
          </w:rPr>
          <w:t>Identifiable Entity</w:t>
        </w:r>
      </w:hyperlink>
    </w:p>
    <w:p w14:paraId="6D2D1E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6F452FF" w14:textId="77777777" w:rsidR="003709BC" w:rsidRDefault="003709BC" w:rsidP="003709BC">
      <w:pPr>
        <w:ind w:left="605" w:hanging="245"/>
      </w:pPr>
      <w:r>
        <w:rPr>
          <w:noProof/>
        </w:rPr>
        <w:drawing>
          <wp:inline distT="0" distB="0" distL="0" distR="0" wp14:anchorId="1A320FCF" wp14:editId="0D95392A">
            <wp:extent cx="152400" cy="152400"/>
            <wp:effectExtent l="0" t="0" r="0" b="0"/>
            <wp:docPr id="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620EAF6"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7E2AF9E" w14:textId="77777777" w:rsidR="003709BC" w:rsidRDefault="003709BC" w:rsidP="008C7C30">
      <w:pPr>
        <w:pStyle w:val="BodyText"/>
      </w:pPr>
      <w:r>
        <w:t>Objectives supported by a means.</w:t>
      </w:r>
    </w:p>
    <w:p w14:paraId="1E78087B" w14:textId="77777777" w:rsidR="003709BC" w:rsidRDefault="003709BC" w:rsidP="003709BC"/>
    <w:p w14:paraId="7DEA267B" w14:textId="77777777" w:rsidR="003709BC" w:rsidRDefault="003709BC" w:rsidP="003709BC">
      <w:pPr>
        <w:pStyle w:val="Heading3"/>
        <w:spacing w:after="0"/>
        <w:ind w:left="1080"/>
      </w:pPr>
      <w:bookmarkStart w:id="2313" w:name="_4a0657d6187a10b8b69d14eb0dbed161"/>
      <w:bookmarkStart w:id="2314" w:name="_Toc468649688"/>
      <w:r>
        <w:lastRenderedPageBreak/>
        <w:t>Association Class Means To End</w:t>
      </w:r>
      <w:bookmarkEnd w:id="2313"/>
      <w:r w:rsidRPr="003A31EC">
        <w:rPr>
          <w:rFonts w:cs="Arial"/>
        </w:rPr>
        <w:t xml:space="preserve"> </w:t>
      </w:r>
      <w:r>
        <w:rPr>
          <w:rFonts w:cs="Arial"/>
        </w:rPr>
        <w:fldChar w:fldCharType="begin"/>
      </w:r>
      <w:r>
        <w:instrText>XE"</w:instrText>
      </w:r>
      <w:r w:rsidRPr="00413D75">
        <w:rPr>
          <w:rFonts w:cs="Arial"/>
        </w:rPr>
        <w:instrText>Means To End</w:instrText>
      </w:r>
      <w:r>
        <w:instrText>"</w:instrText>
      </w:r>
      <w:r>
        <w:rPr>
          <w:rFonts w:cs="Arial"/>
        </w:rPr>
        <w:fldChar w:fldCharType="end"/>
      </w:r>
      <w:r>
        <w:rPr>
          <w:rFonts w:cs="Arial"/>
        </w:rPr>
        <w:t xml:space="preserve"> &lt;&lt;Relationship&gt;&gt;</w:t>
      </w:r>
      <w:bookmarkEnd w:id="2314"/>
    </w:p>
    <w:p w14:paraId="1AD327AF" w14:textId="77777777" w:rsidR="003709BC" w:rsidRDefault="003709BC" w:rsidP="003709BC">
      <w:r>
        <w:t>The relation between a means and an objective such that the means supports the objective.</w:t>
      </w:r>
      <w:r>
        <w:br/>
        <w:t>[BMM] means is impacted by influencer</w:t>
      </w:r>
    </w:p>
    <w:p w14:paraId="31A626BD" w14:textId="77777777" w:rsidR="003709BC" w:rsidRDefault="003709BC" w:rsidP="003709BC">
      <w:pPr>
        <w:jc w:val="center"/>
      </w:pPr>
      <w:r>
        <w:rPr>
          <w:noProof/>
        </w:rPr>
        <w:drawing>
          <wp:inline distT="0" distB="0" distL="0" distR="0" wp14:anchorId="30BEC63E" wp14:editId="21C80507">
            <wp:extent cx="5438775" cy="2962275"/>
            <wp:effectExtent l="0" t="0" r="0" b="0"/>
            <wp:docPr id="666" name="Picture -158023075.emf" descr="-1580230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158023075.emf"/>
                    <pic:cNvPicPr/>
                  </pic:nvPicPr>
                  <pic:blipFill>
                    <a:blip r:embed="rId163" cstate="print"/>
                    <a:stretch>
                      <a:fillRect/>
                    </a:stretch>
                  </pic:blipFill>
                  <pic:spPr>
                    <a:xfrm>
                      <a:off x="0" y="0"/>
                      <a:ext cx="5438775" cy="2962275"/>
                    </a:xfrm>
                    <a:prstGeom prst="rect">
                      <a:avLst/>
                    </a:prstGeom>
                  </pic:spPr>
                </pic:pic>
              </a:graphicData>
            </a:graphic>
          </wp:inline>
        </w:drawing>
      </w:r>
    </w:p>
    <w:p w14:paraId="4E28E30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Means To End</w:t>
      </w:r>
    </w:p>
    <w:p w14:paraId="119B1AA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5A439A" w14:textId="77777777" w:rsidR="003709BC" w:rsidRDefault="003D454B" w:rsidP="003709BC">
      <w:pPr>
        <w:ind w:left="360"/>
      </w:pPr>
      <w:hyperlink w:anchor="_e33780607cd553fb55b8907600848b66" w:history="1">
        <w:r w:rsidR="003709BC">
          <w:rPr>
            <w:rStyle w:val="Hyperlink"/>
          </w:rPr>
          <w:t>Impact</w:t>
        </w:r>
      </w:hyperlink>
    </w:p>
    <w:p w14:paraId="4FE010A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1EAFEB3" w14:textId="77777777" w:rsidR="003709BC" w:rsidRDefault="003709BC" w:rsidP="003709BC">
      <w:pPr>
        <w:ind w:firstLine="720"/>
      </w:pPr>
      <w:r>
        <w:rPr>
          <w:noProof/>
        </w:rPr>
        <w:drawing>
          <wp:inline distT="0" distB="0" distL="0" distR="0" wp14:anchorId="1175A27B" wp14:editId="68E7005A">
            <wp:extent cx="152400" cy="152400"/>
            <wp:effectExtent l="0" t="0" r="0" b="0"/>
            <wp:docPr id="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A0FCB" w14:textId="77777777" w:rsidR="003709BC" w:rsidRDefault="003709BC" w:rsidP="008C7C30">
      <w:pPr>
        <w:pStyle w:val="BodyText"/>
      </w:pPr>
      <w:r>
        <w:t>Objectives supported by a means.</w:t>
      </w:r>
    </w:p>
    <w:p w14:paraId="417C8E67" w14:textId="77777777" w:rsidR="003709BC" w:rsidRDefault="003709BC" w:rsidP="003709BC">
      <w:pPr>
        <w:ind w:firstLine="720"/>
      </w:pPr>
      <w:r>
        <w:rPr>
          <w:noProof/>
        </w:rPr>
        <w:drawing>
          <wp:inline distT="0" distB="0" distL="0" distR="0" wp14:anchorId="01057B54" wp14:editId="4A58F7F1">
            <wp:extent cx="152400" cy="152400"/>
            <wp:effectExtent l="0" t="0" r="0" b="0"/>
            <wp:docPr id="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26FCCF9" w14:textId="77777777" w:rsidR="003709BC" w:rsidRDefault="003709BC" w:rsidP="008C7C30">
      <w:pPr>
        <w:pStyle w:val="BodyText"/>
      </w:pPr>
      <w:r>
        <w:t>Means that serves to meet an objective.</w:t>
      </w:r>
    </w:p>
    <w:p w14:paraId="76175833" w14:textId="77777777" w:rsidR="003709BC" w:rsidRDefault="003709BC" w:rsidP="003709BC"/>
    <w:p w14:paraId="789FA45F" w14:textId="77777777" w:rsidR="003709BC" w:rsidRDefault="003709BC" w:rsidP="003709BC">
      <w:pPr>
        <w:pStyle w:val="Heading3"/>
        <w:spacing w:after="0"/>
        <w:ind w:left="1080"/>
      </w:pPr>
      <w:bookmarkStart w:id="2315" w:name="_1a3b26382bc038a9cd845e258d24db0f"/>
      <w:bookmarkStart w:id="2316" w:name="_Toc468649689"/>
      <w:r>
        <w:t>Class Objective</w:t>
      </w:r>
      <w:bookmarkEnd w:id="2315"/>
      <w:bookmarkEnd w:id="2316"/>
      <w:r w:rsidRPr="003A31EC">
        <w:rPr>
          <w:rFonts w:cs="Arial"/>
        </w:rPr>
        <w:t xml:space="preserve"> </w:t>
      </w:r>
      <w:r>
        <w:rPr>
          <w:rFonts w:cs="Arial"/>
        </w:rPr>
        <w:fldChar w:fldCharType="begin"/>
      </w:r>
      <w:r>
        <w:instrText>XE"</w:instrText>
      </w:r>
      <w:r w:rsidRPr="00413D75">
        <w:rPr>
          <w:rFonts w:cs="Arial"/>
        </w:rPr>
        <w:instrText>Objective</w:instrText>
      </w:r>
      <w:r>
        <w:instrText>"</w:instrText>
      </w:r>
      <w:r>
        <w:rPr>
          <w:rFonts w:cs="Arial"/>
        </w:rPr>
        <w:fldChar w:fldCharType="end"/>
      </w:r>
      <w:r>
        <w:rPr>
          <w:rFonts w:cs="Arial"/>
        </w:rPr>
        <w:t xml:space="preserve"> </w:t>
      </w:r>
    </w:p>
    <w:p w14:paraId="1F71B67E" w14:textId="77777777" w:rsidR="003709BC" w:rsidRDefault="003709BC" w:rsidP="003709BC">
      <w:r>
        <w:t>An aim or goal that a stakeholder intends to attain or accomplish; purpose; goal; target.</w:t>
      </w:r>
      <w:r>
        <w:br/>
        <w:t>[BMM] End: something that is to be accomplished.</w:t>
      </w:r>
      <w:r>
        <w:br/>
        <w:t>[BMM] Objective: An Objective is a statement of an attainable, time-targeted, and measurable target that the enterprise seeks to meet in order to achieve its Goals.</w:t>
      </w:r>
      <w:r>
        <w:br/>
        <w:t>[FIBO] Objective</w:t>
      </w:r>
    </w:p>
    <w:p w14:paraId="6872BB7D" w14:textId="77777777" w:rsidR="003709BC" w:rsidRDefault="003709BC" w:rsidP="003709BC">
      <w:pPr>
        <w:jc w:val="center"/>
      </w:pPr>
      <w:r>
        <w:rPr>
          <w:noProof/>
        </w:rPr>
        <w:lastRenderedPageBreak/>
        <w:drawing>
          <wp:inline distT="0" distB="0" distL="0" distR="0" wp14:anchorId="522CBBC2" wp14:editId="192BD34D">
            <wp:extent cx="5981700" cy="4552950"/>
            <wp:effectExtent l="0" t="0" r="0" b="0"/>
            <wp:docPr id="672" name="Picture -1238672426.emf" descr="-1238672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1238672426.emf"/>
                    <pic:cNvPicPr/>
                  </pic:nvPicPr>
                  <pic:blipFill>
                    <a:blip r:embed="rId164" cstate="print"/>
                    <a:stretch>
                      <a:fillRect/>
                    </a:stretch>
                  </pic:blipFill>
                  <pic:spPr>
                    <a:xfrm>
                      <a:off x="0" y="0"/>
                      <a:ext cx="5981700" cy="4552950"/>
                    </a:xfrm>
                    <a:prstGeom prst="rect">
                      <a:avLst/>
                    </a:prstGeom>
                  </pic:spPr>
                </pic:pic>
              </a:graphicData>
            </a:graphic>
          </wp:inline>
        </w:drawing>
      </w:r>
    </w:p>
    <w:p w14:paraId="148FA1B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Detail</w:t>
      </w:r>
    </w:p>
    <w:p w14:paraId="653B0A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FF3228" w14:textId="77777777" w:rsidR="003709BC" w:rsidRDefault="003D454B" w:rsidP="003709BC">
      <w:pPr>
        <w:ind w:left="360"/>
      </w:pPr>
      <w:hyperlink w:anchor="_eb8398b5a178c638b98597120ec51c4d" w:history="1">
        <w:r w:rsidR="003709BC">
          <w:rPr>
            <w:rStyle w:val="Hyperlink"/>
          </w:rPr>
          <w:t>Identifiable Entity</w:t>
        </w:r>
      </w:hyperlink>
    </w:p>
    <w:p w14:paraId="6D33F0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C9FA6F6" w14:textId="77777777" w:rsidR="003709BC" w:rsidRDefault="003709BC" w:rsidP="003709BC">
      <w:pPr>
        <w:ind w:left="605" w:hanging="245"/>
      </w:pPr>
      <w:r>
        <w:rPr>
          <w:noProof/>
        </w:rPr>
        <w:drawing>
          <wp:inline distT="0" distB="0" distL="0" distR="0" wp14:anchorId="4155F1F0" wp14:editId="192F4A2C">
            <wp:extent cx="152400" cy="152400"/>
            <wp:effectExtent l="0" t="0" r="0" b="0"/>
            <wp:docPr id="6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7c299e558165afbf686721f3e0f8f91" w:history="1">
        <w:r>
          <w:rPr>
            <w:rStyle w:val="Hyperlink"/>
          </w:rPr>
          <w:t>Disrupt Stakeholder's Objective</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3D51A7D" w14:textId="77777777" w:rsidR="003709BC" w:rsidRDefault="003709BC" w:rsidP="003709BC">
      <w:pPr>
        <w:ind w:left="605" w:hanging="245"/>
      </w:pPr>
      <w:r>
        <w:rPr>
          <w:noProof/>
        </w:rPr>
        <w:drawing>
          <wp:inline distT="0" distB="0" distL="0" distR="0" wp14:anchorId="463D467C" wp14:editId="37C5EE58">
            <wp:extent cx="152400" cy="152400"/>
            <wp:effectExtent l="0" t="0" r="0" b="0"/>
            <wp:docPr id="6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65EF45" w14:textId="77777777" w:rsidR="003709BC" w:rsidRDefault="003709BC" w:rsidP="003709BC">
      <w:pPr>
        <w:ind w:left="605" w:hanging="245"/>
      </w:pPr>
      <w:r>
        <w:rPr>
          <w:noProof/>
        </w:rPr>
        <w:drawing>
          <wp:inline distT="0" distB="0" distL="0" distR="0" wp14:anchorId="3F558401" wp14:editId="4EB5F2A1">
            <wp:extent cx="152400" cy="152400"/>
            <wp:effectExtent l="0" t="0" r="0" b="0"/>
            <wp:docPr id="6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E991D4E"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3062144" w14:textId="77777777" w:rsidR="003709BC" w:rsidRDefault="003709BC" w:rsidP="008C7C30">
      <w:pPr>
        <w:pStyle w:val="BodyText"/>
      </w:pPr>
      <w:r>
        <w:t>Means that serves to meet an objective.</w:t>
      </w:r>
    </w:p>
    <w:p w14:paraId="1D36DEC9" w14:textId="77777777" w:rsidR="003709BC" w:rsidRDefault="003709BC" w:rsidP="003709BC">
      <w:pPr>
        <w:ind w:left="605" w:hanging="245"/>
      </w:pPr>
      <w:r>
        <w:rPr>
          <w:noProof/>
        </w:rPr>
        <w:drawing>
          <wp:inline distT="0" distB="0" distL="0" distR="0" wp14:anchorId="3529E347" wp14:editId="2300FE00">
            <wp:extent cx="152400" cy="152400"/>
            <wp:effectExtent l="0" t="0" r="0" b="0"/>
            <wp:docPr id="6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D0D7786" w14:textId="77777777" w:rsidR="003709BC" w:rsidRDefault="003709BC" w:rsidP="003709BC">
      <w:r>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68AF2A7E" w14:textId="77777777" w:rsidR="003709BC" w:rsidRDefault="003709BC" w:rsidP="008C7C30">
      <w:pPr>
        <w:pStyle w:val="BodyText"/>
      </w:pPr>
      <w:r>
        <w:t>A stakeholder having an objective they intend to attain or retain.</w:t>
      </w:r>
    </w:p>
    <w:p w14:paraId="22FE034F" w14:textId="77777777" w:rsidR="003709BC" w:rsidRDefault="003709BC" w:rsidP="003709BC"/>
    <w:p w14:paraId="05D1B7E2" w14:textId="77777777" w:rsidR="003709BC" w:rsidRDefault="003709BC" w:rsidP="003709BC">
      <w:pPr>
        <w:pStyle w:val="Heading3"/>
        <w:spacing w:after="0"/>
        <w:ind w:left="1080"/>
      </w:pPr>
      <w:bookmarkStart w:id="2317" w:name="_28d3223e51e220df32c5e407bfd23179"/>
      <w:bookmarkStart w:id="2318" w:name="_Toc468649690"/>
      <w:r>
        <w:lastRenderedPageBreak/>
        <w:t>Association Class Objective of Stakeholder</w:t>
      </w:r>
      <w:bookmarkEnd w:id="2317"/>
      <w:r w:rsidRPr="003A31EC">
        <w:rPr>
          <w:rFonts w:cs="Arial"/>
        </w:rPr>
        <w:t xml:space="preserve"> </w:t>
      </w:r>
      <w:r>
        <w:rPr>
          <w:rFonts w:cs="Arial"/>
        </w:rPr>
        <w:fldChar w:fldCharType="begin"/>
      </w:r>
      <w:r>
        <w:instrText>XE"</w:instrText>
      </w:r>
      <w:r w:rsidRPr="00413D75">
        <w:rPr>
          <w:rFonts w:cs="Arial"/>
        </w:rPr>
        <w:instrText>Objective of Stakeholder</w:instrText>
      </w:r>
      <w:r>
        <w:instrText>"</w:instrText>
      </w:r>
      <w:r>
        <w:rPr>
          <w:rFonts w:cs="Arial"/>
        </w:rPr>
        <w:fldChar w:fldCharType="end"/>
      </w:r>
      <w:r>
        <w:rPr>
          <w:rFonts w:cs="Arial"/>
        </w:rPr>
        <w:t xml:space="preserve"> &lt;&lt;Relationship&gt;&gt;</w:t>
      </w:r>
      <w:bookmarkEnd w:id="2318"/>
    </w:p>
    <w:p w14:paraId="598805D5" w14:textId="77777777" w:rsidR="003709BC" w:rsidRDefault="003709BC" w:rsidP="003709BC">
      <w:r>
        <w:t>Relationship between a stakeholder and their objectives.</w:t>
      </w:r>
    </w:p>
    <w:p w14:paraId="5254A713" w14:textId="77777777" w:rsidR="003709BC" w:rsidRDefault="003709BC" w:rsidP="003709BC">
      <w:pPr>
        <w:jc w:val="center"/>
      </w:pPr>
      <w:r>
        <w:rPr>
          <w:noProof/>
        </w:rPr>
        <w:drawing>
          <wp:inline distT="0" distB="0" distL="0" distR="0" wp14:anchorId="781D0C5B" wp14:editId="0D6FEE68">
            <wp:extent cx="5438775" cy="3048000"/>
            <wp:effectExtent l="0" t="0" r="0" b="0"/>
            <wp:docPr id="682" name="Picture -1230936156.emf" descr="-1230936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1230936156.emf"/>
                    <pic:cNvPicPr/>
                  </pic:nvPicPr>
                  <pic:blipFill>
                    <a:blip r:embed="rId165" cstate="print"/>
                    <a:stretch>
                      <a:fillRect/>
                    </a:stretch>
                  </pic:blipFill>
                  <pic:spPr>
                    <a:xfrm>
                      <a:off x="0" y="0"/>
                      <a:ext cx="5438775" cy="3048000"/>
                    </a:xfrm>
                    <a:prstGeom prst="rect">
                      <a:avLst/>
                    </a:prstGeom>
                  </pic:spPr>
                </pic:pic>
              </a:graphicData>
            </a:graphic>
          </wp:inline>
        </w:drawing>
      </w:r>
    </w:p>
    <w:p w14:paraId="149A76E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of Stakeholder</w:t>
      </w:r>
    </w:p>
    <w:p w14:paraId="04D0E83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6A6851" w14:textId="77777777" w:rsidR="003709BC" w:rsidRDefault="003D454B" w:rsidP="003709BC">
      <w:pPr>
        <w:ind w:left="360"/>
      </w:pPr>
      <w:hyperlink w:anchor="_ebfb31ee42848a5e98a87132d6936682" w:history="1">
        <w:r w:rsidR="003709BC">
          <w:rPr>
            <w:rStyle w:val="Hyperlink"/>
          </w:rPr>
          <w:t>Related</w:t>
        </w:r>
      </w:hyperlink>
    </w:p>
    <w:p w14:paraId="5630C47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ECF4CD" w14:textId="77777777" w:rsidR="003709BC" w:rsidRDefault="003709BC" w:rsidP="003709BC">
      <w:pPr>
        <w:ind w:firstLine="720"/>
      </w:pPr>
      <w:r>
        <w:rPr>
          <w:noProof/>
        </w:rPr>
        <w:drawing>
          <wp:inline distT="0" distB="0" distL="0" distR="0" wp14:anchorId="1A19BC43" wp14:editId="68581DD2">
            <wp:extent cx="152400" cy="152400"/>
            <wp:effectExtent l="0" t="0" r="0" b="0"/>
            <wp:docPr id="6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8781678" w14:textId="77777777" w:rsidR="003709BC" w:rsidRDefault="003709BC" w:rsidP="008C7C30">
      <w:pPr>
        <w:pStyle w:val="BodyText"/>
      </w:pPr>
      <w:r>
        <w:t>An objective that a stakeholder intends to retain or achieve.</w:t>
      </w:r>
    </w:p>
    <w:p w14:paraId="4202C3B3" w14:textId="77777777" w:rsidR="003709BC" w:rsidRDefault="003709BC" w:rsidP="003709BC">
      <w:pPr>
        <w:ind w:firstLine="720"/>
      </w:pPr>
      <w:r>
        <w:rPr>
          <w:noProof/>
        </w:rPr>
        <w:drawing>
          <wp:inline distT="0" distB="0" distL="0" distR="0" wp14:anchorId="177CE612" wp14:editId="2D92FFC8">
            <wp:extent cx="152400" cy="152400"/>
            <wp:effectExtent l="0" t="0" r="0" b="0"/>
            <wp:docPr id="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7F1A7627" w14:textId="77777777" w:rsidR="003709BC" w:rsidRDefault="003709BC" w:rsidP="008C7C30">
      <w:pPr>
        <w:pStyle w:val="BodyText"/>
      </w:pPr>
      <w:r>
        <w:t>A stakeholder having an objective they intend to attain or retain.</w:t>
      </w:r>
    </w:p>
    <w:p w14:paraId="3533A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94D4A44" w14:textId="77777777" w:rsidR="003709BC" w:rsidRDefault="003709BC" w:rsidP="003709BC">
      <w:pPr>
        <w:pStyle w:val="BodyText2"/>
        <w:spacing w:after="0"/>
      </w:pPr>
      <w:r>
        <w:rPr>
          <w:noProof/>
          <w:lang w:val="en-US" w:eastAsia="en-US" w:bidi="ar-SA"/>
        </w:rPr>
        <w:drawing>
          <wp:inline distT="0" distB="0" distL="0" distR="0" wp14:anchorId="7B6B5AD1" wp14:editId="608808D9">
            <wp:extent cx="152400" cy="152400"/>
            <wp:effectExtent l="0" t="0" r="0" b="0"/>
            <wp:docPr id="68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importance</w:t>
      </w:r>
      <w:r>
        <w:rPr>
          <w:rFonts w:cs="Arial"/>
        </w:rPr>
        <w:fldChar w:fldCharType="begin"/>
      </w:r>
      <w:r>
        <w:instrText>XE"</w:instrText>
      </w:r>
      <w:r w:rsidRPr="00413D75">
        <w:rPr>
          <w:rFonts w:cs="Arial"/>
        </w:rPr>
        <w:instrText>importance</w:instrText>
      </w:r>
      <w:r>
        <w:instrText>"</w:instrText>
      </w:r>
      <w:r>
        <w:rPr>
          <w:rFonts w:cs="Arial"/>
        </w:rPr>
        <w:fldChar w:fldCharType="end"/>
      </w:r>
      <w:r>
        <w:t xml:space="preserve"> : </w:t>
      </w:r>
      <w:hyperlink w:anchor="_23c4326044009f885190c5ab985800db" w:history="1">
        <w:r>
          <w:rPr>
            <w:rStyle w:val="Hyperlink"/>
          </w:rPr>
          <w:t>Metric</w:t>
        </w:r>
      </w:hyperlink>
    </w:p>
    <w:p w14:paraId="4526C9B3" w14:textId="77777777" w:rsidR="003709BC" w:rsidRDefault="003709BC" w:rsidP="008C7C30">
      <w:pPr>
        <w:pStyle w:val="BodyText"/>
      </w:pPr>
      <w:r>
        <w:t>A metric of importance of an objective to a stakeholder.</w:t>
      </w:r>
    </w:p>
    <w:p w14:paraId="7C14BE4D" w14:textId="77777777" w:rsidR="003709BC" w:rsidRDefault="003709BC" w:rsidP="003709BC"/>
    <w:p w14:paraId="42D58DDA" w14:textId="77777777" w:rsidR="003709BC" w:rsidRDefault="003709BC" w:rsidP="003709BC">
      <w:pPr>
        <w:pStyle w:val="Heading3"/>
        <w:spacing w:after="0"/>
        <w:ind w:left="1080"/>
      </w:pPr>
      <w:bookmarkStart w:id="2319" w:name="_1fcabc68dedca11e5e036fdb39d45487"/>
      <w:bookmarkStart w:id="2320" w:name="_Toc468649691"/>
      <w:r>
        <w:t>Class Opportunity</w:t>
      </w:r>
      <w:bookmarkEnd w:id="2319"/>
      <w:bookmarkEnd w:id="2320"/>
      <w:r w:rsidRPr="003A31EC">
        <w:rPr>
          <w:rFonts w:cs="Arial"/>
        </w:rPr>
        <w:t xml:space="preserve"> </w:t>
      </w:r>
      <w:r>
        <w:rPr>
          <w:rFonts w:cs="Arial"/>
        </w:rPr>
        <w:fldChar w:fldCharType="begin"/>
      </w:r>
      <w:r>
        <w:instrText>XE"</w:instrText>
      </w:r>
      <w:r w:rsidRPr="00413D75">
        <w:rPr>
          <w:rFonts w:cs="Arial"/>
        </w:rPr>
        <w:instrText>Opportunity</w:instrText>
      </w:r>
      <w:r>
        <w:instrText>"</w:instrText>
      </w:r>
      <w:r>
        <w:rPr>
          <w:rFonts w:cs="Arial"/>
        </w:rPr>
        <w:fldChar w:fldCharType="end"/>
      </w:r>
      <w:r>
        <w:rPr>
          <w:rFonts w:cs="Arial"/>
        </w:rPr>
        <w:t xml:space="preserve"> </w:t>
      </w:r>
    </w:p>
    <w:p w14:paraId="15AFC408" w14:textId="77777777" w:rsidR="003709BC" w:rsidRDefault="003709BC" w:rsidP="003709BC">
      <w:r>
        <w:t>An opportunity is any potential future situation having beneficial consequences.</w:t>
      </w:r>
      <w:r>
        <w:br/>
        <w:t>[BMM] Opportunity: This category of Assessment indicates that some Influencer can have a favorable impact on the organization’s employment of Means or achievement of Ends. For example, the bankruptcy of Pizza Company’s major competitor in Region-Y is assessed to be an Opportunity in its Goal “To increase market share.”</w:t>
      </w:r>
    </w:p>
    <w:p w14:paraId="13002699" w14:textId="77777777" w:rsidR="003709BC" w:rsidRDefault="003709BC" w:rsidP="003709BC">
      <w:pPr>
        <w:jc w:val="center"/>
      </w:pPr>
      <w:r>
        <w:rPr>
          <w:noProof/>
        </w:rPr>
        <w:lastRenderedPageBreak/>
        <w:drawing>
          <wp:inline distT="0" distB="0" distL="0" distR="0" wp14:anchorId="5DC84FA9" wp14:editId="68A4F6A3">
            <wp:extent cx="4838700" cy="3781424"/>
            <wp:effectExtent l="0" t="0" r="0" b="0"/>
            <wp:docPr id="690" name="Picture 557211808.emf" descr="557211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557211808.emf"/>
                    <pic:cNvPicPr/>
                  </pic:nvPicPr>
                  <pic:blipFill>
                    <a:blip r:embed="rId166" cstate="print"/>
                    <a:stretch>
                      <a:fillRect/>
                    </a:stretch>
                  </pic:blipFill>
                  <pic:spPr>
                    <a:xfrm>
                      <a:off x="0" y="0"/>
                      <a:ext cx="4838700" cy="3781424"/>
                    </a:xfrm>
                    <a:prstGeom prst="rect">
                      <a:avLst/>
                    </a:prstGeom>
                  </pic:spPr>
                </pic:pic>
              </a:graphicData>
            </a:graphic>
          </wp:inline>
        </w:drawing>
      </w:r>
    </w:p>
    <w:p w14:paraId="07D57E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Opportunity Detail</w:t>
      </w:r>
    </w:p>
    <w:p w14:paraId="24570A0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276091" w14:textId="77777777" w:rsidR="003709BC" w:rsidRDefault="003D454B" w:rsidP="003709BC">
      <w:pPr>
        <w:ind w:left="360"/>
      </w:pPr>
      <w:hyperlink w:anchor="_b5881b0e5e4eeb119cdf881b4c32b91f" w:history="1">
        <w:r w:rsidR="003709BC">
          <w:rPr>
            <w:rStyle w:val="Hyperlink"/>
          </w:rPr>
          <w:t>Potential Situation</w:t>
        </w:r>
      </w:hyperlink>
      <w:r w:rsidR="003709BC">
        <w:t xml:space="preserve">, </w:t>
      </w:r>
      <w:hyperlink w:anchor="_8c517cf1950741c0f89edebf828214cc" w:history="1">
        <w:r w:rsidR="003709BC">
          <w:rPr>
            <w:rStyle w:val="Hyperlink"/>
          </w:rPr>
          <w:t>Situation</w:t>
        </w:r>
      </w:hyperlink>
    </w:p>
    <w:p w14:paraId="13B067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18CF37A" w14:textId="77777777" w:rsidR="003709BC" w:rsidRDefault="003709BC" w:rsidP="003709BC">
      <w:pPr>
        <w:ind w:left="605" w:hanging="245"/>
      </w:pPr>
      <w:r>
        <w:rPr>
          <w:noProof/>
        </w:rPr>
        <w:drawing>
          <wp:inline distT="0" distB="0" distL="0" distR="0" wp14:anchorId="1B96A8CE" wp14:editId="7DD6954A">
            <wp:extent cx="152400" cy="152400"/>
            <wp:effectExtent l="0" t="0" r="0" b="0"/>
            <wp:docPr id="6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d8627889bb18484d816f4230a0ac0fe" w:history="1">
        <w:r>
          <w:rPr>
            <w:rStyle w:val="Hyperlink"/>
          </w:rPr>
          <w:t>Benefit</w:t>
        </w:r>
      </w:hyperlink>
      <w:r>
        <w:t xml:space="preserve"> [1..*]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476594FE" w14:textId="77777777" w:rsidR="003709BC" w:rsidRDefault="003709BC" w:rsidP="008C7C30">
      <w:pPr>
        <w:pStyle w:val="BodyText"/>
      </w:pPr>
      <w:r>
        <w:t>A consequence of a situation that impacts the objectives of a stakeholder in a positive way.</w:t>
      </w:r>
    </w:p>
    <w:p w14:paraId="1F11AFEA" w14:textId="77777777" w:rsidR="003709BC" w:rsidRDefault="003709BC" w:rsidP="003709BC"/>
    <w:p w14:paraId="04965D1B" w14:textId="77777777" w:rsidR="003709BC" w:rsidRDefault="003709BC" w:rsidP="003709BC">
      <w:pPr>
        <w:pStyle w:val="Heading3"/>
        <w:spacing w:after="0"/>
        <w:ind w:left="1080"/>
      </w:pPr>
      <w:bookmarkStart w:id="2321" w:name="_e6b0cbf74d66e662c0e3b43efa323757"/>
      <w:bookmarkStart w:id="2322" w:name="_Toc468649692"/>
      <w:r>
        <w:t>Class Stakeholder</w:t>
      </w:r>
      <w:bookmarkEnd w:id="2321"/>
      <w:r w:rsidRPr="003A31EC">
        <w:rPr>
          <w:rFonts w:cs="Arial"/>
        </w:rPr>
        <w:t xml:space="preserve"> </w:t>
      </w:r>
      <w:r>
        <w:rPr>
          <w:rFonts w:cs="Arial"/>
        </w:rPr>
        <w:fldChar w:fldCharType="begin"/>
      </w:r>
      <w:r>
        <w:instrText>XE"</w:instrText>
      </w:r>
      <w:r w:rsidRPr="00413D75">
        <w:rPr>
          <w:rFonts w:cs="Arial"/>
        </w:rPr>
        <w:instrText>Stakeholder</w:instrText>
      </w:r>
      <w:r>
        <w:instrText>"</w:instrText>
      </w:r>
      <w:r>
        <w:rPr>
          <w:rFonts w:cs="Arial"/>
        </w:rPr>
        <w:fldChar w:fldCharType="end"/>
      </w:r>
      <w:r>
        <w:rPr>
          <w:rFonts w:cs="Arial"/>
        </w:rPr>
        <w:t xml:space="preserve"> &lt;&lt;Role&gt;&gt;</w:t>
      </w:r>
      <w:bookmarkEnd w:id="2322"/>
    </w:p>
    <w:p w14:paraId="177E9806" w14:textId="77777777" w:rsidR="003709BC" w:rsidRDefault="003709BC" w:rsidP="003709BC">
      <w:r>
        <w:t>A stakeholder is a responsible performer having objectives and promoting the means for achieving those objectives.</w:t>
      </w:r>
    </w:p>
    <w:p w14:paraId="6E9AC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05503B" w14:textId="77777777" w:rsidR="003709BC" w:rsidRDefault="003D454B" w:rsidP="003709BC">
      <w:pPr>
        <w:ind w:left="360"/>
      </w:pPr>
      <w:hyperlink w:anchor="_98dc776c0c33f3d31feb4b2ebb61522f" w:history="1">
        <w:r w:rsidR="003709BC">
          <w:rPr>
            <w:rStyle w:val="Hyperlink"/>
          </w:rPr>
          <w:t>Social Agent</w:t>
        </w:r>
      </w:hyperlink>
    </w:p>
    <w:p w14:paraId="1AE3B7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D0A7CA8" w14:textId="77777777" w:rsidR="003709BC" w:rsidRDefault="003709BC" w:rsidP="003709BC">
      <w:pPr>
        <w:ind w:left="605" w:hanging="245"/>
      </w:pPr>
      <w:r>
        <w:rPr>
          <w:noProof/>
        </w:rPr>
        <w:drawing>
          <wp:inline distT="0" distB="0" distL="0" distR="0" wp14:anchorId="2C2A2967" wp14:editId="68830F16">
            <wp:extent cx="152400" cy="152400"/>
            <wp:effectExtent l="0" t="0" r="0" b="0"/>
            <wp:docPr id="6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65D08D5" w14:textId="77777777" w:rsidR="003709BC" w:rsidRDefault="003709BC" w:rsidP="003709BC">
      <w:r>
        <w:tab/>
      </w:r>
      <w:r>
        <w:rPr>
          <w:i/>
        </w:rPr>
        <w:t>through association</w:t>
      </w:r>
      <w:r w:rsidRPr="00446E2F">
        <w:rPr>
          <w:i/>
        </w:rPr>
        <w:t>:</w:t>
      </w:r>
      <w:r>
        <w:t xml:space="preserve"> </w:t>
      </w:r>
      <w:hyperlink w:anchor="_11010295f8ed009bedb40bfa3aed7f4c" w:history="1">
        <w:r w:rsidRPr="00446E2F">
          <w:rPr>
            <w:rStyle w:val="Hyperlink"/>
            <w:color w:val="0066FF"/>
          </w:rPr>
          <w:t>Stakeholder Desirability</w:t>
        </w:r>
      </w:hyperlink>
      <w:r>
        <w:t xml:space="preserve"> </w:t>
      </w:r>
    </w:p>
    <w:p w14:paraId="3A289804" w14:textId="77777777" w:rsidR="003709BC" w:rsidRDefault="003709BC" w:rsidP="008C7C30">
      <w:pPr>
        <w:pStyle w:val="BodyText"/>
      </w:pPr>
      <w:r>
        <w:t>The situation evaluated in terms of its desirability for a stakeholder.</w:t>
      </w:r>
    </w:p>
    <w:p w14:paraId="425C939D" w14:textId="77777777" w:rsidR="003709BC" w:rsidRDefault="003709BC" w:rsidP="003709BC">
      <w:pPr>
        <w:ind w:left="605" w:hanging="245"/>
      </w:pPr>
      <w:r>
        <w:rPr>
          <w:noProof/>
        </w:rPr>
        <w:drawing>
          <wp:inline distT="0" distB="0" distL="0" distR="0" wp14:anchorId="06E6A174" wp14:editId="58CC862D">
            <wp:extent cx="152400" cy="152400"/>
            <wp:effectExtent l="0" t="0" r="0" b="0"/>
            <wp:docPr id="6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97D6C8" w14:textId="77777777" w:rsidR="003709BC" w:rsidRDefault="003709BC" w:rsidP="003709BC">
      <w:r>
        <w:lastRenderedPageBreak/>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0017B451" w14:textId="77777777" w:rsidR="003709BC" w:rsidRDefault="003709BC" w:rsidP="008C7C30">
      <w:pPr>
        <w:pStyle w:val="BodyText"/>
      </w:pPr>
      <w:r>
        <w:t>An objective that a stakeholder intends to retain or achieve.</w:t>
      </w:r>
    </w:p>
    <w:p w14:paraId="286D2C11" w14:textId="77777777" w:rsidR="003709BC" w:rsidRDefault="003709BC" w:rsidP="003709BC"/>
    <w:p w14:paraId="7F405B32" w14:textId="77777777" w:rsidR="003709BC" w:rsidRDefault="003709BC" w:rsidP="003709BC">
      <w:pPr>
        <w:pStyle w:val="Heading3"/>
        <w:spacing w:after="0"/>
        <w:ind w:left="1080"/>
      </w:pPr>
      <w:bookmarkStart w:id="2323" w:name="_11010295f8ed009bedb40bfa3aed7f4c"/>
      <w:bookmarkStart w:id="2324" w:name="_Toc468649693"/>
      <w:r>
        <w:t>Association Class Stakeholder Desirability</w:t>
      </w:r>
      <w:bookmarkEnd w:id="2323"/>
      <w:r w:rsidRPr="003A31EC">
        <w:rPr>
          <w:rFonts w:cs="Arial"/>
        </w:rPr>
        <w:t xml:space="preserve"> </w:t>
      </w:r>
      <w:r>
        <w:rPr>
          <w:rFonts w:cs="Arial"/>
        </w:rPr>
        <w:fldChar w:fldCharType="begin"/>
      </w:r>
      <w:r>
        <w:instrText>XE"</w:instrText>
      </w:r>
      <w:r w:rsidRPr="00413D75">
        <w:rPr>
          <w:rFonts w:cs="Arial"/>
        </w:rPr>
        <w:instrText>Stakeholder Desirability</w:instrText>
      </w:r>
      <w:r>
        <w:instrText>"</w:instrText>
      </w:r>
      <w:r>
        <w:rPr>
          <w:rFonts w:cs="Arial"/>
        </w:rPr>
        <w:fldChar w:fldCharType="end"/>
      </w:r>
      <w:r>
        <w:rPr>
          <w:rFonts w:cs="Arial"/>
        </w:rPr>
        <w:t xml:space="preserve"> &lt;&lt;Relationship&gt;&gt;</w:t>
      </w:r>
      <w:bookmarkEnd w:id="2324"/>
    </w:p>
    <w:p w14:paraId="62F77E87" w14:textId="77777777" w:rsidR="003709BC" w:rsidRDefault="003709BC" w:rsidP="003709BC">
      <w:r>
        <w:t>A relationship representing the net desirability of a situation for a stakeholder.</w:t>
      </w:r>
      <w:r>
        <w:br/>
        <w:t>Note: Stakeholder desirability is expected to be computed based on aggregating the impact of a situation for a stakeholder. However, the algorithm for this aggregation is not specified in the standard.</w:t>
      </w:r>
    </w:p>
    <w:p w14:paraId="4BBDFA80" w14:textId="77777777" w:rsidR="003709BC" w:rsidRDefault="003709BC" w:rsidP="003709BC">
      <w:pPr>
        <w:jc w:val="center"/>
      </w:pPr>
      <w:r>
        <w:rPr>
          <w:noProof/>
        </w:rPr>
        <w:drawing>
          <wp:inline distT="0" distB="0" distL="0" distR="0" wp14:anchorId="39445E8A" wp14:editId="0EEBA715">
            <wp:extent cx="5476875" cy="2962275"/>
            <wp:effectExtent l="0" t="0" r="0" b="0"/>
            <wp:docPr id="698" name="Picture 25240442.emf" descr="252404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25240442.emf"/>
                    <pic:cNvPicPr/>
                  </pic:nvPicPr>
                  <pic:blipFill>
                    <a:blip r:embed="rId167" cstate="print"/>
                    <a:stretch>
                      <a:fillRect/>
                    </a:stretch>
                  </pic:blipFill>
                  <pic:spPr>
                    <a:xfrm>
                      <a:off x="0" y="0"/>
                      <a:ext cx="5476875" cy="2962275"/>
                    </a:xfrm>
                    <a:prstGeom prst="rect">
                      <a:avLst/>
                    </a:prstGeom>
                  </pic:spPr>
                </pic:pic>
              </a:graphicData>
            </a:graphic>
          </wp:inline>
        </w:drawing>
      </w:r>
    </w:p>
    <w:p w14:paraId="523FEB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Stakeholder Desirability</w:t>
      </w:r>
    </w:p>
    <w:p w14:paraId="792ED0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F54796" w14:textId="77777777" w:rsidR="003709BC" w:rsidRDefault="003D454B" w:rsidP="003709BC">
      <w:pPr>
        <w:ind w:left="360"/>
      </w:pPr>
      <w:hyperlink w:anchor="_307f4f4f5a8ca8e147619d25a32c9000" w:history="1">
        <w:r w:rsidR="003709BC">
          <w:rPr>
            <w:rStyle w:val="Hyperlink"/>
          </w:rPr>
          <w:t>Desirability Assessment</w:t>
        </w:r>
      </w:hyperlink>
      <w:r w:rsidR="003709BC">
        <w:t xml:space="preserve">, </w:t>
      </w:r>
      <w:hyperlink w:anchor="_ebfb31ee42848a5e98a87132d6936682" w:history="1">
        <w:r w:rsidR="003709BC">
          <w:rPr>
            <w:rStyle w:val="Hyperlink"/>
          </w:rPr>
          <w:t>Related</w:t>
        </w:r>
      </w:hyperlink>
    </w:p>
    <w:p w14:paraId="43C7F51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9119A7D" w14:textId="77777777" w:rsidR="003709BC" w:rsidRDefault="003709BC" w:rsidP="003709BC">
      <w:pPr>
        <w:ind w:firstLine="720"/>
      </w:pPr>
      <w:r>
        <w:rPr>
          <w:noProof/>
        </w:rPr>
        <w:drawing>
          <wp:inline distT="0" distB="0" distL="0" distR="0" wp14:anchorId="01758708" wp14:editId="14C9EC71">
            <wp:extent cx="152400" cy="152400"/>
            <wp:effectExtent l="0" t="0" r="0" b="0"/>
            <wp:docPr id="7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3609D47" w14:textId="77777777" w:rsidR="003709BC" w:rsidRDefault="003709BC" w:rsidP="008C7C30">
      <w:pPr>
        <w:pStyle w:val="BodyText"/>
      </w:pPr>
      <w:r>
        <w:t>The situation evaluated in terms of its desirability for a stakeholder.</w:t>
      </w:r>
    </w:p>
    <w:p w14:paraId="0C7E8DE7" w14:textId="77777777" w:rsidR="003709BC" w:rsidRDefault="003709BC" w:rsidP="003709BC">
      <w:pPr>
        <w:ind w:firstLine="720"/>
      </w:pPr>
      <w:r>
        <w:rPr>
          <w:noProof/>
        </w:rPr>
        <w:drawing>
          <wp:inline distT="0" distB="0" distL="0" distR="0" wp14:anchorId="218056D0" wp14:editId="538F2B89">
            <wp:extent cx="152400" cy="152400"/>
            <wp:effectExtent l="0" t="0" r="0" b="0"/>
            <wp:docPr id="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for</w:t>
      </w:r>
      <w:r>
        <w:rPr>
          <w:rFonts w:cs="Arial"/>
        </w:rPr>
        <w:fldChar w:fldCharType="begin"/>
      </w:r>
      <w:r>
        <w:instrText>XE"</w:instrText>
      </w:r>
      <w:r w:rsidRPr="00413D75">
        <w:rPr>
          <w:rFonts w:cs="Arial"/>
        </w:rPr>
        <w:instrText>desirability for</w:instrText>
      </w:r>
      <w:r>
        <w:instrText>"</w:instrText>
      </w:r>
      <w:r>
        <w:rPr>
          <w:rFonts w:cs="Arial"/>
        </w:rPr>
        <w:fldChar w:fldCharType="end"/>
      </w:r>
      <w:r>
        <w:t xml:space="preserve"> : </w:t>
      </w:r>
      <w:hyperlink w:anchor="_e6b0cbf74d66e662c0e3b43efa323757" w:history="1">
        <w:r>
          <w:rPr>
            <w:rStyle w:val="Hyperlink"/>
          </w:rPr>
          <w:t>Stakeholder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E1699FA" w14:textId="77777777" w:rsidR="003709BC" w:rsidRDefault="003709BC" w:rsidP="008C7C30">
      <w:pPr>
        <w:pStyle w:val="BodyText"/>
      </w:pPr>
      <w:r>
        <w:t>A stakeholder for which desirability of a situation is evaluated.</w:t>
      </w:r>
    </w:p>
    <w:p w14:paraId="741DFB76" w14:textId="77777777" w:rsidR="003709BC" w:rsidRDefault="003709BC" w:rsidP="003709BC"/>
    <w:p w14:paraId="3D44D095" w14:textId="77777777" w:rsidR="003709BC" w:rsidRDefault="003709BC" w:rsidP="003709BC">
      <w:pPr>
        <w:spacing w:after="200" w:line="276" w:lineRule="auto"/>
        <w:rPr>
          <w:b/>
          <w:bCs/>
          <w:color w:val="365F91"/>
          <w:sz w:val="40"/>
          <w:szCs w:val="40"/>
        </w:rPr>
      </w:pPr>
      <w:r>
        <w:br w:type="page"/>
      </w:r>
    </w:p>
    <w:p w14:paraId="1402C191" w14:textId="77777777" w:rsidR="003709BC" w:rsidRDefault="003709BC" w:rsidP="003709BC">
      <w:pPr>
        <w:pStyle w:val="Heading2"/>
      </w:pPr>
      <w:bookmarkStart w:id="2325" w:name="_Toc468649694"/>
      <w:r>
        <w:t>Threat-risk-conceptual-model::Generic Concept Library::Observations</w:t>
      </w:r>
      <w:bookmarkEnd w:id="2325"/>
    </w:p>
    <w:p w14:paraId="48C89E8F" w14:textId="77777777" w:rsidR="003709BC" w:rsidRDefault="003709BC" w:rsidP="008C7C30">
      <w:pPr>
        <w:pStyle w:val="BodyText"/>
      </w:pPr>
      <w:r>
        <w:t>Observations are acts where an observer notes some entity (including situations and individuals) that are observed in a situation.</w:t>
      </w:r>
    </w:p>
    <w:p w14:paraId="5377A758" w14:textId="77777777" w:rsidR="003709BC" w:rsidRDefault="003709BC" w:rsidP="003709BC">
      <w:pPr>
        <w:pStyle w:val="Heading3"/>
        <w:spacing w:after="0"/>
        <w:ind w:left="1080"/>
      </w:pPr>
      <w:bookmarkStart w:id="2326" w:name="_Toc468649695"/>
      <w:r>
        <w:t>Diagram: Measurement</w:t>
      </w:r>
      <w:bookmarkEnd w:id="2326"/>
    </w:p>
    <w:p w14:paraId="305BBB2E" w14:textId="77777777" w:rsidR="003709BC" w:rsidRDefault="003709BC" w:rsidP="003709BC">
      <w:pPr>
        <w:jc w:val="center"/>
        <w:rPr>
          <w:rFonts w:cs="Arial"/>
        </w:rPr>
      </w:pPr>
      <w:r>
        <w:rPr>
          <w:noProof/>
        </w:rPr>
        <w:drawing>
          <wp:inline distT="0" distB="0" distL="0" distR="0" wp14:anchorId="36861148" wp14:editId="5051C588">
            <wp:extent cx="6188075" cy="2893400"/>
            <wp:effectExtent l="0" t="0" r="0" b="0"/>
            <wp:docPr id="704" name="Picture -1061069132.emf" descr="-10610691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1061069132.emf"/>
                    <pic:cNvPicPr/>
                  </pic:nvPicPr>
                  <pic:blipFill>
                    <a:blip r:embed="rId168" cstate="print"/>
                    <a:stretch>
                      <a:fillRect/>
                    </a:stretch>
                  </pic:blipFill>
                  <pic:spPr>
                    <a:xfrm>
                      <a:off x="0" y="0"/>
                      <a:ext cx="6188075" cy="2893400"/>
                    </a:xfrm>
                    <a:prstGeom prst="rect">
                      <a:avLst/>
                    </a:prstGeom>
                  </pic:spPr>
                </pic:pic>
              </a:graphicData>
            </a:graphic>
          </wp:inline>
        </w:drawing>
      </w:r>
    </w:p>
    <w:p w14:paraId="4A288FE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Measurement</w:t>
      </w:r>
    </w:p>
    <w:p w14:paraId="11247F1C" w14:textId="77777777" w:rsidR="003709BC" w:rsidRDefault="003709BC" w:rsidP="003709BC">
      <w:pPr>
        <w:pStyle w:val="Heading3"/>
        <w:spacing w:after="0"/>
        <w:ind w:left="1080"/>
      </w:pPr>
      <w:bookmarkStart w:id="2327" w:name="_Toc468649696"/>
      <w:r>
        <w:t>Diagram: Observability</w:t>
      </w:r>
      <w:bookmarkEnd w:id="2327"/>
    </w:p>
    <w:p w14:paraId="402D1CE1" w14:textId="77777777" w:rsidR="003709BC" w:rsidRDefault="003709BC" w:rsidP="003709BC">
      <w:pPr>
        <w:jc w:val="center"/>
        <w:rPr>
          <w:rFonts w:cs="Arial"/>
        </w:rPr>
      </w:pPr>
      <w:r>
        <w:rPr>
          <w:noProof/>
        </w:rPr>
        <w:drawing>
          <wp:inline distT="0" distB="0" distL="0" distR="0" wp14:anchorId="6C13CC18" wp14:editId="4E899ED1">
            <wp:extent cx="5400675" cy="2333625"/>
            <wp:effectExtent l="0" t="0" r="0" b="0"/>
            <wp:docPr id="706" name="Picture -2080805751.emf" descr="-208080575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2080805751.emf"/>
                    <pic:cNvPicPr/>
                  </pic:nvPicPr>
                  <pic:blipFill>
                    <a:blip r:embed="rId169" cstate="print"/>
                    <a:stretch>
                      <a:fillRect/>
                    </a:stretch>
                  </pic:blipFill>
                  <pic:spPr>
                    <a:xfrm>
                      <a:off x="0" y="0"/>
                      <a:ext cx="5400675" cy="2333625"/>
                    </a:xfrm>
                    <a:prstGeom prst="rect">
                      <a:avLst/>
                    </a:prstGeom>
                  </pic:spPr>
                </pic:pic>
              </a:graphicData>
            </a:graphic>
          </wp:inline>
        </w:drawing>
      </w:r>
    </w:p>
    <w:p w14:paraId="1DB9B71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Observability</w:t>
      </w:r>
    </w:p>
    <w:p w14:paraId="78B093B0" w14:textId="77777777" w:rsidR="003709BC" w:rsidRDefault="003709BC" w:rsidP="003709BC">
      <w:pPr>
        <w:pStyle w:val="Heading3"/>
        <w:spacing w:after="0"/>
        <w:ind w:left="1080"/>
      </w:pPr>
      <w:bookmarkStart w:id="2328" w:name="_Toc468649697"/>
      <w:r>
        <w:lastRenderedPageBreak/>
        <w:t>Diagram: Observations</w:t>
      </w:r>
      <w:bookmarkEnd w:id="2328"/>
    </w:p>
    <w:p w14:paraId="291EAD97" w14:textId="77777777" w:rsidR="003709BC" w:rsidRDefault="003709BC" w:rsidP="003709BC">
      <w:pPr>
        <w:jc w:val="center"/>
        <w:rPr>
          <w:rFonts w:cs="Arial"/>
        </w:rPr>
      </w:pPr>
      <w:r>
        <w:rPr>
          <w:noProof/>
        </w:rPr>
        <w:drawing>
          <wp:inline distT="0" distB="0" distL="0" distR="0" wp14:anchorId="109E9990" wp14:editId="2F75D06D">
            <wp:extent cx="6188075" cy="2576580"/>
            <wp:effectExtent l="0" t="0" r="0" b="0"/>
            <wp:docPr id="708" name="Picture -2020370947.emf" descr="-2020370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2020370947.emf"/>
                    <pic:cNvPicPr/>
                  </pic:nvPicPr>
                  <pic:blipFill>
                    <a:blip r:embed="rId170" cstate="print"/>
                    <a:stretch>
                      <a:fillRect/>
                    </a:stretch>
                  </pic:blipFill>
                  <pic:spPr>
                    <a:xfrm>
                      <a:off x="0" y="0"/>
                      <a:ext cx="6188075" cy="2576580"/>
                    </a:xfrm>
                    <a:prstGeom prst="rect">
                      <a:avLst/>
                    </a:prstGeom>
                  </pic:spPr>
                </pic:pic>
              </a:graphicData>
            </a:graphic>
          </wp:inline>
        </w:drawing>
      </w:r>
    </w:p>
    <w:p w14:paraId="18F64E0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Observations</w:t>
      </w:r>
    </w:p>
    <w:p w14:paraId="3C1B2F2A" w14:textId="77777777" w:rsidR="003709BC" w:rsidRDefault="003709BC" w:rsidP="003709BC">
      <w:r>
        <w:t xml:space="preserve"> </w:t>
      </w:r>
    </w:p>
    <w:p w14:paraId="79ED3DF0" w14:textId="77777777" w:rsidR="003709BC" w:rsidRDefault="003709BC" w:rsidP="003709BC"/>
    <w:p w14:paraId="1D6E1EAB" w14:textId="77777777" w:rsidR="003709BC" w:rsidRDefault="003709BC" w:rsidP="003709BC">
      <w:pPr>
        <w:pStyle w:val="Heading3"/>
        <w:spacing w:after="0"/>
        <w:ind w:left="1080"/>
      </w:pPr>
      <w:bookmarkStart w:id="2329" w:name="_0b7f28f72591f20ca17e04e29784403c"/>
      <w:bookmarkStart w:id="2330" w:name="_Toc468649698"/>
      <w:r>
        <w:t>Association Context of Observation</w:t>
      </w:r>
      <w:bookmarkEnd w:id="2329"/>
      <w:bookmarkEnd w:id="2330"/>
      <w:r w:rsidRPr="003A31EC">
        <w:rPr>
          <w:rFonts w:cs="Arial"/>
        </w:rPr>
        <w:t xml:space="preserve"> </w:t>
      </w:r>
      <w:r>
        <w:rPr>
          <w:rFonts w:cs="Arial"/>
        </w:rPr>
        <w:fldChar w:fldCharType="begin"/>
      </w:r>
      <w:r>
        <w:instrText>XE"</w:instrText>
      </w:r>
      <w:r w:rsidRPr="00413D75">
        <w:rPr>
          <w:rFonts w:cs="Arial"/>
        </w:rPr>
        <w:instrText>Context of Observation</w:instrText>
      </w:r>
      <w:r>
        <w:instrText>"</w:instrText>
      </w:r>
      <w:r>
        <w:rPr>
          <w:rFonts w:cs="Arial"/>
        </w:rPr>
        <w:fldChar w:fldCharType="end"/>
      </w:r>
      <w:r>
        <w:rPr>
          <w:rFonts w:cs="Arial"/>
        </w:rPr>
        <w:t xml:space="preserve"> </w:t>
      </w:r>
    </w:p>
    <w:p w14:paraId="249B50FA" w14:textId="77777777" w:rsidR="003709BC" w:rsidRDefault="003709BC" w:rsidP="003709BC">
      <w:r>
        <w:t>Context of an observations - e.g. the physical place, situation or timeframe in which the observation was made.</w:t>
      </w:r>
    </w:p>
    <w:p w14:paraId="757E4BE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32C8E5" w14:textId="77777777" w:rsidR="003709BC" w:rsidRDefault="003D454B" w:rsidP="003709BC">
      <w:pPr>
        <w:ind w:left="360"/>
      </w:pPr>
      <w:hyperlink w:anchor="_52c887644007b8e51a1f6e976113707a" w:history="1">
        <w:r w:rsidR="003709BC">
          <w:rPr>
            <w:rStyle w:val="Hyperlink"/>
          </w:rPr>
          <w:t>Extent of Context</w:t>
        </w:r>
      </w:hyperlink>
    </w:p>
    <w:p w14:paraId="7C51A2E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2E43E9A" w14:textId="77777777" w:rsidR="003709BC" w:rsidRDefault="003709BC" w:rsidP="003709BC">
      <w:pPr>
        <w:ind w:firstLine="720"/>
      </w:pPr>
      <w:r>
        <w:rPr>
          <w:noProof/>
        </w:rPr>
        <w:drawing>
          <wp:inline distT="0" distB="0" distL="0" distR="0" wp14:anchorId="55C9B864" wp14:editId="36B3C984">
            <wp:extent cx="152400" cy="152400"/>
            <wp:effectExtent l="0" t="0" r="0" b="0"/>
            <wp:docPr id="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429859"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3ADB7895" w14:textId="77777777" w:rsidR="003709BC" w:rsidRDefault="003709BC" w:rsidP="003709BC">
      <w:pPr>
        <w:ind w:firstLine="720"/>
      </w:pPr>
      <w:r>
        <w:rPr>
          <w:noProof/>
        </w:rPr>
        <w:drawing>
          <wp:inline distT="0" distB="0" distL="0" distR="0" wp14:anchorId="2A46AA17" wp14:editId="73F805BA">
            <wp:extent cx="152400" cy="152400"/>
            <wp:effectExtent l="0" t="0" r="0" b="0"/>
            <wp:docPr id="7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context of observation</w:t>
      </w:r>
      <w:r>
        <w:rPr>
          <w:rFonts w:cs="Arial"/>
        </w:rPr>
        <w:fldChar w:fldCharType="begin"/>
      </w:r>
      <w:r>
        <w:instrText>XE"</w:instrText>
      </w:r>
      <w:r w:rsidRPr="00413D75">
        <w:rPr>
          <w:rFonts w:cs="Arial"/>
        </w:rPr>
        <w:instrText>context of observation</w:instrText>
      </w:r>
      <w:r>
        <w:instrText>"</w:instrText>
      </w:r>
      <w:r>
        <w:rPr>
          <w:rFonts w:cs="Arial"/>
        </w:rPr>
        <w:fldChar w:fldCharType="end"/>
      </w:r>
      <w:r>
        <w:t xml:space="preserve"> : </w:t>
      </w:r>
      <w:hyperlink w:anchor="_960171937742dc52d5e836efe2372504" w:history="1">
        <w:r>
          <w:rPr>
            <w:rStyle w:val="Hyperlink"/>
          </w:rPr>
          <w:t>Observation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0ADB556" w14:textId="77777777" w:rsidR="003709BC" w:rsidRDefault="003709BC" w:rsidP="008C7C30">
      <w:pPr>
        <w:pStyle w:val="BodyText"/>
      </w:pPr>
      <w:r>
        <w:t>Observations made in the context of the subject entity. E.G. Sightings within an airport.</w:t>
      </w:r>
    </w:p>
    <w:p w14:paraId="73126979" w14:textId="77777777" w:rsidR="003709BC" w:rsidRDefault="003709BC" w:rsidP="003709BC"/>
    <w:p w14:paraId="246540DE" w14:textId="77777777" w:rsidR="003709BC" w:rsidRDefault="003709BC" w:rsidP="003709BC">
      <w:pPr>
        <w:pStyle w:val="Heading3"/>
        <w:spacing w:after="0"/>
        <w:ind w:left="1080"/>
      </w:pPr>
      <w:bookmarkStart w:id="2331" w:name="_35bea1b7e1e9e0cc9150f75b73dabd5c"/>
      <w:bookmarkStart w:id="2332" w:name="_Toc468649699"/>
      <w:r>
        <w:t>Association Class Measurement</w:t>
      </w:r>
      <w:bookmarkEnd w:id="2331"/>
      <w:r w:rsidRPr="003A31EC">
        <w:rPr>
          <w:rFonts w:cs="Arial"/>
        </w:rPr>
        <w:t xml:space="preserve"> </w:t>
      </w:r>
      <w:r>
        <w:rPr>
          <w:rFonts w:cs="Arial"/>
        </w:rPr>
        <w:fldChar w:fldCharType="begin"/>
      </w:r>
      <w:r>
        <w:instrText>XE"</w:instrText>
      </w:r>
      <w:r w:rsidRPr="00413D75">
        <w:rPr>
          <w:rFonts w:cs="Arial"/>
        </w:rPr>
        <w:instrText>Measurement</w:instrText>
      </w:r>
      <w:r>
        <w:instrText>"</w:instrText>
      </w:r>
      <w:r>
        <w:rPr>
          <w:rFonts w:cs="Arial"/>
        </w:rPr>
        <w:fldChar w:fldCharType="end"/>
      </w:r>
      <w:r>
        <w:rPr>
          <w:rFonts w:cs="Arial"/>
        </w:rPr>
        <w:t xml:space="preserve"> &lt;&lt;Relationship&gt;&gt;</w:t>
      </w:r>
      <w:bookmarkEnd w:id="2332"/>
    </w:p>
    <w:p w14:paraId="5B764C81" w14:textId="77777777" w:rsidR="003709BC" w:rsidRDefault="003709BC" w:rsidP="003709BC">
      <w:r>
        <w:t>A measurement is an observation made by &lt;observed by&gt; that &lt;observes&gt; the value of a characteristic for a particular entity, which is the Characteristic Binding the observer &lt;observes&gt;. The characteristic binding binds a particular value, e.g. 2 meters, with a particular characteristic, e.g. height, of a particular individual, e.g. John Smith.</w:t>
      </w:r>
      <w:r>
        <w:br/>
        <w:t>As a characteristic binding is a temporal entity it has a time and context which may be different from the time and context of the measurement. e.g. The nurse "Sue" took the patients (Joe) weight  measurement (Characteristic Binding - Joe &lt;has weight&gt; 94 KG) on 2/5/2010 at 9:31AM which was recorded as the patents current weight for 90 days.</w:t>
      </w:r>
    </w:p>
    <w:p w14:paraId="6461D2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7C6C043" w14:textId="77777777" w:rsidR="003709BC" w:rsidRDefault="003D454B" w:rsidP="003709BC">
      <w:pPr>
        <w:ind w:left="360"/>
      </w:pPr>
      <w:hyperlink w:anchor="_960171937742dc52d5e836efe2372504" w:history="1">
        <w:r w:rsidR="003709BC">
          <w:rPr>
            <w:rStyle w:val="Hyperlink"/>
          </w:rPr>
          <w:t>Observation</w:t>
        </w:r>
      </w:hyperlink>
    </w:p>
    <w:p w14:paraId="3ECA8B6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B51D530" w14:textId="77777777" w:rsidR="003709BC" w:rsidRDefault="003709BC" w:rsidP="003709BC">
      <w:pPr>
        <w:ind w:firstLine="720"/>
      </w:pPr>
      <w:r>
        <w:rPr>
          <w:noProof/>
        </w:rPr>
        <w:drawing>
          <wp:inline distT="0" distB="0" distL="0" distR="0" wp14:anchorId="0D009474" wp14:editId="6A4BDE8F">
            <wp:extent cx="152400" cy="152400"/>
            <wp:effectExtent l="0" t="0" r="0" b="0"/>
            <wp:docPr id="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5c6d6f43423a3230f0d5ed0876850222" w:history="1">
        <w:r>
          <w:rPr>
            <w:rStyle w:val="Hyperlink"/>
          </w:rPr>
          <w:t>Characteristic Binding</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D6C812F" w14:textId="77777777" w:rsidR="003709BC" w:rsidRDefault="003709BC" w:rsidP="003709BC">
      <w:pPr>
        <w:ind w:firstLine="720"/>
      </w:pPr>
      <w:r>
        <w:rPr>
          <w:noProof/>
        </w:rPr>
        <w:drawing>
          <wp:inline distT="0" distB="0" distL="0" distR="0" wp14:anchorId="7BA60B88" wp14:editId="2C155CB7">
            <wp:extent cx="152400" cy="152400"/>
            <wp:effectExtent l="0" t="0" r="0" b="0"/>
            <wp:docPr id="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6A4AD89" w14:textId="77777777" w:rsidR="003709BC" w:rsidRDefault="003709BC" w:rsidP="003709BC"/>
    <w:p w14:paraId="46A222DB" w14:textId="77777777" w:rsidR="003709BC" w:rsidRDefault="003709BC" w:rsidP="003709BC">
      <w:pPr>
        <w:pStyle w:val="Heading3"/>
        <w:spacing w:after="0"/>
        <w:ind w:left="1080"/>
      </w:pPr>
      <w:bookmarkStart w:id="2333" w:name="_6f650c06ad02932dd6ea895e7d4b74c7"/>
      <w:bookmarkStart w:id="2334" w:name="_Toc468649700"/>
      <w:r>
        <w:t>Association Class Observability</w:t>
      </w:r>
      <w:bookmarkEnd w:id="2333"/>
      <w:r w:rsidRPr="003A31EC">
        <w:rPr>
          <w:rFonts w:cs="Arial"/>
        </w:rPr>
        <w:t xml:space="preserve"> </w:t>
      </w:r>
      <w:r>
        <w:rPr>
          <w:rFonts w:cs="Arial"/>
        </w:rPr>
        <w:fldChar w:fldCharType="begin"/>
      </w:r>
      <w:r>
        <w:instrText>XE"</w:instrText>
      </w:r>
      <w:r w:rsidRPr="00413D75">
        <w:rPr>
          <w:rFonts w:cs="Arial"/>
        </w:rPr>
        <w:instrText>Observability</w:instrText>
      </w:r>
      <w:r>
        <w:instrText>"</w:instrText>
      </w:r>
      <w:r>
        <w:rPr>
          <w:rFonts w:cs="Arial"/>
        </w:rPr>
        <w:fldChar w:fldCharType="end"/>
      </w:r>
      <w:r>
        <w:rPr>
          <w:rFonts w:cs="Arial"/>
        </w:rPr>
        <w:t xml:space="preserve"> &lt;&lt;Relationship&gt;&gt;</w:t>
      </w:r>
      <w:bookmarkEnd w:id="2334"/>
    </w:p>
    <w:p w14:paraId="55200D57" w14:textId="77777777" w:rsidR="003709BC" w:rsidRDefault="003709BC" w:rsidP="003709BC">
      <w:r>
        <w:t>Observability is a relationship representing the capability of an &lt;can be utilized by&gt; actor to observe an &lt;has ability to utilize&gt; indicator.</w:t>
      </w:r>
    </w:p>
    <w:p w14:paraId="49AC9E0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E36F05E" w14:textId="77777777" w:rsidR="003709BC" w:rsidRDefault="003D454B" w:rsidP="003709BC">
      <w:pPr>
        <w:ind w:left="360"/>
      </w:pPr>
      <w:hyperlink w:anchor="_0a7e812804f2213995cbeffe776b63fe" w:history="1">
        <w:r w:rsidR="003709BC">
          <w:rPr>
            <w:rStyle w:val="Hyperlink"/>
          </w:rPr>
          <w:t>Ability</w:t>
        </w:r>
      </w:hyperlink>
    </w:p>
    <w:p w14:paraId="1CB03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FFDEE3C" w14:textId="77777777" w:rsidR="003709BC" w:rsidRDefault="003709BC" w:rsidP="003709BC">
      <w:pPr>
        <w:ind w:firstLine="720"/>
      </w:pPr>
      <w:r>
        <w:rPr>
          <w:noProof/>
        </w:rPr>
        <w:drawing>
          <wp:inline distT="0" distB="0" distL="0" distR="0" wp14:anchorId="4A929925" wp14:editId="7509F0E9">
            <wp:extent cx="152400" cy="152400"/>
            <wp:effectExtent l="0" t="0" r="0" b="0"/>
            <wp:docPr id="7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BA95042" w14:textId="77777777" w:rsidR="003709BC" w:rsidRDefault="003709BC" w:rsidP="003709BC">
      <w:pPr>
        <w:ind w:firstLine="720"/>
      </w:pPr>
      <w:r>
        <w:rPr>
          <w:noProof/>
        </w:rPr>
        <w:drawing>
          <wp:inline distT="0" distB="0" distL="0" distR="0" wp14:anchorId="196C1DFF" wp14:editId="63C78325">
            <wp:extent cx="152400" cy="152400"/>
            <wp:effectExtent l="0" t="0" r="0" b="0"/>
            <wp:docPr id="7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78D35C" w14:textId="77777777" w:rsidR="003709BC" w:rsidRDefault="003709BC" w:rsidP="003709BC"/>
    <w:p w14:paraId="5B515307" w14:textId="77777777" w:rsidR="003709BC" w:rsidRDefault="003709BC" w:rsidP="003709BC">
      <w:pPr>
        <w:pStyle w:val="Heading3"/>
        <w:spacing w:after="0"/>
        <w:ind w:left="1080"/>
      </w:pPr>
      <w:bookmarkStart w:id="2335" w:name="_960171937742dc52d5e836efe2372504"/>
      <w:bookmarkStart w:id="2336" w:name="_Toc468649701"/>
      <w:r>
        <w:t>Association Class Observation</w:t>
      </w:r>
      <w:bookmarkEnd w:id="2335"/>
      <w:r w:rsidRPr="003A31EC">
        <w:rPr>
          <w:rFonts w:cs="Arial"/>
        </w:rPr>
        <w:t xml:space="preserve"> </w:t>
      </w:r>
      <w:r>
        <w:rPr>
          <w:rFonts w:cs="Arial"/>
        </w:rPr>
        <w:fldChar w:fldCharType="begin"/>
      </w:r>
      <w:r>
        <w:instrText>XE"</w:instrText>
      </w:r>
      <w:r w:rsidRPr="00413D75">
        <w:rPr>
          <w:rFonts w:cs="Arial"/>
        </w:rPr>
        <w:instrText>Observation</w:instrText>
      </w:r>
      <w:r>
        <w:instrText>"</w:instrText>
      </w:r>
      <w:r>
        <w:rPr>
          <w:rFonts w:cs="Arial"/>
        </w:rPr>
        <w:fldChar w:fldCharType="end"/>
      </w:r>
      <w:r>
        <w:rPr>
          <w:rFonts w:cs="Arial"/>
        </w:rPr>
        <w:t xml:space="preserve"> &lt;&lt;Relationship&gt;&gt;</w:t>
      </w:r>
      <w:bookmarkEnd w:id="2336"/>
    </w:p>
    <w:p w14:paraId="59EB0EE1" w14:textId="77777777" w:rsidR="003709BC" w:rsidRDefault="003709BC" w:rsidP="003709BC">
      <w:r>
        <w:t>An observation is an actual (not possible) activity of the &lt;observed by&gt; observer where &lt;observes&gt; has been noticed or perceived as being significant. The observation is &lt;observed in context&gt; such as a place or condition. The observation &lt;uses&gt; any number of observation tools.</w:t>
      </w:r>
      <w:r>
        <w:br/>
        <w:t>Example: Sam, a driver and Observer, notices &lt;observes&gt; a Deer &lt;observed in context&gt; of the road on which he is driving.</w:t>
      </w:r>
    </w:p>
    <w:p w14:paraId="29A6B7B0" w14:textId="77777777" w:rsidR="003709BC" w:rsidRDefault="003709BC" w:rsidP="003709BC">
      <w:pPr>
        <w:jc w:val="center"/>
      </w:pPr>
      <w:r>
        <w:rPr>
          <w:noProof/>
        </w:rPr>
        <w:drawing>
          <wp:inline distT="0" distB="0" distL="0" distR="0" wp14:anchorId="77FF1587" wp14:editId="0FE9DC40">
            <wp:extent cx="6188075" cy="2709065"/>
            <wp:effectExtent l="0" t="0" r="0" b="0"/>
            <wp:docPr id="722" name="Picture -131812978.emf" descr="-1318129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131812978.emf"/>
                    <pic:cNvPicPr/>
                  </pic:nvPicPr>
                  <pic:blipFill>
                    <a:blip r:embed="rId171" cstate="print"/>
                    <a:stretch>
                      <a:fillRect/>
                    </a:stretch>
                  </pic:blipFill>
                  <pic:spPr>
                    <a:xfrm>
                      <a:off x="0" y="0"/>
                      <a:ext cx="6188075" cy="2709065"/>
                    </a:xfrm>
                    <a:prstGeom prst="rect">
                      <a:avLst/>
                    </a:prstGeom>
                  </pic:spPr>
                </pic:pic>
              </a:graphicData>
            </a:graphic>
          </wp:inline>
        </w:drawing>
      </w:r>
    </w:p>
    <w:p w14:paraId="7BE1AEA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Observation</w:t>
      </w:r>
    </w:p>
    <w:p w14:paraId="1BF5529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D6D7D16" w14:textId="77777777" w:rsidR="003709BC" w:rsidRDefault="003D454B" w:rsidP="003709BC">
      <w:pPr>
        <w:ind w:left="360"/>
      </w:pPr>
      <w:hyperlink w:anchor="_fc3e616a3a62992ceb25a97c3cbc3eef" w:history="1">
        <w:r w:rsidR="003709BC">
          <w:rPr>
            <w:rStyle w:val="Hyperlink"/>
          </w:rPr>
          <w:t>Actual Activity</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5C648AD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82FF9E8" w14:textId="77777777" w:rsidR="003709BC" w:rsidRDefault="003709BC" w:rsidP="003709BC">
      <w:pPr>
        <w:ind w:firstLine="720"/>
      </w:pPr>
      <w:r>
        <w:rPr>
          <w:noProof/>
        </w:rPr>
        <w:drawing>
          <wp:inline distT="0" distB="0" distL="0" distR="0" wp14:anchorId="19B32EA3" wp14:editId="0A10DD37">
            <wp:extent cx="152400" cy="152400"/>
            <wp:effectExtent l="0" t="0" r="0" b="0"/>
            <wp:docPr id="7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39306E9" w14:textId="77777777" w:rsidR="003709BC" w:rsidRDefault="003709BC" w:rsidP="008C7C30">
      <w:pPr>
        <w:pStyle w:val="BodyText"/>
      </w:pPr>
      <w:r>
        <w:t>Entity observed by an observer making an observation.</w:t>
      </w:r>
    </w:p>
    <w:p w14:paraId="3A7CD304" w14:textId="77777777" w:rsidR="003709BC" w:rsidRDefault="003709BC" w:rsidP="003709BC">
      <w:pPr>
        <w:ind w:firstLine="720"/>
      </w:pPr>
      <w:r>
        <w:rPr>
          <w:noProof/>
        </w:rPr>
        <w:drawing>
          <wp:inline distT="0" distB="0" distL="0" distR="0" wp14:anchorId="44032AB9" wp14:editId="488AC755">
            <wp:extent cx="152400" cy="152400"/>
            <wp:effectExtent l="0" t="0" r="0" b="0"/>
            <wp:docPr id="7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observed by</w:t>
      </w:r>
      <w:r>
        <w:rPr>
          <w:rFonts w:cs="Arial"/>
        </w:rPr>
        <w:fldChar w:fldCharType="begin"/>
      </w:r>
      <w:r>
        <w:instrText>XE"</w:instrText>
      </w:r>
      <w:r w:rsidRPr="00413D75">
        <w:rPr>
          <w:rFonts w:cs="Arial"/>
        </w:rPr>
        <w:instrText>observed by</w:instrText>
      </w:r>
      <w:r>
        <w:instrText>"</w:instrText>
      </w:r>
      <w:r>
        <w:rPr>
          <w:rFonts w:cs="Arial"/>
        </w:rPr>
        <w:fldChar w:fldCharType="end"/>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1B80709" w14:textId="77777777" w:rsidR="003709BC" w:rsidRDefault="003709BC" w:rsidP="008C7C30">
      <w:pPr>
        <w:pStyle w:val="BodyText"/>
      </w:pPr>
      <w:r>
        <w:t>Observations of an entity by an observer.</w:t>
      </w:r>
    </w:p>
    <w:p w14:paraId="6BF2C2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B0F42DC" w14:textId="77777777" w:rsidR="003709BC" w:rsidRDefault="003709BC" w:rsidP="003709BC">
      <w:pPr>
        <w:pStyle w:val="BodyText2"/>
        <w:spacing w:after="0"/>
      </w:pPr>
      <w:r>
        <w:rPr>
          <w:noProof/>
          <w:lang w:val="en-US" w:eastAsia="en-US" w:bidi="ar-SA"/>
        </w:rPr>
        <w:drawing>
          <wp:inline distT="0" distB="0" distL="0" distR="0" wp14:anchorId="0F0DF6B3" wp14:editId="25BDFD4E">
            <wp:extent cx="152400" cy="152400"/>
            <wp:effectExtent l="0" t="0" r="0" b="0"/>
            <wp:docPr id="7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number observed</w:t>
      </w:r>
      <w:r>
        <w:rPr>
          <w:rFonts w:cs="Arial"/>
        </w:rPr>
        <w:fldChar w:fldCharType="begin"/>
      </w:r>
      <w:r>
        <w:instrText>XE"</w:instrText>
      </w:r>
      <w:r w:rsidRPr="00413D75">
        <w:rPr>
          <w:rFonts w:cs="Arial"/>
        </w:rPr>
        <w:instrText>number observed</w:instrText>
      </w:r>
      <w:r>
        <w:instrText>"</w:instrText>
      </w:r>
      <w:r>
        <w:rPr>
          <w:rFonts w:cs="Arial"/>
        </w:rPr>
        <w:fldChar w:fldCharType="end"/>
      </w:r>
      <w:r>
        <w:t xml:space="preserve"> : </w:t>
      </w:r>
      <w:hyperlink w:anchor="_49817c2cd3739b3fa65ff747c68620db" w:history="1">
        <w:r>
          <w:rPr>
            <w:rStyle w:val="Hyperlink"/>
          </w:rPr>
          <w:t>Numeric</w:t>
        </w:r>
      </w:hyperlink>
    </w:p>
    <w:p w14:paraId="7384D2F4" w14:textId="77777777" w:rsidR="003709BC" w:rsidRDefault="003709BC" w:rsidP="008C7C30">
      <w:pPr>
        <w:pStyle w:val="BodyText"/>
      </w:pPr>
      <w:r>
        <w:t>The number of individual observations aggregated into a single observation. The &lt;observes&gt; entity will likely be a type.</w:t>
      </w:r>
      <w:r>
        <w:br/>
        <w:t>E.G. Sue saw 5 birds.</w:t>
      </w:r>
    </w:p>
    <w:p w14:paraId="499DBD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36C35A2" w14:textId="77777777" w:rsidR="003709BC" w:rsidRDefault="003709BC" w:rsidP="003709BC">
      <w:pPr>
        <w:ind w:left="605" w:hanging="245"/>
      </w:pPr>
      <w:r>
        <w:rPr>
          <w:noProof/>
        </w:rPr>
        <w:drawing>
          <wp:inline distT="0" distB="0" distL="0" distR="0" wp14:anchorId="04AB6FBB" wp14:editId="3FEA1CF8">
            <wp:extent cx="152400" cy="152400"/>
            <wp:effectExtent l="0" t="0" r="0" b="0"/>
            <wp:docPr id="7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bf4ddd90cb2647b6fcaefae4ee1abbc6" w:history="1">
        <w:r>
          <w:rPr>
            <w:rStyle w:val="Hyperlink"/>
          </w:rPr>
          <w:t>Observer</w:t>
        </w:r>
      </w:hyperlink>
      <w:r>
        <w:t xml:space="preserve"> [1..*]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2952619E" w14:textId="77777777" w:rsidR="003709BC" w:rsidRDefault="003709BC" w:rsidP="008C7C30">
      <w:pPr>
        <w:pStyle w:val="BodyText"/>
      </w:pPr>
      <w:r>
        <w:t>An observer of an observation.</w:t>
      </w:r>
    </w:p>
    <w:p w14:paraId="5877B51A" w14:textId="77777777" w:rsidR="003709BC" w:rsidRDefault="003709BC" w:rsidP="003709BC">
      <w:pPr>
        <w:ind w:left="605" w:hanging="245"/>
      </w:pPr>
      <w:r>
        <w:rPr>
          <w:noProof/>
        </w:rPr>
        <w:drawing>
          <wp:inline distT="0" distB="0" distL="0" distR="0" wp14:anchorId="13662D3D" wp14:editId="51E23A27">
            <wp:extent cx="152400" cy="152400"/>
            <wp:effectExtent l="0" t="0" r="0" b="0"/>
            <wp:docPr id="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aff5602c09e30738dd9ee7e5cbc5dc6" w:history="1">
        <w:r>
          <w:rPr>
            <w:rStyle w:val="Hyperlink"/>
          </w:rPr>
          <w:t>Observation Tool</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036B83F6" w14:textId="77777777" w:rsidR="003709BC" w:rsidRDefault="003709BC" w:rsidP="008C7C30">
      <w:pPr>
        <w:pStyle w:val="BodyText"/>
      </w:pPr>
      <w:r>
        <w:t>Something used to facilitate an observation.</w:t>
      </w:r>
    </w:p>
    <w:p w14:paraId="4EB21BDB" w14:textId="77777777" w:rsidR="003709BC" w:rsidRDefault="003709BC" w:rsidP="003709BC">
      <w:pPr>
        <w:ind w:left="605" w:hanging="245"/>
      </w:pPr>
      <w:r>
        <w:rPr>
          <w:noProof/>
        </w:rPr>
        <w:drawing>
          <wp:inline distT="0" distB="0" distL="0" distR="0" wp14:anchorId="6EDDBE76" wp14:editId="4BE09BF8">
            <wp:extent cx="152400" cy="152400"/>
            <wp:effectExtent l="0" t="0" r="0" b="0"/>
            <wp:docPr id="73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contextualizes:</w:t>
      </w:r>
      <w:hyperlink w:anchor="_a52cb0ff6e414b3170b58afe10b6afcb" w:history="1">
        <w:r>
          <w:rPr>
            <w:rStyle w:val="Hyperlink"/>
          </w:rPr>
          <w:t>Thing</w:t>
        </w:r>
      </w:hyperlink>
      <w:r>
        <w:rPr>
          <w:rStyle w:val="Hyperlink"/>
        </w:rPr>
        <w:t xml:space="preserve"> </w:t>
      </w:r>
      <w:r>
        <w:t xml:space="preserve">   </w:t>
      </w:r>
    </w:p>
    <w:p w14:paraId="21E36FD6" w14:textId="77777777" w:rsidR="003709BC" w:rsidRDefault="003709BC" w:rsidP="003709BC">
      <w:r>
        <w:tab/>
      </w:r>
      <w:r>
        <w:rPr>
          <w:i/>
        </w:rPr>
        <w:t>through association</w:t>
      </w:r>
      <w:r w:rsidRPr="00446E2F">
        <w:rPr>
          <w:i/>
        </w:rPr>
        <w:t>:</w:t>
      </w:r>
      <w:r>
        <w:t xml:space="preserve"> </w:t>
      </w:r>
      <w:hyperlink w:anchor="_0b7f28f72591f20ca17e04e29784403c" w:history="1">
        <w:r w:rsidRPr="00446E2F">
          <w:rPr>
            <w:rStyle w:val="Hyperlink"/>
            <w:color w:val="0066FF"/>
          </w:rPr>
          <w:t>Context of Observation</w:t>
        </w:r>
      </w:hyperlink>
      <w:r>
        <w:t xml:space="preserve"> </w:t>
      </w:r>
    </w:p>
    <w:p w14:paraId="2D461EF7"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761EA260" w14:textId="77777777" w:rsidR="003709BC" w:rsidRDefault="003709BC" w:rsidP="003709BC"/>
    <w:p w14:paraId="10482301" w14:textId="77777777" w:rsidR="003709BC" w:rsidRDefault="003709BC" w:rsidP="003709BC">
      <w:pPr>
        <w:pStyle w:val="Heading3"/>
        <w:spacing w:after="0"/>
        <w:ind w:left="1080"/>
      </w:pPr>
      <w:bookmarkStart w:id="2337" w:name="_eaff5602c09e30738dd9ee7e5cbc5dc6"/>
      <w:bookmarkStart w:id="2338" w:name="_Toc468649702"/>
      <w:r>
        <w:t>Class Observation Tool</w:t>
      </w:r>
      <w:bookmarkEnd w:id="2337"/>
      <w:r w:rsidRPr="003A31EC">
        <w:rPr>
          <w:rFonts w:cs="Arial"/>
        </w:rPr>
        <w:t xml:space="preserve"> </w:t>
      </w:r>
      <w:r>
        <w:rPr>
          <w:rFonts w:cs="Arial"/>
        </w:rPr>
        <w:fldChar w:fldCharType="begin"/>
      </w:r>
      <w:r>
        <w:instrText>XE"</w:instrText>
      </w:r>
      <w:r w:rsidRPr="00413D75">
        <w:rPr>
          <w:rFonts w:cs="Arial"/>
        </w:rPr>
        <w:instrText>Observation Tool</w:instrText>
      </w:r>
      <w:r>
        <w:instrText>"</w:instrText>
      </w:r>
      <w:r>
        <w:rPr>
          <w:rFonts w:cs="Arial"/>
        </w:rPr>
        <w:fldChar w:fldCharType="end"/>
      </w:r>
      <w:r>
        <w:rPr>
          <w:rFonts w:cs="Arial"/>
        </w:rPr>
        <w:t xml:space="preserve"> &lt;&lt;Role&gt;&gt;</w:t>
      </w:r>
      <w:bookmarkEnd w:id="2338"/>
    </w:p>
    <w:p w14:paraId="3A73A705" w14:textId="77777777" w:rsidR="003709BC" w:rsidRDefault="003709BC" w:rsidP="003709BC">
      <w:r>
        <w:t>A tools that assists in observations. e.g. a wireless microphone is used to observe a conversation.</w:t>
      </w:r>
    </w:p>
    <w:p w14:paraId="01DB33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37051" w14:textId="77777777" w:rsidR="003709BC" w:rsidRDefault="003D454B" w:rsidP="003709BC">
      <w:pPr>
        <w:ind w:left="360"/>
      </w:pPr>
      <w:hyperlink w:anchor="_f30be98a62689f653323fa62df1ac908" w:history="1">
        <w:r w:rsidR="003709BC">
          <w:rPr>
            <w:rStyle w:val="Hyperlink"/>
          </w:rPr>
          <w:t>Tool</w:t>
        </w:r>
      </w:hyperlink>
    </w:p>
    <w:p w14:paraId="0908C3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04D2B74" w14:textId="77777777" w:rsidR="003709BC" w:rsidRDefault="003709BC" w:rsidP="003709BC">
      <w:pPr>
        <w:ind w:left="605" w:hanging="245"/>
      </w:pPr>
      <w:r>
        <w:rPr>
          <w:noProof/>
        </w:rPr>
        <w:drawing>
          <wp:inline distT="0" distB="0" distL="0" distR="0" wp14:anchorId="02CC508A" wp14:editId="733A70A2">
            <wp:extent cx="152400" cy="152400"/>
            <wp:effectExtent l="0" t="0" r="0" b="0"/>
            <wp:docPr id="7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[0..*]   </w:t>
      </w:r>
      <w:r w:rsidRPr="00833C5F">
        <w:rPr>
          <w:i/>
        </w:rPr>
        <w:t>Redefines</w:t>
      </w:r>
      <w:r>
        <w:t>: used by:</w:t>
      </w:r>
      <w:hyperlink w:anchor="_c05d8ea54231ef8385ae369a8cb18a7f" w:history="1">
        <w:r>
          <w:rPr>
            <w:rStyle w:val="Hyperlink"/>
          </w:rPr>
          <w:t>Event</w:t>
        </w:r>
      </w:hyperlink>
      <w:r>
        <w:rPr>
          <w:rStyle w:val="Hyperlink"/>
        </w:rPr>
        <w:t xml:space="preserve">   </w:t>
      </w:r>
      <w:r>
        <w:t xml:space="preserve"> </w:t>
      </w:r>
    </w:p>
    <w:p w14:paraId="1B88C4A7" w14:textId="77777777" w:rsidR="003709BC" w:rsidRDefault="003709BC" w:rsidP="008C7C30">
      <w:pPr>
        <w:pStyle w:val="BodyText"/>
      </w:pPr>
      <w:r>
        <w:t>Uses of an observation tool.</w:t>
      </w:r>
    </w:p>
    <w:p w14:paraId="68ED0764" w14:textId="77777777" w:rsidR="003709BC" w:rsidRDefault="003709BC" w:rsidP="003709BC"/>
    <w:p w14:paraId="68418787" w14:textId="77777777" w:rsidR="003709BC" w:rsidRDefault="003709BC" w:rsidP="003709BC">
      <w:pPr>
        <w:pStyle w:val="Heading3"/>
        <w:spacing w:after="0"/>
        <w:ind w:left="1080"/>
      </w:pPr>
      <w:bookmarkStart w:id="2339" w:name="_bf4ddd90cb2647b6fcaefae4ee1abbc6"/>
      <w:bookmarkStart w:id="2340" w:name="_Toc468649703"/>
      <w:r>
        <w:t>Class Observer</w:t>
      </w:r>
      <w:bookmarkEnd w:id="2339"/>
      <w:r w:rsidRPr="003A31EC">
        <w:rPr>
          <w:rFonts w:cs="Arial"/>
        </w:rPr>
        <w:t xml:space="preserve"> </w:t>
      </w:r>
      <w:r>
        <w:rPr>
          <w:rFonts w:cs="Arial"/>
        </w:rPr>
        <w:fldChar w:fldCharType="begin"/>
      </w:r>
      <w:r>
        <w:instrText>XE"</w:instrText>
      </w:r>
      <w:r w:rsidRPr="00413D75">
        <w:rPr>
          <w:rFonts w:cs="Arial"/>
        </w:rPr>
        <w:instrText>Observer</w:instrText>
      </w:r>
      <w:r>
        <w:instrText>"</w:instrText>
      </w:r>
      <w:r>
        <w:rPr>
          <w:rFonts w:cs="Arial"/>
        </w:rPr>
        <w:fldChar w:fldCharType="end"/>
      </w:r>
      <w:r>
        <w:rPr>
          <w:rFonts w:cs="Arial"/>
        </w:rPr>
        <w:t xml:space="preserve"> &lt;&lt;Role&gt;&gt;</w:t>
      </w:r>
      <w:bookmarkEnd w:id="2340"/>
    </w:p>
    <w:p w14:paraId="34F93E14" w14:textId="77777777" w:rsidR="003709BC" w:rsidRDefault="003709BC" w:rsidP="003709BC">
      <w:r>
        <w:t>Role of an actor that can or has observed something</w:t>
      </w:r>
    </w:p>
    <w:p w14:paraId="58CF5E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266F2142" w14:textId="77777777" w:rsidR="003709BC" w:rsidRDefault="003D454B" w:rsidP="003709BC">
      <w:pPr>
        <w:ind w:left="360"/>
      </w:pPr>
      <w:hyperlink w:anchor="_195976dea0d8187e1656ac43c072c070" w:history="1">
        <w:r w:rsidR="003709BC">
          <w:rPr>
            <w:rStyle w:val="Hyperlink"/>
          </w:rPr>
          <w:t>Actor</w:t>
        </w:r>
      </w:hyperlink>
    </w:p>
    <w:p w14:paraId="105BAC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FE4DEA" w14:textId="77777777" w:rsidR="003709BC" w:rsidRDefault="003709BC" w:rsidP="003709BC">
      <w:pPr>
        <w:ind w:left="605" w:hanging="245"/>
      </w:pPr>
      <w:r>
        <w:rPr>
          <w:noProof/>
        </w:rPr>
        <w:drawing>
          <wp:inline distT="0" distB="0" distL="0" distR="0" wp14:anchorId="23FFE108" wp14:editId="2A68A2C9">
            <wp:extent cx="152400" cy="152400"/>
            <wp:effectExtent l="0" t="0" r="0" b="0"/>
            <wp:docPr id="7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61FFC486" w14:textId="77777777" w:rsidR="003709BC" w:rsidRDefault="003709BC" w:rsidP="003709BC">
      <w:r>
        <w:tab/>
      </w:r>
      <w:r>
        <w:rPr>
          <w:i/>
        </w:rPr>
        <w:t>through association</w:t>
      </w:r>
      <w:r w:rsidRPr="00446E2F">
        <w:rPr>
          <w:i/>
        </w:rPr>
        <w:t>:</w:t>
      </w:r>
      <w:r>
        <w:t xml:space="preserve"> </w:t>
      </w:r>
      <w:hyperlink w:anchor="_4d9ab30cc19b44b23ed55743db39553f" w:history="1">
        <w:r w:rsidRPr="00446E2F">
          <w:rPr>
            <w:rStyle w:val="Hyperlink"/>
            <w:color w:val="0066FF"/>
          </w:rPr>
          <w:t>Sighting</w:t>
        </w:r>
      </w:hyperlink>
      <w:r>
        <w:t xml:space="preserve"> </w:t>
      </w:r>
    </w:p>
    <w:p w14:paraId="2C234390" w14:textId="77777777" w:rsidR="003709BC" w:rsidRDefault="003709BC" w:rsidP="003709BC">
      <w:pPr>
        <w:ind w:left="605" w:hanging="245"/>
      </w:pPr>
      <w:r>
        <w:rPr>
          <w:noProof/>
        </w:rPr>
        <w:drawing>
          <wp:inline distT="0" distB="0" distL="0" distR="0" wp14:anchorId="0B39B950" wp14:editId="4086DFB2">
            <wp:extent cx="152400" cy="152400"/>
            <wp:effectExtent l="0" t="0" r="0" b="0"/>
            <wp:docPr id="7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&lt;&lt;Restriction&gt;&gt; : </w:t>
      </w:r>
      <w:hyperlink w:anchor="_5c6d6f43423a3230f0d5ed0876850222" w:history="1">
        <w:r>
          <w:rPr>
            <w:rStyle w:val="Hyperlink"/>
          </w:rPr>
          <w:t>Characteristic Binding</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5FE3C0F4" w14:textId="77777777" w:rsidR="003709BC" w:rsidRDefault="003709BC" w:rsidP="003709BC">
      <w:r>
        <w:tab/>
      </w:r>
      <w:r>
        <w:rPr>
          <w:i/>
        </w:rPr>
        <w:t>through association</w:t>
      </w:r>
      <w:r w:rsidRPr="00446E2F">
        <w:rPr>
          <w:i/>
        </w:rPr>
        <w:t>:</w:t>
      </w:r>
      <w:r>
        <w:t xml:space="preserve"> </w:t>
      </w:r>
      <w:hyperlink w:anchor="_35bea1b7e1e9e0cc9150f75b73dabd5c" w:history="1">
        <w:r w:rsidRPr="00446E2F">
          <w:rPr>
            <w:rStyle w:val="Hyperlink"/>
            <w:color w:val="0066FF"/>
          </w:rPr>
          <w:t>Measurement</w:t>
        </w:r>
      </w:hyperlink>
      <w:r>
        <w:t xml:space="preserve"> </w:t>
      </w:r>
    </w:p>
    <w:p w14:paraId="3F6E4215" w14:textId="77777777" w:rsidR="003709BC" w:rsidRDefault="003709BC" w:rsidP="003709BC">
      <w:pPr>
        <w:ind w:left="605" w:hanging="245"/>
      </w:pPr>
      <w:r>
        <w:rPr>
          <w:noProof/>
        </w:rPr>
        <w:drawing>
          <wp:inline distT="0" distB="0" distL="0" distR="0" wp14:anchorId="11407AE5" wp14:editId="71B764C0">
            <wp:extent cx="152400" cy="152400"/>
            <wp:effectExtent l="0" t="0" r="0" b="0"/>
            <wp:docPr id="7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E9F99F" w14:textId="77777777" w:rsidR="003709BC" w:rsidRDefault="003709BC" w:rsidP="008C7C30">
      <w:pPr>
        <w:pStyle w:val="BodyText"/>
      </w:pPr>
      <w:r>
        <w:t>Observations made by an observer.</w:t>
      </w:r>
    </w:p>
    <w:p w14:paraId="421A0202" w14:textId="77777777" w:rsidR="003709BC" w:rsidRDefault="003709BC" w:rsidP="003709BC">
      <w:pPr>
        <w:ind w:left="605" w:hanging="245"/>
      </w:pPr>
      <w:r>
        <w:rPr>
          <w:noProof/>
        </w:rPr>
        <w:drawing>
          <wp:inline distT="0" distB="0" distL="0" distR="0" wp14:anchorId="23A1177B" wp14:editId="760E9BBA">
            <wp:extent cx="152400" cy="152400"/>
            <wp:effectExtent l="0" t="0" r="0" b="0"/>
            <wp:docPr id="7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Redefines</w:t>
      </w:r>
      <w:r>
        <w:t>: has ability to utilize:</w:t>
      </w:r>
      <w:hyperlink w:anchor="_d442d75c9ac335e7a2aadbc96919fc2d" w:history="1">
        <w:r>
          <w:rPr>
            <w:rStyle w:val="Hyperlink"/>
          </w:rPr>
          <w:t>Resource</w:t>
        </w:r>
      </w:hyperlink>
      <w:r>
        <w:rPr>
          <w:rStyle w:val="Hyperlink"/>
        </w:rPr>
        <w:t xml:space="preserve">   </w:t>
      </w:r>
      <w:r>
        <w:t xml:space="preserve"> </w:t>
      </w:r>
    </w:p>
    <w:p w14:paraId="7ACBD7DF" w14:textId="77777777" w:rsidR="003709BC" w:rsidRDefault="003709BC" w:rsidP="003709BC">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79257B59" w14:textId="77777777" w:rsidR="003709BC" w:rsidRDefault="003709BC" w:rsidP="003709BC">
      <w:pPr>
        <w:ind w:left="605" w:hanging="245"/>
      </w:pPr>
      <w:r>
        <w:rPr>
          <w:noProof/>
        </w:rPr>
        <w:drawing>
          <wp:inline distT="0" distB="0" distL="0" distR="0" wp14:anchorId="29792ACE" wp14:editId="286BDA9B">
            <wp:extent cx="152400" cy="152400"/>
            <wp:effectExtent l="0" t="0" r="0" b="0"/>
            <wp:docPr id="7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2DF9F08E" w14:textId="77777777" w:rsidR="003709BC" w:rsidRDefault="003709BC" w:rsidP="003709BC">
      <w:r>
        <w:tab/>
      </w:r>
      <w:r>
        <w:rPr>
          <w:i/>
        </w:rPr>
        <w:t>through association</w:t>
      </w:r>
      <w:r w:rsidRPr="00446E2F">
        <w:rPr>
          <w:i/>
        </w:rPr>
        <w:t>:</w:t>
      </w:r>
      <w:r>
        <w:t xml:space="preserve"> </w:t>
      </w:r>
      <w:hyperlink w:anchor="_960171937742dc52d5e836efe2372504" w:history="1">
        <w:r w:rsidRPr="00446E2F">
          <w:rPr>
            <w:rStyle w:val="Hyperlink"/>
            <w:color w:val="0066FF"/>
          </w:rPr>
          <w:t>Observation</w:t>
        </w:r>
      </w:hyperlink>
      <w:r>
        <w:t xml:space="preserve"> </w:t>
      </w:r>
    </w:p>
    <w:p w14:paraId="688E4EBA" w14:textId="77777777" w:rsidR="003709BC" w:rsidRDefault="003709BC" w:rsidP="008C7C30">
      <w:pPr>
        <w:pStyle w:val="BodyText"/>
      </w:pPr>
      <w:r>
        <w:t>Entity observed by an observer making an observation.</w:t>
      </w:r>
    </w:p>
    <w:p w14:paraId="366F18ED" w14:textId="77777777" w:rsidR="003709BC" w:rsidRDefault="003709BC" w:rsidP="003709BC"/>
    <w:p w14:paraId="5F1C1064" w14:textId="77777777" w:rsidR="003709BC" w:rsidRDefault="003709BC" w:rsidP="003709BC">
      <w:pPr>
        <w:spacing w:after="200" w:line="276" w:lineRule="auto"/>
        <w:rPr>
          <w:b/>
          <w:bCs/>
          <w:color w:val="365F91"/>
          <w:sz w:val="40"/>
          <w:szCs w:val="40"/>
        </w:rPr>
      </w:pPr>
      <w:r>
        <w:br w:type="page"/>
      </w:r>
    </w:p>
    <w:p w14:paraId="52ADB36E" w14:textId="77777777" w:rsidR="003709BC" w:rsidRDefault="003709BC" w:rsidP="003709BC">
      <w:pPr>
        <w:pStyle w:val="Heading2"/>
      </w:pPr>
      <w:bookmarkStart w:id="2341" w:name="_Toc468649704"/>
      <w:r>
        <w:t>Threat-risk-conceptual-model::Generic Concept Library::Organizations</w:t>
      </w:r>
      <w:bookmarkEnd w:id="2341"/>
    </w:p>
    <w:p w14:paraId="6CC95A66" w14:textId="77777777" w:rsidR="003709BC" w:rsidRDefault="003709BC" w:rsidP="008C7C30">
      <w:pPr>
        <w:pStyle w:val="BodyText"/>
      </w:pPr>
      <w:r>
        <w:t>An Organization is group of persons and/or other actors and resources organized for some end or work.</w:t>
      </w:r>
      <w:r>
        <w:br/>
        <w:t>Subtypes of organizations include governments and corporations.</w:t>
      </w:r>
    </w:p>
    <w:p w14:paraId="039DFA49" w14:textId="77777777" w:rsidR="003709BC" w:rsidRDefault="003709BC" w:rsidP="003709BC">
      <w:pPr>
        <w:pStyle w:val="Heading3"/>
        <w:spacing w:after="0"/>
        <w:ind w:left="1080"/>
      </w:pPr>
      <w:bookmarkStart w:id="2342" w:name="_Toc468649705"/>
      <w:r>
        <w:t>Diagram: Organization</w:t>
      </w:r>
      <w:bookmarkEnd w:id="2342"/>
    </w:p>
    <w:p w14:paraId="5E97867A" w14:textId="77777777" w:rsidR="003709BC" w:rsidRDefault="003709BC" w:rsidP="003709BC">
      <w:pPr>
        <w:jc w:val="center"/>
        <w:rPr>
          <w:rFonts w:cs="Arial"/>
        </w:rPr>
      </w:pPr>
      <w:r>
        <w:rPr>
          <w:noProof/>
        </w:rPr>
        <w:drawing>
          <wp:inline distT="0" distB="0" distL="0" distR="0" wp14:anchorId="4CAE47DF" wp14:editId="55080E80">
            <wp:extent cx="6188074" cy="4496261"/>
            <wp:effectExtent l="0" t="0" r="0" b="0"/>
            <wp:docPr id="748" name="Picture -162425912.emf" descr="-1624259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162425912.emf"/>
                    <pic:cNvPicPr/>
                  </pic:nvPicPr>
                  <pic:blipFill>
                    <a:blip r:embed="rId172" cstate="print"/>
                    <a:stretch>
                      <a:fillRect/>
                    </a:stretch>
                  </pic:blipFill>
                  <pic:spPr>
                    <a:xfrm>
                      <a:off x="0" y="0"/>
                      <a:ext cx="6188074" cy="4496261"/>
                    </a:xfrm>
                    <a:prstGeom prst="rect">
                      <a:avLst/>
                    </a:prstGeom>
                  </pic:spPr>
                </pic:pic>
              </a:graphicData>
            </a:graphic>
          </wp:inline>
        </w:drawing>
      </w:r>
    </w:p>
    <w:p w14:paraId="760EECD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Organization</w:t>
      </w:r>
    </w:p>
    <w:p w14:paraId="35A17509" w14:textId="77777777" w:rsidR="003709BC" w:rsidRDefault="003709BC" w:rsidP="003709BC">
      <w:r>
        <w:t xml:space="preserve"> </w:t>
      </w:r>
    </w:p>
    <w:p w14:paraId="0E13AE44" w14:textId="77777777" w:rsidR="003709BC" w:rsidRDefault="003709BC" w:rsidP="003709BC"/>
    <w:p w14:paraId="241131EF" w14:textId="77777777" w:rsidR="003709BC" w:rsidRDefault="003709BC" w:rsidP="003709BC">
      <w:pPr>
        <w:pStyle w:val="Heading3"/>
        <w:spacing w:after="0"/>
        <w:ind w:left="1080"/>
      </w:pPr>
      <w:bookmarkStart w:id="2343" w:name="_d06b691513d0174ce802a66e18cc491c"/>
      <w:bookmarkStart w:id="2344" w:name="_Toc468649706"/>
      <w:r>
        <w:t>Association Class Membership</w:t>
      </w:r>
      <w:bookmarkEnd w:id="2343"/>
      <w:r w:rsidRPr="003A31EC">
        <w:rPr>
          <w:rFonts w:cs="Arial"/>
        </w:rPr>
        <w:t xml:space="preserve"> </w:t>
      </w:r>
      <w:r>
        <w:rPr>
          <w:rFonts w:cs="Arial"/>
        </w:rPr>
        <w:fldChar w:fldCharType="begin"/>
      </w:r>
      <w:r>
        <w:instrText>XE"</w:instrText>
      </w:r>
      <w:r w:rsidRPr="00413D75">
        <w:rPr>
          <w:rFonts w:cs="Arial"/>
        </w:rPr>
        <w:instrText>Membership</w:instrText>
      </w:r>
      <w:r>
        <w:instrText>"</w:instrText>
      </w:r>
      <w:r>
        <w:rPr>
          <w:rFonts w:cs="Arial"/>
        </w:rPr>
        <w:fldChar w:fldCharType="end"/>
      </w:r>
      <w:r>
        <w:rPr>
          <w:rFonts w:cs="Arial"/>
        </w:rPr>
        <w:t xml:space="preserve"> &lt;&lt;Relationship&gt;&gt;</w:t>
      </w:r>
      <w:bookmarkEnd w:id="2344"/>
    </w:p>
    <w:p w14:paraId="42B55F63" w14:textId="77777777" w:rsidR="003709BC" w:rsidRDefault="003709BC" w:rsidP="003709BC">
      <w:r>
        <w:t>Relationship representing the participation of an actor in an organization. Subtypes of membership may provide more explicit membership kinds.</w:t>
      </w:r>
    </w:p>
    <w:p w14:paraId="43193055" w14:textId="77777777" w:rsidR="003709BC" w:rsidRDefault="003709BC" w:rsidP="003709BC">
      <w:pPr>
        <w:jc w:val="center"/>
      </w:pPr>
      <w:r>
        <w:rPr>
          <w:noProof/>
        </w:rPr>
        <w:lastRenderedPageBreak/>
        <w:drawing>
          <wp:inline distT="0" distB="0" distL="0" distR="0" wp14:anchorId="31213232" wp14:editId="618F7F01">
            <wp:extent cx="6188075" cy="2712467"/>
            <wp:effectExtent l="0" t="0" r="0" b="0"/>
            <wp:docPr id="750" name="Picture -165697862.emf" descr="-1656978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165697862.emf"/>
                    <pic:cNvPicPr/>
                  </pic:nvPicPr>
                  <pic:blipFill>
                    <a:blip r:embed="rId173" cstate="print"/>
                    <a:stretch>
                      <a:fillRect/>
                    </a:stretch>
                  </pic:blipFill>
                  <pic:spPr>
                    <a:xfrm>
                      <a:off x="0" y="0"/>
                      <a:ext cx="6188075" cy="2712467"/>
                    </a:xfrm>
                    <a:prstGeom prst="rect">
                      <a:avLst/>
                    </a:prstGeom>
                  </pic:spPr>
                </pic:pic>
              </a:graphicData>
            </a:graphic>
          </wp:inline>
        </w:drawing>
      </w:r>
    </w:p>
    <w:p w14:paraId="385FF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Membership</w:t>
      </w:r>
    </w:p>
    <w:p w14:paraId="55BDE03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04FD2EE" w14:textId="77777777" w:rsidR="003709BC" w:rsidRDefault="003D454B" w:rsidP="003709BC">
      <w:pPr>
        <w:ind w:left="360"/>
      </w:pPr>
      <w:hyperlink w:anchor="_3a44d5eb3ae2bdab8905a34cd48f0921" w:history="1">
        <w:r w:rsidR="003709BC">
          <w:rPr>
            <w:rStyle w:val="Hyperlink"/>
          </w:rPr>
          <w:t>Associated Actor</w:t>
        </w:r>
      </w:hyperlink>
    </w:p>
    <w:p w14:paraId="415BE7B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DD4A5F3" w14:textId="77777777" w:rsidR="003709BC" w:rsidRDefault="003709BC" w:rsidP="003709BC">
      <w:pPr>
        <w:ind w:firstLine="720"/>
      </w:pPr>
      <w:r>
        <w:rPr>
          <w:noProof/>
        </w:rPr>
        <w:drawing>
          <wp:inline distT="0" distB="0" distL="0" distR="0" wp14:anchorId="59083735" wp14:editId="2B3AD109">
            <wp:extent cx="152400" cy="152400"/>
            <wp:effectExtent l="0" t="0" r="0" b="0"/>
            <wp:docPr id="7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1EF5901" w14:textId="77777777" w:rsidR="003709BC" w:rsidRDefault="003709BC" w:rsidP="008C7C30">
      <w:pPr>
        <w:pStyle w:val="BodyText"/>
      </w:pPr>
      <w:r>
        <w:t>An assertion of membership in an organization.</w:t>
      </w:r>
      <w:r>
        <w:br/>
        <w:t>[FIBO] hasMember</w:t>
      </w:r>
    </w:p>
    <w:p w14:paraId="363673C6" w14:textId="77777777" w:rsidR="003709BC" w:rsidRDefault="003709BC" w:rsidP="003709BC">
      <w:pPr>
        <w:ind w:firstLine="720"/>
      </w:pPr>
      <w:r>
        <w:rPr>
          <w:noProof/>
        </w:rPr>
        <w:drawing>
          <wp:inline distT="0" distB="0" distL="0" distR="0" wp14:anchorId="0A720583" wp14:editId="534A31C1">
            <wp:extent cx="152400" cy="152400"/>
            <wp:effectExtent l="0" t="0" r="0" b="0"/>
            <wp:docPr id="7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20448CC" w14:textId="77777777" w:rsidR="003709BC" w:rsidRDefault="003709BC" w:rsidP="008C7C30">
      <w:pPr>
        <w:pStyle w:val="BodyText"/>
      </w:pPr>
      <w:r>
        <w:t>Organization a performer belongs to.</w:t>
      </w:r>
      <w:r>
        <w:br/>
        <w:t>[FIBO] memberOf</w:t>
      </w:r>
    </w:p>
    <w:p w14:paraId="59699A17" w14:textId="77777777" w:rsidR="003709BC" w:rsidRDefault="003709BC" w:rsidP="003709BC"/>
    <w:p w14:paraId="43495858" w14:textId="77777777" w:rsidR="003709BC" w:rsidRDefault="003709BC" w:rsidP="003709BC">
      <w:pPr>
        <w:pStyle w:val="Heading3"/>
        <w:spacing w:after="0"/>
        <w:ind w:left="1080"/>
      </w:pPr>
      <w:bookmarkStart w:id="2345" w:name="_3562c70eb6d3c8b12c50b7497dddeb31"/>
      <w:bookmarkStart w:id="2346" w:name="_Toc468649707"/>
      <w:r>
        <w:t>Class Mission Objective</w:t>
      </w:r>
      <w:bookmarkEnd w:id="2345"/>
      <w:bookmarkEnd w:id="2346"/>
      <w:r w:rsidRPr="003A31EC">
        <w:rPr>
          <w:rFonts w:cs="Arial"/>
        </w:rPr>
        <w:t xml:space="preserve"> </w:t>
      </w:r>
      <w:r>
        <w:rPr>
          <w:rFonts w:cs="Arial"/>
        </w:rPr>
        <w:fldChar w:fldCharType="begin"/>
      </w:r>
      <w:r>
        <w:instrText>XE"</w:instrText>
      </w:r>
      <w:r w:rsidRPr="00413D75">
        <w:rPr>
          <w:rFonts w:cs="Arial"/>
        </w:rPr>
        <w:instrText>Mission Objective</w:instrText>
      </w:r>
      <w:r>
        <w:instrText>"</w:instrText>
      </w:r>
      <w:r>
        <w:rPr>
          <w:rFonts w:cs="Arial"/>
        </w:rPr>
        <w:fldChar w:fldCharType="end"/>
      </w:r>
      <w:r>
        <w:rPr>
          <w:rFonts w:cs="Arial"/>
        </w:rPr>
        <w:t xml:space="preserve"> </w:t>
      </w:r>
    </w:p>
    <w:p w14:paraId="6FCF08B3" w14:textId="77777777" w:rsidR="003709BC" w:rsidRDefault="003709BC" w:rsidP="003709BC">
      <w:r>
        <w:t>A core objective of an enterprise.</w:t>
      </w:r>
      <w:r>
        <w:br/>
      </w:r>
      <w:r>
        <w:br/>
        <w:t>[BMM] A Mission indicates the ongoing operational activity of the enterprise. The Mission describes what the business is or will be doing on a day-to-day basis.</w:t>
      </w:r>
    </w:p>
    <w:p w14:paraId="748DA7F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71D97D" w14:textId="77777777" w:rsidR="003709BC" w:rsidRDefault="003D454B" w:rsidP="003709BC">
      <w:pPr>
        <w:ind w:left="360"/>
      </w:pPr>
      <w:hyperlink w:anchor="_1a3b26382bc038a9cd845e258d24db0f" w:history="1">
        <w:r w:rsidR="003709BC">
          <w:rPr>
            <w:rStyle w:val="Hyperlink"/>
          </w:rPr>
          <w:t>Objective</w:t>
        </w:r>
      </w:hyperlink>
    </w:p>
    <w:p w14:paraId="1FB18F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CC2B5E" w14:textId="77777777" w:rsidR="003709BC" w:rsidRDefault="003709BC" w:rsidP="003709BC">
      <w:pPr>
        <w:ind w:left="605" w:hanging="245"/>
      </w:pPr>
      <w:r>
        <w:rPr>
          <w:noProof/>
        </w:rPr>
        <w:drawing>
          <wp:inline distT="0" distB="0" distL="0" distR="0" wp14:anchorId="606397AC" wp14:editId="67BE842A">
            <wp:extent cx="152400" cy="152400"/>
            <wp:effectExtent l="0" t="0" r="0" b="0"/>
            <wp:docPr id="75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&lt;&lt;Restriction&gt;&gt; : </w:t>
      </w:r>
      <w:hyperlink w:anchor="_4658f8611106e1a9715192761b712fb8" w:history="1">
        <w:r>
          <w:rPr>
            <w:rStyle w:val="Hyperlink"/>
          </w:rPr>
          <w:t>Organization</w:t>
        </w:r>
      </w:hyperlink>
      <w:r>
        <w:t xml:space="preserve"> [*]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w:t>
      </w:r>
    </w:p>
    <w:p w14:paraId="28A89B34" w14:textId="77777777" w:rsidR="003709BC" w:rsidRDefault="003709BC" w:rsidP="003709BC"/>
    <w:p w14:paraId="6756DCA6" w14:textId="77777777" w:rsidR="003709BC" w:rsidRDefault="003709BC" w:rsidP="003709BC">
      <w:pPr>
        <w:pStyle w:val="Heading3"/>
        <w:spacing w:after="0"/>
        <w:ind w:left="1080"/>
      </w:pPr>
      <w:bookmarkStart w:id="2347" w:name="_4658f8611106e1a9715192761b712fb8"/>
      <w:bookmarkStart w:id="2348" w:name="_Toc468649708"/>
      <w:r>
        <w:lastRenderedPageBreak/>
        <w:t>Class Organization</w:t>
      </w:r>
      <w:bookmarkEnd w:id="2347"/>
      <w:bookmarkEnd w:id="2348"/>
      <w:r w:rsidRPr="003A31EC">
        <w:rPr>
          <w:rFonts w:cs="Arial"/>
        </w:rPr>
        <w:t xml:space="preserve"> </w:t>
      </w:r>
      <w:r>
        <w:rPr>
          <w:rFonts w:cs="Arial"/>
        </w:rPr>
        <w:fldChar w:fldCharType="begin"/>
      </w:r>
      <w:r>
        <w:instrText>XE"</w:instrText>
      </w:r>
      <w:r w:rsidRPr="00413D75">
        <w:rPr>
          <w:rFonts w:cs="Arial"/>
        </w:rPr>
        <w:instrText>Organization</w:instrText>
      </w:r>
      <w:r>
        <w:instrText>"</w:instrText>
      </w:r>
      <w:r>
        <w:rPr>
          <w:rFonts w:cs="Arial"/>
        </w:rPr>
        <w:fldChar w:fldCharType="end"/>
      </w:r>
      <w:r>
        <w:rPr>
          <w:rFonts w:cs="Arial"/>
        </w:rPr>
        <w:t xml:space="preserve"> </w:t>
      </w:r>
    </w:p>
    <w:p w14:paraId="0A5BC671" w14:textId="77777777" w:rsidR="003709BC" w:rsidRDefault="003709BC" w:rsidP="003709BC">
      <w:r>
        <w:t>An Organization  is a group of persons and/or other actors and resources organized for some end or work</w:t>
      </w:r>
      <w:r>
        <w:br/>
        <w:t>[FIBO] Organization: a social unit of people, systematically structured and managed to meet a need or pursue collective goals on a continuing basis.</w:t>
      </w:r>
      <w:r>
        <w:br/>
        <w:t>[NIEM] OrganizationType</w:t>
      </w:r>
      <w:r>
        <w:br/>
        <w:t>[DOLCE] Society</w:t>
      </w:r>
    </w:p>
    <w:p w14:paraId="7DD89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9A97CC" w14:textId="77777777" w:rsidR="003709BC" w:rsidRDefault="003D454B" w:rsidP="003709BC">
      <w:pPr>
        <w:ind w:left="360"/>
      </w:pPr>
      <w:hyperlink w:anchor="_4d48a0bcc67a2c0d7c362123b26f243b" w:history="1">
        <w:r w:rsidR="003709BC">
          <w:rPr>
            <w:rStyle w:val="Hyperlink"/>
          </w:rPr>
          <w:t>Controlled Entity</w:t>
        </w:r>
      </w:hyperlink>
      <w:r w:rsidR="003709BC">
        <w:t xml:space="preserve">, </w:t>
      </w:r>
      <w:hyperlink w:anchor="_98dc776c0c33f3d31feb4b2ebb61522f" w:history="1">
        <w:r w:rsidR="003709BC">
          <w:rPr>
            <w:rStyle w:val="Hyperlink"/>
          </w:rPr>
          <w:t>Social Agent</w:t>
        </w:r>
      </w:hyperlink>
      <w:r w:rsidR="003709BC">
        <w:t xml:space="preserve">, </w:t>
      </w:r>
      <w:hyperlink w:anchor="_e6b0cbf74d66e662c0e3b43efa323757" w:history="1">
        <w:r w:rsidR="003709BC">
          <w:rPr>
            <w:rStyle w:val="Hyperlink"/>
          </w:rPr>
          <w:t>Stakeholder</w:t>
        </w:r>
      </w:hyperlink>
    </w:p>
    <w:p w14:paraId="5DBE69B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CEA6E04" w14:textId="77777777" w:rsidR="003709BC" w:rsidRDefault="003709BC" w:rsidP="003709BC">
      <w:pPr>
        <w:ind w:left="605" w:hanging="245"/>
      </w:pPr>
      <w:r>
        <w:rPr>
          <w:noProof/>
        </w:rPr>
        <w:drawing>
          <wp:inline distT="0" distB="0" distL="0" distR="0" wp14:anchorId="12E12191" wp14:editId="61D17723">
            <wp:extent cx="152400" cy="152400"/>
            <wp:effectExtent l="0" t="0" r="0" b="0"/>
            <wp:docPr id="7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w:t>
      </w:r>
    </w:p>
    <w:p w14:paraId="788B75CD"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19333E79" w14:textId="77777777" w:rsidR="003709BC" w:rsidRDefault="003709BC" w:rsidP="008C7C30">
      <w:pPr>
        <w:pStyle w:val="BodyText"/>
      </w:pPr>
      <w:r>
        <w:t>An assertion of membership in an organization.</w:t>
      </w:r>
      <w:r>
        <w:br/>
        <w:t>[FIBO] hasMember</w:t>
      </w:r>
    </w:p>
    <w:p w14:paraId="5DF06B51" w14:textId="77777777" w:rsidR="003709BC" w:rsidRDefault="003709BC" w:rsidP="003709BC">
      <w:pPr>
        <w:ind w:left="605" w:hanging="245"/>
      </w:pPr>
      <w:r>
        <w:rPr>
          <w:noProof/>
        </w:rPr>
        <w:drawing>
          <wp:inline distT="0" distB="0" distL="0" distR="0" wp14:anchorId="3BD47426" wp14:editId="6078A800">
            <wp:extent cx="152400" cy="152400"/>
            <wp:effectExtent l="0" t="0" r="0" b="0"/>
            <wp:docPr id="7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550850fcd14bb00fad2eea6781f6c366" w:history="1">
        <w:r>
          <w:rPr>
            <w:rStyle w:val="Hyperlink"/>
          </w:rPr>
          <w:t>Program</w:t>
        </w:r>
      </w:hyperlink>
      <w:r>
        <w:t xml:space="preserve"> </w:t>
      </w:r>
    </w:p>
    <w:p w14:paraId="6B51E794" w14:textId="77777777" w:rsidR="003709BC" w:rsidRDefault="003709BC" w:rsidP="003709BC">
      <w:pPr>
        <w:ind w:left="605" w:hanging="245"/>
      </w:pPr>
      <w:r>
        <w:rPr>
          <w:noProof/>
        </w:rPr>
        <w:drawing>
          <wp:inline distT="0" distB="0" distL="0" distR="0" wp14:anchorId="0FD1EBCF" wp14:editId="03501595">
            <wp:extent cx="152400" cy="152400"/>
            <wp:effectExtent l="0" t="0" r="0" b="0"/>
            <wp:docPr id="76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&lt;&lt;Restriction&gt;&gt; : </w:t>
      </w:r>
      <w:hyperlink w:anchor="_3562c70eb6d3c8b12c50b7497dddeb31" w:history="1">
        <w:r>
          <w:rPr>
            <w:rStyle w:val="Hyperlink"/>
          </w:rPr>
          <w:t>Mission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402DFAD9" w14:textId="77777777" w:rsidR="003709BC" w:rsidRDefault="003709BC" w:rsidP="003709BC">
      <w:pPr>
        <w:ind w:left="605" w:hanging="245"/>
      </w:pPr>
      <w:r>
        <w:rPr>
          <w:noProof/>
        </w:rPr>
        <w:drawing>
          <wp:inline distT="0" distB="0" distL="0" distR="0" wp14:anchorId="32589D24" wp14:editId="0C9147C6">
            <wp:extent cx="152400" cy="152400"/>
            <wp:effectExtent l="0" t="0" r="0" b="0"/>
            <wp:docPr id="7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Social Agent</w:t>
        </w:r>
      </w:hyperlink>
      <w:r>
        <w:rPr>
          <w:rStyle w:val="Hyperlink"/>
        </w:rPr>
        <w:t xml:space="preserve"> </w:t>
      </w:r>
      <w:r>
        <w:t xml:space="preserve">   </w:t>
      </w:r>
    </w:p>
    <w:p w14:paraId="3EFD27D4"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10EDD76B" w14:textId="77777777" w:rsidR="003709BC" w:rsidRDefault="003709BC" w:rsidP="008C7C30">
      <w:pPr>
        <w:pStyle w:val="BodyText"/>
      </w:pPr>
      <w:r>
        <w:t>A person leading or directing an organization.</w:t>
      </w:r>
    </w:p>
    <w:p w14:paraId="0F6DF0D3" w14:textId="77777777" w:rsidR="003709BC" w:rsidRDefault="003709BC" w:rsidP="003709BC"/>
    <w:p w14:paraId="07BC9709" w14:textId="77777777" w:rsidR="003709BC" w:rsidRDefault="003709BC" w:rsidP="003709BC">
      <w:pPr>
        <w:pStyle w:val="Heading3"/>
        <w:spacing w:after="0"/>
        <w:ind w:left="1080"/>
      </w:pPr>
      <w:bookmarkStart w:id="2349" w:name="_eab607a0f0d93980f9c845e74d4223f1"/>
      <w:bookmarkStart w:id="2350" w:name="_Toc468649709"/>
      <w:r>
        <w:t>Class Organizational Unit</w:t>
      </w:r>
      <w:bookmarkEnd w:id="2349"/>
      <w:r w:rsidRPr="003A31EC">
        <w:rPr>
          <w:rFonts w:cs="Arial"/>
        </w:rPr>
        <w:t xml:space="preserve"> </w:t>
      </w:r>
      <w:r>
        <w:rPr>
          <w:rFonts w:cs="Arial"/>
        </w:rPr>
        <w:fldChar w:fldCharType="begin"/>
      </w:r>
      <w:r>
        <w:instrText>XE"</w:instrText>
      </w:r>
      <w:r w:rsidRPr="00413D75">
        <w:rPr>
          <w:rFonts w:cs="Arial"/>
        </w:rPr>
        <w:instrText>Organizational Unit</w:instrText>
      </w:r>
      <w:r>
        <w:instrText>"</w:instrText>
      </w:r>
      <w:r>
        <w:rPr>
          <w:rFonts w:cs="Arial"/>
        </w:rPr>
        <w:fldChar w:fldCharType="end"/>
      </w:r>
      <w:r>
        <w:rPr>
          <w:rFonts w:cs="Arial"/>
        </w:rPr>
        <w:t xml:space="preserve"> &lt;&lt;Role&gt;&gt;</w:t>
      </w:r>
      <w:bookmarkEnd w:id="2350"/>
    </w:p>
    <w:p w14:paraId="68FAF993" w14:textId="77777777" w:rsidR="003709BC" w:rsidRDefault="003709BC" w:rsidP="003709BC">
      <w:r>
        <w:t>Organizational unit is a role that encompasses subdivisions, departments, subsidiaries and other organizational parts of an organization.</w:t>
      </w:r>
      <w:r>
        <w:br/>
        <w:t>[BMM] organization unit: An administrative or functional unit within an organization structure.</w:t>
      </w:r>
    </w:p>
    <w:p w14:paraId="7F457D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E3F6D1" w14:textId="77777777" w:rsidR="003709BC" w:rsidRDefault="003D454B" w:rsidP="003709BC">
      <w:pPr>
        <w:ind w:left="360"/>
      </w:pPr>
      <w:hyperlink w:anchor="_4d48a0bcc67a2c0d7c362123b26f243b" w:history="1">
        <w:r w:rsidR="003709BC">
          <w:rPr>
            <w:rStyle w:val="Hyperlink"/>
          </w:rPr>
          <w:t>Controlled Entity</w:t>
        </w:r>
      </w:hyperlink>
      <w:r w:rsidR="003709BC">
        <w:t xml:space="preserve">, </w:t>
      </w:r>
      <w:hyperlink w:anchor="_4658f8611106e1a9715192761b712fb8" w:history="1">
        <w:r w:rsidR="003709BC">
          <w:rPr>
            <w:rStyle w:val="Hyperlink"/>
          </w:rPr>
          <w:t>Organization</w:t>
        </w:r>
      </w:hyperlink>
    </w:p>
    <w:p w14:paraId="6F808A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547453" w14:textId="77777777" w:rsidR="003709BC" w:rsidRDefault="003709BC" w:rsidP="003709BC">
      <w:pPr>
        <w:ind w:left="605" w:hanging="245"/>
      </w:pPr>
      <w:r>
        <w:rPr>
          <w:noProof/>
        </w:rPr>
        <w:drawing>
          <wp:inline distT="0" distB="0" distL="0" distR="0" wp14:anchorId="3C7B2B4E" wp14:editId="5C3927E6">
            <wp:extent cx="152400" cy="152400"/>
            <wp:effectExtent l="0" t="0" r="0" b="0"/>
            <wp:docPr id="7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is part of:</w:t>
      </w:r>
      <w:hyperlink w:anchor="_eb8398b5a178c638b98597120ec51c4d" w:history="1">
        <w:r>
          <w:rPr>
            <w:rStyle w:val="Hyperlink"/>
          </w:rPr>
          <w:t>Identifiable Entity</w:t>
        </w:r>
      </w:hyperlink>
      <w:r>
        <w:rPr>
          <w:rStyle w:val="Hyperlink"/>
        </w:rPr>
        <w:t xml:space="preserve"> </w:t>
      </w:r>
      <w:r>
        <w:t xml:space="preserve">   </w:t>
      </w:r>
    </w:p>
    <w:p w14:paraId="0FFF629B"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53768E9A" w14:textId="77777777" w:rsidR="003709BC" w:rsidRDefault="003709BC" w:rsidP="008C7C30">
      <w:pPr>
        <w:pStyle w:val="BodyText"/>
      </w:pPr>
      <w:r>
        <w:t>The parent (controlling organization) of another organization.</w:t>
      </w:r>
    </w:p>
    <w:p w14:paraId="06498FED" w14:textId="77777777" w:rsidR="003709BC" w:rsidRDefault="003709BC" w:rsidP="003709BC"/>
    <w:p w14:paraId="4F2332BD" w14:textId="77777777" w:rsidR="003709BC" w:rsidRDefault="003709BC" w:rsidP="003709BC">
      <w:pPr>
        <w:pStyle w:val="Heading3"/>
        <w:spacing w:after="0"/>
        <w:ind w:left="1080"/>
      </w:pPr>
      <w:bookmarkStart w:id="2351" w:name="_3b2c62f943e0cc6cbee42339ea5d77f9"/>
      <w:bookmarkStart w:id="2352" w:name="_Toc468649710"/>
      <w:r>
        <w:t>Class Parent Organization</w:t>
      </w:r>
      <w:bookmarkEnd w:id="2351"/>
      <w:r w:rsidRPr="003A31EC">
        <w:rPr>
          <w:rFonts w:cs="Arial"/>
        </w:rPr>
        <w:t xml:space="preserve"> </w:t>
      </w:r>
      <w:r>
        <w:rPr>
          <w:rFonts w:cs="Arial"/>
        </w:rPr>
        <w:fldChar w:fldCharType="begin"/>
      </w:r>
      <w:r>
        <w:instrText>XE"</w:instrText>
      </w:r>
      <w:r w:rsidRPr="00413D75">
        <w:rPr>
          <w:rFonts w:cs="Arial"/>
        </w:rPr>
        <w:instrText>Parent Organization</w:instrText>
      </w:r>
      <w:r>
        <w:instrText>"</w:instrText>
      </w:r>
      <w:r>
        <w:rPr>
          <w:rFonts w:cs="Arial"/>
        </w:rPr>
        <w:fldChar w:fldCharType="end"/>
      </w:r>
      <w:r>
        <w:rPr>
          <w:rFonts w:cs="Arial"/>
        </w:rPr>
        <w:t xml:space="preserve"> &lt;&lt;Role&gt;&gt;</w:t>
      </w:r>
      <w:bookmarkEnd w:id="2352"/>
    </w:p>
    <w:p w14:paraId="145E6CFB" w14:textId="77777777" w:rsidR="003709BC" w:rsidRDefault="003709BC" w:rsidP="003709BC">
      <w:r>
        <w:t>Organization with component parts such as divisions and departments.</w:t>
      </w:r>
    </w:p>
    <w:p w14:paraId="058797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DC70E93" w14:textId="77777777" w:rsidR="003709BC" w:rsidRDefault="003D454B" w:rsidP="003709BC">
      <w:pPr>
        <w:ind w:left="360"/>
      </w:pPr>
      <w:hyperlink w:anchor="_507bb7053aa3a2149393bccfeddb4fa9" w:history="1">
        <w:r w:rsidR="003709BC">
          <w:rPr>
            <w:rStyle w:val="Hyperlink"/>
          </w:rPr>
          <w:t>Controlling Actor</w:t>
        </w:r>
      </w:hyperlink>
      <w:r w:rsidR="003709BC">
        <w:t xml:space="preserve">, </w:t>
      </w:r>
      <w:hyperlink w:anchor="_4658f8611106e1a9715192761b712fb8" w:history="1">
        <w:r w:rsidR="003709BC">
          <w:rPr>
            <w:rStyle w:val="Hyperlink"/>
          </w:rPr>
          <w:t>Organization</w:t>
        </w:r>
      </w:hyperlink>
    </w:p>
    <w:p w14:paraId="1886E8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A2CFE6" w14:textId="77777777" w:rsidR="003709BC" w:rsidRDefault="003709BC" w:rsidP="003709BC">
      <w:pPr>
        <w:ind w:left="605" w:hanging="245"/>
      </w:pPr>
      <w:r>
        <w:rPr>
          <w:noProof/>
        </w:rPr>
        <w:drawing>
          <wp:inline distT="0" distB="0" distL="0" distR="0" wp14:anchorId="17BC9739" wp14:editId="39021211">
            <wp:extent cx="152400" cy="152400"/>
            <wp:effectExtent l="0" t="0" r="0" b="0"/>
            <wp:docPr id="7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230E7170"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7C22A914" w14:textId="77777777" w:rsidR="003709BC" w:rsidRDefault="003709BC" w:rsidP="008C7C30">
      <w:pPr>
        <w:pStyle w:val="BodyText"/>
      </w:pPr>
      <w:r>
        <w:t>An organization constituted as a component of another organization.</w:t>
      </w:r>
    </w:p>
    <w:p w14:paraId="58BD6AD6" w14:textId="77777777" w:rsidR="003709BC" w:rsidRDefault="003709BC" w:rsidP="003709BC"/>
    <w:p w14:paraId="75B87645" w14:textId="77777777" w:rsidR="003709BC" w:rsidRDefault="003709BC" w:rsidP="003709BC">
      <w:pPr>
        <w:pStyle w:val="Heading3"/>
        <w:spacing w:after="0"/>
        <w:ind w:left="1080"/>
      </w:pPr>
      <w:bookmarkStart w:id="2353" w:name="_b69d8da4469d0468ff13f8e58d82ab24"/>
      <w:bookmarkStart w:id="2354" w:name="_Toc468649711"/>
      <w:r>
        <w:t>Association Class Part of Organization</w:t>
      </w:r>
      <w:bookmarkEnd w:id="2353"/>
      <w:r w:rsidRPr="003A31EC">
        <w:rPr>
          <w:rFonts w:cs="Arial"/>
        </w:rPr>
        <w:t xml:space="preserve"> </w:t>
      </w:r>
      <w:r>
        <w:rPr>
          <w:rFonts w:cs="Arial"/>
        </w:rPr>
        <w:fldChar w:fldCharType="begin"/>
      </w:r>
      <w:r>
        <w:instrText>XE"</w:instrText>
      </w:r>
      <w:r w:rsidRPr="00413D75">
        <w:rPr>
          <w:rFonts w:cs="Arial"/>
        </w:rPr>
        <w:instrText>Part of Organization</w:instrText>
      </w:r>
      <w:r>
        <w:instrText>"</w:instrText>
      </w:r>
      <w:r>
        <w:rPr>
          <w:rFonts w:cs="Arial"/>
        </w:rPr>
        <w:fldChar w:fldCharType="end"/>
      </w:r>
      <w:r>
        <w:rPr>
          <w:rFonts w:cs="Arial"/>
        </w:rPr>
        <w:t xml:space="preserve"> &lt;&lt;Relationship&gt;&gt;</w:t>
      </w:r>
      <w:bookmarkEnd w:id="2354"/>
    </w:p>
    <w:p w14:paraId="409E2FCD" w14:textId="77777777" w:rsidR="003709BC" w:rsidRDefault="003709BC" w:rsidP="003709BC">
      <w:r>
        <w:t>Relationship between an organization and its organizational units - the sub-organizations such as departments and subsidiaries.</w:t>
      </w:r>
    </w:p>
    <w:p w14:paraId="0F9C9355" w14:textId="77777777" w:rsidR="003709BC" w:rsidRDefault="003709BC" w:rsidP="003709BC">
      <w:pPr>
        <w:jc w:val="center"/>
      </w:pPr>
      <w:r>
        <w:rPr>
          <w:noProof/>
        </w:rPr>
        <w:drawing>
          <wp:inline distT="0" distB="0" distL="0" distR="0" wp14:anchorId="1F7BDE09" wp14:editId="6E01BA29">
            <wp:extent cx="6188074" cy="3063703"/>
            <wp:effectExtent l="0" t="0" r="0" b="0"/>
            <wp:docPr id="770" name="Picture 535117379.emf" descr="535117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535117379.emf"/>
                    <pic:cNvPicPr/>
                  </pic:nvPicPr>
                  <pic:blipFill>
                    <a:blip r:embed="rId175" cstate="print"/>
                    <a:stretch>
                      <a:fillRect/>
                    </a:stretch>
                  </pic:blipFill>
                  <pic:spPr>
                    <a:xfrm>
                      <a:off x="0" y="0"/>
                      <a:ext cx="6188074" cy="3063703"/>
                    </a:xfrm>
                    <a:prstGeom prst="rect">
                      <a:avLst/>
                    </a:prstGeom>
                  </pic:spPr>
                </pic:pic>
              </a:graphicData>
            </a:graphic>
          </wp:inline>
        </w:drawing>
      </w:r>
    </w:p>
    <w:p w14:paraId="04CCD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 Of Organization</w:t>
      </w:r>
    </w:p>
    <w:p w14:paraId="428B22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EC7C57F" w14:textId="77777777" w:rsidR="003709BC" w:rsidRDefault="003D454B" w:rsidP="003709BC">
      <w:pPr>
        <w:ind w:left="360"/>
      </w:pPr>
      <w:hyperlink w:anchor="_8f442dfb117fa35461a5db505cc40e53" w:history="1">
        <w:r w:rsidR="003709BC">
          <w:rPr>
            <w:rStyle w:val="Hyperlink"/>
          </w:rPr>
          <w:t>Control</w:t>
        </w:r>
      </w:hyperlink>
      <w:r w:rsidR="003709BC">
        <w:t xml:space="preserve">, </w:t>
      </w:r>
      <w:hyperlink w:anchor="_ea4d141559e1d33d914c6865ea329a04" w:history="1">
        <w:r w:rsidR="003709BC">
          <w:rPr>
            <w:rStyle w:val="Hyperlink"/>
          </w:rPr>
          <w:t>Parthood</w:t>
        </w:r>
      </w:hyperlink>
    </w:p>
    <w:p w14:paraId="00F08C7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490699" w14:textId="77777777" w:rsidR="003709BC" w:rsidRDefault="003709BC" w:rsidP="003709BC">
      <w:pPr>
        <w:ind w:firstLine="720"/>
      </w:pPr>
      <w:r>
        <w:rPr>
          <w:noProof/>
        </w:rPr>
        <w:drawing>
          <wp:inline distT="0" distB="0" distL="0" distR="0" wp14:anchorId="534FAE41" wp14:editId="32DCDB17">
            <wp:extent cx="152400" cy="152400"/>
            <wp:effectExtent l="0" t="0" r="0" b="0"/>
            <wp:docPr id="7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378EE7DC" w14:textId="77777777" w:rsidR="003709BC" w:rsidRDefault="003709BC" w:rsidP="008C7C30">
      <w:pPr>
        <w:pStyle w:val="BodyText"/>
      </w:pPr>
      <w:r>
        <w:t>The parent (controlling organization) of another organization.</w:t>
      </w:r>
    </w:p>
    <w:p w14:paraId="0061C4D2" w14:textId="77777777" w:rsidR="003709BC" w:rsidRDefault="003709BC" w:rsidP="003709BC">
      <w:pPr>
        <w:ind w:firstLine="720"/>
      </w:pPr>
      <w:r>
        <w:rPr>
          <w:noProof/>
        </w:rPr>
        <w:drawing>
          <wp:inline distT="0" distB="0" distL="0" distR="0" wp14:anchorId="5DCDD546" wp14:editId="3C7BC90E">
            <wp:extent cx="152400" cy="152400"/>
            <wp:effectExtent l="0" t="0" r="0" b="0"/>
            <wp:docPr id="7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41C858A6" w14:textId="77777777" w:rsidR="003709BC" w:rsidRDefault="003709BC" w:rsidP="008C7C30">
      <w:pPr>
        <w:pStyle w:val="BodyText"/>
      </w:pPr>
      <w:r>
        <w:t>An organization constituted as a component of another organization.</w:t>
      </w:r>
    </w:p>
    <w:p w14:paraId="3DFDA02A" w14:textId="77777777" w:rsidR="003709BC" w:rsidRDefault="003709BC" w:rsidP="003709BC"/>
    <w:p w14:paraId="45F6348A" w14:textId="77777777" w:rsidR="003709BC" w:rsidRDefault="003709BC" w:rsidP="003709BC">
      <w:pPr>
        <w:pStyle w:val="Heading3"/>
        <w:spacing w:after="0"/>
        <w:ind w:left="1080"/>
      </w:pPr>
      <w:bookmarkStart w:id="2355" w:name="_550850fcd14bb00fad2eea6781f6c366"/>
      <w:bookmarkStart w:id="2356" w:name="_Toc468649712"/>
      <w:r>
        <w:t>Class Program</w:t>
      </w:r>
      <w:bookmarkEnd w:id="2355"/>
      <w:bookmarkEnd w:id="2356"/>
      <w:r w:rsidRPr="003A31EC">
        <w:rPr>
          <w:rFonts w:cs="Arial"/>
        </w:rPr>
        <w:t xml:space="preserve"> </w:t>
      </w:r>
      <w:r>
        <w:rPr>
          <w:rFonts w:cs="Arial"/>
        </w:rPr>
        <w:fldChar w:fldCharType="begin"/>
      </w:r>
      <w:r>
        <w:instrText>XE"</w:instrText>
      </w:r>
      <w:r w:rsidRPr="00413D75">
        <w:rPr>
          <w:rFonts w:cs="Arial"/>
        </w:rPr>
        <w:instrText>Program</w:instrText>
      </w:r>
      <w:r>
        <w:instrText>"</w:instrText>
      </w:r>
      <w:r>
        <w:rPr>
          <w:rFonts w:cs="Arial"/>
        </w:rPr>
        <w:fldChar w:fldCharType="end"/>
      </w:r>
      <w:r>
        <w:rPr>
          <w:rFonts w:cs="Arial"/>
        </w:rPr>
        <w:t xml:space="preserve"> </w:t>
      </w:r>
    </w:p>
    <w:p w14:paraId="114A5E57" w14:textId="77777777" w:rsidR="003709BC" w:rsidRDefault="003709BC" w:rsidP="003709BC">
      <w:r>
        <w:t>A set of projects, activities, or services of an organization that are intended to meet a need.</w:t>
      </w:r>
      <w:r>
        <w:br/>
        <w:t>[NIEM] ProgramType</w:t>
      </w:r>
    </w:p>
    <w:p w14:paraId="6D11D8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B1E046" w14:textId="77777777" w:rsidR="003709BC" w:rsidRDefault="003D454B" w:rsidP="003709BC">
      <w:pPr>
        <w:ind w:left="360"/>
      </w:pPr>
      <w:hyperlink w:anchor="_fb06e097d35e72980035cfd1bc9106cb" w:history="1">
        <w:r w:rsidR="003709BC">
          <w:rPr>
            <w:rStyle w:val="Hyperlink"/>
          </w:rPr>
          <w:t>Activity</w:t>
        </w:r>
      </w:hyperlink>
    </w:p>
    <w:p w14:paraId="22F5DA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CD166B2" w14:textId="77777777" w:rsidR="003709BC" w:rsidRDefault="003709BC" w:rsidP="003709BC">
      <w:pPr>
        <w:ind w:left="605" w:hanging="245"/>
      </w:pPr>
      <w:r>
        <w:rPr>
          <w:noProof/>
        </w:rPr>
        <w:drawing>
          <wp:inline distT="0" distB="0" distL="0" distR="0" wp14:anchorId="73DCE3C4" wp14:editId="7C1AD38E">
            <wp:extent cx="152400" cy="152400"/>
            <wp:effectExtent l="0" t="0" r="0" b="0"/>
            <wp:docPr id="7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658f8611106e1a9715192761b712fb8" w:history="1">
        <w:r>
          <w:rPr>
            <w:rStyle w:val="Hyperlink"/>
          </w:rPr>
          <w:t>Organization</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85D9F72" w14:textId="77777777" w:rsidR="003709BC" w:rsidRDefault="003709BC" w:rsidP="003709BC"/>
    <w:p w14:paraId="5ABA97A7" w14:textId="77777777" w:rsidR="003709BC" w:rsidRDefault="003709BC" w:rsidP="003709BC">
      <w:pPr>
        <w:spacing w:after="200" w:line="276" w:lineRule="auto"/>
        <w:rPr>
          <w:b/>
          <w:bCs/>
          <w:color w:val="365F91"/>
          <w:sz w:val="40"/>
          <w:szCs w:val="40"/>
        </w:rPr>
      </w:pPr>
      <w:r>
        <w:br w:type="page"/>
      </w:r>
    </w:p>
    <w:p w14:paraId="4358C732" w14:textId="77777777" w:rsidR="003709BC" w:rsidRDefault="003709BC" w:rsidP="003709BC">
      <w:pPr>
        <w:pStyle w:val="Heading2"/>
      </w:pPr>
      <w:bookmarkStart w:id="2357" w:name="_Toc468649713"/>
      <w:r>
        <w:t>Threat-risk-conceptual-model::Generic Concept Library::Organizations::Corporations</w:t>
      </w:r>
      <w:bookmarkEnd w:id="2357"/>
    </w:p>
    <w:p w14:paraId="3FDEA7B9" w14:textId="77777777" w:rsidR="003709BC" w:rsidRDefault="003709BC" w:rsidP="003709BC">
      <w:pPr>
        <w:pStyle w:val="Heading3"/>
        <w:spacing w:after="0"/>
        <w:ind w:left="1080"/>
      </w:pPr>
      <w:bookmarkStart w:id="2358" w:name="_Toc468649714"/>
      <w:r>
        <w:t>Diagram: Corporations</w:t>
      </w:r>
      <w:bookmarkEnd w:id="2358"/>
    </w:p>
    <w:p w14:paraId="5BD546E3" w14:textId="77777777" w:rsidR="003709BC" w:rsidRDefault="003709BC" w:rsidP="003709BC">
      <w:pPr>
        <w:jc w:val="center"/>
        <w:rPr>
          <w:rFonts w:cs="Arial"/>
        </w:rPr>
      </w:pPr>
      <w:r>
        <w:rPr>
          <w:noProof/>
        </w:rPr>
        <w:drawing>
          <wp:inline distT="0" distB="0" distL="0" distR="0" wp14:anchorId="2C32EA72" wp14:editId="3858D4A2">
            <wp:extent cx="5705475" cy="2571750"/>
            <wp:effectExtent l="0" t="0" r="0" b="0"/>
            <wp:docPr id="778" name="Picture 1779986871.emf" descr="17799868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779986871.emf"/>
                    <pic:cNvPicPr/>
                  </pic:nvPicPr>
                  <pic:blipFill>
                    <a:blip r:embed="rId176" cstate="print"/>
                    <a:stretch>
                      <a:fillRect/>
                    </a:stretch>
                  </pic:blipFill>
                  <pic:spPr>
                    <a:xfrm>
                      <a:off x="0" y="0"/>
                      <a:ext cx="5705475" cy="2571750"/>
                    </a:xfrm>
                    <a:prstGeom prst="rect">
                      <a:avLst/>
                    </a:prstGeom>
                  </pic:spPr>
                </pic:pic>
              </a:graphicData>
            </a:graphic>
          </wp:inline>
        </w:drawing>
      </w:r>
    </w:p>
    <w:p w14:paraId="200D54C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Corporations</w:t>
      </w:r>
    </w:p>
    <w:p w14:paraId="3A79EF65" w14:textId="77777777" w:rsidR="003709BC" w:rsidRDefault="003709BC" w:rsidP="003709BC">
      <w:r>
        <w:t xml:space="preserve"> </w:t>
      </w:r>
    </w:p>
    <w:p w14:paraId="72E1C9C2" w14:textId="77777777" w:rsidR="003709BC" w:rsidRDefault="003709BC" w:rsidP="003709BC"/>
    <w:p w14:paraId="5B061009" w14:textId="77777777" w:rsidR="003709BC" w:rsidRDefault="003709BC" w:rsidP="003709BC">
      <w:pPr>
        <w:pStyle w:val="Heading3"/>
        <w:spacing w:after="0"/>
        <w:ind w:left="1080"/>
      </w:pPr>
      <w:bookmarkStart w:id="2359" w:name="_33cd78bd81ef2d489dad3588b5621866"/>
      <w:bookmarkStart w:id="2360" w:name="_Toc468649715"/>
      <w:r>
        <w:t>Class Incorporated Organization</w:t>
      </w:r>
      <w:bookmarkEnd w:id="2359"/>
      <w:bookmarkEnd w:id="2360"/>
      <w:r w:rsidRPr="003A31EC">
        <w:rPr>
          <w:rFonts w:cs="Arial"/>
        </w:rPr>
        <w:t xml:space="preserve"> </w:t>
      </w:r>
      <w:r>
        <w:rPr>
          <w:rFonts w:cs="Arial"/>
        </w:rPr>
        <w:fldChar w:fldCharType="begin"/>
      </w:r>
      <w:r>
        <w:instrText>XE"</w:instrText>
      </w:r>
      <w:r w:rsidRPr="00413D75">
        <w:rPr>
          <w:rFonts w:cs="Arial"/>
        </w:rPr>
        <w:instrText>Incorporated Organization</w:instrText>
      </w:r>
      <w:r>
        <w:instrText>"</w:instrText>
      </w:r>
      <w:r>
        <w:rPr>
          <w:rFonts w:cs="Arial"/>
        </w:rPr>
        <w:fldChar w:fldCharType="end"/>
      </w:r>
      <w:r>
        <w:rPr>
          <w:rFonts w:cs="Arial"/>
        </w:rPr>
        <w:t xml:space="preserve"> </w:t>
      </w:r>
    </w:p>
    <w:p w14:paraId="12A20D27" w14:textId="77777777" w:rsidR="003709BC" w:rsidRDefault="003709BC" w:rsidP="003709BC">
      <w:r>
        <w:t>An organization recognized by and incorporated by a recognized government.</w:t>
      </w:r>
      <w:r>
        <w:br/>
        <w:t>[FIBO] FormalOrganization: an organization that is recognized in some legal jurisdiction, with associated rights and responsibilities</w:t>
      </w:r>
    </w:p>
    <w:p w14:paraId="6DDF49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141735" w14:textId="77777777" w:rsidR="003709BC" w:rsidRDefault="003D454B" w:rsidP="003709BC">
      <w:pPr>
        <w:ind w:left="360"/>
      </w:pPr>
      <w:hyperlink w:anchor="_4658f8611106e1a9715192761b712fb8" w:history="1">
        <w:r w:rsidR="003709BC">
          <w:rPr>
            <w:rStyle w:val="Hyperlink"/>
          </w:rPr>
          <w:t>Organization</w:t>
        </w:r>
      </w:hyperlink>
    </w:p>
    <w:p w14:paraId="5FCB26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8CB7E0" w14:textId="77777777" w:rsidR="003709BC" w:rsidRDefault="003709BC" w:rsidP="003709BC">
      <w:pPr>
        <w:ind w:left="605" w:hanging="245"/>
      </w:pPr>
      <w:r>
        <w:rPr>
          <w:noProof/>
        </w:rPr>
        <w:drawing>
          <wp:inline distT="0" distB="0" distL="0" distR="0" wp14:anchorId="42E20DB0" wp14:editId="7533F3AC">
            <wp:extent cx="152400" cy="152400"/>
            <wp:effectExtent l="0" t="0" r="0" b="0"/>
            <wp:docPr id="7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2476D548"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7DE0FAE0" w14:textId="77777777" w:rsidR="003709BC" w:rsidRDefault="003709BC" w:rsidP="008C7C30">
      <w:pPr>
        <w:pStyle w:val="BodyText"/>
      </w:pPr>
      <w:r>
        <w:t>Geopolitical entity incorporating an organization.</w:t>
      </w:r>
    </w:p>
    <w:p w14:paraId="3B056DC5" w14:textId="77777777" w:rsidR="003709BC" w:rsidRDefault="003709BC" w:rsidP="003709BC"/>
    <w:p w14:paraId="5A50E4EC" w14:textId="77777777" w:rsidR="003709BC" w:rsidRDefault="003709BC" w:rsidP="003709BC">
      <w:pPr>
        <w:pStyle w:val="Heading3"/>
        <w:spacing w:after="0"/>
        <w:ind w:left="1080"/>
      </w:pPr>
      <w:bookmarkStart w:id="2361" w:name="_ee7b0a80a670f6eb9925ae675a4e515d"/>
      <w:bookmarkStart w:id="2362" w:name="_Toc468649716"/>
      <w:r>
        <w:lastRenderedPageBreak/>
        <w:t>Association Class Incorporation</w:t>
      </w:r>
      <w:bookmarkEnd w:id="2361"/>
      <w:r w:rsidRPr="003A31EC">
        <w:rPr>
          <w:rFonts w:cs="Arial"/>
        </w:rPr>
        <w:t xml:space="preserve"> </w:t>
      </w:r>
      <w:r>
        <w:rPr>
          <w:rFonts w:cs="Arial"/>
        </w:rPr>
        <w:fldChar w:fldCharType="begin"/>
      </w:r>
      <w:r>
        <w:instrText>XE"</w:instrText>
      </w:r>
      <w:r w:rsidRPr="00413D75">
        <w:rPr>
          <w:rFonts w:cs="Arial"/>
        </w:rPr>
        <w:instrText>Incorporation</w:instrText>
      </w:r>
      <w:r>
        <w:instrText>"</w:instrText>
      </w:r>
      <w:r>
        <w:rPr>
          <w:rFonts w:cs="Arial"/>
        </w:rPr>
        <w:fldChar w:fldCharType="end"/>
      </w:r>
      <w:r>
        <w:rPr>
          <w:rFonts w:cs="Arial"/>
        </w:rPr>
        <w:t xml:space="preserve"> &lt;&lt;Relationship&gt;&gt;</w:t>
      </w:r>
      <w:bookmarkEnd w:id="2362"/>
    </w:p>
    <w:p w14:paraId="6C6B2113" w14:textId="77777777" w:rsidR="003709BC" w:rsidRDefault="003709BC" w:rsidP="003709BC">
      <w:r>
        <w:t>Act by which individuals are voluntarily united into a new entity through the creation of an artificial, intangible, and legal person called a corporation.</w:t>
      </w:r>
    </w:p>
    <w:p w14:paraId="64E0D2F5" w14:textId="77777777" w:rsidR="003709BC" w:rsidRDefault="003709BC" w:rsidP="003709BC">
      <w:pPr>
        <w:jc w:val="center"/>
      </w:pPr>
      <w:r>
        <w:rPr>
          <w:noProof/>
        </w:rPr>
        <w:drawing>
          <wp:inline distT="0" distB="0" distL="0" distR="0" wp14:anchorId="65180C69" wp14:editId="66A10CF5">
            <wp:extent cx="6188075" cy="2347201"/>
            <wp:effectExtent l="0" t="0" r="0" b="0"/>
            <wp:docPr id="782" name="Picture 531265085.emf" descr="5312650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531265085.emf"/>
                    <pic:cNvPicPr/>
                  </pic:nvPicPr>
                  <pic:blipFill>
                    <a:blip r:embed="rId177" cstate="print"/>
                    <a:stretch>
                      <a:fillRect/>
                    </a:stretch>
                  </pic:blipFill>
                  <pic:spPr>
                    <a:xfrm>
                      <a:off x="0" y="0"/>
                      <a:ext cx="6188075" cy="2347201"/>
                    </a:xfrm>
                    <a:prstGeom prst="rect">
                      <a:avLst/>
                    </a:prstGeom>
                  </pic:spPr>
                </pic:pic>
              </a:graphicData>
            </a:graphic>
          </wp:inline>
        </w:drawing>
      </w:r>
    </w:p>
    <w:p w14:paraId="2009E0F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Incorporation</w:t>
      </w:r>
    </w:p>
    <w:p w14:paraId="3609178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D8C381" w14:textId="77777777" w:rsidR="003709BC" w:rsidRDefault="003D454B"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37D0F2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F1DD4C" w14:textId="77777777" w:rsidR="003709BC" w:rsidRDefault="003709BC" w:rsidP="003709BC">
      <w:pPr>
        <w:ind w:firstLine="720"/>
      </w:pPr>
      <w:r>
        <w:rPr>
          <w:noProof/>
        </w:rPr>
        <w:drawing>
          <wp:inline distT="0" distB="0" distL="0" distR="0" wp14:anchorId="4B7AF3A9" wp14:editId="46E2805F">
            <wp:extent cx="152400" cy="152400"/>
            <wp:effectExtent l="0" t="0" r="0" b="0"/>
            <wp:docPr id="7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0AC39D4E" w14:textId="77777777" w:rsidR="003709BC" w:rsidRDefault="003709BC" w:rsidP="008C7C30">
      <w:pPr>
        <w:pStyle w:val="BodyText"/>
      </w:pPr>
      <w:r>
        <w:t>Geopolitical entity incorporating an organization.</w:t>
      </w:r>
    </w:p>
    <w:p w14:paraId="0D767402" w14:textId="77777777" w:rsidR="003709BC" w:rsidRDefault="003709BC" w:rsidP="003709BC">
      <w:pPr>
        <w:ind w:firstLine="720"/>
      </w:pPr>
      <w:r>
        <w:rPr>
          <w:noProof/>
        </w:rPr>
        <w:drawing>
          <wp:inline distT="0" distB="0" distL="0" distR="0" wp14:anchorId="7A639E84" wp14:editId="5AC51E45">
            <wp:extent cx="152400" cy="152400"/>
            <wp:effectExtent l="0" t="0" r="0" b="0"/>
            <wp:docPr id="7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144D2CD2" w14:textId="77777777" w:rsidR="003709BC" w:rsidRDefault="003709BC" w:rsidP="008C7C30">
      <w:pPr>
        <w:pStyle w:val="BodyText"/>
      </w:pPr>
      <w:r>
        <w:t>An organization incorporated by a government.</w:t>
      </w:r>
    </w:p>
    <w:p w14:paraId="6FBD41B0" w14:textId="77777777" w:rsidR="003709BC" w:rsidRDefault="003709BC" w:rsidP="003709BC"/>
    <w:p w14:paraId="4A8DEF21" w14:textId="77777777" w:rsidR="003709BC" w:rsidRDefault="003709BC" w:rsidP="003709BC">
      <w:pPr>
        <w:spacing w:after="200" w:line="276" w:lineRule="auto"/>
        <w:rPr>
          <w:b/>
          <w:bCs/>
          <w:color w:val="365F91"/>
          <w:sz w:val="40"/>
          <w:szCs w:val="40"/>
        </w:rPr>
      </w:pPr>
      <w:r>
        <w:br w:type="page"/>
      </w:r>
    </w:p>
    <w:p w14:paraId="421B97EF" w14:textId="77777777" w:rsidR="003709BC" w:rsidRDefault="003709BC" w:rsidP="003709BC">
      <w:pPr>
        <w:pStyle w:val="Heading2"/>
      </w:pPr>
      <w:bookmarkStart w:id="2363" w:name="_Toc468649717"/>
      <w:r>
        <w:t>Threat-risk-conceptual-model::Generic Concept Library::Organizations::Geopolitical Organizations</w:t>
      </w:r>
      <w:bookmarkEnd w:id="2363"/>
    </w:p>
    <w:p w14:paraId="37A08896" w14:textId="77777777" w:rsidR="003709BC" w:rsidRDefault="003709BC" w:rsidP="003709BC">
      <w:pPr>
        <w:pStyle w:val="Heading3"/>
        <w:spacing w:after="0"/>
        <w:ind w:left="1080"/>
      </w:pPr>
      <w:bookmarkStart w:id="2364" w:name="_Toc468649718"/>
      <w:r>
        <w:t>Diagram: Geopolitical Entities</w:t>
      </w:r>
      <w:bookmarkEnd w:id="2364"/>
    </w:p>
    <w:p w14:paraId="24A4B763" w14:textId="77777777" w:rsidR="003709BC" w:rsidRDefault="003709BC" w:rsidP="003709BC">
      <w:pPr>
        <w:jc w:val="center"/>
        <w:rPr>
          <w:rFonts w:cs="Arial"/>
        </w:rPr>
      </w:pPr>
      <w:r>
        <w:rPr>
          <w:noProof/>
        </w:rPr>
        <w:drawing>
          <wp:inline distT="0" distB="0" distL="0" distR="0" wp14:anchorId="572721B2" wp14:editId="13448155">
            <wp:extent cx="6188075" cy="3709496"/>
            <wp:effectExtent l="0" t="0" r="0" b="0"/>
            <wp:docPr id="788" name="Picture -299012339.emf" descr="-2990123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299012339.emf"/>
                    <pic:cNvPicPr/>
                  </pic:nvPicPr>
                  <pic:blipFill>
                    <a:blip r:embed="rId178" cstate="print"/>
                    <a:stretch>
                      <a:fillRect/>
                    </a:stretch>
                  </pic:blipFill>
                  <pic:spPr>
                    <a:xfrm>
                      <a:off x="0" y="0"/>
                      <a:ext cx="6188075" cy="3709496"/>
                    </a:xfrm>
                    <a:prstGeom prst="rect">
                      <a:avLst/>
                    </a:prstGeom>
                  </pic:spPr>
                </pic:pic>
              </a:graphicData>
            </a:graphic>
          </wp:inline>
        </w:drawing>
      </w:r>
    </w:p>
    <w:p w14:paraId="5E1C231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Geopolitical Entities</w:t>
      </w:r>
    </w:p>
    <w:p w14:paraId="787ADFD3" w14:textId="77777777" w:rsidR="003709BC" w:rsidRDefault="003709BC" w:rsidP="003709BC">
      <w:r>
        <w:t xml:space="preserve"> </w:t>
      </w:r>
    </w:p>
    <w:p w14:paraId="1CE9A3E1" w14:textId="77777777" w:rsidR="003709BC" w:rsidRDefault="003709BC" w:rsidP="003709BC"/>
    <w:p w14:paraId="4A40BCE3" w14:textId="77777777" w:rsidR="003709BC" w:rsidRDefault="003709BC" w:rsidP="003709BC">
      <w:pPr>
        <w:pStyle w:val="Heading3"/>
        <w:spacing w:after="0"/>
        <w:ind w:left="1080"/>
      </w:pPr>
      <w:bookmarkStart w:id="2365" w:name="_d80288ef2fd2c69423f39c2f5c38df82"/>
      <w:bookmarkStart w:id="2366" w:name="_Toc468649719"/>
      <w:r>
        <w:t>Class Country</w:t>
      </w:r>
      <w:bookmarkEnd w:id="2365"/>
      <w:bookmarkEnd w:id="2366"/>
      <w:r w:rsidRPr="003A31EC">
        <w:rPr>
          <w:rFonts w:cs="Arial"/>
        </w:rPr>
        <w:t xml:space="preserve"> </w:t>
      </w:r>
      <w:r>
        <w:rPr>
          <w:rFonts w:cs="Arial"/>
        </w:rPr>
        <w:fldChar w:fldCharType="begin"/>
      </w:r>
      <w:r>
        <w:instrText>XE"</w:instrText>
      </w:r>
      <w:r w:rsidRPr="00413D75">
        <w:rPr>
          <w:rFonts w:cs="Arial"/>
        </w:rPr>
        <w:instrText>Country</w:instrText>
      </w:r>
      <w:r>
        <w:instrText>"</w:instrText>
      </w:r>
      <w:r>
        <w:rPr>
          <w:rFonts w:cs="Arial"/>
        </w:rPr>
        <w:fldChar w:fldCharType="end"/>
      </w:r>
      <w:r>
        <w:rPr>
          <w:rFonts w:cs="Arial"/>
        </w:rPr>
        <w:t xml:space="preserve"> </w:t>
      </w:r>
    </w:p>
    <w:p w14:paraId="309B3B9D" w14:textId="77777777" w:rsidR="003709BC" w:rsidRDefault="003709BC" w:rsidP="003709BC">
      <w:r>
        <w:t>A nation with its own government, occupying a particular territory (not necessarily contiguous).</w:t>
      </w:r>
      <w:r>
        <w:br/>
        <w:t>[FIBO] Country: A self-governing geopolitical unit that is recognized as a country by the United Nations (more specific concept as being recognized by the U.N.)</w:t>
      </w:r>
    </w:p>
    <w:p w14:paraId="4E4AC6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9FE6DC" w14:textId="77777777" w:rsidR="003709BC" w:rsidRDefault="003D454B" w:rsidP="003709BC">
      <w:pPr>
        <w:ind w:left="360"/>
      </w:pPr>
      <w:hyperlink w:anchor="_f8c7ea73106119bc8dc333241f07b2c1" w:history="1">
        <w:r w:rsidR="003709BC">
          <w:rPr>
            <w:rStyle w:val="Hyperlink"/>
          </w:rPr>
          <w:t>Geopolitical Entity</w:t>
        </w:r>
      </w:hyperlink>
    </w:p>
    <w:p w14:paraId="02685D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8E9909D" w14:textId="77777777" w:rsidR="003709BC" w:rsidRDefault="003709BC" w:rsidP="003709BC">
      <w:pPr>
        <w:ind w:left="605" w:hanging="245"/>
      </w:pPr>
      <w:r>
        <w:rPr>
          <w:noProof/>
        </w:rPr>
        <w:drawing>
          <wp:inline distT="0" distB="0" distL="0" distR="0" wp14:anchorId="46226149" wp14:editId="2FFB0B55">
            <wp:extent cx="152400" cy="152400"/>
            <wp:effectExtent l="0" t="0" r="0" b="0"/>
            <wp:docPr id="7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952ba93c519034b8f01b10d8735a6d1" w:history="1">
        <w:r>
          <w:rPr>
            <w:rStyle w:val="Hyperlink"/>
          </w:rPr>
          <w:t>Country ID</w:t>
        </w:r>
      </w:hyperlink>
      <w:r>
        <w:t xml:space="preserve"> </w:t>
      </w:r>
    </w:p>
    <w:p w14:paraId="335DC69B" w14:textId="77777777" w:rsidR="003709BC" w:rsidRDefault="003709BC" w:rsidP="003709BC"/>
    <w:p w14:paraId="2F99048C" w14:textId="77777777" w:rsidR="003709BC" w:rsidRDefault="003709BC" w:rsidP="003709BC">
      <w:pPr>
        <w:pStyle w:val="Heading3"/>
        <w:spacing w:after="0"/>
        <w:ind w:left="1080"/>
      </w:pPr>
      <w:bookmarkStart w:id="2367" w:name="_f952ba93c519034b8f01b10d8735a6d1"/>
      <w:bookmarkStart w:id="2368" w:name="_Toc468649720"/>
      <w:r>
        <w:lastRenderedPageBreak/>
        <w:t>Class Country ID</w:t>
      </w:r>
      <w:bookmarkEnd w:id="2367"/>
      <w:r w:rsidRPr="003A31EC">
        <w:rPr>
          <w:rFonts w:cs="Arial"/>
        </w:rPr>
        <w:t xml:space="preserve"> </w:t>
      </w:r>
      <w:r>
        <w:rPr>
          <w:rFonts w:cs="Arial"/>
        </w:rPr>
        <w:fldChar w:fldCharType="begin"/>
      </w:r>
      <w:r>
        <w:instrText>XE"</w:instrText>
      </w:r>
      <w:r w:rsidRPr="00413D75">
        <w:rPr>
          <w:rFonts w:cs="Arial"/>
        </w:rPr>
        <w:instrText>Country ID</w:instrText>
      </w:r>
      <w:r>
        <w:instrText>"</w:instrText>
      </w:r>
      <w:r>
        <w:rPr>
          <w:rFonts w:cs="Arial"/>
        </w:rPr>
        <w:fldChar w:fldCharType="end"/>
      </w:r>
      <w:r>
        <w:rPr>
          <w:rFonts w:cs="Arial"/>
        </w:rPr>
        <w:t xml:space="preserve"> &lt;&lt;Value&gt;&gt;</w:t>
      </w:r>
      <w:bookmarkEnd w:id="2368"/>
    </w:p>
    <w:p w14:paraId="1C503957" w14:textId="77777777" w:rsidR="003709BC" w:rsidRDefault="003709BC" w:rsidP="003709BC">
      <w:r>
        <w:t>A code, ID, or name for a country.</w:t>
      </w:r>
      <w:r>
        <w:br/>
      </w:r>
      <w:r>
        <w:br/>
        <w:t>[ISO 1087] country identifier: information in a terminological entry (3.8.2) which indicates the name of a geographical region where the designation (3.4.1) is used</w:t>
      </w:r>
    </w:p>
    <w:p w14:paraId="4CB4873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B3FCD5" w14:textId="77777777" w:rsidR="003709BC" w:rsidRDefault="003D454B" w:rsidP="003709BC">
      <w:pPr>
        <w:ind w:left="360"/>
      </w:pPr>
      <w:hyperlink w:anchor="_7ce5c46395b3e18c96376f2723a10215" w:history="1">
        <w:r w:rsidR="003709BC">
          <w:rPr>
            <w:rStyle w:val="Hyperlink"/>
          </w:rPr>
          <w:t>Geopolitical ID</w:t>
        </w:r>
      </w:hyperlink>
    </w:p>
    <w:p w14:paraId="47F74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333730" w14:textId="77777777" w:rsidR="003709BC" w:rsidRDefault="003709BC" w:rsidP="003709BC">
      <w:pPr>
        <w:ind w:left="605" w:hanging="245"/>
      </w:pPr>
      <w:r>
        <w:rPr>
          <w:noProof/>
        </w:rPr>
        <w:drawing>
          <wp:inline distT="0" distB="0" distL="0" distR="0" wp14:anchorId="4CEE7F3D" wp14:editId="74942C4F">
            <wp:extent cx="152400" cy="152400"/>
            <wp:effectExtent l="0" t="0" r="0" b="0"/>
            <wp:docPr id="7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80288ef2fd2c69423f39c2f5c38df82" w:history="1">
        <w:r>
          <w:rPr>
            <w:rStyle w:val="Hyperlink"/>
          </w:rPr>
          <w:t>Country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6BD922E6" w14:textId="77777777" w:rsidR="003709BC" w:rsidRDefault="003709BC" w:rsidP="003709BC"/>
    <w:p w14:paraId="041CB224" w14:textId="77777777" w:rsidR="003709BC" w:rsidRDefault="003709BC" w:rsidP="003709BC">
      <w:pPr>
        <w:pStyle w:val="Heading3"/>
        <w:spacing w:after="0"/>
        <w:ind w:left="1080"/>
      </w:pPr>
      <w:bookmarkStart w:id="2369" w:name="_f8c7ea73106119bc8dc333241f07b2c1"/>
      <w:bookmarkStart w:id="2370" w:name="_Toc468649721"/>
      <w:r>
        <w:t>Class Geopolitical Entity</w:t>
      </w:r>
      <w:bookmarkEnd w:id="2369"/>
      <w:bookmarkEnd w:id="2370"/>
      <w:r w:rsidRPr="003A31EC">
        <w:rPr>
          <w:rFonts w:cs="Arial"/>
        </w:rPr>
        <w:t xml:space="preserve"> </w:t>
      </w:r>
      <w:r>
        <w:rPr>
          <w:rFonts w:cs="Arial"/>
        </w:rPr>
        <w:fldChar w:fldCharType="begin"/>
      </w:r>
      <w:r>
        <w:instrText>XE"</w:instrText>
      </w:r>
      <w:r w:rsidRPr="00413D75">
        <w:rPr>
          <w:rFonts w:cs="Arial"/>
        </w:rPr>
        <w:instrText>Geopolitical Entity</w:instrText>
      </w:r>
      <w:r>
        <w:instrText>"</w:instrText>
      </w:r>
      <w:r>
        <w:rPr>
          <w:rFonts w:cs="Arial"/>
        </w:rPr>
        <w:fldChar w:fldCharType="end"/>
      </w:r>
      <w:r>
        <w:rPr>
          <w:rFonts w:cs="Arial"/>
        </w:rPr>
        <w:t xml:space="preserve"> </w:t>
      </w:r>
    </w:p>
    <w:p w14:paraId="5BEAC7CC" w14:textId="77777777" w:rsidR="003709BC" w:rsidRDefault="003709BC" w:rsidP="003709BC">
      <w:r>
        <w:t>An organization which is the governing body of a nation, state, tribe or community.</w:t>
      </w:r>
      <w:r>
        <w:br/>
        <w:t>[FIBO] GeopoliticalEntity (In FIBO this is a subclass of Physical Location. In Threat/risk Geopolitical Region is a role of a physical location. FIBO combines Geopolitical Entity with Geopolitical Region).</w:t>
      </w:r>
    </w:p>
    <w:p w14:paraId="58FFCA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FD18B6" w14:textId="77777777" w:rsidR="003709BC" w:rsidRDefault="003D454B"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p>
    <w:p w14:paraId="73A9E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7FF2A75" w14:textId="77777777" w:rsidR="003709BC" w:rsidRDefault="003709BC" w:rsidP="003709BC">
      <w:pPr>
        <w:ind w:left="605" w:hanging="245"/>
      </w:pPr>
      <w:r>
        <w:rPr>
          <w:noProof/>
        </w:rPr>
        <w:drawing>
          <wp:inline distT="0" distB="0" distL="0" distR="0" wp14:anchorId="7374DB24" wp14:editId="6507EB70">
            <wp:extent cx="152400" cy="152400"/>
            <wp:effectExtent l="0" t="0" r="0" b="0"/>
            <wp:docPr id="7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ce5c46395b3e18c96376f2723a10215" w:history="1">
        <w:r>
          <w:rPr>
            <w:rStyle w:val="Hyperlink"/>
          </w:rPr>
          <w:t>Geopolitical ID</w:t>
        </w:r>
      </w:hyperlink>
      <w:r>
        <w:t xml:space="preserve"> </w:t>
      </w:r>
    </w:p>
    <w:p w14:paraId="730CA5FD" w14:textId="77777777" w:rsidR="003709BC" w:rsidRDefault="003709BC" w:rsidP="003709BC">
      <w:pPr>
        <w:ind w:left="605" w:hanging="245"/>
      </w:pPr>
      <w:r>
        <w:rPr>
          <w:noProof/>
        </w:rPr>
        <w:drawing>
          <wp:inline distT="0" distB="0" distL="0" distR="0" wp14:anchorId="7BE00F29" wp14:editId="5DB2922D">
            <wp:extent cx="152400" cy="152400"/>
            <wp:effectExtent l="0" t="0" r="0" b="0"/>
            <wp:docPr id="7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4748D2CC"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4FCBA790" w14:textId="77777777" w:rsidR="003709BC" w:rsidRDefault="003709BC" w:rsidP="008C7C30">
      <w:pPr>
        <w:pStyle w:val="BodyText"/>
      </w:pPr>
      <w:r>
        <w:t>Region governed by a geopolitical entity.</w:t>
      </w:r>
    </w:p>
    <w:p w14:paraId="52E815C7" w14:textId="77777777" w:rsidR="003709BC" w:rsidRDefault="003709BC" w:rsidP="003709BC">
      <w:pPr>
        <w:ind w:left="605" w:hanging="245"/>
      </w:pPr>
      <w:r>
        <w:rPr>
          <w:noProof/>
        </w:rPr>
        <w:drawing>
          <wp:inline distT="0" distB="0" distL="0" distR="0" wp14:anchorId="269EB2F9" wp14:editId="3144C024">
            <wp:extent cx="152400" cy="152400"/>
            <wp:effectExtent l="0" t="0" r="0" b="0"/>
            <wp:docPr id="7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w:t>
      </w:r>
    </w:p>
    <w:p w14:paraId="2C9864A9"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6D5A7A6A" w14:textId="77777777" w:rsidR="003709BC" w:rsidRDefault="003709BC" w:rsidP="008C7C30">
      <w:pPr>
        <w:pStyle w:val="BodyText"/>
      </w:pPr>
      <w:r>
        <w:t>An organization incorporated by a government.</w:t>
      </w:r>
    </w:p>
    <w:p w14:paraId="4317183D" w14:textId="77777777" w:rsidR="003709BC" w:rsidRDefault="003709BC" w:rsidP="003709BC"/>
    <w:p w14:paraId="6809AD01" w14:textId="77777777" w:rsidR="003709BC" w:rsidRDefault="003709BC" w:rsidP="003709BC">
      <w:pPr>
        <w:pStyle w:val="Heading3"/>
        <w:spacing w:after="0"/>
        <w:ind w:left="1080"/>
      </w:pPr>
      <w:bookmarkStart w:id="2371" w:name="_7ce5c46395b3e18c96376f2723a10215"/>
      <w:bookmarkStart w:id="2372" w:name="_Toc468649722"/>
      <w:r>
        <w:t>Class Geopolitical ID</w:t>
      </w:r>
      <w:bookmarkEnd w:id="2371"/>
      <w:r w:rsidRPr="003A31EC">
        <w:rPr>
          <w:rFonts w:cs="Arial"/>
        </w:rPr>
        <w:t xml:space="preserve"> </w:t>
      </w:r>
      <w:r>
        <w:rPr>
          <w:rFonts w:cs="Arial"/>
        </w:rPr>
        <w:fldChar w:fldCharType="begin"/>
      </w:r>
      <w:r>
        <w:instrText>XE"</w:instrText>
      </w:r>
      <w:r w:rsidRPr="00413D75">
        <w:rPr>
          <w:rFonts w:cs="Arial"/>
        </w:rPr>
        <w:instrText>Geopolitical ID</w:instrText>
      </w:r>
      <w:r>
        <w:instrText>"</w:instrText>
      </w:r>
      <w:r>
        <w:rPr>
          <w:rFonts w:cs="Arial"/>
        </w:rPr>
        <w:fldChar w:fldCharType="end"/>
      </w:r>
      <w:r>
        <w:rPr>
          <w:rFonts w:cs="Arial"/>
        </w:rPr>
        <w:t xml:space="preserve"> &lt;&lt;Value&gt;&gt;</w:t>
      </w:r>
      <w:bookmarkEnd w:id="2372"/>
    </w:p>
    <w:p w14:paraId="563EFF31" w14:textId="77777777" w:rsidR="003709BC" w:rsidRDefault="003709BC" w:rsidP="003709BC">
      <w:r>
        <w:t xml:space="preserve">A code, ID or administered name for a geopolitical entity with governmental authority e.g., city, state, county, tribe. </w:t>
      </w:r>
    </w:p>
    <w:p w14:paraId="49D0CF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C83144" w14:textId="77777777" w:rsidR="003709BC" w:rsidRDefault="003D454B" w:rsidP="003709BC">
      <w:pPr>
        <w:ind w:left="360"/>
      </w:pPr>
      <w:hyperlink w:anchor="_380248073543af7bed8363f2b34ad5f7" w:history="1">
        <w:r w:rsidR="003709BC">
          <w:rPr>
            <w:rStyle w:val="Hyperlink"/>
          </w:rPr>
          <w:t>Text Identifier</w:t>
        </w:r>
      </w:hyperlink>
    </w:p>
    <w:p w14:paraId="1D16F0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12164F" w14:textId="77777777" w:rsidR="003709BC" w:rsidRDefault="003709BC" w:rsidP="003709BC">
      <w:pPr>
        <w:ind w:left="605" w:hanging="245"/>
      </w:pPr>
      <w:r>
        <w:rPr>
          <w:noProof/>
        </w:rPr>
        <w:drawing>
          <wp:inline distT="0" distB="0" distL="0" distR="0" wp14:anchorId="358BFC12" wp14:editId="565213F5">
            <wp:extent cx="152400" cy="152400"/>
            <wp:effectExtent l="0" t="0" r="0" b="0"/>
            <wp:docPr id="8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8c7ea73106119bc8dc333241f07b2c1" w:history="1">
        <w:r>
          <w:rPr>
            <w:rStyle w:val="Hyperlink"/>
          </w:rPr>
          <w:t>Geopolitical Entity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14EE9B96" w14:textId="77777777" w:rsidR="003709BC" w:rsidRDefault="003709BC" w:rsidP="003709BC"/>
    <w:p w14:paraId="20D37687" w14:textId="77777777" w:rsidR="003709BC" w:rsidRDefault="003709BC" w:rsidP="003709BC">
      <w:pPr>
        <w:pStyle w:val="Heading3"/>
        <w:spacing w:after="0"/>
        <w:ind w:left="1080"/>
      </w:pPr>
      <w:bookmarkStart w:id="2373" w:name="_2479b777d3d475e3a39cc8b2ab75f4a2"/>
      <w:bookmarkStart w:id="2374" w:name="_Toc468649723"/>
      <w:r>
        <w:lastRenderedPageBreak/>
        <w:t>Class Geopolitical Region</w:t>
      </w:r>
      <w:bookmarkEnd w:id="2373"/>
      <w:r w:rsidRPr="003A31EC">
        <w:rPr>
          <w:rFonts w:cs="Arial"/>
        </w:rPr>
        <w:t xml:space="preserve"> </w:t>
      </w:r>
      <w:r>
        <w:rPr>
          <w:rFonts w:cs="Arial"/>
        </w:rPr>
        <w:fldChar w:fldCharType="begin"/>
      </w:r>
      <w:r>
        <w:instrText>XE"</w:instrText>
      </w:r>
      <w:r w:rsidRPr="00413D75">
        <w:rPr>
          <w:rFonts w:cs="Arial"/>
        </w:rPr>
        <w:instrText>Geopolitical Region</w:instrText>
      </w:r>
      <w:r>
        <w:instrText>"</w:instrText>
      </w:r>
      <w:r>
        <w:rPr>
          <w:rFonts w:cs="Arial"/>
        </w:rPr>
        <w:fldChar w:fldCharType="end"/>
      </w:r>
      <w:r>
        <w:rPr>
          <w:rFonts w:cs="Arial"/>
        </w:rPr>
        <w:t xml:space="preserve"> &lt;&lt;Role&gt;&gt;</w:t>
      </w:r>
      <w:bookmarkEnd w:id="2374"/>
    </w:p>
    <w:p w14:paraId="6B76D2E3" w14:textId="77777777" w:rsidR="003709BC" w:rsidRDefault="003709BC" w:rsidP="003709BC">
      <w:r>
        <w:t>A physical location governed by a geopolitical entity.</w:t>
      </w:r>
      <w:r>
        <w:br/>
        <w:t>[FIBO] GeopoliticalEntity (In FIBO this is a subclass of Physical Location. In Threat/risk Geopolitical Region is a role of a physical location. FIBO combines Geopolitical Entity with Geopolitical Region.</w:t>
      </w:r>
      <w:r>
        <w:br/>
        <w:t>[NIEM] LocaleType</w:t>
      </w:r>
    </w:p>
    <w:p w14:paraId="488530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B57B15" w14:textId="77777777" w:rsidR="003709BC" w:rsidRDefault="003D454B" w:rsidP="003709BC">
      <w:pPr>
        <w:ind w:left="360"/>
      </w:pPr>
      <w:hyperlink w:anchor="_e1d8064cf80a8d37d141d659cfacdfad" w:history="1">
        <w:r w:rsidR="003709BC">
          <w:rPr>
            <w:rStyle w:val="Hyperlink"/>
          </w:rPr>
          <w:t>Physical Location</w:t>
        </w:r>
      </w:hyperlink>
    </w:p>
    <w:p w14:paraId="253FA3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68B68A" w14:textId="77777777" w:rsidR="003709BC" w:rsidRDefault="003709BC" w:rsidP="003709BC">
      <w:pPr>
        <w:ind w:left="605" w:hanging="245"/>
      </w:pPr>
      <w:r>
        <w:rPr>
          <w:noProof/>
        </w:rPr>
        <w:drawing>
          <wp:inline distT="0" distB="0" distL="0" distR="0" wp14:anchorId="25D47A8B" wp14:editId="636DE67C">
            <wp:extent cx="152400" cy="152400"/>
            <wp:effectExtent l="0" t="0" r="0" b="0"/>
            <wp:docPr id="8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6D2F7F62"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5236B5BB" w14:textId="77777777" w:rsidR="003709BC" w:rsidRDefault="003709BC" w:rsidP="008C7C30">
      <w:pPr>
        <w:pStyle w:val="BodyText"/>
      </w:pPr>
      <w:r>
        <w:t>A governing authority for a region.</w:t>
      </w:r>
    </w:p>
    <w:p w14:paraId="17E6ACC4" w14:textId="77777777" w:rsidR="003709BC" w:rsidRDefault="003709BC" w:rsidP="003709BC"/>
    <w:p w14:paraId="077E88EA" w14:textId="77777777" w:rsidR="003709BC" w:rsidRDefault="003709BC" w:rsidP="003709BC">
      <w:pPr>
        <w:pStyle w:val="Heading3"/>
        <w:spacing w:after="0"/>
        <w:ind w:left="1080"/>
      </w:pPr>
      <w:bookmarkStart w:id="2375" w:name="_1edfdb970472ef5251010646e5425837"/>
      <w:bookmarkStart w:id="2376" w:name="_Toc468649724"/>
      <w:r>
        <w:t>Association Class Governing Authority</w:t>
      </w:r>
      <w:bookmarkEnd w:id="2375"/>
      <w:r w:rsidRPr="003A31EC">
        <w:rPr>
          <w:rFonts w:cs="Arial"/>
        </w:rPr>
        <w:t xml:space="preserve"> </w:t>
      </w:r>
      <w:r>
        <w:rPr>
          <w:rFonts w:cs="Arial"/>
        </w:rPr>
        <w:fldChar w:fldCharType="begin"/>
      </w:r>
      <w:r>
        <w:instrText>XE"</w:instrText>
      </w:r>
      <w:r w:rsidRPr="00413D75">
        <w:rPr>
          <w:rFonts w:cs="Arial"/>
        </w:rPr>
        <w:instrText>Governing Authority</w:instrText>
      </w:r>
      <w:r>
        <w:instrText>"</w:instrText>
      </w:r>
      <w:r>
        <w:rPr>
          <w:rFonts w:cs="Arial"/>
        </w:rPr>
        <w:fldChar w:fldCharType="end"/>
      </w:r>
      <w:r>
        <w:rPr>
          <w:rFonts w:cs="Arial"/>
        </w:rPr>
        <w:t xml:space="preserve"> &lt;&lt;Relationship&gt;&gt;</w:t>
      </w:r>
      <w:bookmarkEnd w:id="2376"/>
    </w:p>
    <w:p w14:paraId="1C5724D8" w14:textId="77777777" w:rsidR="003709BC" w:rsidRDefault="003709BC" w:rsidP="003709BC">
      <w:r>
        <w:t>Relationship representing authority over a region.</w:t>
      </w:r>
    </w:p>
    <w:p w14:paraId="562D2F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E93D563" w14:textId="77777777" w:rsidR="003709BC" w:rsidRDefault="003D454B"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286E05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FCFB44C" w14:textId="77777777" w:rsidR="003709BC" w:rsidRDefault="003709BC" w:rsidP="003709BC">
      <w:pPr>
        <w:ind w:firstLine="720"/>
      </w:pPr>
      <w:r>
        <w:rPr>
          <w:noProof/>
        </w:rPr>
        <w:drawing>
          <wp:inline distT="0" distB="0" distL="0" distR="0" wp14:anchorId="0A300189" wp14:editId="6EB79A1E">
            <wp:extent cx="152400" cy="152400"/>
            <wp:effectExtent l="0" t="0" r="0" b="0"/>
            <wp:docPr id="8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E448B57" w14:textId="77777777" w:rsidR="003709BC" w:rsidRDefault="003709BC" w:rsidP="008C7C30">
      <w:pPr>
        <w:pStyle w:val="BodyText"/>
      </w:pPr>
      <w:r>
        <w:t>Region governed by a geopolitical entity.</w:t>
      </w:r>
    </w:p>
    <w:p w14:paraId="26A2909A" w14:textId="77777777" w:rsidR="003709BC" w:rsidRDefault="003709BC" w:rsidP="003709BC">
      <w:pPr>
        <w:ind w:firstLine="720"/>
      </w:pPr>
      <w:r>
        <w:rPr>
          <w:noProof/>
        </w:rPr>
        <w:drawing>
          <wp:inline distT="0" distB="0" distL="0" distR="0" wp14:anchorId="14A05754" wp14:editId="6642F0AE">
            <wp:extent cx="152400" cy="152400"/>
            <wp:effectExtent l="0" t="0" r="0" b="0"/>
            <wp:docPr id="8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4592317F" w14:textId="77777777" w:rsidR="003709BC" w:rsidRDefault="003709BC" w:rsidP="008C7C30">
      <w:pPr>
        <w:pStyle w:val="BodyText"/>
      </w:pPr>
      <w:r>
        <w:t>A governing authority for a region.</w:t>
      </w:r>
    </w:p>
    <w:p w14:paraId="1481AEE7" w14:textId="77777777" w:rsidR="003709BC" w:rsidRDefault="003709BC" w:rsidP="003709BC"/>
    <w:p w14:paraId="4E1F9E9F" w14:textId="77777777" w:rsidR="003709BC" w:rsidRDefault="003709BC" w:rsidP="003709BC">
      <w:pPr>
        <w:spacing w:after="200" w:line="276" w:lineRule="auto"/>
        <w:rPr>
          <w:b/>
          <w:bCs/>
          <w:color w:val="365F91"/>
          <w:sz w:val="40"/>
          <w:szCs w:val="40"/>
        </w:rPr>
      </w:pPr>
      <w:r>
        <w:br w:type="page"/>
      </w:r>
    </w:p>
    <w:p w14:paraId="2E151746" w14:textId="77777777" w:rsidR="003709BC" w:rsidRDefault="003709BC" w:rsidP="003709BC">
      <w:pPr>
        <w:pStyle w:val="Heading2"/>
      </w:pPr>
      <w:bookmarkStart w:id="2377" w:name="_Toc468649725"/>
      <w:r>
        <w:t>Threat-risk-conceptual-model::Generic Concept Library::Permissions</w:t>
      </w:r>
      <w:bookmarkEnd w:id="2377"/>
    </w:p>
    <w:p w14:paraId="7A2AA647" w14:textId="77777777" w:rsidR="003709BC" w:rsidRDefault="003709BC" w:rsidP="008C7C30">
      <w:pPr>
        <w:pStyle w:val="BodyText"/>
      </w:pPr>
      <w:r>
        <w:t>Concepts relating to the permission an actor has to perform some process.</w:t>
      </w:r>
    </w:p>
    <w:p w14:paraId="5139E76E" w14:textId="77777777" w:rsidR="003709BC" w:rsidRDefault="003709BC" w:rsidP="003709BC">
      <w:pPr>
        <w:pStyle w:val="Heading3"/>
        <w:spacing w:after="0"/>
        <w:ind w:left="1080"/>
      </w:pPr>
      <w:bookmarkStart w:id="2378" w:name="_Toc468649726"/>
      <w:r>
        <w:t>Diagram: Permission</w:t>
      </w:r>
      <w:bookmarkEnd w:id="2378"/>
    </w:p>
    <w:p w14:paraId="357047B2" w14:textId="77777777" w:rsidR="003709BC" w:rsidRDefault="003709BC" w:rsidP="003709BC">
      <w:pPr>
        <w:jc w:val="center"/>
        <w:rPr>
          <w:rFonts w:cs="Arial"/>
        </w:rPr>
      </w:pPr>
      <w:r>
        <w:rPr>
          <w:noProof/>
        </w:rPr>
        <w:drawing>
          <wp:inline distT="0" distB="0" distL="0" distR="0" wp14:anchorId="311821C6" wp14:editId="05D46540">
            <wp:extent cx="5553075" cy="5715000"/>
            <wp:effectExtent l="0" t="0" r="0" b="0"/>
            <wp:docPr id="808" name="Picture 1888220719.emf" descr="18882207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1888220719.emf"/>
                    <pic:cNvPicPr/>
                  </pic:nvPicPr>
                  <pic:blipFill>
                    <a:blip r:embed="rId179" cstate="print"/>
                    <a:stretch>
                      <a:fillRect/>
                    </a:stretch>
                  </pic:blipFill>
                  <pic:spPr>
                    <a:xfrm>
                      <a:off x="0" y="0"/>
                      <a:ext cx="5553075" cy="5715000"/>
                    </a:xfrm>
                    <a:prstGeom prst="rect">
                      <a:avLst/>
                    </a:prstGeom>
                  </pic:spPr>
                </pic:pic>
              </a:graphicData>
            </a:graphic>
          </wp:inline>
        </w:drawing>
      </w:r>
    </w:p>
    <w:p w14:paraId="2F7B3E3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Permission</w:t>
      </w:r>
    </w:p>
    <w:p w14:paraId="260FD4C6" w14:textId="77777777" w:rsidR="003709BC" w:rsidRDefault="003709BC" w:rsidP="003709BC">
      <w:r>
        <w:t xml:space="preserve"> </w:t>
      </w:r>
    </w:p>
    <w:p w14:paraId="48627A42" w14:textId="77777777" w:rsidR="003709BC" w:rsidRDefault="003709BC" w:rsidP="003709BC"/>
    <w:p w14:paraId="04F91703" w14:textId="77777777" w:rsidR="003709BC" w:rsidRDefault="003709BC" w:rsidP="003709BC">
      <w:pPr>
        <w:pStyle w:val="Heading3"/>
        <w:spacing w:after="0"/>
        <w:ind w:left="1080"/>
      </w:pPr>
      <w:bookmarkStart w:id="2379" w:name="_32b2317218a4e53708d08565b7b3f11e"/>
      <w:bookmarkStart w:id="2380" w:name="_Toc468649727"/>
      <w:r>
        <w:lastRenderedPageBreak/>
        <w:t>Association Class Permission</w:t>
      </w:r>
      <w:bookmarkEnd w:id="2379"/>
      <w:bookmarkEnd w:id="2380"/>
      <w:r w:rsidRPr="003A31EC">
        <w:rPr>
          <w:rFonts w:cs="Arial"/>
        </w:rPr>
        <w:t xml:space="preserve"> </w:t>
      </w:r>
      <w:r>
        <w:rPr>
          <w:rFonts w:cs="Arial"/>
        </w:rPr>
        <w:fldChar w:fldCharType="begin"/>
      </w:r>
      <w:r>
        <w:instrText>XE"</w:instrText>
      </w:r>
      <w:r w:rsidRPr="00413D75">
        <w:rPr>
          <w:rFonts w:cs="Arial"/>
        </w:rPr>
        <w:instrText>Permission</w:instrText>
      </w:r>
      <w:r>
        <w:instrText>"</w:instrText>
      </w:r>
      <w:r>
        <w:rPr>
          <w:rFonts w:cs="Arial"/>
        </w:rPr>
        <w:fldChar w:fldCharType="end"/>
      </w:r>
      <w:r>
        <w:rPr>
          <w:rFonts w:cs="Arial"/>
        </w:rPr>
        <w:t xml:space="preserve"> </w:t>
      </w:r>
    </w:p>
    <w:p w14:paraId="62F48A2E" w14:textId="77777777" w:rsidR="003709BC" w:rsidRDefault="003709BC" w:rsidP="003709BC">
      <w:r>
        <w:t>Permission is a relationship representing authorization granted by an authority to an actor to perform a kind of activity. THe activity may be either an "Actual Activity" or a kind of activity - a Modus Operandi.</w:t>
      </w:r>
    </w:p>
    <w:p w14:paraId="5A65FA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46E627" w14:textId="77777777" w:rsidR="003709BC" w:rsidRDefault="003D454B" w:rsidP="003709BC">
      <w:pPr>
        <w:ind w:left="360"/>
      </w:pPr>
      <w:hyperlink w:anchor="_0a7e812804f2213995cbeffe776b63fe" w:history="1">
        <w:r w:rsidR="003709BC">
          <w:rPr>
            <w:rStyle w:val="Hyperlink"/>
          </w:rPr>
          <w:t>Ability</w:t>
        </w:r>
      </w:hyperlink>
      <w:r w:rsidR="003709BC">
        <w:t xml:space="preserve">, </w:t>
      </w:r>
      <w:hyperlink w:anchor="_4d48a0bcc67a2c0d7c362123b26f243b" w:history="1">
        <w:r w:rsidR="003709BC">
          <w:rPr>
            <w:rStyle w:val="Hyperlink"/>
          </w:rPr>
          <w:t>Controlled Entity</w:t>
        </w:r>
      </w:hyperlink>
    </w:p>
    <w:p w14:paraId="5BF812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6F42C83" w14:textId="77777777" w:rsidR="003709BC" w:rsidRDefault="003709BC" w:rsidP="003709BC">
      <w:pPr>
        <w:ind w:firstLine="720"/>
      </w:pPr>
      <w:r>
        <w:rPr>
          <w:noProof/>
        </w:rPr>
        <w:drawing>
          <wp:inline distT="0" distB="0" distL="0" distR="0" wp14:anchorId="403D0431" wp14:editId="7FD6B1A0">
            <wp:extent cx="152400" cy="152400"/>
            <wp:effectExtent l="0" t="0" r="0" b="0"/>
            <wp:docPr id="8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05C727B" w14:textId="77777777" w:rsidR="003709BC" w:rsidRDefault="003709BC" w:rsidP="008C7C30">
      <w:pPr>
        <w:pStyle w:val="BodyText"/>
      </w:pPr>
      <w:r>
        <w:t>Activity the actor has permission to perform.</w:t>
      </w:r>
    </w:p>
    <w:p w14:paraId="25A0D12C" w14:textId="77777777" w:rsidR="003709BC" w:rsidRDefault="003709BC" w:rsidP="003709BC">
      <w:pPr>
        <w:ind w:firstLine="720"/>
      </w:pPr>
      <w:r>
        <w:rPr>
          <w:noProof/>
        </w:rPr>
        <w:drawing>
          <wp:inline distT="0" distB="0" distL="0" distR="0" wp14:anchorId="6A69418E" wp14:editId="6304DD4B">
            <wp:extent cx="152400" cy="152400"/>
            <wp:effectExtent l="0" t="0" r="0" b="0"/>
            <wp:docPr id="8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25853B76" w14:textId="77777777" w:rsidR="003709BC" w:rsidRDefault="003709BC" w:rsidP="008C7C30">
      <w:pPr>
        <w:pStyle w:val="BodyText"/>
      </w:pPr>
      <w:r>
        <w:t>Actors that have permission to perform the subject activity.</w:t>
      </w:r>
    </w:p>
    <w:p w14:paraId="0346D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278B26" w14:textId="77777777" w:rsidR="003709BC" w:rsidRDefault="003709BC" w:rsidP="003709BC">
      <w:pPr>
        <w:pStyle w:val="BodyText2"/>
        <w:spacing w:after="0"/>
      </w:pPr>
      <w:r>
        <w:rPr>
          <w:noProof/>
          <w:lang w:val="en-US" w:eastAsia="en-US" w:bidi="ar-SA"/>
        </w:rPr>
        <w:drawing>
          <wp:inline distT="0" distB="0" distL="0" distR="0" wp14:anchorId="4CAA77FD" wp14:editId="42C9F469">
            <wp:extent cx="152400" cy="152400"/>
            <wp:effectExtent l="0" t="0" r="0" b="0"/>
            <wp:docPr id="8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revokes permission</w:t>
      </w:r>
      <w:r>
        <w:rPr>
          <w:rFonts w:cs="Arial"/>
        </w:rPr>
        <w:fldChar w:fldCharType="begin"/>
      </w:r>
      <w:r>
        <w:instrText>XE"</w:instrText>
      </w:r>
      <w:r w:rsidRPr="00413D75">
        <w:rPr>
          <w:rFonts w:cs="Arial"/>
        </w:rPr>
        <w:instrText>revokes permission</w:instrText>
      </w:r>
      <w:r>
        <w:instrText>"</w:instrText>
      </w:r>
      <w:r>
        <w:rPr>
          <w:rFonts w:cs="Arial"/>
        </w:rPr>
        <w:fldChar w:fldCharType="end"/>
      </w:r>
      <w:r>
        <w:t xml:space="preserve"> : </w:t>
      </w:r>
      <w:hyperlink w:anchor="_6119a00b0834641b9fe3f5ae9f58237f" w:history="1">
        <w:r>
          <w:rPr>
            <w:rStyle w:val="Hyperlink"/>
          </w:rPr>
          <w:t>Boolean</w:t>
        </w:r>
      </w:hyperlink>
    </w:p>
    <w:p w14:paraId="3B120E05" w14:textId="77777777" w:rsidR="003709BC" w:rsidRDefault="003709BC" w:rsidP="008C7C30">
      <w:pPr>
        <w:pStyle w:val="BodyText"/>
      </w:pPr>
      <w:r>
        <w:t>Inverts or removes the permission asserted by the permission relationship.</w:t>
      </w:r>
    </w:p>
    <w:p w14:paraId="3EB09ECC" w14:textId="77777777" w:rsidR="003709BC" w:rsidRDefault="003709BC" w:rsidP="003709BC"/>
    <w:p w14:paraId="18C8CECE" w14:textId="77777777" w:rsidR="003709BC" w:rsidRDefault="003709BC" w:rsidP="003709BC">
      <w:pPr>
        <w:spacing w:after="200" w:line="276" w:lineRule="auto"/>
        <w:rPr>
          <w:b/>
          <w:bCs/>
          <w:color w:val="365F91"/>
          <w:sz w:val="40"/>
          <w:szCs w:val="40"/>
        </w:rPr>
      </w:pPr>
      <w:r>
        <w:br w:type="page"/>
      </w:r>
    </w:p>
    <w:p w14:paraId="6AB26E61" w14:textId="77777777" w:rsidR="003709BC" w:rsidRDefault="003709BC" w:rsidP="003709BC">
      <w:pPr>
        <w:pStyle w:val="Heading2"/>
      </w:pPr>
      <w:bookmarkStart w:id="2381" w:name="_Toc468649728"/>
      <w:r>
        <w:t>Threat-risk-conceptual-model::Generic Concept Library::Persons</w:t>
      </w:r>
      <w:bookmarkEnd w:id="2381"/>
    </w:p>
    <w:p w14:paraId="5A416C42" w14:textId="77777777" w:rsidR="003709BC" w:rsidRDefault="003709BC" w:rsidP="008C7C30">
      <w:pPr>
        <w:pStyle w:val="BodyText"/>
      </w:pPr>
      <w:r>
        <w:t>This person module defines foundation concepts of people such as their location and name. More specific person attributes may augment this specification.</w:t>
      </w:r>
    </w:p>
    <w:p w14:paraId="1AE304D5" w14:textId="77777777" w:rsidR="003709BC" w:rsidRDefault="003709BC" w:rsidP="003709BC">
      <w:pPr>
        <w:pStyle w:val="Heading3"/>
        <w:spacing w:after="0"/>
        <w:ind w:left="1080"/>
      </w:pPr>
      <w:bookmarkStart w:id="2382" w:name="_Toc468649729"/>
      <w:r>
        <w:t>Diagram: Person</w:t>
      </w:r>
      <w:bookmarkEnd w:id="2382"/>
    </w:p>
    <w:p w14:paraId="123D2597" w14:textId="77777777" w:rsidR="003709BC" w:rsidRDefault="003709BC" w:rsidP="003709BC">
      <w:pPr>
        <w:jc w:val="center"/>
        <w:rPr>
          <w:rFonts w:cs="Arial"/>
        </w:rPr>
      </w:pPr>
      <w:r>
        <w:rPr>
          <w:noProof/>
        </w:rPr>
        <w:drawing>
          <wp:inline distT="0" distB="0" distL="0" distR="0" wp14:anchorId="58B22F45" wp14:editId="46CC3CB6">
            <wp:extent cx="6188075" cy="4213965"/>
            <wp:effectExtent l="0" t="0" r="0" b="0"/>
            <wp:docPr id="816" name="Picture -1927290693.emf" descr="-19272906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1927290693.emf"/>
                    <pic:cNvPicPr/>
                  </pic:nvPicPr>
                  <pic:blipFill>
                    <a:blip r:embed="rId180" cstate="print"/>
                    <a:stretch>
                      <a:fillRect/>
                    </a:stretch>
                  </pic:blipFill>
                  <pic:spPr>
                    <a:xfrm>
                      <a:off x="0" y="0"/>
                      <a:ext cx="6188075" cy="4213965"/>
                    </a:xfrm>
                    <a:prstGeom prst="rect">
                      <a:avLst/>
                    </a:prstGeom>
                  </pic:spPr>
                </pic:pic>
              </a:graphicData>
            </a:graphic>
          </wp:inline>
        </w:drawing>
      </w:r>
    </w:p>
    <w:p w14:paraId="4ED7CCE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w:t>
      </w:r>
    </w:p>
    <w:p w14:paraId="47DC727D" w14:textId="77777777" w:rsidR="003709BC" w:rsidRDefault="003709BC" w:rsidP="003709BC">
      <w:pPr>
        <w:pStyle w:val="Heading3"/>
        <w:spacing w:after="0"/>
        <w:ind w:left="1080"/>
      </w:pPr>
      <w:bookmarkStart w:id="2383" w:name="_Toc468649730"/>
      <w:r>
        <w:lastRenderedPageBreak/>
        <w:t>Diagram: Person Identifiers</w:t>
      </w:r>
      <w:bookmarkEnd w:id="2383"/>
    </w:p>
    <w:p w14:paraId="6F210491" w14:textId="77777777" w:rsidR="003709BC" w:rsidRDefault="003709BC" w:rsidP="003709BC">
      <w:pPr>
        <w:jc w:val="center"/>
        <w:rPr>
          <w:rFonts w:cs="Arial"/>
        </w:rPr>
      </w:pPr>
      <w:r>
        <w:rPr>
          <w:noProof/>
        </w:rPr>
        <w:drawing>
          <wp:inline distT="0" distB="0" distL="0" distR="0" wp14:anchorId="2441F95F" wp14:editId="12087088">
            <wp:extent cx="6188074" cy="4630357"/>
            <wp:effectExtent l="0" t="0" r="0" b="0"/>
            <wp:docPr id="818" name="Picture -627168891.emf" descr="-6271688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627168891.emf"/>
                    <pic:cNvPicPr/>
                  </pic:nvPicPr>
                  <pic:blipFill>
                    <a:blip r:embed="rId181" cstate="print"/>
                    <a:stretch>
                      <a:fillRect/>
                    </a:stretch>
                  </pic:blipFill>
                  <pic:spPr>
                    <a:xfrm>
                      <a:off x="0" y="0"/>
                      <a:ext cx="6188074" cy="4630357"/>
                    </a:xfrm>
                    <a:prstGeom prst="rect">
                      <a:avLst/>
                    </a:prstGeom>
                  </pic:spPr>
                </pic:pic>
              </a:graphicData>
            </a:graphic>
          </wp:inline>
        </w:drawing>
      </w:r>
    </w:p>
    <w:p w14:paraId="60B922B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Identifiers</w:t>
      </w:r>
    </w:p>
    <w:p w14:paraId="39769470" w14:textId="77777777" w:rsidR="003709BC" w:rsidRDefault="003709BC" w:rsidP="003709BC">
      <w:pPr>
        <w:pStyle w:val="Heading3"/>
        <w:spacing w:after="0"/>
        <w:ind w:left="1080"/>
      </w:pPr>
      <w:bookmarkStart w:id="2384" w:name="_Toc468649731"/>
      <w:r>
        <w:lastRenderedPageBreak/>
        <w:t>Diagram: Person Name Representations</w:t>
      </w:r>
      <w:bookmarkEnd w:id="2384"/>
    </w:p>
    <w:p w14:paraId="1529561F" w14:textId="77777777" w:rsidR="003709BC" w:rsidRDefault="003709BC" w:rsidP="003709BC">
      <w:pPr>
        <w:jc w:val="center"/>
        <w:rPr>
          <w:rFonts w:cs="Arial"/>
        </w:rPr>
      </w:pPr>
      <w:r>
        <w:rPr>
          <w:noProof/>
        </w:rPr>
        <w:drawing>
          <wp:inline distT="0" distB="0" distL="0" distR="0" wp14:anchorId="68D1BBAA" wp14:editId="511953AE">
            <wp:extent cx="4067174" cy="5495925"/>
            <wp:effectExtent l="0" t="0" r="0" b="0"/>
            <wp:docPr id="820" name="Picture 1417969027.emf" descr="14179690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1417969027.emf"/>
                    <pic:cNvPicPr/>
                  </pic:nvPicPr>
                  <pic:blipFill>
                    <a:blip r:embed="rId182" cstate="print"/>
                    <a:stretch>
                      <a:fillRect/>
                    </a:stretch>
                  </pic:blipFill>
                  <pic:spPr>
                    <a:xfrm>
                      <a:off x="0" y="0"/>
                      <a:ext cx="4067174" cy="5495925"/>
                    </a:xfrm>
                    <a:prstGeom prst="rect">
                      <a:avLst/>
                    </a:prstGeom>
                  </pic:spPr>
                </pic:pic>
              </a:graphicData>
            </a:graphic>
          </wp:inline>
        </w:drawing>
      </w:r>
    </w:p>
    <w:p w14:paraId="6DD9970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Name Representations</w:t>
      </w:r>
    </w:p>
    <w:p w14:paraId="4F8421D0" w14:textId="77777777" w:rsidR="003709BC" w:rsidRDefault="003709BC" w:rsidP="003709BC">
      <w:r>
        <w:t xml:space="preserve"> </w:t>
      </w:r>
    </w:p>
    <w:p w14:paraId="1B1217FC" w14:textId="77777777" w:rsidR="003709BC" w:rsidRDefault="003709BC" w:rsidP="003709BC"/>
    <w:p w14:paraId="202ED5D9" w14:textId="77777777" w:rsidR="003709BC" w:rsidRDefault="003709BC" w:rsidP="003709BC">
      <w:pPr>
        <w:pStyle w:val="Heading3"/>
        <w:spacing w:after="0"/>
        <w:ind w:left="1080"/>
      </w:pPr>
      <w:bookmarkStart w:id="2385" w:name="_b726bc56c40502c2d40e930199919eda"/>
      <w:bookmarkStart w:id="2386" w:name="_Toc468649732"/>
      <w:r>
        <w:t>Class Access Identifier</w:t>
      </w:r>
      <w:bookmarkEnd w:id="2385"/>
      <w:r w:rsidRPr="003A31EC">
        <w:rPr>
          <w:rFonts w:cs="Arial"/>
        </w:rPr>
        <w:t xml:space="preserve"> </w:t>
      </w:r>
      <w:r>
        <w:rPr>
          <w:rFonts w:cs="Arial"/>
        </w:rPr>
        <w:fldChar w:fldCharType="begin"/>
      </w:r>
      <w:r>
        <w:instrText>XE"</w:instrText>
      </w:r>
      <w:r w:rsidRPr="00413D75">
        <w:rPr>
          <w:rFonts w:cs="Arial"/>
        </w:rPr>
        <w:instrText>Access Identifier</w:instrText>
      </w:r>
      <w:r>
        <w:instrText>"</w:instrText>
      </w:r>
      <w:r>
        <w:rPr>
          <w:rFonts w:cs="Arial"/>
        </w:rPr>
        <w:fldChar w:fldCharType="end"/>
      </w:r>
      <w:r>
        <w:rPr>
          <w:rFonts w:cs="Arial"/>
        </w:rPr>
        <w:t xml:space="preserve"> &lt;&lt;Value&gt;&gt;</w:t>
      </w:r>
      <w:bookmarkEnd w:id="2386"/>
    </w:p>
    <w:p w14:paraId="3FCE9B42" w14:textId="77777777" w:rsidR="003709BC" w:rsidRDefault="003709BC" w:rsidP="003709BC">
      <w:r>
        <w:t>An term, data value or other sign that identifies a person for access to a resource.</w:t>
      </w:r>
    </w:p>
    <w:p w14:paraId="7426FA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520010" w14:textId="77777777" w:rsidR="003709BC" w:rsidRDefault="003D454B" w:rsidP="003709BC">
      <w:pPr>
        <w:ind w:left="360"/>
      </w:pPr>
      <w:hyperlink w:anchor="_4f5c3528fd1696a7ac59cdefd2e6c394" w:history="1">
        <w:r w:rsidR="003709BC">
          <w:rPr>
            <w:rStyle w:val="Hyperlink"/>
          </w:rPr>
          <w:t>Managed Person Identifier</w:t>
        </w:r>
      </w:hyperlink>
    </w:p>
    <w:p w14:paraId="62D9177D" w14:textId="77777777" w:rsidR="003709BC" w:rsidRDefault="003709BC" w:rsidP="003709BC"/>
    <w:p w14:paraId="3D6700A9" w14:textId="77777777" w:rsidR="003709BC" w:rsidRDefault="003709BC" w:rsidP="003709BC">
      <w:pPr>
        <w:pStyle w:val="Heading3"/>
        <w:spacing w:after="0"/>
        <w:ind w:left="1080"/>
      </w:pPr>
      <w:bookmarkStart w:id="2387" w:name="_352ffa49012614df05d5cc465ebfc8f9"/>
      <w:bookmarkStart w:id="2388" w:name="_Toc468649733"/>
      <w:r>
        <w:t>Class Financial Identifier</w:t>
      </w:r>
      <w:bookmarkEnd w:id="2387"/>
      <w:r w:rsidRPr="003A31EC">
        <w:rPr>
          <w:rFonts w:cs="Arial"/>
        </w:rPr>
        <w:t xml:space="preserve"> </w:t>
      </w:r>
      <w:r>
        <w:rPr>
          <w:rFonts w:cs="Arial"/>
        </w:rPr>
        <w:fldChar w:fldCharType="begin"/>
      </w:r>
      <w:r>
        <w:instrText>XE"</w:instrText>
      </w:r>
      <w:r w:rsidRPr="00413D75">
        <w:rPr>
          <w:rFonts w:cs="Arial"/>
        </w:rPr>
        <w:instrText>Financial Identifier</w:instrText>
      </w:r>
      <w:r>
        <w:instrText>"</w:instrText>
      </w:r>
      <w:r>
        <w:rPr>
          <w:rFonts w:cs="Arial"/>
        </w:rPr>
        <w:fldChar w:fldCharType="end"/>
      </w:r>
      <w:r>
        <w:rPr>
          <w:rFonts w:cs="Arial"/>
        </w:rPr>
        <w:t xml:space="preserve"> &lt;&lt;Value&gt;&gt;</w:t>
      </w:r>
      <w:bookmarkEnd w:id="2388"/>
    </w:p>
    <w:p w14:paraId="33911C9A" w14:textId="77777777" w:rsidR="003709BC" w:rsidRDefault="003709BC" w:rsidP="003709BC">
      <w:r>
        <w:t>An identifier for purposes of making financial transactions, such as a credit card number or bank account.</w:t>
      </w:r>
    </w:p>
    <w:p w14:paraId="610305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4BEA8941" w14:textId="77777777" w:rsidR="003709BC" w:rsidRDefault="003D454B" w:rsidP="003709BC">
      <w:pPr>
        <w:ind w:left="360"/>
      </w:pPr>
      <w:hyperlink w:anchor="_f6657a6609e75ac86f0f6e8d8eb00780" w:history="1">
        <w:r w:rsidR="003709BC">
          <w:rPr>
            <w:rStyle w:val="Hyperlink"/>
          </w:rPr>
          <w:t>Managed Social Agent Identifier</w:t>
        </w:r>
      </w:hyperlink>
    </w:p>
    <w:p w14:paraId="7FA070C1" w14:textId="77777777" w:rsidR="003709BC" w:rsidRDefault="003709BC" w:rsidP="003709BC"/>
    <w:p w14:paraId="49129CC4" w14:textId="77777777" w:rsidR="003709BC" w:rsidRDefault="003709BC" w:rsidP="003709BC">
      <w:pPr>
        <w:pStyle w:val="Heading3"/>
        <w:spacing w:after="0"/>
        <w:ind w:left="1080"/>
      </w:pPr>
      <w:bookmarkStart w:id="2389" w:name="_4f5c3528fd1696a7ac59cdefd2e6c394"/>
      <w:bookmarkStart w:id="2390" w:name="_Toc468649734"/>
      <w:r>
        <w:t>Class Managed Person Identifier</w:t>
      </w:r>
      <w:bookmarkEnd w:id="2389"/>
      <w:r w:rsidRPr="003A31EC">
        <w:rPr>
          <w:rFonts w:cs="Arial"/>
        </w:rPr>
        <w:t xml:space="preserve"> </w:t>
      </w:r>
      <w:r>
        <w:rPr>
          <w:rFonts w:cs="Arial"/>
        </w:rPr>
        <w:fldChar w:fldCharType="begin"/>
      </w:r>
      <w:r>
        <w:instrText>XE"</w:instrText>
      </w:r>
      <w:r w:rsidRPr="00413D75">
        <w:rPr>
          <w:rFonts w:cs="Arial"/>
        </w:rPr>
        <w:instrText>Managed Person Identifier</w:instrText>
      </w:r>
      <w:r>
        <w:instrText>"</w:instrText>
      </w:r>
      <w:r>
        <w:rPr>
          <w:rFonts w:cs="Arial"/>
        </w:rPr>
        <w:fldChar w:fldCharType="end"/>
      </w:r>
      <w:r>
        <w:rPr>
          <w:rFonts w:cs="Arial"/>
        </w:rPr>
        <w:t xml:space="preserve"> &lt;&lt;Value&gt;&gt;</w:t>
      </w:r>
      <w:bookmarkEnd w:id="2390"/>
    </w:p>
    <w:p w14:paraId="6A14E065" w14:textId="77777777" w:rsidR="003709BC" w:rsidRDefault="003709BC" w:rsidP="003709BC">
      <w:r>
        <w:t>An identifier for a person managed by some identity provider who asserts the validity of the identifier, frequently but not always a government organization.</w:t>
      </w:r>
    </w:p>
    <w:p w14:paraId="3DF170B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7CDC49" w14:textId="77777777" w:rsidR="003709BC" w:rsidRDefault="003D454B" w:rsidP="003709BC">
      <w:pPr>
        <w:ind w:left="360"/>
      </w:pPr>
      <w:hyperlink w:anchor="_f6657a6609e75ac86f0f6e8d8eb00780" w:history="1">
        <w:r w:rsidR="003709BC">
          <w:rPr>
            <w:rStyle w:val="Hyperlink"/>
          </w:rPr>
          <w:t>Managed Social Agent Identifier</w:t>
        </w:r>
      </w:hyperlink>
    </w:p>
    <w:p w14:paraId="3B1BE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7690F4" w14:textId="77777777" w:rsidR="003709BC" w:rsidRDefault="003709BC" w:rsidP="003709BC">
      <w:pPr>
        <w:ind w:left="605" w:hanging="245"/>
      </w:pPr>
      <w:r>
        <w:rPr>
          <w:noProof/>
        </w:rPr>
        <w:drawing>
          <wp:inline distT="0" distB="0" distL="0" distR="0" wp14:anchorId="53AC1BC4" wp14:editId="0CB21B14">
            <wp:extent cx="152400" cy="152400"/>
            <wp:effectExtent l="0" t="0" r="0" b="0"/>
            <wp:docPr id="8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5AA39FBB" w14:textId="77777777" w:rsidR="003709BC" w:rsidRDefault="003709BC" w:rsidP="003709BC"/>
    <w:p w14:paraId="5233A086" w14:textId="77777777" w:rsidR="003709BC" w:rsidRDefault="003709BC" w:rsidP="003709BC">
      <w:pPr>
        <w:pStyle w:val="Heading3"/>
        <w:spacing w:after="0"/>
        <w:ind w:left="1080"/>
      </w:pPr>
      <w:bookmarkStart w:id="2391" w:name="_cdcc7a95993a355f03ad17b817ed0d23"/>
      <w:bookmarkStart w:id="2392" w:name="_Toc468649735"/>
      <w:r>
        <w:t>Class Passport Identifier</w:t>
      </w:r>
      <w:bookmarkEnd w:id="2391"/>
      <w:r w:rsidRPr="003A31EC">
        <w:rPr>
          <w:rFonts w:cs="Arial"/>
        </w:rPr>
        <w:t xml:space="preserve"> </w:t>
      </w:r>
      <w:r>
        <w:rPr>
          <w:rFonts w:cs="Arial"/>
        </w:rPr>
        <w:fldChar w:fldCharType="begin"/>
      </w:r>
      <w:r>
        <w:instrText>XE"</w:instrText>
      </w:r>
      <w:r w:rsidRPr="00413D75">
        <w:rPr>
          <w:rFonts w:cs="Arial"/>
        </w:rPr>
        <w:instrText>Passport Identifier</w:instrText>
      </w:r>
      <w:r>
        <w:instrText>"</w:instrText>
      </w:r>
      <w:r>
        <w:rPr>
          <w:rFonts w:cs="Arial"/>
        </w:rPr>
        <w:fldChar w:fldCharType="end"/>
      </w:r>
      <w:r>
        <w:rPr>
          <w:rFonts w:cs="Arial"/>
        </w:rPr>
        <w:t xml:space="preserve"> &lt;&lt;Value&gt;&gt;</w:t>
      </w:r>
      <w:bookmarkEnd w:id="2392"/>
    </w:p>
    <w:p w14:paraId="21A21B7C" w14:textId="77777777" w:rsidR="003709BC" w:rsidRDefault="003709BC" w:rsidP="003709BC">
      <w:r>
        <w:t>[NIEM] PersonPassportIdentification (property): An identification of a passport issued to a person.</w:t>
      </w:r>
    </w:p>
    <w:p w14:paraId="63051F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9AB362" w14:textId="77777777" w:rsidR="003709BC" w:rsidRDefault="003D454B" w:rsidP="003709BC">
      <w:pPr>
        <w:ind w:left="360"/>
      </w:pPr>
      <w:hyperlink w:anchor="_4f5c3528fd1696a7ac59cdefd2e6c394" w:history="1">
        <w:r w:rsidR="003709BC">
          <w:rPr>
            <w:rStyle w:val="Hyperlink"/>
          </w:rPr>
          <w:t>Managed Person Identifier</w:t>
        </w:r>
      </w:hyperlink>
    </w:p>
    <w:p w14:paraId="07E09F48" w14:textId="77777777" w:rsidR="003709BC" w:rsidRDefault="003709BC" w:rsidP="003709BC"/>
    <w:p w14:paraId="4F4B371E" w14:textId="77777777" w:rsidR="003709BC" w:rsidRDefault="003709BC" w:rsidP="003709BC">
      <w:pPr>
        <w:pStyle w:val="Heading3"/>
        <w:spacing w:after="0"/>
        <w:ind w:left="1080"/>
      </w:pPr>
      <w:bookmarkStart w:id="2393" w:name="_157ac1adcbaae23e042fcf3180241290"/>
      <w:bookmarkStart w:id="2394" w:name="_Toc468649736"/>
      <w:r>
        <w:t>Class Person</w:t>
      </w:r>
      <w:bookmarkEnd w:id="2393"/>
      <w:bookmarkEnd w:id="2394"/>
      <w:r w:rsidRPr="003A31EC">
        <w:rPr>
          <w:rFonts w:cs="Arial"/>
        </w:rPr>
        <w:t xml:space="preserve"> </w:t>
      </w:r>
      <w:r>
        <w:rPr>
          <w:rFonts w:cs="Arial"/>
        </w:rPr>
        <w:fldChar w:fldCharType="begin"/>
      </w:r>
      <w:r>
        <w:instrText>XE"</w:instrText>
      </w:r>
      <w:r w:rsidRPr="00413D75">
        <w:rPr>
          <w:rFonts w:cs="Arial"/>
        </w:rPr>
        <w:instrText>Person</w:instrText>
      </w:r>
      <w:r>
        <w:instrText>"</w:instrText>
      </w:r>
      <w:r>
        <w:rPr>
          <w:rFonts w:cs="Arial"/>
        </w:rPr>
        <w:fldChar w:fldCharType="end"/>
      </w:r>
      <w:r>
        <w:rPr>
          <w:rFonts w:cs="Arial"/>
        </w:rPr>
        <w:t xml:space="preserve"> </w:t>
      </w:r>
    </w:p>
    <w:p w14:paraId="138E48F3" w14:textId="77777777" w:rsidR="003709BC" w:rsidRDefault="003709BC" w:rsidP="003709BC">
      <w:r>
        <w:t>An individual human being.</w:t>
      </w:r>
      <w:r>
        <w:br/>
        <w:t>[FIBO] Person</w:t>
      </w:r>
      <w:r>
        <w:br/>
        <w:t>[NIEM] PersonType</w:t>
      </w:r>
      <w:r>
        <w:br/>
        <w:t>[DOLCE] (Subtype of) Agentive Physical Object</w:t>
      </w:r>
    </w:p>
    <w:p w14:paraId="54915D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CE4503" w14:textId="77777777" w:rsidR="003709BC" w:rsidRDefault="003D454B" w:rsidP="003709BC">
      <w:pPr>
        <w:ind w:left="360"/>
      </w:pPr>
      <w:hyperlink w:anchor="_8cfea835aa8bfa71e3a31fcb120b7846" w:history="1">
        <w:r w:rsidR="003709BC">
          <w:rPr>
            <w:rStyle w:val="Hyperlink"/>
          </w:rPr>
          <w:t>Animal</w:t>
        </w:r>
      </w:hyperlink>
      <w:r w:rsidR="003709BC">
        <w:t xml:space="preserve">, </w:t>
      </w:r>
      <w:hyperlink w:anchor="_98dc776c0c33f3d31feb4b2ebb61522f" w:history="1">
        <w:r w:rsidR="003709BC">
          <w:rPr>
            <w:rStyle w:val="Hyperlink"/>
          </w:rPr>
          <w:t>Social Agent</w:t>
        </w:r>
      </w:hyperlink>
    </w:p>
    <w:p w14:paraId="6F3A69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EDE91DD" w14:textId="77777777" w:rsidR="003709BC" w:rsidRDefault="003709BC" w:rsidP="003709BC">
      <w:pPr>
        <w:ind w:left="605" w:hanging="245"/>
      </w:pPr>
      <w:r>
        <w:rPr>
          <w:noProof/>
        </w:rPr>
        <w:drawing>
          <wp:inline distT="0" distB="0" distL="0" distR="0" wp14:anchorId="27C57ED2" wp14:editId="5E9F0CBD">
            <wp:extent cx="152400" cy="152400"/>
            <wp:effectExtent l="0" t="0" r="0" b="0"/>
            <wp:docPr id="8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014d9134f4ec260652550f570dd0cd8" w:history="1">
        <w:r>
          <w:rPr>
            <w:rStyle w:val="Hyperlink"/>
          </w:rPr>
          <w:t>Person Name</w:t>
        </w:r>
      </w:hyperlink>
      <w:r>
        <w:t xml:space="preserve"> </w:t>
      </w:r>
    </w:p>
    <w:p w14:paraId="2B8EA487" w14:textId="77777777" w:rsidR="003709BC" w:rsidRDefault="003709BC" w:rsidP="003709BC">
      <w:pPr>
        <w:ind w:left="605" w:hanging="245"/>
      </w:pPr>
      <w:r>
        <w:rPr>
          <w:noProof/>
        </w:rPr>
        <w:drawing>
          <wp:inline distT="0" distB="0" distL="0" distR="0" wp14:anchorId="16B88F52" wp14:editId="415EFC67">
            <wp:extent cx="152400" cy="152400"/>
            <wp:effectExtent l="0" t="0" r="0" b="0"/>
            <wp:docPr id="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physically within:</w:t>
      </w:r>
      <w:hyperlink w:anchor="_c51f6620f4070ca06530417d070e3b2f" w:history="1">
        <w:r>
          <w:rPr>
            <w:rStyle w:val="Hyperlink"/>
          </w:rPr>
          <w:t>Physical Container</w:t>
        </w:r>
      </w:hyperlink>
      <w:r>
        <w:rPr>
          <w:rStyle w:val="Hyperlink"/>
        </w:rPr>
        <w:t xml:space="preserve"> </w:t>
      </w:r>
      <w:r>
        <w:t xml:space="preserve">   </w:t>
      </w:r>
    </w:p>
    <w:p w14:paraId="1A4A8F56"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396983E0" w14:textId="77777777" w:rsidR="003709BC" w:rsidRDefault="003709BC" w:rsidP="008C7C30">
      <w:pPr>
        <w:pStyle w:val="BodyText"/>
      </w:pPr>
      <w:r>
        <w:t>Location of the subject person.</w:t>
      </w:r>
      <w:r>
        <w:br/>
        <w:t>[FIBO] isSituatedAt (mode general concept)</w:t>
      </w:r>
    </w:p>
    <w:p w14:paraId="1FF4F39B" w14:textId="77777777" w:rsidR="003709BC" w:rsidRDefault="003709BC" w:rsidP="003709BC">
      <w:pPr>
        <w:ind w:left="605" w:hanging="245"/>
      </w:pPr>
      <w:r>
        <w:rPr>
          <w:noProof/>
        </w:rPr>
        <w:drawing>
          <wp:inline distT="0" distB="0" distL="0" distR="0" wp14:anchorId="7405DD6C" wp14:editId="200C688E">
            <wp:extent cx="152400" cy="152400"/>
            <wp:effectExtent l="0" t="0" r="0" b="0"/>
            <wp:docPr id="8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f5c3528fd1696a7ac59cdefd2e6c394" w:history="1">
        <w:r>
          <w:rPr>
            <w:rStyle w:val="Hyperlink"/>
          </w:rPr>
          <w:t>Managed Person Identifier</w:t>
        </w:r>
      </w:hyperlink>
      <w:r>
        <w:t xml:space="preserve"> </w:t>
      </w:r>
    </w:p>
    <w:p w14:paraId="133242E0" w14:textId="77777777" w:rsidR="003709BC" w:rsidRDefault="003709BC" w:rsidP="003709BC">
      <w:pPr>
        <w:ind w:left="605" w:hanging="245"/>
      </w:pPr>
      <w:r>
        <w:rPr>
          <w:noProof/>
        </w:rPr>
        <w:drawing>
          <wp:inline distT="0" distB="0" distL="0" distR="0" wp14:anchorId="1713CDDB" wp14:editId="6DCCFBDC">
            <wp:extent cx="152400" cy="152400"/>
            <wp:effectExtent l="0" t="0" r="0" b="0"/>
            <wp:docPr id="8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0A3C3C62"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43E52723" w14:textId="77777777" w:rsidR="003709BC" w:rsidRDefault="003709BC" w:rsidP="008C7C30">
      <w:pPr>
        <w:pStyle w:val="BodyText"/>
      </w:pPr>
      <w:r>
        <w:lastRenderedPageBreak/>
        <w:t>A residence of a person, where they live.</w:t>
      </w:r>
      <w:r>
        <w:br/>
        <w:t>[FIBO] isDomiciledIn: identifies the permanent home or principal establishment of an individual or organization</w:t>
      </w:r>
    </w:p>
    <w:p w14:paraId="491B31A5" w14:textId="77777777" w:rsidR="003709BC" w:rsidRDefault="003709BC" w:rsidP="003709BC"/>
    <w:p w14:paraId="334C6F2B" w14:textId="77777777" w:rsidR="003709BC" w:rsidRDefault="003709BC" w:rsidP="003709BC">
      <w:pPr>
        <w:pStyle w:val="Heading3"/>
        <w:spacing w:after="0"/>
        <w:ind w:left="1080"/>
      </w:pPr>
      <w:bookmarkStart w:id="2395" w:name="_7739f2a26b683fa5e705998031772704"/>
      <w:bookmarkStart w:id="2396" w:name="_Toc468649737"/>
      <w:r>
        <w:t>Association Class Person at location</w:t>
      </w:r>
      <w:bookmarkEnd w:id="2395"/>
      <w:r w:rsidRPr="003A31EC">
        <w:rPr>
          <w:rFonts w:cs="Arial"/>
        </w:rPr>
        <w:t xml:space="preserve"> </w:t>
      </w:r>
      <w:r>
        <w:rPr>
          <w:rFonts w:cs="Arial"/>
        </w:rPr>
        <w:fldChar w:fldCharType="begin"/>
      </w:r>
      <w:r>
        <w:instrText>XE"</w:instrText>
      </w:r>
      <w:r w:rsidRPr="00413D75">
        <w:rPr>
          <w:rFonts w:cs="Arial"/>
        </w:rPr>
        <w:instrText>Person at location</w:instrText>
      </w:r>
      <w:r>
        <w:instrText>"</w:instrText>
      </w:r>
      <w:r>
        <w:rPr>
          <w:rFonts w:cs="Arial"/>
        </w:rPr>
        <w:fldChar w:fldCharType="end"/>
      </w:r>
      <w:r>
        <w:rPr>
          <w:rFonts w:cs="Arial"/>
        </w:rPr>
        <w:t xml:space="preserve"> &lt;&lt;Relationship&gt;&gt;</w:t>
      </w:r>
      <w:bookmarkEnd w:id="2396"/>
    </w:p>
    <w:p w14:paraId="16519180" w14:textId="77777777" w:rsidR="003709BC" w:rsidRDefault="003709BC" w:rsidP="003709BC">
      <w:r>
        <w:t>A relationship representing the location of a person at a particular time.</w:t>
      </w:r>
      <w:r>
        <w:br/>
        <w:t>[NIEM] PersonLocationAssociationType</w:t>
      </w:r>
    </w:p>
    <w:p w14:paraId="52479CE9" w14:textId="77777777" w:rsidR="003709BC" w:rsidRDefault="003709BC" w:rsidP="003709BC">
      <w:pPr>
        <w:jc w:val="center"/>
      </w:pPr>
      <w:r>
        <w:rPr>
          <w:noProof/>
        </w:rPr>
        <w:drawing>
          <wp:inline distT="0" distB="0" distL="0" distR="0" wp14:anchorId="6BE714B1" wp14:editId="1B11A830">
            <wp:extent cx="5353050" cy="2857500"/>
            <wp:effectExtent l="0" t="0" r="0" b="0"/>
            <wp:docPr id="832" name="Picture -249556728.emf" descr="-2495567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249556728.emf"/>
                    <pic:cNvPicPr/>
                  </pic:nvPicPr>
                  <pic:blipFill>
                    <a:blip r:embed="rId183" cstate="print"/>
                    <a:stretch>
                      <a:fillRect/>
                    </a:stretch>
                  </pic:blipFill>
                  <pic:spPr>
                    <a:xfrm>
                      <a:off x="0" y="0"/>
                      <a:ext cx="5353050" cy="2857500"/>
                    </a:xfrm>
                    <a:prstGeom prst="rect">
                      <a:avLst/>
                    </a:prstGeom>
                  </pic:spPr>
                </pic:pic>
              </a:graphicData>
            </a:graphic>
          </wp:inline>
        </w:drawing>
      </w:r>
    </w:p>
    <w:p w14:paraId="205B867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Person at location</w:t>
      </w:r>
    </w:p>
    <w:p w14:paraId="724150D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C69C32" w14:textId="77777777" w:rsidR="003709BC" w:rsidRDefault="003D454B" w:rsidP="003709BC">
      <w:pPr>
        <w:ind w:left="360"/>
      </w:pPr>
      <w:hyperlink w:anchor="_3b64bfdaa04883f8dad4fa4791bc0b1e" w:history="1">
        <w:r w:rsidR="003709BC">
          <w:rPr>
            <w:rStyle w:val="Hyperlink"/>
          </w:rPr>
          <w:t>Physical Containment</w:t>
        </w:r>
      </w:hyperlink>
    </w:p>
    <w:p w14:paraId="346319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8D946CA" w14:textId="77777777" w:rsidR="003709BC" w:rsidRDefault="003709BC" w:rsidP="003709BC">
      <w:pPr>
        <w:ind w:firstLine="720"/>
      </w:pPr>
      <w:r>
        <w:rPr>
          <w:noProof/>
        </w:rPr>
        <w:drawing>
          <wp:inline distT="0" distB="0" distL="0" distR="0" wp14:anchorId="0F6E03D8" wp14:editId="0A96371C">
            <wp:extent cx="152400" cy="152400"/>
            <wp:effectExtent l="0" t="0" r="0" b="0"/>
            <wp:docPr id="8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227D8F2C" w14:textId="77777777" w:rsidR="003709BC" w:rsidRDefault="003709BC" w:rsidP="008C7C30">
      <w:pPr>
        <w:pStyle w:val="BodyText"/>
      </w:pPr>
      <w:r>
        <w:t>Location of the subject person.</w:t>
      </w:r>
      <w:r>
        <w:br/>
        <w:t>[FIBO] isSituatedAt (mode general concept)</w:t>
      </w:r>
    </w:p>
    <w:p w14:paraId="45EA5204" w14:textId="77777777" w:rsidR="003709BC" w:rsidRDefault="003709BC" w:rsidP="003709BC">
      <w:pPr>
        <w:ind w:firstLine="720"/>
      </w:pPr>
      <w:r>
        <w:rPr>
          <w:noProof/>
        </w:rPr>
        <w:drawing>
          <wp:inline distT="0" distB="0" distL="0" distR="0" wp14:anchorId="3FCCE525" wp14:editId="327F8A38">
            <wp:extent cx="152400" cy="152400"/>
            <wp:effectExtent l="0" t="0" r="0" b="0"/>
            <wp:docPr id="8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495944C9" w14:textId="77777777" w:rsidR="003709BC" w:rsidRDefault="003709BC" w:rsidP="008C7C30">
      <w:pPr>
        <w:pStyle w:val="BodyText"/>
      </w:pPr>
      <w:r>
        <w:t>A person who is at a location.</w:t>
      </w:r>
    </w:p>
    <w:p w14:paraId="00B0AAFD" w14:textId="77777777" w:rsidR="003709BC" w:rsidRDefault="003709BC" w:rsidP="003709BC"/>
    <w:p w14:paraId="149C68D4" w14:textId="77777777" w:rsidR="003709BC" w:rsidRDefault="003709BC" w:rsidP="003709BC">
      <w:pPr>
        <w:pStyle w:val="Heading3"/>
        <w:spacing w:after="0"/>
        <w:ind w:left="1080"/>
      </w:pPr>
      <w:bookmarkStart w:id="2397" w:name="_6014d9134f4ec260652550f570dd0cd8"/>
      <w:bookmarkStart w:id="2398" w:name="_Toc468649738"/>
      <w:r>
        <w:t>Class Person Name</w:t>
      </w:r>
      <w:bookmarkEnd w:id="2397"/>
      <w:r w:rsidRPr="003A31EC">
        <w:rPr>
          <w:rFonts w:cs="Arial"/>
        </w:rPr>
        <w:t xml:space="preserve"> </w:t>
      </w:r>
      <w:r>
        <w:rPr>
          <w:rFonts w:cs="Arial"/>
        </w:rPr>
        <w:fldChar w:fldCharType="begin"/>
      </w:r>
      <w:r>
        <w:instrText>XE"</w:instrText>
      </w:r>
      <w:r w:rsidRPr="00413D75">
        <w:rPr>
          <w:rFonts w:cs="Arial"/>
        </w:rPr>
        <w:instrText>Person Name</w:instrText>
      </w:r>
      <w:r>
        <w:instrText>"</w:instrText>
      </w:r>
      <w:r>
        <w:rPr>
          <w:rFonts w:cs="Arial"/>
        </w:rPr>
        <w:fldChar w:fldCharType="end"/>
      </w:r>
      <w:r>
        <w:rPr>
          <w:rFonts w:cs="Arial"/>
        </w:rPr>
        <w:t xml:space="preserve"> &lt;&lt;Value&gt;&gt;</w:t>
      </w:r>
      <w:bookmarkEnd w:id="2398"/>
    </w:p>
    <w:p w14:paraId="4F6E5A58" w14:textId="77777777" w:rsidR="003709BC" w:rsidRDefault="003709BC" w:rsidP="003709BC">
      <w:r>
        <w:t>Text identifying a person by a recognized name.</w:t>
      </w:r>
      <w:r>
        <w:br/>
        <w:t>[FIBO] hasFullLegalName (More specific concept)</w:t>
      </w:r>
      <w:r>
        <w:br/>
        <w:t>[NIEM] PersonNameType</w:t>
      </w:r>
    </w:p>
    <w:p w14:paraId="578CB25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22645" w14:textId="77777777" w:rsidR="003709BC" w:rsidRDefault="003D454B" w:rsidP="003709BC">
      <w:pPr>
        <w:ind w:left="360"/>
      </w:pPr>
      <w:hyperlink w:anchor="_afe5a48976a2df078be9473827611fb8" w:history="1">
        <w:r w:rsidR="003709BC">
          <w:rPr>
            <w:rStyle w:val="Hyperlink"/>
          </w:rPr>
          <w:t>Name</w:t>
        </w:r>
      </w:hyperlink>
    </w:p>
    <w:p w14:paraId="26A2F2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543131F0" w14:textId="77777777" w:rsidR="003709BC" w:rsidRDefault="003709BC" w:rsidP="003709BC">
      <w:pPr>
        <w:ind w:left="605" w:hanging="245"/>
      </w:pPr>
      <w:r>
        <w:rPr>
          <w:noProof/>
        </w:rPr>
        <w:drawing>
          <wp:inline distT="0" distB="0" distL="0" distR="0" wp14:anchorId="61E64EA6" wp14:editId="5B641B02">
            <wp:extent cx="152400" cy="152400"/>
            <wp:effectExtent l="0" t="0" r="0" b="0"/>
            <wp:docPr id="8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names:</w:t>
      </w:r>
      <w:hyperlink w:anchor="_eb8398b5a178c638b98597120ec51c4d" w:history="1">
        <w:r>
          <w:rPr>
            <w:rStyle w:val="Hyperlink"/>
          </w:rPr>
          <w:t>Identifiable Entity</w:t>
        </w:r>
      </w:hyperlink>
      <w:r>
        <w:rPr>
          <w:rStyle w:val="Hyperlink"/>
        </w:rPr>
        <w:t xml:space="preserve">   </w:t>
      </w:r>
      <w:r>
        <w:t xml:space="preserve"> </w:t>
      </w:r>
    </w:p>
    <w:p w14:paraId="7E55A79D" w14:textId="77777777" w:rsidR="003709BC" w:rsidRDefault="003709BC" w:rsidP="003709BC"/>
    <w:p w14:paraId="370C33A9" w14:textId="77777777" w:rsidR="003709BC" w:rsidRDefault="003709BC" w:rsidP="003709BC">
      <w:pPr>
        <w:pStyle w:val="Heading3"/>
        <w:spacing w:after="0"/>
        <w:ind w:left="1080"/>
      </w:pPr>
      <w:bookmarkStart w:id="2399" w:name="_ea081861c52fa2a4ebb39a32519c3a42"/>
      <w:bookmarkStart w:id="2400" w:name="_Toc468649739"/>
      <w:r>
        <w:t>Class Person Structured Name</w:t>
      </w:r>
      <w:bookmarkEnd w:id="2399"/>
      <w:r w:rsidRPr="003A31EC">
        <w:rPr>
          <w:rFonts w:cs="Arial"/>
        </w:rPr>
        <w:t xml:space="preserve"> </w:t>
      </w:r>
      <w:r>
        <w:rPr>
          <w:rFonts w:cs="Arial"/>
        </w:rPr>
        <w:fldChar w:fldCharType="begin"/>
      </w:r>
      <w:r>
        <w:instrText>XE"</w:instrText>
      </w:r>
      <w:r w:rsidRPr="00413D75">
        <w:rPr>
          <w:rFonts w:cs="Arial"/>
        </w:rPr>
        <w:instrText>Person Structured Name</w:instrText>
      </w:r>
      <w:r>
        <w:instrText>"</w:instrText>
      </w:r>
      <w:r>
        <w:rPr>
          <w:rFonts w:cs="Arial"/>
        </w:rPr>
        <w:fldChar w:fldCharType="end"/>
      </w:r>
      <w:r>
        <w:rPr>
          <w:rFonts w:cs="Arial"/>
        </w:rPr>
        <w:t xml:space="preserve"> &lt;&lt;Value&gt;&gt;</w:t>
      </w:r>
      <w:bookmarkEnd w:id="2400"/>
    </w:p>
    <w:p w14:paraId="6A26BD86" w14:textId="77777777" w:rsidR="003709BC" w:rsidRDefault="003709BC" w:rsidP="003709BC">
      <w:r>
        <w:t>A full name of a person in a structured form.</w:t>
      </w:r>
      <w:r>
        <w:br/>
        <w:t>Note: Conversion between structured and textual names is provided by the implementation and is not defined in this specification.</w:t>
      </w:r>
    </w:p>
    <w:p w14:paraId="6B41A3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27A66D" w14:textId="77777777" w:rsidR="003709BC" w:rsidRDefault="003D454B" w:rsidP="003709BC">
      <w:pPr>
        <w:ind w:left="360"/>
      </w:pPr>
      <w:hyperlink w:anchor="_6014d9134f4ec260652550f570dd0cd8" w:history="1">
        <w:r w:rsidR="003709BC">
          <w:rPr>
            <w:rStyle w:val="Hyperlink"/>
          </w:rPr>
          <w:t>Person Name</w:t>
        </w:r>
      </w:hyperlink>
    </w:p>
    <w:p w14:paraId="1C2879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7DCC94F" w14:textId="77777777" w:rsidR="003709BC" w:rsidRDefault="003709BC" w:rsidP="003709BC">
      <w:pPr>
        <w:pStyle w:val="BodyText2"/>
        <w:spacing w:after="0"/>
      </w:pPr>
      <w:r>
        <w:rPr>
          <w:noProof/>
          <w:lang w:val="en-US" w:eastAsia="en-US" w:bidi="ar-SA"/>
        </w:rPr>
        <w:drawing>
          <wp:inline distT="0" distB="0" distL="0" distR="0" wp14:anchorId="2A6CFA5D" wp14:editId="31CD8512">
            <wp:extent cx="152400" cy="152400"/>
            <wp:effectExtent l="0" t="0" r="0" b="0"/>
            <wp:docPr id="8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title</w:t>
      </w:r>
      <w:r>
        <w:rPr>
          <w:rFonts w:cs="Arial"/>
        </w:rPr>
        <w:fldChar w:fldCharType="begin"/>
      </w:r>
      <w:r>
        <w:instrText>XE"</w:instrText>
      </w:r>
      <w:r w:rsidRPr="00413D75">
        <w:rPr>
          <w:rFonts w:cs="Arial"/>
        </w:rPr>
        <w:instrText>title</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w:t>
      </w:r>
    </w:p>
    <w:p w14:paraId="4C23B2D7" w14:textId="77777777" w:rsidR="003709BC" w:rsidRDefault="003709BC" w:rsidP="008C7C30">
      <w:pPr>
        <w:pStyle w:val="BodyText"/>
      </w:pPr>
      <w:r>
        <w:t>[NIEM] PersonNamePrefixText: A title or honorific used by a person.</w:t>
      </w:r>
    </w:p>
    <w:p w14:paraId="1090C577" w14:textId="77777777" w:rsidR="003709BC" w:rsidRDefault="003709BC" w:rsidP="003709BC">
      <w:pPr>
        <w:pStyle w:val="BodyText2"/>
        <w:spacing w:after="0"/>
      </w:pPr>
      <w:r>
        <w:rPr>
          <w:noProof/>
          <w:lang w:val="en-US" w:eastAsia="en-US" w:bidi="ar-SA"/>
        </w:rPr>
        <w:drawing>
          <wp:inline distT="0" distB="0" distL="0" distR="0" wp14:anchorId="3476E1BA" wp14:editId="4FBE5C69">
            <wp:extent cx="152400" cy="152400"/>
            <wp:effectExtent l="0" t="0" r="0" b="0"/>
            <wp:docPr id="8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salutation</w:t>
      </w:r>
      <w:r>
        <w:rPr>
          <w:rFonts w:cs="Arial"/>
        </w:rPr>
        <w:fldChar w:fldCharType="begin"/>
      </w:r>
      <w:r>
        <w:instrText>XE"</w:instrText>
      </w:r>
      <w:r w:rsidRPr="00413D75">
        <w:rPr>
          <w:rFonts w:cs="Arial"/>
        </w:rPr>
        <w:instrText>salutation</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[0..1]</w:t>
      </w:r>
    </w:p>
    <w:p w14:paraId="1CF4142A" w14:textId="77777777" w:rsidR="003709BC" w:rsidRDefault="003709BC" w:rsidP="008C7C30">
      <w:pPr>
        <w:pStyle w:val="BodyText"/>
      </w:pPr>
      <w:r>
        <w:t>[NIEM] PersonNameSalutationText: A formal sign or expression of greeting that is appropriate for a person.</w:t>
      </w:r>
    </w:p>
    <w:p w14:paraId="5AB64FFF" w14:textId="77777777" w:rsidR="003709BC" w:rsidRDefault="003709BC" w:rsidP="003709BC">
      <w:pPr>
        <w:pStyle w:val="BodyText2"/>
        <w:spacing w:after="0"/>
      </w:pPr>
      <w:r>
        <w:rPr>
          <w:noProof/>
          <w:lang w:val="en-US" w:eastAsia="en-US" w:bidi="ar-SA"/>
        </w:rPr>
        <w:drawing>
          <wp:inline distT="0" distB="0" distL="0" distR="0" wp14:anchorId="54EBF8B1" wp14:editId="7BB08240">
            <wp:extent cx="152400" cy="152400"/>
            <wp:effectExtent l="0" t="0" r="0" b="0"/>
            <wp:docPr id="8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name part</w:t>
      </w:r>
      <w:r>
        <w:rPr>
          <w:rFonts w:cs="Arial"/>
        </w:rPr>
        <w:fldChar w:fldCharType="begin"/>
      </w:r>
      <w:r>
        <w:instrText>XE"</w:instrText>
      </w:r>
      <w:r w:rsidRPr="00413D75">
        <w:rPr>
          <w:rFonts w:cs="Arial"/>
        </w:rPr>
        <w:instrText>name part</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[1..*]</w:t>
      </w:r>
    </w:p>
    <w:p w14:paraId="1F27C115" w14:textId="77777777" w:rsidR="003709BC" w:rsidRDefault="003709BC" w:rsidP="008C7C30">
      <w:pPr>
        <w:pStyle w:val="BodyText"/>
      </w:pPr>
      <w:r>
        <w:t>Parts of a person's name, e.g., surname, given name.</w:t>
      </w:r>
      <w:r>
        <w:br/>
        <w:t>[FIBO] hasFamilyName</w:t>
      </w:r>
    </w:p>
    <w:p w14:paraId="5326F521" w14:textId="77777777" w:rsidR="003709BC" w:rsidRDefault="003709BC" w:rsidP="003709BC">
      <w:pPr>
        <w:pStyle w:val="BodyText2"/>
        <w:spacing w:after="0"/>
      </w:pPr>
      <w:r>
        <w:rPr>
          <w:noProof/>
          <w:lang w:val="en-US" w:eastAsia="en-US" w:bidi="ar-SA"/>
        </w:rPr>
        <w:drawing>
          <wp:inline distT="0" distB="0" distL="0" distR="0" wp14:anchorId="3D81DD4B" wp14:editId="3A134C74">
            <wp:extent cx="152400" cy="152400"/>
            <wp:effectExtent l="0" t="0" r="0" b="0"/>
            <wp:docPr id="8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given name</w:t>
      </w:r>
      <w:r>
        <w:rPr>
          <w:rFonts w:cs="Arial"/>
        </w:rPr>
        <w:fldChar w:fldCharType="begin"/>
      </w:r>
      <w:r>
        <w:instrText>XE"</w:instrText>
      </w:r>
      <w:r w:rsidRPr="00413D75">
        <w:rPr>
          <w:rFonts w:cs="Arial"/>
        </w:rPr>
        <w:instrText>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1896DD2A" w14:textId="77777777" w:rsidR="003709BC" w:rsidRDefault="003709BC" w:rsidP="008C7C30">
      <w:pPr>
        <w:pStyle w:val="BodyText"/>
      </w:pPr>
      <w:r>
        <w:t>[NIEM] PersonGivenName: A first name of a person.</w:t>
      </w:r>
      <w:r>
        <w:br/>
        <w:t>[FIBO] hasGivenName</w:t>
      </w:r>
    </w:p>
    <w:p w14:paraId="6EAF567E" w14:textId="77777777" w:rsidR="003709BC" w:rsidRDefault="003709BC" w:rsidP="003709BC">
      <w:pPr>
        <w:pStyle w:val="BodyText2"/>
        <w:spacing w:after="0"/>
      </w:pPr>
      <w:r>
        <w:rPr>
          <w:noProof/>
          <w:lang w:val="en-US" w:eastAsia="en-US" w:bidi="ar-SA"/>
        </w:rPr>
        <w:drawing>
          <wp:inline distT="0" distB="0" distL="0" distR="0" wp14:anchorId="1168DF8D" wp14:editId="7F54DCCA">
            <wp:extent cx="152400" cy="152400"/>
            <wp:effectExtent l="0" t="0" r="0" b="0"/>
            <wp:docPr id="8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official given name</w:t>
      </w:r>
      <w:r>
        <w:rPr>
          <w:rFonts w:cs="Arial"/>
        </w:rPr>
        <w:fldChar w:fldCharType="begin"/>
      </w:r>
      <w:r>
        <w:instrText>XE"</w:instrText>
      </w:r>
      <w:r w:rsidRPr="00413D75">
        <w:rPr>
          <w:rFonts w:cs="Arial"/>
        </w:rPr>
        <w:instrText>official 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7960F7E" w14:textId="77777777" w:rsidR="003709BC" w:rsidRDefault="003709BC" w:rsidP="008C7C30">
      <w:pPr>
        <w:pStyle w:val="BodyText"/>
      </w:pPr>
      <w:r>
        <w:t>[NIEM] PersonOfficialGivenName: A name, out of possibly multiple given names, that a person selects to use as his or her official given name.</w:t>
      </w:r>
    </w:p>
    <w:p w14:paraId="32DD2805" w14:textId="77777777" w:rsidR="003709BC" w:rsidRDefault="003709BC" w:rsidP="003709BC">
      <w:pPr>
        <w:pStyle w:val="BodyText2"/>
        <w:spacing w:after="0"/>
      </w:pPr>
      <w:r>
        <w:rPr>
          <w:noProof/>
          <w:lang w:val="en-US" w:eastAsia="en-US" w:bidi="ar-SA"/>
        </w:rPr>
        <w:drawing>
          <wp:inline distT="0" distB="0" distL="0" distR="0" wp14:anchorId="75A736E7" wp14:editId="2AF23022">
            <wp:extent cx="152400" cy="152400"/>
            <wp:effectExtent l="0" t="0" r="0" b="0"/>
            <wp:docPr id="8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middle name</w:t>
      </w:r>
      <w:r>
        <w:rPr>
          <w:rFonts w:cs="Arial"/>
        </w:rPr>
        <w:fldChar w:fldCharType="begin"/>
      </w:r>
      <w:r>
        <w:instrText>XE"</w:instrText>
      </w:r>
      <w:r w:rsidRPr="00413D75">
        <w:rPr>
          <w:rFonts w:cs="Arial"/>
        </w:rPr>
        <w:instrText>middle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69551A16" w14:textId="77777777" w:rsidR="003709BC" w:rsidRDefault="003709BC" w:rsidP="008C7C30">
      <w:pPr>
        <w:pStyle w:val="BodyText"/>
      </w:pPr>
      <w:r>
        <w:t>[NIEM] PersonMiddleName: A middle name of a person.</w:t>
      </w:r>
    </w:p>
    <w:p w14:paraId="00D6A8C5" w14:textId="77777777" w:rsidR="003709BC" w:rsidRDefault="003709BC" w:rsidP="003709BC">
      <w:pPr>
        <w:pStyle w:val="BodyText2"/>
        <w:spacing w:after="0"/>
      </w:pPr>
      <w:r>
        <w:rPr>
          <w:noProof/>
          <w:lang w:val="en-US" w:eastAsia="en-US" w:bidi="ar-SA"/>
        </w:rPr>
        <w:drawing>
          <wp:inline distT="0" distB="0" distL="0" distR="0" wp14:anchorId="282D57B4" wp14:editId="6E8A5593">
            <wp:extent cx="152400" cy="152400"/>
            <wp:effectExtent l="0" t="0" r="0" b="0"/>
            <wp:docPr id="8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surname prefix</w:t>
      </w:r>
      <w:r>
        <w:rPr>
          <w:rFonts w:cs="Arial"/>
        </w:rPr>
        <w:fldChar w:fldCharType="begin"/>
      </w:r>
      <w:r>
        <w:instrText>XE"</w:instrText>
      </w:r>
      <w:r w:rsidRPr="00413D75">
        <w:rPr>
          <w:rFonts w:cs="Arial"/>
        </w:rPr>
        <w:instrText>surname prefix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46153AD3" w14:textId="77777777" w:rsidR="003709BC" w:rsidRDefault="003709BC" w:rsidP="008C7C30">
      <w:pPr>
        <w:pStyle w:val="BodyText"/>
      </w:pPr>
      <w:r>
        <w:t>[NIEM] PursonSurNamePrefix: A prefix that precedes this person's family name such as Van, Von.</w:t>
      </w:r>
    </w:p>
    <w:p w14:paraId="377E7F67" w14:textId="77777777" w:rsidR="003709BC" w:rsidRDefault="003709BC" w:rsidP="003709BC">
      <w:pPr>
        <w:pStyle w:val="BodyText2"/>
        <w:spacing w:after="0"/>
      </w:pPr>
      <w:r>
        <w:rPr>
          <w:noProof/>
          <w:lang w:val="en-US" w:eastAsia="en-US" w:bidi="ar-SA"/>
        </w:rPr>
        <w:drawing>
          <wp:inline distT="0" distB="0" distL="0" distR="0" wp14:anchorId="4C01E9A7" wp14:editId="006D9240">
            <wp:extent cx="152400" cy="152400"/>
            <wp:effectExtent l="0" t="0" r="0" b="0"/>
            <wp:docPr id="8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surname</w:t>
      </w:r>
      <w:r>
        <w:rPr>
          <w:rFonts w:cs="Arial"/>
        </w:rPr>
        <w:fldChar w:fldCharType="begin"/>
      </w:r>
      <w:r>
        <w:instrText>XE"</w:instrText>
      </w:r>
      <w:r w:rsidRPr="00413D75">
        <w:rPr>
          <w:rFonts w:cs="Arial"/>
        </w:rPr>
        <w:instrText>surname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0AEA740E" w14:textId="77777777" w:rsidR="003709BC" w:rsidRDefault="003709BC" w:rsidP="008C7C30">
      <w:pPr>
        <w:pStyle w:val="BodyText"/>
      </w:pPr>
      <w:r>
        <w:t>[NIEM] PersonSurName: A last name or family name of a person.</w:t>
      </w:r>
      <w:r>
        <w:br/>
        <w:t>[FIBO] hasSurname</w:t>
      </w:r>
    </w:p>
    <w:p w14:paraId="5F72E432" w14:textId="77777777" w:rsidR="003709BC" w:rsidRDefault="003709BC" w:rsidP="003709BC">
      <w:pPr>
        <w:pStyle w:val="BodyText2"/>
        <w:spacing w:after="0"/>
      </w:pPr>
      <w:r>
        <w:rPr>
          <w:noProof/>
          <w:lang w:val="en-US" w:eastAsia="en-US" w:bidi="ar-SA"/>
        </w:rPr>
        <w:drawing>
          <wp:inline distT="0" distB="0" distL="0" distR="0" wp14:anchorId="069047EB" wp14:editId="6823AB5B">
            <wp:extent cx="152400" cy="152400"/>
            <wp:effectExtent l="0" t="0" r="0" b="0"/>
            <wp:docPr id="8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name suffix</w:t>
      </w:r>
      <w:r>
        <w:rPr>
          <w:rFonts w:cs="Arial"/>
        </w:rPr>
        <w:fldChar w:fldCharType="begin"/>
      </w:r>
      <w:r>
        <w:instrText>XE"</w:instrText>
      </w:r>
      <w:r w:rsidRPr="00413D75">
        <w:rPr>
          <w:rFonts w:cs="Arial"/>
        </w:rPr>
        <w:instrText>name suffix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5A94B52" w14:textId="77777777" w:rsidR="003709BC" w:rsidRDefault="003709BC" w:rsidP="008C7C30">
      <w:pPr>
        <w:pStyle w:val="BodyText"/>
      </w:pPr>
      <w:r>
        <w:t>[NIEM] PersonNameSuffixText: A term appended after the family name that qualifies the name.</w:t>
      </w:r>
    </w:p>
    <w:p w14:paraId="5ABB7DFA" w14:textId="77777777" w:rsidR="003709BC" w:rsidRDefault="003709BC" w:rsidP="003709BC"/>
    <w:p w14:paraId="65DCBCF4" w14:textId="77777777" w:rsidR="003709BC" w:rsidRDefault="003709BC" w:rsidP="003709BC">
      <w:pPr>
        <w:pStyle w:val="Heading3"/>
        <w:spacing w:after="0"/>
        <w:ind w:left="1080"/>
      </w:pPr>
      <w:bookmarkStart w:id="2401" w:name="_02c68ca5816564b890cfc1238ee92068"/>
      <w:bookmarkStart w:id="2402" w:name="_Toc468649740"/>
      <w:r>
        <w:lastRenderedPageBreak/>
        <w:t>Association Class Residency</w:t>
      </w:r>
      <w:bookmarkEnd w:id="2401"/>
      <w:r w:rsidRPr="003A31EC">
        <w:rPr>
          <w:rFonts w:cs="Arial"/>
        </w:rPr>
        <w:t xml:space="preserve"> </w:t>
      </w:r>
      <w:r>
        <w:rPr>
          <w:rFonts w:cs="Arial"/>
        </w:rPr>
        <w:fldChar w:fldCharType="begin"/>
      </w:r>
      <w:r>
        <w:instrText>XE"</w:instrText>
      </w:r>
      <w:r w:rsidRPr="00413D75">
        <w:rPr>
          <w:rFonts w:cs="Arial"/>
        </w:rPr>
        <w:instrText>Residency</w:instrText>
      </w:r>
      <w:r>
        <w:instrText>"</w:instrText>
      </w:r>
      <w:r>
        <w:rPr>
          <w:rFonts w:cs="Arial"/>
        </w:rPr>
        <w:fldChar w:fldCharType="end"/>
      </w:r>
      <w:r>
        <w:rPr>
          <w:rFonts w:cs="Arial"/>
        </w:rPr>
        <w:t xml:space="preserve"> &lt;&lt;Relationship&gt;&gt;</w:t>
      </w:r>
      <w:bookmarkEnd w:id="2402"/>
    </w:p>
    <w:p w14:paraId="6049D460" w14:textId="77777777" w:rsidR="003709BC" w:rsidRDefault="003709BC" w:rsidP="003709BC">
      <w:r>
        <w:t xml:space="preserve">A residence of a person - where they live. </w:t>
      </w:r>
      <w:r>
        <w:br/>
      </w:r>
      <w:r>
        <w:br/>
        <w:t>[NIEM] PersonResidenceAssociationType</w:t>
      </w:r>
      <w:r>
        <w:br/>
      </w:r>
      <w:r>
        <w:br/>
        <w:t>[FIBO] Residence: Note that residence is not the same as domicile, as a person or organization can have many transient residences but only one legal domicile.  The domicile of a formal organization is the address (location) where the establishment is maintained or where the governing power of the organization is exercised.</w:t>
      </w:r>
    </w:p>
    <w:p w14:paraId="0B654AC2" w14:textId="77777777" w:rsidR="003709BC" w:rsidRDefault="003709BC" w:rsidP="003709BC">
      <w:pPr>
        <w:jc w:val="center"/>
      </w:pPr>
      <w:r>
        <w:rPr>
          <w:noProof/>
        </w:rPr>
        <w:drawing>
          <wp:inline distT="0" distB="0" distL="0" distR="0" wp14:anchorId="3B71B51B" wp14:editId="143DAEBE">
            <wp:extent cx="5200650" cy="2724150"/>
            <wp:effectExtent l="0" t="0" r="0" b="0"/>
            <wp:docPr id="858" name="Picture 564470496.emf" descr="5644704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564470496.emf"/>
                    <pic:cNvPicPr/>
                  </pic:nvPicPr>
                  <pic:blipFill>
                    <a:blip r:embed="rId184" cstate="print"/>
                    <a:stretch>
                      <a:fillRect/>
                    </a:stretch>
                  </pic:blipFill>
                  <pic:spPr>
                    <a:xfrm>
                      <a:off x="0" y="0"/>
                      <a:ext cx="5200650" cy="2724150"/>
                    </a:xfrm>
                    <a:prstGeom prst="rect">
                      <a:avLst/>
                    </a:prstGeom>
                  </pic:spPr>
                </pic:pic>
              </a:graphicData>
            </a:graphic>
          </wp:inline>
        </w:drawing>
      </w:r>
    </w:p>
    <w:p w14:paraId="47F1ACD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Residency</w:t>
      </w:r>
    </w:p>
    <w:p w14:paraId="1D7FE4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7D7258" w14:textId="77777777" w:rsidR="003709BC" w:rsidRDefault="003D454B" w:rsidP="003709BC">
      <w:pPr>
        <w:ind w:left="360"/>
      </w:pPr>
      <w:hyperlink w:anchor="_ddb5ff012efb26effea483d953034d7b" w:history="1">
        <w:r w:rsidR="003709BC">
          <w:rPr>
            <w:rStyle w:val="Hyperlink"/>
          </w:rPr>
          <w:t>Operating Location</w:t>
        </w:r>
      </w:hyperlink>
    </w:p>
    <w:p w14:paraId="3D98808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E8847E3" w14:textId="77777777" w:rsidR="003709BC" w:rsidRDefault="003709BC" w:rsidP="003709BC">
      <w:pPr>
        <w:ind w:firstLine="720"/>
      </w:pPr>
      <w:r>
        <w:rPr>
          <w:noProof/>
        </w:rPr>
        <w:drawing>
          <wp:inline distT="0" distB="0" distL="0" distR="0" wp14:anchorId="1D657203" wp14:editId="57D39F66">
            <wp:extent cx="152400" cy="152400"/>
            <wp:effectExtent l="0" t="0" r="0" b="0"/>
            <wp:docPr id="8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6D3A9ED0" w14:textId="77777777" w:rsidR="003709BC" w:rsidRDefault="003709BC" w:rsidP="008C7C30">
      <w:pPr>
        <w:pStyle w:val="BodyText"/>
      </w:pPr>
      <w:r>
        <w:t>A residence of a person, where they live.</w:t>
      </w:r>
      <w:r>
        <w:br/>
        <w:t>[FIBO] isDomiciledIn: identifies the permanent home or principal establishment of an individual or organization</w:t>
      </w:r>
    </w:p>
    <w:p w14:paraId="7CEB791C" w14:textId="77777777" w:rsidR="003709BC" w:rsidRDefault="003709BC" w:rsidP="003709BC">
      <w:pPr>
        <w:ind w:firstLine="720"/>
      </w:pPr>
      <w:r>
        <w:rPr>
          <w:noProof/>
        </w:rPr>
        <w:drawing>
          <wp:inline distT="0" distB="0" distL="0" distR="0" wp14:anchorId="6C9702BD" wp14:editId="78510212">
            <wp:extent cx="152400" cy="152400"/>
            <wp:effectExtent l="0" t="0" r="0" b="0"/>
            <wp:docPr id="8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70922892" w14:textId="77777777" w:rsidR="003709BC" w:rsidRDefault="003709BC" w:rsidP="008C7C30">
      <w:pPr>
        <w:pStyle w:val="BodyText"/>
      </w:pPr>
      <w:r>
        <w:t>A person living in a residence.</w:t>
      </w:r>
      <w:r>
        <w:tab/>
      </w:r>
    </w:p>
    <w:p w14:paraId="322B5D8E" w14:textId="77777777" w:rsidR="003709BC" w:rsidRDefault="003709BC" w:rsidP="003709BC"/>
    <w:p w14:paraId="44B0D572" w14:textId="77777777" w:rsidR="003709BC" w:rsidRDefault="003709BC" w:rsidP="003709BC">
      <w:pPr>
        <w:pStyle w:val="Heading3"/>
        <w:spacing w:after="0"/>
        <w:ind w:left="1080"/>
      </w:pPr>
      <w:bookmarkStart w:id="2403" w:name="_a24cd1576fbda79fe26840e76617544c"/>
      <w:bookmarkStart w:id="2404" w:name="_Toc468649741"/>
      <w:r>
        <w:t>Class Social Security Number</w:t>
      </w:r>
      <w:bookmarkEnd w:id="2403"/>
      <w:r w:rsidRPr="003A31EC">
        <w:rPr>
          <w:rFonts w:cs="Arial"/>
        </w:rPr>
        <w:t xml:space="preserve"> </w:t>
      </w:r>
      <w:r>
        <w:rPr>
          <w:rFonts w:cs="Arial"/>
        </w:rPr>
        <w:fldChar w:fldCharType="begin"/>
      </w:r>
      <w:r>
        <w:instrText>XE"</w:instrText>
      </w:r>
      <w:r w:rsidRPr="00413D75">
        <w:rPr>
          <w:rFonts w:cs="Arial"/>
        </w:rPr>
        <w:instrText>Social Security Number</w:instrText>
      </w:r>
      <w:r>
        <w:instrText>"</w:instrText>
      </w:r>
      <w:r>
        <w:rPr>
          <w:rFonts w:cs="Arial"/>
        </w:rPr>
        <w:fldChar w:fldCharType="end"/>
      </w:r>
      <w:r>
        <w:rPr>
          <w:rFonts w:cs="Arial"/>
        </w:rPr>
        <w:t xml:space="preserve"> &lt;&lt;Value&gt;&gt;</w:t>
      </w:r>
      <w:bookmarkEnd w:id="2404"/>
    </w:p>
    <w:p w14:paraId="4EF94D7B" w14:textId="77777777" w:rsidR="003709BC" w:rsidRDefault="003709BC" w:rsidP="003709BC">
      <w:r>
        <w:t>[NIEM] PersonSSNIdentification (property): A unique identification reference to a living person; assigned by the United States Social Security Administration.</w:t>
      </w:r>
    </w:p>
    <w:p w14:paraId="4D1E44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263EF5" w14:textId="77777777" w:rsidR="003709BC" w:rsidRDefault="003D454B" w:rsidP="003709BC">
      <w:pPr>
        <w:ind w:left="360"/>
      </w:pPr>
      <w:hyperlink w:anchor="_4f5c3528fd1696a7ac59cdefd2e6c394" w:history="1">
        <w:r w:rsidR="003709BC">
          <w:rPr>
            <w:rStyle w:val="Hyperlink"/>
          </w:rPr>
          <w:t>Managed Person Identifier</w:t>
        </w:r>
      </w:hyperlink>
    </w:p>
    <w:p w14:paraId="5F49FD5E" w14:textId="77777777" w:rsidR="003709BC" w:rsidRDefault="003709BC" w:rsidP="003709BC"/>
    <w:p w14:paraId="3489DA1D" w14:textId="77777777" w:rsidR="003709BC" w:rsidRDefault="003709BC" w:rsidP="003709BC">
      <w:pPr>
        <w:spacing w:after="200" w:line="276" w:lineRule="auto"/>
        <w:rPr>
          <w:b/>
          <w:bCs/>
          <w:color w:val="365F91"/>
          <w:sz w:val="40"/>
          <w:szCs w:val="40"/>
        </w:rPr>
      </w:pPr>
      <w:r>
        <w:br w:type="page"/>
      </w:r>
    </w:p>
    <w:p w14:paraId="278151A5" w14:textId="77777777" w:rsidR="003709BC" w:rsidRDefault="003709BC" w:rsidP="003709BC">
      <w:pPr>
        <w:pStyle w:val="Heading2"/>
      </w:pPr>
      <w:bookmarkStart w:id="2405" w:name="_Toc468649742"/>
      <w:r>
        <w:t>Threat-risk-conceptual-model::Generic Concept Library::Physical Entities</w:t>
      </w:r>
      <w:bookmarkEnd w:id="2405"/>
    </w:p>
    <w:p w14:paraId="2725E8E1" w14:textId="77777777" w:rsidR="003709BC" w:rsidRDefault="003709BC" w:rsidP="008C7C30">
      <w:pPr>
        <w:pStyle w:val="BodyText"/>
      </w:pPr>
      <w:r>
        <w:t>This package defines a hierarchy of physical entities and items. Items are inanimate material object as distinct from a living sentient being.</w:t>
      </w:r>
    </w:p>
    <w:p w14:paraId="7463D395" w14:textId="77777777" w:rsidR="003709BC" w:rsidRDefault="003709BC" w:rsidP="003709BC">
      <w:pPr>
        <w:pStyle w:val="Heading3"/>
        <w:spacing w:after="0"/>
        <w:ind w:left="1080"/>
      </w:pPr>
      <w:bookmarkStart w:id="2406" w:name="_Toc468649743"/>
      <w:r>
        <w:lastRenderedPageBreak/>
        <w:t>Diagram: Physical Entities</w:t>
      </w:r>
      <w:bookmarkEnd w:id="2406"/>
    </w:p>
    <w:p w14:paraId="34B8DEC9" w14:textId="77777777" w:rsidR="003709BC" w:rsidRDefault="003709BC" w:rsidP="003709BC">
      <w:pPr>
        <w:jc w:val="center"/>
        <w:rPr>
          <w:rFonts w:cs="Arial"/>
        </w:rPr>
      </w:pPr>
      <w:r>
        <w:rPr>
          <w:noProof/>
        </w:rPr>
        <w:drawing>
          <wp:inline distT="0" distB="0" distL="0" distR="0" wp14:anchorId="56C95EA7" wp14:editId="06411F16">
            <wp:extent cx="6188075" cy="6476731"/>
            <wp:effectExtent l="0" t="0" r="0" b="0"/>
            <wp:docPr id="864"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173480373.emf"/>
                    <pic:cNvPicPr/>
                  </pic:nvPicPr>
                  <pic:blipFill>
                    <a:blip r:embed="rId185" cstate="print"/>
                    <a:stretch>
                      <a:fillRect/>
                    </a:stretch>
                  </pic:blipFill>
                  <pic:spPr>
                    <a:xfrm>
                      <a:off x="0" y="0"/>
                      <a:ext cx="6188075" cy="6476731"/>
                    </a:xfrm>
                    <a:prstGeom prst="rect">
                      <a:avLst/>
                    </a:prstGeom>
                  </pic:spPr>
                </pic:pic>
              </a:graphicData>
            </a:graphic>
          </wp:inline>
        </w:drawing>
      </w:r>
    </w:p>
    <w:p w14:paraId="33478EF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5B44CB02" w14:textId="77777777" w:rsidR="003709BC" w:rsidRDefault="003709BC" w:rsidP="003709BC">
      <w:r>
        <w:t xml:space="preserve"> </w:t>
      </w:r>
    </w:p>
    <w:p w14:paraId="792D02C9" w14:textId="77777777" w:rsidR="003709BC" w:rsidRDefault="003709BC" w:rsidP="003709BC"/>
    <w:p w14:paraId="4ED0CAE9" w14:textId="77777777" w:rsidR="003709BC" w:rsidRDefault="003709BC" w:rsidP="003709BC">
      <w:pPr>
        <w:pStyle w:val="Heading3"/>
        <w:spacing w:after="0"/>
        <w:ind w:left="1080"/>
      </w:pPr>
      <w:bookmarkStart w:id="2407" w:name="_8cfea835aa8bfa71e3a31fcb120b7846"/>
      <w:bookmarkStart w:id="2408" w:name="_Toc468649744"/>
      <w:r>
        <w:t>Class Animal</w:t>
      </w:r>
      <w:bookmarkEnd w:id="2407"/>
      <w:bookmarkEnd w:id="2408"/>
      <w:r w:rsidRPr="003A31EC">
        <w:rPr>
          <w:rFonts w:cs="Arial"/>
        </w:rPr>
        <w:t xml:space="preserve"> </w:t>
      </w:r>
      <w:r>
        <w:rPr>
          <w:rFonts w:cs="Arial"/>
        </w:rPr>
        <w:fldChar w:fldCharType="begin"/>
      </w:r>
      <w:r>
        <w:instrText>XE"</w:instrText>
      </w:r>
      <w:r w:rsidRPr="00413D75">
        <w:rPr>
          <w:rFonts w:cs="Arial"/>
        </w:rPr>
        <w:instrText>Animal</w:instrText>
      </w:r>
      <w:r>
        <w:instrText>"</w:instrText>
      </w:r>
      <w:r>
        <w:rPr>
          <w:rFonts w:cs="Arial"/>
        </w:rPr>
        <w:fldChar w:fldCharType="end"/>
      </w:r>
      <w:r>
        <w:rPr>
          <w:rFonts w:cs="Arial"/>
        </w:rPr>
        <w:t xml:space="preserve"> </w:t>
      </w:r>
    </w:p>
    <w:p w14:paraId="3B052A15" w14:textId="77777777" w:rsidR="003709BC" w:rsidRDefault="003709BC" w:rsidP="003709BC">
      <w:r>
        <w:t>Any member of the kingdom Animalia, comprising multicellular organisms that have a well-defined shape and usually limited growth, can move voluntarily, actively acquire food and digest it internally, and have sensory and nervous systems that allow them to respond rapidly to stimuli. A super type of "Person".</w:t>
      </w:r>
    </w:p>
    <w:p w14:paraId="502C2E83" w14:textId="77777777" w:rsidR="003709BC" w:rsidRDefault="003709BC" w:rsidP="003709BC">
      <w:pPr>
        <w:jc w:val="center"/>
      </w:pPr>
      <w:r>
        <w:rPr>
          <w:noProof/>
        </w:rPr>
        <w:drawing>
          <wp:inline distT="0" distB="0" distL="0" distR="0" wp14:anchorId="0B52507C" wp14:editId="6FE64F14">
            <wp:extent cx="2724150" cy="3133725"/>
            <wp:effectExtent l="0" t="0" r="0" b="0"/>
            <wp:docPr id="866" name="Picture 915064566.emf" descr="91506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915064566.emf"/>
                    <pic:cNvPicPr/>
                  </pic:nvPicPr>
                  <pic:blipFill>
                    <a:blip r:embed="rId186" cstate="print"/>
                    <a:stretch>
                      <a:fillRect/>
                    </a:stretch>
                  </pic:blipFill>
                  <pic:spPr>
                    <a:xfrm>
                      <a:off x="0" y="0"/>
                      <a:ext cx="2724150" cy="3133725"/>
                    </a:xfrm>
                    <a:prstGeom prst="rect">
                      <a:avLst/>
                    </a:prstGeom>
                  </pic:spPr>
                </pic:pic>
              </a:graphicData>
            </a:graphic>
          </wp:inline>
        </w:drawing>
      </w:r>
    </w:p>
    <w:p w14:paraId="4A012A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Animal Detail</w:t>
      </w:r>
    </w:p>
    <w:p w14:paraId="29DAE5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ACFFA5" w14:textId="77777777" w:rsidR="003709BC" w:rsidRDefault="003D454B" w:rsidP="003709BC">
      <w:pPr>
        <w:ind w:left="360"/>
      </w:pPr>
      <w:hyperlink w:anchor="_195976dea0d8187e1656ac43c072c070" w:history="1">
        <w:r w:rsidR="003709BC">
          <w:rPr>
            <w:rStyle w:val="Hyperlink"/>
          </w:rPr>
          <w:t>Actor</w:t>
        </w:r>
      </w:hyperlink>
      <w:r w:rsidR="003709BC">
        <w:t xml:space="preserve">, </w:t>
      </w:r>
      <w:hyperlink w:anchor="_af9a077c80f80a07a9812de685dc33bb" w:history="1">
        <w:r w:rsidR="003709BC">
          <w:rPr>
            <w:rStyle w:val="Hyperlink"/>
          </w:rPr>
          <w:t>Physical Entity</w:t>
        </w:r>
      </w:hyperlink>
    </w:p>
    <w:p w14:paraId="00D8315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0E891C6" w14:textId="77777777" w:rsidR="003709BC" w:rsidRDefault="003709BC" w:rsidP="003709BC">
      <w:pPr>
        <w:pStyle w:val="BodyText2"/>
        <w:spacing w:after="0"/>
      </w:pPr>
      <w:r>
        <w:rPr>
          <w:noProof/>
          <w:lang w:val="en-US" w:eastAsia="en-US" w:bidi="ar-SA"/>
        </w:rPr>
        <w:drawing>
          <wp:inline distT="0" distB="0" distL="0" distR="0" wp14:anchorId="7174AEA5" wp14:editId="245CDDDD">
            <wp:extent cx="152400" cy="152400"/>
            <wp:effectExtent l="0" t="0" r="0" b="0"/>
            <wp:docPr id="8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birth date</w:t>
      </w:r>
      <w:r>
        <w:rPr>
          <w:rFonts w:cs="Arial"/>
        </w:rPr>
        <w:fldChar w:fldCharType="begin"/>
      </w:r>
      <w:r>
        <w:instrText>XE"</w:instrText>
      </w:r>
      <w:r w:rsidRPr="00413D75">
        <w:rPr>
          <w:rFonts w:cs="Arial"/>
        </w:rPr>
        <w:instrText>birth date</w:instrText>
      </w:r>
      <w:r>
        <w:instrText>"</w:instrText>
      </w:r>
      <w:r>
        <w:rPr>
          <w:rFonts w:cs="Arial"/>
        </w:rPr>
        <w:fldChar w:fldCharType="end"/>
      </w:r>
      <w:r>
        <w:t xml:space="preserve"> : </w:t>
      </w:r>
      <w:hyperlink w:anchor="_a377b3b738951158aa898a5ff29f5289" w:history="1">
        <w:r>
          <w:rPr>
            <w:rStyle w:val="Hyperlink"/>
          </w:rPr>
          <w:t>Time Point</w:t>
        </w:r>
      </w:hyperlink>
    </w:p>
    <w:p w14:paraId="752D05E3" w14:textId="77777777" w:rsidR="003709BC" w:rsidRDefault="003709BC" w:rsidP="008C7C30">
      <w:pPr>
        <w:pStyle w:val="BodyText"/>
      </w:pPr>
      <w:r>
        <w:t>The date an animal (including a person) was born, became an independent entity.</w:t>
      </w:r>
      <w:r>
        <w:br/>
        <w:t>[FIBO] hasDateOfBirth</w:t>
      </w:r>
    </w:p>
    <w:p w14:paraId="5B47BA34" w14:textId="77777777" w:rsidR="003709BC" w:rsidRDefault="003709BC" w:rsidP="003709BC">
      <w:pPr>
        <w:pStyle w:val="BodyText2"/>
        <w:spacing w:after="0"/>
      </w:pPr>
      <w:r>
        <w:rPr>
          <w:noProof/>
          <w:lang w:val="en-US" w:eastAsia="en-US" w:bidi="ar-SA"/>
        </w:rPr>
        <w:drawing>
          <wp:inline distT="0" distB="0" distL="0" distR="0" wp14:anchorId="19B82CBF" wp14:editId="49995D79">
            <wp:extent cx="152400" cy="152400"/>
            <wp:effectExtent l="0" t="0" r="0" b="0"/>
            <wp:docPr id="8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death date</w:t>
      </w:r>
      <w:r>
        <w:rPr>
          <w:rFonts w:cs="Arial"/>
        </w:rPr>
        <w:fldChar w:fldCharType="begin"/>
      </w:r>
      <w:r>
        <w:instrText>XE"</w:instrText>
      </w:r>
      <w:r w:rsidRPr="00413D75">
        <w:rPr>
          <w:rFonts w:cs="Arial"/>
        </w:rPr>
        <w:instrText>death date</w:instrText>
      </w:r>
      <w:r>
        <w:instrText>"</w:instrText>
      </w:r>
      <w:r>
        <w:rPr>
          <w:rFonts w:cs="Arial"/>
        </w:rPr>
        <w:fldChar w:fldCharType="end"/>
      </w:r>
      <w:r>
        <w:t xml:space="preserve"> : </w:t>
      </w:r>
      <w:hyperlink w:anchor="_a377b3b738951158aa898a5ff29f5289" w:history="1">
        <w:r>
          <w:rPr>
            <w:rStyle w:val="Hyperlink"/>
          </w:rPr>
          <w:t>Time Point</w:t>
        </w:r>
      </w:hyperlink>
    </w:p>
    <w:p w14:paraId="69BF3B39" w14:textId="77777777" w:rsidR="003709BC" w:rsidRDefault="003709BC" w:rsidP="008C7C30">
      <w:pPr>
        <w:pStyle w:val="BodyText"/>
      </w:pPr>
      <w:r>
        <w:t>The date an animal (including a person) died, ceased to be living.</w:t>
      </w:r>
    </w:p>
    <w:p w14:paraId="684FEDD8" w14:textId="77777777" w:rsidR="003709BC" w:rsidRDefault="003709BC" w:rsidP="003709BC">
      <w:pPr>
        <w:pStyle w:val="BodyText2"/>
        <w:spacing w:after="0"/>
      </w:pPr>
      <w:r>
        <w:rPr>
          <w:noProof/>
          <w:lang w:val="en-US" w:eastAsia="en-US" w:bidi="ar-SA"/>
        </w:rPr>
        <w:drawing>
          <wp:inline distT="0" distB="0" distL="0" distR="0" wp14:anchorId="1BA3CCBE" wp14:editId="75F24A12">
            <wp:extent cx="152400" cy="152400"/>
            <wp:effectExtent l="0" t="0" r="0" b="0"/>
            <wp:docPr id="87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physical sex</w:t>
      </w:r>
      <w:r>
        <w:rPr>
          <w:rFonts w:cs="Arial"/>
        </w:rPr>
        <w:fldChar w:fldCharType="begin"/>
      </w:r>
      <w:r>
        <w:instrText>XE"</w:instrText>
      </w:r>
      <w:r w:rsidRPr="00413D75">
        <w:rPr>
          <w:rFonts w:cs="Arial"/>
        </w:rPr>
        <w:instrText>physical sex</w:instrText>
      </w:r>
      <w:r>
        <w:instrText>"</w:instrText>
      </w:r>
      <w:r>
        <w:rPr>
          <w:rFonts w:cs="Arial"/>
        </w:rPr>
        <w:fldChar w:fldCharType="end"/>
      </w:r>
      <w:r>
        <w:t xml:space="preserve"> : </w:t>
      </w:r>
      <w:hyperlink w:anchor="_fc6c4f235498ddeab13f236631c30175" w:history="1">
        <w:r>
          <w:rPr>
            <w:rStyle w:val="Hyperlink"/>
          </w:rPr>
          <w:t>Sex Kind</w:t>
        </w:r>
      </w:hyperlink>
    </w:p>
    <w:p w14:paraId="5D646623" w14:textId="77777777" w:rsidR="003709BC" w:rsidRDefault="003709BC" w:rsidP="008C7C30">
      <w:pPr>
        <w:pStyle w:val="BodyText"/>
      </w:pPr>
      <w:r>
        <w:t>Sex of a living thing as indicated by essential physical characteristics, primarily genitalia.</w:t>
      </w:r>
      <w:r>
        <w:br/>
        <w:t>[FIBO] hasGender</w:t>
      </w:r>
    </w:p>
    <w:p w14:paraId="6FAF316A" w14:textId="77777777" w:rsidR="003709BC" w:rsidRDefault="003709BC" w:rsidP="003709BC">
      <w:pPr>
        <w:pStyle w:val="BodyText2"/>
        <w:spacing w:after="0"/>
      </w:pPr>
      <w:r>
        <w:rPr>
          <w:noProof/>
          <w:lang w:val="en-US" w:eastAsia="en-US" w:bidi="ar-SA"/>
        </w:rPr>
        <w:drawing>
          <wp:inline distT="0" distB="0" distL="0" distR="0" wp14:anchorId="6B108574" wp14:editId="73DCA926">
            <wp:extent cx="152400" cy="152400"/>
            <wp:effectExtent l="0" t="0" r="0" b="0"/>
            <wp:docPr id="87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standing height</w:t>
      </w:r>
      <w:r>
        <w:rPr>
          <w:rFonts w:cs="Arial"/>
        </w:rPr>
        <w:fldChar w:fldCharType="begin"/>
      </w:r>
      <w:r>
        <w:instrText>XE"</w:instrText>
      </w:r>
      <w:r w:rsidRPr="00413D75">
        <w:rPr>
          <w:rFonts w:cs="Arial"/>
        </w:rPr>
        <w:instrText>standing height</w:instrText>
      </w:r>
      <w:r>
        <w:instrText>"</w:instrText>
      </w:r>
      <w:r>
        <w:rPr>
          <w:rFonts w:cs="Arial"/>
        </w:rPr>
        <w:fldChar w:fldCharType="end"/>
      </w:r>
      <w:r>
        <w:t xml:space="preserve"> : </w:t>
      </w:r>
      <w:hyperlink w:anchor="_885fde8f813da57918502883213c6a13" w:history="1">
        <w:r>
          <w:rPr>
            <w:rStyle w:val="Hyperlink"/>
          </w:rPr>
          <w:t>Length</w:t>
        </w:r>
      </w:hyperlink>
    </w:p>
    <w:p w14:paraId="2F07B482" w14:textId="77777777" w:rsidR="003709BC" w:rsidRDefault="003709BC" w:rsidP="008C7C30">
      <w:pPr>
        <w:pStyle w:val="BodyText"/>
      </w:pPr>
      <w:r>
        <w:t>The measurement from base to top or (of a standing person) from head to foot. "Current" is relative to the time frame of the defining context.</w:t>
      </w:r>
    </w:p>
    <w:p w14:paraId="55A4A296" w14:textId="77777777" w:rsidR="003709BC" w:rsidRDefault="003709BC" w:rsidP="003709BC"/>
    <w:p w14:paraId="27FE39A6" w14:textId="77777777" w:rsidR="003709BC" w:rsidRDefault="003709BC" w:rsidP="003709BC">
      <w:pPr>
        <w:pStyle w:val="Heading3"/>
        <w:spacing w:after="0"/>
        <w:ind w:left="1080"/>
      </w:pPr>
      <w:bookmarkStart w:id="2409" w:name="_6089fbbce5fd1f7b558343f2b2a59b1a"/>
      <w:bookmarkStart w:id="2410" w:name="_Toc468649745"/>
      <w:r>
        <w:t>Class Conveyance</w:t>
      </w:r>
      <w:bookmarkEnd w:id="2409"/>
      <w:bookmarkEnd w:id="2410"/>
      <w:r w:rsidRPr="003A31EC">
        <w:rPr>
          <w:rFonts w:cs="Arial"/>
        </w:rPr>
        <w:t xml:space="preserve"> </w:t>
      </w:r>
      <w:r>
        <w:rPr>
          <w:rFonts w:cs="Arial"/>
        </w:rPr>
        <w:fldChar w:fldCharType="begin"/>
      </w:r>
      <w:r>
        <w:instrText>XE"</w:instrText>
      </w:r>
      <w:r w:rsidRPr="00413D75">
        <w:rPr>
          <w:rFonts w:cs="Arial"/>
        </w:rPr>
        <w:instrText>Conveyance</w:instrText>
      </w:r>
      <w:r>
        <w:instrText>"</w:instrText>
      </w:r>
      <w:r>
        <w:rPr>
          <w:rFonts w:cs="Arial"/>
        </w:rPr>
        <w:fldChar w:fldCharType="end"/>
      </w:r>
      <w:r>
        <w:rPr>
          <w:rFonts w:cs="Arial"/>
        </w:rPr>
        <w:t xml:space="preserve"> </w:t>
      </w:r>
    </w:p>
    <w:p w14:paraId="5EF65105" w14:textId="77777777" w:rsidR="003709BC" w:rsidRDefault="003709BC" w:rsidP="003709BC">
      <w:r>
        <w:t>A device or system providing a means of physical transport from place to place.</w:t>
      </w:r>
      <w:r>
        <w:br/>
        <w:t>[NIEM] ConveyanceType</w:t>
      </w:r>
    </w:p>
    <w:p w14:paraId="2A8F24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68D9E1" w14:textId="77777777" w:rsidR="003709BC" w:rsidRDefault="003D454B" w:rsidP="003709BC">
      <w:pPr>
        <w:ind w:left="360"/>
      </w:pPr>
      <w:hyperlink w:anchor="_01fbea83d6b9b9104eb61e6c1562b1e0" w:history="1">
        <w:r w:rsidR="003709BC">
          <w:rPr>
            <w:rStyle w:val="Hyperlink"/>
          </w:rPr>
          <w:t>Device</w:t>
        </w:r>
      </w:hyperlink>
    </w:p>
    <w:p w14:paraId="617B5DCF" w14:textId="77777777" w:rsidR="003709BC" w:rsidRDefault="003709BC" w:rsidP="003709BC"/>
    <w:p w14:paraId="54CABC91" w14:textId="77777777" w:rsidR="003709BC" w:rsidRDefault="003709BC" w:rsidP="003709BC">
      <w:pPr>
        <w:pStyle w:val="Heading3"/>
        <w:spacing w:after="0"/>
        <w:ind w:left="1080"/>
      </w:pPr>
      <w:bookmarkStart w:id="2411" w:name="_01fbea83d6b9b9104eb61e6c1562b1e0"/>
      <w:bookmarkStart w:id="2412" w:name="_Toc468649746"/>
      <w:r>
        <w:t>Class Device</w:t>
      </w:r>
      <w:bookmarkEnd w:id="2411"/>
      <w:bookmarkEnd w:id="2412"/>
      <w:r w:rsidRPr="003A31EC">
        <w:rPr>
          <w:rFonts w:cs="Arial"/>
        </w:rPr>
        <w:t xml:space="preserve"> </w:t>
      </w:r>
      <w:r>
        <w:rPr>
          <w:rFonts w:cs="Arial"/>
        </w:rPr>
        <w:fldChar w:fldCharType="begin"/>
      </w:r>
      <w:r>
        <w:instrText>XE"</w:instrText>
      </w:r>
      <w:r w:rsidRPr="00413D75">
        <w:rPr>
          <w:rFonts w:cs="Arial"/>
        </w:rPr>
        <w:instrText>Device</w:instrText>
      </w:r>
      <w:r>
        <w:instrText>"</w:instrText>
      </w:r>
      <w:r>
        <w:rPr>
          <w:rFonts w:cs="Arial"/>
        </w:rPr>
        <w:fldChar w:fldCharType="end"/>
      </w:r>
      <w:r>
        <w:rPr>
          <w:rFonts w:cs="Arial"/>
        </w:rPr>
        <w:t xml:space="preserve"> </w:t>
      </w:r>
    </w:p>
    <w:p w14:paraId="00B0F5E0" w14:textId="77777777" w:rsidR="003709BC" w:rsidRDefault="003709BC" w:rsidP="003709BC">
      <w:r>
        <w:t>A thing made for a particular purpose; an invention or contrivance, especially a mechanical or electrical one.</w:t>
      </w:r>
      <w:r>
        <w:br/>
        <w:t>[NIEM] DeviceType</w:t>
      </w:r>
      <w:r>
        <w:br/>
      </w:r>
    </w:p>
    <w:p w14:paraId="1FD534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62B5B" w14:textId="77777777" w:rsidR="003709BC" w:rsidRDefault="003D454B" w:rsidP="003709BC">
      <w:pPr>
        <w:ind w:left="360"/>
      </w:pPr>
      <w:hyperlink w:anchor="_28f984bb260c3ff2e5612283df0d62da" w:history="1">
        <w:r w:rsidR="003709BC">
          <w:rPr>
            <w:rStyle w:val="Hyperlink"/>
          </w:rPr>
          <w:t>Item</w:t>
        </w:r>
      </w:hyperlink>
      <w:r w:rsidR="003709BC">
        <w:t xml:space="preserve">, </w:t>
      </w:r>
      <w:hyperlink w:anchor="_d442d75c9ac335e7a2aadbc96919fc2d" w:history="1">
        <w:r w:rsidR="003709BC">
          <w:rPr>
            <w:rStyle w:val="Hyperlink"/>
          </w:rPr>
          <w:t>Resource</w:t>
        </w:r>
      </w:hyperlink>
    </w:p>
    <w:p w14:paraId="71CA1377" w14:textId="77777777" w:rsidR="003709BC" w:rsidRDefault="003709BC" w:rsidP="003709BC"/>
    <w:p w14:paraId="7059B6CF" w14:textId="77777777" w:rsidR="003709BC" w:rsidRDefault="003709BC" w:rsidP="003709BC">
      <w:pPr>
        <w:pStyle w:val="Heading3"/>
        <w:spacing w:after="0"/>
        <w:ind w:left="1080"/>
      </w:pPr>
      <w:bookmarkStart w:id="2413" w:name="_28f984bb260c3ff2e5612283df0d62da"/>
      <w:bookmarkStart w:id="2414" w:name="_Toc468649747"/>
      <w:r>
        <w:t>Class Item</w:t>
      </w:r>
      <w:bookmarkEnd w:id="2413"/>
      <w:bookmarkEnd w:id="2414"/>
      <w:r w:rsidRPr="003A31EC">
        <w:rPr>
          <w:rFonts w:cs="Arial"/>
        </w:rPr>
        <w:t xml:space="preserve"> </w:t>
      </w:r>
      <w:r>
        <w:rPr>
          <w:rFonts w:cs="Arial"/>
        </w:rPr>
        <w:fldChar w:fldCharType="begin"/>
      </w:r>
      <w:r>
        <w:instrText>XE"</w:instrText>
      </w:r>
      <w:r w:rsidRPr="00413D75">
        <w:rPr>
          <w:rFonts w:cs="Arial"/>
        </w:rPr>
        <w:instrText>Item</w:instrText>
      </w:r>
      <w:r>
        <w:instrText>"</w:instrText>
      </w:r>
      <w:r>
        <w:rPr>
          <w:rFonts w:cs="Arial"/>
        </w:rPr>
        <w:fldChar w:fldCharType="end"/>
      </w:r>
      <w:r>
        <w:rPr>
          <w:rFonts w:cs="Arial"/>
        </w:rPr>
        <w:t xml:space="preserve"> </w:t>
      </w:r>
    </w:p>
    <w:p w14:paraId="3CC729B2" w14:textId="77777777" w:rsidR="003709BC" w:rsidRDefault="003709BC" w:rsidP="003709BC">
      <w:r>
        <w:t>An inanimate material object as distinct from a living sentient being.</w:t>
      </w:r>
      <w:r>
        <w:br/>
        <w:t>[NIEM] ItemType</w:t>
      </w:r>
      <w:r>
        <w:br/>
        <w:t>[DOLCE] Non-agentive Physical Object</w:t>
      </w:r>
    </w:p>
    <w:p w14:paraId="3F976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49026F" w14:textId="77777777" w:rsidR="003709BC" w:rsidRDefault="003D454B" w:rsidP="003709BC">
      <w:pPr>
        <w:ind w:left="360"/>
      </w:pPr>
      <w:hyperlink w:anchor="_af9a077c80f80a07a9812de685dc33bb" w:history="1">
        <w:r w:rsidR="003709BC">
          <w:rPr>
            <w:rStyle w:val="Hyperlink"/>
          </w:rPr>
          <w:t>Physical Entity</w:t>
        </w:r>
      </w:hyperlink>
    </w:p>
    <w:p w14:paraId="1EEF1F8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99A1FC" w14:textId="77777777" w:rsidR="003709BC" w:rsidRDefault="003709BC" w:rsidP="003709BC">
      <w:pPr>
        <w:pStyle w:val="BodyText2"/>
        <w:spacing w:after="0"/>
      </w:pPr>
      <w:r>
        <w:rPr>
          <w:noProof/>
          <w:lang w:val="en-US" w:eastAsia="en-US" w:bidi="ar-SA"/>
        </w:rPr>
        <w:drawing>
          <wp:inline distT="0" distB="0" distL="0" distR="0" wp14:anchorId="73521A4D" wp14:editId="2FC7F3C9">
            <wp:extent cx="152400" cy="152400"/>
            <wp:effectExtent l="0" t="0" r="0" b="0"/>
            <wp:docPr id="8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height</w:t>
      </w:r>
      <w:r>
        <w:rPr>
          <w:rFonts w:cs="Arial"/>
        </w:rPr>
        <w:fldChar w:fldCharType="begin"/>
      </w:r>
      <w:r>
        <w:instrText>XE"</w:instrText>
      </w:r>
      <w:r w:rsidRPr="00413D75">
        <w:rPr>
          <w:rFonts w:cs="Arial"/>
        </w:rPr>
        <w:instrText>height</w:instrText>
      </w:r>
      <w:r>
        <w:instrText>"</w:instrText>
      </w:r>
      <w:r>
        <w:rPr>
          <w:rFonts w:cs="Arial"/>
        </w:rPr>
        <w:fldChar w:fldCharType="end"/>
      </w:r>
      <w:r>
        <w:t xml:space="preserve"> : </w:t>
      </w:r>
      <w:hyperlink w:anchor="_885fde8f813da57918502883213c6a13" w:history="1">
        <w:r>
          <w:rPr>
            <w:rStyle w:val="Hyperlink"/>
          </w:rPr>
          <w:t>Length</w:t>
        </w:r>
      </w:hyperlink>
    </w:p>
    <w:p w14:paraId="5EE82ADE" w14:textId="77777777" w:rsidR="003709BC" w:rsidRDefault="003709BC" w:rsidP="008C7C30">
      <w:pPr>
        <w:pStyle w:val="BodyText"/>
      </w:pPr>
      <w:r>
        <w:t>[NIEM]ItemHeightMeasure: A measurement of the height of an item.</w:t>
      </w:r>
      <w:r>
        <w:br/>
        <w:t>A measurement in the vertical plane. For a person, from head to toe.</w:t>
      </w:r>
    </w:p>
    <w:p w14:paraId="0BC17D30" w14:textId="77777777" w:rsidR="003709BC" w:rsidRDefault="003709BC" w:rsidP="003709BC">
      <w:pPr>
        <w:pStyle w:val="BodyText2"/>
        <w:spacing w:after="0"/>
      </w:pPr>
      <w:r>
        <w:rPr>
          <w:noProof/>
          <w:lang w:val="en-US" w:eastAsia="en-US" w:bidi="ar-SA"/>
        </w:rPr>
        <w:drawing>
          <wp:inline distT="0" distB="0" distL="0" distR="0" wp14:anchorId="24E02A95" wp14:editId="46CE5152">
            <wp:extent cx="152400" cy="152400"/>
            <wp:effectExtent l="0" t="0" r="0" b="0"/>
            <wp:docPr id="87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length</w:t>
      </w:r>
      <w:r>
        <w:rPr>
          <w:rFonts w:cs="Arial"/>
        </w:rPr>
        <w:fldChar w:fldCharType="begin"/>
      </w:r>
      <w:r>
        <w:instrText>XE"</w:instrText>
      </w:r>
      <w:r w:rsidRPr="00413D75">
        <w:rPr>
          <w:rFonts w:cs="Arial"/>
        </w:rPr>
        <w:instrText>length</w:instrText>
      </w:r>
      <w:r>
        <w:instrText>"</w:instrText>
      </w:r>
      <w:r>
        <w:rPr>
          <w:rFonts w:cs="Arial"/>
        </w:rPr>
        <w:fldChar w:fldCharType="end"/>
      </w:r>
      <w:r>
        <w:t xml:space="preserve"> : </w:t>
      </w:r>
      <w:hyperlink w:anchor="_885fde8f813da57918502883213c6a13" w:history="1">
        <w:r>
          <w:rPr>
            <w:rStyle w:val="Hyperlink"/>
          </w:rPr>
          <w:t>Length</w:t>
        </w:r>
      </w:hyperlink>
    </w:p>
    <w:p w14:paraId="18EC5B8E" w14:textId="77777777" w:rsidR="003709BC" w:rsidRDefault="003709BC" w:rsidP="008C7C30">
      <w:pPr>
        <w:pStyle w:val="BodyText"/>
      </w:pPr>
      <w:r>
        <w:t>[NIEM] ItemLengthMeasure: A measurement of the length of an item.</w:t>
      </w:r>
      <w:r>
        <w:br/>
        <w:t>A longitudinal measurement - from end to end. Usually greater than width.</w:t>
      </w:r>
    </w:p>
    <w:p w14:paraId="3E810425" w14:textId="77777777" w:rsidR="003709BC" w:rsidRDefault="003709BC" w:rsidP="003709BC">
      <w:pPr>
        <w:pStyle w:val="BodyText2"/>
        <w:spacing w:after="0"/>
      </w:pPr>
      <w:r>
        <w:rPr>
          <w:noProof/>
          <w:lang w:val="en-US" w:eastAsia="en-US" w:bidi="ar-SA"/>
        </w:rPr>
        <w:drawing>
          <wp:inline distT="0" distB="0" distL="0" distR="0" wp14:anchorId="7412A3A8" wp14:editId="0A1D6151">
            <wp:extent cx="152400" cy="152400"/>
            <wp:effectExtent l="0" t="0" r="0" b="0"/>
            <wp:docPr id="88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width</w:t>
      </w:r>
      <w:r>
        <w:rPr>
          <w:rFonts w:cs="Arial"/>
        </w:rPr>
        <w:fldChar w:fldCharType="begin"/>
      </w:r>
      <w:r>
        <w:instrText>XE"</w:instrText>
      </w:r>
      <w:r w:rsidRPr="00413D75">
        <w:rPr>
          <w:rFonts w:cs="Arial"/>
        </w:rPr>
        <w:instrText>width</w:instrText>
      </w:r>
      <w:r>
        <w:instrText>"</w:instrText>
      </w:r>
      <w:r>
        <w:rPr>
          <w:rFonts w:cs="Arial"/>
        </w:rPr>
        <w:fldChar w:fldCharType="end"/>
      </w:r>
      <w:r>
        <w:t xml:space="preserve"> : </w:t>
      </w:r>
      <w:hyperlink w:anchor="_885fde8f813da57918502883213c6a13" w:history="1">
        <w:r>
          <w:rPr>
            <w:rStyle w:val="Hyperlink"/>
          </w:rPr>
          <w:t>Length</w:t>
        </w:r>
      </w:hyperlink>
    </w:p>
    <w:p w14:paraId="7688C3B3" w14:textId="77777777" w:rsidR="003709BC" w:rsidRDefault="003709BC" w:rsidP="008C7C30">
      <w:pPr>
        <w:pStyle w:val="BodyText"/>
      </w:pPr>
      <w:r>
        <w:t>[NIEM] ItemWidthMeasure: A measurement of the width of an item.</w:t>
      </w:r>
      <w:r>
        <w:br/>
        <w:t>A horizontal measurement - from side to side.</w:t>
      </w:r>
    </w:p>
    <w:p w14:paraId="77C896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322E0B" w14:textId="77777777" w:rsidR="003709BC" w:rsidRDefault="003709BC" w:rsidP="003709BC">
      <w:pPr>
        <w:ind w:left="605" w:hanging="245"/>
      </w:pPr>
      <w:r>
        <w:rPr>
          <w:noProof/>
        </w:rPr>
        <w:drawing>
          <wp:inline distT="0" distB="0" distL="0" distR="0" wp14:anchorId="242B0884" wp14:editId="21F26A40">
            <wp:extent cx="152400" cy="152400"/>
            <wp:effectExtent l="0" t="0" r="0" b="0"/>
            <wp:docPr id="8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2639640ba829dc74baf2a96ac6d9829" w:history="1">
        <w:r>
          <w:rPr>
            <w:rStyle w:val="Hyperlink"/>
          </w:rPr>
          <w:t>Managed Item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511D3F6D" w14:textId="77777777" w:rsidR="003709BC" w:rsidRDefault="003709BC" w:rsidP="003709BC"/>
    <w:p w14:paraId="6A1713DC" w14:textId="77777777" w:rsidR="003709BC" w:rsidRDefault="003709BC" w:rsidP="003709BC">
      <w:pPr>
        <w:pStyle w:val="Heading3"/>
        <w:spacing w:after="0"/>
        <w:ind w:left="1080"/>
      </w:pPr>
      <w:bookmarkStart w:id="2415" w:name="_42639640ba829dc74baf2a96ac6d9829"/>
      <w:bookmarkStart w:id="2416" w:name="_Toc468649748"/>
      <w:r>
        <w:t>Class Managed Item Identifier</w:t>
      </w:r>
      <w:bookmarkEnd w:id="2415"/>
      <w:r w:rsidRPr="003A31EC">
        <w:rPr>
          <w:rFonts w:cs="Arial"/>
        </w:rPr>
        <w:t xml:space="preserve"> </w:t>
      </w:r>
      <w:r>
        <w:rPr>
          <w:rFonts w:cs="Arial"/>
        </w:rPr>
        <w:fldChar w:fldCharType="begin"/>
      </w:r>
      <w:r>
        <w:instrText>XE"</w:instrText>
      </w:r>
      <w:r w:rsidRPr="00413D75">
        <w:rPr>
          <w:rFonts w:cs="Arial"/>
        </w:rPr>
        <w:instrText>Managed Item Identifier</w:instrText>
      </w:r>
      <w:r>
        <w:instrText>"</w:instrText>
      </w:r>
      <w:r>
        <w:rPr>
          <w:rFonts w:cs="Arial"/>
        </w:rPr>
        <w:fldChar w:fldCharType="end"/>
      </w:r>
      <w:r>
        <w:rPr>
          <w:rFonts w:cs="Arial"/>
        </w:rPr>
        <w:t xml:space="preserve"> &lt;&lt;Value&gt;&gt;</w:t>
      </w:r>
      <w:bookmarkEnd w:id="2416"/>
    </w:p>
    <w:p w14:paraId="1261C1E8" w14:textId="77777777" w:rsidR="003709BC" w:rsidRDefault="003709BC" w:rsidP="003709BC">
      <w:r>
        <w:t>[NIEM] An identification inscribed on or attached to a part, collection of parts, or complete unit by the manufacturer. Syn. ItemSerialIdentification.</w:t>
      </w:r>
      <w:r>
        <w:br/>
        <w:t>[FIBO] ProductIdentifier:  an identifier for a product</w:t>
      </w:r>
    </w:p>
    <w:p w14:paraId="4B5892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020BA4" w14:textId="77777777" w:rsidR="003709BC" w:rsidRDefault="003D454B" w:rsidP="003709BC">
      <w:pPr>
        <w:ind w:left="360"/>
      </w:pPr>
      <w:hyperlink w:anchor="_18f8ef1b23e6cdf9278bd94f24f73c26" w:history="1">
        <w:r w:rsidR="003709BC">
          <w:rPr>
            <w:rStyle w:val="Hyperlink"/>
          </w:rPr>
          <w:t>Unique Identifier</w:t>
        </w:r>
      </w:hyperlink>
    </w:p>
    <w:p w14:paraId="0985682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DF93DEA" w14:textId="77777777" w:rsidR="003709BC" w:rsidRDefault="003709BC" w:rsidP="003709BC">
      <w:pPr>
        <w:ind w:left="605" w:hanging="245"/>
      </w:pPr>
      <w:r>
        <w:rPr>
          <w:noProof/>
        </w:rPr>
        <w:drawing>
          <wp:inline distT="0" distB="0" distL="0" distR="0" wp14:anchorId="6BE2D8DD" wp14:editId="78A6784A">
            <wp:extent cx="152400" cy="152400"/>
            <wp:effectExtent l="0" t="0" r="0" b="0"/>
            <wp:docPr id="88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8f984bb260c3ff2e5612283df0d62da" w:history="1">
        <w:r>
          <w:rPr>
            <w:rStyle w:val="Hyperlink"/>
          </w:rPr>
          <w:t>Item</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3DC9181E" w14:textId="77777777" w:rsidR="003709BC" w:rsidRDefault="003709BC" w:rsidP="003709BC"/>
    <w:p w14:paraId="66AF1621" w14:textId="77777777" w:rsidR="003709BC" w:rsidRDefault="003709BC" w:rsidP="003709BC">
      <w:pPr>
        <w:pStyle w:val="Heading3"/>
        <w:spacing w:after="0"/>
        <w:ind w:left="1080"/>
      </w:pPr>
      <w:bookmarkStart w:id="2417" w:name="_af9a077c80f80a07a9812de685dc33bb"/>
      <w:bookmarkStart w:id="2418" w:name="_Toc468649749"/>
      <w:r>
        <w:t>Class Physical Entity</w:t>
      </w:r>
      <w:bookmarkEnd w:id="2417"/>
      <w:bookmarkEnd w:id="2418"/>
      <w:r w:rsidRPr="003A31EC">
        <w:rPr>
          <w:rFonts w:cs="Arial"/>
        </w:rPr>
        <w:t xml:space="preserve"> </w:t>
      </w:r>
      <w:r>
        <w:rPr>
          <w:rFonts w:cs="Arial"/>
        </w:rPr>
        <w:fldChar w:fldCharType="begin"/>
      </w:r>
      <w:r>
        <w:instrText>XE"</w:instrText>
      </w:r>
      <w:r w:rsidRPr="00413D75">
        <w:rPr>
          <w:rFonts w:cs="Arial"/>
        </w:rPr>
        <w:instrText>Physical Entity</w:instrText>
      </w:r>
      <w:r>
        <w:instrText>"</w:instrText>
      </w:r>
      <w:r>
        <w:rPr>
          <w:rFonts w:cs="Arial"/>
        </w:rPr>
        <w:fldChar w:fldCharType="end"/>
      </w:r>
      <w:r>
        <w:rPr>
          <w:rFonts w:cs="Arial"/>
        </w:rPr>
        <w:t xml:space="preserve"> </w:t>
      </w:r>
    </w:p>
    <w:p w14:paraId="65F0EB05" w14:textId="77777777" w:rsidR="003709BC" w:rsidRDefault="003709BC" w:rsidP="003709BC">
      <w:r>
        <w:t>A thing that exists in space and time including people, places, and things.</w:t>
      </w:r>
      <w:r>
        <w:br/>
      </w:r>
      <w:r>
        <w:br/>
        <w:t>[DOLCE] Object</w:t>
      </w:r>
      <w:r>
        <w:br/>
      </w:r>
      <w:r>
        <w:br/>
        <w:t>[IDEAS] Individual: A Thing that has spatio-temporal extent.</w:t>
      </w:r>
      <w:r>
        <w:br/>
      </w:r>
      <w:r>
        <w:br/>
        <w:t>Note1 - this may be some that existed in the past, exists now, or may exist in some future possible world.</w:t>
      </w:r>
      <w:r>
        <w:br/>
      </w:r>
      <w:r>
        <w:br/>
        <w:t>Note2 - the Individual may be scattered - i.e. it is the fusion of several disconnect parts.</w:t>
      </w:r>
    </w:p>
    <w:p w14:paraId="667502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E9C5E4" w14:textId="77777777" w:rsidR="003709BC" w:rsidRDefault="003D454B" w:rsidP="003709BC">
      <w:pPr>
        <w:ind w:left="360"/>
      </w:pPr>
      <w:hyperlink w:anchor="_9e590df8c30230cf3596fa46219d8207" w:history="1">
        <w:r w:rsidR="003709BC">
          <w:rPr>
            <w:rStyle w:val="Hyperlink"/>
          </w:rPr>
          <w:t>Spacial Entity</w:t>
        </w:r>
      </w:hyperlink>
    </w:p>
    <w:p w14:paraId="70599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7F2113E" w14:textId="77777777" w:rsidR="003709BC" w:rsidRDefault="003709BC" w:rsidP="003709BC">
      <w:pPr>
        <w:pStyle w:val="BodyText2"/>
        <w:spacing w:after="0"/>
      </w:pPr>
      <w:r>
        <w:rPr>
          <w:noProof/>
          <w:lang w:val="en-US" w:eastAsia="en-US" w:bidi="ar-SA"/>
        </w:rPr>
        <w:drawing>
          <wp:inline distT="0" distB="0" distL="0" distR="0" wp14:anchorId="25619F34" wp14:editId="2D254C28">
            <wp:extent cx="152400" cy="152400"/>
            <wp:effectExtent l="0" t="0" r="0" b="0"/>
            <wp:docPr id="88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weight</w:t>
      </w:r>
      <w:r>
        <w:rPr>
          <w:rFonts w:cs="Arial"/>
        </w:rPr>
        <w:fldChar w:fldCharType="begin"/>
      </w:r>
      <w:r>
        <w:instrText>XE"</w:instrText>
      </w:r>
      <w:r w:rsidRPr="00413D75">
        <w:rPr>
          <w:rFonts w:cs="Arial"/>
        </w:rPr>
        <w:instrText>weight</w:instrText>
      </w:r>
      <w:r>
        <w:instrText>"</w:instrText>
      </w:r>
      <w:r>
        <w:rPr>
          <w:rFonts w:cs="Arial"/>
        </w:rPr>
        <w:fldChar w:fldCharType="end"/>
      </w:r>
      <w:r>
        <w:t xml:space="preserve"> : </w:t>
      </w:r>
      <w:hyperlink w:anchor="_a7b0856e414fe8814134cb5482790981" w:history="1">
        <w:r>
          <w:rPr>
            <w:rStyle w:val="Hyperlink"/>
          </w:rPr>
          <w:t>Mass</w:t>
        </w:r>
      </w:hyperlink>
    </w:p>
    <w:p w14:paraId="5C8C45F9" w14:textId="77777777" w:rsidR="003709BC" w:rsidRDefault="003709BC" w:rsidP="008C7C30">
      <w:pPr>
        <w:pStyle w:val="BodyText"/>
      </w:pPr>
      <w:r>
        <w:t>The current weight (as mass) of a physical thing.</w:t>
      </w:r>
    </w:p>
    <w:p w14:paraId="0C65421E" w14:textId="77777777" w:rsidR="003709BC" w:rsidRDefault="003709BC" w:rsidP="003709BC"/>
    <w:p w14:paraId="23A63884" w14:textId="77777777" w:rsidR="003709BC" w:rsidRDefault="003709BC" w:rsidP="003709BC">
      <w:pPr>
        <w:pStyle w:val="Heading3"/>
        <w:spacing w:after="0"/>
        <w:ind w:left="1080"/>
      </w:pPr>
      <w:bookmarkStart w:id="2419" w:name="_ebcb16b4e867997a720f0f59befb870e"/>
      <w:bookmarkStart w:id="2420" w:name="_Toc468649750"/>
      <w:r>
        <w:t>Class Physical Feature</w:t>
      </w:r>
      <w:bookmarkEnd w:id="2419"/>
      <w:bookmarkEnd w:id="2420"/>
      <w:r w:rsidRPr="003A31EC">
        <w:rPr>
          <w:rFonts w:cs="Arial"/>
        </w:rPr>
        <w:t xml:space="preserve"> </w:t>
      </w:r>
      <w:r>
        <w:rPr>
          <w:rFonts w:cs="Arial"/>
        </w:rPr>
        <w:fldChar w:fldCharType="begin"/>
      </w:r>
      <w:r>
        <w:instrText>XE"</w:instrText>
      </w:r>
      <w:r w:rsidRPr="00413D75">
        <w:rPr>
          <w:rFonts w:cs="Arial"/>
        </w:rPr>
        <w:instrText>Physical Feature</w:instrText>
      </w:r>
      <w:r>
        <w:instrText>"</w:instrText>
      </w:r>
      <w:r>
        <w:rPr>
          <w:rFonts w:cs="Arial"/>
        </w:rPr>
        <w:fldChar w:fldCharType="end"/>
      </w:r>
      <w:r>
        <w:rPr>
          <w:rFonts w:cs="Arial"/>
        </w:rPr>
        <w:t xml:space="preserve"> </w:t>
      </w:r>
    </w:p>
    <w:p w14:paraId="3AD2DB99" w14:textId="77777777" w:rsidR="003709BC" w:rsidRDefault="003709BC" w:rsidP="003709BC">
      <w:r>
        <w:t>Physical features are spacial entities which are generically constantly dependent on physical objects (their hosts). Typical examples of features are “parasitic entities” such as holes, boundaries, surfaces, or stains. Physical features do not have mass independent of their host.</w:t>
      </w:r>
      <w:r>
        <w:br/>
        <w:t>[DOLCE] Feature</w:t>
      </w:r>
    </w:p>
    <w:p w14:paraId="463F46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481DA54" w14:textId="77777777" w:rsidR="003709BC" w:rsidRDefault="003D454B" w:rsidP="003709BC">
      <w:pPr>
        <w:ind w:left="360"/>
      </w:pPr>
      <w:hyperlink w:anchor="_9e590df8c30230cf3596fa46219d8207" w:history="1">
        <w:r w:rsidR="003709BC">
          <w:rPr>
            <w:rStyle w:val="Hyperlink"/>
          </w:rPr>
          <w:t>Spacial Entity</w:t>
        </w:r>
      </w:hyperlink>
    </w:p>
    <w:p w14:paraId="04A172DB" w14:textId="77777777" w:rsidR="003709BC" w:rsidRDefault="003709BC" w:rsidP="003709BC"/>
    <w:p w14:paraId="40BFE0B9" w14:textId="77777777" w:rsidR="003709BC" w:rsidRDefault="003709BC" w:rsidP="003709BC">
      <w:pPr>
        <w:pStyle w:val="Heading3"/>
        <w:spacing w:after="0"/>
        <w:ind w:left="1080"/>
      </w:pPr>
      <w:bookmarkStart w:id="2421" w:name="_a779409105510d5f4e508fa1992b1ee7"/>
      <w:bookmarkStart w:id="2422" w:name="_Toc468649751"/>
      <w:r>
        <w:t>Class Physical Tool</w:t>
      </w:r>
      <w:bookmarkEnd w:id="2421"/>
      <w:r w:rsidRPr="003A31EC">
        <w:rPr>
          <w:rFonts w:cs="Arial"/>
        </w:rPr>
        <w:t xml:space="preserve"> </w:t>
      </w:r>
      <w:r>
        <w:rPr>
          <w:rFonts w:cs="Arial"/>
        </w:rPr>
        <w:fldChar w:fldCharType="begin"/>
      </w:r>
      <w:r>
        <w:instrText>XE"</w:instrText>
      </w:r>
      <w:r w:rsidRPr="00413D75">
        <w:rPr>
          <w:rFonts w:cs="Arial"/>
        </w:rPr>
        <w:instrText>Physical Tool</w:instrText>
      </w:r>
      <w:r>
        <w:instrText>"</w:instrText>
      </w:r>
      <w:r>
        <w:rPr>
          <w:rFonts w:cs="Arial"/>
        </w:rPr>
        <w:fldChar w:fldCharType="end"/>
      </w:r>
      <w:r>
        <w:rPr>
          <w:rFonts w:cs="Arial"/>
        </w:rPr>
        <w:t xml:space="preserve"> &lt;&lt;Role&gt;&gt;</w:t>
      </w:r>
      <w:bookmarkEnd w:id="2422"/>
    </w:p>
    <w:p w14:paraId="1C1CF6A5" w14:textId="77777777" w:rsidR="003709BC" w:rsidRDefault="003709BC" w:rsidP="003709BC">
      <w:r>
        <w:t>An physical item intended to be used to perform some function.</w:t>
      </w:r>
    </w:p>
    <w:p w14:paraId="1E2EDE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27180D" w14:textId="77777777" w:rsidR="003709BC" w:rsidRDefault="003D454B" w:rsidP="003709BC">
      <w:pPr>
        <w:ind w:left="360"/>
      </w:pPr>
      <w:hyperlink w:anchor="_28f984bb260c3ff2e5612283df0d62da" w:history="1">
        <w:r w:rsidR="003709BC">
          <w:rPr>
            <w:rStyle w:val="Hyperlink"/>
          </w:rPr>
          <w:t>Item</w:t>
        </w:r>
      </w:hyperlink>
      <w:r w:rsidR="003709BC">
        <w:t xml:space="preserve">, </w:t>
      </w:r>
      <w:hyperlink w:anchor="_f30be98a62689f653323fa62df1ac908" w:history="1">
        <w:r w:rsidR="003709BC">
          <w:rPr>
            <w:rStyle w:val="Hyperlink"/>
          </w:rPr>
          <w:t>Tool</w:t>
        </w:r>
      </w:hyperlink>
    </w:p>
    <w:p w14:paraId="01D26492" w14:textId="77777777" w:rsidR="003709BC" w:rsidRDefault="003709BC" w:rsidP="003709BC"/>
    <w:p w14:paraId="7F68F134" w14:textId="77777777" w:rsidR="003709BC" w:rsidRDefault="003709BC" w:rsidP="003709BC">
      <w:pPr>
        <w:pStyle w:val="Heading3"/>
        <w:spacing w:after="0"/>
        <w:ind w:left="1080"/>
      </w:pPr>
      <w:bookmarkStart w:id="2423" w:name="_9e590df8c30230cf3596fa46219d8207"/>
      <w:bookmarkStart w:id="2424" w:name="_Toc468649752"/>
      <w:r>
        <w:t>Class Spacial Entity</w:t>
      </w:r>
      <w:bookmarkEnd w:id="2423"/>
      <w:bookmarkEnd w:id="2424"/>
      <w:r w:rsidRPr="003A31EC">
        <w:rPr>
          <w:rFonts w:cs="Arial"/>
        </w:rPr>
        <w:t xml:space="preserve"> </w:t>
      </w:r>
      <w:r>
        <w:rPr>
          <w:rFonts w:cs="Arial"/>
        </w:rPr>
        <w:fldChar w:fldCharType="begin"/>
      </w:r>
      <w:r>
        <w:instrText>XE"</w:instrText>
      </w:r>
      <w:r w:rsidRPr="00413D75">
        <w:rPr>
          <w:rFonts w:cs="Arial"/>
        </w:rPr>
        <w:instrText>Spacial Entity</w:instrText>
      </w:r>
      <w:r>
        <w:instrText>"</w:instrText>
      </w:r>
      <w:r>
        <w:rPr>
          <w:rFonts w:cs="Arial"/>
        </w:rPr>
        <w:fldChar w:fldCharType="end"/>
      </w:r>
      <w:r>
        <w:rPr>
          <w:rFonts w:cs="Arial"/>
        </w:rPr>
        <w:t xml:space="preserve"> </w:t>
      </w:r>
    </w:p>
    <w:p w14:paraId="77FA529F" w14:textId="77777777" w:rsidR="003709BC" w:rsidRDefault="003709BC" w:rsidP="003709BC">
      <w:r>
        <w:t>A thing that exists in space: The union of locations and physical entities.</w:t>
      </w:r>
      <w:r>
        <w:br/>
        <w:t>[DOLCE] Physical Endurant</w:t>
      </w:r>
    </w:p>
    <w:p w14:paraId="5940A2E8" w14:textId="77777777" w:rsidR="003709BC" w:rsidRDefault="003709BC" w:rsidP="003709BC">
      <w:pPr>
        <w:jc w:val="center"/>
      </w:pPr>
      <w:r>
        <w:rPr>
          <w:noProof/>
        </w:rPr>
        <w:drawing>
          <wp:inline distT="0" distB="0" distL="0" distR="0" wp14:anchorId="0AE77233" wp14:editId="6C14D5EF">
            <wp:extent cx="6188075" cy="4143883"/>
            <wp:effectExtent l="0" t="0" r="0" b="0"/>
            <wp:docPr id="888" name="Picture -1037513214.emf" descr="-10375132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1037513214.emf"/>
                    <pic:cNvPicPr/>
                  </pic:nvPicPr>
                  <pic:blipFill>
                    <a:blip r:embed="rId187" cstate="print"/>
                    <a:stretch>
                      <a:fillRect/>
                    </a:stretch>
                  </pic:blipFill>
                  <pic:spPr>
                    <a:xfrm>
                      <a:off x="0" y="0"/>
                      <a:ext cx="6188075" cy="4143883"/>
                    </a:xfrm>
                    <a:prstGeom prst="rect">
                      <a:avLst/>
                    </a:prstGeom>
                  </pic:spPr>
                </pic:pic>
              </a:graphicData>
            </a:graphic>
          </wp:inline>
        </w:drawing>
      </w:r>
    </w:p>
    <w:p w14:paraId="1FB695F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Spacial Entity Detail</w:t>
      </w:r>
    </w:p>
    <w:p w14:paraId="3AA31B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6160B3" w14:textId="77777777" w:rsidR="003709BC" w:rsidRDefault="003D454B" w:rsidP="003709BC">
      <w:pPr>
        <w:ind w:left="360"/>
      </w:pPr>
      <w:hyperlink w:anchor="_e075b03ae73f89f5fcb1481cd5a16cbe" w:history="1">
        <w:r w:rsidR="003709BC">
          <w:rPr>
            <w:rStyle w:val="Hyperlink"/>
          </w:rPr>
          <w:t>Actual Entity</w:t>
        </w:r>
      </w:hyperlink>
    </w:p>
    <w:p w14:paraId="18C77C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80FADDE" w14:textId="77777777" w:rsidR="003709BC" w:rsidRDefault="003709BC" w:rsidP="003709BC">
      <w:pPr>
        <w:ind w:left="605" w:hanging="245"/>
      </w:pPr>
      <w:r>
        <w:rPr>
          <w:noProof/>
        </w:rPr>
        <w:drawing>
          <wp:inline distT="0" distB="0" distL="0" distR="0" wp14:anchorId="76600FA2" wp14:editId="5E44A393">
            <wp:extent cx="152400" cy="152400"/>
            <wp:effectExtent l="0" t="0" r="0" b="0"/>
            <wp:docPr id="8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 </w:t>
      </w:r>
      <w:hyperlink w:anchor="_2e8bcc53b329a75d620a7be4d6962d1f" w:history="1">
        <w:r>
          <w:rPr>
            <w:rStyle w:val="Hyperlink"/>
          </w:rPr>
          <w:t>Physical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C8DF278" w14:textId="77777777" w:rsidR="003709BC" w:rsidRDefault="003709BC" w:rsidP="003709BC">
      <w:pPr>
        <w:ind w:left="605" w:hanging="245"/>
      </w:pPr>
      <w:r>
        <w:rPr>
          <w:noProof/>
        </w:rPr>
        <w:drawing>
          <wp:inline distT="0" distB="0" distL="0" distR="0" wp14:anchorId="0A4423A2" wp14:editId="7317C089">
            <wp:extent cx="152400" cy="152400"/>
            <wp:effectExtent l="0" t="0" r="0" b="0"/>
            <wp:docPr id="8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C9BB0BE"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7BD87057" w14:textId="77777777" w:rsidR="003709BC" w:rsidRDefault="003709BC" w:rsidP="008C7C30">
      <w:pPr>
        <w:pStyle w:val="BodyText"/>
      </w:pPr>
      <w:r>
        <w:t>Physical container in which the subject physical entity is contained.{transitive}</w:t>
      </w:r>
      <w:r>
        <w:br/>
        <w:t>al</w:t>
      </w:r>
    </w:p>
    <w:p w14:paraId="395ABB9B" w14:textId="77777777" w:rsidR="003709BC" w:rsidRDefault="003709BC" w:rsidP="003709BC"/>
    <w:p w14:paraId="68DC08D7" w14:textId="77777777" w:rsidR="003709BC" w:rsidRDefault="003709BC" w:rsidP="003709BC">
      <w:pPr>
        <w:pStyle w:val="Heading3"/>
        <w:spacing w:after="0"/>
        <w:ind w:left="1080"/>
      </w:pPr>
      <w:bookmarkStart w:id="2425" w:name="_82f4291f003989bd4ea8fca473f4f18c"/>
      <w:bookmarkStart w:id="2426" w:name="_Toc468649753"/>
      <w:r>
        <w:t>Class Telecommunication Device</w:t>
      </w:r>
      <w:bookmarkEnd w:id="2425"/>
      <w:bookmarkEnd w:id="2426"/>
      <w:r w:rsidRPr="003A31EC">
        <w:rPr>
          <w:rFonts w:cs="Arial"/>
        </w:rPr>
        <w:t xml:space="preserve"> </w:t>
      </w:r>
      <w:r>
        <w:rPr>
          <w:rFonts w:cs="Arial"/>
        </w:rPr>
        <w:fldChar w:fldCharType="begin"/>
      </w:r>
      <w:r>
        <w:instrText>XE"</w:instrText>
      </w:r>
      <w:r w:rsidRPr="00413D75">
        <w:rPr>
          <w:rFonts w:cs="Arial"/>
        </w:rPr>
        <w:instrText>Telecommunication Device</w:instrText>
      </w:r>
      <w:r>
        <w:instrText>"</w:instrText>
      </w:r>
      <w:r>
        <w:rPr>
          <w:rFonts w:cs="Arial"/>
        </w:rPr>
        <w:fldChar w:fldCharType="end"/>
      </w:r>
      <w:r>
        <w:rPr>
          <w:rFonts w:cs="Arial"/>
        </w:rPr>
        <w:t xml:space="preserve"> </w:t>
      </w:r>
    </w:p>
    <w:p w14:paraId="5C4C10A5" w14:textId="77777777" w:rsidR="003709BC" w:rsidRDefault="003709BC" w:rsidP="003709BC">
      <w:r>
        <w:t>A device for human to human communication over a distance by cable, telegraph, telephone, computer networks, or broadcasting.</w:t>
      </w:r>
      <w:r>
        <w:br/>
        <w:t>[NIEM] TelecommunicationsDeviceType</w:t>
      </w:r>
    </w:p>
    <w:p w14:paraId="6D2783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8CAC1" w14:textId="77777777" w:rsidR="003709BC" w:rsidRDefault="003D454B" w:rsidP="003709BC">
      <w:pPr>
        <w:ind w:left="360"/>
      </w:pPr>
      <w:hyperlink w:anchor="_919a239687a0b2e9a92c6f707f37ef4b" w:history="1">
        <w:r w:rsidR="003709BC">
          <w:rPr>
            <w:rStyle w:val="Hyperlink"/>
          </w:rPr>
          <w:t>Communicating Device</w:t>
        </w:r>
      </w:hyperlink>
    </w:p>
    <w:p w14:paraId="40B71A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B8AA413" w14:textId="77777777" w:rsidR="003709BC" w:rsidRDefault="003709BC" w:rsidP="003709BC">
      <w:pPr>
        <w:pStyle w:val="BodyText2"/>
        <w:spacing w:after="0"/>
      </w:pPr>
      <w:r>
        <w:rPr>
          <w:noProof/>
          <w:lang w:val="en-US" w:eastAsia="en-US" w:bidi="ar-SA"/>
        </w:rPr>
        <w:drawing>
          <wp:inline distT="0" distB="0" distL="0" distR="0" wp14:anchorId="71423AEE" wp14:editId="14DBC3B6">
            <wp:extent cx="152400" cy="152400"/>
            <wp:effectExtent l="0" t="0" r="0" b="0"/>
            <wp:docPr id="8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device address</w:t>
      </w:r>
      <w:r>
        <w:rPr>
          <w:rFonts w:cs="Arial"/>
        </w:rPr>
        <w:fldChar w:fldCharType="begin"/>
      </w:r>
      <w:r>
        <w:instrText>XE"</w:instrText>
      </w:r>
      <w:r w:rsidRPr="00413D75">
        <w:rPr>
          <w:rFonts w:cs="Arial"/>
        </w:rPr>
        <w:instrText>device address</w:instrText>
      </w:r>
      <w:r>
        <w:instrText>"</w:instrText>
      </w:r>
      <w:r>
        <w:rPr>
          <w:rFonts w:cs="Arial"/>
        </w:rPr>
        <w:fldChar w:fldCharType="end"/>
      </w:r>
      <w:r>
        <w:t xml:space="preserve"> : </w:t>
      </w:r>
      <w:hyperlink w:anchor="_b7f928116f16cf2729705707eec7baaf" w:history="1">
        <w:r>
          <w:rPr>
            <w:rStyle w:val="Hyperlink"/>
          </w:rPr>
          <w:t>Electronic Contact</w:t>
        </w:r>
      </w:hyperlink>
    </w:p>
    <w:p w14:paraId="20C542B3" w14:textId="77777777" w:rsidR="003709BC" w:rsidRDefault="003709BC" w:rsidP="008C7C30">
      <w:pPr>
        <w:pStyle w:val="BodyText"/>
      </w:pPr>
      <w:r>
        <w:t>An code or number used to communicate with or through a telecommunications device.</w:t>
      </w:r>
    </w:p>
    <w:p w14:paraId="4A9C7FAE" w14:textId="77777777" w:rsidR="003709BC" w:rsidRDefault="003709BC" w:rsidP="003709BC"/>
    <w:p w14:paraId="70DB07F4" w14:textId="77777777" w:rsidR="003709BC" w:rsidRDefault="003709BC" w:rsidP="008A4C70">
      <w:pPr>
        <w:pStyle w:val="Heading4"/>
        <w:numPr>
          <w:ilvl w:val="3"/>
          <w:numId w:val="1"/>
        </w:numPr>
      </w:pPr>
      <w:bookmarkStart w:id="2427" w:name="_fc6c4f235498ddeab13f236631c30175"/>
      <w:r>
        <w:t>Enumeration Sex Kind</w:t>
      </w:r>
      <w:bookmarkEnd w:id="2427"/>
      <w:r w:rsidRPr="003A31EC">
        <w:rPr>
          <w:rFonts w:cs="Arial"/>
        </w:rPr>
        <w:t xml:space="preserve"> </w:t>
      </w:r>
      <w:r>
        <w:rPr>
          <w:rFonts w:cs="Arial"/>
        </w:rPr>
        <w:fldChar w:fldCharType="begin"/>
      </w:r>
      <w:r>
        <w:instrText>XE"</w:instrText>
      </w:r>
      <w:r w:rsidRPr="00413D75">
        <w:rPr>
          <w:rFonts w:cs="Arial"/>
        </w:rPr>
        <w:instrText>Sex Kind</w:instrText>
      </w:r>
      <w:r>
        <w:instrText>"</w:instrText>
      </w:r>
      <w:r>
        <w:rPr>
          <w:rFonts w:cs="Arial"/>
        </w:rPr>
        <w:fldChar w:fldCharType="end"/>
      </w:r>
      <w:r>
        <w:rPr>
          <w:rFonts w:cs="Arial"/>
        </w:rPr>
        <w:t xml:space="preserve"> </w:t>
      </w:r>
    </w:p>
    <w:p w14:paraId="1DCD225D" w14:textId="77777777" w:rsidR="003709BC" w:rsidRDefault="003709BC" w:rsidP="008C7C30">
      <w:pPr>
        <w:pStyle w:val="BodyText"/>
      </w:pPr>
      <w:r>
        <w:t>Kinds of sex. Eg. male/female.</w:t>
      </w:r>
    </w:p>
    <w:p w14:paraId="61AC140A" w14:textId="77777777" w:rsidR="003709BC" w:rsidRDefault="003709BC" w:rsidP="003709BC">
      <w:pPr>
        <w:pStyle w:val="Code0"/>
      </w:pPr>
      <w:r>
        <w:t>package Threat-risk-conceptual-model::Generic Concept Library::Physical Entities</w:t>
      </w:r>
    </w:p>
    <w:p w14:paraId="21899DB3" w14:textId="77777777" w:rsidR="003709BC" w:rsidRDefault="003709BC" w:rsidP="003709BC">
      <w:pPr>
        <w:pStyle w:val="Code0"/>
      </w:pPr>
      <w:r>
        <w:t>public enum Sex Kind</w:t>
      </w:r>
    </w:p>
    <w:p w14:paraId="37739C3E" w14:textId="77777777" w:rsidR="003709BC" w:rsidRDefault="003709BC" w:rsidP="003709BC">
      <w:pPr>
        <w:pStyle w:val="Code0"/>
      </w:pPr>
      <w:r>
        <w:t>{Male, Female}</w:t>
      </w:r>
    </w:p>
    <w:p w14:paraId="693DC38C" w14:textId="77777777" w:rsidR="003709BC" w:rsidRDefault="003709BC" w:rsidP="003709BC">
      <w:pPr>
        <w:pStyle w:val="Code0"/>
      </w:pPr>
    </w:p>
    <w:p w14:paraId="0183C79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378C1397" w14:textId="77777777" w:rsidR="003709BC" w:rsidRDefault="003709BC" w:rsidP="003709BC">
      <w:pPr>
        <w:ind w:left="605" w:hanging="245"/>
      </w:pPr>
      <w:r>
        <w:rPr>
          <w:noProof/>
        </w:rPr>
        <w:drawing>
          <wp:inline distT="0" distB="0" distL="0" distR="0" wp14:anchorId="4DEFCB59" wp14:editId="0358F1F3">
            <wp:extent cx="152400" cy="152400"/>
            <wp:effectExtent l="0" t="0" r="0" b="0"/>
            <wp:docPr id="8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Male</w:t>
      </w:r>
      <w:r>
        <w:rPr>
          <w:rFonts w:cs="Arial"/>
        </w:rPr>
        <w:fldChar w:fldCharType="begin"/>
      </w:r>
      <w:r>
        <w:instrText>XE"</w:instrText>
      </w:r>
      <w:r w:rsidRPr="00413D75">
        <w:rPr>
          <w:rFonts w:cs="Arial"/>
        </w:rPr>
        <w:instrText>Male</w:instrText>
      </w:r>
      <w:r>
        <w:instrText>"</w:instrText>
      </w:r>
      <w:r>
        <w:rPr>
          <w:rFonts w:cs="Arial"/>
        </w:rPr>
        <w:fldChar w:fldCharType="end"/>
      </w:r>
    </w:p>
    <w:p w14:paraId="13D862BF" w14:textId="77777777" w:rsidR="003709BC" w:rsidRDefault="003709BC" w:rsidP="008C7C30">
      <w:pPr>
        <w:pStyle w:val="BodyText"/>
      </w:pPr>
      <w:r>
        <w:t>A male person, plant, or animal. One able to fertilize a female with gametes.</w:t>
      </w:r>
    </w:p>
    <w:p w14:paraId="6F5104FD" w14:textId="77777777" w:rsidR="003709BC" w:rsidRDefault="003709BC" w:rsidP="003709BC">
      <w:pPr>
        <w:ind w:left="605" w:hanging="245"/>
      </w:pPr>
      <w:r>
        <w:rPr>
          <w:noProof/>
        </w:rPr>
        <w:drawing>
          <wp:inline distT="0" distB="0" distL="0" distR="0" wp14:anchorId="064697E0" wp14:editId="5D3D2060">
            <wp:extent cx="152400" cy="152400"/>
            <wp:effectExtent l="0" t="0" r="0" b="0"/>
            <wp:docPr id="8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Female</w:t>
      </w:r>
      <w:r>
        <w:rPr>
          <w:rFonts w:cs="Arial"/>
        </w:rPr>
        <w:fldChar w:fldCharType="begin"/>
      </w:r>
      <w:r>
        <w:instrText>XE"</w:instrText>
      </w:r>
      <w:r w:rsidRPr="00413D75">
        <w:rPr>
          <w:rFonts w:cs="Arial"/>
        </w:rPr>
        <w:instrText>Female</w:instrText>
      </w:r>
      <w:r>
        <w:instrText>"</w:instrText>
      </w:r>
      <w:r>
        <w:rPr>
          <w:rFonts w:cs="Arial"/>
        </w:rPr>
        <w:fldChar w:fldCharType="end"/>
      </w:r>
    </w:p>
    <w:p w14:paraId="12394251" w14:textId="77777777" w:rsidR="003709BC" w:rsidRDefault="003709BC" w:rsidP="008C7C30">
      <w:pPr>
        <w:pStyle w:val="BodyText"/>
      </w:pPr>
      <w:r>
        <w:t xml:space="preserve">A female person, plant, or animal. Of or denoting the sex that can bear offspring or produce eggs, distinguished biologically by the production of gametes (ova) that can be fertilized by male gametes: </w:t>
      </w:r>
    </w:p>
    <w:p w14:paraId="39B1E030" w14:textId="77777777" w:rsidR="003709BC" w:rsidRDefault="003709BC" w:rsidP="003709BC">
      <w:pPr>
        <w:jc w:val="center"/>
      </w:pPr>
      <w:r>
        <w:rPr>
          <w:noProof/>
        </w:rPr>
        <w:drawing>
          <wp:inline distT="0" distB="0" distL="0" distR="0" wp14:anchorId="0D0FDEF7" wp14:editId="34E96646">
            <wp:extent cx="6188075" cy="6476731"/>
            <wp:effectExtent l="0" t="0" r="0" b="0"/>
            <wp:docPr id="900"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173480373.emf"/>
                    <pic:cNvPicPr/>
                  </pic:nvPicPr>
                  <pic:blipFill>
                    <a:blip r:embed="rId185" cstate="print"/>
                    <a:stretch>
                      <a:fillRect/>
                    </a:stretch>
                  </pic:blipFill>
                  <pic:spPr>
                    <a:xfrm>
                      <a:off x="0" y="0"/>
                      <a:ext cx="6188075" cy="6476731"/>
                    </a:xfrm>
                    <a:prstGeom prst="rect">
                      <a:avLst/>
                    </a:prstGeom>
                  </pic:spPr>
                </pic:pic>
              </a:graphicData>
            </a:graphic>
          </wp:inline>
        </w:drawing>
      </w:r>
    </w:p>
    <w:p w14:paraId="77F2653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29217EF1" w14:textId="77777777" w:rsidR="003709BC" w:rsidRDefault="003709BC" w:rsidP="003709BC"/>
    <w:p w14:paraId="050FB18E" w14:textId="77777777" w:rsidR="003709BC" w:rsidRDefault="003709BC" w:rsidP="003709BC">
      <w:pPr>
        <w:spacing w:after="200" w:line="276" w:lineRule="auto"/>
        <w:rPr>
          <w:b/>
          <w:bCs/>
          <w:color w:val="365F91"/>
          <w:sz w:val="40"/>
          <w:szCs w:val="40"/>
        </w:rPr>
      </w:pPr>
      <w:r>
        <w:br w:type="page"/>
      </w:r>
    </w:p>
    <w:p w14:paraId="461B4B6F" w14:textId="77777777" w:rsidR="003709BC" w:rsidRDefault="003709BC" w:rsidP="003709BC">
      <w:pPr>
        <w:pStyle w:val="Heading2"/>
      </w:pPr>
      <w:bookmarkStart w:id="2428" w:name="_Toc468649754"/>
      <w:r>
        <w:t>Threat-risk-conceptual-model::Generic Concept Library::Places</w:t>
      </w:r>
      <w:bookmarkEnd w:id="2428"/>
    </w:p>
    <w:p w14:paraId="2029B9AB" w14:textId="77777777" w:rsidR="003709BC" w:rsidRDefault="003709BC" w:rsidP="008C7C30">
      <w:pPr>
        <w:pStyle w:val="BodyText"/>
      </w:pPr>
      <w:r>
        <w:t>This package defines concepts related to places.  Places are buildings or localities used or intended for a purpose.</w:t>
      </w:r>
    </w:p>
    <w:p w14:paraId="7BC48E83" w14:textId="77777777" w:rsidR="003709BC" w:rsidRDefault="003709BC" w:rsidP="003709BC">
      <w:pPr>
        <w:pStyle w:val="Heading3"/>
        <w:spacing w:after="0"/>
        <w:ind w:left="1080"/>
      </w:pPr>
      <w:bookmarkStart w:id="2429" w:name="_Toc468649755"/>
      <w:r>
        <w:t>Diagram: Place</w:t>
      </w:r>
      <w:bookmarkEnd w:id="2429"/>
    </w:p>
    <w:p w14:paraId="3E9C3D0A" w14:textId="77777777" w:rsidR="003709BC" w:rsidRDefault="003709BC" w:rsidP="003709BC">
      <w:pPr>
        <w:jc w:val="center"/>
        <w:rPr>
          <w:rFonts w:cs="Arial"/>
        </w:rPr>
      </w:pPr>
      <w:r>
        <w:rPr>
          <w:noProof/>
        </w:rPr>
        <w:drawing>
          <wp:inline distT="0" distB="0" distL="0" distR="0" wp14:anchorId="79055C46" wp14:editId="5DB1E942">
            <wp:extent cx="6188075" cy="2892335"/>
            <wp:effectExtent l="0" t="0" r="0" b="0"/>
            <wp:docPr id="902" name="Picture 550909369.emf" descr="5509093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550909369.emf"/>
                    <pic:cNvPicPr/>
                  </pic:nvPicPr>
                  <pic:blipFill>
                    <a:blip r:embed="rId188" cstate="print"/>
                    <a:stretch>
                      <a:fillRect/>
                    </a:stretch>
                  </pic:blipFill>
                  <pic:spPr>
                    <a:xfrm>
                      <a:off x="0" y="0"/>
                      <a:ext cx="6188075" cy="2892335"/>
                    </a:xfrm>
                    <a:prstGeom prst="rect">
                      <a:avLst/>
                    </a:prstGeom>
                  </pic:spPr>
                </pic:pic>
              </a:graphicData>
            </a:graphic>
          </wp:inline>
        </w:drawing>
      </w:r>
    </w:p>
    <w:p w14:paraId="0ADE6F7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Place</w:t>
      </w:r>
    </w:p>
    <w:p w14:paraId="12660E7B" w14:textId="77777777" w:rsidR="003709BC" w:rsidRDefault="003709BC" w:rsidP="003709BC">
      <w:r>
        <w:t xml:space="preserve"> </w:t>
      </w:r>
    </w:p>
    <w:p w14:paraId="704642A6" w14:textId="77777777" w:rsidR="003709BC" w:rsidRDefault="003709BC" w:rsidP="003709BC"/>
    <w:p w14:paraId="5277BC76" w14:textId="77777777" w:rsidR="003709BC" w:rsidRDefault="003709BC" w:rsidP="003709BC">
      <w:pPr>
        <w:pStyle w:val="Heading3"/>
        <w:spacing w:after="0"/>
        <w:ind w:left="1080"/>
      </w:pPr>
      <w:bookmarkStart w:id="2430" w:name="_a5ead462fbd053622280e2f08a023eec"/>
      <w:bookmarkStart w:id="2431" w:name="_Toc468649756"/>
      <w:r>
        <w:t>Class Facility</w:t>
      </w:r>
      <w:bookmarkEnd w:id="2430"/>
      <w:r w:rsidRPr="003A31EC">
        <w:rPr>
          <w:rFonts w:cs="Arial"/>
        </w:rPr>
        <w:t xml:space="preserve"> </w:t>
      </w:r>
      <w:r>
        <w:rPr>
          <w:rFonts w:cs="Arial"/>
        </w:rPr>
        <w:fldChar w:fldCharType="begin"/>
      </w:r>
      <w:r>
        <w:instrText>XE"</w:instrText>
      </w:r>
      <w:r w:rsidRPr="00413D75">
        <w:rPr>
          <w:rFonts w:cs="Arial"/>
        </w:rPr>
        <w:instrText>Facility</w:instrText>
      </w:r>
      <w:r>
        <w:instrText>"</w:instrText>
      </w:r>
      <w:r>
        <w:rPr>
          <w:rFonts w:cs="Arial"/>
        </w:rPr>
        <w:fldChar w:fldCharType="end"/>
      </w:r>
      <w:r>
        <w:rPr>
          <w:rFonts w:cs="Arial"/>
        </w:rPr>
        <w:t xml:space="preserve"> &lt;&lt;Role&gt;&gt;</w:t>
      </w:r>
      <w:bookmarkEnd w:id="2431"/>
    </w:p>
    <w:p w14:paraId="5685D2E8" w14:textId="77777777" w:rsidR="003709BC" w:rsidRDefault="003709BC" w:rsidP="003709BC">
      <w:r>
        <w:t xml:space="preserve">[NIEM] FacilityType: A building, place, or structure that provides a particular service. </w:t>
      </w:r>
    </w:p>
    <w:p w14:paraId="66F8F8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63429C" w14:textId="77777777" w:rsidR="003709BC" w:rsidRDefault="003D454B" w:rsidP="003709BC">
      <w:pPr>
        <w:ind w:left="360"/>
      </w:pPr>
      <w:hyperlink w:anchor="_fde5e413a501c493daf61032d6f61acc" w:history="1">
        <w:r w:rsidR="003709BC">
          <w:rPr>
            <w:rStyle w:val="Hyperlink"/>
          </w:rPr>
          <w:t>Place</w:t>
        </w:r>
      </w:hyperlink>
    </w:p>
    <w:p w14:paraId="12FF4646" w14:textId="77777777" w:rsidR="003709BC" w:rsidRDefault="003709BC" w:rsidP="003709BC"/>
    <w:p w14:paraId="6637989C" w14:textId="77777777" w:rsidR="003709BC" w:rsidRDefault="003709BC" w:rsidP="003709BC">
      <w:pPr>
        <w:pStyle w:val="Heading3"/>
        <w:spacing w:after="0"/>
        <w:ind w:left="1080"/>
      </w:pPr>
      <w:bookmarkStart w:id="2432" w:name="_ddb5ff012efb26effea483d953034d7b"/>
      <w:bookmarkStart w:id="2433" w:name="_Toc468649757"/>
      <w:r>
        <w:t>Association Class Operating Location</w:t>
      </w:r>
      <w:bookmarkEnd w:id="2432"/>
      <w:r w:rsidRPr="003A31EC">
        <w:rPr>
          <w:rFonts w:cs="Arial"/>
        </w:rPr>
        <w:t xml:space="preserve"> </w:t>
      </w:r>
      <w:r>
        <w:rPr>
          <w:rFonts w:cs="Arial"/>
        </w:rPr>
        <w:fldChar w:fldCharType="begin"/>
      </w:r>
      <w:r>
        <w:instrText>XE"</w:instrText>
      </w:r>
      <w:r w:rsidRPr="00413D75">
        <w:rPr>
          <w:rFonts w:cs="Arial"/>
        </w:rPr>
        <w:instrText>Operating Location</w:instrText>
      </w:r>
      <w:r>
        <w:instrText>"</w:instrText>
      </w:r>
      <w:r>
        <w:rPr>
          <w:rFonts w:cs="Arial"/>
        </w:rPr>
        <w:fldChar w:fldCharType="end"/>
      </w:r>
      <w:r>
        <w:rPr>
          <w:rFonts w:cs="Arial"/>
        </w:rPr>
        <w:t xml:space="preserve"> &lt;&lt;Relationship&gt;&gt;</w:t>
      </w:r>
      <w:bookmarkEnd w:id="2433"/>
    </w:p>
    <w:p w14:paraId="7DE686D0" w14:textId="77777777" w:rsidR="003709BC" w:rsidRDefault="003709BC" w:rsidP="003709BC">
      <w:r>
        <w:t>Place where an actor performs activities.</w:t>
      </w:r>
    </w:p>
    <w:p w14:paraId="0FCEDA38" w14:textId="77777777" w:rsidR="003709BC" w:rsidRDefault="003709BC" w:rsidP="003709BC">
      <w:pPr>
        <w:jc w:val="center"/>
      </w:pPr>
      <w:r>
        <w:rPr>
          <w:noProof/>
        </w:rPr>
        <w:drawing>
          <wp:inline distT="0" distB="0" distL="0" distR="0" wp14:anchorId="0D4E5E53" wp14:editId="1285455C">
            <wp:extent cx="5210175" cy="2943225"/>
            <wp:effectExtent l="0" t="0" r="0" b="0"/>
            <wp:docPr id="904" name="Picture 90717874.emf" descr="907178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90717874.emf"/>
                    <pic:cNvPicPr/>
                  </pic:nvPicPr>
                  <pic:blipFill>
                    <a:blip r:embed="rId189" cstate="print"/>
                    <a:stretch>
                      <a:fillRect/>
                    </a:stretch>
                  </pic:blipFill>
                  <pic:spPr>
                    <a:xfrm>
                      <a:off x="0" y="0"/>
                      <a:ext cx="5210175" cy="2943225"/>
                    </a:xfrm>
                    <a:prstGeom prst="rect">
                      <a:avLst/>
                    </a:prstGeom>
                  </pic:spPr>
                </pic:pic>
              </a:graphicData>
            </a:graphic>
          </wp:inline>
        </w:drawing>
      </w:r>
    </w:p>
    <w:p w14:paraId="0D9645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Operating Location</w:t>
      </w:r>
    </w:p>
    <w:p w14:paraId="58E896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DF4E788" w14:textId="77777777" w:rsidR="003709BC" w:rsidRDefault="003D454B" w:rsidP="003709BC">
      <w:pPr>
        <w:ind w:left="360"/>
      </w:pPr>
      <w:hyperlink w:anchor="_0a7e812804f2213995cbeffe776b63fe" w:history="1">
        <w:r w:rsidR="003709BC">
          <w:rPr>
            <w:rStyle w:val="Hyperlink"/>
          </w:rPr>
          <w:t>Ability</w:t>
        </w:r>
      </w:hyperlink>
    </w:p>
    <w:p w14:paraId="6763502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805E86A" w14:textId="77777777" w:rsidR="003709BC" w:rsidRDefault="003709BC" w:rsidP="003709BC">
      <w:pPr>
        <w:ind w:firstLine="720"/>
      </w:pPr>
      <w:r>
        <w:rPr>
          <w:noProof/>
        </w:rPr>
        <w:drawing>
          <wp:inline distT="0" distB="0" distL="0" distR="0" wp14:anchorId="1DC29E89" wp14:editId="4E48A584">
            <wp:extent cx="152400" cy="152400"/>
            <wp:effectExtent l="0" t="0" r="0" b="0"/>
            <wp:docPr id="9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45B20FF6" w14:textId="77777777" w:rsidR="003709BC" w:rsidRDefault="003709BC" w:rsidP="008C7C30">
      <w:pPr>
        <w:pStyle w:val="BodyText"/>
      </w:pPr>
      <w:r>
        <w:t>Places where an actor perform activities.</w:t>
      </w:r>
    </w:p>
    <w:p w14:paraId="5B1B27F5" w14:textId="77777777" w:rsidR="003709BC" w:rsidRDefault="003709BC" w:rsidP="003709BC">
      <w:pPr>
        <w:ind w:firstLine="720"/>
      </w:pPr>
      <w:r>
        <w:rPr>
          <w:noProof/>
        </w:rPr>
        <w:drawing>
          <wp:inline distT="0" distB="0" distL="0" distR="0" wp14:anchorId="54029830" wp14:editId="02953E1C">
            <wp:extent cx="152400" cy="152400"/>
            <wp:effectExtent l="0" t="0" r="0" b="0"/>
            <wp:docPr id="9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3BD8C8CE" w14:textId="77777777" w:rsidR="003709BC" w:rsidRDefault="003709BC" w:rsidP="008C7C30">
      <w:pPr>
        <w:pStyle w:val="BodyText"/>
      </w:pPr>
      <w:r>
        <w:t>Actors who utilizes a place to perform activities.</w:t>
      </w:r>
    </w:p>
    <w:p w14:paraId="069C68C5" w14:textId="77777777" w:rsidR="003709BC" w:rsidRDefault="003709BC" w:rsidP="003709BC"/>
    <w:p w14:paraId="396C108E" w14:textId="77777777" w:rsidR="003709BC" w:rsidRDefault="003709BC" w:rsidP="003709BC">
      <w:pPr>
        <w:pStyle w:val="Heading3"/>
        <w:spacing w:after="0"/>
        <w:ind w:left="1080"/>
      </w:pPr>
      <w:bookmarkStart w:id="2434" w:name="_fde5e413a501c493daf61032d6f61acc"/>
      <w:bookmarkStart w:id="2435" w:name="_Toc468649758"/>
      <w:r>
        <w:t>Class Place</w:t>
      </w:r>
      <w:bookmarkEnd w:id="2434"/>
      <w:r w:rsidRPr="003A31EC">
        <w:rPr>
          <w:rFonts w:cs="Arial"/>
        </w:rPr>
        <w:t xml:space="preserve"> </w:t>
      </w:r>
      <w:r>
        <w:rPr>
          <w:rFonts w:cs="Arial"/>
        </w:rPr>
        <w:fldChar w:fldCharType="begin"/>
      </w:r>
      <w:r>
        <w:instrText>XE"</w:instrText>
      </w:r>
      <w:r w:rsidRPr="00413D75">
        <w:rPr>
          <w:rFonts w:cs="Arial"/>
        </w:rPr>
        <w:instrText>Place</w:instrText>
      </w:r>
      <w:r>
        <w:instrText>"</w:instrText>
      </w:r>
      <w:r>
        <w:rPr>
          <w:rFonts w:cs="Arial"/>
        </w:rPr>
        <w:fldChar w:fldCharType="end"/>
      </w:r>
      <w:r>
        <w:rPr>
          <w:rFonts w:cs="Arial"/>
        </w:rPr>
        <w:t xml:space="preserve"> &lt;&lt;Role&gt;&gt;</w:t>
      </w:r>
      <w:bookmarkEnd w:id="2435"/>
    </w:p>
    <w:p w14:paraId="01C3D9E7" w14:textId="77777777" w:rsidR="003709BC" w:rsidRDefault="003709BC" w:rsidP="003709BC">
      <w:r>
        <w:t>A building or locality used or intended for a specific purpose such as a house or factory.</w:t>
      </w:r>
      <w:r>
        <w:br/>
        <w:t>[FIBO] Facility: something that is built, contrived, established, or installed to serve a particular purpose, or make some course of action or operation easi-er, or provide some capability or service</w:t>
      </w:r>
      <w:r>
        <w:br/>
      </w:r>
    </w:p>
    <w:p w14:paraId="518B1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DFB2CA" w14:textId="77777777" w:rsidR="003709BC" w:rsidRDefault="003D454B" w:rsidP="003709BC">
      <w:pPr>
        <w:ind w:left="360"/>
      </w:pPr>
      <w:hyperlink w:anchor="_4c4de13f024e9b91f91e5b0390d0afe2" w:history="1">
        <w:r w:rsidR="003709BC">
          <w:rPr>
            <w:rStyle w:val="Hyperlink"/>
          </w:rPr>
          <w:t>Contactable</w:t>
        </w:r>
      </w:hyperlink>
      <w:r w:rsidR="003709BC">
        <w:t xml:space="preserve">, </w:t>
      </w:r>
      <w:hyperlink w:anchor="_e1d8064cf80a8d37d141d659cfacdfad" w:history="1">
        <w:r w:rsidR="003709BC">
          <w:rPr>
            <w:rStyle w:val="Hyperlink"/>
          </w:rPr>
          <w:t>Physical Location</w:t>
        </w:r>
      </w:hyperlink>
      <w:r w:rsidR="003709BC">
        <w:t xml:space="preserve">, </w:t>
      </w:r>
      <w:hyperlink w:anchor="_d442d75c9ac335e7a2aadbc96919fc2d" w:history="1">
        <w:r w:rsidR="003709BC">
          <w:rPr>
            <w:rStyle w:val="Hyperlink"/>
          </w:rPr>
          <w:t>Resource</w:t>
        </w:r>
      </w:hyperlink>
    </w:p>
    <w:p w14:paraId="00DAD2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B9921E" w14:textId="77777777" w:rsidR="003709BC" w:rsidRDefault="003709BC" w:rsidP="003709BC">
      <w:pPr>
        <w:ind w:left="605" w:hanging="245"/>
      </w:pPr>
      <w:r>
        <w:rPr>
          <w:noProof/>
        </w:rPr>
        <w:drawing>
          <wp:inline distT="0" distB="0" distL="0" distR="0" wp14:anchorId="327C7564" wp14:editId="6BB0402A">
            <wp:extent cx="152400" cy="152400"/>
            <wp:effectExtent l="0" t="0" r="0" b="0"/>
            <wp:docPr id="9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276EBB" w14:textId="77777777" w:rsidR="003709BC" w:rsidRDefault="003709BC" w:rsidP="003709BC">
      <w:r>
        <w:tab/>
      </w:r>
      <w:r>
        <w:rPr>
          <w:i/>
        </w:rPr>
        <w:t>through association</w:t>
      </w:r>
      <w:r w:rsidRPr="00446E2F">
        <w:rPr>
          <w:i/>
        </w:rPr>
        <w:t>:</w:t>
      </w:r>
      <w:r>
        <w:t xml:space="preserve"> </w:t>
      </w:r>
      <w:hyperlink w:anchor="_b8f3674f0562b44ca9b20db9837e2e09" w:history="1">
        <w:r w:rsidRPr="00446E2F">
          <w:rPr>
            <w:rStyle w:val="Hyperlink"/>
            <w:color w:val="0066FF"/>
          </w:rPr>
          <w:t>Place of Occurrance</w:t>
        </w:r>
      </w:hyperlink>
      <w:r>
        <w:t xml:space="preserve"> </w:t>
      </w:r>
    </w:p>
    <w:p w14:paraId="52CFB51A" w14:textId="77777777" w:rsidR="003709BC" w:rsidRDefault="003709BC" w:rsidP="008C7C30">
      <w:pPr>
        <w:pStyle w:val="BodyText"/>
      </w:pPr>
      <w:r>
        <w:t>Situations (Events, incidents, static arrangements, etc.) that happen at the subject place.</w:t>
      </w:r>
    </w:p>
    <w:p w14:paraId="056396FE" w14:textId="77777777" w:rsidR="003709BC" w:rsidRDefault="003709BC" w:rsidP="003709BC">
      <w:pPr>
        <w:ind w:left="605" w:hanging="245"/>
      </w:pPr>
      <w:r>
        <w:rPr>
          <w:noProof/>
        </w:rPr>
        <w:drawing>
          <wp:inline distT="0" distB="0" distL="0" distR="0" wp14:anchorId="639A7CFF" wp14:editId="38BA38A6">
            <wp:extent cx="152400" cy="152400"/>
            <wp:effectExtent l="0" t="0" r="0" b="0"/>
            <wp:docPr id="9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58A43B01"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2F788010" w14:textId="77777777" w:rsidR="003709BC" w:rsidRDefault="003709BC" w:rsidP="008C7C30">
      <w:pPr>
        <w:pStyle w:val="BodyText"/>
      </w:pPr>
      <w:r>
        <w:t>Actors who utilizes a place to perform activities.</w:t>
      </w:r>
    </w:p>
    <w:p w14:paraId="3CD5B277" w14:textId="77777777" w:rsidR="003709BC" w:rsidRDefault="003709BC" w:rsidP="003709BC"/>
    <w:p w14:paraId="6D2C5219" w14:textId="77777777" w:rsidR="003709BC" w:rsidRDefault="003709BC" w:rsidP="003709BC">
      <w:pPr>
        <w:pStyle w:val="Heading3"/>
        <w:spacing w:after="0"/>
        <w:ind w:left="1080"/>
      </w:pPr>
      <w:bookmarkStart w:id="2436" w:name="_b8f3674f0562b44ca9b20db9837e2e09"/>
      <w:bookmarkStart w:id="2437" w:name="_Toc468649759"/>
      <w:r>
        <w:t>Association Class Place of Occurrance</w:t>
      </w:r>
      <w:bookmarkEnd w:id="2436"/>
      <w:r w:rsidRPr="003A31EC">
        <w:rPr>
          <w:rFonts w:cs="Arial"/>
        </w:rPr>
        <w:t xml:space="preserve"> </w:t>
      </w:r>
      <w:r>
        <w:rPr>
          <w:rFonts w:cs="Arial"/>
        </w:rPr>
        <w:fldChar w:fldCharType="begin"/>
      </w:r>
      <w:r>
        <w:instrText>XE"</w:instrText>
      </w:r>
      <w:r w:rsidRPr="00413D75">
        <w:rPr>
          <w:rFonts w:cs="Arial"/>
        </w:rPr>
        <w:instrText>Place of Occurrance</w:instrText>
      </w:r>
      <w:r>
        <w:instrText>"</w:instrText>
      </w:r>
      <w:r>
        <w:rPr>
          <w:rFonts w:cs="Arial"/>
        </w:rPr>
        <w:fldChar w:fldCharType="end"/>
      </w:r>
      <w:r>
        <w:rPr>
          <w:rFonts w:cs="Arial"/>
        </w:rPr>
        <w:t xml:space="preserve"> &lt;&lt;Relationship&gt;&gt;</w:t>
      </w:r>
      <w:bookmarkEnd w:id="2437"/>
    </w:p>
    <w:p w14:paraId="5856853D" w14:textId="77777777" w:rsidR="003709BC" w:rsidRDefault="003709BC" w:rsidP="003709BC">
      <w:r>
        <w:t>Relationship describing where something happens.</w:t>
      </w:r>
    </w:p>
    <w:p w14:paraId="0A424E41" w14:textId="77777777" w:rsidR="003709BC" w:rsidRDefault="003709BC" w:rsidP="003709BC">
      <w:pPr>
        <w:jc w:val="center"/>
      </w:pPr>
      <w:r>
        <w:rPr>
          <w:noProof/>
        </w:rPr>
        <w:drawing>
          <wp:inline distT="0" distB="0" distL="0" distR="0" wp14:anchorId="5B1C155D" wp14:editId="5F6C818D">
            <wp:extent cx="4895850" cy="2790825"/>
            <wp:effectExtent l="0" t="0" r="0" b="0"/>
            <wp:docPr id="914" name="Picture 2134694429.emf" descr="21346944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2134694429.emf"/>
                    <pic:cNvPicPr/>
                  </pic:nvPicPr>
                  <pic:blipFill>
                    <a:blip r:embed="rId190" cstate="print"/>
                    <a:stretch>
                      <a:fillRect/>
                    </a:stretch>
                  </pic:blipFill>
                  <pic:spPr>
                    <a:xfrm>
                      <a:off x="0" y="0"/>
                      <a:ext cx="4895850" cy="2790825"/>
                    </a:xfrm>
                    <a:prstGeom prst="rect">
                      <a:avLst/>
                    </a:prstGeom>
                  </pic:spPr>
                </pic:pic>
              </a:graphicData>
            </a:graphic>
          </wp:inline>
        </w:drawing>
      </w:r>
    </w:p>
    <w:p w14:paraId="2CC0C5F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Place of Occurrance</w:t>
      </w:r>
    </w:p>
    <w:p w14:paraId="7A7770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335A492" w14:textId="77777777" w:rsidR="003709BC" w:rsidRDefault="003D454B" w:rsidP="003709BC">
      <w:pPr>
        <w:ind w:left="360"/>
      </w:pPr>
      <w:hyperlink w:anchor="_e33780607cd553fb55b8907600848b66" w:history="1">
        <w:r w:rsidR="003709BC">
          <w:rPr>
            <w:rStyle w:val="Hyperlink"/>
          </w:rPr>
          <w:t>Impact</w:t>
        </w:r>
      </w:hyperlink>
    </w:p>
    <w:p w14:paraId="4BF7642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CCA3AAE" w14:textId="77777777" w:rsidR="003709BC" w:rsidRDefault="003709BC" w:rsidP="003709BC">
      <w:pPr>
        <w:ind w:firstLine="720"/>
      </w:pPr>
      <w:r>
        <w:rPr>
          <w:noProof/>
        </w:rPr>
        <w:drawing>
          <wp:inline distT="0" distB="0" distL="0" distR="0" wp14:anchorId="60B2E639" wp14:editId="4A36F70B">
            <wp:extent cx="152400" cy="152400"/>
            <wp:effectExtent l="0" t="0" r="0" b="0"/>
            <wp:docPr id="9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situated at</w:t>
      </w:r>
      <w:r>
        <w:rPr>
          <w:rFonts w:cs="Arial"/>
        </w:rPr>
        <w:fldChar w:fldCharType="begin"/>
      </w:r>
      <w:r>
        <w:instrText>XE"</w:instrText>
      </w:r>
      <w:r w:rsidRPr="00413D75">
        <w:rPr>
          <w:rFonts w:cs="Arial"/>
        </w:rPr>
        <w:instrText>situated at</w:instrText>
      </w:r>
      <w:r>
        <w:instrText>"</w:instrText>
      </w:r>
      <w:r>
        <w:rPr>
          <w:rFonts w:cs="Arial"/>
        </w:rPr>
        <w:fldChar w:fldCharType="end"/>
      </w:r>
      <w:r>
        <w:t xml:space="preserve"> : </w:t>
      </w:r>
      <w:hyperlink w:anchor="_fde5e413a501c493daf61032d6f61acc" w:history="1">
        <w:r>
          <w:rPr>
            <w:rStyle w:val="Hyperlink"/>
          </w:rPr>
          <w:t>Place</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53A117C" w14:textId="77777777" w:rsidR="003709BC" w:rsidRDefault="003709BC" w:rsidP="008C7C30">
      <w:pPr>
        <w:pStyle w:val="BodyText"/>
      </w:pPr>
      <w:r>
        <w:t>Place where a situation or event is located or happens.</w:t>
      </w:r>
    </w:p>
    <w:p w14:paraId="3FBD87A8" w14:textId="77777777" w:rsidR="003709BC" w:rsidRDefault="003709BC" w:rsidP="003709BC">
      <w:pPr>
        <w:ind w:firstLine="720"/>
      </w:pPr>
      <w:r>
        <w:rPr>
          <w:noProof/>
        </w:rPr>
        <w:drawing>
          <wp:inline distT="0" distB="0" distL="0" distR="0" wp14:anchorId="39B02EC6" wp14:editId="36FF2A3D">
            <wp:extent cx="152400" cy="152400"/>
            <wp:effectExtent l="0" t="0" r="0" b="0"/>
            <wp:docPr id="9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650A080D" w14:textId="77777777" w:rsidR="003709BC" w:rsidRDefault="003709BC" w:rsidP="008C7C30">
      <w:pPr>
        <w:pStyle w:val="BodyText"/>
      </w:pPr>
      <w:r>
        <w:t>Situations (Events, incidents, static arrangements, etc.) that happen at the subject place.</w:t>
      </w:r>
    </w:p>
    <w:p w14:paraId="4CE3DAA0" w14:textId="77777777" w:rsidR="003709BC" w:rsidRDefault="003709BC" w:rsidP="003709BC"/>
    <w:p w14:paraId="5C470849" w14:textId="77777777" w:rsidR="003709BC" w:rsidRDefault="003709BC" w:rsidP="003709BC">
      <w:pPr>
        <w:pStyle w:val="Heading3"/>
        <w:spacing w:after="0"/>
        <w:ind w:left="1080"/>
      </w:pPr>
      <w:bookmarkStart w:id="2438" w:name="_ef4bd8f16b6883be4fe1bd4cc1ffa792"/>
      <w:bookmarkStart w:id="2439" w:name="_Toc468649760"/>
      <w:r>
        <w:t>Class Residence</w:t>
      </w:r>
      <w:bookmarkEnd w:id="2438"/>
      <w:r w:rsidRPr="003A31EC">
        <w:rPr>
          <w:rFonts w:cs="Arial"/>
        </w:rPr>
        <w:t xml:space="preserve"> </w:t>
      </w:r>
      <w:r>
        <w:rPr>
          <w:rFonts w:cs="Arial"/>
        </w:rPr>
        <w:fldChar w:fldCharType="begin"/>
      </w:r>
      <w:r>
        <w:instrText>XE"</w:instrText>
      </w:r>
      <w:r w:rsidRPr="00413D75">
        <w:rPr>
          <w:rFonts w:cs="Arial"/>
        </w:rPr>
        <w:instrText>Residence</w:instrText>
      </w:r>
      <w:r>
        <w:instrText>"</w:instrText>
      </w:r>
      <w:r>
        <w:rPr>
          <w:rFonts w:cs="Arial"/>
        </w:rPr>
        <w:fldChar w:fldCharType="end"/>
      </w:r>
      <w:r>
        <w:rPr>
          <w:rFonts w:cs="Arial"/>
        </w:rPr>
        <w:t xml:space="preserve"> &lt;&lt;Role&gt;&gt;</w:t>
      </w:r>
      <w:bookmarkEnd w:id="2439"/>
    </w:p>
    <w:p w14:paraId="2C15C265" w14:textId="77777777" w:rsidR="003709BC" w:rsidRDefault="003709BC" w:rsidP="003709BC">
      <w:r>
        <w:t>A place where people live/reside.</w:t>
      </w:r>
    </w:p>
    <w:p w14:paraId="59CF696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0C07B7" w14:textId="77777777" w:rsidR="003709BC" w:rsidRDefault="003D454B" w:rsidP="003709BC">
      <w:pPr>
        <w:ind w:left="360"/>
      </w:pPr>
      <w:hyperlink w:anchor="_fde5e413a501c493daf61032d6f61acc" w:history="1">
        <w:r w:rsidR="003709BC">
          <w:rPr>
            <w:rStyle w:val="Hyperlink"/>
          </w:rPr>
          <w:t>Place</w:t>
        </w:r>
      </w:hyperlink>
    </w:p>
    <w:p w14:paraId="3990A2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CC1F8C5" w14:textId="77777777" w:rsidR="003709BC" w:rsidRDefault="003709BC" w:rsidP="003709BC">
      <w:pPr>
        <w:ind w:left="605" w:hanging="245"/>
      </w:pPr>
      <w:r>
        <w:rPr>
          <w:noProof/>
        </w:rPr>
        <w:drawing>
          <wp:inline distT="0" distB="0" distL="0" distR="0" wp14:anchorId="7604247F" wp14:editId="17F92123">
            <wp:extent cx="152400" cy="152400"/>
            <wp:effectExtent l="0" t="0" r="0" b="0"/>
            <wp:docPr id="9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38719228"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7800D448" w14:textId="77777777" w:rsidR="003709BC" w:rsidRDefault="003709BC" w:rsidP="008C7C30">
      <w:pPr>
        <w:pStyle w:val="BodyText"/>
      </w:pPr>
      <w:r>
        <w:t>A person living in a residence.</w:t>
      </w:r>
      <w:r>
        <w:tab/>
      </w:r>
    </w:p>
    <w:p w14:paraId="52DCC07F" w14:textId="77777777" w:rsidR="003709BC" w:rsidRDefault="003709BC" w:rsidP="003709BC"/>
    <w:p w14:paraId="79D1A92A" w14:textId="77777777" w:rsidR="003709BC" w:rsidRDefault="003709BC" w:rsidP="003709BC">
      <w:pPr>
        <w:spacing w:after="200" w:line="276" w:lineRule="auto"/>
        <w:rPr>
          <w:b/>
          <w:bCs/>
          <w:color w:val="365F91"/>
          <w:sz w:val="40"/>
          <w:szCs w:val="40"/>
        </w:rPr>
      </w:pPr>
      <w:r>
        <w:br w:type="page"/>
      </w:r>
    </w:p>
    <w:p w14:paraId="7B53B913" w14:textId="77777777" w:rsidR="003709BC" w:rsidRDefault="003709BC" w:rsidP="003709BC">
      <w:pPr>
        <w:pStyle w:val="Heading2"/>
      </w:pPr>
      <w:bookmarkStart w:id="2440" w:name="_Toc468649761"/>
      <w:r>
        <w:t>Threat-risk-conceptual-model::Generic Concept Library::Policies</w:t>
      </w:r>
      <w:bookmarkEnd w:id="2440"/>
    </w:p>
    <w:p w14:paraId="55F001D1" w14:textId="77777777" w:rsidR="003709BC" w:rsidRDefault="003709BC" w:rsidP="008C7C30">
      <w:pPr>
        <w:pStyle w:val="BodyText"/>
      </w:pPr>
      <w:r>
        <w:t>This package defines concepts related to policies.  Policies deal with conditions asserted on one entity by another. This includes requirements and laws.</w:t>
      </w:r>
    </w:p>
    <w:p w14:paraId="738288C3" w14:textId="77777777" w:rsidR="003709BC" w:rsidRDefault="003709BC" w:rsidP="003709BC">
      <w:pPr>
        <w:pStyle w:val="Heading3"/>
        <w:spacing w:after="0"/>
        <w:ind w:left="1080"/>
      </w:pPr>
      <w:bookmarkStart w:id="2441" w:name="_Toc468649762"/>
      <w:r>
        <w:t>Diagram: Policy</w:t>
      </w:r>
      <w:bookmarkEnd w:id="2441"/>
    </w:p>
    <w:p w14:paraId="71C598DF" w14:textId="77777777" w:rsidR="003709BC" w:rsidRDefault="003709BC" w:rsidP="003709BC">
      <w:pPr>
        <w:jc w:val="center"/>
        <w:rPr>
          <w:rFonts w:cs="Arial"/>
        </w:rPr>
      </w:pPr>
      <w:r>
        <w:rPr>
          <w:noProof/>
        </w:rPr>
        <w:drawing>
          <wp:inline distT="0" distB="0" distL="0" distR="0" wp14:anchorId="4B78FF13" wp14:editId="7BDE610D">
            <wp:extent cx="6188075" cy="3727559"/>
            <wp:effectExtent l="0" t="0" r="0" b="0"/>
            <wp:docPr id="922" name="Picture 492257024.emf" descr="4922570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492257024.emf"/>
                    <pic:cNvPicPr/>
                  </pic:nvPicPr>
                  <pic:blipFill>
                    <a:blip r:embed="rId191" cstate="print"/>
                    <a:stretch>
                      <a:fillRect/>
                    </a:stretch>
                  </pic:blipFill>
                  <pic:spPr>
                    <a:xfrm>
                      <a:off x="0" y="0"/>
                      <a:ext cx="6188075" cy="3727559"/>
                    </a:xfrm>
                    <a:prstGeom prst="rect">
                      <a:avLst/>
                    </a:prstGeom>
                  </pic:spPr>
                </pic:pic>
              </a:graphicData>
            </a:graphic>
          </wp:inline>
        </w:drawing>
      </w:r>
    </w:p>
    <w:p w14:paraId="4486A2E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Policy</w:t>
      </w:r>
    </w:p>
    <w:p w14:paraId="7C24C73E" w14:textId="77777777" w:rsidR="003709BC" w:rsidRDefault="003709BC" w:rsidP="003709BC">
      <w:r>
        <w:t xml:space="preserve"> </w:t>
      </w:r>
    </w:p>
    <w:p w14:paraId="29FC865E" w14:textId="77777777" w:rsidR="003709BC" w:rsidRDefault="003709BC" w:rsidP="003709BC"/>
    <w:p w14:paraId="57BB8CE7" w14:textId="77777777" w:rsidR="003709BC" w:rsidRDefault="003709BC" w:rsidP="003709BC">
      <w:pPr>
        <w:pStyle w:val="Heading3"/>
        <w:spacing w:after="0"/>
        <w:ind w:left="1080"/>
      </w:pPr>
      <w:bookmarkStart w:id="2442" w:name="_0d7812a6d11747fb16d4f5e36e29bb8b"/>
      <w:bookmarkStart w:id="2443" w:name="_Toc468649763"/>
      <w:r>
        <w:t>Association Class Assertion of Policy</w:t>
      </w:r>
      <w:bookmarkEnd w:id="2442"/>
      <w:r w:rsidRPr="003A31EC">
        <w:rPr>
          <w:rFonts w:cs="Arial"/>
        </w:rPr>
        <w:t xml:space="preserve"> </w:t>
      </w:r>
      <w:r>
        <w:rPr>
          <w:rFonts w:cs="Arial"/>
        </w:rPr>
        <w:fldChar w:fldCharType="begin"/>
      </w:r>
      <w:r>
        <w:instrText>XE"</w:instrText>
      </w:r>
      <w:r w:rsidRPr="00413D75">
        <w:rPr>
          <w:rFonts w:cs="Arial"/>
        </w:rPr>
        <w:instrText>Assertion of Policy</w:instrText>
      </w:r>
      <w:r>
        <w:instrText>"</w:instrText>
      </w:r>
      <w:r>
        <w:rPr>
          <w:rFonts w:cs="Arial"/>
        </w:rPr>
        <w:fldChar w:fldCharType="end"/>
      </w:r>
      <w:r>
        <w:rPr>
          <w:rFonts w:cs="Arial"/>
        </w:rPr>
        <w:t xml:space="preserve"> &lt;&lt;Relationship&gt;&gt;</w:t>
      </w:r>
      <w:bookmarkEnd w:id="2443"/>
    </w:p>
    <w:p w14:paraId="51196211" w14:textId="77777777" w:rsidR="003709BC" w:rsidRDefault="003709BC" w:rsidP="003709BC">
      <w:r>
        <w:t>The assertion of a policy by an authority.</w:t>
      </w:r>
    </w:p>
    <w:p w14:paraId="55D41272" w14:textId="77777777" w:rsidR="003709BC" w:rsidRDefault="003709BC" w:rsidP="003709BC">
      <w:pPr>
        <w:jc w:val="center"/>
      </w:pPr>
      <w:r>
        <w:rPr>
          <w:noProof/>
        </w:rPr>
        <w:drawing>
          <wp:inline distT="0" distB="0" distL="0" distR="0" wp14:anchorId="1D3E382B" wp14:editId="76FD9A9E">
            <wp:extent cx="6188075" cy="3320825"/>
            <wp:effectExtent l="0" t="0" r="0" b="0"/>
            <wp:docPr id="924" name="Picture -214986883.emf" descr="-2149868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214986883.emf"/>
                    <pic:cNvPicPr/>
                  </pic:nvPicPr>
                  <pic:blipFill>
                    <a:blip r:embed="rId192" cstate="print"/>
                    <a:stretch>
                      <a:fillRect/>
                    </a:stretch>
                  </pic:blipFill>
                  <pic:spPr>
                    <a:xfrm>
                      <a:off x="0" y="0"/>
                      <a:ext cx="6188075" cy="3320825"/>
                    </a:xfrm>
                    <a:prstGeom prst="rect">
                      <a:avLst/>
                    </a:prstGeom>
                  </pic:spPr>
                </pic:pic>
              </a:graphicData>
            </a:graphic>
          </wp:inline>
        </w:drawing>
      </w:r>
    </w:p>
    <w:p w14:paraId="43D48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Assertion of Policy</w:t>
      </w:r>
    </w:p>
    <w:p w14:paraId="4BF145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1F56D90" w14:textId="77777777" w:rsidR="003709BC" w:rsidRDefault="003D454B" w:rsidP="003709BC">
      <w:pPr>
        <w:ind w:left="360"/>
      </w:pPr>
      <w:hyperlink w:anchor="_98ff7066ce9f28f3ab4a80f88bc3fddc" w:history="1">
        <w:r w:rsidR="003709BC">
          <w:rPr>
            <w:rStyle w:val="Hyperlink"/>
          </w:rPr>
          <w:t>Assertion</w:t>
        </w:r>
      </w:hyperlink>
      <w:r w:rsidR="003709BC">
        <w:t xml:space="preserve">, </w:t>
      </w:r>
      <w:hyperlink w:anchor="_28d3223e51e220df32c5e407bfd23179" w:history="1">
        <w:r w:rsidR="003709BC">
          <w:rPr>
            <w:rStyle w:val="Hyperlink"/>
          </w:rPr>
          <w:t>Objective of Stakeholder</w:t>
        </w:r>
      </w:hyperlink>
      <w:r w:rsidR="003709BC">
        <w:t xml:space="preserve">, </w:t>
      </w:r>
      <w:hyperlink w:anchor="_f0d91357f050da149bdfd91d0cc35f66" w:history="1">
        <w:r w:rsidR="003709BC">
          <w:rPr>
            <w:rStyle w:val="Hyperlink"/>
          </w:rPr>
          <w:t>Subject to Authority</w:t>
        </w:r>
      </w:hyperlink>
    </w:p>
    <w:p w14:paraId="3F78E2B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B9F33B2" w14:textId="77777777" w:rsidR="003709BC" w:rsidRDefault="003709BC" w:rsidP="003709BC">
      <w:pPr>
        <w:ind w:firstLine="720"/>
      </w:pPr>
      <w:r>
        <w:rPr>
          <w:noProof/>
        </w:rPr>
        <w:drawing>
          <wp:inline distT="0" distB="0" distL="0" distR="0" wp14:anchorId="7A2186CC" wp14:editId="733D336C">
            <wp:extent cx="152400" cy="152400"/>
            <wp:effectExtent l="0" t="0" r="0" b="0"/>
            <wp:docPr id="9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458F05A3" w14:textId="77777777" w:rsidR="003709BC" w:rsidRDefault="003709BC" w:rsidP="008C7C30">
      <w:pPr>
        <w:pStyle w:val="BodyText"/>
      </w:pPr>
      <w:r>
        <w:t>A policy asserted by an authority whom states with authority that it must be followed.</w:t>
      </w:r>
    </w:p>
    <w:p w14:paraId="1AD80D1E" w14:textId="77777777" w:rsidR="003709BC" w:rsidRDefault="003709BC" w:rsidP="003709BC">
      <w:pPr>
        <w:ind w:firstLine="720"/>
      </w:pPr>
      <w:r>
        <w:rPr>
          <w:noProof/>
        </w:rPr>
        <w:drawing>
          <wp:inline distT="0" distB="0" distL="0" distR="0" wp14:anchorId="0DEAA50F" wp14:editId="7DCAD66F">
            <wp:extent cx="152400" cy="152400"/>
            <wp:effectExtent l="0" t="0" r="0" b="0"/>
            <wp:docPr id="9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6D7BF5A3" w14:textId="77777777" w:rsidR="003709BC" w:rsidRDefault="003709BC" w:rsidP="008C7C30">
      <w:pPr>
        <w:pStyle w:val="BodyText"/>
      </w:pPr>
      <w:r>
        <w:t>The authority that asserts a policy, states with authority that it must be followed</w:t>
      </w:r>
    </w:p>
    <w:p w14:paraId="478B61D4" w14:textId="77777777" w:rsidR="003709BC" w:rsidRDefault="003709BC" w:rsidP="003709BC"/>
    <w:p w14:paraId="4934E658" w14:textId="77777777" w:rsidR="003709BC" w:rsidRDefault="003709BC" w:rsidP="003709BC">
      <w:pPr>
        <w:pStyle w:val="Heading3"/>
        <w:spacing w:after="0"/>
        <w:ind w:left="1080"/>
      </w:pPr>
      <w:bookmarkStart w:id="2444" w:name="_7daadbc830989af27cf7b63ab50ef17a"/>
      <w:bookmarkStart w:id="2445" w:name="_Toc468649764"/>
      <w:r>
        <w:t>Class Policy</w:t>
      </w:r>
      <w:bookmarkEnd w:id="2444"/>
      <w:bookmarkEnd w:id="2445"/>
      <w:r w:rsidRPr="003A31EC">
        <w:rPr>
          <w:rFonts w:cs="Arial"/>
        </w:rPr>
        <w:t xml:space="preserve"> </w:t>
      </w:r>
      <w:r>
        <w:rPr>
          <w:rFonts w:cs="Arial"/>
        </w:rPr>
        <w:fldChar w:fldCharType="begin"/>
      </w:r>
      <w:r>
        <w:instrText>XE"</w:instrText>
      </w:r>
      <w:r w:rsidRPr="00413D75">
        <w:rPr>
          <w:rFonts w:cs="Arial"/>
        </w:rPr>
        <w:instrText>Policy</w:instrText>
      </w:r>
      <w:r>
        <w:instrText>"</w:instrText>
      </w:r>
      <w:r>
        <w:rPr>
          <w:rFonts w:cs="Arial"/>
        </w:rPr>
        <w:fldChar w:fldCharType="end"/>
      </w:r>
      <w:r>
        <w:rPr>
          <w:rFonts w:cs="Arial"/>
        </w:rPr>
        <w:t xml:space="preserve"> </w:t>
      </w:r>
    </w:p>
    <w:p w14:paraId="0D75A021" w14:textId="77777777" w:rsidR="003709BC" w:rsidRDefault="003709BC" w:rsidP="003709BC">
      <w:r>
        <w:t>A policy is a thing that is compulsory; a necessary condition.</w:t>
      </w:r>
      <w:r>
        <w:br/>
        <w:t>A statement that identifies a necessary attribute, capability, characteristic, or quality of a system for it to have value and utility to a customer, organization, internal user, or other stakeholder. The constrained parties are identified as the &lt;constrains&gt; responsible performer(s).</w:t>
      </w:r>
      <w:r>
        <w:br/>
      </w:r>
      <w:r>
        <w:br/>
        <w:t>A policy is a means in that it fulfills a broader objective. A policy is an objective in that performers seek to comply with the objective. A policy is a state in that it is a situation that exists for a finite period of time.</w:t>
      </w:r>
      <w:r>
        <w:br/>
      </w:r>
      <w:r>
        <w:br/>
        <w:t>Policies include requirements.</w:t>
      </w:r>
      <w:r>
        <w:br/>
      </w:r>
      <w:r>
        <w:br/>
        <w:t>[BMM] Business policy: directive that is concerned with directly controlling, influencing, or regulating the actions of an enterprise and the people in it and that is not directly enforceable</w:t>
      </w:r>
    </w:p>
    <w:p w14:paraId="748CC3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357B44" w14:textId="77777777" w:rsidR="003709BC" w:rsidRDefault="003D454B" w:rsidP="003709BC">
      <w:pPr>
        <w:ind w:left="360"/>
      </w:pPr>
      <w:hyperlink w:anchor="_4d48a0bcc67a2c0d7c362123b26f243b" w:history="1">
        <w:r w:rsidR="003709BC">
          <w:rPr>
            <w:rStyle w:val="Hyperlink"/>
          </w:rPr>
          <w:t>Controlled Entity</w:t>
        </w:r>
      </w:hyperlink>
      <w:r w:rsidR="003709BC">
        <w:t xml:space="preserve">, </w:t>
      </w:r>
      <w:hyperlink w:anchor="_5cb707f0e4b55ba1e0378efebf7dcea9" w:history="1">
        <w:r w:rsidR="003709BC">
          <w:rPr>
            <w:rStyle w:val="Hyperlink"/>
          </w:rPr>
          <w:t>Means</w:t>
        </w:r>
      </w:hyperlink>
      <w:r w:rsidR="003709BC">
        <w:t xml:space="preserve">, </w:t>
      </w:r>
      <w:hyperlink w:anchor="_1a3b26382bc038a9cd845e258d24db0f" w:history="1">
        <w:r w:rsidR="003709BC">
          <w:rPr>
            <w:rStyle w:val="Hyperlink"/>
          </w:rPr>
          <w:t>Objective</w:t>
        </w:r>
      </w:hyperlink>
      <w:r w:rsidR="003709BC">
        <w:t xml:space="preserve">, </w:t>
      </w:r>
      <w:hyperlink w:anchor="_82919e40af9ad2e13647e9d37bbf0956" w:history="1">
        <w:r w:rsidR="003709BC">
          <w:rPr>
            <w:rStyle w:val="Hyperlink"/>
          </w:rPr>
          <w:t>Rule</w:t>
        </w:r>
      </w:hyperlink>
    </w:p>
    <w:p w14:paraId="39C6B1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86E9A8" w14:textId="77777777" w:rsidR="003709BC" w:rsidRDefault="003709BC" w:rsidP="003709BC">
      <w:pPr>
        <w:ind w:left="605" w:hanging="245"/>
      </w:pPr>
      <w:r>
        <w:rPr>
          <w:noProof/>
        </w:rPr>
        <w:drawing>
          <wp:inline distT="0" distB="0" distL="0" distR="0" wp14:anchorId="6991640C" wp14:editId="09B806CA">
            <wp:extent cx="152400" cy="152400"/>
            <wp:effectExtent l="0" t="0" r="0" b="0"/>
            <wp:docPr id="9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50BE8641"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8315C9B" w14:textId="77777777" w:rsidR="003709BC" w:rsidRDefault="003709BC" w:rsidP="008C7C30">
      <w:pPr>
        <w:pStyle w:val="BodyText"/>
      </w:pPr>
      <w:r>
        <w:t>The authority that asserts a policy, states with authority that it must be followed</w:t>
      </w:r>
    </w:p>
    <w:p w14:paraId="58BA7CD9" w14:textId="77777777" w:rsidR="003709BC" w:rsidRDefault="003709BC" w:rsidP="003709BC">
      <w:pPr>
        <w:ind w:left="605" w:hanging="245"/>
      </w:pPr>
      <w:r>
        <w:rPr>
          <w:noProof/>
        </w:rPr>
        <w:drawing>
          <wp:inline distT="0" distB="0" distL="0" distR="0" wp14:anchorId="73E93278" wp14:editId="5442238C">
            <wp:extent cx="152400" cy="152400"/>
            <wp:effectExtent l="0" t="0" r="0" b="0"/>
            <wp:docPr id="9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0554892C" w14:textId="77777777" w:rsidR="003709BC" w:rsidRDefault="003709BC" w:rsidP="003709BC"/>
    <w:p w14:paraId="171F0586" w14:textId="77777777" w:rsidR="003709BC" w:rsidRDefault="003709BC" w:rsidP="003709BC">
      <w:pPr>
        <w:spacing w:after="200" w:line="276" w:lineRule="auto"/>
        <w:rPr>
          <w:b/>
          <w:bCs/>
          <w:color w:val="365F91"/>
          <w:sz w:val="40"/>
          <w:szCs w:val="40"/>
        </w:rPr>
      </w:pPr>
      <w:r>
        <w:br w:type="page"/>
      </w:r>
    </w:p>
    <w:p w14:paraId="1C23A36C" w14:textId="77777777" w:rsidR="003709BC" w:rsidRDefault="003709BC" w:rsidP="003709BC">
      <w:pPr>
        <w:pStyle w:val="Heading2"/>
      </w:pPr>
      <w:bookmarkStart w:id="2446" w:name="_Toc468649765"/>
      <w:r>
        <w:t>Threat-risk-conceptual-model::Generic Concept Library::Predictions</w:t>
      </w:r>
      <w:bookmarkEnd w:id="2446"/>
    </w:p>
    <w:p w14:paraId="1E41337D" w14:textId="77777777" w:rsidR="003709BC" w:rsidRDefault="003709BC" w:rsidP="008C7C30">
      <w:pPr>
        <w:pStyle w:val="BodyText"/>
      </w:pPr>
      <w:r>
        <w:t>Predictions are acts where an actor predicts that some possible situation will occur.</w:t>
      </w:r>
    </w:p>
    <w:p w14:paraId="4661004D" w14:textId="77777777" w:rsidR="003709BC" w:rsidRDefault="003709BC" w:rsidP="003709BC">
      <w:pPr>
        <w:pStyle w:val="Heading3"/>
        <w:spacing w:after="0"/>
        <w:ind w:left="1080"/>
      </w:pPr>
      <w:bookmarkStart w:id="2447" w:name="_Toc468649766"/>
      <w:r>
        <w:t>Diagram: Prediction</w:t>
      </w:r>
      <w:bookmarkEnd w:id="2447"/>
    </w:p>
    <w:p w14:paraId="1255652A" w14:textId="77777777" w:rsidR="003709BC" w:rsidRDefault="003709BC" w:rsidP="003709BC">
      <w:pPr>
        <w:jc w:val="center"/>
        <w:rPr>
          <w:rFonts w:cs="Arial"/>
        </w:rPr>
      </w:pPr>
      <w:r>
        <w:rPr>
          <w:noProof/>
        </w:rPr>
        <w:drawing>
          <wp:inline distT="0" distB="0" distL="0" distR="0" wp14:anchorId="085A98BD" wp14:editId="16A24D33">
            <wp:extent cx="5810250" cy="2809875"/>
            <wp:effectExtent l="0" t="0" r="0" b="0"/>
            <wp:docPr id="934" name="Picture 181255738.emf" descr="1812557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181255738.emf"/>
                    <pic:cNvPicPr/>
                  </pic:nvPicPr>
                  <pic:blipFill>
                    <a:blip r:embed="rId193" cstate="print"/>
                    <a:stretch>
                      <a:fillRect/>
                    </a:stretch>
                  </pic:blipFill>
                  <pic:spPr>
                    <a:xfrm>
                      <a:off x="0" y="0"/>
                      <a:ext cx="5810250" cy="2809875"/>
                    </a:xfrm>
                    <a:prstGeom prst="rect">
                      <a:avLst/>
                    </a:prstGeom>
                  </pic:spPr>
                </pic:pic>
              </a:graphicData>
            </a:graphic>
          </wp:inline>
        </w:drawing>
      </w:r>
    </w:p>
    <w:p w14:paraId="7116B1E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Prediction</w:t>
      </w:r>
    </w:p>
    <w:p w14:paraId="0EB3ED39" w14:textId="77777777" w:rsidR="003709BC" w:rsidRDefault="003709BC" w:rsidP="003709BC">
      <w:r>
        <w:t xml:space="preserve"> </w:t>
      </w:r>
    </w:p>
    <w:p w14:paraId="27A05264" w14:textId="77777777" w:rsidR="003709BC" w:rsidRDefault="003709BC" w:rsidP="003709BC"/>
    <w:p w14:paraId="4C858006" w14:textId="77777777" w:rsidR="003709BC" w:rsidRDefault="003709BC" w:rsidP="003709BC">
      <w:pPr>
        <w:pStyle w:val="Heading3"/>
        <w:spacing w:after="0"/>
        <w:ind w:left="1080"/>
      </w:pPr>
      <w:bookmarkStart w:id="2448" w:name="_85ac794fd9d2aaafff55a9c355f26eb2"/>
      <w:bookmarkStart w:id="2449" w:name="_Toc468649767"/>
      <w:r>
        <w:t>Association Class Prediction</w:t>
      </w:r>
      <w:bookmarkEnd w:id="2448"/>
      <w:r w:rsidRPr="003A31EC">
        <w:rPr>
          <w:rFonts w:cs="Arial"/>
        </w:rPr>
        <w:t xml:space="preserve"> </w:t>
      </w:r>
      <w:r>
        <w:rPr>
          <w:rFonts w:cs="Arial"/>
        </w:rPr>
        <w:fldChar w:fldCharType="begin"/>
      </w:r>
      <w:r>
        <w:instrText>XE"</w:instrText>
      </w:r>
      <w:r w:rsidRPr="00413D75">
        <w:rPr>
          <w:rFonts w:cs="Arial"/>
        </w:rPr>
        <w:instrText>Prediction</w:instrText>
      </w:r>
      <w:r>
        <w:instrText>"</w:instrText>
      </w:r>
      <w:r>
        <w:rPr>
          <w:rFonts w:cs="Arial"/>
        </w:rPr>
        <w:fldChar w:fldCharType="end"/>
      </w:r>
      <w:r>
        <w:rPr>
          <w:rFonts w:cs="Arial"/>
        </w:rPr>
        <w:t xml:space="preserve"> &lt;&lt;Relationship&gt;&gt;</w:t>
      </w:r>
      <w:bookmarkEnd w:id="2449"/>
    </w:p>
    <w:p w14:paraId="388D3AC6" w14:textId="77777777" w:rsidR="003709BC" w:rsidRDefault="003709BC" w:rsidP="003709BC">
      <w:r>
        <w:t>A prediction is a forecast that potential situations will happen.</w:t>
      </w:r>
    </w:p>
    <w:p w14:paraId="1D149A8B" w14:textId="77777777" w:rsidR="003709BC" w:rsidRDefault="003709BC" w:rsidP="003709BC">
      <w:pPr>
        <w:jc w:val="center"/>
      </w:pPr>
      <w:r>
        <w:rPr>
          <w:noProof/>
        </w:rPr>
        <w:drawing>
          <wp:inline distT="0" distB="0" distL="0" distR="0" wp14:anchorId="6B785C64" wp14:editId="037D5162">
            <wp:extent cx="6188075" cy="3005636"/>
            <wp:effectExtent l="0" t="0" r="0" b="0"/>
            <wp:docPr id="936" name="Picture -1150459246.emf" descr="-11504592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1150459246.emf"/>
                    <pic:cNvPicPr/>
                  </pic:nvPicPr>
                  <pic:blipFill>
                    <a:blip r:embed="rId194" cstate="print"/>
                    <a:stretch>
                      <a:fillRect/>
                    </a:stretch>
                  </pic:blipFill>
                  <pic:spPr>
                    <a:xfrm>
                      <a:off x="0" y="0"/>
                      <a:ext cx="6188075" cy="3005636"/>
                    </a:xfrm>
                    <a:prstGeom prst="rect">
                      <a:avLst/>
                    </a:prstGeom>
                  </pic:spPr>
                </pic:pic>
              </a:graphicData>
            </a:graphic>
          </wp:inline>
        </w:drawing>
      </w:r>
    </w:p>
    <w:p w14:paraId="3A798D7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Prediction</w:t>
      </w:r>
    </w:p>
    <w:p w14:paraId="643475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8CB1F3" w14:textId="77777777" w:rsidR="003709BC" w:rsidRDefault="003D454B" w:rsidP="003709BC">
      <w:pPr>
        <w:ind w:left="360"/>
      </w:pPr>
      <w:hyperlink w:anchor="_738ede22bfe089d163494040b3d2ef55" w:history="1">
        <w:r w:rsidR="003709BC">
          <w:rPr>
            <w:rStyle w:val="Hyperlink"/>
          </w:rPr>
          <w:t>Actual Event</w:t>
        </w:r>
      </w:hyperlink>
      <w:r w:rsidR="003709BC">
        <w:t xml:space="preserve">, </w:t>
      </w:r>
      <w:hyperlink w:anchor="_ebfb31ee42848a5e98a87132d6936682" w:history="1">
        <w:r w:rsidR="003709BC">
          <w:rPr>
            <w:rStyle w:val="Hyperlink"/>
          </w:rPr>
          <w:t>Related</w:t>
        </w:r>
      </w:hyperlink>
    </w:p>
    <w:p w14:paraId="6F939A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C8ECDED" w14:textId="77777777" w:rsidR="003709BC" w:rsidRDefault="003709BC" w:rsidP="003709BC">
      <w:pPr>
        <w:ind w:firstLine="720"/>
      </w:pPr>
      <w:r>
        <w:rPr>
          <w:noProof/>
        </w:rPr>
        <w:drawing>
          <wp:inline distT="0" distB="0" distL="0" distR="0" wp14:anchorId="79A7C330" wp14:editId="33F7F72F">
            <wp:extent cx="152400" cy="152400"/>
            <wp:effectExtent l="0" t="0" r="0" b="0"/>
            <wp:docPr id="9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5D7EB046" w14:textId="77777777" w:rsidR="003709BC" w:rsidRDefault="003709BC" w:rsidP="008C7C30">
      <w:pPr>
        <w:pStyle w:val="BodyText"/>
      </w:pPr>
      <w:r>
        <w:t>The situation that is postulated by a prediction.</w:t>
      </w:r>
    </w:p>
    <w:p w14:paraId="603D4997" w14:textId="77777777" w:rsidR="003709BC" w:rsidRDefault="003709BC" w:rsidP="003709BC">
      <w:pPr>
        <w:ind w:firstLine="720"/>
      </w:pPr>
      <w:r>
        <w:rPr>
          <w:noProof/>
        </w:rPr>
        <w:drawing>
          <wp:inline distT="0" distB="0" distL="0" distR="0" wp14:anchorId="4AD28B88" wp14:editId="0A3FC8DC">
            <wp:extent cx="152400" cy="152400"/>
            <wp:effectExtent l="0" t="0" r="0" b="0"/>
            <wp:docPr id="9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2A3D0FBB" w14:textId="77777777" w:rsidR="003709BC" w:rsidRDefault="003709BC" w:rsidP="008C7C30">
      <w:pPr>
        <w:pStyle w:val="BodyText"/>
      </w:pPr>
      <w:r>
        <w:t>Predictor is the role of the actor who made a prediction.</w:t>
      </w:r>
    </w:p>
    <w:p w14:paraId="03914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72A3E3B" w14:textId="77777777" w:rsidR="003709BC" w:rsidRDefault="003709BC" w:rsidP="003709BC">
      <w:pPr>
        <w:pStyle w:val="BodyText2"/>
        <w:spacing w:after="0"/>
      </w:pPr>
      <w:r>
        <w:rPr>
          <w:noProof/>
          <w:lang w:val="en-US" w:eastAsia="en-US" w:bidi="ar-SA"/>
        </w:rPr>
        <w:drawing>
          <wp:inline distT="0" distB="0" distL="0" distR="0" wp14:anchorId="4C095B57" wp14:editId="1E01F405">
            <wp:extent cx="152400" cy="152400"/>
            <wp:effectExtent l="0" t="0" r="0" b="0"/>
            <wp:docPr id="9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AA25578" w14:textId="77777777" w:rsidR="003709BC" w:rsidRDefault="003709BC" w:rsidP="008C7C30">
      <w:pPr>
        <w:pStyle w:val="BodyText"/>
      </w:pPr>
      <w:r>
        <w:t>Metric representing the possibility that the containing element represents reality.</w:t>
      </w:r>
    </w:p>
    <w:p w14:paraId="30B5B622" w14:textId="77777777" w:rsidR="003709BC" w:rsidRDefault="003709BC" w:rsidP="003709BC"/>
    <w:p w14:paraId="46191283" w14:textId="77777777" w:rsidR="003709BC" w:rsidRDefault="003709BC" w:rsidP="003709BC">
      <w:pPr>
        <w:pStyle w:val="Heading3"/>
        <w:spacing w:after="0"/>
        <w:ind w:left="1080"/>
      </w:pPr>
      <w:bookmarkStart w:id="2450" w:name="_03524387b43862d026cafc7a44b771e9"/>
      <w:bookmarkStart w:id="2451" w:name="_Toc468649768"/>
      <w:r>
        <w:t>Class Predictor</w:t>
      </w:r>
      <w:bookmarkEnd w:id="2450"/>
      <w:r w:rsidRPr="003A31EC">
        <w:rPr>
          <w:rFonts w:cs="Arial"/>
        </w:rPr>
        <w:t xml:space="preserve"> </w:t>
      </w:r>
      <w:r>
        <w:rPr>
          <w:rFonts w:cs="Arial"/>
        </w:rPr>
        <w:fldChar w:fldCharType="begin"/>
      </w:r>
      <w:r>
        <w:instrText>XE"</w:instrText>
      </w:r>
      <w:r w:rsidRPr="00413D75">
        <w:rPr>
          <w:rFonts w:cs="Arial"/>
        </w:rPr>
        <w:instrText>Predictor</w:instrText>
      </w:r>
      <w:r>
        <w:instrText>"</w:instrText>
      </w:r>
      <w:r>
        <w:rPr>
          <w:rFonts w:cs="Arial"/>
        </w:rPr>
        <w:fldChar w:fldCharType="end"/>
      </w:r>
      <w:r>
        <w:rPr>
          <w:rFonts w:cs="Arial"/>
        </w:rPr>
        <w:t xml:space="preserve"> &lt;&lt;Role&gt;&gt;</w:t>
      </w:r>
      <w:bookmarkEnd w:id="2451"/>
    </w:p>
    <w:p w14:paraId="4AE81577" w14:textId="77777777" w:rsidR="003709BC" w:rsidRDefault="003709BC" w:rsidP="003709BC">
      <w:r>
        <w:t>The role of an actor making predictions.</w:t>
      </w:r>
    </w:p>
    <w:p w14:paraId="448C42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F18AD8" w14:textId="77777777" w:rsidR="003709BC" w:rsidRDefault="003D454B" w:rsidP="003709BC">
      <w:pPr>
        <w:ind w:left="360"/>
      </w:pPr>
      <w:hyperlink w:anchor="_195976dea0d8187e1656ac43c072c070" w:history="1">
        <w:r w:rsidR="003709BC">
          <w:rPr>
            <w:rStyle w:val="Hyperlink"/>
          </w:rPr>
          <w:t>Actor</w:t>
        </w:r>
      </w:hyperlink>
    </w:p>
    <w:p w14:paraId="746852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240877" w14:textId="77777777" w:rsidR="003709BC" w:rsidRDefault="003709BC" w:rsidP="003709BC">
      <w:pPr>
        <w:ind w:left="605" w:hanging="245"/>
      </w:pPr>
      <w:r>
        <w:rPr>
          <w:noProof/>
        </w:rPr>
        <w:drawing>
          <wp:inline distT="0" distB="0" distL="0" distR="0" wp14:anchorId="4BFB2E5F" wp14:editId="7E2EC215">
            <wp:extent cx="152400" cy="152400"/>
            <wp:effectExtent l="0" t="0" r="0" b="0"/>
            <wp:docPr id="9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E65B1E5" w14:textId="77777777" w:rsidR="003709BC" w:rsidRDefault="003709BC" w:rsidP="003709BC">
      <w:r>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5E6670E9" w14:textId="77777777" w:rsidR="003709BC" w:rsidRDefault="003709BC" w:rsidP="008C7C30">
      <w:pPr>
        <w:pStyle w:val="BodyText"/>
      </w:pPr>
      <w:r>
        <w:t>The situation that is postulated by a prediction.</w:t>
      </w:r>
    </w:p>
    <w:p w14:paraId="1B0688DE" w14:textId="77777777" w:rsidR="003709BC" w:rsidRDefault="003709BC" w:rsidP="003709BC"/>
    <w:p w14:paraId="64BD678A" w14:textId="77777777" w:rsidR="003709BC" w:rsidRDefault="003709BC" w:rsidP="003709BC">
      <w:pPr>
        <w:spacing w:after="200" w:line="276" w:lineRule="auto"/>
        <w:rPr>
          <w:b/>
          <w:bCs/>
          <w:color w:val="365F91"/>
          <w:sz w:val="40"/>
          <w:szCs w:val="40"/>
        </w:rPr>
      </w:pPr>
      <w:r>
        <w:br w:type="page"/>
      </w:r>
    </w:p>
    <w:p w14:paraId="513A107E" w14:textId="77777777" w:rsidR="003709BC" w:rsidRDefault="003709BC" w:rsidP="003709BC">
      <w:pPr>
        <w:pStyle w:val="Heading2"/>
      </w:pPr>
      <w:bookmarkStart w:id="2452" w:name="_Toc468649769"/>
      <w:r>
        <w:t>Threat-risk-conceptual-model::Generic Concept Library::Processes</w:t>
      </w:r>
      <w:bookmarkEnd w:id="2452"/>
    </w:p>
    <w:p w14:paraId="3B97992D" w14:textId="77777777" w:rsidR="003709BC" w:rsidRDefault="003709BC" w:rsidP="008C7C30">
      <w:pPr>
        <w:pStyle w:val="BodyText"/>
      </w:pPr>
      <w:r>
        <w:t>A package representing concepts about processes. Processes are templates for (descriptions of) a related sets of Events (activities, events, etc.). Processes may be natural, organizational or carried out by an actor. Processes carried out by an actor are plans.</w:t>
      </w:r>
      <w:r>
        <w:br/>
        <w:t>Processes may require resources - noting that resource can be a role of any entity.</w:t>
      </w:r>
      <w:r>
        <w:br/>
        <w:t>Processes are essentially patterns of Events.</w:t>
      </w:r>
      <w:r>
        <w:br/>
        <w:t>Scenarios are typically less formal processes and describe how a series of Events may play out.</w:t>
      </w:r>
    </w:p>
    <w:p w14:paraId="41DC204D" w14:textId="77777777" w:rsidR="003709BC" w:rsidRDefault="003709BC" w:rsidP="003709BC">
      <w:pPr>
        <w:pStyle w:val="Heading3"/>
        <w:spacing w:after="0"/>
        <w:ind w:left="1080"/>
      </w:pPr>
      <w:bookmarkStart w:id="2453" w:name="_Toc468649770"/>
      <w:r>
        <w:t>Diagram: Process</w:t>
      </w:r>
      <w:bookmarkEnd w:id="2453"/>
    </w:p>
    <w:p w14:paraId="34CFF25B" w14:textId="77777777" w:rsidR="003709BC" w:rsidRDefault="003709BC" w:rsidP="003709BC">
      <w:pPr>
        <w:jc w:val="center"/>
        <w:rPr>
          <w:rFonts w:cs="Arial"/>
        </w:rPr>
      </w:pPr>
      <w:r>
        <w:rPr>
          <w:noProof/>
        </w:rPr>
        <w:drawing>
          <wp:inline distT="0" distB="0" distL="0" distR="0" wp14:anchorId="62D89C15" wp14:editId="2AE8C698">
            <wp:extent cx="6188075" cy="6885978"/>
            <wp:effectExtent l="0" t="0" r="0" b="0"/>
            <wp:docPr id="946" name="Picture 1249104740.emf" descr="12491047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249104740.emf"/>
                    <pic:cNvPicPr/>
                  </pic:nvPicPr>
                  <pic:blipFill>
                    <a:blip r:embed="rId195" cstate="print"/>
                    <a:stretch>
                      <a:fillRect/>
                    </a:stretch>
                  </pic:blipFill>
                  <pic:spPr>
                    <a:xfrm>
                      <a:off x="0" y="0"/>
                      <a:ext cx="6188075" cy="6885978"/>
                    </a:xfrm>
                    <a:prstGeom prst="rect">
                      <a:avLst/>
                    </a:prstGeom>
                  </pic:spPr>
                </pic:pic>
              </a:graphicData>
            </a:graphic>
          </wp:inline>
        </w:drawing>
      </w:r>
    </w:p>
    <w:p w14:paraId="2891525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Process</w:t>
      </w:r>
    </w:p>
    <w:p w14:paraId="6A11BAA9" w14:textId="77777777" w:rsidR="003709BC" w:rsidRDefault="003709BC" w:rsidP="003709BC">
      <w:r>
        <w:t xml:space="preserve"> </w:t>
      </w:r>
    </w:p>
    <w:p w14:paraId="4532CF6B" w14:textId="77777777" w:rsidR="003709BC" w:rsidRDefault="003709BC" w:rsidP="003709BC"/>
    <w:p w14:paraId="494C1689" w14:textId="77777777" w:rsidR="003709BC" w:rsidRDefault="003709BC" w:rsidP="003709BC">
      <w:pPr>
        <w:pStyle w:val="Heading3"/>
        <w:spacing w:after="0"/>
        <w:ind w:left="1080"/>
      </w:pPr>
      <w:bookmarkStart w:id="2454" w:name="_9f3aa861b32041cae8b52f8bcde65e98"/>
      <w:bookmarkStart w:id="2455" w:name="_Toc468649771"/>
      <w:r>
        <w:t>Association Class Invoke Process</w:t>
      </w:r>
      <w:bookmarkEnd w:id="2454"/>
      <w:r w:rsidRPr="003A31EC">
        <w:rPr>
          <w:rFonts w:cs="Arial"/>
        </w:rPr>
        <w:t xml:space="preserve"> </w:t>
      </w:r>
      <w:r>
        <w:rPr>
          <w:rFonts w:cs="Arial"/>
        </w:rPr>
        <w:fldChar w:fldCharType="begin"/>
      </w:r>
      <w:r>
        <w:instrText>XE"</w:instrText>
      </w:r>
      <w:r w:rsidRPr="00413D75">
        <w:rPr>
          <w:rFonts w:cs="Arial"/>
        </w:rPr>
        <w:instrText>Invoke Process</w:instrText>
      </w:r>
      <w:r>
        <w:instrText>"</w:instrText>
      </w:r>
      <w:r>
        <w:rPr>
          <w:rFonts w:cs="Arial"/>
        </w:rPr>
        <w:fldChar w:fldCharType="end"/>
      </w:r>
      <w:r>
        <w:rPr>
          <w:rFonts w:cs="Arial"/>
        </w:rPr>
        <w:t xml:space="preserve"> &lt;&lt;Relationship&gt;&gt;</w:t>
      </w:r>
      <w:bookmarkEnd w:id="2455"/>
    </w:p>
    <w:p w14:paraId="0709575F" w14:textId="77777777" w:rsidR="003709BC" w:rsidRDefault="003709BC" w:rsidP="003709BC">
      <w:r>
        <w:t>The activity of initiating the performance of a process.</w:t>
      </w:r>
      <w:r>
        <w:br/>
        <w:t>The process instance will be classified by the process.</w:t>
      </w:r>
    </w:p>
    <w:p w14:paraId="0C698393" w14:textId="77777777" w:rsidR="003709BC" w:rsidRDefault="003709BC" w:rsidP="003709BC">
      <w:pPr>
        <w:jc w:val="center"/>
      </w:pPr>
      <w:r>
        <w:rPr>
          <w:noProof/>
        </w:rPr>
        <w:drawing>
          <wp:inline distT="0" distB="0" distL="0" distR="0" wp14:anchorId="3F177D73" wp14:editId="03348284">
            <wp:extent cx="5410200" cy="2286000"/>
            <wp:effectExtent l="0" t="0" r="0" b="0"/>
            <wp:docPr id="948" name="Picture -59542732.emf" descr="-595427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59542732.emf"/>
                    <pic:cNvPicPr/>
                  </pic:nvPicPr>
                  <pic:blipFill>
                    <a:blip r:embed="rId196" cstate="print"/>
                    <a:stretch>
                      <a:fillRect/>
                    </a:stretch>
                  </pic:blipFill>
                  <pic:spPr>
                    <a:xfrm>
                      <a:off x="0" y="0"/>
                      <a:ext cx="5410200" cy="2286000"/>
                    </a:xfrm>
                    <a:prstGeom prst="rect">
                      <a:avLst/>
                    </a:prstGeom>
                  </pic:spPr>
                </pic:pic>
              </a:graphicData>
            </a:graphic>
          </wp:inline>
        </w:drawing>
      </w:r>
    </w:p>
    <w:p w14:paraId="46E94A6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Invoke Process</w:t>
      </w:r>
    </w:p>
    <w:p w14:paraId="7ED783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D69678" w14:textId="77777777" w:rsidR="003709BC" w:rsidRDefault="003D454B" w:rsidP="003709BC">
      <w:pPr>
        <w:ind w:left="360"/>
      </w:pPr>
      <w:hyperlink w:anchor="_8f79ff9a9d6d601e416cea95750422fe" w:history="1">
        <w:r w:rsidR="003709BC">
          <w:rPr>
            <w:rStyle w:val="Hyperlink"/>
          </w:rPr>
          <w:t>Cause and Effect</w:t>
        </w:r>
      </w:hyperlink>
      <w:r w:rsidR="003709BC">
        <w:t xml:space="preserve">, </w:t>
      </w:r>
      <w:hyperlink w:anchor="_47b49146b9ff467cbbf7475747751e2f" w:history="1">
        <w:r w:rsidR="003709BC">
          <w:rPr>
            <w:rStyle w:val="Hyperlink"/>
          </w:rPr>
          <w:t>Create</w:t>
        </w:r>
      </w:hyperlink>
      <w:r w:rsidR="003709BC">
        <w:t xml:space="preserve">, </w:t>
      </w:r>
      <w:hyperlink w:anchor="_f33c656a3d67c99aae75c41338d6e58a" w:history="1">
        <w:r w:rsidR="003709BC">
          <w:rPr>
            <w:rStyle w:val="Hyperlink"/>
          </w:rPr>
          <w:t>Process Action</w:t>
        </w:r>
      </w:hyperlink>
    </w:p>
    <w:p w14:paraId="3F5748C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2906D5D" w14:textId="77777777" w:rsidR="003709BC" w:rsidRDefault="003709BC" w:rsidP="003709BC">
      <w:pPr>
        <w:ind w:firstLine="720"/>
      </w:pPr>
      <w:r>
        <w:rPr>
          <w:noProof/>
        </w:rPr>
        <w:drawing>
          <wp:inline distT="0" distB="0" distL="0" distR="0" wp14:anchorId="107FBE59" wp14:editId="0FB61F40">
            <wp:extent cx="152400" cy="152400"/>
            <wp:effectExtent l="0" t="0" r="0" b="0"/>
            <wp:docPr id="9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9C0458D" w14:textId="77777777" w:rsidR="003709BC" w:rsidRDefault="003709BC" w:rsidP="008C7C30">
      <w:pPr>
        <w:pStyle w:val="BodyText"/>
      </w:pPr>
      <w:r>
        <w:t>An actual Event created as the instantiation of a process definition.</w:t>
      </w:r>
    </w:p>
    <w:p w14:paraId="703917F9" w14:textId="77777777" w:rsidR="003709BC" w:rsidRDefault="003709BC" w:rsidP="003709BC">
      <w:pPr>
        <w:ind w:firstLine="720"/>
      </w:pPr>
      <w:r>
        <w:rPr>
          <w:noProof/>
        </w:rPr>
        <w:drawing>
          <wp:inline distT="0" distB="0" distL="0" distR="0" wp14:anchorId="58D9863B" wp14:editId="2BFF772D">
            <wp:extent cx="152400" cy="152400"/>
            <wp:effectExtent l="0" t="0" r="0" b="0"/>
            <wp:docPr id="9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9599EEC" w14:textId="77777777" w:rsidR="003709BC" w:rsidRDefault="003709BC" w:rsidP="008C7C30">
      <w:pPr>
        <w:pStyle w:val="BodyText"/>
      </w:pPr>
      <w:r>
        <w:t>Process enacted by an Invoke Process</w:t>
      </w:r>
    </w:p>
    <w:p w14:paraId="5E329A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4FA806" w14:textId="77777777" w:rsidR="003709BC" w:rsidRDefault="003709BC" w:rsidP="003709BC">
      <w:pPr>
        <w:ind w:left="605" w:hanging="245"/>
      </w:pPr>
      <w:r>
        <w:rPr>
          <w:noProof/>
        </w:rPr>
        <w:drawing>
          <wp:inline distT="0" distB="0" distL="0" distR="0" wp14:anchorId="028BC8DA" wp14:editId="47A4FBF5">
            <wp:extent cx="152400" cy="152400"/>
            <wp:effectExtent l="0" t="0" r="0" b="0"/>
            <wp:docPr id="9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81429e9d0977f9fb3f1fca8f979b002" w:history="1">
        <w:r>
          <w:rPr>
            <w:rStyle w:val="Hyperlink"/>
          </w:rPr>
          <w:t>When</w:t>
        </w:r>
      </w:hyperlink>
      <w:r>
        <w:t xml:space="preserve"> [0..*]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48EDC552" w14:textId="77777777" w:rsidR="003709BC" w:rsidRDefault="003709BC" w:rsidP="003709BC"/>
    <w:p w14:paraId="64B7BE24" w14:textId="77777777" w:rsidR="003709BC" w:rsidRDefault="003709BC" w:rsidP="003709BC">
      <w:pPr>
        <w:pStyle w:val="Heading3"/>
        <w:spacing w:after="0"/>
        <w:ind w:left="1080"/>
      </w:pPr>
      <w:bookmarkStart w:id="2456" w:name="_6212a4fa3747a1151467fbee86081da5"/>
      <w:bookmarkStart w:id="2457" w:name="_Toc468649772"/>
      <w:r>
        <w:t>Class Modus Operandi</w:t>
      </w:r>
      <w:bookmarkEnd w:id="2456"/>
      <w:bookmarkEnd w:id="2457"/>
      <w:r w:rsidRPr="003A31EC">
        <w:rPr>
          <w:rFonts w:cs="Arial"/>
        </w:rPr>
        <w:t xml:space="preserve"> </w:t>
      </w:r>
      <w:r>
        <w:rPr>
          <w:rFonts w:cs="Arial"/>
        </w:rPr>
        <w:fldChar w:fldCharType="begin"/>
      </w:r>
      <w:r>
        <w:instrText>XE"</w:instrText>
      </w:r>
      <w:r w:rsidRPr="00413D75">
        <w:rPr>
          <w:rFonts w:cs="Arial"/>
        </w:rPr>
        <w:instrText>Modus Operandi</w:instrText>
      </w:r>
      <w:r>
        <w:instrText>"</w:instrText>
      </w:r>
      <w:r>
        <w:rPr>
          <w:rFonts w:cs="Arial"/>
        </w:rPr>
        <w:fldChar w:fldCharType="end"/>
      </w:r>
      <w:r>
        <w:rPr>
          <w:rFonts w:cs="Arial"/>
        </w:rPr>
        <w:t xml:space="preserve"> </w:t>
      </w:r>
    </w:p>
    <w:p w14:paraId="780665BC" w14:textId="77777777" w:rsidR="003709BC" w:rsidRDefault="003709BC" w:rsidP="003709BC">
      <w:r>
        <w:t>A particular way or method an actor typically does something, especially one that is characteristic or well-established. It may or may not have a formal definition of the process.</w:t>
      </w:r>
      <w:r>
        <w:br/>
        <w:t>In threat terms, a particular tactic, technique or procedure for achieving a result.</w:t>
      </w:r>
      <w:r>
        <w:br/>
        <w:t>Syn. TTP [STIX]</w:t>
      </w:r>
      <w:r>
        <w:br/>
      </w:r>
    </w:p>
    <w:p w14:paraId="2879C4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547F" w14:textId="77777777" w:rsidR="003709BC" w:rsidRDefault="003D454B" w:rsidP="003709BC">
      <w:pPr>
        <w:ind w:left="360"/>
      </w:pPr>
      <w:hyperlink w:anchor="_fb06e097d35e72980035cfd1bc9106cb" w:history="1">
        <w:r w:rsidR="003709BC">
          <w:rPr>
            <w:rStyle w:val="Hyperlink"/>
          </w:rPr>
          <w:t>Activity</w:t>
        </w:r>
      </w:hyperlink>
      <w:r w:rsidR="003709BC">
        <w:t xml:space="preserve">, </w:t>
      </w:r>
      <w:hyperlink w:anchor="_5cb707f0e4b55ba1e0378efebf7dcea9" w:history="1">
        <w:r w:rsidR="003709BC">
          <w:rPr>
            <w:rStyle w:val="Hyperlink"/>
          </w:rPr>
          <w:t>Means</w:t>
        </w:r>
      </w:hyperlink>
      <w:r w:rsidR="003709BC">
        <w:t xml:space="preserve">, </w:t>
      </w:r>
      <w:hyperlink w:anchor="_f85923f748ecc6b222c0eb85c28ef892" w:history="1">
        <w:r w:rsidR="003709BC">
          <w:rPr>
            <w:rStyle w:val="Hyperlink"/>
          </w:rPr>
          <w:t>Scenario</w:t>
        </w:r>
      </w:hyperlink>
    </w:p>
    <w:p w14:paraId="0A666501" w14:textId="77777777" w:rsidR="003709BC" w:rsidRDefault="003709BC" w:rsidP="003709BC"/>
    <w:p w14:paraId="153D9B2D" w14:textId="77777777" w:rsidR="003709BC" w:rsidRDefault="003709BC" w:rsidP="003709BC">
      <w:pPr>
        <w:pStyle w:val="Heading3"/>
        <w:spacing w:after="0"/>
        <w:ind w:left="1080"/>
      </w:pPr>
      <w:bookmarkStart w:id="2458" w:name="_e388f590d0bd984e68d22f9ed9adbbba"/>
      <w:bookmarkStart w:id="2459" w:name="_Toc468649773"/>
      <w:r>
        <w:t>Class Plan</w:t>
      </w:r>
      <w:bookmarkEnd w:id="2458"/>
      <w:bookmarkEnd w:id="2459"/>
      <w:r w:rsidRPr="003A31EC">
        <w:rPr>
          <w:rFonts w:cs="Arial"/>
        </w:rPr>
        <w:t xml:space="preserve"> </w:t>
      </w:r>
      <w:r>
        <w:rPr>
          <w:rFonts w:cs="Arial"/>
        </w:rPr>
        <w:fldChar w:fldCharType="begin"/>
      </w:r>
      <w:r>
        <w:instrText>XE"</w:instrText>
      </w:r>
      <w:r w:rsidRPr="00413D75">
        <w:rPr>
          <w:rFonts w:cs="Arial"/>
        </w:rPr>
        <w:instrText>Plan</w:instrText>
      </w:r>
      <w:r>
        <w:instrText>"</w:instrText>
      </w:r>
      <w:r>
        <w:rPr>
          <w:rFonts w:cs="Arial"/>
        </w:rPr>
        <w:fldChar w:fldCharType="end"/>
      </w:r>
      <w:r>
        <w:rPr>
          <w:rFonts w:cs="Arial"/>
        </w:rPr>
        <w:t xml:space="preserve"> </w:t>
      </w:r>
    </w:p>
    <w:p w14:paraId="7776CF95" w14:textId="77777777" w:rsidR="003709BC" w:rsidRDefault="003709BC" w:rsidP="003709BC">
      <w:r>
        <w:t>A plan is a design for a process that supports a stakeholders objectives. As a process definition a plan is a pattern for a series of activities as well as the resources required to meet objectives.</w:t>
      </w:r>
      <w:r>
        <w:br/>
        <w:t>Scenario's are observed where as plans are designed.</w:t>
      </w:r>
      <w:r>
        <w:br/>
        <w:t>[BMM] Course of Action: A Course of Action is an approach or plan for configuring some aspect of the enterprise involving things, processes, locations, people, timing, or motivation undertaken to achieve Desired Results. In other words, a Course of Action channels efforts towards Desired Results. To help ensure success in this regard, Courses of Action are governed by Directives.</w:t>
      </w:r>
    </w:p>
    <w:p w14:paraId="240676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0A3614" w14:textId="77777777" w:rsidR="003709BC" w:rsidRDefault="003D454B" w:rsidP="003709BC">
      <w:pPr>
        <w:ind w:left="360"/>
      </w:pPr>
      <w:hyperlink w:anchor="_5cb707f0e4b55ba1e0378efebf7dcea9" w:history="1">
        <w:r w:rsidR="003709BC">
          <w:rPr>
            <w:rStyle w:val="Hyperlink"/>
          </w:rPr>
          <w:t>Means</w:t>
        </w:r>
      </w:hyperlink>
      <w:r w:rsidR="003709BC">
        <w:t xml:space="preserve">, </w:t>
      </w:r>
      <w:hyperlink w:anchor="_83d65b9404a78ed941a332943863e039" w:history="1">
        <w:r w:rsidR="003709BC">
          <w:rPr>
            <w:rStyle w:val="Hyperlink"/>
          </w:rPr>
          <w:t>Process Pattern</w:t>
        </w:r>
      </w:hyperlink>
    </w:p>
    <w:p w14:paraId="4DC96F89" w14:textId="77777777" w:rsidR="003709BC" w:rsidRDefault="003709BC" w:rsidP="003709BC"/>
    <w:p w14:paraId="43C8C58B" w14:textId="77777777" w:rsidR="003709BC" w:rsidRDefault="003709BC" w:rsidP="003709BC">
      <w:pPr>
        <w:pStyle w:val="Heading3"/>
        <w:spacing w:after="0"/>
        <w:ind w:left="1080"/>
      </w:pPr>
      <w:bookmarkStart w:id="2460" w:name="_f33c656a3d67c99aae75c41338d6e58a"/>
      <w:bookmarkStart w:id="2461" w:name="_Toc468649774"/>
      <w:r>
        <w:t>Class Process Action</w:t>
      </w:r>
      <w:bookmarkEnd w:id="2460"/>
      <w:bookmarkEnd w:id="2461"/>
      <w:r w:rsidRPr="003A31EC">
        <w:rPr>
          <w:rFonts w:cs="Arial"/>
        </w:rPr>
        <w:t xml:space="preserve"> </w:t>
      </w:r>
      <w:r>
        <w:rPr>
          <w:rFonts w:cs="Arial"/>
        </w:rPr>
        <w:fldChar w:fldCharType="begin"/>
      </w:r>
      <w:r>
        <w:instrText>XE"</w:instrText>
      </w:r>
      <w:r w:rsidRPr="00413D75">
        <w:rPr>
          <w:rFonts w:cs="Arial"/>
        </w:rPr>
        <w:instrText>Process Action</w:instrText>
      </w:r>
      <w:r>
        <w:instrText>"</w:instrText>
      </w:r>
      <w:r>
        <w:rPr>
          <w:rFonts w:cs="Arial"/>
        </w:rPr>
        <w:fldChar w:fldCharType="end"/>
      </w:r>
      <w:r>
        <w:rPr>
          <w:rFonts w:cs="Arial"/>
        </w:rPr>
        <w:t xml:space="preserve"> </w:t>
      </w:r>
    </w:p>
    <w:p w14:paraId="084F391F" w14:textId="77777777" w:rsidR="003709BC" w:rsidRDefault="003709BC" w:rsidP="003709BC">
      <w:r>
        <w:t>An action impacting a potential or realized process.</w:t>
      </w:r>
    </w:p>
    <w:p w14:paraId="624F02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C25707A" w14:textId="77777777" w:rsidR="003709BC" w:rsidRDefault="003D454B" w:rsidP="003709BC">
      <w:pPr>
        <w:ind w:left="360"/>
      </w:pPr>
      <w:hyperlink w:anchor="_6ba65cb32cb0154f6c150174e332fc08" w:history="1">
        <w:r w:rsidR="003709BC">
          <w:rPr>
            <w:rStyle w:val="Hyperlink"/>
          </w:rPr>
          <w:t>Activity Effecting Entity</w:t>
        </w:r>
      </w:hyperlink>
    </w:p>
    <w:p w14:paraId="1358A7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1CCA48" w14:textId="77777777" w:rsidR="003709BC" w:rsidRDefault="003709BC" w:rsidP="003709BC">
      <w:pPr>
        <w:ind w:left="605" w:hanging="245"/>
      </w:pPr>
      <w:r>
        <w:rPr>
          <w:noProof/>
        </w:rPr>
        <w:drawing>
          <wp:inline distT="0" distB="0" distL="0" distR="0" wp14:anchorId="1F62B8A8" wp14:editId="2952B690">
            <wp:extent cx="152400" cy="152400"/>
            <wp:effectExtent l="0" t="0" r="0" b="0"/>
            <wp:docPr id="9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c05d8ea54231ef8385ae369a8cb18a7f" w:history="1">
        <w:r>
          <w:rPr>
            <w:rStyle w:val="Hyperlink"/>
          </w:rPr>
          <w:t>Event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A890E64" w14:textId="77777777" w:rsidR="003709BC" w:rsidRDefault="003709BC" w:rsidP="003709BC"/>
    <w:p w14:paraId="66F9CAD2" w14:textId="77777777" w:rsidR="003709BC" w:rsidRDefault="003709BC" w:rsidP="003709BC">
      <w:pPr>
        <w:pStyle w:val="Heading3"/>
        <w:spacing w:after="0"/>
        <w:ind w:left="1080"/>
      </w:pPr>
      <w:bookmarkStart w:id="2462" w:name="_5345801b7f519e8bbea9fe677d9e9070"/>
      <w:bookmarkStart w:id="2463" w:name="_Toc468649775"/>
      <w:r>
        <w:t>Association Class Process Decomposition</w:t>
      </w:r>
      <w:bookmarkEnd w:id="2462"/>
      <w:r w:rsidRPr="003A31EC">
        <w:rPr>
          <w:rFonts w:cs="Arial"/>
        </w:rPr>
        <w:t xml:space="preserve"> </w:t>
      </w:r>
      <w:r>
        <w:rPr>
          <w:rFonts w:cs="Arial"/>
        </w:rPr>
        <w:fldChar w:fldCharType="begin"/>
      </w:r>
      <w:r>
        <w:instrText>XE"</w:instrText>
      </w:r>
      <w:r w:rsidRPr="00413D75">
        <w:rPr>
          <w:rFonts w:cs="Arial"/>
        </w:rPr>
        <w:instrText>Process Decomposition</w:instrText>
      </w:r>
      <w:r>
        <w:instrText>"</w:instrText>
      </w:r>
      <w:r>
        <w:rPr>
          <w:rFonts w:cs="Arial"/>
        </w:rPr>
        <w:fldChar w:fldCharType="end"/>
      </w:r>
      <w:r>
        <w:rPr>
          <w:rFonts w:cs="Arial"/>
        </w:rPr>
        <w:t xml:space="preserve"> &lt;&lt;Relationship&gt;&gt;</w:t>
      </w:r>
      <w:bookmarkEnd w:id="2463"/>
    </w:p>
    <w:p w14:paraId="17E6D8D9" w14:textId="77777777" w:rsidR="003709BC" w:rsidRDefault="003709BC" w:rsidP="003709BC">
      <w:r>
        <w:t>Relationship describing the decomposition of a process.</w:t>
      </w:r>
    </w:p>
    <w:p w14:paraId="0E19A84B" w14:textId="77777777" w:rsidR="003709BC" w:rsidRDefault="003709BC" w:rsidP="003709BC">
      <w:pPr>
        <w:jc w:val="center"/>
      </w:pPr>
      <w:r>
        <w:rPr>
          <w:noProof/>
        </w:rPr>
        <w:drawing>
          <wp:inline distT="0" distB="0" distL="0" distR="0" wp14:anchorId="65326842" wp14:editId="59D6A3C9">
            <wp:extent cx="5972175" cy="4305300"/>
            <wp:effectExtent l="0" t="0" r="0" b="0"/>
            <wp:docPr id="958" name="Picture -2056125238.emf" descr="-20561252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2056125238.emf"/>
                    <pic:cNvPicPr/>
                  </pic:nvPicPr>
                  <pic:blipFill>
                    <a:blip r:embed="rId197" cstate="print"/>
                    <a:stretch>
                      <a:fillRect/>
                    </a:stretch>
                  </pic:blipFill>
                  <pic:spPr>
                    <a:xfrm>
                      <a:off x="0" y="0"/>
                      <a:ext cx="5972175" cy="4305300"/>
                    </a:xfrm>
                    <a:prstGeom prst="rect">
                      <a:avLst/>
                    </a:prstGeom>
                  </pic:spPr>
                </pic:pic>
              </a:graphicData>
            </a:graphic>
          </wp:inline>
        </w:drawing>
      </w:r>
    </w:p>
    <w:p w14:paraId="095A06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Process Decomposition</w:t>
      </w:r>
    </w:p>
    <w:p w14:paraId="5DAD0B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2A2DF72" w14:textId="77777777" w:rsidR="003709BC" w:rsidRDefault="003D454B" w:rsidP="003709BC">
      <w:pPr>
        <w:ind w:left="360"/>
      </w:pPr>
      <w:hyperlink w:anchor="_8a40963117380d05b5ea557d3631b267" w:history="1">
        <w:r w:rsidR="003709BC">
          <w:rPr>
            <w:rStyle w:val="Hyperlink"/>
          </w:rPr>
          <w:t>Temporal Part</w:t>
        </w:r>
      </w:hyperlink>
      <w:r w:rsidR="003709BC">
        <w:t xml:space="preserve">, </w:t>
      </w:r>
      <w:hyperlink w:anchor="_9947aea823e055519b8971f4fde028ea" w:history="1">
        <w:r w:rsidR="003709BC">
          <w:rPr>
            <w:rStyle w:val="Hyperlink"/>
          </w:rPr>
          <w:t>Usage</w:t>
        </w:r>
      </w:hyperlink>
    </w:p>
    <w:p w14:paraId="4D6303B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A923B26" w14:textId="77777777" w:rsidR="003709BC" w:rsidRDefault="003709BC" w:rsidP="003709BC">
      <w:pPr>
        <w:ind w:firstLine="720"/>
      </w:pPr>
      <w:r>
        <w:rPr>
          <w:noProof/>
        </w:rPr>
        <w:drawing>
          <wp:inline distT="0" distB="0" distL="0" distR="0" wp14:anchorId="1A5640DF" wp14:editId="7A035F3C">
            <wp:extent cx="152400" cy="152400"/>
            <wp:effectExtent l="0" t="0" r="0" b="0"/>
            <wp:docPr id="9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6F41F70" w14:textId="77777777" w:rsidR="003709BC" w:rsidRDefault="003709BC" w:rsidP="008C7C30">
      <w:pPr>
        <w:pStyle w:val="BodyText"/>
      </w:pPr>
      <w:r>
        <w:t>Process occurring within the scope of and in support a composite process.</w:t>
      </w:r>
    </w:p>
    <w:p w14:paraId="5E66BE1D" w14:textId="77777777" w:rsidR="003709BC" w:rsidRDefault="003709BC" w:rsidP="003709BC">
      <w:pPr>
        <w:ind w:firstLine="720"/>
      </w:pPr>
      <w:r>
        <w:rPr>
          <w:noProof/>
        </w:rPr>
        <w:drawing>
          <wp:inline distT="0" distB="0" distL="0" distR="0" wp14:anchorId="6E6971C9" wp14:editId="5E3F28EC">
            <wp:extent cx="152400" cy="152400"/>
            <wp:effectExtent l="0" t="0" r="0" b="0"/>
            <wp:docPr id="9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69841BE" w14:textId="77777777" w:rsidR="003709BC" w:rsidRDefault="003709BC" w:rsidP="008C7C30">
      <w:pPr>
        <w:pStyle w:val="BodyText"/>
      </w:pPr>
      <w:r>
        <w:t>Composite processes which utilize the subject property as a component part.</w:t>
      </w:r>
    </w:p>
    <w:p w14:paraId="3A1EDC62" w14:textId="77777777" w:rsidR="003709BC" w:rsidRDefault="003709BC" w:rsidP="003709BC"/>
    <w:p w14:paraId="4CF96495" w14:textId="77777777" w:rsidR="003709BC" w:rsidRDefault="003709BC" w:rsidP="003709BC">
      <w:pPr>
        <w:pStyle w:val="Heading3"/>
        <w:spacing w:after="0"/>
        <w:ind w:left="1080"/>
      </w:pPr>
      <w:bookmarkStart w:id="2464" w:name="_83d65b9404a78ed941a332943863e039"/>
      <w:bookmarkStart w:id="2465" w:name="_Toc468649776"/>
      <w:r>
        <w:t>Class Process Pattern</w:t>
      </w:r>
      <w:bookmarkEnd w:id="2464"/>
      <w:bookmarkEnd w:id="2465"/>
      <w:r w:rsidRPr="003A31EC">
        <w:rPr>
          <w:rFonts w:cs="Arial"/>
        </w:rPr>
        <w:t xml:space="preserve"> </w:t>
      </w:r>
      <w:r>
        <w:rPr>
          <w:rFonts w:cs="Arial"/>
        </w:rPr>
        <w:fldChar w:fldCharType="begin"/>
      </w:r>
      <w:r>
        <w:instrText>XE"</w:instrText>
      </w:r>
      <w:r w:rsidRPr="00413D75">
        <w:rPr>
          <w:rFonts w:cs="Arial"/>
        </w:rPr>
        <w:instrText>Process Pattern</w:instrText>
      </w:r>
      <w:r>
        <w:instrText>"</w:instrText>
      </w:r>
      <w:r>
        <w:rPr>
          <w:rFonts w:cs="Arial"/>
        </w:rPr>
        <w:fldChar w:fldCharType="end"/>
      </w:r>
      <w:r>
        <w:rPr>
          <w:rFonts w:cs="Arial"/>
        </w:rPr>
        <w:t xml:space="preserve"> </w:t>
      </w:r>
    </w:p>
    <w:p w14:paraId="16947ED3" w14:textId="77777777" w:rsidR="003709BC" w:rsidRDefault="003709BC" w:rsidP="003709BC">
      <w:r>
        <w:t>A process pattern is a template and definition for a family of Events (i.e. actions, events) that results in an outcome. A process may be natural or caused by the activities of actors, in which case it is a plan.</w:t>
      </w:r>
      <w:r>
        <w:br/>
        <w:t>A process may contain other entities, sub-processes and situations to define characteristics and sub-processes of the process. The sub-processes may or may not be known, sub-processes are defined using "Temporal Part".</w:t>
      </w:r>
      <w:r>
        <w:br/>
        <w:t>[ISO 14971:2007] set of interrelated or interacting activities which transforms inputs into outputs</w:t>
      </w:r>
    </w:p>
    <w:p w14:paraId="59D21E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CDD512F" w14:textId="77777777" w:rsidR="003709BC" w:rsidRDefault="003D454B" w:rsidP="003709BC">
      <w:pPr>
        <w:ind w:left="360"/>
      </w:pPr>
      <w:hyperlink w:anchor="_c05d8ea54231ef8385ae369a8cb18a7f" w:history="1">
        <w:r w:rsidR="003709BC">
          <w:rPr>
            <w:rStyle w:val="Hyperlink"/>
          </w:rPr>
          <w:t>Event</w:t>
        </w:r>
      </w:hyperlink>
      <w:r w:rsidR="003709BC">
        <w:t xml:space="preserve">, </w:t>
      </w:r>
      <w:hyperlink w:anchor="_8d9c945b6f864c34fdd7a91d4d62755f" w:history="1">
        <w:r w:rsidR="003709BC">
          <w:rPr>
            <w:rStyle w:val="Hyperlink"/>
          </w:rPr>
          <w:t>Pattern</w:t>
        </w:r>
      </w:hyperlink>
    </w:p>
    <w:p w14:paraId="01805C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479DCD2" w14:textId="77777777" w:rsidR="003709BC" w:rsidRDefault="003709BC" w:rsidP="003709BC">
      <w:pPr>
        <w:ind w:left="605" w:hanging="245"/>
      </w:pPr>
      <w:r>
        <w:rPr>
          <w:noProof/>
        </w:rPr>
        <w:drawing>
          <wp:inline distT="0" distB="0" distL="0" distR="0" wp14:anchorId="3811DE25" wp14:editId="20840750">
            <wp:extent cx="152400" cy="152400"/>
            <wp:effectExtent l="0" t="0" r="0" b="0"/>
            <wp:docPr id="96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[0..*]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2192D45" w14:textId="77777777" w:rsidR="003709BC" w:rsidRDefault="003709BC" w:rsidP="003709BC">
      <w:pPr>
        <w:ind w:left="605" w:hanging="245"/>
      </w:pPr>
      <w:r>
        <w:rPr>
          <w:noProof/>
        </w:rPr>
        <w:drawing>
          <wp:inline distT="0" distB="0" distL="0" distR="0" wp14:anchorId="041941B0" wp14:editId="57F9A433">
            <wp:extent cx="152400" cy="152400"/>
            <wp:effectExtent l="0" t="0" r="0" b="0"/>
            <wp:docPr id="9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5AEA9242"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73F9DC91" w14:textId="77777777" w:rsidR="003709BC" w:rsidRDefault="003709BC" w:rsidP="008C7C30">
      <w:pPr>
        <w:pStyle w:val="BodyText"/>
      </w:pPr>
      <w:r>
        <w:t>An actual Event created as the instantiation of a process definition.</w:t>
      </w:r>
    </w:p>
    <w:p w14:paraId="538FAAC6" w14:textId="77777777" w:rsidR="003709BC" w:rsidRDefault="003709BC" w:rsidP="003709BC">
      <w:pPr>
        <w:ind w:left="605" w:hanging="245"/>
      </w:pPr>
      <w:r>
        <w:rPr>
          <w:noProof/>
        </w:rPr>
        <w:drawing>
          <wp:inline distT="0" distB="0" distL="0" distR="0" wp14:anchorId="1F1D1943" wp14:editId="3A5EE5EC">
            <wp:extent cx="152400" cy="152400"/>
            <wp:effectExtent l="0" t="0" r="0" b="0"/>
            <wp:docPr id="9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499750C3"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4D0212B8" w14:textId="77777777" w:rsidR="003709BC" w:rsidRDefault="003709BC" w:rsidP="008C7C30">
      <w:pPr>
        <w:pStyle w:val="BodyText"/>
      </w:pPr>
      <w:r>
        <w:t>Process occurring within the scope of and in support a composite process.</w:t>
      </w:r>
    </w:p>
    <w:p w14:paraId="6394FA6D" w14:textId="77777777" w:rsidR="003709BC" w:rsidRDefault="003709BC" w:rsidP="003709BC">
      <w:pPr>
        <w:ind w:left="605" w:hanging="245"/>
      </w:pPr>
      <w:r>
        <w:rPr>
          <w:noProof/>
        </w:rPr>
        <w:drawing>
          <wp:inline distT="0" distB="0" distL="0" distR="0" wp14:anchorId="65A76C9E" wp14:editId="62FEDA17">
            <wp:extent cx="152400" cy="152400"/>
            <wp:effectExtent l="0" t="0" r="0" b="0"/>
            <wp:docPr id="9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55822C7"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013B1DD0" w14:textId="77777777" w:rsidR="003709BC" w:rsidRDefault="003709BC" w:rsidP="008C7C30">
      <w:pPr>
        <w:pStyle w:val="BodyText"/>
      </w:pPr>
      <w:r>
        <w:t>Composite processes which utilize the subject property as a component part.</w:t>
      </w:r>
    </w:p>
    <w:p w14:paraId="53F36F28" w14:textId="77777777" w:rsidR="003709BC" w:rsidRDefault="003709BC" w:rsidP="003709BC">
      <w:pPr>
        <w:ind w:left="605" w:hanging="245"/>
      </w:pPr>
      <w:r>
        <w:rPr>
          <w:noProof/>
        </w:rPr>
        <w:drawing>
          <wp:inline distT="0" distB="0" distL="0" distR="0" wp14:anchorId="66018563" wp14:editId="6367096B">
            <wp:extent cx="152400" cy="152400"/>
            <wp:effectExtent l="0" t="0" r="0" b="0"/>
            <wp:docPr id="9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CFC2D05"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3157F5CE" w14:textId="77777777" w:rsidR="003709BC" w:rsidRDefault="003709BC" w:rsidP="008C7C30">
      <w:pPr>
        <w:pStyle w:val="BodyText"/>
      </w:pPr>
      <w:r>
        <w:t>Processes that will occur if the &lt;trigger&gt; process occurs. Consequent.</w:t>
      </w:r>
    </w:p>
    <w:p w14:paraId="167DA346" w14:textId="77777777" w:rsidR="003709BC" w:rsidRDefault="003709BC" w:rsidP="003709BC">
      <w:pPr>
        <w:ind w:left="605" w:hanging="245"/>
      </w:pPr>
      <w:r>
        <w:rPr>
          <w:noProof/>
        </w:rPr>
        <w:drawing>
          <wp:inline distT="0" distB="0" distL="0" distR="0" wp14:anchorId="02E141A4" wp14:editId="169FD60C">
            <wp:extent cx="152400" cy="152400"/>
            <wp:effectExtent l="0" t="0" r="0" b="0"/>
            <wp:docPr id="9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CED7A2F"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6D756165" w14:textId="77777777" w:rsidR="003709BC" w:rsidRDefault="003709BC" w:rsidP="008C7C30">
      <w:pPr>
        <w:pStyle w:val="BodyText"/>
      </w:pPr>
      <w:r>
        <w:t>Processes that may cause the &lt;initiates&gt; process to occur. Antecedent.</w:t>
      </w:r>
    </w:p>
    <w:p w14:paraId="4B265780" w14:textId="77777777" w:rsidR="003709BC" w:rsidRDefault="003709BC" w:rsidP="003709BC"/>
    <w:p w14:paraId="18F7B46D" w14:textId="77777777" w:rsidR="003709BC" w:rsidRDefault="003709BC" w:rsidP="003709BC">
      <w:pPr>
        <w:pStyle w:val="Heading3"/>
        <w:spacing w:after="0"/>
        <w:ind w:left="1080"/>
      </w:pPr>
      <w:bookmarkStart w:id="2466" w:name="_f85923f748ecc6b222c0eb85c28ef892"/>
      <w:bookmarkStart w:id="2467" w:name="_Toc468649777"/>
      <w:r>
        <w:t>Class Scenario</w:t>
      </w:r>
      <w:bookmarkEnd w:id="2466"/>
      <w:bookmarkEnd w:id="2467"/>
      <w:r w:rsidRPr="003A31EC">
        <w:rPr>
          <w:rFonts w:cs="Arial"/>
        </w:rPr>
        <w:t xml:space="preserve"> </w:t>
      </w:r>
      <w:r>
        <w:rPr>
          <w:rFonts w:cs="Arial"/>
        </w:rPr>
        <w:fldChar w:fldCharType="begin"/>
      </w:r>
      <w:r>
        <w:instrText>XE"</w:instrText>
      </w:r>
      <w:r w:rsidRPr="00413D75">
        <w:rPr>
          <w:rFonts w:cs="Arial"/>
        </w:rPr>
        <w:instrText>Scenario</w:instrText>
      </w:r>
      <w:r>
        <w:instrText>"</w:instrText>
      </w:r>
      <w:r>
        <w:rPr>
          <w:rFonts w:cs="Arial"/>
        </w:rPr>
        <w:fldChar w:fldCharType="end"/>
      </w:r>
      <w:r>
        <w:rPr>
          <w:rFonts w:cs="Arial"/>
        </w:rPr>
        <w:t xml:space="preserve"> </w:t>
      </w:r>
    </w:p>
    <w:p w14:paraId="71D174CA" w14:textId="77777777" w:rsidR="003709BC" w:rsidRDefault="003709BC" w:rsidP="003709BC">
      <w:r>
        <w:t>A template for a set of Events (may be but are not always activities) and resource that formally or informally depict how things may happen based on observations of similar occurrences. Scenarios are intended to be descriptive, not prescriptive.</w:t>
      </w:r>
      <w:r>
        <w:br/>
        <w:t>Scenario's are observed where as plans are designed.</w:t>
      </w:r>
    </w:p>
    <w:p w14:paraId="0B7A56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F4BD29A" w14:textId="77777777" w:rsidR="003709BC" w:rsidRDefault="003D454B" w:rsidP="003709BC">
      <w:pPr>
        <w:ind w:left="360"/>
      </w:pPr>
      <w:hyperlink w:anchor="_83d65b9404a78ed941a332943863e039" w:history="1">
        <w:r w:rsidR="003709BC">
          <w:rPr>
            <w:rStyle w:val="Hyperlink"/>
          </w:rPr>
          <w:t>Process Pattern</w:t>
        </w:r>
      </w:hyperlink>
    </w:p>
    <w:p w14:paraId="4ADB59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C0E111B" w14:textId="77777777" w:rsidR="003709BC" w:rsidRDefault="003709BC" w:rsidP="003709BC">
      <w:pPr>
        <w:pStyle w:val="BodyText2"/>
        <w:spacing w:after="0"/>
      </w:pPr>
      <w:r>
        <w:rPr>
          <w:noProof/>
          <w:lang w:val="en-US" w:eastAsia="en-US" w:bidi="ar-SA"/>
        </w:rPr>
        <w:drawing>
          <wp:inline distT="0" distB="0" distL="0" distR="0" wp14:anchorId="0CE336F3" wp14:editId="03BFAF52">
            <wp:extent cx="152400" cy="152400"/>
            <wp:effectExtent l="0" t="0" r="0" b="0"/>
            <wp:docPr id="9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2B31F2A" w14:textId="77777777" w:rsidR="003709BC" w:rsidRDefault="003709BC" w:rsidP="008C7C30">
      <w:pPr>
        <w:pStyle w:val="BodyText"/>
      </w:pPr>
      <w:r>
        <w:t>Metric representing the possibility that the scenario did happen, is happening or will happen.</w:t>
      </w:r>
    </w:p>
    <w:p w14:paraId="4CBF46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0FBD2F3" w14:textId="77777777" w:rsidR="003709BC" w:rsidRDefault="003709BC" w:rsidP="003709BC">
      <w:pPr>
        <w:ind w:left="605" w:hanging="245"/>
      </w:pPr>
      <w:r>
        <w:rPr>
          <w:noProof/>
        </w:rPr>
        <w:drawing>
          <wp:inline distT="0" distB="0" distL="0" distR="0" wp14:anchorId="6BB58240" wp14:editId="2D52CA8F">
            <wp:extent cx="152400" cy="152400"/>
            <wp:effectExtent l="0" t="0" r="0" b="0"/>
            <wp:docPr id="9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Situation</w:t>
        </w:r>
      </w:hyperlink>
      <w:r>
        <w:t xml:space="preserve"> [*]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37D89AB5" w14:textId="77777777" w:rsidR="003709BC" w:rsidRDefault="003709BC" w:rsidP="008C7C30">
      <w:pPr>
        <w:pStyle w:val="BodyText"/>
      </w:pPr>
      <w:r>
        <w:t>Undesirable situation that is a result of a scenario happening.</w:t>
      </w:r>
    </w:p>
    <w:p w14:paraId="0BB3D0D9" w14:textId="77777777" w:rsidR="003709BC" w:rsidRDefault="003709BC" w:rsidP="003709BC"/>
    <w:p w14:paraId="0C5FC610" w14:textId="77777777" w:rsidR="003709BC" w:rsidRDefault="003709BC" w:rsidP="003709BC">
      <w:pPr>
        <w:pStyle w:val="Heading3"/>
        <w:spacing w:after="0"/>
        <w:ind w:left="1080"/>
      </w:pPr>
      <w:bookmarkStart w:id="2468" w:name="_881429e9d0977f9fb3f1fca8f979b002"/>
      <w:bookmarkStart w:id="2469" w:name="_Toc468649778"/>
      <w:r>
        <w:t>Association Class When</w:t>
      </w:r>
      <w:bookmarkEnd w:id="2468"/>
      <w:r w:rsidRPr="003A31EC">
        <w:rPr>
          <w:rFonts w:cs="Arial"/>
        </w:rPr>
        <w:t xml:space="preserve"> </w:t>
      </w:r>
      <w:r>
        <w:rPr>
          <w:rFonts w:cs="Arial"/>
        </w:rPr>
        <w:fldChar w:fldCharType="begin"/>
      </w:r>
      <w:r>
        <w:instrText>XE"</w:instrText>
      </w:r>
      <w:r w:rsidRPr="00413D75">
        <w:rPr>
          <w:rFonts w:cs="Arial"/>
        </w:rPr>
        <w:instrText>When</w:instrText>
      </w:r>
      <w:r>
        <w:instrText>"</w:instrText>
      </w:r>
      <w:r>
        <w:rPr>
          <w:rFonts w:cs="Arial"/>
        </w:rPr>
        <w:fldChar w:fldCharType="end"/>
      </w:r>
      <w:r>
        <w:rPr>
          <w:rFonts w:cs="Arial"/>
        </w:rPr>
        <w:t xml:space="preserve"> &lt;&lt;Relationship&gt;&gt;</w:t>
      </w:r>
      <w:bookmarkEnd w:id="2469"/>
    </w:p>
    <w:p w14:paraId="513E1440" w14:textId="77777777" w:rsidR="003709BC" w:rsidRDefault="003709BC" w:rsidP="003709BC">
      <w:r>
        <w:t>A "When" rule defines an atomic process where by a &lt;trigger&gt; conditionally causes the &lt;initiates&gt; process to be invoked when the &lt;trigger&gt; process is matched under conditions(s) of the context - a proactive cause and effect. This results in an invocation of the &lt;initiates&gt; process.</w:t>
      </w:r>
      <w:r>
        <w:br/>
        <w:t>E.g. when &lt;trigger&gt; do &lt;initiates&gt;</w:t>
      </w:r>
      <w:r>
        <w:br/>
        <w:t>Also known as a "Course of action" or "ECA Rule" .</w:t>
      </w:r>
      <w:r>
        <w:br/>
      </w:r>
      <w:r>
        <w:br/>
        <w:t>[PRR] ProductionRule:  A ProductionRule is a statement of programming logic that specifies the execution of one or more actions in the case that its conditions are satisfied.</w:t>
      </w:r>
    </w:p>
    <w:p w14:paraId="559BBD2E" w14:textId="77777777" w:rsidR="003709BC" w:rsidRDefault="003709BC" w:rsidP="003709BC">
      <w:pPr>
        <w:jc w:val="center"/>
      </w:pPr>
      <w:r>
        <w:rPr>
          <w:noProof/>
        </w:rPr>
        <w:drawing>
          <wp:inline distT="0" distB="0" distL="0" distR="0" wp14:anchorId="5C31ACC9" wp14:editId="78BE76E1">
            <wp:extent cx="6188075" cy="5141124"/>
            <wp:effectExtent l="0" t="0" r="0" b="0"/>
            <wp:docPr id="980" name="Picture 1793036980.emf" descr="17930369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1793036980.emf"/>
                    <pic:cNvPicPr/>
                  </pic:nvPicPr>
                  <pic:blipFill>
                    <a:blip r:embed="rId198" cstate="print"/>
                    <a:stretch>
                      <a:fillRect/>
                    </a:stretch>
                  </pic:blipFill>
                  <pic:spPr>
                    <a:xfrm>
                      <a:off x="0" y="0"/>
                      <a:ext cx="6188075" cy="5141124"/>
                    </a:xfrm>
                    <a:prstGeom prst="rect">
                      <a:avLst/>
                    </a:prstGeom>
                  </pic:spPr>
                </pic:pic>
              </a:graphicData>
            </a:graphic>
          </wp:inline>
        </w:drawing>
      </w:r>
    </w:p>
    <w:p w14:paraId="52B5770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Course of Action Rule</w:t>
      </w:r>
    </w:p>
    <w:p w14:paraId="16A5632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D892F2" w14:textId="77777777" w:rsidR="003709BC" w:rsidRDefault="003D454B" w:rsidP="003709BC">
      <w:pPr>
        <w:ind w:left="360"/>
      </w:pPr>
      <w:hyperlink w:anchor="_8f79ff9a9d6d601e416cea95750422fe" w:history="1">
        <w:r w:rsidR="003709BC">
          <w:rPr>
            <w:rStyle w:val="Hyperlink"/>
          </w:rPr>
          <w:t>Cause and Effect</w:t>
        </w:r>
      </w:hyperlink>
      <w:r w:rsidR="003709BC">
        <w:t xml:space="preserve">, </w:t>
      </w:r>
      <w:hyperlink w:anchor="_3d425949001fb1cb0502a6157c8cf51e" w:history="1">
        <w:r w:rsidR="003709BC">
          <w:rPr>
            <w:rStyle w:val="Hyperlink"/>
          </w:rPr>
          <w:t>Conditional Rule</w:t>
        </w:r>
      </w:hyperlink>
      <w:r w:rsidR="003709BC">
        <w:t xml:space="preserve">, </w:t>
      </w:r>
      <w:hyperlink w:anchor="_83d65b9404a78ed941a332943863e039" w:history="1">
        <w:r w:rsidR="003709BC">
          <w:rPr>
            <w:rStyle w:val="Hyperlink"/>
          </w:rPr>
          <w:t>Process Pattern</w:t>
        </w:r>
      </w:hyperlink>
    </w:p>
    <w:p w14:paraId="4C8A435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F45B931" w14:textId="77777777" w:rsidR="003709BC" w:rsidRDefault="003709BC" w:rsidP="003709BC">
      <w:pPr>
        <w:ind w:firstLine="720"/>
      </w:pPr>
      <w:r>
        <w:rPr>
          <w:noProof/>
        </w:rPr>
        <w:drawing>
          <wp:inline distT="0" distB="0" distL="0" distR="0" wp14:anchorId="3DE38A1A" wp14:editId="5D35E4BB">
            <wp:extent cx="152400" cy="152400"/>
            <wp:effectExtent l="0" t="0" r="0" b="0"/>
            <wp:docPr id="9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60DE782C" w14:textId="77777777" w:rsidR="003709BC" w:rsidRDefault="003709BC" w:rsidP="008C7C30">
      <w:pPr>
        <w:pStyle w:val="BodyText"/>
      </w:pPr>
      <w:r>
        <w:t>Processes that will occur if the &lt;trigger&gt; process occurs. Consequent.</w:t>
      </w:r>
    </w:p>
    <w:p w14:paraId="51B51510" w14:textId="77777777" w:rsidR="003709BC" w:rsidRDefault="003709BC" w:rsidP="003709BC">
      <w:pPr>
        <w:ind w:firstLine="720"/>
      </w:pPr>
      <w:r>
        <w:rPr>
          <w:noProof/>
        </w:rPr>
        <w:drawing>
          <wp:inline distT="0" distB="0" distL="0" distR="0" wp14:anchorId="7794B93D" wp14:editId="1F935B2A">
            <wp:extent cx="152400" cy="152400"/>
            <wp:effectExtent l="0" t="0" r="0" b="0"/>
            <wp:docPr id="9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AF5E1ED" w14:textId="77777777" w:rsidR="003709BC" w:rsidRDefault="003709BC" w:rsidP="008C7C30">
      <w:pPr>
        <w:pStyle w:val="BodyText"/>
      </w:pPr>
      <w:r>
        <w:t>Processes that may cause the &lt;initiates&gt; process to occur. Antecedent.</w:t>
      </w:r>
    </w:p>
    <w:p w14:paraId="35E916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034323" w14:textId="77777777" w:rsidR="003709BC" w:rsidRDefault="003709BC" w:rsidP="003709BC">
      <w:pPr>
        <w:ind w:left="605" w:hanging="245"/>
      </w:pPr>
      <w:r>
        <w:rPr>
          <w:noProof/>
        </w:rPr>
        <w:drawing>
          <wp:inline distT="0" distB="0" distL="0" distR="0" wp14:anchorId="731D136D" wp14:editId="3D7F2D24">
            <wp:extent cx="152400" cy="152400"/>
            <wp:effectExtent l="0" t="0" r="0" b="0"/>
            <wp:docPr id="9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f3aa861b32041cae8b52f8bcde65e98" w:history="1">
        <w:r>
          <w:rPr>
            <w:rStyle w:val="Hyperlink"/>
          </w:rPr>
          <w:t>Invoke Process</w:t>
        </w:r>
      </w:hyperlink>
      <w:r>
        <w:t xml:space="preserve"> [0..*]   </w:t>
      </w:r>
      <w:r w:rsidRPr="00833C5F">
        <w:rPr>
          <w:i/>
        </w:rPr>
        <w:t>Redefines</w:t>
      </w:r>
      <w:r>
        <w:t>: produces:</w:t>
      </w:r>
      <w:hyperlink w:anchor="_eb8398b5a178c638b98597120ec51c4d" w:history="1">
        <w:r>
          <w:rPr>
            <w:rStyle w:val="Hyperlink"/>
          </w:rPr>
          <w:t>Identifiable Entity</w:t>
        </w:r>
      </w:hyperlink>
      <w:r>
        <w:rPr>
          <w:rStyle w:val="Hyperlink"/>
        </w:rPr>
        <w:t xml:space="preserve">   </w:t>
      </w:r>
      <w:r>
        <w:t xml:space="preserve"> </w:t>
      </w:r>
    </w:p>
    <w:p w14:paraId="7A336A4E" w14:textId="77777777" w:rsidR="003709BC" w:rsidRDefault="003709BC" w:rsidP="003709BC"/>
    <w:p w14:paraId="21823550" w14:textId="77777777" w:rsidR="003709BC" w:rsidRDefault="003709BC" w:rsidP="003709BC">
      <w:pPr>
        <w:spacing w:after="200" w:line="276" w:lineRule="auto"/>
        <w:rPr>
          <w:b/>
          <w:bCs/>
          <w:color w:val="365F91"/>
          <w:sz w:val="40"/>
          <w:szCs w:val="40"/>
        </w:rPr>
      </w:pPr>
      <w:r>
        <w:br w:type="page"/>
      </w:r>
    </w:p>
    <w:p w14:paraId="1B440506" w14:textId="77777777" w:rsidR="003709BC" w:rsidRDefault="003709BC" w:rsidP="003709BC">
      <w:pPr>
        <w:pStyle w:val="Heading2"/>
      </w:pPr>
      <w:bookmarkStart w:id="2470" w:name="_Toc468649779"/>
      <w:r>
        <w:t>Threat-risk-conceptual-model::Generic Concept Library::Processes::Composite Conditions</w:t>
      </w:r>
      <w:bookmarkEnd w:id="2470"/>
    </w:p>
    <w:p w14:paraId="1B816B2F" w14:textId="77777777" w:rsidR="003709BC" w:rsidRDefault="003709BC" w:rsidP="008C7C30">
      <w:pPr>
        <w:pStyle w:val="BodyText"/>
      </w:pPr>
      <w:r>
        <w:t>Composite conditions provide for "and"/"or" evaluation of causality between situations.</w:t>
      </w:r>
    </w:p>
    <w:p w14:paraId="4EF99FCC" w14:textId="77777777" w:rsidR="003709BC" w:rsidRDefault="003709BC" w:rsidP="003709BC">
      <w:pPr>
        <w:pStyle w:val="Heading3"/>
        <w:spacing w:after="0"/>
        <w:ind w:left="1080"/>
      </w:pPr>
      <w:bookmarkStart w:id="2471" w:name="_Toc468649780"/>
      <w:r>
        <w:t>Diagram: Composite Condition</w:t>
      </w:r>
      <w:bookmarkEnd w:id="2471"/>
    </w:p>
    <w:p w14:paraId="59743803" w14:textId="77777777" w:rsidR="003709BC" w:rsidRDefault="003709BC" w:rsidP="003709BC">
      <w:pPr>
        <w:jc w:val="center"/>
        <w:rPr>
          <w:rFonts w:cs="Arial"/>
        </w:rPr>
      </w:pPr>
      <w:r>
        <w:rPr>
          <w:noProof/>
        </w:rPr>
        <w:drawing>
          <wp:inline distT="0" distB="0" distL="0" distR="0" wp14:anchorId="52F39153" wp14:editId="651AEF6C">
            <wp:extent cx="5514975" cy="3200400"/>
            <wp:effectExtent l="0" t="0" r="0" b="0"/>
            <wp:docPr id="988" name="Picture -469944036.emf" descr="-469944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469944036.emf"/>
                    <pic:cNvPicPr/>
                  </pic:nvPicPr>
                  <pic:blipFill>
                    <a:blip r:embed="rId199" cstate="print"/>
                    <a:stretch>
                      <a:fillRect/>
                    </a:stretch>
                  </pic:blipFill>
                  <pic:spPr>
                    <a:xfrm>
                      <a:off x="0" y="0"/>
                      <a:ext cx="5514975" cy="3200400"/>
                    </a:xfrm>
                    <a:prstGeom prst="rect">
                      <a:avLst/>
                    </a:prstGeom>
                  </pic:spPr>
                </pic:pic>
              </a:graphicData>
            </a:graphic>
          </wp:inline>
        </w:drawing>
      </w:r>
    </w:p>
    <w:p w14:paraId="5A95C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Composite Condition</w:t>
      </w:r>
    </w:p>
    <w:p w14:paraId="3E4BDD70" w14:textId="77777777" w:rsidR="003709BC" w:rsidRDefault="003709BC" w:rsidP="003709BC">
      <w:r>
        <w:t xml:space="preserve"> </w:t>
      </w:r>
    </w:p>
    <w:p w14:paraId="7F7AE6E1" w14:textId="77777777" w:rsidR="003709BC" w:rsidRDefault="003709BC" w:rsidP="003709BC"/>
    <w:p w14:paraId="28F833BC" w14:textId="77777777" w:rsidR="003709BC" w:rsidRDefault="003709BC" w:rsidP="003709BC">
      <w:pPr>
        <w:pStyle w:val="Heading3"/>
        <w:spacing w:after="0"/>
        <w:ind w:left="1080"/>
      </w:pPr>
      <w:bookmarkStart w:id="2472" w:name="_c606a9444c8430609fd58b5625b150d4"/>
      <w:bookmarkStart w:id="2473" w:name="_Toc468649781"/>
      <w:r>
        <w:t>Class AND Condition</w:t>
      </w:r>
      <w:bookmarkEnd w:id="2472"/>
      <w:bookmarkEnd w:id="2473"/>
      <w:r w:rsidRPr="003A31EC">
        <w:rPr>
          <w:rFonts w:cs="Arial"/>
        </w:rPr>
        <w:t xml:space="preserve"> </w:t>
      </w:r>
      <w:r>
        <w:rPr>
          <w:rFonts w:cs="Arial"/>
        </w:rPr>
        <w:fldChar w:fldCharType="begin"/>
      </w:r>
      <w:r>
        <w:instrText>XE"</w:instrText>
      </w:r>
      <w:r w:rsidRPr="00413D75">
        <w:rPr>
          <w:rFonts w:cs="Arial"/>
        </w:rPr>
        <w:instrText>AND Condition</w:instrText>
      </w:r>
      <w:r>
        <w:instrText>"</w:instrText>
      </w:r>
      <w:r>
        <w:rPr>
          <w:rFonts w:cs="Arial"/>
        </w:rPr>
        <w:fldChar w:fldCharType="end"/>
      </w:r>
      <w:r>
        <w:rPr>
          <w:rFonts w:cs="Arial"/>
        </w:rPr>
        <w:t xml:space="preserve"> </w:t>
      </w:r>
    </w:p>
    <w:p w14:paraId="54E57FA6" w14:textId="77777777" w:rsidR="003709BC" w:rsidRDefault="003709BC" w:rsidP="003709BC">
      <w:r>
        <w:t>A situation that is true (happening) only when all causes are true - AND</w:t>
      </w:r>
    </w:p>
    <w:p w14:paraId="035EE0A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DDC008" w14:textId="77777777" w:rsidR="003709BC" w:rsidRDefault="003D454B" w:rsidP="003709BC">
      <w:pPr>
        <w:ind w:left="360"/>
      </w:pPr>
      <w:hyperlink w:anchor="_b9c01facb345a22c5b34556b327f150f" w:history="1">
        <w:r w:rsidR="003709BC">
          <w:rPr>
            <w:rStyle w:val="Hyperlink"/>
          </w:rPr>
          <w:t>Composite Condition</w:t>
        </w:r>
      </w:hyperlink>
    </w:p>
    <w:p w14:paraId="7B1CF0C8" w14:textId="77777777" w:rsidR="003709BC" w:rsidRDefault="003709BC" w:rsidP="003709BC"/>
    <w:p w14:paraId="204E2EDB" w14:textId="77777777" w:rsidR="003709BC" w:rsidRDefault="003709BC" w:rsidP="003709BC">
      <w:pPr>
        <w:pStyle w:val="Heading3"/>
        <w:spacing w:after="0"/>
        <w:ind w:left="1080"/>
      </w:pPr>
      <w:bookmarkStart w:id="2474" w:name="_b9c01facb345a22c5b34556b327f150f"/>
      <w:bookmarkStart w:id="2475" w:name="_Toc468649782"/>
      <w:r>
        <w:t>Class Composite Condition</w:t>
      </w:r>
      <w:bookmarkEnd w:id="2474"/>
      <w:bookmarkEnd w:id="2475"/>
      <w:r w:rsidRPr="003A31EC">
        <w:rPr>
          <w:rFonts w:cs="Arial"/>
        </w:rPr>
        <w:t xml:space="preserve"> </w:t>
      </w:r>
      <w:r>
        <w:rPr>
          <w:rFonts w:cs="Arial"/>
        </w:rPr>
        <w:fldChar w:fldCharType="begin"/>
      </w:r>
      <w:r>
        <w:instrText>XE"</w:instrText>
      </w:r>
      <w:r w:rsidRPr="00413D75">
        <w:rPr>
          <w:rFonts w:cs="Arial"/>
        </w:rPr>
        <w:instrText>Composite Condition</w:instrText>
      </w:r>
      <w:r>
        <w:instrText>"</w:instrText>
      </w:r>
      <w:r>
        <w:rPr>
          <w:rFonts w:cs="Arial"/>
        </w:rPr>
        <w:fldChar w:fldCharType="end"/>
      </w:r>
      <w:r>
        <w:rPr>
          <w:rFonts w:cs="Arial"/>
        </w:rPr>
        <w:t xml:space="preserve"> </w:t>
      </w:r>
    </w:p>
    <w:p w14:paraId="72684752" w14:textId="77777777" w:rsidR="003709BC" w:rsidRDefault="003709BC" w:rsidP="003709BC">
      <w:r>
        <w:t>A composite condition is a state that is inferred to be true or false based on the set of "caused by" (input) situations and the logic of the specific composite event subtype and the condition (if any).</w:t>
      </w:r>
      <w:r>
        <w:br/>
        <w:t>The composite condition can then be used to trigger a set of "causes" (output) situations.</w:t>
      </w:r>
      <w:r>
        <w:br/>
        <w:t>Combinations of Events, states. and composite conditions  be combined with composite conditions to represent fault, flow or dependency graphs.</w:t>
      </w:r>
    </w:p>
    <w:p w14:paraId="258504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B136228" w14:textId="77777777" w:rsidR="003709BC" w:rsidRDefault="003D454B" w:rsidP="003709BC">
      <w:pPr>
        <w:ind w:left="360"/>
      </w:pPr>
      <w:hyperlink w:anchor="_927c2855748f476d96735ff79da4ebff" w:history="1">
        <w:r w:rsidR="003709BC">
          <w:rPr>
            <w:rStyle w:val="Hyperlink"/>
          </w:rPr>
          <w:t>State</w:t>
        </w:r>
      </w:hyperlink>
    </w:p>
    <w:p w14:paraId="31A98BC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63EC7E" w14:textId="77777777" w:rsidR="003709BC" w:rsidRDefault="003709BC" w:rsidP="003709BC">
      <w:pPr>
        <w:pStyle w:val="BodyText2"/>
        <w:spacing w:after="0"/>
      </w:pPr>
      <w:r>
        <w:rPr>
          <w:noProof/>
          <w:lang w:val="en-US" w:eastAsia="en-US" w:bidi="ar-SA"/>
        </w:rPr>
        <w:drawing>
          <wp:inline distT="0" distB="0" distL="0" distR="0" wp14:anchorId="555FED02" wp14:editId="5C143958">
            <wp:extent cx="152400" cy="152400"/>
            <wp:effectExtent l="0" t="0" r="0" b="0"/>
            <wp:docPr id="9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negate</w:t>
      </w:r>
      <w:r>
        <w:rPr>
          <w:rFonts w:cs="Arial"/>
        </w:rPr>
        <w:fldChar w:fldCharType="begin"/>
      </w:r>
      <w:r>
        <w:instrText>XE"</w:instrText>
      </w:r>
      <w:r w:rsidRPr="00413D75">
        <w:rPr>
          <w:rFonts w:cs="Arial"/>
        </w:rPr>
        <w:instrText>negate</w:instrText>
      </w:r>
      <w:r>
        <w:instrText>"</w:instrText>
      </w:r>
      <w:r>
        <w:rPr>
          <w:rFonts w:cs="Arial"/>
        </w:rPr>
        <w:fldChar w:fldCharType="end"/>
      </w:r>
      <w:r>
        <w:t xml:space="preserve"> : </w:t>
      </w:r>
      <w:hyperlink w:anchor="_6119a00b0834641b9fe3f5ae9f58237f" w:history="1">
        <w:r>
          <w:rPr>
            <w:rStyle w:val="Hyperlink"/>
          </w:rPr>
          <w:t>Boolean</w:t>
        </w:r>
      </w:hyperlink>
    </w:p>
    <w:p w14:paraId="24747524" w14:textId="77777777" w:rsidR="003709BC" w:rsidRDefault="003709BC" w:rsidP="008C7C30">
      <w:pPr>
        <w:pStyle w:val="BodyText"/>
      </w:pPr>
      <w:r>
        <w:t>Negates the logic of a complex event - NOT &lt;condition&gt;</w:t>
      </w:r>
    </w:p>
    <w:p w14:paraId="22BEB7FA" w14:textId="77777777" w:rsidR="003709BC" w:rsidRDefault="003709BC" w:rsidP="003709BC"/>
    <w:p w14:paraId="09A4B9C1" w14:textId="77777777" w:rsidR="003709BC" w:rsidRDefault="003709BC" w:rsidP="003709BC">
      <w:pPr>
        <w:pStyle w:val="Heading3"/>
        <w:spacing w:after="0"/>
        <w:ind w:left="1080"/>
      </w:pPr>
      <w:bookmarkStart w:id="2476" w:name="_582b33d2b12fa2d1bb3c8e43cbc9e3b2"/>
      <w:bookmarkStart w:id="2477" w:name="_Toc468649783"/>
      <w:r>
        <w:t>Class OR Condition</w:t>
      </w:r>
      <w:bookmarkEnd w:id="2476"/>
      <w:bookmarkEnd w:id="2477"/>
      <w:r w:rsidRPr="003A31EC">
        <w:rPr>
          <w:rFonts w:cs="Arial"/>
        </w:rPr>
        <w:t xml:space="preserve"> </w:t>
      </w:r>
      <w:r>
        <w:rPr>
          <w:rFonts w:cs="Arial"/>
        </w:rPr>
        <w:fldChar w:fldCharType="begin"/>
      </w:r>
      <w:r>
        <w:instrText>XE"</w:instrText>
      </w:r>
      <w:r w:rsidRPr="00413D75">
        <w:rPr>
          <w:rFonts w:cs="Arial"/>
        </w:rPr>
        <w:instrText>OR Condition</w:instrText>
      </w:r>
      <w:r>
        <w:instrText>"</w:instrText>
      </w:r>
      <w:r>
        <w:rPr>
          <w:rFonts w:cs="Arial"/>
        </w:rPr>
        <w:fldChar w:fldCharType="end"/>
      </w:r>
      <w:r>
        <w:rPr>
          <w:rFonts w:cs="Arial"/>
        </w:rPr>
        <w:t xml:space="preserve"> </w:t>
      </w:r>
    </w:p>
    <w:p w14:paraId="0F76E2FB" w14:textId="77777777" w:rsidR="003709BC" w:rsidRDefault="003709BC" w:rsidP="003709BC">
      <w:r>
        <w:t>A composite condition that is true (occurring) when any cause is true - OR</w:t>
      </w:r>
    </w:p>
    <w:p w14:paraId="5EEE5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8D5D70" w14:textId="77777777" w:rsidR="003709BC" w:rsidRDefault="003D454B" w:rsidP="003709BC">
      <w:pPr>
        <w:ind w:left="360"/>
      </w:pPr>
      <w:hyperlink w:anchor="_b9c01facb345a22c5b34556b327f150f" w:history="1">
        <w:r w:rsidR="003709BC">
          <w:rPr>
            <w:rStyle w:val="Hyperlink"/>
          </w:rPr>
          <w:t>Composite Condition</w:t>
        </w:r>
      </w:hyperlink>
    </w:p>
    <w:p w14:paraId="3F46817B" w14:textId="77777777" w:rsidR="003709BC" w:rsidRDefault="003709BC" w:rsidP="003709BC"/>
    <w:p w14:paraId="0EE225D3" w14:textId="77777777" w:rsidR="003709BC" w:rsidRDefault="003709BC" w:rsidP="003709BC">
      <w:pPr>
        <w:pStyle w:val="Heading3"/>
        <w:spacing w:after="0"/>
        <w:ind w:left="1080"/>
      </w:pPr>
      <w:bookmarkStart w:id="2478" w:name="_95dda894c66e44e5f75543d7932afd77"/>
      <w:bookmarkStart w:id="2479" w:name="_Toc468649784"/>
      <w:r>
        <w:t>Class XOR Condition</w:t>
      </w:r>
      <w:bookmarkEnd w:id="2478"/>
      <w:bookmarkEnd w:id="2479"/>
      <w:r w:rsidRPr="003A31EC">
        <w:rPr>
          <w:rFonts w:cs="Arial"/>
        </w:rPr>
        <w:t xml:space="preserve"> </w:t>
      </w:r>
      <w:r>
        <w:rPr>
          <w:rFonts w:cs="Arial"/>
        </w:rPr>
        <w:fldChar w:fldCharType="begin"/>
      </w:r>
      <w:r>
        <w:instrText>XE"</w:instrText>
      </w:r>
      <w:r w:rsidRPr="00413D75">
        <w:rPr>
          <w:rFonts w:cs="Arial"/>
        </w:rPr>
        <w:instrText>XOR Condition</w:instrText>
      </w:r>
      <w:r>
        <w:instrText>"</w:instrText>
      </w:r>
      <w:r>
        <w:rPr>
          <w:rFonts w:cs="Arial"/>
        </w:rPr>
        <w:fldChar w:fldCharType="end"/>
      </w:r>
      <w:r>
        <w:rPr>
          <w:rFonts w:cs="Arial"/>
        </w:rPr>
        <w:t xml:space="preserve"> </w:t>
      </w:r>
    </w:p>
    <w:p w14:paraId="14D1D6D6" w14:textId="77777777" w:rsidR="003709BC" w:rsidRDefault="003709BC" w:rsidP="003709BC">
      <w:r>
        <w:t>A state that is True only when exactly one of its causes is true - XOR</w:t>
      </w:r>
    </w:p>
    <w:p w14:paraId="512B98A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8BE808" w14:textId="77777777" w:rsidR="003709BC" w:rsidRDefault="003D454B" w:rsidP="003709BC">
      <w:pPr>
        <w:ind w:left="360"/>
      </w:pPr>
      <w:hyperlink w:anchor="_b9c01facb345a22c5b34556b327f150f" w:history="1">
        <w:r w:rsidR="003709BC">
          <w:rPr>
            <w:rStyle w:val="Hyperlink"/>
          </w:rPr>
          <w:t>Composite Condition</w:t>
        </w:r>
      </w:hyperlink>
    </w:p>
    <w:p w14:paraId="62513892" w14:textId="77777777" w:rsidR="003709BC" w:rsidRDefault="003709BC" w:rsidP="003709BC"/>
    <w:p w14:paraId="60F425AF" w14:textId="77777777" w:rsidR="003709BC" w:rsidRDefault="003709BC" w:rsidP="003709BC">
      <w:pPr>
        <w:spacing w:after="200" w:line="276" w:lineRule="auto"/>
        <w:rPr>
          <w:b/>
          <w:bCs/>
          <w:color w:val="365F91"/>
          <w:sz w:val="40"/>
          <w:szCs w:val="40"/>
        </w:rPr>
      </w:pPr>
      <w:r>
        <w:br w:type="page"/>
      </w:r>
    </w:p>
    <w:p w14:paraId="115692F4" w14:textId="77777777" w:rsidR="003709BC" w:rsidRDefault="003709BC" w:rsidP="003709BC">
      <w:pPr>
        <w:pStyle w:val="Heading2"/>
      </w:pPr>
      <w:bookmarkStart w:id="2480" w:name="_Toc468649785"/>
      <w:r>
        <w:t>Threat-risk-conceptual-model::Generic Concept Library::Processes::Process Effects</w:t>
      </w:r>
      <w:bookmarkEnd w:id="2480"/>
    </w:p>
    <w:p w14:paraId="41504F17" w14:textId="77777777" w:rsidR="003709BC" w:rsidRDefault="003709BC" w:rsidP="008C7C30">
      <w:pPr>
        <w:pStyle w:val="BodyText"/>
      </w:pPr>
      <w:r>
        <w:t>Actions that impact various kinds of entities in specific ways. Such actions can be the subject of or part of processes, permissions, capabilities, or objectives.</w:t>
      </w:r>
    </w:p>
    <w:p w14:paraId="40F704E4" w14:textId="77777777" w:rsidR="003709BC" w:rsidRDefault="003709BC" w:rsidP="003709BC">
      <w:pPr>
        <w:pStyle w:val="Heading3"/>
        <w:spacing w:after="0"/>
        <w:ind w:left="1080"/>
      </w:pPr>
      <w:bookmarkStart w:id="2481" w:name="_Toc468649786"/>
      <w:r>
        <w:t>Diagram: Process Effects</w:t>
      </w:r>
      <w:bookmarkEnd w:id="2481"/>
    </w:p>
    <w:p w14:paraId="5F836901" w14:textId="77777777" w:rsidR="003709BC" w:rsidRDefault="003709BC" w:rsidP="003709BC">
      <w:pPr>
        <w:jc w:val="center"/>
        <w:rPr>
          <w:rFonts w:cs="Arial"/>
        </w:rPr>
      </w:pPr>
      <w:r>
        <w:rPr>
          <w:noProof/>
        </w:rPr>
        <w:drawing>
          <wp:inline distT="0" distB="0" distL="0" distR="0" wp14:anchorId="0EE8DA16" wp14:editId="16032DCD">
            <wp:extent cx="6188075" cy="6287882"/>
            <wp:effectExtent l="0" t="0" r="0" b="0"/>
            <wp:docPr id="992" name="Picture -666415780.emf" descr="-6664157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666415780.emf"/>
                    <pic:cNvPicPr/>
                  </pic:nvPicPr>
                  <pic:blipFill>
                    <a:blip r:embed="rId200" cstate="print"/>
                    <a:stretch>
                      <a:fillRect/>
                    </a:stretch>
                  </pic:blipFill>
                  <pic:spPr>
                    <a:xfrm>
                      <a:off x="0" y="0"/>
                      <a:ext cx="6188075" cy="6287882"/>
                    </a:xfrm>
                    <a:prstGeom prst="rect">
                      <a:avLst/>
                    </a:prstGeom>
                  </pic:spPr>
                </pic:pic>
              </a:graphicData>
            </a:graphic>
          </wp:inline>
        </w:drawing>
      </w:r>
    </w:p>
    <w:p w14:paraId="4F6044D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Process Effects</w:t>
      </w:r>
    </w:p>
    <w:p w14:paraId="3B3D16FD" w14:textId="77777777" w:rsidR="003709BC" w:rsidRDefault="003709BC" w:rsidP="003709BC">
      <w:r>
        <w:t xml:space="preserve"> </w:t>
      </w:r>
    </w:p>
    <w:p w14:paraId="31A7B490" w14:textId="77777777" w:rsidR="003709BC" w:rsidRDefault="003709BC" w:rsidP="003709BC"/>
    <w:p w14:paraId="09C6CB30" w14:textId="77777777" w:rsidR="003709BC" w:rsidRDefault="003709BC" w:rsidP="003709BC">
      <w:pPr>
        <w:pStyle w:val="Heading3"/>
        <w:spacing w:after="0"/>
        <w:ind w:left="1080"/>
      </w:pPr>
      <w:bookmarkStart w:id="2482" w:name="_6ba65cb32cb0154f6c150174e332fc08"/>
      <w:bookmarkStart w:id="2483" w:name="_Toc468649787"/>
      <w:r>
        <w:t>Class Activity Effecting Entity</w:t>
      </w:r>
      <w:bookmarkEnd w:id="2482"/>
      <w:bookmarkEnd w:id="2483"/>
      <w:r w:rsidRPr="003A31EC">
        <w:rPr>
          <w:rFonts w:cs="Arial"/>
        </w:rPr>
        <w:t xml:space="preserve"> </w:t>
      </w:r>
      <w:r>
        <w:rPr>
          <w:rFonts w:cs="Arial"/>
        </w:rPr>
        <w:fldChar w:fldCharType="begin"/>
      </w:r>
      <w:r>
        <w:instrText>XE"</w:instrText>
      </w:r>
      <w:r w:rsidRPr="00413D75">
        <w:rPr>
          <w:rFonts w:cs="Arial"/>
        </w:rPr>
        <w:instrText>Activity Effecting Entity</w:instrText>
      </w:r>
      <w:r>
        <w:instrText>"</w:instrText>
      </w:r>
      <w:r>
        <w:rPr>
          <w:rFonts w:cs="Arial"/>
        </w:rPr>
        <w:fldChar w:fldCharType="end"/>
      </w:r>
      <w:r>
        <w:rPr>
          <w:rFonts w:cs="Arial"/>
        </w:rPr>
        <w:t xml:space="preserve"> </w:t>
      </w:r>
    </w:p>
    <w:p w14:paraId="2A6D9FDE" w14:textId="77777777" w:rsidR="003709BC" w:rsidRDefault="003709BC" w:rsidP="003709BC">
      <w:r>
        <w:t>An event (planned or actual) that affects specific things in specific ways.</w:t>
      </w:r>
    </w:p>
    <w:p w14:paraId="4A9AE0AA" w14:textId="77777777" w:rsidR="003709BC" w:rsidRDefault="003709BC" w:rsidP="003709BC">
      <w:pPr>
        <w:jc w:val="center"/>
      </w:pPr>
      <w:r>
        <w:rPr>
          <w:noProof/>
        </w:rPr>
        <w:drawing>
          <wp:inline distT="0" distB="0" distL="0" distR="0" wp14:anchorId="1300C09B" wp14:editId="1EE9B774">
            <wp:extent cx="5667375" cy="2724150"/>
            <wp:effectExtent l="0" t="0" r="0" b="0"/>
            <wp:docPr id="994" name="Picture -127348939.emf" descr="-127348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127348939.emf"/>
                    <pic:cNvPicPr/>
                  </pic:nvPicPr>
                  <pic:blipFill>
                    <a:blip r:embed="rId201" cstate="print"/>
                    <a:stretch>
                      <a:fillRect/>
                    </a:stretch>
                  </pic:blipFill>
                  <pic:spPr>
                    <a:xfrm>
                      <a:off x="0" y="0"/>
                      <a:ext cx="5667375" cy="2724150"/>
                    </a:xfrm>
                    <a:prstGeom prst="rect">
                      <a:avLst/>
                    </a:prstGeom>
                  </pic:spPr>
                </pic:pic>
              </a:graphicData>
            </a:graphic>
          </wp:inline>
        </w:drawing>
      </w:r>
    </w:p>
    <w:p w14:paraId="32A9AB8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Event Effecting Entity</w:t>
      </w:r>
    </w:p>
    <w:p w14:paraId="322554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1CD8CF" w14:textId="77777777" w:rsidR="003709BC" w:rsidRDefault="003D454B" w:rsidP="003709BC">
      <w:pPr>
        <w:ind w:left="360"/>
      </w:pPr>
      <w:hyperlink w:anchor="_fb06e097d35e72980035cfd1bc9106cb" w:history="1">
        <w:r w:rsidR="003709BC">
          <w:rPr>
            <w:rStyle w:val="Hyperlink"/>
          </w:rPr>
          <w:t>Activity</w:t>
        </w:r>
      </w:hyperlink>
    </w:p>
    <w:p w14:paraId="36B66F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E7A1C2" w14:textId="77777777" w:rsidR="003709BC" w:rsidRDefault="003709BC" w:rsidP="003709BC">
      <w:pPr>
        <w:ind w:left="605" w:hanging="245"/>
      </w:pPr>
      <w:r>
        <w:rPr>
          <w:noProof/>
        </w:rPr>
        <w:drawing>
          <wp:inline distT="0" distB="0" distL="0" distR="0" wp14:anchorId="072F9903" wp14:editId="480DC096">
            <wp:extent cx="152400" cy="152400"/>
            <wp:effectExtent l="0" t="0" r="0" b="0"/>
            <wp:docPr id="9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4355BC1" w14:textId="77777777" w:rsidR="003709BC" w:rsidRDefault="003709BC" w:rsidP="003709BC"/>
    <w:p w14:paraId="4E0DD181" w14:textId="77777777" w:rsidR="003709BC" w:rsidRDefault="003709BC" w:rsidP="003709BC">
      <w:pPr>
        <w:pStyle w:val="Heading3"/>
        <w:spacing w:after="0"/>
        <w:ind w:left="1080"/>
      </w:pPr>
      <w:bookmarkStart w:id="2484" w:name="_47b49146b9ff467cbbf7475747751e2f"/>
      <w:bookmarkStart w:id="2485" w:name="_Toc468649788"/>
      <w:r>
        <w:t>Class Create</w:t>
      </w:r>
      <w:bookmarkEnd w:id="2484"/>
      <w:bookmarkEnd w:id="2485"/>
      <w:r w:rsidRPr="003A31EC">
        <w:rPr>
          <w:rFonts w:cs="Arial"/>
        </w:rPr>
        <w:t xml:space="preserve"> </w:t>
      </w:r>
      <w:r>
        <w:rPr>
          <w:rFonts w:cs="Arial"/>
        </w:rPr>
        <w:fldChar w:fldCharType="begin"/>
      </w:r>
      <w:r>
        <w:instrText>XE"</w:instrText>
      </w:r>
      <w:r w:rsidRPr="00413D75">
        <w:rPr>
          <w:rFonts w:cs="Arial"/>
        </w:rPr>
        <w:instrText>Create</w:instrText>
      </w:r>
      <w:r>
        <w:instrText>"</w:instrText>
      </w:r>
      <w:r>
        <w:rPr>
          <w:rFonts w:cs="Arial"/>
        </w:rPr>
        <w:fldChar w:fldCharType="end"/>
      </w:r>
      <w:r>
        <w:rPr>
          <w:rFonts w:cs="Arial"/>
        </w:rPr>
        <w:t xml:space="preserve"> </w:t>
      </w:r>
    </w:p>
    <w:p w14:paraId="032B2C44" w14:textId="77777777" w:rsidR="003709BC" w:rsidRDefault="003709BC" w:rsidP="003709BC">
      <w:r>
        <w:t>The creation of something</w:t>
      </w:r>
    </w:p>
    <w:p w14:paraId="2A4DDD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369B0B" w14:textId="77777777" w:rsidR="003709BC" w:rsidRDefault="003D454B" w:rsidP="003709BC">
      <w:pPr>
        <w:ind w:left="360"/>
      </w:pPr>
      <w:hyperlink w:anchor="_6ba65cb32cb0154f6c150174e332fc08" w:history="1">
        <w:r w:rsidR="003709BC">
          <w:rPr>
            <w:rStyle w:val="Hyperlink"/>
          </w:rPr>
          <w:t>Activity Effecting Entity</w:t>
        </w:r>
      </w:hyperlink>
    </w:p>
    <w:p w14:paraId="31E6B9EE" w14:textId="77777777" w:rsidR="003709BC" w:rsidRDefault="003709BC" w:rsidP="003709BC"/>
    <w:p w14:paraId="7B77BD7E" w14:textId="77777777" w:rsidR="003709BC" w:rsidRDefault="003709BC" w:rsidP="003709BC">
      <w:pPr>
        <w:pStyle w:val="Heading3"/>
        <w:spacing w:after="0"/>
        <w:ind w:left="1080"/>
      </w:pPr>
      <w:bookmarkStart w:id="2486" w:name="_f2789c7872238c3b6e2d2c9e49072a95"/>
      <w:bookmarkStart w:id="2487" w:name="_Toc468649789"/>
      <w:r>
        <w:t>Class Damage</w:t>
      </w:r>
      <w:bookmarkEnd w:id="2486"/>
      <w:bookmarkEnd w:id="2487"/>
      <w:r w:rsidRPr="003A31EC">
        <w:rPr>
          <w:rFonts w:cs="Arial"/>
        </w:rPr>
        <w:t xml:space="preserve"> </w:t>
      </w:r>
      <w:r>
        <w:rPr>
          <w:rFonts w:cs="Arial"/>
        </w:rPr>
        <w:fldChar w:fldCharType="begin"/>
      </w:r>
      <w:r>
        <w:instrText>XE"</w:instrText>
      </w:r>
      <w:r w:rsidRPr="00413D75">
        <w:rPr>
          <w:rFonts w:cs="Arial"/>
        </w:rPr>
        <w:instrText>Damage</w:instrText>
      </w:r>
      <w:r>
        <w:instrText>"</w:instrText>
      </w:r>
      <w:r>
        <w:rPr>
          <w:rFonts w:cs="Arial"/>
        </w:rPr>
        <w:fldChar w:fldCharType="end"/>
      </w:r>
      <w:r>
        <w:rPr>
          <w:rFonts w:cs="Arial"/>
        </w:rPr>
        <w:t xml:space="preserve"> </w:t>
      </w:r>
    </w:p>
    <w:p w14:paraId="3BAD8967" w14:textId="77777777" w:rsidR="003709BC" w:rsidRDefault="003709BC" w:rsidP="003709BC">
      <w:r>
        <w:t>An action that causes an entity to no longer completely fulfill its purpose.</w:t>
      </w:r>
    </w:p>
    <w:p w14:paraId="0B7D0D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64D33" w14:textId="77777777" w:rsidR="003709BC" w:rsidRDefault="003D454B" w:rsidP="003709BC">
      <w:pPr>
        <w:ind w:left="360"/>
      </w:pPr>
      <w:hyperlink w:anchor="_6ba65cb32cb0154f6c150174e332fc08" w:history="1">
        <w:r w:rsidR="003709BC">
          <w:rPr>
            <w:rStyle w:val="Hyperlink"/>
          </w:rPr>
          <w:t>Activity Effecting Entity</w:t>
        </w:r>
      </w:hyperlink>
    </w:p>
    <w:p w14:paraId="707C8201" w14:textId="77777777" w:rsidR="003709BC" w:rsidRDefault="003709BC" w:rsidP="003709BC"/>
    <w:p w14:paraId="73945074" w14:textId="77777777" w:rsidR="003709BC" w:rsidRDefault="003709BC" w:rsidP="003709BC">
      <w:pPr>
        <w:pStyle w:val="Heading3"/>
        <w:spacing w:after="0"/>
        <w:ind w:left="1080"/>
      </w:pPr>
      <w:bookmarkStart w:id="2488" w:name="_74a7aac33679522d03f7c7d61ca9d53d"/>
      <w:bookmarkStart w:id="2489" w:name="_Toc468649790"/>
      <w:r>
        <w:t>Class Destroy</w:t>
      </w:r>
      <w:bookmarkEnd w:id="2488"/>
      <w:bookmarkEnd w:id="2489"/>
      <w:r w:rsidRPr="003A31EC">
        <w:rPr>
          <w:rFonts w:cs="Arial"/>
        </w:rPr>
        <w:t xml:space="preserve"> </w:t>
      </w:r>
      <w:r>
        <w:rPr>
          <w:rFonts w:cs="Arial"/>
        </w:rPr>
        <w:fldChar w:fldCharType="begin"/>
      </w:r>
      <w:r>
        <w:instrText>XE"</w:instrText>
      </w:r>
      <w:r w:rsidRPr="00413D75">
        <w:rPr>
          <w:rFonts w:cs="Arial"/>
        </w:rPr>
        <w:instrText>Destroy</w:instrText>
      </w:r>
      <w:r>
        <w:instrText>"</w:instrText>
      </w:r>
      <w:r>
        <w:rPr>
          <w:rFonts w:cs="Arial"/>
        </w:rPr>
        <w:fldChar w:fldCharType="end"/>
      </w:r>
      <w:r>
        <w:rPr>
          <w:rFonts w:cs="Arial"/>
        </w:rPr>
        <w:t xml:space="preserve"> </w:t>
      </w:r>
    </w:p>
    <w:p w14:paraId="1BDF6828" w14:textId="77777777" w:rsidR="003709BC" w:rsidRDefault="003709BC" w:rsidP="003709BC">
      <w:r>
        <w:t>The destruction or deletion of something.</w:t>
      </w:r>
    </w:p>
    <w:p w14:paraId="64AB7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F2EAB6" w14:textId="77777777" w:rsidR="003709BC" w:rsidRDefault="003D454B" w:rsidP="003709BC">
      <w:pPr>
        <w:ind w:left="360"/>
      </w:pPr>
      <w:hyperlink w:anchor="_6ba65cb32cb0154f6c150174e332fc08" w:history="1">
        <w:r w:rsidR="003709BC">
          <w:rPr>
            <w:rStyle w:val="Hyperlink"/>
          </w:rPr>
          <w:t>Activity Effecting Entity</w:t>
        </w:r>
      </w:hyperlink>
    </w:p>
    <w:p w14:paraId="7F2305A1" w14:textId="77777777" w:rsidR="003709BC" w:rsidRDefault="003709BC" w:rsidP="003709BC"/>
    <w:p w14:paraId="7D9BF68F" w14:textId="77777777" w:rsidR="003709BC" w:rsidRDefault="003709BC" w:rsidP="003709BC">
      <w:pPr>
        <w:pStyle w:val="Heading3"/>
        <w:spacing w:after="0"/>
        <w:ind w:left="1080"/>
      </w:pPr>
      <w:bookmarkStart w:id="2490" w:name="_97da761a311c05e570af3019f0622ef0"/>
      <w:bookmarkStart w:id="2491" w:name="_Toc468649791"/>
      <w:r>
        <w:t>Class Disrupt Process</w:t>
      </w:r>
      <w:bookmarkEnd w:id="2490"/>
      <w:bookmarkEnd w:id="2491"/>
      <w:r w:rsidRPr="003A31EC">
        <w:rPr>
          <w:rFonts w:cs="Arial"/>
        </w:rPr>
        <w:t xml:space="preserve"> </w:t>
      </w:r>
      <w:r>
        <w:rPr>
          <w:rFonts w:cs="Arial"/>
        </w:rPr>
        <w:fldChar w:fldCharType="begin"/>
      </w:r>
      <w:r>
        <w:instrText>XE"</w:instrText>
      </w:r>
      <w:r w:rsidRPr="00413D75">
        <w:rPr>
          <w:rFonts w:cs="Arial"/>
        </w:rPr>
        <w:instrText>Disrupt Process</w:instrText>
      </w:r>
      <w:r>
        <w:instrText>"</w:instrText>
      </w:r>
      <w:r>
        <w:rPr>
          <w:rFonts w:cs="Arial"/>
        </w:rPr>
        <w:fldChar w:fldCharType="end"/>
      </w:r>
      <w:r>
        <w:rPr>
          <w:rFonts w:cs="Arial"/>
        </w:rPr>
        <w:t xml:space="preserve"> </w:t>
      </w:r>
    </w:p>
    <w:p w14:paraId="634EBC91" w14:textId="77777777" w:rsidR="003709BC" w:rsidRDefault="003709BC" w:rsidP="003709BC">
      <w:r>
        <w:t>An action intended to cause a process to not achieve its desired affect.</w:t>
      </w:r>
    </w:p>
    <w:p w14:paraId="5EA4E0D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651791B" w14:textId="77777777" w:rsidR="003709BC" w:rsidRDefault="003D454B" w:rsidP="003709BC">
      <w:pPr>
        <w:ind w:left="360"/>
      </w:pPr>
      <w:hyperlink w:anchor="_f2789c7872238c3b6e2d2c9e49072a95" w:history="1">
        <w:r w:rsidR="003709BC">
          <w:rPr>
            <w:rStyle w:val="Hyperlink"/>
          </w:rPr>
          <w:t>Damage</w:t>
        </w:r>
      </w:hyperlink>
      <w:r w:rsidR="003709BC">
        <w:t xml:space="preserve">, </w:t>
      </w:r>
      <w:hyperlink w:anchor="_f33c656a3d67c99aae75c41338d6e58a" w:history="1">
        <w:r w:rsidR="003709BC">
          <w:rPr>
            <w:rStyle w:val="Hyperlink"/>
          </w:rPr>
          <w:t>Process Action</w:t>
        </w:r>
      </w:hyperlink>
    </w:p>
    <w:p w14:paraId="2E9FF014" w14:textId="77777777" w:rsidR="003709BC" w:rsidRDefault="003709BC" w:rsidP="003709BC"/>
    <w:p w14:paraId="48C9FF10" w14:textId="77777777" w:rsidR="003709BC" w:rsidRDefault="003709BC" w:rsidP="003709BC">
      <w:pPr>
        <w:pStyle w:val="Heading3"/>
        <w:spacing w:after="0"/>
        <w:ind w:left="1080"/>
      </w:pPr>
      <w:bookmarkStart w:id="2492" w:name="_7ad9e2c6a949967a6adfa04b76d66ef1"/>
      <w:bookmarkStart w:id="2493" w:name="_Toc468649792"/>
      <w:r>
        <w:t>Class Entry Action</w:t>
      </w:r>
      <w:bookmarkEnd w:id="2492"/>
      <w:bookmarkEnd w:id="2493"/>
      <w:r w:rsidRPr="003A31EC">
        <w:rPr>
          <w:rFonts w:cs="Arial"/>
        </w:rPr>
        <w:t xml:space="preserve"> </w:t>
      </w:r>
      <w:r>
        <w:rPr>
          <w:rFonts w:cs="Arial"/>
        </w:rPr>
        <w:fldChar w:fldCharType="begin"/>
      </w:r>
      <w:r>
        <w:instrText>XE"</w:instrText>
      </w:r>
      <w:r w:rsidRPr="00413D75">
        <w:rPr>
          <w:rFonts w:cs="Arial"/>
        </w:rPr>
        <w:instrText>Entry Action</w:instrText>
      </w:r>
      <w:r>
        <w:instrText>"</w:instrText>
      </w:r>
      <w:r>
        <w:rPr>
          <w:rFonts w:cs="Arial"/>
        </w:rPr>
        <w:fldChar w:fldCharType="end"/>
      </w:r>
      <w:r>
        <w:rPr>
          <w:rFonts w:cs="Arial"/>
        </w:rPr>
        <w:t xml:space="preserve"> </w:t>
      </w:r>
    </w:p>
    <w:p w14:paraId="084AF3D0" w14:textId="77777777" w:rsidR="003709BC" w:rsidRDefault="003709BC" w:rsidP="003709BC">
      <w:r>
        <w:t>The action of entering through a boundary.</w:t>
      </w:r>
    </w:p>
    <w:p w14:paraId="3E7834B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8B85F5" w14:textId="77777777" w:rsidR="003709BC" w:rsidRDefault="003D454B" w:rsidP="003709BC">
      <w:pPr>
        <w:ind w:left="360"/>
      </w:pPr>
      <w:hyperlink w:anchor="_6ba65cb32cb0154f6c150174e332fc08" w:history="1">
        <w:r w:rsidR="003709BC">
          <w:rPr>
            <w:rStyle w:val="Hyperlink"/>
          </w:rPr>
          <w:t>Activity Effecting Entity</w:t>
        </w:r>
      </w:hyperlink>
    </w:p>
    <w:p w14:paraId="179EDF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E9318A" w14:textId="77777777" w:rsidR="003709BC" w:rsidRDefault="003709BC" w:rsidP="003709BC">
      <w:pPr>
        <w:ind w:left="605" w:hanging="245"/>
      </w:pPr>
      <w:r>
        <w:rPr>
          <w:noProof/>
        </w:rPr>
        <w:drawing>
          <wp:inline distT="0" distB="0" distL="0" distR="0" wp14:anchorId="52A212AF" wp14:editId="2EB39566">
            <wp:extent cx="152400" cy="152400"/>
            <wp:effectExtent l="0" t="0" r="0" b="0"/>
            <wp:docPr id="99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enters through</w:t>
      </w:r>
      <w:r>
        <w:rPr>
          <w:rFonts w:cs="Arial"/>
        </w:rPr>
        <w:fldChar w:fldCharType="begin"/>
      </w:r>
      <w:r>
        <w:instrText>XE"</w:instrText>
      </w:r>
      <w:r w:rsidRPr="00413D75">
        <w:rPr>
          <w:rFonts w:cs="Arial"/>
        </w:rPr>
        <w:instrText>enters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411E472F" w14:textId="77777777" w:rsidR="003709BC" w:rsidRDefault="003709BC" w:rsidP="008C7C30">
      <w:pPr>
        <w:pStyle w:val="BodyText"/>
      </w:pPr>
      <w:r>
        <w:t>An action of entering into something through an opening in a boundary.</w:t>
      </w:r>
    </w:p>
    <w:p w14:paraId="419DBDED" w14:textId="77777777" w:rsidR="003709BC" w:rsidRDefault="003709BC" w:rsidP="003709BC"/>
    <w:p w14:paraId="5B8BFD7F" w14:textId="77777777" w:rsidR="003709BC" w:rsidRDefault="003709BC" w:rsidP="003709BC">
      <w:pPr>
        <w:pStyle w:val="Heading3"/>
        <w:spacing w:after="0"/>
        <w:ind w:left="1080"/>
      </w:pPr>
      <w:bookmarkStart w:id="2494" w:name="_a98496db2688001c30f6640976f7eb50"/>
      <w:bookmarkStart w:id="2495" w:name="_Toc468649793"/>
      <w:r>
        <w:t>Class Exit Action</w:t>
      </w:r>
      <w:bookmarkEnd w:id="2494"/>
      <w:bookmarkEnd w:id="2495"/>
      <w:r w:rsidRPr="003A31EC">
        <w:rPr>
          <w:rFonts w:cs="Arial"/>
        </w:rPr>
        <w:t xml:space="preserve"> </w:t>
      </w:r>
      <w:r>
        <w:rPr>
          <w:rFonts w:cs="Arial"/>
        </w:rPr>
        <w:fldChar w:fldCharType="begin"/>
      </w:r>
      <w:r>
        <w:instrText>XE"</w:instrText>
      </w:r>
      <w:r w:rsidRPr="00413D75">
        <w:rPr>
          <w:rFonts w:cs="Arial"/>
        </w:rPr>
        <w:instrText>Exit Action</w:instrText>
      </w:r>
      <w:r>
        <w:instrText>"</w:instrText>
      </w:r>
      <w:r>
        <w:rPr>
          <w:rFonts w:cs="Arial"/>
        </w:rPr>
        <w:fldChar w:fldCharType="end"/>
      </w:r>
      <w:r>
        <w:rPr>
          <w:rFonts w:cs="Arial"/>
        </w:rPr>
        <w:t xml:space="preserve"> </w:t>
      </w:r>
    </w:p>
    <w:p w14:paraId="2488C728" w14:textId="77777777" w:rsidR="003709BC" w:rsidRDefault="003709BC" w:rsidP="003709BC">
      <w:r>
        <w:t>An action of exiting through a boundary.</w:t>
      </w:r>
    </w:p>
    <w:p w14:paraId="2E4D11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9564BD" w14:textId="77777777" w:rsidR="003709BC" w:rsidRDefault="003D454B" w:rsidP="003709BC">
      <w:pPr>
        <w:ind w:left="360"/>
      </w:pPr>
      <w:hyperlink w:anchor="_6ba65cb32cb0154f6c150174e332fc08" w:history="1">
        <w:r w:rsidR="003709BC">
          <w:rPr>
            <w:rStyle w:val="Hyperlink"/>
          </w:rPr>
          <w:t>Activity Effecting Entity</w:t>
        </w:r>
      </w:hyperlink>
    </w:p>
    <w:p w14:paraId="474688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E1B2FA" w14:textId="77777777" w:rsidR="003709BC" w:rsidRDefault="003709BC" w:rsidP="003709BC">
      <w:pPr>
        <w:ind w:left="605" w:hanging="245"/>
      </w:pPr>
      <w:r>
        <w:rPr>
          <w:noProof/>
        </w:rPr>
        <w:drawing>
          <wp:inline distT="0" distB="0" distL="0" distR="0" wp14:anchorId="3A772B05" wp14:editId="08BA24CE">
            <wp:extent cx="152400" cy="152400"/>
            <wp:effectExtent l="0" t="0" r="0" b="0"/>
            <wp:docPr id="10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exit through</w:t>
      </w:r>
      <w:r>
        <w:rPr>
          <w:rFonts w:cs="Arial"/>
        </w:rPr>
        <w:fldChar w:fldCharType="begin"/>
      </w:r>
      <w:r>
        <w:instrText>XE"</w:instrText>
      </w:r>
      <w:r w:rsidRPr="00413D75">
        <w:rPr>
          <w:rFonts w:cs="Arial"/>
        </w:rPr>
        <w:instrText>exit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89C2239" w14:textId="77777777" w:rsidR="003709BC" w:rsidRDefault="003709BC" w:rsidP="008C7C30">
      <w:pPr>
        <w:pStyle w:val="BodyText"/>
      </w:pPr>
      <w:r>
        <w:t>Access point used for existing a place or system.</w:t>
      </w:r>
    </w:p>
    <w:p w14:paraId="08D9B2DC" w14:textId="77777777" w:rsidR="003709BC" w:rsidRDefault="003709BC" w:rsidP="003709BC"/>
    <w:p w14:paraId="22AF66B5" w14:textId="77777777" w:rsidR="003709BC" w:rsidRDefault="003709BC" w:rsidP="003709BC">
      <w:pPr>
        <w:pStyle w:val="Heading3"/>
        <w:spacing w:after="0"/>
        <w:ind w:left="1080"/>
      </w:pPr>
      <w:bookmarkStart w:id="2496" w:name="_ac8f56233192ddf24e73dce586ec70a1"/>
      <w:bookmarkStart w:id="2497" w:name="_Toc468649794"/>
      <w:r>
        <w:t>Class Pause Process</w:t>
      </w:r>
      <w:bookmarkEnd w:id="2496"/>
      <w:bookmarkEnd w:id="2497"/>
      <w:r w:rsidRPr="003A31EC">
        <w:rPr>
          <w:rFonts w:cs="Arial"/>
        </w:rPr>
        <w:t xml:space="preserve"> </w:t>
      </w:r>
      <w:r>
        <w:rPr>
          <w:rFonts w:cs="Arial"/>
        </w:rPr>
        <w:fldChar w:fldCharType="begin"/>
      </w:r>
      <w:r>
        <w:instrText>XE"</w:instrText>
      </w:r>
      <w:r w:rsidRPr="00413D75">
        <w:rPr>
          <w:rFonts w:cs="Arial"/>
        </w:rPr>
        <w:instrText>Pause Process</w:instrText>
      </w:r>
      <w:r>
        <w:instrText>"</w:instrText>
      </w:r>
      <w:r>
        <w:rPr>
          <w:rFonts w:cs="Arial"/>
        </w:rPr>
        <w:fldChar w:fldCharType="end"/>
      </w:r>
      <w:r>
        <w:rPr>
          <w:rFonts w:cs="Arial"/>
        </w:rPr>
        <w:t xml:space="preserve"> </w:t>
      </w:r>
    </w:p>
    <w:p w14:paraId="3E03FDDA" w14:textId="77777777" w:rsidR="003709BC" w:rsidRDefault="003709BC" w:rsidP="003709BC">
      <w:r>
        <w:t>An action that pauses a process instance such that it can be restarted.</w:t>
      </w:r>
    </w:p>
    <w:p w14:paraId="3A2E74B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3FF56F" w14:textId="77777777" w:rsidR="003709BC" w:rsidRDefault="003D454B" w:rsidP="003709BC">
      <w:pPr>
        <w:ind w:left="360"/>
      </w:pPr>
      <w:hyperlink w:anchor="_f33c656a3d67c99aae75c41338d6e58a" w:history="1">
        <w:r w:rsidR="003709BC">
          <w:rPr>
            <w:rStyle w:val="Hyperlink"/>
          </w:rPr>
          <w:t>Process Action</w:t>
        </w:r>
      </w:hyperlink>
    </w:p>
    <w:p w14:paraId="67B76735" w14:textId="77777777" w:rsidR="003709BC" w:rsidRDefault="003709BC" w:rsidP="003709BC"/>
    <w:p w14:paraId="01FF4BD4" w14:textId="77777777" w:rsidR="003709BC" w:rsidRDefault="003709BC" w:rsidP="003709BC">
      <w:pPr>
        <w:pStyle w:val="Heading3"/>
        <w:spacing w:after="0"/>
        <w:ind w:left="1080"/>
      </w:pPr>
      <w:bookmarkStart w:id="2498" w:name="_d4619576b08897f643a17bee8751a990"/>
      <w:bookmarkStart w:id="2499" w:name="_Toc468649795"/>
      <w:r>
        <w:t>Class Possible Actions</w:t>
      </w:r>
      <w:bookmarkEnd w:id="2498"/>
      <w:bookmarkEnd w:id="2499"/>
      <w:r w:rsidRPr="003A31EC">
        <w:rPr>
          <w:rFonts w:cs="Arial"/>
        </w:rPr>
        <w:t xml:space="preserve"> </w:t>
      </w:r>
      <w:r>
        <w:rPr>
          <w:rFonts w:cs="Arial"/>
        </w:rPr>
        <w:fldChar w:fldCharType="begin"/>
      </w:r>
      <w:r>
        <w:instrText>XE"</w:instrText>
      </w:r>
      <w:r w:rsidRPr="00413D75">
        <w:rPr>
          <w:rFonts w:cs="Arial"/>
        </w:rPr>
        <w:instrText>Possible Actions</w:instrText>
      </w:r>
      <w:r>
        <w:instrText>"</w:instrText>
      </w:r>
      <w:r>
        <w:rPr>
          <w:rFonts w:cs="Arial"/>
        </w:rPr>
        <w:fldChar w:fldCharType="end"/>
      </w:r>
      <w:r>
        <w:rPr>
          <w:rFonts w:cs="Arial"/>
        </w:rPr>
        <w:t xml:space="preserve"> </w:t>
      </w:r>
    </w:p>
    <w:p w14:paraId="3A0CA2E3" w14:textId="77777777" w:rsidR="003709BC" w:rsidRDefault="003709BC" w:rsidP="003709BC">
      <w:r>
        <w:t>All possible effects to an entity.</w:t>
      </w:r>
    </w:p>
    <w:p w14:paraId="11D1B2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A6FBE0" w14:textId="77777777" w:rsidR="003709BC" w:rsidRDefault="003D454B" w:rsidP="003709BC">
      <w:pPr>
        <w:ind w:left="360"/>
      </w:pPr>
      <w:hyperlink w:anchor="_6ba65cb32cb0154f6c150174e332fc08" w:history="1">
        <w:r w:rsidR="003709BC">
          <w:rPr>
            <w:rStyle w:val="Hyperlink"/>
          </w:rPr>
          <w:t>Activity Effecting Entity</w:t>
        </w:r>
      </w:hyperlink>
    </w:p>
    <w:p w14:paraId="0519919A" w14:textId="77777777" w:rsidR="003709BC" w:rsidRDefault="003709BC" w:rsidP="003709BC"/>
    <w:p w14:paraId="40F37086" w14:textId="77777777" w:rsidR="003709BC" w:rsidRDefault="003709BC" w:rsidP="003709BC">
      <w:pPr>
        <w:pStyle w:val="Heading3"/>
        <w:spacing w:after="0"/>
        <w:ind w:left="1080"/>
      </w:pPr>
      <w:bookmarkStart w:id="2500" w:name="_432eab3cd19cd443cbc592df7aae783e"/>
      <w:bookmarkStart w:id="2501" w:name="_Toc468649796"/>
      <w:r>
        <w:t>Class Stop Process</w:t>
      </w:r>
      <w:bookmarkEnd w:id="2500"/>
      <w:bookmarkEnd w:id="2501"/>
      <w:r w:rsidRPr="003A31EC">
        <w:rPr>
          <w:rFonts w:cs="Arial"/>
        </w:rPr>
        <w:t xml:space="preserve"> </w:t>
      </w:r>
      <w:r>
        <w:rPr>
          <w:rFonts w:cs="Arial"/>
        </w:rPr>
        <w:fldChar w:fldCharType="begin"/>
      </w:r>
      <w:r>
        <w:instrText>XE"</w:instrText>
      </w:r>
      <w:r w:rsidRPr="00413D75">
        <w:rPr>
          <w:rFonts w:cs="Arial"/>
        </w:rPr>
        <w:instrText>Stop Process</w:instrText>
      </w:r>
      <w:r>
        <w:instrText>"</w:instrText>
      </w:r>
      <w:r>
        <w:rPr>
          <w:rFonts w:cs="Arial"/>
        </w:rPr>
        <w:fldChar w:fldCharType="end"/>
      </w:r>
      <w:r>
        <w:rPr>
          <w:rFonts w:cs="Arial"/>
        </w:rPr>
        <w:t xml:space="preserve"> </w:t>
      </w:r>
    </w:p>
    <w:p w14:paraId="5630ABA1" w14:textId="77777777" w:rsidR="003709BC" w:rsidRDefault="003709BC" w:rsidP="003709BC">
      <w:r>
        <w:t>An action to terminate a process.</w:t>
      </w:r>
    </w:p>
    <w:p w14:paraId="24352F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66972B" w14:textId="77777777" w:rsidR="003709BC" w:rsidRDefault="003D454B" w:rsidP="003709BC">
      <w:pPr>
        <w:ind w:left="360"/>
      </w:pPr>
      <w:hyperlink w:anchor="_f33c656a3d67c99aae75c41338d6e58a" w:history="1">
        <w:r w:rsidR="003709BC">
          <w:rPr>
            <w:rStyle w:val="Hyperlink"/>
          </w:rPr>
          <w:t>Process Action</w:t>
        </w:r>
      </w:hyperlink>
    </w:p>
    <w:p w14:paraId="25C20FAF" w14:textId="77777777" w:rsidR="003709BC" w:rsidRDefault="003709BC" w:rsidP="003709BC"/>
    <w:p w14:paraId="20E075DB" w14:textId="77777777" w:rsidR="003709BC" w:rsidRDefault="003709BC" w:rsidP="003709BC">
      <w:pPr>
        <w:spacing w:after="200" w:line="276" w:lineRule="auto"/>
        <w:rPr>
          <w:b/>
          <w:bCs/>
          <w:color w:val="365F91"/>
          <w:sz w:val="40"/>
          <w:szCs w:val="40"/>
        </w:rPr>
      </w:pPr>
      <w:r>
        <w:br w:type="page"/>
      </w:r>
    </w:p>
    <w:p w14:paraId="5E161EC2" w14:textId="77777777" w:rsidR="003709BC" w:rsidRDefault="003709BC" w:rsidP="003709BC">
      <w:pPr>
        <w:pStyle w:val="Heading2"/>
      </w:pPr>
      <w:bookmarkStart w:id="2502" w:name="_Toc468649797"/>
      <w:r>
        <w:t>Threat-risk-conceptual-model::Generic Concept Library::Quantities and Units</w:t>
      </w:r>
      <w:bookmarkEnd w:id="2502"/>
    </w:p>
    <w:p w14:paraId="11A6EE44" w14:textId="77777777" w:rsidR="003709BC" w:rsidRDefault="003709BC" w:rsidP="008C7C30">
      <w:pPr>
        <w:pStyle w:val="BodyText"/>
      </w:pPr>
      <w:r>
        <w:t>This package defines quantities and units. Quantities are the basis for units and measurements.</w:t>
      </w:r>
      <w:r>
        <w:br/>
        <w:t>Qualities of things are represented with respect to what that thing means, not how it is represented. This introduces multiple "quantity kinds" which derive from Value and Quantity. Quantiles are stereotyped as "Quantity Kind".</w:t>
      </w:r>
      <w:r>
        <w:br/>
        <w:t>The representation of a value or quantity will typically use the "primitive types" that are found in I.T. systems such as "Integer", "Real" and "String".</w:t>
      </w:r>
      <w:r>
        <w:br/>
      </w:r>
      <w:r>
        <w:br/>
        <w:t>.</w:t>
      </w:r>
    </w:p>
    <w:p w14:paraId="4C0F6EDC" w14:textId="77777777" w:rsidR="003709BC" w:rsidRDefault="003709BC" w:rsidP="003709BC">
      <w:pPr>
        <w:pStyle w:val="Heading3"/>
        <w:spacing w:after="0"/>
        <w:ind w:left="1080"/>
      </w:pPr>
      <w:bookmarkStart w:id="2503" w:name="_Toc468649798"/>
      <w:r>
        <w:t>Diagram: Quantities and units</w:t>
      </w:r>
      <w:bookmarkEnd w:id="2503"/>
    </w:p>
    <w:p w14:paraId="071CC4B1" w14:textId="77777777" w:rsidR="003709BC" w:rsidRDefault="003709BC" w:rsidP="003709BC">
      <w:pPr>
        <w:jc w:val="center"/>
        <w:rPr>
          <w:rFonts w:cs="Arial"/>
        </w:rPr>
      </w:pPr>
      <w:r>
        <w:rPr>
          <w:noProof/>
        </w:rPr>
        <w:drawing>
          <wp:inline distT="0" distB="0" distL="0" distR="0" wp14:anchorId="682298F9" wp14:editId="125373C2">
            <wp:extent cx="6188075" cy="6910253"/>
            <wp:effectExtent l="0" t="0" r="0" b="0"/>
            <wp:docPr id="100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75B27AD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5B1E6676" w14:textId="77777777" w:rsidR="003709BC" w:rsidRDefault="003709BC" w:rsidP="003709BC">
      <w:r>
        <w:t xml:space="preserve"> </w:t>
      </w:r>
    </w:p>
    <w:p w14:paraId="384DA219" w14:textId="77777777" w:rsidR="003709BC" w:rsidRDefault="003709BC" w:rsidP="003709BC"/>
    <w:p w14:paraId="15505BC5" w14:textId="77777777" w:rsidR="003709BC" w:rsidRDefault="003709BC" w:rsidP="003709BC">
      <w:pPr>
        <w:pStyle w:val="Heading3"/>
        <w:spacing w:after="0"/>
        <w:ind w:left="1080"/>
      </w:pPr>
      <w:bookmarkStart w:id="2504" w:name="_515aa0b3c8b3af1351822986548c803a"/>
      <w:bookmarkStart w:id="2505" w:name="_Toc468649799"/>
      <w:r>
        <w:t>Class Confidence Metric</w:t>
      </w:r>
      <w:bookmarkEnd w:id="2504"/>
      <w:r w:rsidRPr="003A31EC">
        <w:rPr>
          <w:rFonts w:cs="Arial"/>
        </w:rPr>
        <w:t xml:space="preserve"> </w:t>
      </w:r>
      <w:r>
        <w:rPr>
          <w:rFonts w:cs="Arial"/>
        </w:rPr>
        <w:fldChar w:fldCharType="begin"/>
      </w:r>
      <w:r>
        <w:instrText>XE"</w:instrText>
      </w:r>
      <w:r w:rsidRPr="00413D75">
        <w:rPr>
          <w:rFonts w:cs="Arial"/>
        </w:rPr>
        <w:instrText>Confidence Metric</w:instrText>
      </w:r>
      <w:r>
        <w:instrText>"</w:instrText>
      </w:r>
      <w:r>
        <w:rPr>
          <w:rFonts w:cs="Arial"/>
        </w:rPr>
        <w:fldChar w:fldCharType="end"/>
      </w:r>
      <w:r>
        <w:rPr>
          <w:rFonts w:cs="Arial"/>
        </w:rPr>
        <w:t xml:space="preserve"> &lt;&lt;Quantity Kind&gt;&gt;</w:t>
      </w:r>
      <w:bookmarkEnd w:id="2505"/>
    </w:p>
    <w:p w14:paraId="46DD615E" w14:textId="77777777" w:rsidR="003709BC" w:rsidRDefault="003709BC" w:rsidP="003709BC">
      <w:r>
        <w:t>Any metric of confidence that something is true or valid.</w:t>
      </w:r>
    </w:p>
    <w:p w14:paraId="35ED33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F0B8D" w14:textId="77777777" w:rsidR="003709BC" w:rsidRDefault="003D454B" w:rsidP="003709BC">
      <w:pPr>
        <w:ind w:left="360"/>
      </w:pPr>
      <w:hyperlink w:anchor="_23c4326044009f885190c5ab985800db" w:history="1">
        <w:r w:rsidR="003709BC">
          <w:rPr>
            <w:rStyle w:val="Hyperlink"/>
          </w:rPr>
          <w:t>Metric</w:t>
        </w:r>
      </w:hyperlink>
    </w:p>
    <w:p w14:paraId="589B2059" w14:textId="77777777" w:rsidR="003709BC" w:rsidRDefault="003709BC" w:rsidP="003709BC"/>
    <w:p w14:paraId="5234E766" w14:textId="77777777" w:rsidR="003709BC" w:rsidRDefault="003709BC" w:rsidP="003709BC">
      <w:pPr>
        <w:pStyle w:val="Heading3"/>
        <w:spacing w:after="0"/>
        <w:ind w:left="1080"/>
      </w:pPr>
      <w:bookmarkStart w:id="2506" w:name="_a4c3c56cf5cef2847069d5e681588819"/>
      <w:bookmarkStart w:id="2507" w:name="_Toc468649800"/>
      <w:r>
        <w:t>Class Count</w:t>
      </w:r>
      <w:bookmarkEnd w:id="2506"/>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r>
        <w:rPr>
          <w:rFonts w:cs="Arial"/>
        </w:rPr>
        <w:t xml:space="preserve"> &lt;&lt;Quantity Kind&gt;&gt;</w:t>
      </w:r>
      <w:bookmarkEnd w:id="2507"/>
    </w:p>
    <w:p w14:paraId="529E1190" w14:textId="77777777" w:rsidR="003709BC" w:rsidRDefault="003709BC" w:rsidP="003709BC">
      <w:r>
        <w:t>The number of something used as a property or metric, e.g., 5 fish.</w:t>
      </w:r>
    </w:p>
    <w:p w14:paraId="1514B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4CB51" w14:textId="77777777" w:rsidR="003709BC" w:rsidRDefault="003D454B" w:rsidP="003709BC">
      <w:pPr>
        <w:ind w:left="360"/>
      </w:pPr>
      <w:hyperlink w:anchor="_8942b77360f32c71454a54816b872e65" w:history="1">
        <w:r w:rsidR="003709BC">
          <w:rPr>
            <w:rStyle w:val="Hyperlink"/>
          </w:rPr>
          <w:t>Unit Value</w:t>
        </w:r>
      </w:hyperlink>
    </w:p>
    <w:p w14:paraId="3F78C302" w14:textId="77777777" w:rsidR="003709BC" w:rsidRDefault="003709BC" w:rsidP="003709BC"/>
    <w:p w14:paraId="16DE02BD" w14:textId="77777777" w:rsidR="003709BC" w:rsidRDefault="003709BC" w:rsidP="003709BC">
      <w:pPr>
        <w:pStyle w:val="Heading3"/>
        <w:spacing w:after="0"/>
        <w:ind w:left="1080"/>
      </w:pPr>
      <w:bookmarkStart w:id="2508" w:name="_a221b52aef49269d4431e5f200135da7"/>
      <w:bookmarkStart w:id="2509" w:name="_Toc468649801"/>
      <w:r>
        <w:t>Class Currency Benefit Metric</w:t>
      </w:r>
      <w:bookmarkEnd w:id="2508"/>
      <w:r w:rsidRPr="003A31EC">
        <w:rPr>
          <w:rFonts w:cs="Arial"/>
        </w:rPr>
        <w:t xml:space="preserve"> </w:t>
      </w:r>
      <w:r>
        <w:rPr>
          <w:rFonts w:cs="Arial"/>
        </w:rPr>
        <w:fldChar w:fldCharType="begin"/>
      </w:r>
      <w:r>
        <w:instrText>XE"</w:instrText>
      </w:r>
      <w:r w:rsidRPr="00413D75">
        <w:rPr>
          <w:rFonts w:cs="Arial"/>
        </w:rPr>
        <w:instrText>Currency Benefit Metric</w:instrText>
      </w:r>
      <w:r>
        <w:instrText>"</w:instrText>
      </w:r>
      <w:r>
        <w:rPr>
          <w:rFonts w:cs="Arial"/>
        </w:rPr>
        <w:fldChar w:fldCharType="end"/>
      </w:r>
      <w:r>
        <w:rPr>
          <w:rFonts w:cs="Arial"/>
        </w:rPr>
        <w:t xml:space="preserve"> &lt;&lt;Quantity Kind&gt;&gt;</w:t>
      </w:r>
      <w:bookmarkEnd w:id="2509"/>
    </w:p>
    <w:p w14:paraId="5E1BCC6C" w14:textId="77777777" w:rsidR="003709BC" w:rsidRDefault="003709BC" w:rsidP="003709BC">
      <w:r>
        <w:t>A metric for benefit or harm expressed in terms of a currency, such as dollars or yen.</w:t>
      </w:r>
    </w:p>
    <w:p w14:paraId="6B7E3B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B1156C" w14:textId="77777777" w:rsidR="003709BC" w:rsidRDefault="003D454B" w:rsidP="003709BC">
      <w:pPr>
        <w:ind w:left="360"/>
      </w:pPr>
      <w:hyperlink w:anchor="_dc91d557c5f8d1545ccae8040a890568" w:history="1">
        <w:r w:rsidR="003709BC">
          <w:rPr>
            <w:rStyle w:val="Hyperlink"/>
          </w:rPr>
          <w:t>Harm-Benefit Metric</w:t>
        </w:r>
      </w:hyperlink>
    </w:p>
    <w:p w14:paraId="788FB59C" w14:textId="77777777" w:rsidR="003709BC" w:rsidRDefault="003709BC" w:rsidP="003709BC"/>
    <w:p w14:paraId="3C3718A9" w14:textId="77777777" w:rsidR="003709BC" w:rsidRDefault="003709BC" w:rsidP="003709BC">
      <w:pPr>
        <w:pStyle w:val="Heading3"/>
        <w:spacing w:after="0"/>
        <w:ind w:left="1080"/>
      </w:pPr>
      <w:bookmarkStart w:id="2510" w:name="_dc91d557c5f8d1545ccae8040a890568"/>
      <w:bookmarkStart w:id="2511" w:name="_Toc468649802"/>
      <w:r>
        <w:t>Class Harm-Benefit Metric</w:t>
      </w:r>
      <w:bookmarkEnd w:id="2510"/>
      <w:r w:rsidRPr="003A31EC">
        <w:rPr>
          <w:rFonts w:cs="Arial"/>
        </w:rPr>
        <w:t xml:space="preserve"> </w:t>
      </w:r>
      <w:r>
        <w:rPr>
          <w:rFonts w:cs="Arial"/>
        </w:rPr>
        <w:fldChar w:fldCharType="begin"/>
      </w:r>
      <w:r>
        <w:instrText>XE"</w:instrText>
      </w:r>
      <w:r w:rsidRPr="00413D75">
        <w:rPr>
          <w:rFonts w:cs="Arial"/>
        </w:rPr>
        <w:instrText>Harm-Benefit Metric</w:instrText>
      </w:r>
      <w:r>
        <w:instrText>"</w:instrText>
      </w:r>
      <w:r>
        <w:rPr>
          <w:rFonts w:cs="Arial"/>
        </w:rPr>
        <w:fldChar w:fldCharType="end"/>
      </w:r>
      <w:r>
        <w:rPr>
          <w:rFonts w:cs="Arial"/>
        </w:rPr>
        <w:t xml:space="preserve"> &lt;&lt;Quantity Kind&gt;&gt;</w:t>
      </w:r>
      <w:bookmarkEnd w:id="2511"/>
    </w:p>
    <w:p w14:paraId="28B9CFF5" w14:textId="77777777" w:rsidR="003709BC" w:rsidRDefault="003709BC" w:rsidP="003709BC">
      <w:r>
        <w:t>A metric to quantify benefit or harm.</w:t>
      </w:r>
    </w:p>
    <w:p w14:paraId="7B6BA5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AD5C08" w14:textId="77777777" w:rsidR="003709BC" w:rsidRDefault="003D454B" w:rsidP="003709BC">
      <w:pPr>
        <w:ind w:left="360"/>
      </w:pPr>
      <w:hyperlink w:anchor="_23c4326044009f885190c5ab985800db" w:history="1">
        <w:r w:rsidR="003709BC">
          <w:rPr>
            <w:rStyle w:val="Hyperlink"/>
          </w:rPr>
          <w:t>Metric</w:t>
        </w:r>
      </w:hyperlink>
    </w:p>
    <w:p w14:paraId="74B09C42" w14:textId="77777777" w:rsidR="003709BC" w:rsidRDefault="003709BC" w:rsidP="003709BC"/>
    <w:p w14:paraId="36678BD5" w14:textId="77777777" w:rsidR="003709BC" w:rsidRDefault="003709BC" w:rsidP="003709BC">
      <w:pPr>
        <w:pStyle w:val="Heading3"/>
        <w:spacing w:after="0"/>
        <w:ind w:left="1080"/>
      </w:pPr>
      <w:bookmarkStart w:id="2512" w:name="_23c4326044009f885190c5ab985800db"/>
      <w:bookmarkStart w:id="2513" w:name="_Toc468649803"/>
      <w:r>
        <w:t>Class Metric</w:t>
      </w:r>
      <w:bookmarkEnd w:id="2512"/>
      <w:r w:rsidRPr="003A31EC">
        <w:rPr>
          <w:rFonts w:cs="Arial"/>
        </w:rPr>
        <w:t xml:space="preserve"> </w:t>
      </w:r>
      <w:r>
        <w:rPr>
          <w:rFonts w:cs="Arial"/>
        </w:rPr>
        <w:fldChar w:fldCharType="begin"/>
      </w:r>
      <w:r>
        <w:instrText>XE"</w:instrText>
      </w:r>
      <w:r w:rsidRPr="00413D75">
        <w:rPr>
          <w:rFonts w:cs="Arial"/>
        </w:rPr>
        <w:instrText>Metric</w:instrText>
      </w:r>
      <w:r>
        <w:instrText>"</w:instrText>
      </w:r>
      <w:r>
        <w:rPr>
          <w:rFonts w:cs="Arial"/>
        </w:rPr>
        <w:fldChar w:fldCharType="end"/>
      </w:r>
      <w:r>
        <w:rPr>
          <w:rFonts w:cs="Arial"/>
        </w:rPr>
        <w:t xml:space="preserve"> &lt;&lt;Quantity Kind&gt;&gt;</w:t>
      </w:r>
      <w:bookmarkEnd w:id="2513"/>
    </w:p>
    <w:p w14:paraId="3D6C4DF6" w14:textId="77777777" w:rsidR="003709BC" w:rsidRDefault="003709BC" w:rsidP="003709BC">
      <w:r>
        <w:t>A standard for measuring or evaluating something in a quantifiable way.</w:t>
      </w:r>
      <w:r>
        <w:br/>
        <w:t>Typical representations of a metric may be a fraction from zero to 1 or a rating such as "high, medium, low". Not to be confused with the "Metric System".</w:t>
      </w:r>
    </w:p>
    <w:p w14:paraId="7EF79933" w14:textId="77777777" w:rsidR="003709BC" w:rsidRDefault="003709BC" w:rsidP="003709BC">
      <w:pPr>
        <w:jc w:val="center"/>
      </w:pPr>
      <w:r>
        <w:rPr>
          <w:noProof/>
        </w:rPr>
        <w:drawing>
          <wp:inline distT="0" distB="0" distL="0" distR="0" wp14:anchorId="268C9126" wp14:editId="79A93711">
            <wp:extent cx="6188075" cy="2304579"/>
            <wp:effectExtent l="0" t="0" r="0" b="0"/>
            <wp:docPr id="1004" name="Picture 2009434568.emf" descr="20094345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2009434568.emf"/>
                    <pic:cNvPicPr/>
                  </pic:nvPicPr>
                  <pic:blipFill>
                    <a:blip r:embed="rId203" cstate="print"/>
                    <a:stretch>
                      <a:fillRect/>
                    </a:stretch>
                  </pic:blipFill>
                  <pic:spPr>
                    <a:xfrm>
                      <a:off x="0" y="0"/>
                      <a:ext cx="6188075" cy="2304579"/>
                    </a:xfrm>
                    <a:prstGeom prst="rect">
                      <a:avLst/>
                    </a:prstGeom>
                  </pic:spPr>
                </pic:pic>
              </a:graphicData>
            </a:graphic>
          </wp:inline>
        </w:drawing>
      </w:r>
    </w:p>
    <w:p w14:paraId="7BBD3AA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Metric</w:t>
      </w:r>
    </w:p>
    <w:p w14:paraId="257F0B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DAC656" w14:textId="77777777" w:rsidR="003709BC" w:rsidRDefault="003D454B" w:rsidP="003709BC">
      <w:pPr>
        <w:ind w:left="360"/>
      </w:pPr>
      <w:hyperlink w:anchor="_8942b77360f32c71454a54816b872e65" w:history="1">
        <w:r w:rsidR="003709BC">
          <w:rPr>
            <w:rStyle w:val="Hyperlink"/>
          </w:rPr>
          <w:t>Unit Value</w:t>
        </w:r>
      </w:hyperlink>
    </w:p>
    <w:p w14:paraId="04F780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6077FE4" w14:textId="77777777" w:rsidR="003709BC" w:rsidRDefault="003709BC" w:rsidP="003709BC">
      <w:pPr>
        <w:pStyle w:val="BodyText2"/>
        <w:spacing w:after="0"/>
      </w:pPr>
      <w:r>
        <w:rPr>
          <w:noProof/>
          <w:lang w:val="en-US" w:eastAsia="en-US" w:bidi="ar-SA"/>
        </w:rPr>
        <w:drawing>
          <wp:inline distT="0" distB="0" distL="0" distR="0" wp14:anchorId="6BB28654" wp14:editId="3AD827CC">
            <wp:extent cx="152400" cy="152400"/>
            <wp:effectExtent l="0" t="0" r="0" b="0"/>
            <wp:docPr id="100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c4fd317fdf868f85ebacafb3c9f5da9f" w:history="1">
        <w:r>
          <w:rPr>
            <w:rStyle w:val="Hyperlink"/>
          </w:rPr>
          <w:t>Metric Value</w:t>
        </w:r>
      </w:hyperlink>
    </w:p>
    <w:p w14:paraId="08C20594" w14:textId="77777777" w:rsidR="003709BC" w:rsidRDefault="003709BC" w:rsidP="008C7C30">
      <w:pPr>
        <w:pStyle w:val="BodyText"/>
      </w:pPr>
      <w:r>
        <w:t>The value of a quantity that, when multiplied by the unit defined in a subtype of quantity kind, specifies a measurement value such as 3 Meters.</w:t>
      </w:r>
    </w:p>
    <w:p w14:paraId="165CB7A4" w14:textId="77777777" w:rsidR="003709BC" w:rsidRDefault="003709BC" w:rsidP="003709BC"/>
    <w:p w14:paraId="7DFDBCE1" w14:textId="77777777" w:rsidR="003709BC" w:rsidRDefault="003709BC" w:rsidP="003709BC">
      <w:pPr>
        <w:pStyle w:val="Heading3"/>
        <w:spacing w:after="0"/>
        <w:ind w:left="1080"/>
      </w:pPr>
      <w:bookmarkStart w:id="2514" w:name="_c4bee9dc62c41effa96910b60385b774"/>
      <w:bookmarkStart w:id="2515" w:name="_Toc468649804"/>
      <w:r>
        <w:t>Class Probability Metric</w:t>
      </w:r>
      <w:bookmarkEnd w:id="2514"/>
      <w:r w:rsidRPr="003A31EC">
        <w:rPr>
          <w:rFonts w:cs="Arial"/>
        </w:rPr>
        <w:t xml:space="preserve"> </w:t>
      </w:r>
      <w:r>
        <w:rPr>
          <w:rFonts w:cs="Arial"/>
        </w:rPr>
        <w:fldChar w:fldCharType="begin"/>
      </w:r>
      <w:r>
        <w:instrText>XE"</w:instrText>
      </w:r>
      <w:r w:rsidRPr="00413D75">
        <w:rPr>
          <w:rFonts w:cs="Arial"/>
        </w:rPr>
        <w:instrText>Probability Metric</w:instrText>
      </w:r>
      <w:r>
        <w:instrText>"</w:instrText>
      </w:r>
      <w:r>
        <w:rPr>
          <w:rFonts w:cs="Arial"/>
        </w:rPr>
        <w:fldChar w:fldCharType="end"/>
      </w:r>
      <w:r>
        <w:rPr>
          <w:rFonts w:cs="Arial"/>
        </w:rPr>
        <w:t xml:space="preserve"> &lt;&lt;Quantity Kind&gt;&gt;</w:t>
      </w:r>
      <w:bookmarkEnd w:id="2515"/>
    </w:p>
    <w:p w14:paraId="0A440DAF" w14:textId="77777777" w:rsidR="003709BC" w:rsidRDefault="003709BC" w:rsidP="003709BC">
      <w:r>
        <w:t>A metric that represents the possibility that something uncertain will happen.</w:t>
      </w:r>
    </w:p>
    <w:p w14:paraId="6FCDB5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B837C1" w14:textId="77777777" w:rsidR="003709BC" w:rsidRDefault="003D454B" w:rsidP="003709BC">
      <w:pPr>
        <w:ind w:left="360"/>
      </w:pPr>
      <w:hyperlink w:anchor="_23c4326044009f885190c5ab985800db" w:history="1">
        <w:r w:rsidR="003709BC">
          <w:rPr>
            <w:rStyle w:val="Hyperlink"/>
          </w:rPr>
          <w:t>Metric</w:t>
        </w:r>
      </w:hyperlink>
    </w:p>
    <w:p w14:paraId="533FBB8E" w14:textId="77777777" w:rsidR="003709BC" w:rsidRDefault="003709BC" w:rsidP="003709BC"/>
    <w:p w14:paraId="4F0B2BA0" w14:textId="77777777" w:rsidR="003709BC" w:rsidRDefault="003709BC" w:rsidP="003709BC">
      <w:pPr>
        <w:pStyle w:val="Heading3"/>
        <w:spacing w:after="0"/>
        <w:ind w:left="1080"/>
      </w:pPr>
      <w:bookmarkStart w:id="2516" w:name="_404887ca511c022e037ede12e1a8f37a"/>
      <w:bookmarkStart w:id="2517" w:name="_Toc468649805"/>
      <w:r>
        <w:t>Class Time Coordinate</w:t>
      </w:r>
      <w:bookmarkEnd w:id="2516"/>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2517"/>
    </w:p>
    <w:p w14:paraId="7A956852" w14:textId="77777777" w:rsidR="003709BC" w:rsidRDefault="003709BC" w:rsidP="003709BC">
      <w:r>
        <w:t>An identifier for a particular point in time, recognizing that any such point is an interval at a finer level of granularity.</w:t>
      </w:r>
      <w:r>
        <w:br/>
        <w:t>Specific time coordinate systems, such as ISO or Internet time, specialize Time Coordinate and relate it to a time scale.</w:t>
      </w:r>
      <w:r>
        <w:br/>
        <w:t>[DTV] time point: concept that specializes the concept 'time interval' and that is a member of a time scale</w:t>
      </w:r>
      <w:r>
        <w:br/>
        <w:t>[ISO11404] time: time is a family of datatypes whose values are points in time to various common resolutions: year, month, day, hour, minute, second, and fractions thereof.</w:t>
      </w:r>
    </w:p>
    <w:p w14:paraId="50D011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9466F55" w14:textId="77777777" w:rsidR="003709BC" w:rsidRDefault="003D454B" w:rsidP="003709BC">
      <w:pPr>
        <w:ind w:left="360"/>
      </w:pPr>
      <w:hyperlink w:anchor="_70d9bfad4b13c47a49c10d6112d8f734" w:history="1">
        <w:r w:rsidR="003709BC">
          <w:rPr>
            <w:rStyle w:val="Hyperlink"/>
          </w:rPr>
          <w:t>Coordinate</w:t>
        </w:r>
      </w:hyperlink>
      <w:r w:rsidR="003709BC">
        <w:t xml:space="preserve">, </w:t>
      </w:r>
      <w:hyperlink w:anchor="_8942b77360f32c71454a54816b872e65" w:history="1">
        <w:r w:rsidR="003709BC">
          <w:rPr>
            <w:rStyle w:val="Hyperlink"/>
          </w:rPr>
          <w:t>Unit Value</w:t>
        </w:r>
      </w:hyperlink>
    </w:p>
    <w:p w14:paraId="7E29F5A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AC114F4" w14:textId="77777777" w:rsidR="003709BC" w:rsidRDefault="003709BC" w:rsidP="003709BC">
      <w:pPr>
        <w:pStyle w:val="BodyText2"/>
        <w:spacing w:after="0"/>
      </w:pPr>
      <w:r>
        <w:rPr>
          <w:noProof/>
          <w:lang w:val="en-US" w:eastAsia="en-US" w:bidi="ar-SA"/>
        </w:rPr>
        <w:drawing>
          <wp:inline distT="0" distB="0" distL="0" distR="0" wp14:anchorId="117B8A83" wp14:editId="4B7D8F6B">
            <wp:extent cx="152400" cy="152400"/>
            <wp:effectExtent l="0" t="0" r="0" b="0"/>
            <wp:docPr id="10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5c29de7557c634539e470d930b4b310f" w:history="1">
        <w:r>
          <w:rPr>
            <w:rStyle w:val="Hyperlink"/>
          </w:rPr>
          <w:t>Duration</w:t>
        </w:r>
      </w:hyperlink>
    </w:p>
    <w:p w14:paraId="4C4DAB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AA73C4E" w14:textId="77777777" w:rsidR="003709BC" w:rsidRDefault="003709BC" w:rsidP="003709BC">
      <w:pPr>
        <w:ind w:left="605" w:hanging="245"/>
      </w:pPr>
      <w:r>
        <w:rPr>
          <w:noProof/>
        </w:rPr>
        <w:drawing>
          <wp:inline distT="0" distB="0" distL="0" distR="0" wp14:anchorId="2AF3CED1" wp14:editId="665204AF">
            <wp:extent cx="152400" cy="152400"/>
            <wp:effectExtent l="0" t="0" r="0" b="0"/>
            <wp:docPr id="10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4888403c67f03c7c2953c553701004d" w:history="1">
        <w:r>
          <w:rPr>
            <w:rStyle w:val="Hyperlink"/>
          </w:rPr>
          <w:t>Time Scale</w:t>
        </w:r>
      </w:hyperlink>
      <w:r>
        <w:t xml:space="preserve"> [1]   </w:t>
      </w:r>
      <w:r w:rsidRPr="00833C5F">
        <w:rPr>
          <w:i/>
        </w:rPr>
        <w:t>Redefines</w:t>
      </w:r>
      <w:r>
        <w:t>: system of coordinate:</w:t>
      </w:r>
      <w:hyperlink w:anchor="_b6eadbcd3852f561feab0218c7c54f12" w:history="1">
        <w:r>
          <w:rPr>
            <w:rStyle w:val="Hyperlink"/>
          </w:rPr>
          <w:t>Coordinate System</w:t>
        </w:r>
      </w:hyperlink>
      <w:r>
        <w:rPr>
          <w:rStyle w:val="Hyperlink"/>
        </w:rPr>
        <w:t xml:space="preserve">   </w:t>
      </w:r>
      <w:r>
        <w:t xml:space="preserve"> </w:t>
      </w:r>
    </w:p>
    <w:p w14:paraId="5CC1537A" w14:textId="77777777" w:rsidR="003709BC" w:rsidRDefault="003709BC" w:rsidP="003709BC">
      <w:pPr>
        <w:ind w:left="605" w:hanging="245"/>
      </w:pPr>
      <w:r>
        <w:rPr>
          <w:noProof/>
        </w:rPr>
        <w:drawing>
          <wp:inline distT="0" distB="0" distL="0" distR="0" wp14:anchorId="738AA8D4" wp14:editId="297BC581">
            <wp:extent cx="152400" cy="152400"/>
            <wp:effectExtent l="0" t="0" r="0" b="0"/>
            <wp:docPr id="10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a377b3b738951158aa898a5ff29f5289" w:history="1">
        <w:r>
          <w:rPr>
            <w:rStyle w:val="Hyperlink"/>
          </w:rPr>
          <w:t>Time Point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FAC52AC" w14:textId="77777777" w:rsidR="003709BC" w:rsidRDefault="003709BC" w:rsidP="003709BC"/>
    <w:p w14:paraId="10EC8B25" w14:textId="77777777" w:rsidR="003709BC" w:rsidRDefault="003709BC" w:rsidP="008A4C70">
      <w:pPr>
        <w:pStyle w:val="Heading4"/>
        <w:numPr>
          <w:ilvl w:val="3"/>
          <w:numId w:val="1"/>
        </w:numPr>
      </w:pPr>
      <w:r>
        <w:t>&lt;&lt;Value&gt;&gt;</w:t>
      </w:r>
      <w:bookmarkStart w:id="2518" w:name="_2a47d144833d5f25f8ec30313c6f7c0a"/>
      <w:r>
        <w:t>Enumeration PentaScale</w:t>
      </w:r>
      <w:bookmarkEnd w:id="2518"/>
      <w:r w:rsidRPr="003A31EC">
        <w:rPr>
          <w:rFonts w:cs="Arial"/>
        </w:rPr>
        <w:t xml:space="preserve"> </w:t>
      </w:r>
      <w:r>
        <w:rPr>
          <w:rFonts w:cs="Arial"/>
        </w:rPr>
        <w:fldChar w:fldCharType="begin"/>
      </w:r>
      <w:r>
        <w:instrText>XE"</w:instrText>
      </w:r>
      <w:r w:rsidRPr="00413D75">
        <w:rPr>
          <w:rFonts w:cs="Arial"/>
        </w:rPr>
        <w:instrText>PentaScale</w:instrText>
      </w:r>
      <w:r>
        <w:instrText>"</w:instrText>
      </w:r>
      <w:r>
        <w:rPr>
          <w:rFonts w:cs="Arial"/>
        </w:rPr>
        <w:fldChar w:fldCharType="end"/>
      </w:r>
      <w:r>
        <w:rPr>
          <w:rFonts w:cs="Arial"/>
        </w:rPr>
        <w:t xml:space="preserve"> &lt;&lt;Value&gt;&gt;</w:t>
      </w:r>
    </w:p>
    <w:p w14:paraId="5DA2CB41" w14:textId="77777777" w:rsidR="003709BC" w:rsidRDefault="003709BC" w:rsidP="008C7C30">
      <w:pPr>
        <w:pStyle w:val="BodyText"/>
      </w:pPr>
      <w:r>
        <w:t>An scale of 5 values the interpretation of which is context specific.</w:t>
      </w:r>
    </w:p>
    <w:p w14:paraId="495C5B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Known Superclasses</w:t>
      </w:r>
    </w:p>
    <w:p w14:paraId="771CC9EC" w14:textId="77777777" w:rsidR="003709BC" w:rsidRDefault="003D454B" w:rsidP="003709BC">
      <w:pPr>
        <w:ind w:left="360"/>
      </w:pPr>
      <w:hyperlink w:anchor="_3fa8c492a17af297d5ce0d1966c78286" w:history="1">
        <w:r w:rsidR="003709BC">
          <w:rPr>
            <w:rStyle w:val="Hyperlink"/>
          </w:rPr>
          <w:t>Scale</w:t>
        </w:r>
      </w:hyperlink>
    </w:p>
    <w:p w14:paraId="267B4D49" w14:textId="77777777" w:rsidR="003709BC" w:rsidRDefault="003709BC" w:rsidP="003709BC">
      <w:pPr>
        <w:pStyle w:val="Code0"/>
      </w:pPr>
      <w:r>
        <w:t>package Threat-risk-conceptual-model::Generic Concept Library::Quantities and Units</w:t>
      </w:r>
    </w:p>
    <w:p w14:paraId="6350A862" w14:textId="77777777" w:rsidR="003709BC" w:rsidRDefault="003709BC" w:rsidP="003709BC">
      <w:pPr>
        <w:pStyle w:val="Code0"/>
      </w:pPr>
      <w:r>
        <w:t>public enum PentaScale</w:t>
      </w:r>
    </w:p>
    <w:p w14:paraId="2858A0A7" w14:textId="77777777" w:rsidR="003709BC" w:rsidRDefault="003709BC" w:rsidP="003709BC">
      <w:pPr>
        <w:pStyle w:val="Code0"/>
      </w:pPr>
      <w:r>
        <w:t>{Very Low, Low, Moderate, High, Very High}</w:t>
      </w:r>
    </w:p>
    <w:p w14:paraId="6B17F378" w14:textId="77777777" w:rsidR="003709BC" w:rsidRDefault="003709BC" w:rsidP="003709BC">
      <w:pPr>
        <w:pStyle w:val="Code0"/>
      </w:pPr>
    </w:p>
    <w:p w14:paraId="10E4236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B2EF3F9" w14:textId="77777777" w:rsidR="003709BC" w:rsidRDefault="003709BC" w:rsidP="003709BC">
      <w:pPr>
        <w:ind w:left="605" w:hanging="245"/>
      </w:pPr>
      <w:r>
        <w:rPr>
          <w:noProof/>
        </w:rPr>
        <w:drawing>
          <wp:inline distT="0" distB="0" distL="0" distR="0" wp14:anchorId="0C549C57" wp14:editId="24FE6B1B">
            <wp:extent cx="152400" cy="152400"/>
            <wp:effectExtent l="0" t="0" r="0" b="0"/>
            <wp:docPr id="10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Very Low</w:t>
      </w:r>
      <w:r>
        <w:rPr>
          <w:rFonts w:cs="Arial"/>
        </w:rPr>
        <w:fldChar w:fldCharType="begin"/>
      </w:r>
      <w:r>
        <w:instrText>XE"</w:instrText>
      </w:r>
      <w:r w:rsidRPr="00413D75">
        <w:rPr>
          <w:rFonts w:cs="Arial"/>
        </w:rPr>
        <w:instrText>Very Low</w:instrText>
      </w:r>
      <w:r>
        <w:instrText>"</w:instrText>
      </w:r>
      <w:r>
        <w:rPr>
          <w:rFonts w:cs="Arial"/>
        </w:rPr>
        <w:fldChar w:fldCharType="end"/>
      </w:r>
    </w:p>
    <w:p w14:paraId="73524ADB" w14:textId="77777777" w:rsidR="003709BC" w:rsidRDefault="003709BC" w:rsidP="003709BC">
      <w:pPr>
        <w:ind w:left="605" w:hanging="245"/>
      </w:pPr>
      <w:r>
        <w:rPr>
          <w:noProof/>
        </w:rPr>
        <w:drawing>
          <wp:inline distT="0" distB="0" distL="0" distR="0" wp14:anchorId="4F5FB8CF" wp14:editId="2641BA69">
            <wp:extent cx="152400" cy="152400"/>
            <wp:effectExtent l="0" t="0" r="0" b="0"/>
            <wp:docPr id="10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70EA4A0" w14:textId="77777777" w:rsidR="003709BC" w:rsidRDefault="003709BC" w:rsidP="003709BC">
      <w:pPr>
        <w:ind w:left="605" w:hanging="245"/>
      </w:pPr>
      <w:r>
        <w:rPr>
          <w:noProof/>
        </w:rPr>
        <w:drawing>
          <wp:inline distT="0" distB="0" distL="0" distR="0" wp14:anchorId="4299267C" wp14:editId="086642CF">
            <wp:extent cx="152400" cy="152400"/>
            <wp:effectExtent l="0" t="0" r="0" b="0"/>
            <wp:docPr id="101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Moderate</w:t>
      </w:r>
      <w:r>
        <w:rPr>
          <w:rFonts w:cs="Arial"/>
        </w:rPr>
        <w:fldChar w:fldCharType="begin"/>
      </w:r>
      <w:r>
        <w:instrText>XE"</w:instrText>
      </w:r>
      <w:r w:rsidRPr="00413D75">
        <w:rPr>
          <w:rFonts w:cs="Arial"/>
        </w:rPr>
        <w:instrText>Moderate</w:instrText>
      </w:r>
      <w:r>
        <w:instrText>"</w:instrText>
      </w:r>
      <w:r>
        <w:rPr>
          <w:rFonts w:cs="Arial"/>
        </w:rPr>
        <w:fldChar w:fldCharType="end"/>
      </w:r>
    </w:p>
    <w:p w14:paraId="47CE6BB6" w14:textId="77777777" w:rsidR="003709BC" w:rsidRDefault="003709BC" w:rsidP="003709BC">
      <w:pPr>
        <w:ind w:left="605" w:hanging="245"/>
      </w:pPr>
      <w:r>
        <w:rPr>
          <w:noProof/>
        </w:rPr>
        <w:drawing>
          <wp:inline distT="0" distB="0" distL="0" distR="0" wp14:anchorId="561DB7EB" wp14:editId="4D259F77">
            <wp:extent cx="152400" cy="152400"/>
            <wp:effectExtent l="0" t="0" r="0" b="0"/>
            <wp:docPr id="102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506F9EF" w14:textId="77777777" w:rsidR="003709BC" w:rsidRDefault="003709BC" w:rsidP="003709BC">
      <w:pPr>
        <w:ind w:left="605" w:hanging="245"/>
      </w:pPr>
      <w:r>
        <w:rPr>
          <w:noProof/>
        </w:rPr>
        <w:drawing>
          <wp:inline distT="0" distB="0" distL="0" distR="0" wp14:anchorId="3763840E" wp14:editId="7FCDCF2B">
            <wp:extent cx="152400" cy="152400"/>
            <wp:effectExtent l="0" t="0" r="0" b="0"/>
            <wp:docPr id="102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Very High</w:t>
      </w:r>
      <w:r>
        <w:rPr>
          <w:rFonts w:cs="Arial"/>
        </w:rPr>
        <w:fldChar w:fldCharType="begin"/>
      </w:r>
      <w:r>
        <w:instrText>XE"</w:instrText>
      </w:r>
      <w:r w:rsidRPr="00413D75">
        <w:rPr>
          <w:rFonts w:cs="Arial"/>
        </w:rPr>
        <w:instrText>Very High</w:instrText>
      </w:r>
      <w:r>
        <w:instrText>"</w:instrText>
      </w:r>
      <w:r>
        <w:rPr>
          <w:rFonts w:cs="Arial"/>
        </w:rPr>
        <w:fldChar w:fldCharType="end"/>
      </w:r>
    </w:p>
    <w:p w14:paraId="07AF3758" w14:textId="77777777" w:rsidR="003709BC" w:rsidRDefault="003709BC" w:rsidP="003709BC">
      <w:pPr>
        <w:jc w:val="center"/>
      </w:pPr>
      <w:r>
        <w:rPr>
          <w:noProof/>
        </w:rPr>
        <w:drawing>
          <wp:inline distT="0" distB="0" distL="0" distR="0" wp14:anchorId="1591ACC5" wp14:editId="109DB6B2">
            <wp:extent cx="6188075" cy="6910253"/>
            <wp:effectExtent l="0" t="0" r="0" b="0"/>
            <wp:docPr id="1024"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67EAE5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3975A0CD" w14:textId="77777777" w:rsidR="003709BC" w:rsidRDefault="003709BC" w:rsidP="003709BC"/>
    <w:p w14:paraId="70A6A9FE" w14:textId="77777777" w:rsidR="003709BC" w:rsidRDefault="003709BC" w:rsidP="008A4C70">
      <w:pPr>
        <w:pStyle w:val="Heading4"/>
        <w:numPr>
          <w:ilvl w:val="3"/>
          <w:numId w:val="1"/>
        </w:numPr>
      </w:pPr>
      <w:r>
        <w:t>&lt;&lt;Value&gt;&gt;</w:t>
      </w:r>
      <w:bookmarkStart w:id="2519" w:name="_e6eb828331d1b3725f548d8655b61d40"/>
      <w:r>
        <w:t>Enumeration TriScale</w:t>
      </w:r>
      <w:bookmarkEnd w:id="2519"/>
      <w:r w:rsidRPr="003A31EC">
        <w:rPr>
          <w:rFonts w:cs="Arial"/>
        </w:rPr>
        <w:t xml:space="preserve"> </w:t>
      </w:r>
      <w:r>
        <w:rPr>
          <w:rFonts w:cs="Arial"/>
        </w:rPr>
        <w:fldChar w:fldCharType="begin"/>
      </w:r>
      <w:r>
        <w:instrText>XE"</w:instrText>
      </w:r>
      <w:r w:rsidRPr="00413D75">
        <w:rPr>
          <w:rFonts w:cs="Arial"/>
        </w:rPr>
        <w:instrText>TriScale</w:instrText>
      </w:r>
      <w:r>
        <w:instrText>"</w:instrText>
      </w:r>
      <w:r>
        <w:rPr>
          <w:rFonts w:cs="Arial"/>
        </w:rPr>
        <w:fldChar w:fldCharType="end"/>
      </w:r>
      <w:r>
        <w:rPr>
          <w:rFonts w:cs="Arial"/>
        </w:rPr>
        <w:t xml:space="preserve"> &lt;&lt;Value&gt;&gt;</w:t>
      </w:r>
    </w:p>
    <w:p w14:paraId="44D46717" w14:textId="77777777" w:rsidR="003709BC" w:rsidRDefault="003709BC" w:rsidP="008C7C30">
      <w:pPr>
        <w:pStyle w:val="BodyText"/>
      </w:pPr>
      <w:r>
        <w:t>A scale of 3 arbitrary levels.</w:t>
      </w:r>
    </w:p>
    <w:p w14:paraId="2383B3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Known Superclasses</w:t>
      </w:r>
    </w:p>
    <w:p w14:paraId="0E995088" w14:textId="77777777" w:rsidR="003709BC" w:rsidRDefault="003D454B" w:rsidP="003709BC">
      <w:pPr>
        <w:ind w:left="360"/>
      </w:pPr>
      <w:hyperlink w:anchor="_3fa8c492a17af297d5ce0d1966c78286" w:history="1">
        <w:r w:rsidR="003709BC">
          <w:rPr>
            <w:rStyle w:val="Hyperlink"/>
          </w:rPr>
          <w:t>Scale</w:t>
        </w:r>
      </w:hyperlink>
    </w:p>
    <w:p w14:paraId="2AB319F2" w14:textId="77777777" w:rsidR="003709BC" w:rsidRDefault="003709BC" w:rsidP="003709BC">
      <w:pPr>
        <w:pStyle w:val="Code0"/>
      </w:pPr>
      <w:r>
        <w:t>package Threat-risk-conceptual-model::Generic Concept Library::Quantities and Units</w:t>
      </w:r>
    </w:p>
    <w:p w14:paraId="33F716A8" w14:textId="77777777" w:rsidR="003709BC" w:rsidRDefault="003709BC" w:rsidP="003709BC">
      <w:pPr>
        <w:pStyle w:val="Code0"/>
      </w:pPr>
      <w:r>
        <w:t>public enum TriScale</w:t>
      </w:r>
    </w:p>
    <w:p w14:paraId="292CF849" w14:textId="77777777" w:rsidR="003709BC" w:rsidRDefault="003709BC" w:rsidP="003709BC">
      <w:pPr>
        <w:pStyle w:val="Code0"/>
      </w:pPr>
      <w:r>
        <w:t>{Low, Medium, High}</w:t>
      </w:r>
    </w:p>
    <w:p w14:paraId="3D3DC669" w14:textId="77777777" w:rsidR="003709BC" w:rsidRDefault="003709BC" w:rsidP="003709BC">
      <w:pPr>
        <w:pStyle w:val="Code0"/>
      </w:pPr>
    </w:p>
    <w:p w14:paraId="05F1855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D94E9E5" w14:textId="77777777" w:rsidR="003709BC" w:rsidRDefault="003709BC" w:rsidP="003709BC">
      <w:pPr>
        <w:ind w:left="605" w:hanging="245"/>
      </w:pPr>
      <w:r>
        <w:rPr>
          <w:noProof/>
        </w:rPr>
        <w:drawing>
          <wp:inline distT="0" distB="0" distL="0" distR="0" wp14:anchorId="0D7675D4" wp14:editId="1492EB1C">
            <wp:extent cx="152400" cy="152400"/>
            <wp:effectExtent l="0" t="0" r="0" b="0"/>
            <wp:docPr id="102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4DDABC3" w14:textId="77777777" w:rsidR="003709BC" w:rsidRDefault="003709BC" w:rsidP="003709BC">
      <w:pPr>
        <w:ind w:left="605" w:hanging="245"/>
      </w:pPr>
      <w:r>
        <w:rPr>
          <w:noProof/>
        </w:rPr>
        <w:drawing>
          <wp:inline distT="0" distB="0" distL="0" distR="0" wp14:anchorId="63524146" wp14:editId="659F0BCB">
            <wp:extent cx="152400" cy="152400"/>
            <wp:effectExtent l="0" t="0" r="0" b="0"/>
            <wp:docPr id="10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713532B" w14:textId="77777777" w:rsidR="003709BC" w:rsidRDefault="003709BC" w:rsidP="003709BC">
      <w:pPr>
        <w:ind w:left="605" w:hanging="245"/>
      </w:pPr>
      <w:r>
        <w:rPr>
          <w:noProof/>
        </w:rPr>
        <w:drawing>
          <wp:inline distT="0" distB="0" distL="0" distR="0" wp14:anchorId="21946422" wp14:editId="54D229B8">
            <wp:extent cx="152400" cy="152400"/>
            <wp:effectExtent l="0" t="0" r="0" b="0"/>
            <wp:docPr id="10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B6A9839" w14:textId="77777777" w:rsidR="003709BC" w:rsidRDefault="003709BC" w:rsidP="003709BC">
      <w:pPr>
        <w:jc w:val="center"/>
      </w:pPr>
      <w:r>
        <w:rPr>
          <w:noProof/>
        </w:rPr>
        <w:drawing>
          <wp:inline distT="0" distB="0" distL="0" distR="0" wp14:anchorId="1D97489E" wp14:editId="4FC9A7E5">
            <wp:extent cx="6188075" cy="6910253"/>
            <wp:effectExtent l="0" t="0" r="0" b="0"/>
            <wp:docPr id="103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035EA97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6196E249" w14:textId="77777777" w:rsidR="003709BC" w:rsidRDefault="003709BC" w:rsidP="003709BC"/>
    <w:p w14:paraId="7473F7FD" w14:textId="77777777" w:rsidR="003709BC" w:rsidRDefault="003709BC" w:rsidP="003709BC">
      <w:pPr>
        <w:spacing w:after="200" w:line="276" w:lineRule="auto"/>
        <w:rPr>
          <w:b/>
          <w:bCs/>
          <w:color w:val="365F91"/>
          <w:sz w:val="40"/>
          <w:szCs w:val="40"/>
        </w:rPr>
      </w:pPr>
      <w:r>
        <w:br w:type="page"/>
      </w:r>
    </w:p>
    <w:p w14:paraId="1FFD8D36" w14:textId="77777777" w:rsidR="003709BC" w:rsidRDefault="003709BC" w:rsidP="003709BC">
      <w:pPr>
        <w:pStyle w:val="Heading2"/>
      </w:pPr>
      <w:bookmarkStart w:id="2520" w:name="_Toc468649806"/>
      <w:r>
        <w:t>Threat-risk-conceptual-model::Generic Concept Library::Quantities and Units::Quantity Kinds</w:t>
      </w:r>
      <w:bookmarkEnd w:id="2520"/>
    </w:p>
    <w:p w14:paraId="5D1F2476" w14:textId="77777777" w:rsidR="003709BC" w:rsidRDefault="003709BC" w:rsidP="008C7C30">
      <w:pPr>
        <w:pStyle w:val="BodyText"/>
      </w:pPr>
      <w:r>
        <w:t xml:space="preserve">Quantity kinds are abstractions for the way we measure or quantify things, such as mass or length. Units provide specific ways to specify a quantity kind. Note that specific units (non normative) are defined in the OTR model and specified in an ancillary document. </w:t>
      </w:r>
    </w:p>
    <w:p w14:paraId="0EC6A686" w14:textId="77777777" w:rsidR="003709BC" w:rsidRDefault="003709BC" w:rsidP="003709BC">
      <w:pPr>
        <w:pStyle w:val="Heading3"/>
        <w:spacing w:after="0"/>
        <w:ind w:left="1080"/>
      </w:pPr>
      <w:bookmarkStart w:id="2521" w:name="_Toc468649807"/>
      <w:r>
        <w:t>Diagram: Quantity Kinds</w:t>
      </w:r>
      <w:bookmarkEnd w:id="2521"/>
    </w:p>
    <w:p w14:paraId="75EF2C7B" w14:textId="77777777" w:rsidR="003709BC" w:rsidRDefault="003709BC" w:rsidP="003709BC">
      <w:pPr>
        <w:jc w:val="center"/>
        <w:rPr>
          <w:rFonts w:cs="Arial"/>
        </w:rPr>
      </w:pPr>
      <w:r>
        <w:rPr>
          <w:noProof/>
        </w:rPr>
        <w:drawing>
          <wp:inline distT="0" distB="0" distL="0" distR="0" wp14:anchorId="063AD583" wp14:editId="1A1DA37C">
            <wp:extent cx="6188075" cy="4442537"/>
            <wp:effectExtent l="0" t="0" r="0" b="0"/>
            <wp:docPr id="1034" name="Picture 1716126934.emf" descr="17161269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1716126934.emf"/>
                    <pic:cNvPicPr/>
                  </pic:nvPicPr>
                  <pic:blipFill>
                    <a:blip r:embed="rId204" cstate="print"/>
                    <a:stretch>
                      <a:fillRect/>
                    </a:stretch>
                  </pic:blipFill>
                  <pic:spPr>
                    <a:xfrm>
                      <a:off x="0" y="0"/>
                      <a:ext cx="6188075" cy="4442537"/>
                    </a:xfrm>
                    <a:prstGeom prst="rect">
                      <a:avLst/>
                    </a:prstGeom>
                  </pic:spPr>
                </pic:pic>
              </a:graphicData>
            </a:graphic>
          </wp:inline>
        </w:drawing>
      </w:r>
    </w:p>
    <w:p w14:paraId="738A67A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Quantity Kinds</w:t>
      </w:r>
    </w:p>
    <w:p w14:paraId="1FB7BDB3" w14:textId="77777777" w:rsidR="003709BC" w:rsidRDefault="003709BC" w:rsidP="003709BC">
      <w:r>
        <w:t xml:space="preserve"> </w:t>
      </w:r>
    </w:p>
    <w:p w14:paraId="66F546E1" w14:textId="77777777" w:rsidR="003709BC" w:rsidRDefault="003709BC" w:rsidP="003709BC"/>
    <w:p w14:paraId="6AAD112F" w14:textId="77777777" w:rsidR="003709BC" w:rsidRDefault="003709BC" w:rsidP="003709BC">
      <w:pPr>
        <w:pStyle w:val="Heading3"/>
        <w:spacing w:after="0"/>
        <w:ind w:left="1080"/>
      </w:pPr>
      <w:bookmarkStart w:id="2522" w:name="_f903f9886b8ce9b71564d0ba0d17ac80"/>
      <w:bookmarkStart w:id="2523" w:name="_Toc468649808"/>
      <w:r>
        <w:t>Class Absorbed Dose (Radiation)</w:t>
      </w:r>
      <w:bookmarkEnd w:id="2522"/>
      <w:r w:rsidRPr="003A31EC">
        <w:rPr>
          <w:rFonts w:cs="Arial"/>
        </w:rPr>
        <w:t xml:space="preserve"> </w:t>
      </w:r>
      <w:r>
        <w:rPr>
          <w:rFonts w:cs="Arial"/>
        </w:rPr>
        <w:fldChar w:fldCharType="begin"/>
      </w:r>
      <w:r>
        <w:instrText>XE"</w:instrText>
      </w:r>
      <w:r w:rsidRPr="00413D75">
        <w:rPr>
          <w:rFonts w:cs="Arial"/>
        </w:rPr>
        <w:instrText>Absorbed Dose (Radiation)</w:instrText>
      </w:r>
      <w:r>
        <w:instrText>"</w:instrText>
      </w:r>
      <w:r>
        <w:rPr>
          <w:rFonts w:cs="Arial"/>
        </w:rPr>
        <w:fldChar w:fldCharType="end"/>
      </w:r>
      <w:r>
        <w:rPr>
          <w:rFonts w:cs="Arial"/>
        </w:rPr>
        <w:t xml:space="preserve"> &lt;&lt;Quantity Kind&gt;&gt;</w:t>
      </w:r>
      <w:bookmarkEnd w:id="2523"/>
    </w:p>
    <w:p w14:paraId="0C79240D" w14:textId="77777777" w:rsidR="003709BC" w:rsidRDefault="003709BC" w:rsidP="003709BC">
      <w:r>
        <w:t>The energy of ionizing radiation absorbed per unit mass by a body, often measured in rads.</w:t>
      </w:r>
    </w:p>
    <w:p w14:paraId="1E68B06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437924"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48B363E" w14:textId="77777777" w:rsidR="003709BC" w:rsidRDefault="003709BC" w:rsidP="003709BC"/>
    <w:p w14:paraId="6BACAC08" w14:textId="77777777" w:rsidR="003709BC" w:rsidRDefault="003709BC" w:rsidP="003709BC">
      <w:pPr>
        <w:pStyle w:val="Heading3"/>
        <w:spacing w:after="0"/>
        <w:ind w:left="1080"/>
      </w:pPr>
      <w:bookmarkStart w:id="2524" w:name="_c496af28f0c99387c65b668fe59dfc52"/>
      <w:bookmarkStart w:id="2525" w:name="_Toc468649809"/>
      <w:r>
        <w:t>Class Acceleration</w:t>
      </w:r>
      <w:bookmarkEnd w:id="2524"/>
      <w:r w:rsidRPr="003A31EC">
        <w:rPr>
          <w:rFonts w:cs="Arial"/>
        </w:rPr>
        <w:t xml:space="preserve"> </w:t>
      </w:r>
      <w:r>
        <w:rPr>
          <w:rFonts w:cs="Arial"/>
        </w:rPr>
        <w:fldChar w:fldCharType="begin"/>
      </w:r>
      <w:r>
        <w:instrText>XE"</w:instrText>
      </w:r>
      <w:r w:rsidRPr="00413D75">
        <w:rPr>
          <w:rFonts w:cs="Arial"/>
        </w:rPr>
        <w:instrText>Acceleration</w:instrText>
      </w:r>
      <w:r>
        <w:instrText>"</w:instrText>
      </w:r>
      <w:r>
        <w:rPr>
          <w:rFonts w:cs="Arial"/>
        </w:rPr>
        <w:fldChar w:fldCharType="end"/>
      </w:r>
      <w:r>
        <w:rPr>
          <w:rFonts w:cs="Arial"/>
        </w:rPr>
        <w:t xml:space="preserve"> &lt;&lt;Quantity Kind&gt;&gt;</w:t>
      </w:r>
      <w:bookmarkEnd w:id="2525"/>
    </w:p>
    <w:p w14:paraId="5A50A1FF" w14:textId="77777777" w:rsidR="003709BC" w:rsidRDefault="003709BC" w:rsidP="003709BC">
      <w:r>
        <w:t>The rate of change of velocity per unit of time.</w:t>
      </w:r>
    </w:p>
    <w:p w14:paraId="62638D7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3752FF"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77B3AB" w14:textId="77777777" w:rsidR="003709BC" w:rsidRDefault="003709BC" w:rsidP="003709BC"/>
    <w:p w14:paraId="5C344EFB" w14:textId="77777777" w:rsidR="003709BC" w:rsidRDefault="003709BC" w:rsidP="003709BC">
      <w:pPr>
        <w:pStyle w:val="Heading3"/>
        <w:spacing w:after="0"/>
        <w:ind w:left="1080"/>
      </w:pPr>
      <w:bookmarkStart w:id="2526" w:name="_a2388de623ad2b24b05dbfbdb9b6d590"/>
      <w:bookmarkStart w:id="2527" w:name="_Toc468649810"/>
      <w:r>
        <w:t>Class Amount of Substance</w:t>
      </w:r>
      <w:bookmarkEnd w:id="2526"/>
      <w:r w:rsidRPr="003A31EC">
        <w:rPr>
          <w:rFonts w:cs="Arial"/>
        </w:rPr>
        <w:t xml:space="preserve"> </w:t>
      </w:r>
      <w:r>
        <w:rPr>
          <w:rFonts w:cs="Arial"/>
        </w:rPr>
        <w:fldChar w:fldCharType="begin"/>
      </w:r>
      <w:r>
        <w:instrText>XE"</w:instrText>
      </w:r>
      <w:r w:rsidRPr="00413D75">
        <w:rPr>
          <w:rFonts w:cs="Arial"/>
        </w:rPr>
        <w:instrText>Amount of Substance</w:instrText>
      </w:r>
      <w:r>
        <w:instrText>"</w:instrText>
      </w:r>
      <w:r>
        <w:rPr>
          <w:rFonts w:cs="Arial"/>
        </w:rPr>
        <w:fldChar w:fldCharType="end"/>
      </w:r>
      <w:r>
        <w:rPr>
          <w:rFonts w:cs="Arial"/>
        </w:rPr>
        <w:t xml:space="preserve"> &lt;&lt;Quantity Kind&gt;&gt;</w:t>
      </w:r>
      <w:bookmarkEnd w:id="2527"/>
    </w:p>
    <w:p w14:paraId="5DC6E54C" w14:textId="77777777" w:rsidR="003709BC" w:rsidRDefault="003709BC" w:rsidP="003709BC">
      <w:r>
        <w:t>The abstract unit of the amount of a substance which is the supertype of all amount units and also acts as its "quantity kind".</w:t>
      </w:r>
      <w:r>
        <w:br/>
        <w:t>Amount of substance is a standards-defined quantity that measures the size of an ensemble of elementary entities, such as atoms, molecules, electrons, and other particles. It is sometimes referred to as chemical amount. The International System of Units (SI) defines the amount of substance to be proportional to the number of elementary entities present. The SI unit for amount of substance is the mole. It has the unit symbol mol.</w:t>
      </w:r>
      <w:r>
        <w:br/>
      </w:r>
    </w:p>
    <w:p w14:paraId="325786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E0F928"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BC36E69" w14:textId="77777777" w:rsidR="003709BC" w:rsidRDefault="003709BC" w:rsidP="003709BC"/>
    <w:p w14:paraId="436FAE27" w14:textId="77777777" w:rsidR="003709BC" w:rsidRDefault="003709BC" w:rsidP="003709BC">
      <w:pPr>
        <w:pStyle w:val="Heading3"/>
        <w:spacing w:after="0"/>
        <w:ind w:left="1080"/>
      </w:pPr>
      <w:bookmarkStart w:id="2528" w:name="_537343a2c55c3ec921f854ca5390b07e"/>
      <w:bookmarkStart w:id="2529" w:name="_Toc468649811"/>
      <w:r>
        <w:t>Class Angle</w:t>
      </w:r>
      <w:bookmarkEnd w:id="2528"/>
      <w:r w:rsidRPr="003A31EC">
        <w:rPr>
          <w:rFonts w:cs="Arial"/>
        </w:rPr>
        <w:t xml:space="preserve"> </w:t>
      </w:r>
      <w:r>
        <w:rPr>
          <w:rFonts w:cs="Arial"/>
        </w:rPr>
        <w:fldChar w:fldCharType="begin"/>
      </w:r>
      <w:r>
        <w:instrText>XE"</w:instrText>
      </w:r>
      <w:r w:rsidRPr="00413D75">
        <w:rPr>
          <w:rFonts w:cs="Arial"/>
        </w:rPr>
        <w:instrText>Angle</w:instrText>
      </w:r>
      <w:r>
        <w:instrText>"</w:instrText>
      </w:r>
      <w:r>
        <w:rPr>
          <w:rFonts w:cs="Arial"/>
        </w:rPr>
        <w:fldChar w:fldCharType="end"/>
      </w:r>
      <w:r>
        <w:rPr>
          <w:rFonts w:cs="Arial"/>
        </w:rPr>
        <w:t xml:space="preserve"> &lt;&lt;Quantity Kind&gt;&gt;</w:t>
      </w:r>
      <w:bookmarkEnd w:id="2529"/>
    </w:p>
    <w:p w14:paraId="2E78D953" w14:textId="77777777" w:rsidR="003709BC" w:rsidRDefault="003709BC" w:rsidP="003709BC">
      <w:r>
        <w:t>The space (usually measured in radians or degrees) between two intersecting lines or surfaces at or close to the point where they meet.</w:t>
      </w:r>
    </w:p>
    <w:p w14:paraId="6D35FF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11DE0"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F03EBF8" w14:textId="77777777" w:rsidR="003709BC" w:rsidRDefault="003709BC" w:rsidP="003709BC"/>
    <w:p w14:paraId="548081E1" w14:textId="77777777" w:rsidR="003709BC" w:rsidRDefault="003709BC" w:rsidP="003709BC">
      <w:pPr>
        <w:pStyle w:val="Heading3"/>
        <w:spacing w:after="0"/>
        <w:ind w:left="1080"/>
      </w:pPr>
      <w:bookmarkStart w:id="2530" w:name="_a1c24b9f1c3fbd14f3d437194b2e62db"/>
      <w:bookmarkStart w:id="2531" w:name="_Toc468649812"/>
      <w:r>
        <w:t>Class Area</w:t>
      </w:r>
      <w:bookmarkEnd w:id="2530"/>
      <w:r w:rsidRPr="003A31EC">
        <w:rPr>
          <w:rFonts w:cs="Arial"/>
        </w:rPr>
        <w:t xml:space="preserve"> </w:t>
      </w:r>
      <w:r>
        <w:rPr>
          <w:rFonts w:cs="Arial"/>
        </w:rPr>
        <w:fldChar w:fldCharType="begin"/>
      </w:r>
      <w:r>
        <w:instrText>XE"</w:instrText>
      </w:r>
      <w:r w:rsidRPr="00413D75">
        <w:rPr>
          <w:rFonts w:cs="Arial"/>
        </w:rPr>
        <w:instrText>Area</w:instrText>
      </w:r>
      <w:r>
        <w:instrText>"</w:instrText>
      </w:r>
      <w:r>
        <w:rPr>
          <w:rFonts w:cs="Arial"/>
        </w:rPr>
        <w:fldChar w:fldCharType="end"/>
      </w:r>
      <w:r>
        <w:rPr>
          <w:rFonts w:cs="Arial"/>
        </w:rPr>
        <w:t xml:space="preserve"> &lt;&lt;Quantity Kind&gt;&gt;</w:t>
      </w:r>
      <w:bookmarkEnd w:id="2531"/>
    </w:p>
    <w:p w14:paraId="61036715" w14:textId="77777777" w:rsidR="003709BC" w:rsidRDefault="003709BC" w:rsidP="003709BC">
      <w:r>
        <w:t>[QUDT] Area is a quantity expressing the two-dimensional size of a defined part of a surface, typically a region bounded by a closed curve.</w:t>
      </w:r>
    </w:p>
    <w:p w14:paraId="5A9682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144602"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CEB037" w14:textId="77777777" w:rsidR="003709BC" w:rsidRDefault="003709BC" w:rsidP="003709BC"/>
    <w:p w14:paraId="1B4B00A1" w14:textId="77777777" w:rsidR="003709BC" w:rsidRDefault="003709BC" w:rsidP="003709BC">
      <w:pPr>
        <w:pStyle w:val="Heading3"/>
        <w:spacing w:after="0"/>
        <w:ind w:left="1080"/>
      </w:pPr>
      <w:bookmarkStart w:id="2532" w:name="_6eea2ff097672ff2df6d57683522b2ad"/>
      <w:bookmarkStart w:id="2533" w:name="_Toc468649813"/>
      <w:r>
        <w:t>Class Color</w:t>
      </w:r>
      <w:bookmarkEnd w:id="2532"/>
      <w:r w:rsidRPr="003A31EC">
        <w:rPr>
          <w:rFonts w:cs="Arial"/>
        </w:rPr>
        <w:t xml:space="preserve"> </w:t>
      </w:r>
      <w:r>
        <w:rPr>
          <w:rFonts w:cs="Arial"/>
        </w:rPr>
        <w:fldChar w:fldCharType="begin"/>
      </w:r>
      <w:r>
        <w:instrText>XE"</w:instrText>
      </w:r>
      <w:r w:rsidRPr="00413D75">
        <w:rPr>
          <w:rFonts w:cs="Arial"/>
        </w:rPr>
        <w:instrText>Color</w:instrText>
      </w:r>
      <w:r>
        <w:instrText>"</w:instrText>
      </w:r>
      <w:r>
        <w:rPr>
          <w:rFonts w:cs="Arial"/>
        </w:rPr>
        <w:fldChar w:fldCharType="end"/>
      </w:r>
      <w:r>
        <w:rPr>
          <w:rFonts w:cs="Arial"/>
        </w:rPr>
        <w:t xml:space="preserve"> &lt;&lt;Quantity Kind&gt;&gt;</w:t>
      </w:r>
      <w:bookmarkEnd w:id="2533"/>
    </w:p>
    <w:p w14:paraId="2763E161" w14:textId="77777777" w:rsidR="003709BC" w:rsidRDefault="003709BC" w:rsidP="003709BC">
      <w:r>
        <w:t>Color  is the visual perceptual property corresponding in humans to the categories called red, blue, yellow, and others. Color derives from the spectrum of light (distribution of light power versus wavelength) interacting in the eye with the spectral sensitivities of the light receptors. Color categories and physical specifications of color are also associated with objects or materials based on their physical properties such as light absorption, reflection, or emission spectra. By defining a color space, colors can be identified numerically by their coordinates.</w:t>
      </w:r>
    </w:p>
    <w:p w14:paraId="3DCA05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385F3D" w14:textId="77777777" w:rsidR="003709BC" w:rsidRDefault="003D454B" w:rsidP="003709BC">
      <w:pPr>
        <w:ind w:left="360"/>
      </w:pPr>
      <w:hyperlink w:anchor="_8942b77360f32c71454a54816b872e65" w:history="1">
        <w:r w:rsidR="003709BC">
          <w:rPr>
            <w:rStyle w:val="Hyperlink"/>
          </w:rPr>
          <w:t>Unit Value</w:t>
        </w:r>
      </w:hyperlink>
    </w:p>
    <w:p w14:paraId="2FAA6BB9" w14:textId="77777777" w:rsidR="003709BC" w:rsidRDefault="003709BC" w:rsidP="003709BC"/>
    <w:p w14:paraId="37F35367" w14:textId="77777777" w:rsidR="003709BC" w:rsidRDefault="003709BC" w:rsidP="003709BC">
      <w:pPr>
        <w:pStyle w:val="Heading3"/>
        <w:spacing w:after="0"/>
        <w:ind w:left="1080"/>
      </w:pPr>
      <w:bookmarkStart w:id="2534" w:name="_b84cd89e376813d216e8f95a8f366654"/>
      <w:bookmarkStart w:id="2535" w:name="_Toc468649814"/>
      <w:r>
        <w:t>Class Concentration</w:t>
      </w:r>
      <w:bookmarkEnd w:id="2534"/>
      <w:r w:rsidRPr="003A31EC">
        <w:rPr>
          <w:rFonts w:cs="Arial"/>
        </w:rPr>
        <w:t xml:space="preserve"> </w:t>
      </w:r>
      <w:r>
        <w:rPr>
          <w:rFonts w:cs="Arial"/>
        </w:rPr>
        <w:fldChar w:fldCharType="begin"/>
      </w:r>
      <w:r>
        <w:instrText>XE"</w:instrText>
      </w:r>
      <w:r w:rsidRPr="00413D75">
        <w:rPr>
          <w:rFonts w:cs="Arial"/>
        </w:rPr>
        <w:instrText>Concentration</w:instrText>
      </w:r>
      <w:r>
        <w:instrText>"</w:instrText>
      </w:r>
      <w:r>
        <w:rPr>
          <w:rFonts w:cs="Arial"/>
        </w:rPr>
        <w:fldChar w:fldCharType="end"/>
      </w:r>
      <w:r>
        <w:rPr>
          <w:rFonts w:cs="Arial"/>
        </w:rPr>
        <w:t xml:space="preserve"> &lt;&lt;Quantity Kind&gt;&gt;</w:t>
      </w:r>
      <w:bookmarkEnd w:id="2535"/>
    </w:p>
    <w:p w14:paraId="0CD35CEE" w14:textId="77777777" w:rsidR="003709BC" w:rsidRDefault="003709BC" w:rsidP="003709BC">
      <w:r>
        <w:t>The abstract concept of the amount, mass or volume of one substance in another without being specific as to how it is measured.</w:t>
      </w:r>
    </w:p>
    <w:p w14:paraId="23A0C7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FFB2E7"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7F2894" w14:textId="77777777" w:rsidR="003709BC" w:rsidRDefault="003709BC" w:rsidP="003709BC"/>
    <w:p w14:paraId="56447561" w14:textId="77777777" w:rsidR="003709BC" w:rsidRDefault="003709BC" w:rsidP="003709BC">
      <w:pPr>
        <w:pStyle w:val="Heading3"/>
        <w:spacing w:after="0"/>
        <w:ind w:left="1080"/>
      </w:pPr>
      <w:bookmarkStart w:id="2536" w:name="_526143b17785578cf2dd6d16470d6ad7"/>
      <w:bookmarkStart w:id="2537" w:name="_Toc468649815"/>
      <w:r>
        <w:t>Class Concentration (amount of substance)</w:t>
      </w:r>
      <w:bookmarkEnd w:id="2536"/>
      <w:r w:rsidRPr="003A31EC">
        <w:rPr>
          <w:rFonts w:cs="Arial"/>
        </w:rPr>
        <w:t xml:space="preserve"> </w:t>
      </w:r>
      <w:r>
        <w:rPr>
          <w:rFonts w:cs="Arial"/>
        </w:rPr>
        <w:fldChar w:fldCharType="begin"/>
      </w:r>
      <w:r>
        <w:instrText>XE"</w:instrText>
      </w:r>
      <w:r w:rsidRPr="00413D75">
        <w:rPr>
          <w:rFonts w:cs="Arial"/>
        </w:rPr>
        <w:instrText>Concentration (amount of substance)</w:instrText>
      </w:r>
      <w:r>
        <w:instrText>"</w:instrText>
      </w:r>
      <w:r>
        <w:rPr>
          <w:rFonts w:cs="Arial"/>
        </w:rPr>
        <w:fldChar w:fldCharType="end"/>
      </w:r>
      <w:r>
        <w:rPr>
          <w:rFonts w:cs="Arial"/>
        </w:rPr>
        <w:t xml:space="preserve"> &lt;&lt;Quantity Kind&gt;&gt;</w:t>
      </w:r>
      <w:bookmarkEnd w:id="2537"/>
    </w:p>
    <w:p w14:paraId="1B57EC3F" w14:textId="77777777" w:rsidR="003709BC" w:rsidRDefault="003709BC" w:rsidP="003709BC">
      <w:r>
        <w:t>Concentration based on amount-of-substance.</w:t>
      </w:r>
    </w:p>
    <w:p w14:paraId="170EF6D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207AA9" w14:textId="77777777" w:rsidR="003709BC" w:rsidRDefault="003D454B" w:rsidP="003709BC">
      <w:pPr>
        <w:ind w:left="360"/>
      </w:pPr>
      <w:hyperlink w:anchor="_b84cd89e376813d216e8f95a8f366654" w:history="1">
        <w:r w:rsidR="003709BC">
          <w:rPr>
            <w:rStyle w:val="Hyperlink"/>
          </w:rPr>
          <w:t>Concentration</w:t>
        </w:r>
      </w:hyperlink>
    </w:p>
    <w:p w14:paraId="5D0E7617" w14:textId="77777777" w:rsidR="003709BC" w:rsidRDefault="003709BC" w:rsidP="003709BC"/>
    <w:p w14:paraId="0ED54240" w14:textId="77777777" w:rsidR="003709BC" w:rsidRDefault="003709BC" w:rsidP="003709BC">
      <w:pPr>
        <w:pStyle w:val="Heading3"/>
        <w:spacing w:after="0"/>
        <w:ind w:left="1080"/>
      </w:pPr>
      <w:bookmarkStart w:id="2538" w:name="_5e6b68fb13907d53686177121947cbc9"/>
      <w:bookmarkStart w:id="2539" w:name="_Toc468649816"/>
      <w:r>
        <w:t>Class Concentration (Mass)</w:t>
      </w:r>
      <w:bookmarkEnd w:id="2538"/>
      <w:r w:rsidRPr="003A31EC">
        <w:rPr>
          <w:rFonts w:cs="Arial"/>
        </w:rPr>
        <w:t xml:space="preserve"> </w:t>
      </w:r>
      <w:r>
        <w:rPr>
          <w:rFonts w:cs="Arial"/>
        </w:rPr>
        <w:fldChar w:fldCharType="begin"/>
      </w:r>
      <w:r>
        <w:instrText>XE"</w:instrText>
      </w:r>
      <w:r w:rsidRPr="00413D75">
        <w:rPr>
          <w:rFonts w:cs="Arial"/>
        </w:rPr>
        <w:instrText>Concentration (Mass)</w:instrText>
      </w:r>
      <w:r>
        <w:instrText>"</w:instrText>
      </w:r>
      <w:r>
        <w:rPr>
          <w:rFonts w:cs="Arial"/>
        </w:rPr>
        <w:fldChar w:fldCharType="end"/>
      </w:r>
      <w:r>
        <w:rPr>
          <w:rFonts w:cs="Arial"/>
        </w:rPr>
        <w:t xml:space="preserve"> &lt;&lt;Quantity Kind&gt;&gt;</w:t>
      </w:r>
      <w:bookmarkEnd w:id="2539"/>
    </w:p>
    <w:p w14:paraId="265B4853" w14:textId="77777777" w:rsidR="003709BC" w:rsidRDefault="003709BC" w:rsidP="003709BC">
      <w:r>
        <w:t>Concentration based on mass per unit of volume.</w:t>
      </w:r>
    </w:p>
    <w:p w14:paraId="16F25F0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34AFAA" w14:textId="77777777" w:rsidR="003709BC" w:rsidRDefault="003D454B" w:rsidP="003709BC">
      <w:pPr>
        <w:ind w:left="360"/>
      </w:pPr>
      <w:hyperlink w:anchor="_b84cd89e376813d216e8f95a8f366654" w:history="1">
        <w:r w:rsidR="003709BC">
          <w:rPr>
            <w:rStyle w:val="Hyperlink"/>
          </w:rPr>
          <w:t>Concentration</w:t>
        </w:r>
      </w:hyperlink>
    </w:p>
    <w:p w14:paraId="5F43ECF7" w14:textId="77777777" w:rsidR="003709BC" w:rsidRDefault="003709BC" w:rsidP="003709BC"/>
    <w:p w14:paraId="4BE6A243" w14:textId="77777777" w:rsidR="003709BC" w:rsidRDefault="003709BC" w:rsidP="003709BC">
      <w:pPr>
        <w:pStyle w:val="Heading3"/>
        <w:spacing w:after="0"/>
        <w:ind w:left="1080"/>
      </w:pPr>
      <w:bookmarkStart w:id="2540" w:name="_7eabacf38df4f012a1652752fd3acdff"/>
      <w:bookmarkStart w:id="2541" w:name="_Toc468649817"/>
      <w:r>
        <w:t>Class Concentration (Volume)</w:t>
      </w:r>
      <w:bookmarkEnd w:id="2540"/>
      <w:r w:rsidRPr="003A31EC">
        <w:rPr>
          <w:rFonts w:cs="Arial"/>
        </w:rPr>
        <w:t xml:space="preserve"> </w:t>
      </w:r>
      <w:r>
        <w:rPr>
          <w:rFonts w:cs="Arial"/>
        </w:rPr>
        <w:fldChar w:fldCharType="begin"/>
      </w:r>
      <w:r>
        <w:instrText>XE"</w:instrText>
      </w:r>
      <w:r w:rsidRPr="00413D75">
        <w:rPr>
          <w:rFonts w:cs="Arial"/>
        </w:rPr>
        <w:instrText>Concentration (Volume)</w:instrText>
      </w:r>
      <w:r>
        <w:instrText>"</w:instrText>
      </w:r>
      <w:r>
        <w:rPr>
          <w:rFonts w:cs="Arial"/>
        </w:rPr>
        <w:fldChar w:fldCharType="end"/>
      </w:r>
      <w:r>
        <w:rPr>
          <w:rFonts w:cs="Arial"/>
        </w:rPr>
        <w:t xml:space="preserve"> &lt;&lt;Quantity Kind&gt;&gt;</w:t>
      </w:r>
      <w:bookmarkEnd w:id="2541"/>
    </w:p>
    <w:p w14:paraId="69EBB8B5" w14:textId="77777777" w:rsidR="003709BC" w:rsidRDefault="003709BC" w:rsidP="003709BC">
      <w:r>
        <w:t>Volume concentration is defined as the volume of a constituent divided by the volume of the mixture.</w:t>
      </w:r>
    </w:p>
    <w:p w14:paraId="1319E5D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92A2F9" w14:textId="77777777" w:rsidR="003709BC" w:rsidRDefault="003D454B" w:rsidP="003709BC">
      <w:pPr>
        <w:ind w:left="360"/>
      </w:pPr>
      <w:hyperlink w:anchor="_b84cd89e376813d216e8f95a8f366654" w:history="1">
        <w:r w:rsidR="003709BC">
          <w:rPr>
            <w:rStyle w:val="Hyperlink"/>
          </w:rPr>
          <w:t>Concentration</w:t>
        </w:r>
      </w:hyperlink>
    </w:p>
    <w:p w14:paraId="0B8303B3" w14:textId="77777777" w:rsidR="003709BC" w:rsidRDefault="003709BC" w:rsidP="003709BC"/>
    <w:p w14:paraId="3C31AA51" w14:textId="77777777" w:rsidR="003709BC" w:rsidRDefault="003709BC" w:rsidP="003709BC">
      <w:pPr>
        <w:pStyle w:val="Heading3"/>
        <w:spacing w:after="0"/>
        <w:ind w:left="1080"/>
      </w:pPr>
      <w:bookmarkStart w:id="2542" w:name="_997a0ba201c30f8d42890534fddc88b3"/>
      <w:bookmarkStart w:id="2543" w:name="_Toc468649818"/>
      <w:r>
        <w:t>Class Currency</w:t>
      </w:r>
      <w:bookmarkEnd w:id="2542"/>
      <w:r w:rsidRPr="003A31EC">
        <w:rPr>
          <w:rFonts w:cs="Arial"/>
        </w:rPr>
        <w:t xml:space="preserve"> </w:t>
      </w:r>
      <w:r>
        <w:rPr>
          <w:rFonts w:cs="Arial"/>
        </w:rPr>
        <w:fldChar w:fldCharType="begin"/>
      </w:r>
      <w:r>
        <w:instrText>XE"</w:instrText>
      </w:r>
      <w:r w:rsidRPr="00413D75">
        <w:rPr>
          <w:rFonts w:cs="Arial"/>
        </w:rPr>
        <w:instrText>Currency</w:instrText>
      </w:r>
      <w:r>
        <w:instrText>"</w:instrText>
      </w:r>
      <w:r>
        <w:rPr>
          <w:rFonts w:cs="Arial"/>
        </w:rPr>
        <w:fldChar w:fldCharType="end"/>
      </w:r>
      <w:r>
        <w:rPr>
          <w:rFonts w:cs="Arial"/>
        </w:rPr>
        <w:t xml:space="preserve"> &lt;&lt;Quantity Kind&gt;&gt;</w:t>
      </w:r>
      <w:bookmarkEnd w:id="2543"/>
    </w:p>
    <w:p w14:paraId="585FB96B" w14:textId="77777777" w:rsidR="003709BC" w:rsidRDefault="003709BC" w:rsidP="003709BC">
      <w:r>
        <w:t>Any form of money.</w:t>
      </w:r>
      <w:r>
        <w:br/>
        <w:t>[FIBO] Currency: medium of exchange value, defined by reference to the geographical location of the authorities responsible for it</w:t>
      </w:r>
    </w:p>
    <w:p w14:paraId="6B592F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EA9CB" w14:textId="77777777" w:rsidR="003709BC" w:rsidRDefault="003D454B" w:rsidP="003709BC">
      <w:pPr>
        <w:ind w:left="360"/>
      </w:pPr>
      <w:hyperlink w:anchor="_8942b77360f32c71454a54816b872e65" w:history="1">
        <w:r w:rsidR="003709BC">
          <w:rPr>
            <w:rStyle w:val="Hyperlink"/>
          </w:rPr>
          <w:t>Unit Value</w:t>
        </w:r>
      </w:hyperlink>
    </w:p>
    <w:p w14:paraId="3144A830" w14:textId="77777777" w:rsidR="003709BC" w:rsidRDefault="003709BC" w:rsidP="003709BC"/>
    <w:p w14:paraId="31F5124E" w14:textId="77777777" w:rsidR="003709BC" w:rsidRDefault="003709BC" w:rsidP="003709BC">
      <w:pPr>
        <w:pStyle w:val="Heading3"/>
        <w:spacing w:after="0"/>
        <w:ind w:left="1080"/>
      </w:pPr>
      <w:bookmarkStart w:id="2544" w:name="_45b1a148717c37cf17a72185df240621"/>
      <w:bookmarkStart w:id="2545" w:name="_Toc468649819"/>
      <w:r>
        <w:t>Class Dose Equivalent (Radiation)</w:t>
      </w:r>
      <w:bookmarkEnd w:id="2544"/>
      <w:r w:rsidRPr="003A31EC">
        <w:rPr>
          <w:rFonts w:cs="Arial"/>
        </w:rPr>
        <w:t xml:space="preserve"> </w:t>
      </w:r>
      <w:r>
        <w:rPr>
          <w:rFonts w:cs="Arial"/>
        </w:rPr>
        <w:fldChar w:fldCharType="begin"/>
      </w:r>
      <w:r>
        <w:instrText>XE"</w:instrText>
      </w:r>
      <w:r w:rsidRPr="00413D75">
        <w:rPr>
          <w:rFonts w:cs="Arial"/>
        </w:rPr>
        <w:instrText>Dose Equivalent (Radiation)</w:instrText>
      </w:r>
      <w:r>
        <w:instrText>"</w:instrText>
      </w:r>
      <w:r>
        <w:rPr>
          <w:rFonts w:cs="Arial"/>
        </w:rPr>
        <w:fldChar w:fldCharType="end"/>
      </w:r>
      <w:r>
        <w:rPr>
          <w:rFonts w:cs="Arial"/>
        </w:rPr>
        <w:t xml:space="preserve"> &lt;&lt;Quantity Kind&gt;&gt;</w:t>
      </w:r>
      <w:bookmarkEnd w:id="2545"/>
    </w:p>
    <w:p w14:paraId="21CBFE26" w14:textId="77777777" w:rsidR="003709BC" w:rsidRDefault="003709BC" w:rsidP="003709BC">
      <w:r>
        <w:t>A measure of the biological damage to living tissue as a result of radiation exposure. Also known as the "biological dose," the dose equivalent is calculated as the product of absorbed dose in tissue multiplied by a quality factor and then sometimes multiplied by other necessary modifying factors at the location of interest. The dose equivalent is expressed numerically in rems or sieverts (Sv) (see 10 CFR 20.1003). For additional information, see Doses in Our Daily Lives and Measuring Radiation. [NRC]</w:t>
      </w:r>
      <w:r>
        <w:br/>
        <w:t>For practical purposes, 1 R (exposure) = 1 rad (absorbed dose) = 1 rem or 1000 mrem (dose equivalent).</w:t>
      </w:r>
      <w:r>
        <w:br/>
      </w:r>
    </w:p>
    <w:p w14:paraId="29E1BA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AB015A"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25FACDD" w14:textId="77777777" w:rsidR="003709BC" w:rsidRDefault="003709BC" w:rsidP="003709BC"/>
    <w:p w14:paraId="0B778BF4" w14:textId="77777777" w:rsidR="003709BC" w:rsidRDefault="003709BC" w:rsidP="003709BC">
      <w:pPr>
        <w:pStyle w:val="Heading3"/>
        <w:spacing w:after="0"/>
        <w:ind w:left="1080"/>
      </w:pPr>
      <w:bookmarkStart w:id="2546" w:name="_5c29de7557c634539e470d930b4b310f"/>
      <w:bookmarkStart w:id="2547" w:name="_Toc468649820"/>
      <w:r>
        <w:t>Class Duration</w:t>
      </w:r>
      <w:bookmarkEnd w:id="2546"/>
      <w:r w:rsidRPr="003A31EC">
        <w:rPr>
          <w:rFonts w:cs="Arial"/>
        </w:rPr>
        <w:t xml:space="preserve"> </w:t>
      </w:r>
      <w:r>
        <w:rPr>
          <w:rFonts w:cs="Arial"/>
        </w:rPr>
        <w:fldChar w:fldCharType="begin"/>
      </w:r>
      <w:r>
        <w:instrText>XE"</w:instrText>
      </w:r>
      <w:r w:rsidRPr="00413D75">
        <w:rPr>
          <w:rFonts w:cs="Arial"/>
        </w:rPr>
        <w:instrText>Duration</w:instrText>
      </w:r>
      <w:r>
        <w:instrText>"</w:instrText>
      </w:r>
      <w:r>
        <w:rPr>
          <w:rFonts w:cs="Arial"/>
        </w:rPr>
        <w:fldChar w:fldCharType="end"/>
      </w:r>
      <w:r>
        <w:rPr>
          <w:rFonts w:cs="Arial"/>
        </w:rPr>
        <w:t xml:space="preserve"> &lt;&lt;Quantity Kind&gt;&gt;</w:t>
      </w:r>
      <w:bookmarkEnd w:id="2547"/>
    </w:p>
    <w:p w14:paraId="0440D82D" w14:textId="77777777" w:rsidR="003709BC" w:rsidRDefault="003709BC" w:rsidP="003709BC">
      <w:r>
        <w:t>The abstract quantity kind of time which is the supertype of all time duration units.</w:t>
      </w:r>
      <w:r>
        <w:br/>
        <w:t>Time is a measure that allows events to be ordered from the past through the present into the future, and also the measure of durations of events and the intervals between them. Durations are quantities of time, not points or intervals of time.</w:t>
      </w:r>
      <w:r>
        <w:br/>
      </w:r>
      <w:r>
        <w:br/>
        <w:t>[DTV] base quantity of the International System of Quantities, used for measuring time intervals.</w:t>
      </w:r>
      <w:r>
        <w:br/>
      </w:r>
      <w:r>
        <w:br/>
        <w:t>[IDEAS] Time: A MeasureInstance whose members are Individuals that have a particular temporal dimension of the same length.</w:t>
      </w:r>
      <w:r>
        <w:br/>
      </w:r>
      <w:r>
        <w:br/>
        <w:t>[FIBO] Duration: An amount of time.</w:t>
      </w:r>
      <w:r>
        <w:br/>
      </w:r>
      <w:r>
        <w:br/>
        <w:t>[UML] Duration</w:t>
      </w:r>
      <w:r>
        <w:br/>
      </w:r>
      <w:r>
        <w:br/>
        <w:t>[OWL] xsd:duration</w:t>
      </w:r>
      <w:r>
        <w:br/>
      </w:r>
    </w:p>
    <w:p w14:paraId="46B1E3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6720B5" w14:textId="77777777" w:rsidR="003709BC" w:rsidRDefault="003D454B" w:rsidP="003709BC">
      <w:pPr>
        <w:ind w:left="360"/>
      </w:pPr>
      <w:hyperlink w:anchor="_4edbe7e35f43a700b95fb3878c680910" w:history="1">
        <w:r w:rsidR="003709BC">
          <w:rPr>
            <w:rStyle w:val="Hyperlink"/>
          </w:rPr>
          <w:t>Physical Quantity</w:t>
        </w:r>
      </w:hyperlink>
    </w:p>
    <w:p w14:paraId="5C5E842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0112E1" w14:textId="77777777" w:rsidR="003709BC" w:rsidRDefault="003709BC" w:rsidP="003709BC">
      <w:pPr>
        <w:ind w:left="605" w:hanging="245"/>
      </w:pPr>
      <w:r>
        <w:rPr>
          <w:noProof/>
        </w:rPr>
        <w:drawing>
          <wp:inline distT="0" distB="0" distL="0" distR="0" wp14:anchorId="7E159BEB" wp14:editId="1E0B7857">
            <wp:extent cx="152400" cy="152400"/>
            <wp:effectExtent l="0" t="0" r="0" b="0"/>
            <wp:docPr id="103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13E107E"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150B6195" w14:textId="77777777" w:rsidR="003709BC" w:rsidRDefault="003709BC" w:rsidP="008C7C30">
      <w:pPr>
        <w:pStyle w:val="BodyText"/>
      </w:pPr>
      <w:r>
        <w:t>Duration of each time point on a time scale.</w:t>
      </w:r>
    </w:p>
    <w:p w14:paraId="70AB4042" w14:textId="77777777" w:rsidR="003709BC" w:rsidRDefault="003709BC" w:rsidP="003709BC">
      <w:pPr>
        <w:ind w:left="605" w:hanging="245"/>
      </w:pPr>
      <w:r>
        <w:rPr>
          <w:noProof/>
        </w:rPr>
        <w:drawing>
          <wp:inline distT="0" distB="0" distL="0" distR="0" wp14:anchorId="39145FB9" wp14:editId="5DA905EF">
            <wp:extent cx="152400" cy="152400"/>
            <wp:effectExtent l="0" t="0" r="0" b="0"/>
            <wp:docPr id="103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&lt;&lt;Characteristic&gt;&gt;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p>
    <w:p w14:paraId="74CD077A" w14:textId="77777777" w:rsidR="003709BC" w:rsidRDefault="003709BC" w:rsidP="003709BC">
      <w:r>
        <w:tab/>
      </w:r>
      <w:r>
        <w:rPr>
          <w:i/>
        </w:rPr>
        <w:t>through association</w:t>
      </w:r>
      <w:r w:rsidRPr="00446E2F">
        <w:rPr>
          <w:i/>
        </w:rPr>
        <w:t>:</w:t>
      </w:r>
      <w:r>
        <w:t xml:space="preserve"> </w:t>
      </w:r>
      <w:hyperlink w:anchor="_09bc42875b84f27027fb6bd777d3a3f5" w:history="1">
        <w:r w:rsidRPr="00446E2F">
          <w:rPr>
            <w:rStyle w:val="Hyperlink"/>
            <w:color w:val="0066FF"/>
          </w:rPr>
          <w:t>Duration of Entity</w:t>
        </w:r>
      </w:hyperlink>
      <w:r>
        <w:t xml:space="preserve"> </w:t>
      </w:r>
    </w:p>
    <w:p w14:paraId="78A4DBE9" w14:textId="77777777" w:rsidR="003709BC" w:rsidRDefault="003709BC" w:rsidP="008C7C30">
      <w:pPr>
        <w:pStyle w:val="BodyText"/>
      </w:pPr>
      <w:r>
        <w:t>Temporal entity for which a duration is applicable.</w:t>
      </w:r>
    </w:p>
    <w:p w14:paraId="67957EF1" w14:textId="77777777" w:rsidR="003709BC" w:rsidRDefault="003709BC" w:rsidP="003709BC"/>
    <w:p w14:paraId="6D33C2C8" w14:textId="77777777" w:rsidR="003709BC" w:rsidRDefault="003709BC" w:rsidP="003709BC">
      <w:pPr>
        <w:pStyle w:val="Heading3"/>
        <w:spacing w:after="0"/>
        <w:ind w:left="1080"/>
      </w:pPr>
      <w:bookmarkStart w:id="2548" w:name="_78fd29b4480294ca0a0f5684ddc9b8e0"/>
      <w:bookmarkStart w:id="2549" w:name="_Toc468649821"/>
      <w:r>
        <w:t>Class Electric Current</w:t>
      </w:r>
      <w:bookmarkEnd w:id="2548"/>
      <w:r w:rsidRPr="003A31EC">
        <w:rPr>
          <w:rFonts w:cs="Arial"/>
        </w:rPr>
        <w:t xml:space="preserve"> </w:t>
      </w:r>
      <w:r>
        <w:rPr>
          <w:rFonts w:cs="Arial"/>
        </w:rPr>
        <w:fldChar w:fldCharType="begin"/>
      </w:r>
      <w:r>
        <w:instrText>XE"</w:instrText>
      </w:r>
      <w:r w:rsidRPr="00413D75">
        <w:rPr>
          <w:rFonts w:cs="Arial"/>
        </w:rPr>
        <w:instrText>Electric Current</w:instrText>
      </w:r>
      <w:r>
        <w:instrText>"</w:instrText>
      </w:r>
      <w:r>
        <w:rPr>
          <w:rFonts w:cs="Arial"/>
        </w:rPr>
        <w:fldChar w:fldCharType="end"/>
      </w:r>
      <w:r>
        <w:rPr>
          <w:rFonts w:cs="Arial"/>
        </w:rPr>
        <w:t xml:space="preserve"> &lt;&lt;Quantity Kind&gt;&gt;</w:t>
      </w:r>
      <w:bookmarkEnd w:id="2549"/>
    </w:p>
    <w:p w14:paraId="75C46DB0" w14:textId="77777777" w:rsidR="003709BC" w:rsidRDefault="003709BC" w:rsidP="003709BC">
      <w:r>
        <w:t>The abstract quantity kind of electric current which is the supertype of all current units.</w:t>
      </w:r>
      <w:r>
        <w:br/>
        <w:t>[QUDT]Electric Current is the flow (movement) of electric charge. The amount of electric current through some surface, e.g., a section through a copper conductor, is defined as the amount of electric charge flowing through that surface over time. Current is a scalar-valued quantity.</w:t>
      </w:r>
      <w:r>
        <w:br/>
        <w:t>The SI unit for measuring an electric current is the ampere, which is the flow of electric charge across a surface at the rate of one coulomb per second.</w:t>
      </w:r>
      <w:r>
        <w:br/>
      </w:r>
      <w:r>
        <w:br/>
        <w:t>[IDEAS] ElectricCurrent: A MeasureInstance whose members are Individuals that all have the same electric current flowing through them</w:t>
      </w:r>
      <w:r>
        <w:br/>
      </w:r>
    </w:p>
    <w:p w14:paraId="0BB0DC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0E5CF9"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116F90" w14:textId="77777777" w:rsidR="003709BC" w:rsidRDefault="003709BC" w:rsidP="003709BC"/>
    <w:p w14:paraId="64F19624" w14:textId="77777777" w:rsidR="003709BC" w:rsidRDefault="003709BC" w:rsidP="003709BC">
      <w:pPr>
        <w:pStyle w:val="Heading3"/>
        <w:spacing w:after="0"/>
        <w:ind w:left="1080"/>
      </w:pPr>
      <w:bookmarkStart w:id="2550" w:name="_7aac9204e48d9c2b482963eef790a460"/>
      <w:bookmarkStart w:id="2551" w:name="_Toc468649822"/>
      <w:r>
        <w:t>Class Electric Potential</w:t>
      </w:r>
      <w:bookmarkEnd w:id="2550"/>
      <w:r w:rsidRPr="003A31EC">
        <w:rPr>
          <w:rFonts w:cs="Arial"/>
        </w:rPr>
        <w:t xml:space="preserve"> </w:t>
      </w:r>
      <w:r>
        <w:rPr>
          <w:rFonts w:cs="Arial"/>
        </w:rPr>
        <w:fldChar w:fldCharType="begin"/>
      </w:r>
      <w:r>
        <w:instrText>XE"</w:instrText>
      </w:r>
      <w:r w:rsidRPr="00413D75">
        <w:rPr>
          <w:rFonts w:cs="Arial"/>
        </w:rPr>
        <w:instrText>Electric Potential</w:instrText>
      </w:r>
      <w:r>
        <w:instrText>"</w:instrText>
      </w:r>
      <w:r>
        <w:rPr>
          <w:rFonts w:cs="Arial"/>
        </w:rPr>
        <w:fldChar w:fldCharType="end"/>
      </w:r>
      <w:r>
        <w:rPr>
          <w:rFonts w:cs="Arial"/>
        </w:rPr>
        <w:t xml:space="preserve"> &lt;&lt;Quantity Kind&gt;&gt;</w:t>
      </w:r>
      <w:bookmarkEnd w:id="2551"/>
    </w:p>
    <w:p w14:paraId="2319D113" w14:textId="77777777" w:rsidR="003709BC" w:rsidRDefault="003709BC" w:rsidP="003709BC">
      <w:r>
        <w:t xml:space="preserve">[QUDT] Electric Potential is a scalar valued quantity associated with an electric field. </w:t>
      </w:r>
    </w:p>
    <w:p w14:paraId="307692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D5A4F9"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226CABC" w14:textId="77777777" w:rsidR="003709BC" w:rsidRDefault="003709BC" w:rsidP="003709BC"/>
    <w:p w14:paraId="353C65D0" w14:textId="77777777" w:rsidR="003709BC" w:rsidRDefault="003709BC" w:rsidP="003709BC">
      <w:pPr>
        <w:pStyle w:val="Heading3"/>
        <w:spacing w:after="0"/>
        <w:ind w:left="1080"/>
      </w:pPr>
      <w:bookmarkStart w:id="2552" w:name="_ea57260f2979c619952baa6afcbc9463"/>
      <w:bookmarkStart w:id="2553" w:name="_Toc468649823"/>
      <w:r>
        <w:t>Class Energy</w:t>
      </w:r>
      <w:bookmarkEnd w:id="2552"/>
      <w:r w:rsidRPr="003A31EC">
        <w:rPr>
          <w:rFonts w:cs="Arial"/>
        </w:rPr>
        <w:t xml:space="preserve"> </w:t>
      </w:r>
      <w:r>
        <w:rPr>
          <w:rFonts w:cs="Arial"/>
        </w:rPr>
        <w:fldChar w:fldCharType="begin"/>
      </w:r>
      <w:r>
        <w:instrText>XE"</w:instrText>
      </w:r>
      <w:r w:rsidRPr="00413D75">
        <w:rPr>
          <w:rFonts w:cs="Arial"/>
        </w:rPr>
        <w:instrText>Energy</w:instrText>
      </w:r>
      <w:r>
        <w:instrText>"</w:instrText>
      </w:r>
      <w:r>
        <w:rPr>
          <w:rFonts w:cs="Arial"/>
        </w:rPr>
        <w:fldChar w:fldCharType="end"/>
      </w:r>
      <w:r>
        <w:rPr>
          <w:rFonts w:cs="Arial"/>
        </w:rPr>
        <w:t xml:space="preserve"> &lt;&lt;Quantity Kind&gt;&gt;</w:t>
      </w:r>
      <w:bookmarkEnd w:id="2553"/>
    </w:p>
    <w:p w14:paraId="691ABC65" w14:textId="77777777" w:rsidR="003709BC" w:rsidRDefault="003709BC" w:rsidP="003709BC">
      <w:r>
        <w:t>The measure of energy- the ability to perform work (such as moving a mass).</w:t>
      </w:r>
    </w:p>
    <w:p w14:paraId="41BA54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51E600"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4F153D5" w14:textId="77777777" w:rsidR="003709BC" w:rsidRDefault="003709BC" w:rsidP="003709BC"/>
    <w:p w14:paraId="6929F74E" w14:textId="77777777" w:rsidR="003709BC" w:rsidRDefault="003709BC" w:rsidP="003709BC">
      <w:pPr>
        <w:pStyle w:val="Heading3"/>
        <w:spacing w:after="0"/>
        <w:ind w:left="1080"/>
      </w:pPr>
      <w:bookmarkStart w:id="2554" w:name="_461c64fcd6b81141f2e2167b16fd884b"/>
      <w:bookmarkStart w:id="2555" w:name="_Toc468649824"/>
      <w:r>
        <w:t>Class Force</w:t>
      </w:r>
      <w:bookmarkEnd w:id="2554"/>
      <w:r w:rsidRPr="003A31EC">
        <w:rPr>
          <w:rFonts w:cs="Arial"/>
        </w:rPr>
        <w:t xml:space="preserve"> </w:t>
      </w:r>
      <w:r>
        <w:rPr>
          <w:rFonts w:cs="Arial"/>
        </w:rPr>
        <w:fldChar w:fldCharType="begin"/>
      </w:r>
      <w:r>
        <w:instrText>XE"</w:instrText>
      </w:r>
      <w:r w:rsidRPr="00413D75">
        <w:rPr>
          <w:rFonts w:cs="Arial"/>
        </w:rPr>
        <w:instrText>Force</w:instrText>
      </w:r>
      <w:r>
        <w:instrText>"</w:instrText>
      </w:r>
      <w:r>
        <w:rPr>
          <w:rFonts w:cs="Arial"/>
        </w:rPr>
        <w:fldChar w:fldCharType="end"/>
      </w:r>
      <w:r>
        <w:rPr>
          <w:rFonts w:cs="Arial"/>
        </w:rPr>
        <w:t xml:space="preserve"> &lt;&lt;Quantity Kind&gt;&gt;</w:t>
      </w:r>
      <w:bookmarkEnd w:id="2555"/>
    </w:p>
    <w:p w14:paraId="0A015EF4" w14:textId="77777777" w:rsidR="003709BC" w:rsidRDefault="003709BC" w:rsidP="003709BC">
      <w:r>
        <w:t xml:space="preserve">(Physical) force is an influence that causes mass to accelerate. It may be experienced as a lift, a push, or a pull. </w:t>
      </w:r>
      <w:r>
        <w:br/>
        <w:t>Force is defined by Newton's Second Law as F = m · a, where F is force, m is mass and a is acceleration. Net force is mathematically equal to the time rate of change of the momentum of the body on which it acts. Since momentum is a vector quantity (has both a magnitude and direction).</w:t>
      </w:r>
    </w:p>
    <w:p w14:paraId="71A474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176098"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4E1834F" w14:textId="77777777" w:rsidR="003709BC" w:rsidRDefault="003709BC" w:rsidP="003709BC"/>
    <w:p w14:paraId="2A772A3E" w14:textId="77777777" w:rsidR="003709BC" w:rsidRDefault="003709BC" w:rsidP="003709BC">
      <w:pPr>
        <w:pStyle w:val="Heading3"/>
        <w:spacing w:after="0"/>
        <w:ind w:left="1080"/>
      </w:pPr>
      <w:bookmarkStart w:id="2556" w:name="_5d96dc9d0f754f8783e4cb576af9e156"/>
      <w:bookmarkStart w:id="2557" w:name="_Toc468649825"/>
      <w:r>
        <w:t>Class Frequency</w:t>
      </w:r>
      <w:bookmarkEnd w:id="2556"/>
      <w:r w:rsidRPr="003A31EC">
        <w:rPr>
          <w:rFonts w:cs="Arial"/>
        </w:rPr>
        <w:t xml:space="preserve"> </w:t>
      </w:r>
      <w:r>
        <w:rPr>
          <w:rFonts w:cs="Arial"/>
        </w:rPr>
        <w:fldChar w:fldCharType="begin"/>
      </w:r>
      <w:r>
        <w:instrText>XE"</w:instrText>
      </w:r>
      <w:r w:rsidRPr="00413D75">
        <w:rPr>
          <w:rFonts w:cs="Arial"/>
        </w:rPr>
        <w:instrText>Frequency</w:instrText>
      </w:r>
      <w:r>
        <w:instrText>"</w:instrText>
      </w:r>
      <w:r>
        <w:rPr>
          <w:rFonts w:cs="Arial"/>
        </w:rPr>
        <w:fldChar w:fldCharType="end"/>
      </w:r>
      <w:r>
        <w:rPr>
          <w:rFonts w:cs="Arial"/>
        </w:rPr>
        <w:t xml:space="preserve"> &lt;&lt;Quantity Kind&gt;&gt;</w:t>
      </w:r>
      <w:bookmarkEnd w:id="2557"/>
    </w:p>
    <w:p w14:paraId="389C5D5F" w14:textId="77777777" w:rsidR="003709BC" w:rsidRDefault="003709BC" w:rsidP="003709BC">
      <w:r>
        <w:t>Repetitions per unit of time. e.g., Hertz.</w:t>
      </w:r>
      <w:r>
        <w:br/>
      </w:r>
      <w:r>
        <w:br/>
        <w:t>[IDEAS] Frequency: A MeasureInstance whose instances are Individuals that all oscillate at the same frequency</w:t>
      </w:r>
    </w:p>
    <w:p w14:paraId="61B6DEF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F94F204"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0154B15" w14:textId="77777777" w:rsidR="003709BC" w:rsidRDefault="003709BC" w:rsidP="003709BC"/>
    <w:p w14:paraId="5BEE5758" w14:textId="77777777" w:rsidR="003709BC" w:rsidRDefault="003709BC" w:rsidP="003709BC">
      <w:pPr>
        <w:pStyle w:val="Heading3"/>
        <w:spacing w:after="0"/>
        <w:ind w:left="1080"/>
      </w:pPr>
      <w:bookmarkStart w:id="2558" w:name="_885fde8f813da57918502883213c6a13"/>
      <w:bookmarkStart w:id="2559" w:name="_Toc468649826"/>
      <w:r>
        <w:t>Class Length</w:t>
      </w:r>
      <w:bookmarkEnd w:id="2558"/>
      <w:r w:rsidRPr="003A31EC">
        <w:rPr>
          <w:rFonts w:cs="Arial"/>
        </w:rPr>
        <w:t xml:space="preserve"> </w:t>
      </w:r>
      <w:r>
        <w:rPr>
          <w:rFonts w:cs="Arial"/>
        </w:rPr>
        <w:fldChar w:fldCharType="begin"/>
      </w:r>
      <w:r>
        <w:instrText>XE"</w:instrText>
      </w:r>
      <w:r w:rsidRPr="00413D75">
        <w:rPr>
          <w:rFonts w:cs="Arial"/>
        </w:rPr>
        <w:instrText>Length</w:instrText>
      </w:r>
      <w:r>
        <w:instrText>"</w:instrText>
      </w:r>
      <w:r>
        <w:rPr>
          <w:rFonts w:cs="Arial"/>
        </w:rPr>
        <w:fldChar w:fldCharType="end"/>
      </w:r>
      <w:r>
        <w:rPr>
          <w:rFonts w:cs="Arial"/>
        </w:rPr>
        <w:t xml:space="preserve"> &lt;&lt;Quantity Kind&gt;&gt;</w:t>
      </w:r>
      <w:bookmarkEnd w:id="2559"/>
    </w:p>
    <w:p w14:paraId="6199A854" w14:textId="77777777" w:rsidR="003709BC" w:rsidRDefault="003709BC" w:rsidP="003709BC">
      <w:r>
        <w:t>The abstract unit of distance (or length) which is the supertype of all length units and also acts as its "quantity kind".</w:t>
      </w:r>
      <w:r>
        <w:br/>
      </w:r>
      <w:r>
        <w:br/>
        <w:t>In the International System of Quantities, length is any quantity with dimension distance. In other contexts "length" is the measured dimension of an object.</w:t>
      </w:r>
      <w:r>
        <w:br/>
      </w:r>
      <w:r>
        <w:br/>
        <w:t>[IDEAS] Length: A MeasureInstance whose instances are Individuals that all have the same length</w:t>
      </w:r>
    </w:p>
    <w:p w14:paraId="5EDB84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823744"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C8EE52C" w14:textId="77777777" w:rsidR="003709BC" w:rsidRDefault="003709BC" w:rsidP="003709BC"/>
    <w:p w14:paraId="40FAAF09" w14:textId="77777777" w:rsidR="003709BC" w:rsidRDefault="003709BC" w:rsidP="003709BC">
      <w:pPr>
        <w:pStyle w:val="Heading3"/>
        <w:spacing w:after="0"/>
        <w:ind w:left="1080"/>
      </w:pPr>
      <w:bookmarkStart w:id="2560" w:name="_ff2fd59a1fdb7a3ed9d908029aecd5d7"/>
      <w:bookmarkStart w:id="2561" w:name="_Toc468649827"/>
      <w:r>
        <w:t>Class Luminosity</w:t>
      </w:r>
      <w:bookmarkEnd w:id="2560"/>
      <w:r w:rsidRPr="003A31EC">
        <w:rPr>
          <w:rFonts w:cs="Arial"/>
        </w:rPr>
        <w:t xml:space="preserve"> </w:t>
      </w:r>
      <w:r>
        <w:rPr>
          <w:rFonts w:cs="Arial"/>
        </w:rPr>
        <w:fldChar w:fldCharType="begin"/>
      </w:r>
      <w:r>
        <w:instrText>XE"</w:instrText>
      </w:r>
      <w:r w:rsidRPr="00413D75">
        <w:rPr>
          <w:rFonts w:cs="Arial"/>
        </w:rPr>
        <w:instrText>Luminosity</w:instrText>
      </w:r>
      <w:r>
        <w:instrText>"</w:instrText>
      </w:r>
      <w:r>
        <w:rPr>
          <w:rFonts w:cs="Arial"/>
        </w:rPr>
        <w:fldChar w:fldCharType="end"/>
      </w:r>
      <w:r>
        <w:rPr>
          <w:rFonts w:cs="Arial"/>
        </w:rPr>
        <w:t xml:space="preserve"> &lt;&lt;Quantity Kind&gt;&gt;</w:t>
      </w:r>
      <w:bookmarkEnd w:id="2561"/>
    </w:p>
    <w:p w14:paraId="6C19D564" w14:textId="77777777" w:rsidR="003709BC" w:rsidRDefault="003709BC" w:rsidP="003709BC">
      <w:r>
        <w:t>Luminosity ( or luminous intensity ) is a measure of the wavelength-weighted power emitted by a light source in a particular direction per unit solid angle, based on the luminosity function, a standardized model of the sensitivity of the human eye. The SI unit of luminous intensity is the candela (cd), an SI base unit.</w:t>
      </w:r>
      <w:r>
        <w:br/>
      </w:r>
      <w:r>
        <w:br/>
        <w:t>[IDEAS] LuminousIntensity:  A MeasureInstance whose members are Individuals that all have the same luminous intensity</w:t>
      </w:r>
    </w:p>
    <w:p w14:paraId="361C57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5426B3"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F5DA341" w14:textId="77777777" w:rsidR="003709BC" w:rsidRDefault="003709BC" w:rsidP="003709BC"/>
    <w:p w14:paraId="564CC2C3" w14:textId="77777777" w:rsidR="003709BC" w:rsidRDefault="003709BC" w:rsidP="003709BC">
      <w:pPr>
        <w:pStyle w:val="Heading3"/>
        <w:spacing w:after="0"/>
        <w:ind w:left="1080"/>
      </w:pPr>
      <w:bookmarkStart w:id="2562" w:name="_a7b0856e414fe8814134cb5482790981"/>
      <w:bookmarkStart w:id="2563" w:name="_Toc468649828"/>
      <w:r>
        <w:t>Class Mass</w:t>
      </w:r>
      <w:bookmarkEnd w:id="2562"/>
      <w:r w:rsidRPr="003A31EC">
        <w:rPr>
          <w:rFonts w:cs="Arial"/>
        </w:rPr>
        <w:t xml:space="preserve"> </w:t>
      </w:r>
      <w:r>
        <w:rPr>
          <w:rFonts w:cs="Arial"/>
        </w:rPr>
        <w:fldChar w:fldCharType="begin"/>
      </w:r>
      <w:r>
        <w:instrText>XE"</w:instrText>
      </w:r>
      <w:r w:rsidRPr="00413D75">
        <w:rPr>
          <w:rFonts w:cs="Arial"/>
        </w:rPr>
        <w:instrText>Mass</w:instrText>
      </w:r>
      <w:r>
        <w:instrText>"</w:instrText>
      </w:r>
      <w:r>
        <w:rPr>
          <w:rFonts w:cs="Arial"/>
        </w:rPr>
        <w:fldChar w:fldCharType="end"/>
      </w:r>
      <w:r>
        <w:rPr>
          <w:rFonts w:cs="Arial"/>
        </w:rPr>
        <w:t xml:space="preserve"> &lt;&lt;Quantity Kind&gt;&gt;</w:t>
      </w:r>
      <w:bookmarkEnd w:id="2563"/>
    </w:p>
    <w:p w14:paraId="59D89DFC" w14:textId="77777777" w:rsidR="003709BC" w:rsidRDefault="003709BC" w:rsidP="003709BC">
      <w:r>
        <w:t>The abstract unit of Mass which is the supertype of all mass units and also acts as its "quantity kind".</w:t>
      </w:r>
      <w:r>
        <w:br/>
        <w:t xml:space="preserve">The mass of a body is a measure of its inertial property or how much matter it contains. The weight of a body is a measure of the force exerted on it by gravity or the force needed to support it. Gravity on earth gives a body a downward acceleration of about 9.8 m/s2.The SI unit of mass is the kilogram (kg). </w:t>
      </w:r>
      <w:r>
        <w:br/>
      </w:r>
      <w:r>
        <w:br/>
        <w:t>[IDEAS] Mass: A MeasureInstance whose members are Individuals that all have the same mass.</w:t>
      </w:r>
    </w:p>
    <w:p w14:paraId="6631C3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13043D"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A9649D6" w14:textId="77777777" w:rsidR="003709BC" w:rsidRDefault="003709BC" w:rsidP="003709BC"/>
    <w:p w14:paraId="529B80FD" w14:textId="77777777" w:rsidR="003709BC" w:rsidRDefault="003709BC" w:rsidP="003709BC">
      <w:pPr>
        <w:pStyle w:val="Heading3"/>
        <w:spacing w:after="0"/>
        <w:ind w:left="1080"/>
      </w:pPr>
      <w:bookmarkStart w:id="2564" w:name="_6b151f0ad35a18e762625e7a740143dd"/>
      <w:bookmarkStart w:id="2565" w:name="_Toc468649829"/>
      <w:r>
        <w:t>Class Mass Density</w:t>
      </w:r>
      <w:bookmarkEnd w:id="2564"/>
      <w:r w:rsidRPr="003A31EC">
        <w:rPr>
          <w:rFonts w:cs="Arial"/>
        </w:rPr>
        <w:t xml:space="preserve"> </w:t>
      </w:r>
      <w:r>
        <w:rPr>
          <w:rFonts w:cs="Arial"/>
        </w:rPr>
        <w:fldChar w:fldCharType="begin"/>
      </w:r>
      <w:r>
        <w:instrText>XE"</w:instrText>
      </w:r>
      <w:r w:rsidRPr="00413D75">
        <w:rPr>
          <w:rFonts w:cs="Arial"/>
        </w:rPr>
        <w:instrText>Mass Density</w:instrText>
      </w:r>
      <w:r>
        <w:instrText>"</w:instrText>
      </w:r>
      <w:r>
        <w:rPr>
          <w:rFonts w:cs="Arial"/>
        </w:rPr>
        <w:fldChar w:fldCharType="end"/>
      </w:r>
      <w:r>
        <w:rPr>
          <w:rFonts w:cs="Arial"/>
        </w:rPr>
        <w:t xml:space="preserve"> &lt;&lt;Quantity Kind&gt;&gt;</w:t>
      </w:r>
      <w:bookmarkEnd w:id="2565"/>
    </w:p>
    <w:p w14:paraId="32B0597B" w14:textId="77777777" w:rsidR="003709BC" w:rsidRDefault="003709BC" w:rsidP="003709BC">
      <w:r>
        <w:t>The density, or more precisely, the volumetric mass density, of a substance is its mass per unit volume. The symbol most often used for density is ρ (the lower case Greek letter rho). Mathematically, density is defined as mass divided by volume.</w:t>
      </w:r>
    </w:p>
    <w:p w14:paraId="326588E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4272EA"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C3F6928" w14:textId="77777777" w:rsidR="003709BC" w:rsidRDefault="003709BC" w:rsidP="003709BC"/>
    <w:p w14:paraId="47B1D79B" w14:textId="77777777" w:rsidR="003709BC" w:rsidRDefault="003709BC" w:rsidP="003709BC">
      <w:pPr>
        <w:pStyle w:val="Heading3"/>
        <w:spacing w:after="0"/>
        <w:ind w:left="1080"/>
      </w:pPr>
      <w:bookmarkStart w:id="2566" w:name="_4edbe7e35f43a700b95fb3878c680910"/>
      <w:bookmarkStart w:id="2567" w:name="_Toc468649830"/>
      <w:r>
        <w:t>Class Physical Quantity</w:t>
      </w:r>
      <w:bookmarkEnd w:id="2566"/>
      <w:r w:rsidRPr="003A31EC">
        <w:rPr>
          <w:rFonts w:cs="Arial"/>
        </w:rPr>
        <w:t xml:space="preserve"> </w:t>
      </w:r>
      <w:r>
        <w:rPr>
          <w:rFonts w:cs="Arial"/>
        </w:rPr>
        <w:fldChar w:fldCharType="begin"/>
      </w:r>
      <w:r>
        <w:instrText>XE"</w:instrText>
      </w:r>
      <w:r w:rsidRPr="00413D75">
        <w:rPr>
          <w:rFonts w:cs="Arial"/>
        </w:rPr>
        <w:instrText>Physical Quantity</w:instrText>
      </w:r>
      <w:r>
        <w:instrText>"</w:instrText>
      </w:r>
      <w:r>
        <w:rPr>
          <w:rFonts w:cs="Arial"/>
        </w:rPr>
        <w:fldChar w:fldCharType="end"/>
      </w:r>
      <w:r>
        <w:rPr>
          <w:rFonts w:cs="Arial"/>
        </w:rPr>
        <w:t xml:space="preserve"> &lt;&lt;Quantity Kind&gt;&gt;</w:t>
      </w:r>
      <w:bookmarkEnd w:id="2567"/>
    </w:p>
    <w:p w14:paraId="0CA9385E" w14:textId="77777777" w:rsidR="003709BC" w:rsidRDefault="003709BC" w:rsidP="003709BC">
      <w:r>
        <w:t>A measurable property of a physical object.</w:t>
      </w:r>
    </w:p>
    <w:p w14:paraId="52E4269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A88044" w14:textId="77777777" w:rsidR="003709BC" w:rsidRDefault="003D454B" w:rsidP="003709BC">
      <w:pPr>
        <w:ind w:left="360"/>
      </w:pPr>
      <w:hyperlink w:anchor="_8942b77360f32c71454a54816b872e65" w:history="1">
        <w:r w:rsidR="003709BC">
          <w:rPr>
            <w:rStyle w:val="Hyperlink"/>
          </w:rPr>
          <w:t>Unit Value</w:t>
        </w:r>
      </w:hyperlink>
    </w:p>
    <w:p w14:paraId="7C4D6047" w14:textId="77777777" w:rsidR="003709BC" w:rsidRDefault="003709BC" w:rsidP="003709BC"/>
    <w:p w14:paraId="3F73911C" w14:textId="77777777" w:rsidR="003709BC" w:rsidRDefault="003709BC" w:rsidP="003709BC">
      <w:pPr>
        <w:pStyle w:val="Heading3"/>
        <w:spacing w:after="0"/>
        <w:ind w:left="1080"/>
      </w:pPr>
      <w:bookmarkStart w:id="2568" w:name="_59728fc0bf23352475f1dd7faa458de0"/>
      <w:bookmarkStart w:id="2569" w:name="_Toc468649831"/>
      <w:r>
        <w:t>Class Power</w:t>
      </w:r>
      <w:bookmarkEnd w:id="2568"/>
      <w:r w:rsidRPr="003A31EC">
        <w:rPr>
          <w:rFonts w:cs="Arial"/>
        </w:rPr>
        <w:t xml:space="preserve"> </w:t>
      </w:r>
      <w:r>
        <w:rPr>
          <w:rFonts w:cs="Arial"/>
        </w:rPr>
        <w:fldChar w:fldCharType="begin"/>
      </w:r>
      <w:r>
        <w:instrText>XE"</w:instrText>
      </w:r>
      <w:r w:rsidRPr="00413D75">
        <w:rPr>
          <w:rFonts w:cs="Arial"/>
        </w:rPr>
        <w:instrText>Power</w:instrText>
      </w:r>
      <w:r>
        <w:instrText>"</w:instrText>
      </w:r>
      <w:r>
        <w:rPr>
          <w:rFonts w:cs="Arial"/>
        </w:rPr>
        <w:fldChar w:fldCharType="end"/>
      </w:r>
      <w:r>
        <w:rPr>
          <w:rFonts w:cs="Arial"/>
        </w:rPr>
        <w:t xml:space="preserve"> &lt;&lt;Quantity Kind&gt;&gt;</w:t>
      </w:r>
      <w:bookmarkEnd w:id="2569"/>
    </w:p>
    <w:p w14:paraId="4F92A8D3" w14:textId="77777777" w:rsidR="003709BC" w:rsidRDefault="003709BC" w:rsidP="003709BC">
      <w:r>
        <w:t xml:space="preserve">(Physical) power is the rate at which work is performed or energy is transmitted, or the amount of energy required or expended for a given unit of time. As a rate of change of work done or the energy of a subsystem, power is: P = W/t where P is power W is work t is time. </w:t>
      </w:r>
    </w:p>
    <w:p w14:paraId="486395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72AED9" w14:textId="77777777" w:rsidR="003709BC" w:rsidRDefault="003D454B" w:rsidP="003709BC">
      <w:pPr>
        <w:ind w:left="360"/>
      </w:pPr>
      <w:hyperlink w:anchor="_4edbe7e35f43a700b95fb3878c680910" w:history="1">
        <w:r w:rsidR="003709BC">
          <w:rPr>
            <w:rStyle w:val="Hyperlink"/>
          </w:rPr>
          <w:t>Physical Quantity</w:t>
        </w:r>
      </w:hyperlink>
    </w:p>
    <w:p w14:paraId="5DAA84DC" w14:textId="77777777" w:rsidR="003709BC" w:rsidRDefault="003709BC" w:rsidP="003709BC"/>
    <w:p w14:paraId="71B7D771" w14:textId="77777777" w:rsidR="003709BC" w:rsidRDefault="003709BC" w:rsidP="003709BC">
      <w:pPr>
        <w:pStyle w:val="Heading3"/>
        <w:spacing w:after="0"/>
        <w:ind w:left="1080"/>
      </w:pPr>
      <w:bookmarkStart w:id="2570" w:name="_c67b0ee34230638e3771f6e7cac74104"/>
      <w:bookmarkStart w:id="2571" w:name="_Toc468649832"/>
      <w:r>
        <w:t>Class Pressure</w:t>
      </w:r>
      <w:bookmarkEnd w:id="2570"/>
      <w:r w:rsidRPr="003A31EC">
        <w:rPr>
          <w:rFonts w:cs="Arial"/>
        </w:rPr>
        <w:t xml:space="preserve"> </w:t>
      </w:r>
      <w:r>
        <w:rPr>
          <w:rFonts w:cs="Arial"/>
        </w:rPr>
        <w:fldChar w:fldCharType="begin"/>
      </w:r>
      <w:r>
        <w:instrText>XE"</w:instrText>
      </w:r>
      <w:r w:rsidRPr="00413D75">
        <w:rPr>
          <w:rFonts w:cs="Arial"/>
        </w:rPr>
        <w:instrText>Pressure</w:instrText>
      </w:r>
      <w:r>
        <w:instrText>"</w:instrText>
      </w:r>
      <w:r>
        <w:rPr>
          <w:rFonts w:cs="Arial"/>
        </w:rPr>
        <w:fldChar w:fldCharType="end"/>
      </w:r>
      <w:r>
        <w:rPr>
          <w:rFonts w:cs="Arial"/>
        </w:rPr>
        <w:t xml:space="preserve"> &lt;&lt;Quantity Kind&gt;&gt;</w:t>
      </w:r>
      <w:bookmarkEnd w:id="2571"/>
    </w:p>
    <w:p w14:paraId="34D0FCFE" w14:textId="77777777" w:rsidR="003709BC" w:rsidRDefault="003709BC" w:rsidP="003709BC">
      <w:r>
        <w:t>A quantity kind representing the continuous physical force exerted on or against an object by something in contact with it.</w:t>
      </w:r>
    </w:p>
    <w:p w14:paraId="508668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5D2001"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2A196C3" w14:textId="77777777" w:rsidR="003709BC" w:rsidRDefault="003709BC" w:rsidP="003709BC"/>
    <w:p w14:paraId="4C218CDB" w14:textId="77777777" w:rsidR="003709BC" w:rsidRDefault="003709BC" w:rsidP="003709BC">
      <w:pPr>
        <w:pStyle w:val="Heading3"/>
        <w:spacing w:after="0"/>
        <w:ind w:left="1080"/>
      </w:pPr>
      <w:bookmarkStart w:id="2572" w:name="_c350713d905489c17f201d4d29af6aab"/>
      <w:bookmarkStart w:id="2573" w:name="_Toc468649833"/>
      <w:r>
        <w:t>Class Radiation Exposure</w:t>
      </w:r>
      <w:bookmarkEnd w:id="2572"/>
      <w:r w:rsidRPr="003A31EC">
        <w:rPr>
          <w:rFonts w:cs="Arial"/>
        </w:rPr>
        <w:t xml:space="preserve"> </w:t>
      </w:r>
      <w:r>
        <w:rPr>
          <w:rFonts w:cs="Arial"/>
        </w:rPr>
        <w:fldChar w:fldCharType="begin"/>
      </w:r>
      <w:r>
        <w:instrText>XE"</w:instrText>
      </w:r>
      <w:r w:rsidRPr="00413D75">
        <w:rPr>
          <w:rFonts w:cs="Arial"/>
        </w:rPr>
        <w:instrText>Radiation Exposure</w:instrText>
      </w:r>
      <w:r>
        <w:instrText>"</w:instrText>
      </w:r>
      <w:r>
        <w:rPr>
          <w:rFonts w:cs="Arial"/>
        </w:rPr>
        <w:fldChar w:fldCharType="end"/>
      </w:r>
      <w:r>
        <w:rPr>
          <w:rFonts w:cs="Arial"/>
        </w:rPr>
        <w:t xml:space="preserve"> &lt;&lt;Quantity Kind&gt;&gt;</w:t>
      </w:r>
      <w:bookmarkEnd w:id="2573"/>
    </w:p>
    <w:p w14:paraId="3E259B7B" w14:textId="77777777" w:rsidR="003709BC" w:rsidRDefault="003709BC" w:rsidP="003709BC">
      <w:r>
        <w:t>A measure of exposure to radiation.</w:t>
      </w:r>
    </w:p>
    <w:p w14:paraId="43CA83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1304A8"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A686EF" w14:textId="77777777" w:rsidR="003709BC" w:rsidRDefault="003709BC" w:rsidP="003709BC"/>
    <w:p w14:paraId="169359DD" w14:textId="77777777" w:rsidR="003709BC" w:rsidRDefault="003709BC" w:rsidP="003709BC">
      <w:pPr>
        <w:pStyle w:val="Heading3"/>
        <w:spacing w:after="0"/>
        <w:ind w:left="1080"/>
      </w:pPr>
      <w:bookmarkStart w:id="2574" w:name="_23c06325520fb39b8bbd635028e80d47"/>
      <w:bookmarkStart w:id="2575" w:name="_Toc468649834"/>
      <w:r>
        <w:t>Class Radioactivity</w:t>
      </w:r>
      <w:bookmarkEnd w:id="2574"/>
      <w:r w:rsidRPr="003A31EC">
        <w:rPr>
          <w:rFonts w:cs="Arial"/>
        </w:rPr>
        <w:t xml:space="preserve"> </w:t>
      </w:r>
      <w:r>
        <w:rPr>
          <w:rFonts w:cs="Arial"/>
        </w:rPr>
        <w:fldChar w:fldCharType="begin"/>
      </w:r>
      <w:r>
        <w:instrText>XE"</w:instrText>
      </w:r>
      <w:r w:rsidRPr="00413D75">
        <w:rPr>
          <w:rFonts w:cs="Arial"/>
        </w:rPr>
        <w:instrText>Radioactivity</w:instrText>
      </w:r>
      <w:r>
        <w:instrText>"</w:instrText>
      </w:r>
      <w:r>
        <w:rPr>
          <w:rFonts w:cs="Arial"/>
        </w:rPr>
        <w:fldChar w:fldCharType="end"/>
      </w:r>
      <w:r>
        <w:rPr>
          <w:rFonts w:cs="Arial"/>
        </w:rPr>
        <w:t xml:space="preserve"> &lt;&lt;Quantity Kind&gt;&gt;</w:t>
      </w:r>
      <w:bookmarkEnd w:id="2575"/>
    </w:p>
    <w:p w14:paraId="2DEB415D" w14:textId="77777777" w:rsidR="003709BC" w:rsidRDefault="003709BC" w:rsidP="003709BC">
      <w:r>
        <w:t>Radioactivity is a quantity kind that refers to the amount of ionizing radiation released by a material. Whether it emits alpha or beta particles, gamma rays, x-rays, or neutrons, a quantity of radioactive material is expressed in terms of its radioactivity (or simply its activity), which represents how many atoms in the material decay in a given time period. The units of measure for radioactivity are the curie (Ci) and Becquerel (Bq).</w:t>
      </w:r>
    </w:p>
    <w:p w14:paraId="35374A9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35CA2B"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B998D65" w14:textId="77777777" w:rsidR="003709BC" w:rsidRDefault="003709BC" w:rsidP="003709BC"/>
    <w:p w14:paraId="6CD210E3" w14:textId="77777777" w:rsidR="003709BC" w:rsidRDefault="003709BC" w:rsidP="003709BC">
      <w:pPr>
        <w:pStyle w:val="Heading3"/>
        <w:spacing w:after="0"/>
        <w:ind w:left="1080"/>
      </w:pPr>
      <w:bookmarkStart w:id="2576" w:name="_a732f539bbe75d1a083b33a8999bbd6f"/>
      <w:bookmarkStart w:id="2577" w:name="_Toc468649835"/>
      <w:r>
        <w:t>Class Speed</w:t>
      </w:r>
      <w:bookmarkEnd w:id="2576"/>
      <w:r w:rsidRPr="003A31EC">
        <w:rPr>
          <w:rFonts w:cs="Arial"/>
        </w:rPr>
        <w:t xml:space="preserve"> </w:t>
      </w:r>
      <w:r>
        <w:rPr>
          <w:rFonts w:cs="Arial"/>
        </w:rPr>
        <w:fldChar w:fldCharType="begin"/>
      </w:r>
      <w:r>
        <w:instrText>XE"</w:instrText>
      </w:r>
      <w:r w:rsidRPr="00413D75">
        <w:rPr>
          <w:rFonts w:cs="Arial"/>
        </w:rPr>
        <w:instrText>Speed</w:instrText>
      </w:r>
      <w:r>
        <w:instrText>"</w:instrText>
      </w:r>
      <w:r>
        <w:rPr>
          <w:rFonts w:cs="Arial"/>
        </w:rPr>
        <w:fldChar w:fldCharType="end"/>
      </w:r>
      <w:r>
        <w:rPr>
          <w:rFonts w:cs="Arial"/>
        </w:rPr>
        <w:t xml:space="preserve"> &lt;&lt;Quantity Kind&gt;&gt;</w:t>
      </w:r>
      <w:bookmarkEnd w:id="2577"/>
    </w:p>
    <w:p w14:paraId="51DED351" w14:textId="77777777" w:rsidR="003709BC" w:rsidRDefault="003709BC" w:rsidP="003709BC">
      <w:r>
        <w:t>A Quantity kind representing distance per unit of time.</w:t>
      </w:r>
    </w:p>
    <w:p w14:paraId="6C5DB8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33F9"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86C12F" w14:textId="77777777" w:rsidR="003709BC" w:rsidRDefault="003709BC" w:rsidP="003709BC"/>
    <w:p w14:paraId="1DADE6DE" w14:textId="77777777" w:rsidR="003709BC" w:rsidRDefault="003709BC" w:rsidP="003709BC">
      <w:pPr>
        <w:pStyle w:val="Heading3"/>
        <w:spacing w:after="0"/>
        <w:ind w:left="1080"/>
      </w:pPr>
      <w:bookmarkStart w:id="2578" w:name="_958505c33e602420c36d1e03c936ad31"/>
      <w:bookmarkStart w:id="2579" w:name="_Toc468649836"/>
      <w:r>
        <w:t>Class Temperature</w:t>
      </w:r>
      <w:bookmarkEnd w:id="2578"/>
      <w:r w:rsidRPr="003A31EC">
        <w:rPr>
          <w:rFonts w:cs="Arial"/>
        </w:rPr>
        <w:t xml:space="preserve"> </w:t>
      </w:r>
      <w:r>
        <w:rPr>
          <w:rFonts w:cs="Arial"/>
        </w:rPr>
        <w:fldChar w:fldCharType="begin"/>
      </w:r>
      <w:r>
        <w:instrText>XE"</w:instrText>
      </w:r>
      <w:r w:rsidRPr="00413D75">
        <w:rPr>
          <w:rFonts w:cs="Arial"/>
        </w:rPr>
        <w:instrText>Temperature</w:instrText>
      </w:r>
      <w:r>
        <w:instrText>"</w:instrText>
      </w:r>
      <w:r>
        <w:rPr>
          <w:rFonts w:cs="Arial"/>
        </w:rPr>
        <w:fldChar w:fldCharType="end"/>
      </w:r>
      <w:r>
        <w:rPr>
          <w:rFonts w:cs="Arial"/>
        </w:rPr>
        <w:t xml:space="preserve"> &lt;&lt;Quantity Kind&gt;&gt;</w:t>
      </w:r>
      <w:bookmarkEnd w:id="2579"/>
    </w:p>
    <w:p w14:paraId="337E8E5E" w14:textId="77777777" w:rsidR="003709BC" w:rsidRDefault="003709BC" w:rsidP="003709BC">
      <w:r>
        <w:t>The abstract quantity kind of Thermodynamic temperature which is the supertype of all  temperature units and also acts as its "quantity kind".</w:t>
      </w:r>
      <w:r>
        <w:br/>
        <w:t>Thermodynamic temperature is the absolute measure of temperature and it is one of the principal parameters of thermodynamics.</w:t>
      </w:r>
      <w:r>
        <w:br/>
        <w:t>Thermodynamic temperature is defined by the third law of thermodynamics in which the theoretically lowest temperature is the null or zero point.</w:t>
      </w:r>
      <w:r>
        <w:br/>
      </w:r>
      <w:r>
        <w:br/>
        <w:t xml:space="preserve">[IDEAS] ThermodynamicTemperature: </w:t>
      </w:r>
    </w:p>
    <w:p w14:paraId="19287D1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52FBF9"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27995088" w14:textId="77777777" w:rsidR="003709BC" w:rsidRDefault="003709BC" w:rsidP="003709BC"/>
    <w:p w14:paraId="3FB3396A" w14:textId="77777777" w:rsidR="003709BC" w:rsidRDefault="003709BC" w:rsidP="003709BC">
      <w:pPr>
        <w:pStyle w:val="Heading3"/>
        <w:spacing w:after="0"/>
        <w:ind w:left="1080"/>
      </w:pPr>
      <w:bookmarkStart w:id="2580" w:name="_9c1e929ddcda94c797dc6188f6e4b6b2"/>
      <w:bookmarkStart w:id="2581" w:name="_Toc468649837"/>
      <w:r>
        <w:t>Class Volume</w:t>
      </w:r>
      <w:bookmarkEnd w:id="2580"/>
      <w:r w:rsidRPr="003A31EC">
        <w:rPr>
          <w:rFonts w:cs="Arial"/>
        </w:rPr>
        <w:t xml:space="preserve"> </w:t>
      </w:r>
      <w:r>
        <w:rPr>
          <w:rFonts w:cs="Arial"/>
        </w:rPr>
        <w:fldChar w:fldCharType="begin"/>
      </w:r>
      <w:r>
        <w:instrText>XE"</w:instrText>
      </w:r>
      <w:r w:rsidRPr="00413D75">
        <w:rPr>
          <w:rFonts w:cs="Arial"/>
        </w:rPr>
        <w:instrText>Volume</w:instrText>
      </w:r>
      <w:r>
        <w:instrText>"</w:instrText>
      </w:r>
      <w:r>
        <w:rPr>
          <w:rFonts w:cs="Arial"/>
        </w:rPr>
        <w:fldChar w:fldCharType="end"/>
      </w:r>
      <w:r>
        <w:rPr>
          <w:rFonts w:cs="Arial"/>
        </w:rPr>
        <w:t xml:space="preserve"> &lt;&lt;Quantity Kind&gt;&gt;</w:t>
      </w:r>
      <w:bookmarkEnd w:id="2581"/>
    </w:p>
    <w:p w14:paraId="59AE6056" w14:textId="77777777" w:rsidR="003709BC" w:rsidRDefault="003709BC" w:rsidP="003709BC">
      <w:r>
        <w:t>A quantity kind for the amount of space that a substance or object occupies.</w:t>
      </w:r>
    </w:p>
    <w:p w14:paraId="11B2B2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715B93" w14:textId="77777777" w:rsidR="003709BC" w:rsidRDefault="003D454B"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AD2DC50" w14:textId="77777777" w:rsidR="003709BC" w:rsidRDefault="003709BC" w:rsidP="003709BC"/>
    <w:p w14:paraId="565AAE98" w14:textId="77777777" w:rsidR="003709BC" w:rsidRDefault="003709BC" w:rsidP="003709BC">
      <w:pPr>
        <w:spacing w:after="200" w:line="276" w:lineRule="auto"/>
        <w:rPr>
          <w:b/>
          <w:bCs/>
          <w:color w:val="365F91"/>
          <w:sz w:val="40"/>
          <w:szCs w:val="40"/>
        </w:rPr>
      </w:pPr>
      <w:r>
        <w:br w:type="page"/>
      </w:r>
    </w:p>
    <w:p w14:paraId="6FE8ECA2" w14:textId="77777777" w:rsidR="003709BC" w:rsidRDefault="003709BC" w:rsidP="003709BC">
      <w:pPr>
        <w:pStyle w:val="Heading2"/>
      </w:pPr>
      <w:bookmarkStart w:id="2582" w:name="_Toc468649838"/>
      <w:r>
        <w:t>Threat-risk-conceptual-model::Generic Concept Library::Resources</w:t>
      </w:r>
      <w:bookmarkEnd w:id="2582"/>
    </w:p>
    <w:p w14:paraId="55CB06E0" w14:textId="77777777" w:rsidR="003709BC" w:rsidRDefault="003709BC" w:rsidP="008C7C30">
      <w:pPr>
        <w:pStyle w:val="BodyText"/>
      </w:pPr>
      <w:r>
        <w:t>This package represents concepts concerning resources. A resource is a role of any entity such that it supports or impacts in a process, impacts the objectives of stakeholders or is the basis of the capability of an actor.</w:t>
      </w:r>
      <w:r>
        <w:br/>
        <w:t>As a role, “Resource” is intended to "mix in" with an entity type such as "Person" or "Process" such that the use of that entity may be understood.</w:t>
      </w:r>
      <w:r>
        <w:br/>
        <w:t>Resources that are a Primary Asset are those that are the direct subject of a stakeholder's objectives.</w:t>
      </w:r>
    </w:p>
    <w:p w14:paraId="68D39B4F" w14:textId="77777777" w:rsidR="003709BC" w:rsidRDefault="003709BC" w:rsidP="003709BC">
      <w:pPr>
        <w:pStyle w:val="Heading3"/>
        <w:spacing w:after="0"/>
        <w:ind w:left="1080"/>
      </w:pPr>
      <w:bookmarkStart w:id="2583" w:name="_Toc468649839"/>
      <w:r>
        <w:t>Diagram: Resource</w:t>
      </w:r>
      <w:bookmarkEnd w:id="2583"/>
    </w:p>
    <w:p w14:paraId="18FA2109" w14:textId="77777777" w:rsidR="003709BC" w:rsidRDefault="003709BC" w:rsidP="003709BC">
      <w:pPr>
        <w:jc w:val="center"/>
        <w:rPr>
          <w:rFonts w:cs="Arial"/>
        </w:rPr>
      </w:pPr>
      <w:r>
        <w:rPr>
          <w:noProof/>
        </w:rPr>
        <w:drawing>
          <wp:inline distT="0" distB="0" distL="0" distR="0" wp14:anchorId="385597D6" wp14:editId="46AEC9CE">
            <wp:extent cx="6188075" cy="4699014"/>
            <wp:effectExtent l="0" t="0" r="0" b="0"/>
            <wp:docPr id="1048" name="Picture -1124390065.emf" descr="-11243900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1124390065.emf"/>
                    <pic:cNvPicPr/>
                  </pic:nvPicPr>
                  <pic:blipFill>
                    <a:blip r:embed="rId205" cstate="print"/>
                    <a:stretch>
                      <a:fillRect/>
                    </a:stretch>
                  </pic:blipFill>
                  <pic:spPr>
                    <a:xfrm>
                      <a:off x="0" y="0"/>
                      <a:ext cx="6188075" cy="4699014"/>
                    </a:xfrm>
                    <a:prstGeom prst="rect">
                      <a:avLst/>
                    </a:prstGeom>
                  </pic:spPr>
                </pic:pic>
              </a:graphicData>
            </a:graphic>
          </wp:inline>
        </w:drawing>
      </w:r>
    </w:p>
    <w:p w14:paraId="4ED208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w:t>
      </w:r>
    </w:p>
    <w:p w14:paraId="6AAFF759" w14:textId="77777777" w:rsidR="003709BC" w:rsidRDefault="003709BC" w:rsidP="003709BC">
      <w:pPr>
        <w:pStyle w:val="Heading3"/>
        <w:spacing w:after="0"/>
        <w:ind w:left="1080"/>
      </w:pPr>
      <w:bookmarkStart w:id="2584" w:name="_Toc468649840"/>
      <w:r>
        <w:t>Diagram: Resource Actions</w:t>
      </w:r>
      <w:bookmarkEnd w:id="2584"/>
    </w:p>
    <w:p w14:paraId="7BB113EE" w14:textId="77777777" w:rsidR="003709BC" w:rsidRDefault="003709BC" w:rsidP="003709BC">
      <w:pPr>
        <w:jc w:val="center"/>
        <w:rPr>
          <w:rFonts w:cs="Arial"/>
        </w:rPr>
      </w:pPr>
      <w:r>
        <w:rPr>
          <w:noProof/>
        </w:rPr>
        <w:drawing>
          <wp:inline distT="0" distB="0" distL="0" distR="0" wp14:anchorId="3A80AE3E" wp14:editId="75A94228">
            <wp:extent cx="6188075" cy="2924555"/>
            <wp:effectExtent l="0" t="0" r="0" b="0"/>
            <wp:docPr id="1050" name="Picture 1623224362.emf" descr="16232243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1623224362.emf"/>
                    <pic:cNvPicPr/>
                  </pic:nvPicPr>
                  <pic:blipFill>
                    <a:blip r:embed="rId206" cstate="print"/>
                    <a:stretch>
                      <a:fillRect/>
                    </a:stretch>
                  </pic:blipFill>
                  <pic:spPr>
                    <a:xfrm>
                      <a:off x="0" y="0"/>
                      <a:ext cx="6188075" cy="2924555"/>
                    </a:xfrm>
                    <a:prstGeom prst="rect">
                      <a:avLst/>
                    </a:prstGeom>
                  </pic:spPr>
                </pic:pic>
              </a:graphicData>
            </a:graphic>
          </wp:inline>
        </w:drawing>
      </w:r>
    </w:p>
    <w:p w14:paraId="53568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 Actions</w:t>
      </w:r>
    </w:p>
    <w:p w14:paraId="38D1B318" w14:textId="77777777" w:rsidR="003709BC" w:rsidRDefault="003709BC" w:rsidP="003709BC">
      <w:r>
        <w:t xml:space="preserve"> </w:t>
      </w:r>
    </w:p>
    <w:p w14:paraId="5FD06181" w14:textId="77777777" w:rsidR="003709BC" w:rsidRDefault="003709BC" w:rsidP="003709BC"/>
    <w:p w14:paraId="58397E22" w14:textId="77777777" w:rsidR="003709BC" w:rsidRDefault="003709BC" w:rsidP="003709BC">
      <w:pPr>
        <w:pStyle w:val="Heading3"/>
        <w:spacing w:after="0"/>
        <w:ind w:left="1080"/>
      </w:pPr>
      <w:bookmarkStart w:id="2585" w:name="_6eded7257618a7f6964503cb392fd4f2"/>
      <w:bookmarkStart w:id="2586" w:name="_Toc468649841"/>
      <w:r>
        <w:t>Class Abuse Resource</w:t>
      </w:r>
      <w:bookmarkEnd w:id="2585"/>
      <w:bookmarkEnd w:id="2586"/>
      <w:r w:rsidRPr="003A31EC">
        <w:rPr>
          <w:rFonts w:cs="Arial"/>
        </w:rPr>
        <w:t xml:space="preserve"> </w:t>
      </w:r>
      <w:r>
        <w:rPr>
          <w:rFonts w:cs="Arial"/>
        </w:rPr>
        <w:fldChar w:fldCharType="begin"/>
      </w:r>
      <w:r>
        <w:instrText>XE"</w:instrText>
      </w:r>
      <w:r w:rsidRPr="00413D75">
        <w:rPr>
          <w:rFonts w:cs="Arial"/>
        </w:rPr>
        <w:instrText>Abuse Resource</w:instrText>
      </w:r>
      <w:r>
        <w:instrText>"</w:instrText>
      </w:r>
      <w:r>
        <w:rPr>
          <w:rFonts w:cs="Arial"/>
        </w:rPr>
        <w:fldChar w:fldCharType="end"/>
      </w:r>
      <w:r>
        <w:rPr>
          <w:rFonts w:cs="Arial"/>
        </w:rPr>
        <w:t xml:space="preserve"> </w:t>
      </w:r>
    </w:p>
    <w:p w14:paraId="30A8CA40" w14:textId="77777777" w:rsidR="003709BC" w:rsidRDefault="003709BC" w:rsidP="003709BC">
      <w:r>
        <w:t>An action to misuse a resource.</w:t>
      </w:r>
    </w:p>
    <w:p w14:paraId="5663C2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2207FF" w14:textId="77777777" w:rsidR="003709BC" w:rsidRDefault="003D454B" w:rsidP="003709BC">
      <w:pPr>
        <w:ind w:left="360"/>
      </w:pPr>
      <w:hyperlink w:anchor="_dd8a218704e011376d33e65af525e062" w:history="1">
        <w:r w:rsidR="003709BC">
          <w:rPr>
            <w:rStyle w:val="Hyperlink"/>
          </w:rPr>
          <w:t>Resource Actions</w:t>
        </w:r>
      </w:hyperlink>
    </w:p>
    <w:p w14:paraId="50999D6C" w14:textId="77777777" w:rsidR="003709BC" w:rsidRDefault="003709BC" w:rsidP="003709BC"/>
    <w:p w14:paraId="303925A2" w14:textId="77777777" w:rsidR="003709BC" w:rsidRDefault="003709BC" w:rsidP="003709BC">
      <w:pPr>
        <w:pStyle w:val="Heading3"/>
        <w:spacing w:after="0"/>
        <w:ind w:left="1080"/>
      </w:pPr>
      <w:bookmarkStart w:id="2587" w:name="_96e71bc89f76e8e5bdafb2bb75b0b424"/>
      <w:bookmarkStart w:id="2588" w:name="_Toc468649842"/>
      <w:r>
        <w:t>Class Capture Resource</w:t>
      </w:r>
      <w:bookmarkEnd w:id="2587"/>
      <w:bookmarkEnd w:id="2588"/>
      <w:r w:rsidRPr="003A31EC">
        <w:rPr>
          <w:rFonts w:cs="Arial"/>
        </w:rPr>
        <w:t xml:space="preserve"> </w:t>
      </w:r>
      <w:r>
        <w:rPr>
          <w:rFonts w:cs="Arial"/>
        </w:rPr>
        <w:fldChar w:fldCharType="begin"/>
      </w:r>
      <w:r>
        <w:instrText>XE"</w:instrText>
      </w:r>
      <w:r w:rsidRPr="00413D75">
        <w:rPr>
          <w:rFonts w:cs="Arial"/>
        </w:rPr>
        <w:instrText>Capture Resource</w:instrText>
      </w:r>
      <w:r>
        <w:instrText>"</w:instrText>
      </w:r>
      <w:r>
        <w:rPr>
          <w:rFonts w:cs="Arial"/>
        </w:rPr>
        <w:fldChar w:fldCharType="end"/>
      </w:r>
      <w:r>
        <w:rPr>
          <w:rFonts w:cs="Arial"/>
        </w:rPr>
        <w:t xml:space="preserve"> </w:t>
      </w:r>
    </w:p>
    <w:p w14:paraId="1B6572D3" w14:textId="77777777" w:rsidR="003709BC" w:rsidRDefault="003709BC" w:rsidP="003709BC">
      <w:r>
        <w:t>Action to capture or gain control of some resource.</w:t>
      </w:r>
    </w:p>
    <w:p w14:paraId="1DF2BA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E032E6" w14:textId="77777777" w:rsidR="003709BC" w:rsidRDefault="003D454B" w:rsidP="003709BC">
      <w:pPr>
        <w:ind w:left="360"/>
      </w:pPr>
      <w:hyperlink w:anchor="_dd8a218704e011376d33e65af525e062" w:history="1">
        <w:r w:rsidR="003709BC">
          <w:rPr>
            <w:rStyle w:val="Hyperlink"/>
          </w:rPr>
          <w:t>Resource Actions</w:t>
        </w:r>
      </w:hyperlink>
    </w:p>
    <w:p w14:paraId="4B0D4884" w14:textId="77777777" w:rsidR="003709BC" w:rsidRDefault="003709BC" w:rsidP="003709BC"/>
    <w:p w14:paraId="57A3DB2D" w14:textId="77777777" w:rsidR="003709BC" w:rsidRDefault="003709BC" w:rsidP="003709BC">
      <w:pPr>
        <w:pStyle w:val="Heading3"/>
        <w:spacing w:after="0"/>
        <w:ind w:left="1080"/>
      </w:pPr>
      <w:bookmarkStart w:id="2589" w:name="_16dca82feedc4252562462cb562aaa88"/>
      <w:bookmarkStart w:id="2590" w:name="_Toc468649843"/>
      <w:r>
        <w:t>Class Damage Resource</w:t>
      </w:r>
      <w:bookmarkEnd w:id="2589"/>
      <w:bookmarkEnd w:id="2590"/>
      <w:r w:rsidRPr="003A31EC">
        <w:rPr>
          <w:rFonts w:cs="Arial"/>
        </w:rPr>
        <w:t xml:space="preserve"> </w:t>
      </w:r>
      <w:r>
        <w:rPr>
          <w:rFonts w:cs="Arial"/>
        </w:rPr>
        <w:fldChar w:fldCharType="begin"/>
      </w:r>
      <w:r>
        <w:instrText>XE"</w:instrText>
      </w:r>
      <w:r w:rsidRPr="00413D75">
        <w:rPr>
          <w:rFonts w:cs="Arial"/>
        </w:rPr>
        <w:instrText>Damage Resource</w:instrText>
      </w:r>
      <w:r>
        <w:instrText>"</w:instrText>
      </w:r>
      <w:r>
        <w:rPr>
          <w:rFonts w:cs="Arial"/>
        </w:rPr>
        <w:fldChar w:fldCharType="end"/>
      </w:r>
      <w:r>
        <w:rPr>
          <w:rFonts w:cs="Arial"/>
        </w:rPr>
        <w:t xml:space="preserve"> </w:t>
      </w:r>
    </w:p>
    <w:p w14:paraId="441C246A" w14:textId="77777777" w:rsidR="003709BC" w:rsidRDefault="003709BC" w:rsidP="003709BC">
      <w:r>
        <w:t>An action that causes an resource to no longer completely fulfill its purpose..</w:t>
      </w:r>
    </w:p>
    <w:p w14:paraId="06ADD2E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80739B" w14:textId="77777777" w:rsidR="003709BC" w:rsidRDefault="003D454B" w:rsidP="003709BC">
      <w:pPr>
        <w:ind w:left="360"/>
      </w:pPr>
      <w:hyperlink w:anchor="_f2789c7872238c3b6e2d2c9e49072a95" w:history="1">
        <w:r w:rsidR="003709BC">
          <w:rPr>
            <w:rStyle w:val="Hyperlink"/>
          </w:rPr>
          <w:t>Damage</w:t>
        </w:r>
      </w:hyperlink>
      <w:r w:rsidR="003709BC">
        <w:t xml:space="preserve">, </w:t>
      </w:r>
      <w:hyperlink w:anchor="_dd8a218704e011376d33e65af525e062" w:history="1">
        <w:r w:rsidR="003709BC">
          <w:rPr>
            <w:rStyle w:val="Hyperlink"/>
          </w:rPr>
          <w:t>Resource Actions</w:t>
        </w:r>
      </w:hyperlink>
    </w:p>
    <w:p w14:paraId="3BDFE809" w14:textId="77777777" w:rsidR="003709BC" w:rsidRDefault="003709BC" w:rsidP="003709BC"/>
    <w:p w14:paraId="17D57C3C" w14:textId="77777777" w:rsidR="003709BC" w:rsidRDefault="003709BC" w:rsidP="003709BC">
      <w:pPr>
        <w:pStyle w:val="Heading3"/>
        <w:spacing w:after="0"/>
        <w:ind w:left="1080"/>
      </w:pPr>
      <w:bookmarkStart w:id="2591" w:name="_79c4c1696ea2164a594461fb3fa31cdf"/>
      <w:bookmarkStart w:id="2592" w:name="_Toc468649844"/>
      <w:r>
        <w:t>Class Exceed Resource Capacity</w:t>
      </w:r>
      <w:bookmarkEnd w:id="2591"/>
      <w:bookmarkEnd w:id="2592"/>
      <w:r w:rsidRPr="003A31EC">
        <w:rPr>
          <w:rFonts w:cs="Arial"/>
        </w:rPr>
        <w:t xml:space="preserve"> </w:t>
      </w:r>
      <w:r>
        <w:rPr>
          <w:rFonts w:cs="Arial"/>
        </w:rPr>
        <w:fldChar w:fldCharType="begin"/>
      </w:r>
      <w:r>
        <w:instrText>XE"</w:instrText>
      </w:r>
      <w:r w:rsidRPr="00413D75">
        <w:rPr>
          <w:rFonts w:cs="Arial"/>
        </w:rPr>
        <w:instrText>Exceed Resource Capacity</w:instrText>
      </w:r>
      <w:r>
        <w:instrText>"</w:instrText>
      </w:r>
      <w:r>
        <w:rPr>
          <w:rFonts w:cs="Arial"/>
        </w:rPr>
        <w:fldChar w:fldCharType="end"/>
      </w:r>
      <w:r>
        <w:rPr>
          <w:rFonts w:cs="Arial"/>
        </w:rPr>
        <w:t xml:space="preserve"> </w:t>
      </w:r>
    </w:p>
    <w:p w14:paraId="740BD0E7" w14:textId="77777777" w:rsidR="003709BC" w:rsidRDefault="003709BC" w:rsidP="003709BC">
      <w:r>
        <w:t>An action to exceed the capacity of some resource.</w:t>
      </w:r>
    </w:p>
    <w:p w14:paraId="045A16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33631" w14:textId="77777777" w:rsidR="003709BC" w:rsidRDefault="003D454B" w:rsidP="003709BC">
      <w:pPr>
        <w:ind w:left="360"/>
      </w:pPr>
      <w:hyperlink w:anchor="_dd8a218704e011376d33e65af525e062" w:history="1">
        <w:r w:rsidR="003709BC">
          <w:rPr>
            <w:rStyle w:val="Hyperlink"/>
          </w:rPr>
          <w:t>Resource Actions</w:t>
        </w:r>
      </w:hyperlink>
    </w:p>
    <w:p w14:paraId="6F12B317" w14:textId="77777777" w:rsidR="003709BC" w:rsidRDefault="003709BC" w:rsidP="003709BC"/>
    <w:p w14:paraId="3B6D6986" w14:textId="77777777" w:rsidR="003709BC" w:rsidRDefault="003709BC" w:rsidP="003709BC">
      <w:pPr>
        <w:pStyle w:val="Heading3"/>
        <w:spacing w:after="0"/>
        <w:ind w:left="1080"/>
      </w:pPr>
      <w:bookmarkStart w:id="2593" w:name="_1494a6aa95fd5a57d074bf828e141685"/>
      <w:bookmarkStart w:id="2594" w:name="_Toc468649845"/>
      <w:r>
        <w:t>Class Modify Resource</w:t>
      </w:r>
      <w:bookmarkEnd w:id="2593"/>
      <w:bookmarkEnd w:id="2594"/>
      <w:r w:rsidRPr="003A31EC">
        <w:rPr>
          <w:rFonts w:cs="Arial"/>
        </w:rPr>
        <w:t xml:space="preserve"> </w:t>
      </w:r>
      <w:r>
        <w:rPr>
          <w:rFonts w:cs="Arial"/>
        </w:rPr>
        <w:fldChar w:fldCharType="begin"/>
      </w:r>
      <w:r>
        <w:instrText>XE"</w:instrText>
      </w:r>
      <w:r w:rsidRPr="00413D75">
        <w:rPr>
          <w:rFonts w:cs="Arial"/>
        </w:rPr>
        <w:instrText>Modify Resource</w:instrText>
      </w:r>
      <w:r>
        <w:instrText>"</w:instrText>
      </w:r>
      <w:r>
        <w:rPr>
          <w:rFonts w:cs="Arial"/>
        </w:rPr>
        <w:fldChar w:fldCharType="end"/>
      </w:r>
      <w:r>
        <w:rPr>
          <w:rFonts w:cs="Arial"/>
        </w:rPr>
        <w:t xml:space="preserve"> </w:t>
      </w:r>
    </w:p>
    <w:p w14:paraId="6F76105F" w14:textId="77777777" w:rsidR="003709BC" w:rsidRDefault="003709BC" w:rsidP="003709BC">
      <w:r>
        <w:t>Action to modify a resource or set of resources.</w:t>
      </w:r>
    </w:p>
    <w:p w14:paraId="1F5EEC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0B1E5" w14:textId="77777777" w:rsidR="003709BC" w:rsidRDefault="003D454B" w:rsidP="003709BC">
      <w:pPr>
        <w:ind w:left="360"/>
      </w:pPr>
      <w:hyperlink w:anchor="_dd8a218704e011376d33e65af525e062" w:history="1">
        <w:r w:rsidR="003709BC">
          <w:rPr>
            <w:rStyle w:val="Hyperlink"/>
          </w:rPr>
          <w:t>Resource Actions</w:t>
        </w:r>
      </w:hyperlink>
    </w:p>
    <w:p w14:paraId="0AD55CAF" w14:textId="77777777" w:rsidR="003709BC" w:rsidRDefault="003709BC" w:rsidP="003709BC"/>
    <w:p w14:paraId="36516BC8" w14:textId="77777777" w:rsidR="003709BC" w:rsidRDefault="003709BC" w:rsidP="003709BC">
      <w:pPr>
        <w:pStyle w:val="Heading3"/>
        <w:spacing w:after="0"/>
        <w:ind w:left="1080"/>
      </w:pPr>
      <w:bookmarkStart w:id="2595" w:name="_1cdee6bb49dc9722336fe5d8978be7af"/>
      <w:bookmarkStart w:id="2596" w:name="_Toc468649846"/>
      <w:r>
        <w:t>Class Performer</w:t>
      </w:r>
      <w:bookmarkEnd w:id="2595"/>
      <w:r w:rsidRPr="003A31EC">
        <w:rPr>
          <w:rFonts w:cs="Arial"/>
        </w:rPr>
        <w:t xml:space="preserve"> </w:t>
      </w:r>
      <w:r>
        <w:rPr>
          <w:rFonts w:cs="Arial"/>
        </w:rPr>
        <w:fldChar w:fldCharType="begin"/>
      </w:r>
      <w:r>
        <w:instrText>XE"</w:instrText>
      </w:r>
      <w:r w:rsidRPr="00413D75">
        <w:rPr>
          <w:rFonts w:cs="Arial"/>
        </w:rPr>
        <w:instrText>Performer</w:instrText>
      </w:r>
      <w:r>
        <w:instrText>"</w:instrText>
      </w:r>
      <w:r>
        <w:rPr>
          <w:rFonts w:cs="Arial"/>
        </w:rPr>
        <w:fldChar w:fldCharType="end"/>
      </w:r>
      <w:r>
        <w:rPr>
          <w:rFonts w:cs="Arial"/>
        </w:rPr>
        <w:t xml:space="preserve"> &lt;&lt;Role&gt;&gt;</w:t>
      </w:r>
      <w:bookmarkEnd w:id="2596"/>
    </w:p>
    <w:p w14:paraId="6CA0B910" w14:textId="77777777" w:rsidR="003709BC" w:rsidRDefault="003709BC" w:rsidP="003709BC">
      <w:r>
        <w:t>A performer is an actor that is a resource to another entity as the performer of activities.</w:t>
      </w:r>
    </w:p>
    <w:p w14:paraId="6CE879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D93739F" w14:textId="77777777" w:rsidR="003709BC" w:rsidRDefault="003D454B" w:rsidP="003709BC">
      <w:pPr>
        <w:ind w:left="360"/>
      </w:pPr>
      <w:hyperlink w:anchor="_195976dea0d8187e1656ac43c072c070" w:history="1">
        <w:r w:rsidR="003709BC">
          <w:rPr>
            <w:rStyle w:val="Hyperlink"/>
          </w:rPr>
          <w:t>Actor</w:t>
        </w:r>
      </w:hyperlink>
      <w:r w:rsidR="003709BC">
        <w:t xml:space="preserve">, </w:t>
      </w:r>
      <w:hyperlink w:anchor="_d442d75c9ac335e7a2aadbc96919fc2d" w:history="1">
        <w:r w:rsidR="003709BC">
          <w:rPr>
            <w:rStyle w:val="Hyperlink"/>
          </w:rPr>
          <w:t>Resource</w:t>
        </w:r>
      </w:hyperlink>
    </w:p>
    <w:p w14:paraId="0CC76F82" w14:textId="77777777" w:rsidR="003709BC" w:rsidRDefault="003709BC" w:rsidP="003709BC"/>
    <w:p w14:paraId="5A0D9269" w14:textId="77777777" w:rsidR="003709BC" w:rsidRDefault="003709BC" w:rsidP="003709BC">
      <w:pPr>
        <w:pStyle w:val="Heading3"/>
        <w:spacing w:after="0"/>
        <w:ind w:left="1080"/>
      </w:pPr>
      <w:bookmarkStart w:id="2597" w:name="_d442d75c9ac335e7a2aadbc96919fc2d"/>
      <w:bookmarkStart w:id="2598" w:name="_Toc468649847"/>
      <w:r>
        <w:t>Class Resource</w:t>
      </w:r>
      <w:bookmarkEnd w:id="2597"/>
      <w:r w:rsidRPr="003A31EC">
        <w:rPr>
          <w:rFonts w:cs="Arial"/>
        </w:rPr>
        <w:t xml:space="preserve"> </w:t>
      </w:r>
      <w:r>
        <w:rPr>
          <w:rFonts w:cs="Arial"/>
        </w:rPr>
        <w:fldChar w:fldCharType="begin"/>
      </w:r>
      <w:r>
        <w:instrText>XE"</w:instrText>
      </w:r>
      <w:r w:rsidRPr="00413D75">
        <w:rPr>
          <w:rFonts w:cs="Arial"/>
        </w:rPr>
        <w:instrText>Resource</w:instrText>
      </w:r>
      <w:r>
        <w:instrText>"</w:instrText>
      </w:r>
      <w:r>
        <w:rPr>
          <w:rFonts w:cs="Arial"/>
        </w:rPr>
        <w:fldChar w:fldCharType="end"/>
      </w:r>
      <w:r>
        <w:rPr>
          <w:rFonts w:cs="Arial"/>
        </w:rPr>
        <w:t xml:space="preserve"> &lt;&lt;Role&gt;&gt;</w:t>
      </w:r>
      <w:bookmarkEnd w:id="2598"/>
    </w:p>
    <w:p w14:paraId="55B6AB39" w14:textId="77777777" w:rsidR="003709BC" w:rsidRDefault="003709BC" w:rsidP="003709BC">
      <w:r>
        <w:t>A resource is a role of an entity required for or helpful to any operation, activity, process or capability - directly or indirectly. Sometimes called an "asset".</w:t>
      </w:r>
    </w:p>
    <w:p w14:paraId="5BD384D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C9B4155" w14:textId="77777777" w:rsidR="003709BC" w:rsidRDefault="003D454B" w:rsidP="003709BC">
      <w:pPr>
        <w:ind w:left="360"/>
      </w:pPr>
      <w:hyperlink w:anchor="_eb8398b5a178c638b98597120ec51c4d" w:history="1">
        <w:r w:rsidR="003709BC">
          <w:rPr>
            <w:rStyle w:val="Hyperlink"/>
          </w:rPr>
          <w:t>Identifiable Entity</w:t>
        </w:r>
      </w:hyperlink>
      <w:r w:rsidR="003709BC">
        <w:t xml:space="preserve">, </w:t>
      </w:r>
      <w:hyperlink w:anchor="_5cb707f0e4b55ba1e0378efebf7dcea9" w:history="1">
        <w:r w:rsidR="003709BC">
          <w:rPr>
            <w:rStyle w:val="Hyperlink"/>
          </w:rPr>
          <w:t>Means</w:t>
        </w:r>
      </w:hyperlink>
    </w:p>
    <w:p w14:paraId="4B2639F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8980C9" w14:textId="77777777" w:rsidR="003709BC" w:rsidRDefault="003709BC" w:rsidP="003709BC">
      <w:pPr>
        <w:ind w:left="605" w:hanging="245"/>
      </w:pPr>
      <w:r>
        <w:rPr>
          <w:noProof/>
        </w:rPr>
        <w:drawing>
          <wp:inline distT="0" distB="0" distL="0" distR="0" wp14:anchorId="795BFD3A" wp14:editId="590E8E48">
            <wp:extent cx="152400" cy="152400"/>
            <wp:effectExtent l="0" t="0" r="0" b="0"/>
            <wp:docPr id="10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1E5544" w14:textId="77777777" w:rsidR="003709BC" w:rsidRDefault="003709BC" w:rsidP="003709BC">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78B9FF05" w14:textId="77777777" w:rsidR="003709BC" w:rsidRDefault="003709BC" w:rsidP="003709BC">
      <w:pPr>
        <w:ind w:left="605" w:hanging="245"/>
      </w:pPr>
      <w:r>
        <w:rPr>
          <w:noProof/>
        </w:rPr>
        <w:drawing>
          <wp:inline distT="0" distB="0" distL="0" distR="0" wp14:anchorId="1E7555DF" wp14:editId="166C0D34">
            <wp:extent cx="152400" cy="152400"/>
            <wp:effectExtent l="0" t="0" r="0" b="0"/>
            <wp:docPr id="1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279639F" w14:textId="77777777" w:rsidR="003709BC" w:rsidRDefault="003709BC" w:rsidP="003709BC">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55EF8787" w14:textId="77777777" w:rsidR="003709BC" w:rsidRDefault="003709BC" w:rsidP="008C7C30">
      <w:pPr>
        <w:pStyle w:val="BodyText"/>
      </w:pPr>
      <w:r>
        <w:t>Realized or potential failures of a resource.</w:t>
      </w:r>
    </w:p>
    <w:p w14:paraId="612F2BCB" w14:textId="77777777" w:rsidR="003709BC" w:rsidRDefault="003709BC" w:rsidP="003709BC">
      <w:pPr>
        <w:ind w:left="605" w:hanging="245"/>
      </w:pPr>
      <w:r>
        <w:rPr>
          <w:noProof/>
        </w:rPr>
        <w:drawing>
          <wp:inline distT="0" distB="0" distL="0" distR="0" wp14:anchorId="4A43386A" wp14:editId="0FD82103">
            <wp:extent cx="152400" cy="152400"/>
            <wp:effectExtent l="0" t="0" r="0" b="0"/>
            <wp:docPr id="10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9AFFE35" w14:textId="77777777" w:rsidR="003709BC" w:rsidRDefault="003709BC" w:rsidP="003709BC">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FB833F0" w14:textId="77777777" w:rsidR="003709BC" w:rsidRDefault="003709BC" w:rsidP="008C7C30">
      <w:pPr>
        <w:pStyle w:val="BodyText"/>
      </w:pPr>
      <w:r>
        <w:t>Vulnerabilities of a resource, ways it may be compromised.</w:t>
      </w:r>
    </w:p>
    <w:p w14:paraId="78AD3B40" w14:textId="77777777" w:rsidR="003709BC" w:rsidRDefault="003709BC" w:rsidP="003709BC">
      <w:pPr>
        <w:ind w:left="605" w:hanging="245"/>
      </w:pPr>
      <w:r>
        <w:rPr>
          <w:noProof/>
        </w:rPr>
        <w:drawing>
          <wp:inline distT="0" distB="0" distL="0" distR="0" wp14:anchorId="71773625" wp14:editId="05652347">
            <wp:extent cx="152400" cy="152400"/>
            <wp:effectExtent l="0" t="0" r="0" b="0"/>
            <wp:docPr id="10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8C707E1" w14:textId="77777777" w:rsidR="003709BC" w:rsidRDefault="003709BC" w:rsidP="003709BC">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685FF81" w14:textId="77777777" w:rsidR="003709BC" w:rsidRDefault="003709BC" w:rsidP="008C7C30">
      <w:pPr>
        <w:pStyle w:val="BodyText"/>
      </w:pPr>
      <w:r>
        <w:t>Attack on a resource.</w:t>
      </w:r>
    </w:p>
    <w:p w14:paraId="0DA7DD9F" w14:textId="77777777" w:rsidR="003709BC" w:rsidRDefault="003709BC" w:rsidP="003709BC">
      <w:pPr>
        <w:ind w:left="605" w:hanging="245"/>
      </w:pPr>
      <w:r>
        <w:rPr>
          <w:noProof/>
        </w:rPr>
        <w:drawing>
          <wp:inline distT="0" distB="0" distL="0" distR="0" wp14:anchorId="14071BC2" wp14:editId="6FC0A775">
            <wp:extent cx="152400" cy="152400"/>
            <wp:effectExtent l="0" t="0" r="0" b="0"/>
            <wp:docPr id="10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7BEDC3A5" w14:textId="77777777" w:rsidR="003709BC" w:rsidRDefault="003709BC" w:rsidP="003709BC">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6B779B8E" w14:textId="77777777" w:rsidR="003709BC" w:rsidRDefault="003709BC" w:rsidP="008C7C30">
      <w:pPr>
        <w:pStyle w:val="BodyText"/>
      </w:pPr>
      <w:r>
        <w:t>Countermeasure that protects the subject resource.</w:t>
      </w:r>
    </w:p>
    <w:p w14:paraId="66979849" w14:textId="77777777" w:rsidR="003709BC" w:rsidRDefault="003709BC" w:rsidP="003709BC">
      <w:pPr>
        <w:ind w:left="605" w:hanging="245"/>
      </w:pPr>
      <w:r>
        <w:rPr>
          <w:noProof/>
        </w:rPr>
        <w:drawing>
          <wp:inline distT="0" distB="0" distL="0" distR="0" wp14:anchorId="4CE5265E" wp14:editId="0DFDCF86">
            <wp:extent cx="152400" cy="152400"/>
            <wp:effectExtent l="0" t="0" r="0" b="0"/>
            <wp:docPr id="10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60BA128B" w14:textId="77777777" w:rsidR="003709BC" w:rsidRDefault="003709BC" w:rsidP="003709BC">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5D663928" w14:textId="77777777" w:rsidR="003709BC" w:rsidRDefault="003709BC" w:rsidP="008C7C30">
      <w:pPr>
        <w:pStyle w:val="BodyText"/>
      </w:pPr>
      <w:r>
        <w:t>Potential risk to the subject resource.</w:t>
      </w:r>
    </w:p>
    <w:p w14:paraId="35ABAB7E" w14:textId="77777777" w:rsidR="003709BC" w:rsidRDefault="003709BC" w:rsidP="003709BC">
      <w:pPr>
        <w:ind w:left="605" w:hanging="245"/>
      </w:pPr>
      <w:r>
        <w:rPr>
          <w:noProof/>
        </w:rPr>
        <w:drawing>
          <wp:inline distT="0" distB="0" distL="0" distR="0" wp14:anchorId="5D0F0651" wp14:editId="24724BEF">
            <wp:extent cx="152400" cy="152400"/>
            <wp:effectExtent l="0" t="0" r="0" b="0"/>
            <wp:docPr id="10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5DED333"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2058F783" w14:textId="77777777" w:rsidR="003709BC" w:rsidRDefault="003709BC" w:rsidP="008C7C30">
      <w:pPr>
        <w:pStyle w:val="BodyText"/>
      </w:pPr>
      <w:r>
        <w:t>The actor having the ability to utilize a resource for a purpose.</w:t>
      </w:r>
    </w:p>
    <w:p w14:paraId="101C27F9" w14:textId="77777777" w:rsidR="003709BC" w:rsidRDefault="003709BC" w:rsidP="003709BC">
      <w:pPr>
        <w:ind w:left="605" w:hanging="245"/>
      </w:pPr>
      <w:r>
        <w:rPr>
          <w:noProof/>
        </w:rPr>
        <w:drawing>
          <wp:inline distT="0" distB="0" distL="0" distR="0" wp14:anchorId="4FD7E8FD" wp14:editId="29121198">
            <wp:extent cx="152400" cy="152400"/>
            <wp:effectExtent l="0" t="0" r="0" b="0"/>
            <wp:docPr id="10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3362498"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6F26AA57" w14:textId="77777777" w:rsidR="003709BC" w:rsidRDefault="003709BC" w:rsidP="008C7C30">
      <w:pPr>
        <w:pStyle w:val="BodyText"/>
      </w:pPr>
      <w:r>
        <w:t>Actions which impact the availability of a resource to actors.</w:t>
      </w:r>
    </w:p>
    <w:p w14:paraId="3961C49E" w14:textId="77777777" w:rsidR="003709BC" w:rsidRDefault="003709BC" w:rsidP="003709BC">
      <w:pPr>
        <w:ind w:left="605" w:hanging="245"/>
      </w:pPr>
      <w:r>
        <w:rPr>
          <w:noProof/>
        </w:rPr>
        <w:drawing>
          <wp:inline distT="0" distB="0" distL="0" distR="0" wp14:anchorId="3539CC56" wp14:editId="0560CA19">
            <wp:extent cx="152400" cy="152400"/>
            <wp:effectExtent l="0" t="0" r="0" b="0"/>
            <wp:docPr id="10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p>
    <w:p w14:paraId="76C0A25C" w14:textId="77777777" w:rsidR="003709BC" w:rsidRDefault="003709BC" w:rsidP="008C7C30">
      <w:pPr>
        <w:pStyle w:val="BodyText"/>
      </w:pPr>
      <w:r>
        <w:t>Situations that impact a resource.</w:t>
      </w:r>
    </w:p>
    <w:p w14:paraId="57218FC4" w14:textId="77777777" w:rsidR="003709BC" w:rsidRDefault="003709BC" w:rsidP="003709BC">
      <w:pPr>
        <w:ind w:left="605" w:hanging="245"/>
      </w:pPr>
      <w:r>
        <w:rPr>
          <w:noProof/>
        </w:rPr>
        <w:drawing>
          <wp:inline distT="0" distB="0" distL="0" distR="0" wp14:anchorId="6D35E62A" wp14:editId="47CBC53B">
            <wp:extent cx="152400" cy="152400"/>
            <wp:effectExtent l="0" t="0" r="0" b="0"/>
            <wp:docPr id="10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D954538"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28D4837" w14:textId="77777777" w:rsidR="003709BC" w:rsidRDefault="003709BC" w:rsidP="008C7C30">
      <w:pPr>
        <w:pStyle w:val="BodyText"/>
      </w:pPr>
      <w:r>
        <w:t>Resources the subject resource supports or enables.</w:t>
      </w:r>
    </w:p>
    <w:p w14:paraId="21183BC7" w14:textId="77777777" w:rsidR="003709BC" w:rsidRDefault="003709BC" w:rsidP="003709BC">
      <w:pPr>
        <w:ind w:left="605" w:hanging="245"/>
      </w:pPr>
      <w:r>
        <w:rPr>
          <w:noProof/>
        </w:rPr>
        <w:drawing>
          <wp:inline distT="0" distB="0" distL="0" distR="0" wp14:anchorId="6F5A3888" wp14:editId="733799E9">
            <wp:extent cx="152400" cy="152400"/>
            <wp:effectExtent l="0" t="0" r="0" b="0"/>
            <wp:docPr id="10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9B9F3F2"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DD05CAA" w14:textId="77777777" w:rsidR="003709BC" w:rsidRDefault="003709BC" w:rsidP="008C7C30">
      <w:pPr>
        <w:pStyle w:val="BodyText"/>
      </w:pPr>
      <w:r>
        <w:t>A resource that is required to support the operation of purpose of another resource.</w:t>
      </w:r>
    </w:p>
    <w:p w14:paraId="2D7F9FC1" w14:textId="77777777" w:rsidR="003709BC" w:rsidRDefault="003709BC" w:rsidP="003709BC">
      <w:pPr>
        <w:ind w:left="605" w:hanging="245"/>
      </w:pPr>
      <w:r>
        <w:rPr>
          <w:noProof/>
        </w:rPr>
        <w:drawing>
          <wp:inline distT="0" distB="0" distL="0" distR="0" wp14:anchorId="37187E0D" wp14:editId="41A87CAF">
            <wp:extent cx="152400" cy="152400"/>
            <wp:effectExtent l="0" t="0" r="0" b="0"/>
            <wp:docPr id="10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d8a218704e011376d33e65af525e062" w:history="1">
        <w:r>
          <w:rPr>
            <w:rStyle w:val="Hyperlink"/>
          </w:rPr>
          <w:t>Resource Actions</w:t>
        </w:r>
      </w:hyperlink>
      <w:r>
        <w:t xml:space="preserve"> </w:t>
      </w:r>
    </w:p>
    <w:p w14:paraId="14207938" w14:textId="77777777" w:rsidR="003709BC" w:rsidRDefault="003709BC" w:rsidP="003709BC">
      <w:pPr>
        <w:ind w:left="605" w:hanging="245"/>
      </w:pPr>
      <w:r>
        <w:rPr>
          <w:noProof/>
        </w:rPr>
        <w:drawing>
          <wp:inline distT="0" distB="0" distL="0" distR="0" wp14:anchorId="77C415BF" wp14:editId="388327DD">
            <wp:extent cx="152400" cy="152400"/>
            <wp:effectExtent l="0" t="0" r="0" b="0"/>
            <wp:docPr id="10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CD72579"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24C55B6A" w14:textId="77777777" w:rsidR="003709BC" w:rsidRDefault="003709BC" w:rsidP="008C7C30">
      <w:pPr>
        <w:pStyle w:val="BodyText"/>
      </w:pPr>
      <w:r>
        <w:t>A process or actual event that is used by a resource for the resource to fulfill its function.</w:t>
      </w:r>
    </w:p>
    <w:p w14:paraId="4250BDC9" w14:textId="77777777" w:rsidR="003709BC" w:rsidRDefault="003709BC" w:rsidP="003709BC"/>
    <w:p w14:paraId="2E8D9E6A" w14:textId="77777777" w:rsidR="003709BC" w:rsidRDefault="003709BC" w:rsidP="003709BC">
      <w:pPr>
        <w:pStyle w:val="Heading3"/>
        <w:spacing w:after="0"/>
        <w:ind w:left="1080"/>
      </w:pPr>
      <w:bookmarkStart w:id="2599" w:name="_dd8a218704e011376d33e65af525e062"/>
      <w:bookmarkStart w:id="2600" w:name="_Toc468649848"/>
      <w:r>
        <w:t>Class Resource Actions</w:t>
      </w:r>
      <w:bookmarkEnd w:id="2599"/>
      <w:bookmarkEnd w:id="2600"/>
      <w:r w:rsidRPr="003A31EC">
        <w:rPr>
          <w:rFonts w:cs="Arial"/>
        </w:rPr>
        <w:t xml:space="preserve"> </w:t>
      </w:r>
      <w:r>
        <w:rPr>
          <w:rFonts w:cs="Arial"/>
        </w:rPr>
        <w:fldChar w:fldCharType="begin"/>
      </w:r>
      <w:r>
        <w:instrText>XE"</w:instrText>
      </w:r>
      <w:r w:rsidRPr="00413D75">
        <w:rPr>
          <w:rFonts w:cs="Arial"/>
        </w:rPr>
        <w:instrText>Resource Actions</w:instrText>
      </w:r>
      <w:r>
        <w:instrText>"</w:instrText>
      </w:r>
      <w:r>
        <w:rPr>
          <w:rFonts w:cs="Arial"/>
        </w:rPr>
        <w:fldChar w:fldCharType="end"/>
      </w:r>
      <w:r>
        <w:rPr>
          <w:rFonts w:cs="Arial"/>
        </w:rPr>
        <w:t xml:space="preserve"> </w:t>
      </w:r>
    </w:p>
    <w:p w14:paraId="0A030C8C" w14:textId="77777777" w:rsidR="003709BC" w:rsidRDefault="003709BC" w:rsidP="003709BC">
      <w:r>
        <w:t>An action impacting a potential or realized resource/asset.</w:t>
      </w:r>
    </w:p>
    <w:p w14:paraId="320507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602DB93" w14:textId="77777777" w:rsidR="003709BC" w:rsidRDefault="003D454B" w:rsidP="003709BC">
      <w:pPr>
        <w:ind w:left="360"/>
      </w:pPr>
      <w:hyperlink w:anchor="_6ba65cb32cb0154f6c150174e332fc08" w:history="1">
        <w:r w:rsidR="003709BC">
          <w:rPr>
            <w:rStyle w:val="Hyperlink"/>
          </w:rPr>
          <w:t>Activity Effecting Entity</w:t>
        </w:r>
      </w:hyperlink>
    </w:p>
    <w:p w14:paraId="36AE445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8057FB" w14:textId="77777777" w:rsidR="003709BC" w:rsidRDefault="003709BC" w:rsidP="003709BC">
      <w:pPr>
        <w:ind w:left="605" w:hanging="245"/>
      </w:pPr>
      <w:r>
        <w:rPr>
          <w:noProof/>
        </w:rPr>
        <w:drawing>
          <wp:inline distT="0" distB="0" distL="0" distR="0" wp14:anchorId="1A9D1D48" wp14:editId="18791E63">
            <wp:extent cx="152400" cy="152400"/>
            <wp:effectExtent l="0" t="0" r="0" b="0"/>
            <wp:docPr id="10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14BC0FA1" w14:textId="77777777" w:rsidR="003709BC" w:rsidRDefault="003709BC" w:rsidP="003709BC"/>
    <w:p w14:paraId="0DB045FE" w14:textId="77777777" w:rsidR="003709BC" w:rsidRDefault="003709BC" w:rsidP="003709BC">
      <w:pPr>
        <w:pStyle w:val="Heading3"/>
        <w:spacing w:after="0"/>
        <w:ind w:left="1080"/>
      </w:pPr>
      <w:bookmarkStart w:id="2601" w:name="_385bfb714afbd0573ac7b8ebd47ea20b"/>
      <w:bookmarkStart w:id="2602" w:name="_Toc468649849"/>
      <w:r>
        <w:t>Association Class Resource Dependency</w:t>
      </w:r>
      <w:bookmarkEnd w:id="2601"/>
      <w:r w:rsidRPr="003A31EC">
        <w:rPr>
          <w:rFonts w:cs="Arial"/>
        </w:rPr>
        <w:t xml:space="preserve"> </w:t>
      </w:r>
      <w:r>
        <w:rPr>
          <w:rFonts w:cs="Arial"/>
        </w:rPr>
        <w:fldChar w:fldCharType="begin"/>
      </w:r>
      <w:r>
        <w:instrText>XE"</w:instrText>
      </w:r>
      <w:r w:rsidRPr="00413D75">
        <w:rPr>
          <w:rFonts w:cs="Arial"/>
        </w:rPr>
        <w:instrText>Resource Dependency</w:instrText>
      </w:r>
      <w:r>
        <w:instrText>"</w:instrText>
      </w:r>
      <w:r>
        <w:rPr>
          <w:rFonts w:cs="Arial"/>
        </w:rPr>
        <w:fldChar w:fldCharType="end"/>
      </w:r>
      <w:r>
        <w:rPr>
          <w:rFonts w:cs="Arial"/>
        </w:rPr>
        <w:t xml:space="preserve"> &lt;&lt;Relationship&gt;&gt;</w:t>
      </w:r>
      <w:bookmarkEnd w:id="2602"/>
    </w:p>
    <w:p w14:paraId="3E79E515" w14:textId="77777777" w:rsidR="003709BC" w:rsidRDefault="003709BC" w:rsidP="003709BC">
      <w:r>
        <w:t>Relationship between resources where one resource depends on (or uses) another.</w:t>
      </w:r>
      <w:r>
        <w:br/>
        <w:t xml:space="preserve">A more general concept than [UAF] MapsToCapability: An Abstraction relationship denoting that an Activity contributes to providing a Capability. </w:t>
      </w:r>
      <w:r>
        <w:br/>
      </w:r>
      <w:r>
        <w:br/>
        <w:t>[DOLCE] (Subtype of) Dependence</w:t>
      </w:r>
    </w:p>
    <w:p w14:paraId="65563F3A" w14:textId="77777777" w:rsidR="003709BC" w:rsidRDefault="003709BC" w:rsidP="003709BC">
      <w:pPr>
        <w:jc w:val="center"/>
      </w:pPr>
      <w:r>
        <w:rPr>
          <w:noProof/>
        </w:rPr>
        <w:drawing>
          <wp:inline distT="0" distB="0" distL="0" distR="0" wp14:anchorId="798F7D86" wp14:editId="10CF7B6A">
            <wp:extent cx="5915025" cy="2981325"/>
            <wp:effectExtent l="0" t="0" r="0" b="0"/>
            <wp:docPr id="1080" name="Picture 1763616782.emf" descr="17636167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1763616782.emf"/>
                    <pic:cNvPicPr/>
                  </pic:nvPicPr>
                  <pic:blipFill>
                    <a:blip r:embed="rId207" cstate="print"/>
                    <a:stretch>
                      <a:fillRect/>
                    </a:stretch>
                  </pic:blipFill>
                  <pic:spPr>
                    <a:xfrm>
                      <a:off x="0" y="0"/>
                      <a:ext cx="5915025" cy="2981325"/>
                    </a:xfrm>
                    <a:prstGeom prst="rect">
                      <a:avLst/>
                    </a:prstGeom>
                  </pic:spPr>
                </pic:pic>
              </a:graphicData>
            </a:graphic>
          </wp:inline>
        </w:drawing>
      </w:r>
    </w:p>
    <w:p w14:paraId="38C483C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Resource Dependency</w:t>
      </w:r>
    </w:p>
    <w:p w14:paraId="6600AF8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35BA5E4" w14:textId="77777777" w:rsidR="003709BC" w:rsidRDefault="003D454B" w:rsidP="003709BC">
      <w:pPr>
        <w:ind w:left="360"/>
      </w:pPr>
      <w:hyperlink w:anchor="_e33780607cd553fb55b8907600848b66" w:history="1">
        <w:r w:rsidR="003709BC">
          <w:rPr>
            <w:rStyle w:val="Hyperlink"/>
          </w:rPr>
          <w:t>Impact</w:t>
        </w:r>
      </w:hyperlink>
    </w:p>
    <w:p w14:paraId="2DF7E45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A0070AB" w14:textId="77777777" w:rsidR="003709BC" w:rsidRDefault="003709BC" w:rsidP="003709BC">
      <w:pPr>
        <w:ind w:firstLine="720"/>
      </w:pPr>
      <w:r>
        <w:rPr>
          <w:noProof/>
        </w:rPr>
        <w:drawing>
          <wp:inline distT="0" distB="0" distL="0" distR="0" wp14:anchorId="02BE3D32" wp14:editId="573E56AB">
            <wp:extent cx="152400" cy="152400"/>
            <wp:effectExtent l="0" t="0" r="0" b="0"/>
            <wp:docPr id="10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1DEF2265" w14:textId="77777777" w:rsidR="003709BC" w:rsidRDefault="003709BC" w:rsidP="008C7C30">
      <w:pPr>
        <w:pStyle w:val="BodyText"/>
      </w:pPr>
      <w:r>
        <w:t>Resources the subject resource supports or enables.</w:t>
      </w:r>
    </w:p>
    <w:p w14:paraId="7A074119" w14:textId="77777777" w:rsidR="003709BC" w:rsidRDefault="003709BC" w:rsidP="003709BC">
      <w:pPr>
        <w:ind w:firstLine="720"/>
      </w:pPr>
      <w:r>
        <w:rPr>
          <w:noProof/>
        </w:rPr>
        <w:drawing>
          <wp:inline distT="0" distB="0" distL="0" distR="0" wp14:anchorId="0D8FBE1C" wp14:editId="5E7CF670">
            <wp:extent cx="152400" cy="152400"/>
            <wp:effectExtent l="0" t="0" r="0" b="0"/>
            <wp:docPr id="10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3595612" w14:textId="77777777" w:rsidR="003709BC" w:rsidRDefault="003709BC" w:rsidP="008C7C30">
      <w:pPr>
        <w:pStyle w:val="BodyText"/>
      </w:pPr>
      <w:r>
        <w:t>A resource that is required to support the operation of purpose of another resource.</w:t>
      </w:r>
    </w:p>
    <w:p w14:paraId="154798EE" w14:textId="77777777" w:rsidR="003709BC" w:rsidRDefault="003709BC" w:rsidP="003709BC"/>
    <w:p w14:paraId="76C29243" w14:textId="77777777" w:rsidR="003709BC" w:rsidRDefault="003709BC" w:rsidP="003709BC">
      <w:pPr>
        <w:pStyle w:val="Heading3"/>
        <w:spacing w:after="0"/>
        <w:ind w:left="1080"/>
      </w:pPr>
      <w:bookmarkStart w:id="2603" w:name="_f30be98a62689f653323fa62df1ac908"/>
      <w:bookmarkStart w:id="2604" w:name="_Toc468649850"/>
      <w:r>
        <w:t>Class Tool</w:t>
      </w:r>
      <w:bookmarkEnd w:id="2603"/>
      <w:r w:rsidRPr="003A31EC">
        <w:rPr>
          <w:rFonts w:cs="Arial"/>
        </w:rPr>
        <w:t xml:space="preserve"> </w:t>
      </w:r>
      <w:r>
        <w:rPr>
          <w:rFonts w:cs="Arial"/>
        </w:rPr>
        <w:fldChar w:fldCharType="begin"/>
      </w:r>
      <w:r>
        <w:instrText>XE"</w:instrText>
      </w:r>
      <w:r w:rsidRPr="00413D75">
        <w:rPr>
          <w:rFonts w:cs="Arial"/>
        </w:rPr>
        <w:instrText>Tool</w:instrText>
      </w:r>
      <w:r>
        <w:instrText>"</w:instrText>
      </w:r>
      <w:r>
        <w:rPr>
          <w:rFonts w:cs="Arial"/>
        </w:rPr>
        <w:fldChar w:fldCharType="end"/>
      </w:r>
      <w:r>
        <w:rPr>
          <w:rFonts w:cs="Arial"/>
        </w:rPr>
        <w:t xml:space="preserve"> &lt;&lt;Role&gt;&gt;</w:t>
      </w:r>
      <w:bookmarkEnd w:id="2604"/>
    </w:p>
    <w:p w14:paraId="21721033" w14:textId="77777777" w:rsidR="003709BC" w:rsidRDefault="003709BC" w:rsidP="003709BC">
      <w:r>
        <w:t xml:space="preserve">The role of some inanimate thing used to facilitate a process or activity by an actor performing a process or activity. </w:t>
      </w:r>
    </w:p>
    <w:p w14:paraId="2FE431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552F39" w14:textId="77777777" w:rsidR="003709BC" w:rsidRDefault="003D454B" w:rsidP="003709BC">
      <w:pPr>
        <w:ind w:left="360"/>
      </w:pPr>
      <w:hyperlink w:anchor="_d442d75c9ac335e7a2aadbc96919fc2d" w:history="1">
        <w:r w:rsidR="003709BC">
          <w:rPr>
            <w:rStyle w:val="Hyperlink"/>
          </w:rPr>
          <w:t>Resource</w:t>
        </w:r>
      </w:hyperlink>
    </w:p>
    <w:p w14:paraId="3F017872" w14:textId="77777777" w:rsidR="003709BC" w:rsidRDefault="003709BC" w:rsidP="003709BC"/>
    <w:p w14:paraId="367685FB" w14:textId="77777777" w:rsidR="003709BC" w:rsidRDefault="003709BC" w:rsidP="003709BC">
      <w:pPr>
        <w:spacing w:after="200" w:line="276" w:lineRule="auto"/>
        <w:rPr>
          <w:b/>
          <w:bCs/>
          <w:color w:val="365F91"/>
          <w:sz w:val="40"/>
          <w:szCs w:val="40"/>
        </w:rPr>
      </w:pPr>
      <w:r>
        <w:br w:type="page"/>
      </w:r>
    </w:p>
    <w:p w14:paraId="7BFEBC7B" w14:textId="77777777" w:rsidR="003709BC" w:rsidRDefault="003709BC" w:rsidP="003709BC">
      <w:pPr>
        <w:pStyle w:val="Heading2"/>
      </w:pPr>
      <w:bookmarkStart w:id="2605" w:name="_Toc468649851"/>
      <w:r>
        <w:t>Threat-risk-conceptual-model::Generic Concept Library::Situations</w:t>
      </w:r>
      <w:bookmarkEnd w:id="2605"/>
    </w:p>
    <w:p w14:paraId="7691B3C4" w14:textId="77777777" w:rsidR="003709BC" w:rsidRDefault="003709BC" w:rsidP="008C7C30">
      <w:pPr>
        <w:pStyle w:val="BodyText"/>
      </w:pPr>
      <w:r>
        <w:t>Concepts relative to situations.  A situation is a particular configuration of things and their relations including spatial, temporal, and logical connections between those things valid over a period of time. Situations form the basis of all complex, time dependent entities.</w:t>
      </w:r>
      <w:r>
        <w:br/>
        <w:t xml:space="preserve"> </w:t>
      </w:r>
    </w:p>
    <w:p w14:paraId="4EAA546C" w14:textId="77777777" w:rsidR="003709BC" w:rsidRDefault="003709BC" w:rsidP="003709BC">
      <w:pPr>
        <w:pStyle w:val="Heading3"/>
        <w:spacing w:after="0"/>
        <w:ind w:left="1080"/>
      </w:pPr>
      <w:bookmarkStart w:id="2606" w:name="_Toc468649852"/>
      <w:r>
        <w:t>Diagram: Situation</w:t>
      </w:r>
      <w:bookmarkEnd w:id="2606"/>
    </w:p>
    <w:p w14:paraId="77759490" w14:textId="77777777" w:rsidR="003709BC" w:rsidRDefault="003709BC" w:rsidP="003709BC">
      <w:pPr>
        <w:jc w:val="center"/>
        <w:rPr>
          <w:rFonts w:cs="Arial"/>
        </w:rPr>
      </w:pPr>
      <w:r>
        <w:rPr>
          <w:noProof/>
        </w:rPr>
        <w:drawing>
          <wp:inline distT="0" distB="0" distL="0" distR="0" wp14:anchorId="7B06FE5A" wp14:editId="5658B077">
            <wp:extent cx="5545388" cy="7178040"/>
            <wp:effectExtent l="0" t="0" r="0" b="0"/>
            <wp:docPr id="1086" name="Picture -1934329939.emf" descr="-1934329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1934329939.emf"/>
                    <pic:cNvPicPr/>
                  </pic:nvPicPr>
                  <pic:blipFill>
                    <a:blip r:embed="rId208" cstate="print"/>
                    <a:stretch>
                      <a:fillRect/>
                    </a:stretch>
                  </pic:blipFill>
                  <pic:spPr>
                    <a:xfrm>
                      <a:off x="0" y="0"/>
                      <a:ext cx="5545388" cy="7178040"/>
                    </a:xfrm>
                    <a:prstGeom prst="rect">
                      <a:avLst/>
                    </a:prstGeom>
                  </pic:spPr>
                </pic:pic>
              </a:graphicData>
            </a:graphic>
          </wp:inline>
        </w:drawing>
      </w:r>
    </w:p>
    <w:p w14:paraId="74D156A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w:t>
      </w:r>
    </w:p>
    <w:p w14:paraId="1DF5B503" w14:textId="77777777" w:rsidR="003709BC" w:rsidRDefault="003709BC" w:rsidP="008C7C30">
      <w:pPr>
        <w:pStyle w:val="BodyText"/>
      </w:pPr>
      <w:r>
        <w:t>This diagram shows the primary associations defined for situations as well as its super types: Temporal Entity and Identifiable Entity. The relationships shown here are those deemed defining for the concept of a situation, they are not all the relationships defined for these types.</w:t>
      </w:r>
    </w:p>
    <w:p w14:paraId="762DE910" w14:textId="77777777" w:rsidR="003709BC" w:rsidRDefault="003709BC" w:rsidP="003709BC">
      <w:pPr>
        <w:pStyle w:val="Heading3"/>
        <w:spacing w:after="0"/>
        <w:ind w:left="1080"/>
      </w:pPr>
      <w:bookmarkStart w:id="2607" w:name="_Toc468649853"/>
      <w:r>
        <w:t>Diagram: Situation Timeframes</w:t>
      </w:r>
      <w:bookmarkEnd w:id="2607"/>
    </w:p>
    <w:p w14:paraId="5A52F4C3" w14:textId="77777777" w:rsidR="003709BC" w:rsidRDefault="003709BC" w:rsidP="003709BC">
      <w:pPr>
        <w:jc w:val="center"/>
        <w:rPr>
          <w:rFonts w:cs="Arial"/>
        </w:rPr>
      </w:pPr>
      <w:r>
        <w:rPr>
          <w:noProof/>
        </w:rPr>
        <w:drawing>
          <wp:inline distT="0" distB="0" distL="0" distR="0" wp14:anchorId="2376A31E" wp14:editId="195C803B">
            <wp:extent cx="6188075" cy="3304152"/>
            <wp:effectExtent l="0" t="0" r="0" b="0"/>
            <wp:docPr id="1088" name="Picture 1555707848.emf" descr="15557078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555707848.emf"/>
                    <pic:cNvPicPr/>
                  </pic:nvPicPr>
                  <pic:blipFill>
                    <a:blip r:embed="rId209" cstate="print"/>
                    <a:stretch>
                      <a:fillRect/>
                    </a:stretch>
                  </pic:blipFill>
                  <pic:spPr>
                    <a:xfrm>
                      <a:off x="0" y="0"/>
                      <a:ext cx="6188075" cy="3304152"/>
                    </a:xfrm>
                    <a:prstGeom prst="rect">
                      <a:avLst/>
                    </a:prstGeom>
                  </pic:spPr>
                </pic:pic>
              </a:graphicData>
            </a:graphic>
          </wp:inline>
        </w:drawing>
      </w:r>
    </w:p>
    <w:p w14:paraId="3B84B0A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 Timeframes</w:t>
      </w:r>
    </w:p>
    <w:p w14:paraId="6C7B0D3A" w14:textId="77777777" w:rsidR="003709BC" w:rsidRDefault="003709BC" w:rsidP="003709BC">
      <w:r>
        <w:t xml:space="preserve"> </w:t>
      </w:r>
    </w:p>
    <w:p w14:paraId="47B75A3D" w14:textId="77777777" w:rsidR="003709BC" w:rsidRDefault="003709BC" w:rsidP="003709BC"/>
    <w:p w14:paraId="600DACDA" w14:textId="77777777" w:rsidR="003709BC" w:rsidRDefault="003709BC" w:rsidP="003709BC">
      <w:pPr>
        <w:pStyle w:val="Heading3"/>
        <w:spacing w:after="0"/>
        <w:ind w:left="1080"/>
      </w:pPr>
      <w:bookmarkStart w:id="2608" w:name="_b5d2c936d853e44e3d0b067cf106905b"/>
      <w:bookmarkStart w:id="2609" w:name="_Toc468649854"/>
      <w:r>
        <w:t>Class Actual State</w:t>
      </w:r>
      <w:bookmarkEnd w:id="2608"/>
      <w:r w:rsidRPr="003A31EC">
        <w:rPr>
          <w:rFonts w:cs="Arial"/>
        </w:rPr>
        <w:t xml:space="preserve"> </w:t>
      </w:r>
      <w:r>
        <w:rPr>
          <w:rFonts w:cs="Arial"/>
        </w:rPr>
        <w:fldChar w:fldCharType="begin"/>
      </w:r>
      <w:r>
        <w:instrText>XE"</w:instrText>
      </w:r>
      <w:r w:rsidRPr="00413D75">
        <w:rPr>
          <w:rFonts w:cs="Arial"/>
        </w:rPr>
        <w:instrText>Actual State</w:instrText>
      </w:r>
      <w:r>
        <w:instrText>"</w:instrText>
      </w:r>
      <w:r>
        <w:rPr>
          <w:rFonts w:cs="Arial"/>
        </w:rPr>
        <w:fldChar w:fldCharType="end"/>
      </w:r>
      <w:r>
        <w:rPr>
          <w:rFonts w:cs="Arial"/>
        </w:rPr>
        <w:t xml:space="preserve"> &lt;&lt;Intersection&gt;&gt;</w:t>
      </w:r>
      <w:bookmarkEnd w:id="2609"/>
    </w:p>
    <w:p w14:paraId="07AD071B" w14:textId="77777777" w:rsidR="003709BC" w:rsidRDefault="003709BC" w:rsidP="003709BC">
      <w:r>
        <w:t>A condition that has, will or does exist.</w:t>
      </w:r>
    </w:p>
    <w:p w14:paraId="13F65D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6C8315" w14:textId="77777777" w:rsidR="003709BC" w:rsidRDefault="003D454B" w:rsidP="003709BC">
      <w:pPr>
        <w:ind w:left="360"/>
      </w:pPr>
      <w:hyperlink w:anchor="_318306db8339a16351b356169444c6ed" w:history="1">
        <w:r w:rsidR="003709BC">
          <w:rPr>
            <w:rStyle w:val="Hyperlink"/>
          </w:rPr>
          <w:t>Actual Situation</w:t>
        </w:r>
      </w:hyperlink>
      <w:r w:rsidR="003709BC">
        <w:t xml:space="preserve">, </w:t>
      </w:r>
      <w:hyperlink w:anchor="_927c2855748f476d96735ff79da4ebff" w:history="1">
        <w:r w:rsidR="003709BC">
          <w:rPr>
            <w:rStyle w:val="Hyperlink"/>
          </w:rPr>
          <w:t>State</w:t>
        </w:r>
      </w:hyperlink>
    </w:p>
    <w:p w14:paraId="76EDA932" w14:textId="77777777" w:rsidR="003709BC" w:rsidRDefault="003709BC" w:rsidP="003709BC"/>
    <w:p w14:paraId="1680EB03" w14:textId="77777777" w:rsidR="003709BC" w:rsidRDefault="003709BC" w:rsidP="003709BC">
      <w:pPr>
        <w:pStyle w:val="Heading3"/>
        <w:spacing w:after="0"/>
        <w:ind w:left="1080"/>
      </w:pPr>
      <w:bookmarkStart w:id="2610" w:name="_8f79ff9a9d6d601e416cea95750422fe"/>
      <w:bookmarkStart w:id="2611" w:name="_Toc468649855"/>
      <w:r>
        <w:t>Association Class Cause and Effect</w:t>
      </w:r>
      <w:bookmarkEnd w:id="2610"/>
      <w:r w:rsidRPr="003A31EC">
        <w:rPr>
          <w:rFonts w:cs="Arial"/>
        </w:rPr>
        <w:t xml:space="preserve"> </w:t>
      </w:r>
      <w:r>
        <w:rPr>
          <w:rFonts w:cs="Arial"/>
        </w:rPr>
        <w:fldChar w:fldCharType="begin"/>
      </w:r>
      <w:r>
        <w:instrText>XE"</w:instrText>
      </w:r>
      <w:r w:rsidRPr="00413D75">
        <w:rPr>
          <w:rFonts w:cs="Arial"/>
        </w:rPr>
        <w:instrText>Cause and Effect</w:instrText>
      </w:r>
      <w:r>
        <w:instrText>"</w:instrText>
      </w:r>
      <w:r>
        <w:rPr>
          <w:rFonts w:cs="Arial"/>
        </w:rPr>
        <w:fldChar w:fldCharType="end"/>
      </w:r>
      <w:r>
        <w:rPr>
          <w:rFonts w:cs="Arial"/>
        </w:rPr>
        <w:t xml:space="preserve"> &lt;&lt;Relationship&gt;&gt;</w:t>
      </w:r>
      <w:bookmarkEnd w:id="2611"/>
    </w:p>
    <w:p w14:paraId="6AC491B4" w14:textId="77777777" w:rsidR="003709BC" w:rsidRDefault="003709BC" w:rsidP="003709BC">
      <w:r>
        <w:t>The causality relation where the &lt;causes&gt; situation is &lt;caused by&gt; a situation.</w:t>
      </w:r>
      <w:r>
        <w:br/>
      </w:r>
      <w:r>
        <w:br/>
        <w:t>[FIBO] cause / caused by</w:t>
      </w:r>
      <w:r>
        <w:br/>
      </w:r>
      <w:r>
        <w:br/>
        <w:t>[ISO 1087] causal relation: associative relation (3.2.23) involving cause and its effect</w:t>
      </w:r>
      <w:r>
        <w:br/>
        <w:t>NOTE A causal relation exists between the concepts (3.2.1) 'action' and 'reaction', 'nuclear explosion' and 'fall-out'.</w:t>
      </w:r>
    </w:p>
    <w:p w14:paraId="12168866" w14:textId="77777777" w:rsidR="003709BC" w:rsidRDefault="003709BC" w:rsidP="003709BC">
      <w:pPr>
        <w:jc w:val="center"/>
      </w:pPr>
      <w:r>
        <w:rPr>
          <w:noProof/>
        </w:rPr>
        <w:drawing>
          <wp:inline distT="0" distB="0" distL="0" distR="0" wp14:anchorId="0CB0121B" wp14:editId="59B351E6">
            <wp:extent cx="5781675" cy="3971925"/>
            <wp:effectExtent l="0" t="0" r="0" b="0"/>
            <wp:docPr id="1090" name="Picture -250461420.emf" descr="-250461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250461420.emf"/>
                    <pic:cNvPicPr/>
                  </pic:nvPicPr>
                  <pic:blipFill>
                    <a:blip r:embed="rId210" cstate="print"/>
                    <a:stretch>
                      <a:fillRect/>
                    </a:stretch>
                  </pic:blipFill>
                  <pic:spPr>
                    <a:xfrm>
                      <a:off x="0" y="0"/>
                      <a:ext cx="5781675" cy="3971925"/>
                    </a:xfrm>
                    <a:prstGeom prst="rect">
                      <a:avLst/>
                    </a:prstGeom>
                  </pic:spPr>
                </pic:pic>
              </a:graphicData>
            </a:graphic>
          </wp:inline>
        </w:drawing>
      </w:r>
    </w:p>
    <w:p w14:paraId="057B7B0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Cause and Effect</w:t>
      </w:r>
    </w:p>
    <w:p w14:paraId="6D2AE04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EAFADB" w14:textId="77777777" w:rsidR="003709BC" w:rsidRDefault="003D454B" w:rsidP="003709BC">
      <w:pPr>
        <w:ind w:left="360"/>
      </w:pPr>
      <w:hyperlink w:anchor="_3685cf695580519c9a617067b88d6498" w:history="1">
        <w:r w:rsidR="003709BC">
          <w:rPr>
            <w:rStyle w:val="Hyperlink"/>
          </w:rPr>
          <w:t>Effect</w:t>
        </w:r>
      </w:hyperlink>
    </w:p>
    <w:p w14:paraId="71A66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9035C4D" w14:textId="77777777" w:rsidR="003709BC" w:rsidRDefault="003709BC" w:rsidP="003709BC">
      <w:pPr>
        <w:ind w:firstLine="720"/>
      </w:pPr>
      <w:r>
        <w:rPr>
          <w:noProof/>
        </w:rPr>
        <w:drawing>
          <wp:inline distT="0" distB="0" distL="0" distR="0" wp14:anchorId="4F59D851" wp14:editId="44CC8D9E">
            <wp:extent cx="152400" cy="152400"/>
            <wp:effectExtent l="0" t="0" r="0" b="0"/>
            <wp:docPr id="10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0F8B8BC" w14:textId="77777777" w:rsidR="003709BC" w:rsidRDefault="003709BC" w:rsidP="008C7C30">
      <w:pPr>
        <w:pStyle w:val="BodyText"/>
      </w:pPr>
      <w:r>
        <w:t>One of situations that causes the subject situation.</w:t>
      </w:r>
    </w:p>
    <w:p w14:paraId="50D3D811" w14:textId="77777777" w:rsidR="003709BC" w:rsidRDefault="003709BC" w:rsidP="003709BC">
      <w:pPr>
        <w:ind w:firstLine="720"/>
      </w:pPr>
      <w:r>
        <w:rPr>
          <w:noProof/>
        </w:rPr>
        <w:drawing>
          <wp:inline distT="0" distB="0" distL="0" distR="0" wp14:anchorId="7661B957" wp14:editId="1E1041BB">
            <wp:extent cx="152400" cy="152400"/>
            <wp:effectExtent l="0" t="0" r="0" b="0"/>
            <wp:docPr id="10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w:t>
      </w:r>
      <w:r>
        <w:rPr>
          <w:rFonts w:cs="Arial"/>
        </w:rPr>
        <w:fldChar w:fldCharType="begin"/>
      </w:r>
      <w:r>
        <w:instrText>XE"</w:instrText>
      </w:r>
      <w:r w:rsidRPr="00413D75">
        <w:rPr>
          <w:rFonts w:cs="Arial"/>
        </w:rPr>
        <w:instrText>causes</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A14E0DC" w14:textId="77777777" w:rsidR="003709BC" w:rsidRDefault="003709BC" w:rsidP="008C7C30">
      <w:pPr>
        <w:pStyle w:val="BodyText"/>
      </w:pPr>
      <w:r>
        <w:t>A situation caused by another.</w:t>
      </w:r>
    </w:p>
    <w:p w14:paraId="3E034C36" w14:textId="77777777" w:rsidR="003709BC" w:rsidRDefault="003709BC" w:rsidP="003709BC"/>
    <w:p w14:paraId="1F8F89DD" w14:textId="77777777" w:rsidR="003709BC" w:rsidRDefault="003709BC" w:rsidP="003709BC">
      <w:pPr>
        <w:pStyle w:val="Heading3"/>
        <w:spacing w:after="0"/>
        <w:ind w:left="1080"/>
      </w:pPr>
      <w:bookmarkStart w:id="2612" w:name="_f2169eae40f65ac973b54ce035bc329c"/>
      <w:bookmarkStart w:id="2613" w:name="_Toc468649856"/>
      <w:r>
        <w:t>Class Current Situation</w:t>
      </w:r>
      <w:bookmarkEnd w:id="2612"/>
      <w:bookmarkEnd w:id="2613"/>
      <w:r w:rsidRPr="003A31EC">
        <w:rPr>
          <w:rFonts w:cs="Arial"/>
        </w:rPr>
        <w:t xml:space="preserve"> </w:t>
      </w:r>
      <w:r>
        <w:rPr>
          <w:rFonts w:cs="Arial"/>
        </w:rPr>
        <w:fldChar w:fldCharType="begin"/>
      </w:r>
      <w:r>
        <w:instrText>XE"</w:instrText>
      </w:r>
      <w:r w:rsidRPr="00413D75">
        <w:rPr>
          <w:rFonts w:cs="Arial"/>
        </w:rPr>
        <w:instrText>Current Situation</w:instrText>
      </w:r>
      <w:r>
        <w:instrText>"</w:instrText>
      </w:r>
      <w:r>
        <w:rPr>
          <w:rFonts w:cs="Arial"/>
        </w:rPr>
        <w:fldChar w:fldCharType="end"/>
      </w:r>
      <w:r>
        <w:rPr>
          <w:rFonts w:cs="Arial"/>
        </w:rPr>
        <w:t xml:space="preserve"> </w:t>
      </w:r>
    </w:p>
    <w:p w14:paraId="60A89962" w14:textId="77777777" w:rsidR="003709BC" w:rsidRDefault="003709BC" w:rsidP="003709BC">
      <w:r>
        <w:t>A situation that is actually occurring at the moment. "the moment" is contextual and interpreted within the context of the model.</w:t>
      </w:r>
    </w:p>
    <w:p w14:paraId="3F1123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9E5D28" w14:textId="77777777" w:rsidR="003709BC" w:rsidRDefault="003D454B"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49687C81" w14:textId="77777777" w:rsidR="003709BC" w:rsidRDefault="003709BC" w:rsidP="003709BC"/>
    <w:p w14:paraId="487D4AD0" w14:textId="77777777" w:rsidR="003709BC" w:rsidRDefault="003709BC" w:rsidP="003709BC">
      <w:pPr>
        <w:pStyle w:val="Heading3"/>
        <w:spacing w:after="0"/>
        <w:ind w:left="1080"/>
      </w:pPr>
      <w:bookmarkStart w:id="2614" w:name="_3685cf695580519c9a617067b88d6498"/>
      <w:bookmarkStart w:id="2615" w:name="_Toc468649857"/>
      <w:r>
        <w:t>Association Class Effect</w:t>
      </w:r>
      <w:bookmarkEnd w:id="2614"/>
      <w:r w:rsidRPr="003A31EC">
        <w:rPr>
          <w:rFonts w:cs="Arial"/>
        </w:rPr>
        <w:t xml:space="preserve"> </w:t>
      </w:r>
      <w:r>
        <w:rPr>
          <w:rFonts w:cs="Arial"/>
        </w:rPr>
        <w:fldChar w:fldCharType="begin"/>
      </w:r>
      <w:r>
        <w:instrText>XE"</w:instrText>
      </w:r>
      <w:r w:rsidRPr="00413D75">
        <w:rPr>
          <w:rFonts w:cs="Arial"/>
        </w:rPr>
        <w:instrText>Effect</w:instrText>
      </w:r>
      <w:r>
        <w:instrText>"</w:instrText>
      </w:r>
      <w:r>
        <w:rPr>
          <w:rFonts w:cs="Arial"/>
        </w:rPr>
        <w:fldChar w:fldCharType="end"/>
      </w:r>
      <w:r>
        <w:rPr>
          <w:rFonts w:cs="Arial"/>
        </w:rPr>
        <w:t xml:space="preserve"> &lt;&lt;Relationship&gt;&gt;</w:t>
      </w:r>
      <w:bookmarkEnd w:id="2615"/>
    </w:p>
    <w:p w14:paraId="09ABE143" w14:textId="77777777" w:rsidR="003709BC" w:rsidRDefault="003709BC" w:rsidP="003709BC">
      <w:r>
        <w:t>Any impact or alteration of an entity by a situation.</w:t>
      </w:r>
    </w:p>
    <w:p w14:paraId="21ED76B2" w14:textId="77777777" w:rsidR="003709BC" w:rsidRDefault="003709BC" w:rsidP="003709BC">
      <w:pPr>
        <w:jc w:val="center"/>
      </w:pPr>
      <w:r>
        <w:rPr>
          <w:noProof/>
        </w:rPr>
        <w:drawing>
          <wp:inline distT="0" distB="0" distL="0" distR="0" wp14:anchorId="70B677F9" wp14:editId="232591E1">
            <wp:extent cx="5334000" cy="2638425"/>
            <wp:effectExtent l="0" t="0" r="0" b="0"/>
            <wp:docPr id="1096" name="Picture 1114990091.emf" descr="11149900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114990091.emf"/>
                    <pic:cNvPicPr/>
                  </pic:nvPicPr>
                  <pic:blipFill>
                    <a:blip r:embed="rId211" cstate="print"/>
                    <a:stretch>
                      <a:fillRect/>
                    </a:stretch>
                  </pic:blipFill>
                  <pic:spPr>
                    <a:xfrm>
                      <a:off x="0" y="0"/>
                      <a:ext cx="5334000" cy="2638425"/>
                    </a:xfrm>
                    <a:prstGeom prst="rect">
                      <a:avLst/>
                    </a:prstGeom>
                  </pic:spPr>
                </pic:pic>
              </a:graphicData>
            </a:graphic>
          </wp:inline>
        </w:drawing>
      </w:r>
    </w:p>
    <w:p w14:paraId="2DEF5CB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Effect</w:t>
      </w:r>
    </w:p>
    <w:p w14:paraId="52C487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8A1AE87" w14:textId="77777777" w:rsidR="003709BC" w:rsidRDefault="003D454B" w:rsidP="003709BC">
      <w:pPr>
        <w:ind w:left="360"/>
      </w:pPr>
      <w:hyperlink w:anchor="_e33780607cd553fb55b8907600848b66" w:history="1">
        <w:r w:rsidR="003709BC">
          <w:rPr>
            <w:rStyle w:val="Hyperlink"/>
          </w:rPr>
          <w:t>Impact</w:t>
        </w:r>
      </w:hyperlink>
    </w:p>
    <w:p w14:paraId="4DB1650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7DC4A4" w14:textId="77777777" w:rsidR="003709BC" w:rsidRDefault="003709BC" w:rsidP="003709BC">
      <w:pPr>
        <w:ind w:firstLine="720"/>
      </w:pPr>
      <w:r>
        <w:rPr>
          <w:noProof/>
        </w:rPr>
        <w:drawing>
          <wp:inline distT="0" distB="0" distL="0" distR="0" wp14:anchorId="735A397B" wp14:editId="675C0E3B">
            <wp:extent cx="152400" cy="152400"/>
            <wp:effectExtent l="0" t="0" r="0" b="0"/>
            <wp:docPr id="10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w:t>
      </w:r>
      <w:r>
        <w:rPr>
          <w:rFonts w:cs="Arial"/>
        </w:rPr>
        <w:fldChar w:fldCharType="begin"/>
      </w:r>
      <w:r>
        <w:instrText>XE"</w:instrText>
      </w:r>
      <w:r w:rsidRPr="00413D75">
        <w:rPr>
          <w:rFonts w:cs="Arial"/>
        </w:rPr>
        <w:instrText>affects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8ED8E29" w14:textId="77777777" w:rsidR="003709BC" w:rsidRDefault="003709BC" w:rsidP="008C7C30">
      <w:pPr>
        <w:pStyle w:val="BodyText"/>
      </w:pPr>
      <w:r>
        <w:t>Entities affected by a action</w:t>
      </w:r>
    </w:p>
    <w:p w14:paraId="2C7398C8" w14:textId="77777777" w:rsidR="003709BC" w:rsidRDefault="003709BC" w:rsidP="003709BC">
      <w:pPr>
        <w:ind w:firstLine="720"/>
      </w:pPr>
      <w:r>
        <w:rPr>
          <w:noProof/>
        </w:rPr>
        <w:drawing>
          <wp:inline distT="0" distB="0" distL="0" distR="0" wp14:anchorId="519AD2A9" wp14:editId="3B908672">
            <wp:extent cx="152400" cy="152400"/>
            <wp:effectExtent l="0" t="0" r="0" b="0"/>
            <wp:docPr id="11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w:t>
      </w:r>
      <w:r>
        <w:rPr>
          <w:rFonts w:cs="Arial"/>
        </w:rPr>
        <w:fldChar w:fldCharType="begin"/>
      </w:r>
      <w:r>
        <w:instrText>XE"</w:instrText>
      </w:r>
      <w:r w:rsidRPr="00413D75">
        <w:rPr>
          <w:rFonts w:cs="Arial"/>
        </w:rPr>
        <w:instrText>affected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9B8FAFC" w14:textId="77777777" w:rsidR="003709BC" w:rsidRDefault="003709BC" w:rsidP="008C7C30">
      <w:pPr>
        <w:pStyle w:val="BodyText"/>
      </w:pPr>
      <w:r>
        <w:t>Actions that can cause some change in a related entity.</w:t>
      </w:r>
    </w:p>
    <w:p w14:paraId="78817693" w14:textId="77777777" w:rsidR="003709BC" w:rsidRDefault="003709BC" w:rsidP="003709BC"/>
    <w:p w14:paraId="19AEEE39" w14:textId="77777777" w:rsidR="003709BC" w:rsidRDefault="003709BC" w:rsidP="003709BC">
      <w:pPr>
        <w:pStyle w:val="Heading3"/>
        <w:spacing w:after="0"/>
        <w:ind w:left="1080"/>
      </w:pPr>
      <w:bookmarkStart w:id="2616" w:name="_989aaebdfe7f1a2a4a983d63cf40a705"/>
      <w:bookmarkStart w:id="2617" w:name="_Toc468649858"/>
      <w:r>
        <w:t>Association Class Involvement</w:t>
      </w:r>
      <w:bookmarkEnd w:id="2616"/>
      <w:r w:rsidRPr="003A31EC">
        <w:rPr>
          <w:rFonts w:cs="Arial"/>
        </w:rPr>
        <w:t xml:space="preserve"> </w:t>
      </w:r>
      <w:r>
        <w:rPr>
          <w:rFonts w:cs="Arial"/>
        </w:rPr>
        <w:fldChar w:fldCharType="begin"/>
      </w:r>
      <w:r>
        <w:instrText>XE"</w:instrText>
      </w:r>
      <w:r w:rsidRPr="00413D75">
        <w:rPr>
          <w:rFonts w:cs="Arial"/>
        </w:rPr>
        <w:instrText>Involvement</w:instrText>
      </w:r>
      <w:r>
        <w:instrText>"</w:instrText>
      </w:r>
      <w:r>
        <w:rPr>
          <w:rFonts w:cs="Arial"/>
        </w:rPr>
        <w:fldChar w:fldCharType="end"/>
      </w:r>
      <w:r>
        <w:rPr>
          <w:rFonts w:cs="Arial"/>
        </w:rPr>
        <w:t xml:space="preserve"> &lt;&lt;Relationship&gt;&gt;</w:t>
      </w:r>
      <w:bookmarkEnd w:id="2617"/>
    </w:p>
    <w:p w14:paraId="66F5CE41" w14:textId="77777777" w:rsidR="003709BC" w:rsidRDefault="003709BC" w:rsidP="003709BC">
      <w:r>
        <w:t>The relationship between an actor and situations they are involved in.</w:t>
      </w:r>
      <w:r>
        <w:br/>
        <w:t>[DOLCE] Participation</w:t>
      </w:r>
    </w:p>
    <w:p w14:paraId="7EF693BD" w14:textId="77777777" w:rsidR="003709BC" w:rsidRDefault="003709BC" w:rsidP="003709BC">
      <w:pPr>
        <w:jc w:val="center"/>
      </w:pPr>
      <w:r>
        <w:rPr>
          <w:noProof/>
        </w:rPr>
        <w:drawing>
          <wp:inline distT="0" distB="0" distL="0" distR="0" wp14:anchorId="32829037" wp14:editId="55E36EC9">
            <wp:extent cx="5210175" cy="2171700"/>
            <wp:effectExtent l="0" t="0" r="0" b="0"/>
            <wp:docPr id="1102" name="Picture -2030230825.emf" descr="-2030230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2030230825.emf"/>
                    <pic:cNvPicPr/>
                  </pic:nvPicPr>
                  <pic:blipFill>
                    <a:blip r:embed="rId212" cstate="print"/>
                    <a:stretch>
                      <a:fillRect/>
                    </a:stretch>
                  </pic:blipFill>
                  <pic:spPr>
                    <a:xfrm>
                      <a:off x="0" y="0"/>
                      <a:ext cx="5210175" cy="2171700"/>
                    </a:xfrm>
                    <a:prstGeom prst="rect">
                      <a:avLst/>
                    </a:prstGeom>
                  </pic:spPr>
                </pic:pic>
              </a:graphicData>
            </a:graphic>
          </wp:inline>
        </w:drawing>
      </w:r>
    </w:p>
    <w:p w14:paraId="548EAAB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Involvement</w:t>
      </w:r>
    </w:p>
    <w:p w14:paraId="00387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272F65A" w14:textId="77777777" w:rsidR="003709BC" w:rsidRDefault="003D454B" w:rsidP="003709BC">
      <w:pPr>
        <w:ind w:left="360"/>
      </w:pPr>
      <w:hyperlink w:anchor="_ebfb31ee42848a5e98a87132d6936682" w:history="1">
        <w:r w:rsidR="003709BC">
          <w:rPr>
            <w:rStyle w:val="Hyperlink"/>
          </w:rPr>
          <w:t>Related</w:t>
        </w:r>
      </w:hyperlink>
    </w:p>
    <w:p w14:paraId="5F61A5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0246528" w14:textId="77777777" w:rsidR="003709BC" w:rsidRDefault="003709BC" w:rsidP="003709BC">
      <w:pPr>
        <w:ind w:firstLine="720"/>
      </w:pPr>
      <w:r>
        <w:rPr>
          <w:noProof/>
        </w:rPr>
        <w:drawing>
          <wp:inline distT="0" distB="0" distL="0" distR="0" wp14:anchorId="111E08F0" wp14:editId="48499297">
            <wp:extent cx="152400" cy="152400"/>
            <wp:effectExtent l="0" t="0" r="0" b="0"/>
            <wp:docPr id="11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F498E17" w14:textId="77777777" w:rsidR="003709BC" w:rsidRDefault="003709BC" w:rsidP="008C7C30">
      <w:pPr>
        <w:pStyle w:val="BodyText"/>
      </w:pPr>
      <w:r>
        <w:t>Situations in which an actor has any kind of involvement.</w:t>
      </w:r>
    </w:p>
    <w:p w14:paraId="53DCEB09" w14:textId="77777777" w:rsidR="003709BC" w:rsidRDefault="003709BC" w:rsidP="003709BC">
      <w:pPr>
        <w:ind w:firstLine="720"/>
      </w:pPr>
      <w:r>
        <w:rPr>
          <w:noProof/>
        </w:rPr>
        <w:drawing>
          <wp:inline distT="0" distB="0" distL="0" distR="0" wp14:anchorId="4989758F" wp14:editId="396FCC76">
            <wp:extent cx="152400" cy="152400"/>
            <wp:effectExtent l="0" t="0" r="0" b="0"/>
            <wp:docPr id="11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involves</w:t>
      </w:r>
      <w:r>
        <w:rPr>
          <w:rFonts w:cs="Arial"/>
        </w:rPr>
        <w:fldChar w:fldCharType="begin"/>
      </w:r>
      <w:r>
        <w:instrText>XE"</w:instrText>
      </w:r>
      <w:r w:rsidRPr="00413D75">
        <w:rPr>
          <w:rFonts w:cs="Arial"/>
        </w:rPr>
        <w:instrText>involves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D319A93" w14:textId="77777777" w:rsidR="003709BC" w:rsidRDefault="003709BC" w:rsidP="008C7C30">
      <w:pPr>
        <w:pStyle w:val="BodyText"/>
      </w:pPr>
      <w:r>
        <w:t>An actor involved in a situation in any way.</w:t>
      </w:r>
    </w:p>
    <w:p w14:paraId="5303DF3B" w14:textId="77777777" w:rsidR="003709BC" w:rsidRDefault="003709BC" w:rsidP="003709BC"/>
    <w:p w14:paraId="5697AE81" w14:textId="77777777" w:rsidR="003709BC" w:rsidRDefault="003709BC" w:rsidP="003709BC">
      <w:pPr>
        <w:pStyle w:val="Heading3"/>
        <w:spacing w:after="0"/>
        <w:ind w:left="1080"/>
      </w:pPr>
      <w:bookmarkStart w:id="2618" w:name="_d1226ad847824cb1ffa4bdcf35d204ec"/>
      <w:bookmarkStart w:id="2619" w:name="_Toc468649859"/>
      <w:r>
        <w:t>Association Class Negation Effect</w:t>
      </w:r>
      <w:bookmarkEnd w:id="2618"/>
      <w:r w:rsidRPr="003A31EC">
        <w:rPr>
          <w:rFonts w:cs="Arial"/>
        </w:rPr>
        <w:t xml:space="preserve"> </w:t>
      </w:r>
      <w:r>
        <w:rPr>
          <w:rFonts w:cs="Arial"/>
        </w:rPr>
        <w:fldChar w:fldCharType="begin"/>
      </w:r>
      <w:r>
        <w:instrText>XE"</w:instrText>
      </w:r>
      <w:r w:rsidRPr="00413D75">
        <w:rPr>
          <w:rFonts w:cs="Arial"/>
        </w:rPr>
        <w:instrText>Negation Effect</w:instrText>
      </w:r>
      <w:r>
        <w:instrText>"</w:instrText>
      </w:r>
      <w:r>
        <w:rPr>
          <w:rFonts w:cs="Arial"/>
        </w:rPr>
        <w:fldChar w:fldCharType="end"/>
      </w:r>
      <w:r>
        <w:rPr>
          <w:rFonts w:cs="Arial"/>
        </w:rPr>
        <w:t xml:space="preserve"> &lt;&lt;Relationship&gt;&gt;</w:t>
      </w:r>
      <w:bookmarkEnd w:id="2619"/>
    </w:p>
    <w:p w14:paraId="140E5D10" w14:textId="77777777" w:rsidR="003709BC" w:rsidRDefault="003709BC" w:rsidP="003709BC">
      <w:r>
        <w:t>The negative causality relationship - &lt;negated by&gt; prevents or terminates the &lt;negates&gt; situation.</w:t>
      </w:r>
    </w:p>
    <w:p w14:paraId="0614EC42" w14:textId="77777777" w:rsidR="003709BC" w:rsidRDefault="003709BC" w:rsidP="003709BC">
      <w:pPr>
        <w:jc w:val="center"/>
      </w:pPr>
      <w:r>
        <w:rPr>
          <w:noProof/>
        </w:rPr>
        <w:drawing>
          <wp:inline distT="0" distB="0" distL="0" distR="0" wp14:anchorId="110398B9" wp14:editId="52069A1E">
            <wp:extent cx="6188075" cy="3865305"/>
            <wp:effectExtent l="0" t="0" r="0" b="0"/>
            <wp:docPr id="1108" name="Picture -1855326026.emf" descr="-18553260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855326026.emf"/>
                    <pic:cNvPicPr/>
                  </pic:nvPicPr>
                  <pic:blipFill>
                    <a:blip r:embed="rId213" cstate="print"/>
                    <a:stretch>
                      <a:fillRect/>
                    </a:stretch>
                  </pic:blipFill>
                  <pic:spPr>
                    <a:xfrm>
                      <a:off x="0" y="0"/>
                      <a:ext cx="6188075" cy="3865305"/>
                    </a:xfrm>
                    <a:prstGeom prst="rect">
                      <a:avLst/>
                    </a:prstGeom>
                  </pic:spPr>
                </pic:pic>
              </a:graphicData>
            </a:graphic>
          </wp:inline>
        </w:drawing>
      </w:r>
    </w:p>
    <w:p w14:paraId="6BB8515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Negation</w:t>
      </w:r>
    </w:p>
    <w:p w14:paraId="1915DE7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7032229" w14:textId="77777777" w:rsidR="003709BC" w:rsidRDefault="003D454B" w:rsidP="003709BC">
      <w:pPr>
        <w:ind w:left="360"/>
      </w:pPr>
      <w:hyperlink w:anchor="_3685cf695580519c9a617067b88d6498" w:history="1">
        <w:r w:rsidR="003709BC">
          <w:rPr>
            <w:rStyle w:val="Hyperlink"/>
          </w:rPr>
          <w:t>Effect</w:t>
        </w:r>
      </w:hyperlink>
      <w:r w:rsidR="003709BC">
        <w:t xml:space="preserve">, </w:t>
      </w:r>
      <w:hyperlink w:anchor="_b7d76b6b461798fab057ad0106bcdfc9" w:history="1">
        <w:r w:rsidR="003709BC">
          <w:rPr>
            <w:rStyle w:val="Hyperlink"/>
          </w:rPr>
          <w:t>Negation</w:t>
        </w:r>
      </w:hyperlink>
    </w:p>
    <w:p w14:paraId="4E4276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6D96200" w14:textId="77777777" w:rsidR="003709BC" w:rsidRDefault="003709BC" w:rsidP="003709BC">
      <w:pPr>
        <w:ind w:firstLine="720"/>
      </w:pPr>
      <w:r>
        <w:rPr>
          <w:noProof/>
        </w:rPr>
        <w:drawing>
          <wp:inline distT="0" distB="0" distL="0" distR="0" wp14:anchorId="6253517B" wp14:editId="3169BAB2">
            <wp:extent cx="152400" cy="152400"/>
            <wp:effectExtent l="0" t="0" r="0" b="0"/>
            <wp:docPr id="11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negated by</w:t>
      </w:r>
      <w:r>
        <w:rPr>
          <w:rFonts w:cs="Arial"/>
        </w:rPr>
        <w:fldChar w:fldCharType="begin"/>
      </w:r>
      <w:r>
        <w:instrText>XE"</w:instrText>
      </w:r>
      <w:r w:rsidRPr="00413D75">
        <w:rPr>
          <w:rFonts w:cs="Arial"/>
        </w:rPr>
        <w:instrText>negated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C91762A" w14:textId="77777777" w:rsidR="003709BC" w:rsidRDefault="003709BC" w:rsidP="008C7C30">
      <w:pPr>
        <w:pStyle w:val="BodyText"/>
      </w:pPr>
      <w:r>
        <w:t>A situation that prevents or terminates another.</w:t>
      </w:r>
    </w:p>
    <w:p w14:paraId="336EECC5" w14:textId="77777777" w:rsidR="003709BC" w:rsidRDefault="003709BC" w:rsidP="003709BC">
      <w:pPr>
        <w:ind w:firstLine="720"/>
      </w:pPr>
      <w:r>
        <w:rPr>
          <w:noProof/>
        </w:rPr>
        <w:drawing>
          <wp:inline distT="0" distB="0" distL="0" distR="0" wp14:anchorId="402BFE6E" wp14:editId="72CC8B8A">
            <wp:extent cx="152400" cy="152400"/>
            <wp:effectExtent l="0" t="0" r="0" b="0"/>
            <wp:docPr id="11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negates</w:t>
      </w:r>
      <w:r>
        <w:rPr>
          <w:rFonts w:cs="Arial"/>
        </w:rPr>
        <w:fldChar w:fldCharType="begin"/>
      </w:r>
      <w:r>
        <w:instrText>XE"</w:instrText>
      </w:r>
      <w:r w:rsidRPr="00413D75">
        <w:rPr>
          <w:rFonts w:cs="Arial"/>
        </w:rPr>
        <w:instrText>negates</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17E0E4B" w14:textId="77777777" w:rsidR="003709BC" w:rsidRDefault="003709BC" w:rsidP="008C7C30">
      <w:pPr>
        <w:pStyle w:val="BodyText"/>
      </w:pPr>
      <w:r>
        <w:t>A situation that is prevented or terminated by another situation.</w:t>
      </w:r>
    </w:p>
    <w:p w14:paraId="1BF72D16" w14:textId="77777777" w:rsidR="003709BC" w:rsidRDefault="003709BC" w:rsidP="003709BC"/>
    <w:p w14:paraId="748976A9" w14:textId="77777777" w:rsidR="003709BC" w:rsidRDefault="003709BC" w:rsidP="003709BC">
      <w:pPr>
        <w:pStyle w:val="Heading3"/>
        <w:spacing w:after="0"/>
        <w:ind w:left="1080"/>
      </w:pPr>
      <w:bookmarkStart w:id="2620" w:name="_3a203b74bffdc92b47d1f07e96260450"/>
      <w:bookmarkStart w:id="2621" w:name="_Toc468649860"/>
      <w:r>
        <w:t>Class Past Situation</w:t>
      </w:r>
      <w:bookmarkEnd w:id="2620"/>
      <w:bookmarkEnd w:id="2621"/>
      <w:r w:rsidRPr="003A31EC">
        <w:rPr>
          <w:rFonts w:cs="Arial"/>
        </w:rPr>
        <w:t xml:space="preserve"> </w:t>
      </w:r>
      <w:r>
        <w:rPr>
          <w:rFonts w:cs="Arial"/>
        </w:rPr>
        <w:fldChar w:fldCharType="begin"/>
      </w:r>
      <w:r>
        <w:instrText>XE"</w:instrText>
      </w:r>
      <w:r w:rsidRPr="00413D75">
        <w:rPr>
          <w:rFonts w:cs="Arial"/>
        </w:rPr>
        <w:instrText>Past Situation</w:instrText>
      </w:r>
      <w:r>
        <w:instrText>"</w:instrText>
      </w:r>
      <w:r>
        <w:rPr>
          <w:rFonts w:cs="Arial"/>
        </w:rPr>
        <w:fldChar w:fldCharType="end"/>
      </w:r>
      <w:r>
        <w:rPr>
          <w:rFonts w:cs="Arial"/>
        </w:rPr>
        <w:t xml:space="preserve"> </w:t>
      </w:r>
    </w:p>
    <w:p w14:paraId="589A3125" w14:textId="77777777" w:rsidR="003709BC" w:rsidRDefault="003709BC" w:rsidP="003709BC">
      <w:r>
        <w:t>A situation that has actually occurred in the past (recognizing that all such statements are subject to confidence).</w:t>
      </w:r>
    </w:p>
    <w:p w14:paraId="2E5C4D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D788" w14:textId="77777777" w:rsidR="003709BC" w:rsidRDefault="003D454B"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6F874443" w14:textId="77777777" w:rsidR="003709BC" w:rsidRDefault="003709BC" w:rsidP="003709BC"/>
    <w:p w14:paraId="33529F99" w14:textId="77777777" w:rsidR="003709BC" w:rsidRDefault="003709BC" w:rsidP="003709BC">
      <w:pPr>
        <w:pStyle w:val="Heading3"/>
        <w:spacing w:after="0"/>
        <w:ind w:left="1080"/>
      </w:pPr>
      <w:bookmarkStart w:id="2622" w:name="_b5881b0e5e4eeb119cdf881b4c32b91f"/>
      <w:bookmarkStart w:id="2623" w:name="_Toc468649861"/>
      <w:r>
        <w:t>Class Potential Situation</w:t>
      </w:r>
      <w:bookmarkEnd w:id="2622"/>
      <w:bookmarkEnd w:id="2623"/>
      <w:r w:rsidRPr="003A31EC">
        <w:rPr>
          <w:rFonts w:cs="Arial"/>
        </w:rPr>
        <w:t xml:space="preserve"> </w:t>
      </w:r>
      <w:r>
        <w:rPr>
          <w:rFonts w:cs="Arial"/>
        </w:rPr>
        <w:fldChar w:fldCharType="begin"/>
      </w:r>
      <w:r>
        <w:instrText>XE"</w:instrText>
      </w:r>
      <w:r w:rsidRPr="00413D75">
        <w:rPr>
          <w:rFonts w:cs="Arial"/>
        </w:rPr>
        <w:instrText>Potential Situation</w:instrText>
      </w:r>
      <w:r>
        <w:instrText>"</w:instrText>
      </w:r>
      <w:r>
        <w:rPr>
          <w:rFonts w:cs="Arial"/>
        </w:rPr>
        <w:fldChar w:fldCharType="end"/>
      </w:r>
      <w:r>
        <w:rPr>
          <w:rFonts w:cs="Arial"/>
        </w:rPr>
        <w:t xml:space="preserve"> </w:t>
      </w:r>
    </w:p>
    <w:p w14:paraId="03C181BC" w14:textId="77777777" w:rsidR="003709BC" w:rsidRDefault="003709BC" w:rsidP="003709BC">
      <w:r>
        <w:t>A situation that has not yet happened but has a potential to happen.</w:t>
      </w:r>
      <w:r>
        <w:br/>
      </w:r>
      <w:r>
        <w:br/>
        <w:t>DTV: Situation Kind</w:t>
      </w:r>
    </w:p>
    <w:p w14:paraId="319AB1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A7FC5B" w14:textId="77777777" w:rsidR="003709BC" w:rsidRDefault="003D454B" w:rsidP="003709BC">
      <w:pPr>
        <w:ind w:left="360"/>
      </w:pPr>
      <w:hyperlink w:anchor="_8d9c945b6f864c34fdd7a91d4d62755f" w:history="1">
        <w:r w:rsidR="003709BC">
          <w:rPr>
            <w:rStyle w:val="Hyperlink"/>
          </w:rPr>
          <w:t>Pattern</w:t>
        </w:r>
      </w:hyperlink>
      <w:r w:rsidR="003709BC">
        <w:t xml:space="preserve">, </w:t>
      </w:r>
      <w:hyperlink w:anchor="_8c517cf1950741c0f89edebf828214cc" w:history="1">
        <w:r w:rsidR="003709BC">
          <w:rPr>
            <w:rStyle w:val="Hyperlink"/>
          </w:rPr>
          <w:t>Situation</w:t>
        </w:r>
      </w:hyperlink>
    </w:p>
    <w:p w14:paraId="4588F8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2A62E11" w14:textId="77777777" w:rsidR="003709BC" w:rsidRDefault="003709BC" w:rsidP="003709BC">
      <w:pPr>
        <w:pStyle w:val="BodyText2"/>
        <w:spacing w:after="0"/>
      </w:pPr>
      <w:r>
        <w:rPr>
          <w:noProof/>
          <w:lang w:val="en-US" w:eastAsia="en-US" w:bidi="ar-SA"/>
        </w:rPr>
        <w:drawing>
          <wp:inline distT="0" distB="0" distL="0" distR="0" wp14:anchorId="2C121536" wp14:editId="4CC477A2">
            <wp:extent cx="152400" cy="152400"/>
            <wp:effectExtent l="0" t="0" r="0" b="0"/>
            <wp:docPr id="11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C4219D8" w14:textId="77777777" w:rsidR="003709BC" w:rsidRDefault="003709BC" w:rsidP="008C7C30">
      <w:pPr>
        <w:pStyle w:val="BodyText"/>
      </w:pPr>
      <w:r>
        <w:t>Metric representing the possibility that the containing element represents reality.</w:t>
      </w:r>
    </w:p>
    <w:p w14:paraId="7EE63A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D812F" w14:textId="77777777" w:rsidR="003709BC" w:rsidRDefault="003709BC" w:rsidP="003709BC">
      <w:pPr>
        <w:ind w:left="605" w:hanging="245"/>
      </w:pPr>
      <w:r>
        <w:rPr>
          <w:noProof/>
        </w:rPr>
        <w:drawing>
          <wp:inline distT="0" distB="0" distL="0" distR="0" wp14:anchorId="282E527A" wp14:editId="141ED6E2">
            <wp:extent cx="152400" cy="152400"/>
            <wp:effectExtent l="0" t="0" r="0" b="0"/>
            <wp:docPr id="11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101D1CC" w14:textId="77777777" w:rsidR="003709BC" w:rsidRDefault="003709BC" w:rsidP="003709BC">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DA6442" w14:textId="77777777" w:rsidR="003709BC" w:rsidRDefault="003709BC" w:rsidP="008C7C30">
      <w:pPr>
        <w:pStyle w:val="BodyText"/>
      </w:pPr>
      <w:r>
        <w:t>Indicator that may be used as evidence that a potential situation has been realized by an actual situation.</w:t>
      </w:r>
    </w:p>
    <w:p w14:paraId="3E45406C" w14:textId="77777777" w:rsidR="003709BC" w:rsidRDefault="003709BC" w:rsidP="003709BC">
      <w:pPr>
        <w:ind w:left="605" w:hanging="245"/>
      </w:pPr>
      <w:r>
        <w:rPr>
          <w:noProof/>
        </w:rPr>
        <w:drawing>
          <wp:inline distT="0" distB="0" distL="0" distR="0" wp14:anchorId="7E26574B" wp14:editId="1FEFC51F">
            <wp:extent cx="152400" cy="152400"/>
            <wp:effectExtent l="0" t="0" r="0" b="0"/>
            <wp:docPr id="11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01C5403C" w14:textId="77777777" w:rsidR="003709BC" w:rsidRDefault="003709BC" w:rsidP="003709BC">
      <w:r>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073DFED7" w14:textId="77777777" w:rsidR="003709BC" w:rsidRDefault="003709BC" w:rsidP="008C7C30">
      <w:pPr>
        <w:pStyle w:val="BodyText"/>
      </w:pPr>
      <w:r>
        <w:t>Predictor is the role of the actor who made a prediction.</w:t>
      </w:r>
    </w:p>
    <w:p w14:paraId="706624B1" w14:textId="77777777" w:rsidR="003709BC" w:rsidRDefault="003709BC" w:rsidP="003709BC"/>
    <w:p w14:paraId="199AA00B" w14:textId="77777777" w:rsidR="003709BC" w:rsidRDefault="003709BC" w:rsidP="003709BC">
      <w:pPr>
        <w:pStyle w:val="Heading3"/>
        <w:spacing w:after="0"/>
        <w:ind w:left="1080"/>
      </w:pPr>
      <w:bookmarkStart w:id="2624" w:name="_1d8c426ea95b002c01f267120a3eb52a"/>
      <w:bookmarkStart w:id="2625" w:name="_Toc468649862"/>
      <w:r>
        <w:t>Association Class Scope of Indicator</w:t>
      </w:r>
      <w:bookmarkEnd w:id="2624"/>
      <w:r w:rsidRPr="003A31EC">
        <w:rPr>
          <w:rFonts w:cs="Arial"/>
        </w:rPr>
        <w:t xml:space="preserve"> </w:t>
      </w:r>
      <w:r>
        <w:rPr>
          <w:rFonts w:cs="Arial"/>
        </w:rPr>
        <w:fldChar w:fldCharType="begin"/>
      </w:r>
      <w:r>
        <w:instrText>XE"</w:instrText>
      </w:r>
      <w:r w:rsidRPr="00413D75">
        <w:rPr>
          <w:rFonts w:cs="Arial"/>
        </w:rPr>
        <w:instrText>Scope of Indicator</w:instrText>
      </w:r>
      <w:r>
        <w:instrText>"</w:instrText>
      </w:r>
      <w:r>
        <w:rPr>
          <w:rFonts w:cs="Arial"/>
        </w:rPr>
        <w:fldChar w:fldCharType="end"/>
      </w:r>
      <w:r>
        <w:rPr>
          <w:rFonts w:cs="Arial"/>
        </w:rPr>
        <w:t xml:space="preserve"> &lt;&lt;Relationship&gt;&gt;</w:t>
      </w:r>
      <w:bookmarkEnd w:id="2625"/>
    </w:p>
    <w:p w14:paraId="5BFA7307" w14:textId="77777777" w:rsidR="003709BC" w:rsidRDefault="003709BC" w:rsidP="003709BC">
      <w:r>
        <w:t>Relationship defining the scope of an indicators validity, the indicator is only valid within this context.</w:t>
      </w:r>
    </w:p>
    <w:p w14:paraId="321BB3C1" w14:textId="77777777" w:rsidR="003709BC" w:rsidRDefault="003709BC" w:rsidP="003709BC">
      <w:pPr>
        <w:jc w:val="center"/>
      </w:pPr>
      <w:r>
        <w:rPr>
          <w:noProof/>
        </w:rPr>
        <w:drawing>
          <wp:inline distT="0" distB="0" distL="0" distR="0" wp14:anchorId="4C69E6E4" wp14:editId="15CB8E40">
            <wp:extent cx="6048375" cy="2181225"/>
            <wp:effectExtent l="0" t="0" r="0" b="0"/>
            <wp:docPr id="1120" name="Picture -1914942921.emf" descr="-19149429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914942921.emf"/>
                    <pic:cNvPicPr/>
                  </pic:nvPicPr>
                  <pic:blipFill>
                    <a:blip r:embed="rId214" cstate="print"/>
                    <a:stretch>
                      <a:fillRect/>
                    </a:stretch>
                  </pic:blipFill>
                  <pic:spPr>
                    <a:xfrm>
                      <a:off x="0" y="0"/>
                      <a:ext cx="6048375" cy="2181225"/>
                    </a:xfrm>
                    <a:prstGeom prst="rect">
                      <a:avLst/>
                    </a:prstGeom>
                  </pic:spPr>
                </pic:pic>
              </a:graphicData>
            </a:graphic>
          </wp:inline>
        </w:drawing>
      </w:r>
    </w:p>
    <w:p w14:paraId="6BCBAF4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Scope of Indicator</w:t>
      </w:r>
    </w:p>
    <w:p w14:paraId="0010318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848CFE7" w14:textId="77777777" w:rsidR="003709BC" w:rsidRDefault="003D454B" w:rsidP="003709BC">
      <w:pPr>
        <w:ind w:left="360"/>
      </w:pPr>
      <w:hyperlink w:anchor="_52c887644007b8e51a1f6e976113707a" w:history="1">
        <w:r w:rsidR="003709BC">
          <w:rPr>
            <w:rStyle w:val="Hyperlink"/>
          </w:rPr>
          <w:t>Extent of Context</w:t>
        </w:r>
      </w:hyperlink>
    </w:p>
    <w:p w14:paraId="6C5C8B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56C8937" w14:textId="77777777" w:rsidR="003709BC" w:rsidRDefault="003709BC" w:rsidP="003709BC">
      <w:pPr>
        <w:ind w:firstLine="720"/>
      </w:pPr>
      <w:r>
        <w:rPr>
          <w:noProof/>
        </w:rPr>
        <w:drawing>
          <wp:inline distT="0" distB="0" distL="0" distR="0" wp14:anchorId="3D1CE36C" wp14:editId="184D8C97">
            <wp:extent cx="152400" cy="152400"/>
            <wp:effectExtent l="0" t="0" r="0" b="0"/>
            <wp:docPr id="11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indicator</w:t>
      </w:r>
      <w:r>
        <w:rPr>
          <w:rFonts w:cs="Arial"/>
        </w:rPr>
        <w:fldChar w:fldCharType="begin"/>
      </w:r>
      <w:r>
        <w:instrText>XE"</w:instrText>
      </w:r>
      <w:r w:rsidRPr="00413D75">
        <w:rPr>
          <w:rFonts w:cs="Arial"/>
        </w:rPr>
        <w:instrText>has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1FD8E4EA" w14:textId="77777777" w:rsidR="003709BC" w:rsidRDefault="003709BC" w:rsidP="008C7C30">
      <w:pPr>
        <w:pStyle w:val="BodyText"/>
      </w:pPr>
      <w:r>
        <w:t>Indicators that influence the evaluation of the state of an entity.</w:t>
      </w:r>
    </w:p>
    <w:p w14:paraId="5ED2A7FE" w14:textId="77777777" w:rsidR="003709BC" w:rsidRDefault="003709BC" w:rsidP="003709BC">
      <w:pPr>
        <w:ind w:firstLine="720"/>
      </w:pPr>
      <w:r>
        <w:rPr>
          <w:noProof/>
        </w:rPr>
        <w:drawing>
          <wp:inline distT="0" distB="0" distL="0" distR="0" wp14:anchorId="721734F9" wp14:editId="7F583687">
            <wp:extent cx="152400" cy="152400"/>
            <wp:effectExtent l="0" t="0" r="0" b="0"/>
            <wp:docPr id="11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283A3F3" w14:textId="77777777" w:rsidR="003709BC" w:rsidRDefault="003709BC" w:rsidP="008C7C30">
      <w:pPr>
        <w:pStyle w:val="BodyText"/>
      </w:pPr>
      <w:r>
        <w:t>An entity that defines a context for where an indicator is valid.</w:t>
      </w:r>
    </w:p>
    <w:p w14:paraId="1F35719A" w14:textId="77777777" w:rsidR="003709BC" w:rsidRDefault="003709BC" w:rsidP="003709BC"/>
    <w:p w14:paraId="6053EFFE" w14:textId="77777777" w:rsidR="003709BC" w:rsidRDefault="003709BC" w:rsidP="003709BC">
      <w:pPr>
        <w:pStyle w:val="Heading3"/>
        <w:spacing w:after="0"/>
        <w:ind w:left="1080"/>
      </w:pPr>
      <w:bookmarkStart w:id="2626" w:name="_927c2855748f476d96735ff79da4ebff"/>
      <w:bookmarkStart w:id="2627" w:name="_Toc468649863"/>
      <w:r>
        <w:t>Class State</w:t>
      </w:r>
      <w:bookmarkEnd w:id="2626"/>
      <w:bookmarkEnd w:id="2627"/>
      <w:r w:rsidRPr="003A31EC">
        <w:rPr>
          <w:rFonts w:cs="Arial"/>
        </w:rPr>
        <w:t xml:space="preserve"> </w:t>
      </w:r>
      <w:r>
        <w:rPr>
          <w:rFonts w:cs="Arial"/>
        </w:rPr>
        <w:fldChar w:fldCharType="begin"/>
      </w:r>
      <w:r>
        <w:instrText>XE"</w:instrText>
      </w:r>
      <w:r w:rsidRPr="00413D75">
        <w:rPr>
          <w:rFonts w:cs="Arial"/>
        </w:rPr>
        <w:instrText>State</w:instrText>
      </w:r>
      <w:r>
        <w:instrText>"</w:instrText>
      </w:r>
      <w:r>
        <w:rPr>
          <w:rFonts w:cs="Arial"/>
        </w:rPr>
        <w:fldChar w:fldCharType="end"/>
      </w:r>
      <w:r>
        <w:rPr>
          <w:rFonts w:cs="Arial"/>
        </w:rPr>
        <w:t xml:space="preserve"> </w:t>
      </w:r>
    </w:p>
    <w:p w14:paraId="0F2AD551" w14:textId="77777777" w:rsidR="003709BC" w:rsidRDefault="003709BC" w:rsidP="003709BC">
      <w:r>
        <w:t>A state is a static situation - a particular configuration of entities that is static for a time period, including spatial and logical connections between those things {Snapshot of a Perdurant}</w:t>
      </w:r>
      <w:r>
        <w:br/>
        <w:t>Note that states may be of any length, from an instant to infinity and beyond.</w:t>
      </w:r>
      <w:r>
        <w:br/>
      </w:r>
      <w:r>
        <w:br/>
        <w:t>[DOLCE] State</w:t>
      </w:r>
    </w:p>
    <w:p w14:paraId="79464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7C0C55" w14:textId="77777777" w:rsidR="003709BC" w:rsidRDefault="003D454B" w:rsidP="003709BC">
      <w:pPr>
        <w:ind w:left="360"/>
      </w:pPr>
      <w:hyperlink w:anchor="_8c517cf1950741c0f89edebf828214cc" w:history="1">
        <w:r w:rsidR="003709BC">
          <w:rPr>
            <w:rStyle w:val="Hyperlink"/>
          </w:rPr>
          <w:t>Situation</w:t>
        </w:r>
      </w:hyperlink>
    </w:p>
    <w:p w14:paraId="69F1C6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B5F1A8E" w14:textId="77777777" w:rsidR="003709BC" w:rsidRDefault="003709BC" w:rsidP="003709BC">
      <w:pPr>
        <w:ind w:left="605" w:hanging="245"/>
      </w:pPr>
      <w:r>
        <w:rPr>
          <w:noProof/>
        </w:rPr>
        <w:drawing>
          <wp:inline distT="0" distB="0" distL="0" distR="0" wp14:anchorId="7630E5D5" wp14:editId="4CEE01E8">
            <wp:extent cx="152400" cy="152400"/>
            <wp:effectExtent l="0" t="0" r="0" b="0"/>
            <wp:docPr id="11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A8ABFA3" w14:textId="77777777" w:rsidR="003709BC" w:rsidRDefault="003709BC" w:rsidP="003709BC">
      <w:r>
        <w:tab/>
      </w:r>
      <w:r>
        <w:rPr>
          <w:i/>
        </w:rPr>
        <w:t>through association</w:t>
      </w:r>
      <w:r w:rsidRPr="00446E2F">
        <w:rPr>
          <w:i/>
        </w:rPr>
        <w:t>:</w:t>
      </w:r>
      <w:r>
        <w:t xml:space="preserve"> </w:t>
      </w:r>
      <w:hyperlink w:anchor="_c8946b2f600236d5e3283295f3e3c229" w:history="1">
        <w:r w:rsidRPr="00446E2F">
          <w:rPr>
            <w:rStyle w:val="Hyperlink"/>
            <w:color w:val="0066FF"/>
          </w:rPr>
          <w:t>State of Entity</w:t>
        </w:r>
      </w:hyperlink>
      <w:r>
        <w:t xml:space="preserve"> </w:t>
      </w:r>
    </w:p>
    <w:p w14:paraId="07E6820C" w14:textId="77777777" w:rsidR="003709BC" w:rsidRDefault="003709BC" w:rsidP="008C7C30">
      <w:pPr>
        <w:pStyle w:val="BodyText"/>
      </w:pPr>
      <w:r>
        <w:t>The endurant entity for which the subject state is a snapshot.</w:t>
      </w:r>
    </w:p>
    <w:p w14:paraId="3117B1D2" w14:textId="77777777" w:rsidR="003709BC" w:rsidRDefault="003709BC" w:rsidP="003709BC"/>
    <w:p w14:paraId="750D8640" w14:textId="77777777" w:rsidR="003709BC" w:rsidRDefault="003709BC" w:rsidP="003709BC">
      <w:pPr>
        <w:pStyle w:val="Heading3"/>
        <w:spacing w:after="0"/>
        <w:ind w:left="1080"/>
      </w:pPr>
      <w:bookmarkStart w:id="2628" w:name="_c8946b2f600236d5e3283295f3e3c229"/>
      <w:bookmarkStart w:id="2629" w:name="_Toc468649864"/>
      <w:r>
        <w:t>Association State of Entity</w:t>
      </w:r>
      <w:bookmarkEnd w:id="2628"/>
      <w:bookmarkEnd w:id="2629"/>
      <w:r w:rsidRPr="003A31EC">
        <w:rPr>
          <w:rFonts w:cs="Arial"/>
        </w:rPr>
        <w:t xml:space="preserve"> </w:t>
      </w:r>
      <w:r>
        <w:rPr>
          <w:rFonts w:cs="Arial"/>
        </w:rPr>
        <w:fldChar w:fldCharType="begin"/>
      </w:r>
      <w:r>
        <w:instrText>XE"</w:instrText>
      </w:r>
      <w:r w:rsidRPr="00413D75">
        <w:rPr>
          <w:rFonts w:cs="Arial"/>
        </w:rPr>
        <w:instrText>State of Entity</w:instrText>
      </w:r>
      <w:r>
        <w:instrText>"</w:instrText>
      </w:r>
      <w:r>
        <w:rPr>
          <w:rFonts w:cs="Arial"/>
        </w:rPr>
        <w:fldChar w:fldCharType="end"/>
      </w:r>
      <w:r>
        <w:rPr>
          <w:rFonts w:cs="Arial"/>
        </w:rPr>
        <w:t xml:space="preserve"> </w:t>
      </w:r>
    </w:p>
    <w:p w14:paraId="22E43199" w14:textId="77777777" w:rsidR="003709BC" w:rsidRDefault="003709BC" w:rsidP="003709BC">
      <w:r>
        <w:t>Relationship between a perdurant (something that exits over time) and a "state" of that entity as a snapshot in time.</w:t>
      </w:r>
    </w:p>
    <w:p w14:paraId="274F87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103DBAB" w14:textId="77777777" w:rsidR="003709BC" w:rsidRDefault="003709BC" w:rsidP="003709BC">
      <w:pPr>
        <w:ind w:firstLine="720"/>
      </w:pPr>
      <w:r>
        <w:rPr>
          <w:noProof/>
        </w:rPr>
        <w:drawing>
          <wp:inline distT="0" distB="0" distL="0" distR="0" wp14:anchorId="61CBFFEA" wp14:editId="6A259DA8">
            <wp:extent cx="152400" cy="152400"/>
            <wp:effectExtent l="0" t="0" r="0" b="0"/>
            <wp:docPr id="11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C0F04E9" w14:textId="77777777" w:rsidR="003709BC" w:rsidRDefault="003709BC" w:rsidP="008C7C30">
      <w:pPr>
        <w:pStyle w:val="BodyText"/>
      </w:pPr>
      <w:r>
        <w:t>The endurant entity for which the subject state is a snapshot.</w:t>
      </w:r>
    </w:p>
    <w:p w14:paraId="673C5E05" w14:textId="77777777" w:rsidR="003709BC" w:rsidRDefault="003709BC" w:rsidP="003709BC">
      <w:pPr>
        <w:ind w:firstLine="720"/>
      </w:pPr>
      <w:r>
        <w:rPr>
          <w:noProof/>
        </w:rPr>
        <w:drawing>
          <wp:inline distT="0" distB="0" distL="0" distR="0" wp14:anchorId="401E1437" wp14:editId="5CFA682E">
            <wp:extent cx="152400" cy="152400"/>
            <wp:effectExtent l="0" t="0" r="0" b="0"/>
            <wp:docPr id="11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state</w:t>
      </w:r>
      <w:r>
        <w:rPr>
          <w:rFonts w:cs="Arial"/>
        </w:rPr>
        <w:fldChar w:fldCharType="begin"/>
      </w:r>
      <w:r>
        <w:instrText>XE"</w:instrText>
      </w:r>
      <w:r w:rsidRPr="00413D75">
        <w:rPr>
          <w:rFonts w:cs="Arial"/>
        </w:rPr>
        <w:instrText>has state</w:instrText>
      </w:r>
      <w:r>
        <w:instrText>"</w:instrText>
      </w:r>
      <w:r>
        <w:rPr>
          <w:rFonts w:cs="Arial"/>
        </w:rPr>
        <w:fldChar w:fldCharType="end"/>
      </w:r>
      <w:r>
        <w:t xml:space="preserve"> : </w:t>
      </w:r>
      <w:hyperlink w:anchor="_927c2855748f476d96735ff79da4ebff" w:history="1">
        <w:r>
          <w:rPr>
            <w:rStyle w:val="Hyperlink"/>
          </w:rPr>
          <w:t>State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1EFDDEE" w14:textId="77777777" w:rsidR="003709BC" w:rsidRDefault="003709BC" w:rsidP="008C7C30">
      <w:pPr>
        <w:pStyle w:val="BodyText"/>
      </w:pPr>
      <w:r>
        <w:t>A states (or snapshots) of an entity within its lifetime.</w:t>
      </w:r>
    </w:p>
    <w:p w14:paraId="3A21AD75" w14:textId="77777777" w:rsidR="003709BC" w:rsidRDefault="003709BC" w:rsidP="003709BC"/>
    <w:p w14:paraId="39082B9C" w14:textId="77777777" w:rsidR="003709BC" w:rsidRDefault="003709BC" w:rsidP="003709BC">
      <w:pPr>
        <w:spacing w:after="200" w:line="276" w:lineRule="auto"/>
        <w:rPr>
          <w:b/>
          <w:bCs/>
          <w:color w:val="365F91"/>
          <w:sz w:val="40"/>
          <w:szCs w:val="40"/>
        </w:rPr>
      </w:pPr>
      <w:r>
        <w:br w:type="page"/>
      </w:r>
    </w:p>
    <w:p w14:paraId="097DCBCD" w14:textId="77777777" w:rsidR="003709BC" w:rsidRDefault="003709BC" w:rsidP="003709BC">
      <w:pPr>
        <w:pStyle w:val="Heading2"/>
      </w:pPr>
      <w:bookmarkStart w:id="2630" w:name="_Toc468649865"/>
      <w:r>
        <w:t>Threat-risk-conceptual-model::Generic Concept Library::Social Agents</w:t>
      </w:r>
      <w:bookmarkEnd w:id="2630"/>
    </w:p>
    <w:p w14:paraId="3A003FEE" w14:textId="77777777" w:rsidR="003709BC" w:rsidRDefault="003709BC" w:rsidP="003709BC">
      <w:r>
        <w:t>Actor relationships augment the concept of an actor with concepts of identifiers and associations between actors, including organization membership. See also the base actor class.</w:t>
      </w:r>
    </w:p>
    <w:p w14:paraId="36A159BD" w14:textId="77777777" w:rsidR="003709BC" w:rsidRDefault="003709BC" w:rsidP="003709BC">
      <w:pPr>
        <w:pStyle w:val="Heading3"/>
        <w:spacing w:after="0"/>
        <w:ind w:left="1080"/>
      </w:pPr>
      <w:bookmarkStart w:id="2631" w:name="_Toc468649866"/>
      <w:r>
        <w:t>Diagram: Social Agent</w:t>
      </w:r>
      <w:bookmarkEnd w:id="2631"/>
    </w:p>
    <w:p w14:paraId="66FC7E0D" w14:textId="77777777" w:rsidR="003709BC" w:rsidRDefault="003709BC" w:rsidP="003709BC">
      <w:pPr>
        <w:jc w:val="center"/>
        <w:rPr>
          <w:rFonts w:cs="Arial"/>
        </w:rPr>
      </w:pPr>
      <w:r>
        <w:rPr>
          <w:noProof/>
        </w:rPr>
        <w:drawing>
          <wp:inline distT="0" distB="0" distL="0" distR="0" wp14:anchorId="0D7BA3A0" wp14:editId="5B40EEB7">
            <wp:extent cx="6188075" cy="3678416"/>
            <wp:effectExtent l="0" t="0" r="0" b="0"/>
            <wp:docPr id="1132" name="Picture -221452062.emf" descr="-221452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221452062.emf"/>
                    <pic:cNvPicPr/>
                  </pic:nvPicPr>
                  <pic:blipFill>
                    <a:blip r:embed="rId215" cstate="print"/>
                    <a:stretch>
                      <a:fillRect/>
                    </a:stretch>
                  </pic:blipFill>
                  <pic:spPr>
                    <a:xfrm>
                      <a:off x="0" y="0"/>
                      <a:ext cx="6188075" cy="3678416"/>
                    </a:xfrm>
                    <a:prstGeom prst="rect">
                      <a:avLst/>
                    </a:prstGeom>
                  </pic:spPr>
                </pic:pic>
              </a:graphicData>
            </a:graphic>
          </wp:inline>
        </w:drawing>
      </w:r>
    </w:p>
    <w:p w14:paraId="7F7CA31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w:t>
      </w:r>
    </w:p>
    <w:p w14:paraId="6B8AB367" w14:textId="77777777" w:rsidR="003709BC" w:rsidRDefault="003709BC" w:rsidP="003709BC">
      <w:r>
        <w:t>Actor associations define the concept of an organization and provide a general framework for associations between actors with the use of an Actor Association.</w:t>
      </w:r>
    </w:p>
    <w:p w14:paraId="431159D9" w14:textId="77777777" w:rsidR="003709BC" w:rsidRDefault="003709BC" w:rsidP="003709BC">
      <w:pPr>
        <w:pStyle w:val="Heading3"/>
        <w:spacing w:after="0"/>
        <w:ind w:left="1080"/>
      </w:pPr>
      <w:bookmarkStart w:id="2632" w:name="_Toc468649867"/>
      <w:r>
        <w:t>Diagram: Social Agent Identifiers</w:t>
      </w:r>
      <w:bookmarkEnd w:id="2632"/>
    </w:p>
    <w:p w14:paraId="0BB0B52C" w14:textId="77777777" w:rsidR="003709BC" w:rsidRDefault="003709BC" w:rsidP="003709BC">
      <w:pPr>
        <w:jc w:val="center"/>
        <w:rPr>
          <w:rFonts w:cs="Arial"/>
        </w:rPr>
      </w:pPr>
      <w:r>
        <w:rPr>
          <w:noProof/>
        </w:rPr>
        <w:drawing>
          <wp:inline distT="0" distB="0" distL="0" distR="0" wp14:anchorId="6512C828" wp14:editId="1C959308">
            <wp:extent cx="6188074" cy="3490039"/>
            <wp:effectExtent l="0" t="0" r="0" b="0"/>
            <wp:docPr id="1134" name="Picture -1747896112.emf" descr="-17478961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1747896112.emf"/>
                    <pic:cNvPicPr/>
                  </pic:nvPicPr>
                  <pic:blipFill>
                    <a:blip r:embed="rId216" cstate="print"/>
                    <a:stretch>
                      <a:fillRect/>
                    </a:stretch>
                  </pic:blipFill>
                  <pic:spPr>
                    <a:xfrm>
                      <a:off x="0" y="0"/>
                      <a:ext cx="6188074" cy="3490039"/>
                    </a:xfrm>
                    <a:prstGeom prst="rect">
                      <a:avLst/>
                    </a:prstGeom>
                  </pic:spPr>
                </pic:pic>
              </a:graphicData>
            </a:graphic>
          </wp:inline>
        </w:drawing>
      </w:r>
    </w:p>
    <w:p w14:paraId="15231C9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 Identifiers</w:t>
      </w:r>
    </w:p>
    <w:p w14:paraId="7F0BE0BB" w14:textId="77777777" w:rsidR="003709BC" w:rsidRDefault="003709BC" w:rsidP="003709BC">
      <w:r>
        <w:t xml:space="preserve"> </w:t>
      </w:r>
    </w:p>
    <w:p w14:paraId="05B96205" w14:textId="77777777" w:rsidR="003709BC" w:rsidRDefault="003709BC" w:rsidP="003709BC"/>
    <w:p w14:paraId="33F20580" w14:textId="77777777" w:rsidR="003709BC" w:rsidRDefault="003709BC" w:rsidP="003709BC">
      <w:pPr>
        <w:pStyle w:val="Heading3"/>
        <w:spacing w:after="0"/>
        <w:ind w:left="1080"/>
      </w:pPr>
      <w:bookmarkStart w:id="2633" w:name="_3a44d5eb3ae2bdab8905a34cd48f0921"/>
      <w:bookmarkStart w:id="2634" w:name="_Toc468649868"/>
      <w:r>
        <w:t>Association Class Associated Actor</w:t>
      </w:r>
      <w:bookmarkEnd w:id="2633"/>
      <w:r w:rsidRPr="003A31EC">
        <w:rPr>
          <w:rFonts w:cs="Arial"/>
        </w:rPr>
        <w:t xml:space="preserve"> </w:t>
      </w:r>
      <w:r>
        <w:rPr>
          <w:rFonts w:cs="Arial"/>
        </w:rPr>
        <w:fldChar w:fldCharType="begin"/>
      </w:r>
      <w:r>
        <w:instrText>XE"</w:instrText>
      </w:r>
      <w:r w:rsidRPr="00413D75">
        <w:rPr>
          <w:rFonts w:cs="Arial"/>
        </w:rPr>
        <w:instrText>Associated Actor</w:instrText>
      </w:r>
      <w:r>
        <w:instrText>"</w:instrText>
      </w:r>
      <w:r>
        <w:rPr>
          <w:rFonts w:cs="Arial"/>
        </w:rPr>
        <w:fldChar w:fldCharType="end"/>
      </w:r>
      <w:r>
        <w:rPr>
          <w:rFonts w:cs="Arial"/>
        </w:rPr>
        <w:t xml:space="preserve"> &lt;&lt;Relationship&gt;&gt;</w:t>
      </w:r>
      <w:bookmarkEnd w:id="2634"/>
    </w:p>
    <w:p w14:paraId="66C9D55E" w14:textId="77777777" w:rsidR="003709BC" w:rsidRDefault="003709BC" w:rsidP="003709BC">
      <w:r>
        <w:t>An  associated actor relationship defines a connection between an actor and some other actor they are associated with in some way. Subtypes of actor association  provide additional  semantics  about the association. As an association class, Actor Associations  may have properties and other relationships. Actor associations will typicaly have a timeframe.</w:t>
      </w:r>
      <w:r>
        <w:br/>
        <w:t> [NIEM] PersonOrganizationAssociationType (More specific concept)</w:t>
      </w:r>
      <w:r>
        <w:br/>
        <w:t> [NIEM] PersonPersonAssociationType (More specific concept)</w:t>
      </w:r>
    </w:p>
    <w:p w14:paraId="680B5721" w14:textId="77777777" w:rsidR="003709BC" w:rsidRDefault="003709BC" w:rsidP="003709BC">
      <w:pPr>
        <w:jc w:val="center"/>
      </w:pPr>
      <w:r>
        <w:rPr>
          <w:noProof/>
        </w:rPr>
        <w:drawing>
          <wp:inline distT="0" distB="0" distL="0" distR="0" wp14:anchorId="31364DFC" wp14:editId="0B5A793E">
            <wp:extent cx="4343400" cy="2571750"/>
            <wp:effectExtent l="0" t="0" r="0" b="0"/>
            <wp:docPr id="1136" name="Picture -826382583.emf" descr="-8263825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826382583.emf"/>
                    <pic:cNvPicPr/>
                  </pic:nvPicPr>
                  <pic:blipFill>
                    <a:blip r:embed="rId217" cstate="print"/>
                    <a:stretch>
                      <a:fillRect/>
                    </a:stretch>
                  </pic:blipFill>
                  <pic:spPr>
                    <a:xfrm>
                      <a:off x="0" y="0"/>
                      <a:ext cx="4343400" cy="2571750"/>
                    </a:xfrm>
                    <a:prstGeom prst="rect">
                      <a:avLst/>
                    </a:prstGeom>
                  </pic:spPr>
                </pic:pic>
              </a:graphicData>
            </a:graphic>
          </wp:inline>
        </w:drawing>
      </w:r>
    </w:p>
    <w:p w14:paraId="161A80F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Associated Actor</w:t>
      </w:r>
    </w:p>
    <w:p w14:paraId="11D2D78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A4292B" w14:textId="77777777" w:rsidR="003709BC" w:rsidRDefault="003D454B" w:rsidP="003709BC">
      <w:pPr>
        <w:ind w:left="360"/>
      </w:pPr>
      <w:hyperlink w:anchor="_ebfb31ee42848a5e98a87132d6936682" w:history="1">
        <w:r w:rsidR="003709BC">
          <w:rPr>
            <w:rStyle w:val="Hyperlink"/>
          </w:rPr>
          <w:t>Related</w:t>
        </w:r>
      </w:hyperlink>
    </w:p>
    <w:p w14:paraId="14CC348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07298D" w14:textId="77777777" w:rsidR="003709BC" w:rsidRDefault="003709BC" w:rsidP="003709BC">
      <w:pPr>
        <w:ind w:firstLine="720"/>
      </w:pPr>
      <w:r>
        <w:rPr>
          <w:noProof/>
        </w:rPr>
        <w:drawing>
          <wp:inline distT="0" distB="0" distL="0" distR="0" wp14:anchorId="28E9F7F2" wp14:editId="32D9D023">
            <wp:extent cx="152400" cy="152400"/>
            <wp:effectExtent l="0" t="0" r="0" b="0"/>
            <wp:docPr id="11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2D20D9F" w14:textId="77777777" w:rsidR="003709BC" w:rsidRDefault="003709BC" w:rsidP="008C7C30">
      <w:pPr>
        <w:pStyle w:val="BodyText"/>
      </w:pPr>
      <w:r>
        <w:t>The actor associated with another.</w:t>
      </w:r>
    </w:p>
    <w:p w14:paraId="6F6148ED" w14:textId="77777777" w:rsidR="003709BC" w:rsidRDefault="003709BC" w:rsidP="003709BC">
      <w:pPr>
        <w:ind w:firstLine="720"/>
      </w:pPr>
      <w:r>
        <w:rPr>
          <w:noProof/>
        </w:rPr>
        <w:drawing>
          <wp:inline distT="0" distB="0" distL="0" distR="0" wp14:anchorId="6912A4A8" wp14:editId="0B43A7FC">
            <wp:extent cx="152400" cy="152400"/>
            <wp:effectExtent l="0" t="0" r="0" b="0"/>
            <wp:docPr id="11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237A6D6" w14:textId="77777777" w:rsidR="003709BC" w:rsidRDefault="003709BC" w:rsidP="008C7C30">
      <w:pPr>
        <w:pStyle w:val="BodyText"/>
      </w:pPr>
      <w:r>
        <w:t>Another actor the subject actor is associated with.</w:t>
      </w:r>
    </w:p>
    <w:p w14:paraId="2C08013D" w14:textId="77777777" w:rsidR="003709BC" w:rsidRDefault="003709BC" w:rsidP="003709BC"/>
    <w:p w14:paraId="4A243C0E" w14:textId="77777777" w:rsidR="003709BC" w:rsidRDefault="003709BC" w:rsidP="003709BC">
      <w:pPr>
        <w:pStyle w:val="Heading3"/>
        <w:spacing w:after="0"/>
        <w:ind w:left="1080"/>
      </w:pPr>
      <w:bookmarkStart w:id="2635" w:name="_7c8ca544c9c4a21983920435aed82f4d"/>
      <w:bookmarkStart w:id="2636" w:name="_Toc468649869"/>
      <w:r>
        <w:t>Class License Identifier</w:t>
      </w:r>
      <w:bookmarkEnd w:id="2635"/>
      <w:r w:rsidRPr="003A31EC">
        <w:rPr>
          <w:rFonts w:cs="Arial"/>
        </w:rPr>
        <w:t xml:space="preserve"> </w:t>
      </w:r>
      <w:r>
        <w:rPr>
          <w:rFonts w:cs="Arial"/>
        </w:rPr>
        <w:fldChar w:fldCharType="begin"/>
      </w:r>
      <w:r>
        <w:instrText>XE"</w:instrText>
      </w:r>
      <w:r w:rsidRPr="00413D75">
        <w:rPr>
          <w:rFonts w:cs="Arial"/>
        </w:rPr>
        <w:instrText>License Identifier</w:instrText>
      </w:r>
      <w:r>
        <w:instrText>"</w:instrText>
      </w:r>
      <w:r>
        <w:rPr>
          <w:rFonts w:cs="Arial"/>
        </w:rPr>
        <w:fldChar w:fldCharType="end"/>
      </w:r>
      <w:r>
        <w:rPr>
          <w:rFonts w:cs="Arial"/>
        </w:rPr>
        <w:t xml:space="preserve"> &lt;&lt;Value&gt;&gt;</w:t>
      </w:r>
      <w:bookmarkEnd w:id="2636"/>
    </w:p>
    <w:p w14:paraId="6B20CD16" w14:textId="77777777" w:rsidR="003709BC" w:rsidRDefault="003709BC" w:rsidP="003709BC">
      <w:r>
        <w:t>[NIEM] An identification that references a license certification or registration of a person or organization for some purpose.</w:t>
      </w:r>
    </w:p>
    <w:p w14:paraId="6468A3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4E9B5E" w14:textId="77777777" w:rsidR="003709BC" w:rsidRDefault="003D454B" w:rsidP="003709BC">
      <w:pPr>
        <w:ind w:left="360"/>
      </w:pPr>
      <w:hyperlink w:anchor="_f6657a6609e75ac86f0f6e8d8eb00780" w:history="1">
        <w:r w:rsidR="003709BC">
          <w:rPr>
            <w:rStyle w:val="Hyperlink"/>
          </w:rPr>
          <w:t>Managed Social Agent Identifier</w:t>
        </w:r>
      </w:hyperlink>
    </w:p>
    <w:p w14:paraId="6BAB346C" w14:textId="77777777" w:rsidR="003709BC" w:rsidRDefault="003709BC" w:rsidP="003709BC"/>
    <w:p w14:paraId="2206F3D2" w14:textId="77777777" w:rsidR="003709BC" w:rsidRDefault="003709BC" w:rsidP="003709BC">
      <w:pPr>
        <w:pStyle w:val="Heading3"/>
        <w:spacing w:after="0"/>
        <w:ind w:left="1080"/>
      </w:pPr>
      <w:bookmarkStart w:id="2637" w:name="_4d7d4a8fa13bbd3f770a4f8187b68b67"/>
      <w:bookmarkStart w:id="2638" w:name="_Toc468649870"/>
      <w:r>
        <w:t>Class Local Identifier</w:t>
      </w:r>
      <w:bookmarkEnd w:id="2637"/>
      <w:r w:rsidRPr="003A31EC">
        <w:rPr>
          <w:rFonts w:cs="Arial"/>
        </w:rPr>
        <w:t xml:space="preserve"> </w:t>
      </w:r>
      <w:r>
        <w:rPr>
          <w:rFonts w:cs="Arial"/>
        </w:rPr>
        <w:fldChar w:fldCharType="begin"/>
      </w:r>
      <w:r>
        <w:instrText>XE"</w:instrText>
      </w:r>
      <w:r w:rsidRPr="00413D75">
        <w:rPr>
          <w:rFonts w:cs="Arial"/>
        </w:rPr>
        <w:instrText>Local Identifier</w:instrText>
      </w:r>
      <w:r>
        <w:instrText>"</w:instrText>
      </w:r>
      <w:r>
        <w:rPr>
          <w:rFonts w:cs="Arial"/>
        </w:rPr>
        <w:fldChar w:fldCharType="end"/>
      </w:r>
      <w:r>
        <w:rPr>
          <w:rFonts w:cs="Arial"/>
        </w:rPr>
        <w:t xml:space="preserve"> &lt;&lt;Value&gt;&gt;</w:t>
      </w:r>
      <w:bookmarkEnd w:id="2638"/>
    </w:p>
    <w:p w14:paraId="7FC47802" w14:textId="77777777" w:rsidR="003709BC" w:rsidRDefault="003709BC" w:rsidP="003709BC">
      <w:r>
        <w:t>An identification assigned at a local level (within an organization or community) to a person or organization.</w:t>
      </w:r>
    </w:p>
    <w:p w14:paraId="2F3CD1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4A511C" w14:textId="77777777" w:rsidR="003709BC" w:rsidRDefault="003D454B" w:rsidP="003709BC">
      <w:pPr>
        <w:ind w:left="360"/>
      </w:pPr>
      <w:hyperlink w:anchor="_f6657a6609e75ac86f0f6e8d8eb00780" w:history="1">
        <w:r w:rsidR="003709BC">
          <w:rPr>
            <w:rStyle w:val="Hyperlink"/>
          </w:rPr>
          <w:t>Managed Social Agent Identifier</w:t>
        </w:r>
      </w:hyperlink>
    </w:p>
    <w:p w14:paraId="7D16879E" w14:textId="77777777" w:rsidR="003709BC" w:rsidRDefault="003709BC" w:rsidP="003709BC"/>
    <w:p w14:paraId="645DC08B" w14:textId="77777777" w:rsidR="003709BC" w:rsidRDefault="003709BC" w:rsidP="003709BC">
      <w:pPr>
        <w:pStyle w:val="Heading3"/>
        <w:spacing w:after="0"/>
        <w:ind w:left="1080"/>
      </w:pPr>
      <w:bookmarkStart w:id="2639" w:name="_f6657a6609e75ac86f0f6e8d8eb00780"/>
      <w:bookmarkStart w:id="2640" w:name="_Toc468649871"/>
      <w:r>
        <w:t>Class Managed Social Agent Identifier</w:t>
      </w:r>
      <w:bookmarkEnd w:id="2639"/>
      <w:r w:rsidRPr="003A31EC">
        <w:rPr>
          <w:rFonts w:cs="Arial"/>
        </w:rPr>
        <w:t xml:space="preserve"> </w:t>
      </w:r>
      <w:r>
        <w:rPr>
          <w:rFonts w:cs="Arial"/>
        </w:rPr>
        <w:fldChar w:fldCharType="begin"/>
      </w:r>
      <w:r>
        <w:instrText>XE"</w:instrText>
      </w:r>
      <w:r w:rsidRPr="00413D75">
        <w:rPr>
          <w:rFonts w:cs="Arial"/>
        </w:rPr>
        <w:instrText>Managed Social Agent Identifier</w:instrText>
      </w:r>
      <w:r>
        <w:instrText>"</w:instrText>
      </w:r>
      <w:r>
        <w:rPr>
          <w:rFonts w:cs="Arial"/>
        </w:rPr>
        <w:fldChar w:fldCharType="end"/>
      </w:r>
      <w:r>
        <w:rPr>
          <w:rFonts w:cs="Arial"/>
        </w:rPr>
        <w:t xml:space="preserve"> &lt;&lt;Value&gt;&gt;</w:t>
      </w:r>
      <w:bookmarkEnd w:id="2640"/>
    </w:p>
    <w:p w14:paraId="7BB06FFB" w14:textId="77777777" w:rsidR="003709BC" w:rsidRDefault="003709BC" w:rsidP="003709BC">
      <w:r>
        <w:t>An identifier for a social agent where the identifier is managed by some authority.</w:t>
      </w:r>
    </w:p>
    <w:p w14:paraId="3AC4E8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07C5FE" w14:textId="77777777" w:rsidR="003709BC" w:rsidRDefault="003D454B" w:rsidP="003709BC">
      <w:pPr>
        <w:ind w:left="360"/>
      </w:pPr>
      <w:hyperlink w:anchor="_c188b17866737a10aeb8be3165b5f97f" w:history="1">
        <w:r w:rsidR="003709BC">
          <w:rPr>
            <w:rStyle w:val="Hyperlink"/>
          </w:rPr>
          <w:t>Managed Actor Identifier</w:t>
        </w:r>
      </w:hyperlink>
    </w:p>
    <w:p w14:paraId="584377B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557F07" w14:textId="77777777" w:rsidR="003709BC" w:rsidRDefault="003709BC" w:rsidP="003709BC">
      <w:pPr>
        <w:ind w:left="605" w:hanging="245"/>
      </w:pPr>
      <w:r>
        <w:rPr>
          <w:noProof/>
        </w:rPr>
        <w:drawing>
          <wp:inline distT="0" distB="0" distL="0" distR="0" wp14:anchorId="3D90380D" wp14:editId="60C32BD4">
            <wp:extent cx="152400" cy="152400"/>
            <wp:effectExtent l="0" t="0" r="0" b="0"/>
            <wp:docPr id="11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DF7028F" w14:textId="77777777" w:rsidR="003709BC" w:rsidRDefault="003709BC" w:rsidP="003709BC"/>
    <w:p w14:paraId="082A320C" w14:textId="77777777" w:rsidR="003709BC" w:rsidRDefault="003709BC" w:rsidP="003709BC">
      <w:pPr>
        <w:pStyle w:val="Heading3"/>
        <w:spacing w:after="0"/>
        <w:ind w:left="1080"/>
      </w:pPr>
      <w:bookmarkStart w:id="2641" w:name="_9d2b01ccd289c27534fb300502aa1fb6"/>
      <w:bookmarkStart w:id="2642" w:name="_Toc468649872"/>
      <w:r>
        <w:t>Class Regional Identifier</w:t>
      </w:r>
      <w:bookmarkEnd w:id="2641"/>
      <w:r w:rsidRPr="003A31EC">
        <w:rPr>
          <w:rFonts w:cs="Arial"/>
        </w:rPr>
        <w:t xml:space="preserve"> </w:t>
      </w:r>
      <w:r>
        <w:rPr>
          <w:rFonts w:cs="Arial"/>
        </w:rPr>
        <w:fldChar w:fldCharType="begin"/>
      </w:r>
      <w:r>
        <w:instrText>XE"</w:instrText>
      </w:r>
      <w:r w:rsidRPr="00413D75">
        <w:rPr>
          <w:rFonts w:cs="Arial"/>
        </w:rPr>
        <w:instrText>Regional Identifier</w:instrText>
      </w:r>
      <w:r>
        <w:instrText>"</w:instrText>
      </w:r>
      <w:r>
        <w:rPr>
          <w:rFonts w:cs="Arial"/>
        </w:rPr>
        <w:fldChar w:fldCharType="end"/>
      </w:r>
      <w:r>
        <w:rPr>
          <w:rFonts w:cs="Arial"/>
        </w:rPr>
        <w:t xml:space="preserve"> &lt;&lt;Value&gt;&gt;</w:t>
      </w:r>
      <w:bookmarkEnd w:id="2642"/>
    </w:p>
    <w:p w14:paraId="55CEA0D8" w14:textId="77777777" w:rsidR="003709BC" w:rsidRDefault="003709BC" w:rsidP="003709BC">
      <w:r>
        <w:t>[NIEM] An identification of a person based on a regional ID.</w:t>
      </w:r>
    </w:p>
    <w:p w14:paraId="72FD57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234104" w14:textId="77777777" w:rsidR="003709BC" w:rsidRDefault="003D454B" w:rsidP="003709BC">
      <w:pPr>
        <w:ind w:left="360"/>
      </w:pPr>
      <w:hyperlink w:anchor="_f6657a6609e75ac86f0f6e8d8eb00780" w:history="1">
        <w:r w:rsidR="003709BC">
          <w:rPr>
            <w:rStyle w:val="Hyperlink"/>
          </w:rPr>
          <w:t>Managed Social Agent Identifier</w:t>
        </w:r>
      </w:hyperlink>
    </w:p>
    <w:p w14:paraId="6F822485" w14:textId="77777777" w:rsidR="003709BC" w:rsidRDefault="003709BC" w:rsidP="003709BC"/>
    <w:p w14:paraId="6EBFFC13" w14:textId="77777777" w:rsidR="003709BC" w:rsidRDefault="003709BC" w:rsidP="003709BC">
      <w:pPr>
        <w:pStyle w:val="Heading3"/>
        <w:spacing w:after="0"/>
        <w:ind w:left="1080"/>
      </w:pPr>
      <w:bookmarkStart w:id="2643" w:name="_98dc776c0c33f3d31feb4b2ebb61522f"/>
      <w:bookmarkStart w:id="2644" w:name="_Toc468649873"/>
      <w:r>
        <w:t>Class Social Agent</w:t>
      </w:r>
      <w:bookmarkEnd w:id="2643"/>
      <w:bookmarkEnd w:id="2644"/>
      <w:r w:rsidRPr="003A31EC">
        <w:rPr>
          <w:rFonts w:cs="Arial"/>
        </w:rPr>
        <w:t xml:space="preserve"> </w:t>
      </w:r>
      <w:r>
        <w:rPr>
          <w:rFonts w:cs="Arial"/>
        </w:rPr>
        <w:fldChar w:fldCharType="begin"/>
      </w:r>
      <w:r>
        <w:instrText>XE"</w:instrText>
      </w:r>
      <w:r w:rsidRPr="00413D75">
        <w:rPr>
          <w:rFonts w:cs="Arial"/>
        </w:rPr>
        <w:instrText>Social Agent</w:instrText>
      </w:r>
      <w:r>
        <w:instrText>"</w:instrText>
      </w:r>
      <w:r>
        <w:rPr>
          <w:rFonts w:cs="Arial"/>
        </w:rPr>
        <w:fldChar w:fldCharType="end"/>
      </w:r>
      <w:r>
        <w:rPr>
          <w:rFonts w:cs="Arial"/>
        </w:rPr>
        <w:t xml:space="preserve"> </w:t>
      </w:r>
    </w:p>
    <w:p w14:paraId="5636452F" w14:textId="77777777" w:rsidR="003709BC" w:rsidRDefault="003709BC" w:rsidP="003709BC">
      <w:r>
        <w:t>An actor that may have responsibilities - people and organizations. Actors in general may include automated entities and even, in some context, animals. Responsible performer excludes these other kinds of actors by including (at this time) only people and organizations.</w:t>
      </w:r>
      <w:r>
        <w:br/>
        <w:t>What responsibilities a particular person or organization may have at any particular time is the subject of law and social constructs. A social agent is distinguished in that a person or organization may have such responsibilities in their lifetime.</w:t>
      </w:r>
      <w:r>
        <w:br/>
        <w:t>[NIEM] EntityType</w:t>
      </w:r>
      <w:r>
        <w:br/>
        <w:t>[DOLCE] Social Agent</w:t>
      </w:r>
    </w:p>
    <w:p w14:paraId="7B090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2A8886" w14:textId="77777777" w:rsidR="003709BC" w:rsidRDefault="003D454B" w:rsidP="003709BC">
      <w:pPr>
        <w:ind w:left="360"/>
      </w:pPr>
      <w:hyperlink w:anchor="_195976dea0d8187e1656ac43c072c070" w:history="1">
        <w:r w:rsidR="003709BC">
          <w:rPr>
            <w:rStyle w:val="Hyperlink"/>
          </w:rPr>
          <w:t>Actor</w:t>
        </w:r>
      </w:hyperlink>
    </w:p>
    <w:p w14:paraId="0EC440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F0A3C1" w14:textId="77777777" w:rsidR="003709BC" w:rsidRDefault="003709BC" w:rsidP="003709BC">
      <w:pPr>
        <w:ind w:left="605" w:hanging="245"/>
      </w:pPr>
      <w:r>
        <w:rPr>
          <w:noProof/>
        </w:rPr>
        <w:drawing>
          <wp:inline distT="0" distB="0" distL="0" distR="0" wp14:anchorId="3A754D71" wp14:editId="4128B155">
            <wp:extent cx="152400" cy="152400"/>
            <wp:effectExtent l="0" t="0" r="0" b="0"/>
            <wp:docPr id="11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3FC6E43A" w14:textId="77777777" w:rsidR="003709BC" w:rsidRDefault="003709BC" w:rsidP="003709BC">
      <w:pPr>
        <w:ind w:left="605" w:hanging="245"/>
      </w:pPr>
      <w:r>
        <w:rPr>
          <w:noProof/>
        </w:rPr>
        <w:drawing>
          <wp:inline distT="0" distB="0" distL="0" distR="0" wp14:anchorId="5127D615" wp14:editId="004CB30F">
            <wp:extent cx="152400" cy="152400"/>
            <wp:effectExtent l="0" t="0" r="0" b="0"/>
            <wp:docPr id="11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C2E58FD"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2918CC89" w14:textId="77777777" w:rsidR="003709BC" w:rsidRDefault="003709BC" w:rsidP="008C7C30">
      <w:pPr>
        <w:pStyle w:val="BodyText"/>
      </w:pPr>
      <w:r>
        <w:t>The actor associated with another.</w:t>
      </w:r>
    </w:p>
    <w:p w14:paraId="376B6974" w14:textId="77777777" w:rsidR="003709BC" w:rsidRDefault="003709BC" w:rsidP="003709BC">
      <w:pPr>
        <w:ind w:left="605" w:hanging="245"/>
      </w:pPr>
      <w:r>
        <w:rPr>
          <w:noProof/>
        </w:rPr>
        <w:drawing>
          <wp:inline distT="0" distB="0" distL="0" distR="0" wp14:anchorId="197DE83F" wp14:editId="0E43694C">
            <wp:extent cx="152400" cy="152400"/>
            <wp:effectExtent l="0" t="0" r="0" b="0"/>
            <wp:docPr id="11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B95E22"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185D13C6" w14:textId="77777777" w:rsidR="003709BC" w:rsidRDefault="003709BC" w:rsidP="008C7C30">
      <w:pPr>
        <w:pStyle w:val="BodyText"/>
      </w:pPr>
      <w:r>
        <w:t>Another actor the subject actor is associated with.</w:t>
      </w:r>
    </w:p>
    <w:p w14:paraId="45CC491A" w14:textId="77777777" w:rsidR="003709BC" w:rsidRDefault="003709BC" w:rsidP="003709BC">
      <w:pPr>
        <w:ind w:left="605" w:hanging="245"/>
      </w:pPr>
      <w:r>
        <w:rPr>
          <w:noProof/>
        </w:rPr>
        <w:drawing>
          <wp:inline distT="0" distB="0" distL="0" distR="0" wp14:anchorId="4B2B3120" wp14:editId="53088494">
            <wp:extent cx="152400" cy="152400"/>
            <wp:effectExtent l="0" t="0" r="0" b="0"/>
            <wp:docPr id="11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6657a6609e75ac86f0f6e8d8eb00780" w:history="1">
        <w:r>
          <w:rPr>
            <w:rStyle w:val="Hyperlink"/>
          </w:rPr>
          <w:t>Managed Social Agent Identifier</w:t>
        </w:r>
      </w:hyperlink>
      <w:r>
        <w:t xml:space="preserve"> </w:t>
      </w:r>
    </w:p>
    <w:p w14:paraId="491D50CC" w14:textId="77777777" w:rsidR="003709BC" w:rsidRDefault="003709BC" w:rsidP="003709BC">
      <w:pPr>
        <w:ind w:left="605" w:hanging="245"/>
      </w:pPr>
      <w:r>
        <w:rPr>
          <w:noProof/>
        </w:rPr>
        <w:drawing>
          <wp:inline distT="0" distB="0" distL="0" distR="0" wp14:anchorId="08D2F9A9" wp14:editId="20C07E58">
            <wp:extent cx="152400" cy="152400"/>
            <wp:effectExtent l="0" t="0" r="0" b="0"/>
            <wp:docPr id="11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w:t>
      </w:r>
    </w:p>
    <w:p w14:paraId="04B18099"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289F22EF" w14:textId="77777777" w:rsidR="003709BC" w:rsidRDefault="003709BC" w:rsidP="008C7C30">
      <w:pPr>
        <w:pStyle w:val="BodyText"/>
      </w:pPr>
      <w:r>
        <w:t>Organization a performer belongs to.</w:t>
      </w:r>
      <w:r>
        <w:br/>
        <w:t>[FIBO] memberOf</w:t>
      </w:r>
    </w:p>
    <w:p w14:paraId="7C0BEAE2" w14:textId="77777777" w:rsidR="003709BC" w:rsidRDefault="003709BC" w:rsidP="003709BC"/>
    <w:p w14:paraId="703EEBEA" w14:textId="77777777" w:rsidR="003709BC" w:rsidRDefault="003709BC" w:rsidP="003709BC">
      <w:pPr>
        <w:pStyle w:val="Heading3"/>
        <w:spacing w:after="0"/>
        <w:ind w:left="1080"/>
      </w:pPr>
      <w:bookmarkStart w:id="2645" w:name="_38f9423a3faea1cf0194829cfbaf1293"/>
      <w:bookmarkStart w:id="2646" w:name="_Toc468649874"/>
      <w:r>
        <w:t>Class Tax Authority Identifier</w:t>
      </w:r>
      <w:bookmarkEnd w:id="2645"/>
      <w:r w:rsidRPr="003A31EC">
        <w:rPr>
          <w:rFonts w:cs="Arial"/>
        </w:rPr>
        <w:t xml:space="preserve"> </w:t>
      </w:r>
      <w:r>
        <w:rPr>
          <w:rFonts w:cs="Arial"/>
        </w:rPr>
        <w:fldChar w:fldCharType="begin"/>
      </w:r>
      <w:r>
        <w:instrText>XE"</w:instrText>
      </w:r>
      <w:r w:rsidRPr="00413D75">
        <w:rPr>
          <w:rFonts w:cs="Arial"/>
        </w:rPr>
        <w:instrText>Tax Authority Identifier</w:instrText>
      </w:r>
      <w:r>
        <w:instrText>"</w:instrText>
      </w:r>
      <w:r>
        <w:rPr>
          <w:rFonts w:cs="Arial"/>
        </w:rPr>
        <w:fldChar w:fldCharType="end"/>
      </w:r>
      <w:r>
        <w:rPr>
          <w:rFonts w:cs="Arial"/>
        </w:rPr>
        <w:t xml:space="preserve"> &lt;&lt;Value&gt;&gt;</w:t>
      </w:r>
      <w:bookmarkEnd w:id="2646"/>
    </w:p>
    <w:p w14:paraId="38ED6E1D" w14:textId="77777777" w:rsidR="003709BC" w:rsidRDefault="003709BC" w:rsidP="003709BC">
      <w:r>
        <w:t>An identifier assigned to a person or organization by a tax authority.</w:t>
      </w:r>
    </w:p>
    <w:p w14:paraId="07A61C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2D035" w14:textId="77777777" w:rsidR="003709BC" w:rsidRDefault="003D454B" w:rsidP="003709BC">
      <w:pPr>
        <w:ind w:left="360"/>
      </w:pPr>
      <w:hyperlink w:anchor="_f6657a6609e75ac86f0f6e8d8eb00780" w:history="1">
        <w:r w:rsidR="003709BC">
          <w:rPr>
            <w:rStyle w:val="Hyperlink"/>
          </w:rPr>
          <w:t>Managed Social Agent Identifier</w:t>
        </w:r>
      </w:hyperlink>
    </w:p>
    <w:p w14:paraId="08EA40DF" w14:textId="77777777" w:rsidR="003709BC" w:rsidRDefault="003709BC" w:rsidP="003709BC"/>
    <w:p w14:paraId="1DC766A8" w14:textId="77777777" w:rsidR="003709BC" w:rsidRDefault="003709BC" w:rsidP="003709BC">
      <w:pPr>
        <w:spacing w:after="200" w:line="276" w:lineRule="auto"/>
        <w:rPr>
          <w:b/>
          <w:bCs/>
          <w:color w:val="365F91"/>
          <w:sz w:val="40"/>
          <w:szCs w:val="40"/>
        </w:rPr>
      </w:pPr>
      <w:r>
        <w:br w:type="page"/>
      </w:r>
    </w:p>
    <w:p w14:paraId="05BA04FD" w14:textId="77777777" w:rsidR="003709BC" w:rsidRDefault="003709BC" w:rsidP="003709BC">
      <w:pPr>
        <w:pStyle w:val="Heading2"/>
      </w:pPr>
      <w:bookmarkStart w:id="2647" w:name="_Toc468649875"/>
      <w:r>
        <w:t>Threat-risk-conceptual-model::Generic Concept Library::Systems</w:t>
      </w:r>
      <w:bookmarkEnd w:id="2647"/>
    </w:p>
    <w:p w14:paraId="4C5E1C1A" w14:textId="77777777" w:rsidR="003709BC" w:rsidRDefault="003709BC" w:rsidP="003709BC">
      <w:r>
        <w:t>A system is a collection of parts and relationships among these parts that may be organized to accomplish some purpose.</w:t>
      </w:r>
    </w:p>
    <w:p w14:paraId="5168E224" w14:textId="77777777" w:rsidR="003709BC" w:rsidRDefault="003709BC" w:rsidP="003709BC">
      <w:r>
        <w:t>The term ‘system’ can refer to an information processing system but it is also applied more generally. Thus a system may include anything: a system of hardware, software, an enterprise, a federation of enterprises, a business process, some combination of parts of different systems, a federation of systems - each under separate control, a program in a computer, a system of programs, a single computer, a system of computers, a computer or system of computers embedded in some machine, etc.</w:t>
      </w:r>
    </w:p>
    <w:p w14:paraId="3FB870F8" w14:textId="77777777" w:rsidR="003709BC" w:rsidRDefault="003709BC" w:rsidP="003709BC">
      <w:r>
        <w:t>One of the key strengths of modeling, and one that distinguishes it from implementation technologies like software source code, is that it is an excellent way to represent, understand, and specify systems. [OMG MDA Guide]</w:t>
      </w:r>
    </w:p>
    <w:p w14:paraId="21D2B788" w14:textId="77777777" w:rsidR="003709BC" w:rsidRDefault="003709BC" w:rsidP="003709BC">
      <w:pPr>
        <w:pStyle w:val="Heading3"/>
        <w:spacing w:after="0"/>
        <w:ind w:left="1080"/>
      </w:pPr>
      <w:bookmarkStart w:id="2648" w:name="_Toc468649876"/>
      <w:r>
        <w:t>Diagram: System</w:t>
      </w:r>
      <w:bookmarkEnd w:id="2648"/>
    </w:p>
    <w:p w14:paraId="2BD7A34A" w14:textId="77777777" w:rsidR="003709BC" w:rsidRDefault="003709BC" w:rsidP="003709BC">
      <w:pPr>
        <w:jc w:val="center"/>
        <w:rPr>
          <w:rFonts w:cs="Arial"/>
        </w:rPr>
      </w:pPr>
      <w:r>
        <w:rPr>
          <w:noProof/>
        </w:rPr>
        <w:drawing>
          <wp:inline distT="0" distB="0" distL="0" distR="0" wp14:anchorId="13BBC76B" wp14:editId="25DE185C">
            <wp:extent cx="6188075" cy="4586051"/>
            <wp:effectExtent l="0" t="0" r="0" b="0"/>
            <wp:docPr id="1154" name="Picture -184340763.emf" descr="-1843407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184340763.emf"/>
                    <pic:cNvPicPr/>
                  </pic:nvPicPr>
                  <pic:blipFill>
                    <a:blip r:embed="rId218" cstate="print"/>
                    <a:stretch>
                      <a:fillRect/>
                    </a:stretch>
                  </pic:blipFill>
                  <pic:spPr>
                    <a:xfrm>
                      <a:off x="0" y="0"/>
                      <a:ext cx="6188075" cy="4586051"/>
                    </a:xfrm>
                    <a:prstGeom prst="rect">
                      <a:avLst/>
                    </a:prstGeom>
                  </pic:spPr>
                </pic:pic>
              </a:graphicData>
            </a:graphic>
          </wp:inline>
        </w:drawing>
      </w:r>
    </w:p>
    <w:p w14:paraId="0AA02148"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System</w:t>
      </w:r>
    </w:p>
    <w:p w14:paraId="3C298100" w14:textId="77777777" w:rsidR="003709BC" w:rsidRDefault="003709BC" w:rsidP="003709BC">
      <w:r>
        <w:t xml:space="preserve"> </w:t>
      </w:r>
    </w:p>
    <w:p w14:paraId="1F46BF88" w14:textId="77777777" w:rsidR="003709BC" w:rsidRDefault="003709BC" w:rsidP="003709BC"/>
    <w:p w14:paraId="782E98C6" w14:textId="77777777" w:rsidR="003709BC" w:rsidRDefault="003709BC" w:rsidP="003709BC">
      <w:pPr>
        <w:pStyle w:val="Heading3"/>
        <w:spacing w:after="0"/>
        <w:ind w:left="1080"/>
      </w:pPr>
      <w:bookmarkStart w:id="2649" w:name="_a20015d9364f10649836a4dcdb0cc00b"/>
      <w:bookmarkStart w:id="2650" w:name="_Toc468649877"/>
      <w:r>
        <w:t>Class Access Point</w:t>
      </w:r>
      <w:bookmarkEnd w:id="2649"/>
      <w:bookmarkEnd w:id="2650"/>
      <w:r w:rsidRPr="003A31EC">
        <w:rPr>
          <w:rFonts w:cs="Arial"/>
        </w:rPr>
        <w:t xml:space="preserve"> </w:t>
      </w:r>
      <w:r>
        <w:rPr>
          <w:rFonts w:cs="Arial"/>
        </w:rPr>
        <w:fldChar w:fldCharType="begin"/>
      </w:r>
      <w:r>
        <w:instrText>XE"</w:instrText>
      </w:r>
      <w:r w:rsidRPr="00413D75">
        <w:rPr>
          <w:rFonts w:cs="Arial"/>
        </w:rPr>
        <w:instrText>Access Point</w:instrText>
      </w:r>
      <w:r>
        <w:instrText>"</w:instrText>
      </w:r>
      <w:r>
        <w:rPr>
          <w:rFonts w:cs="Arial"/>
        </w:rPr>
        <w:fldChar w:fldCharType="end"/>
      </w:r>
      <w:r>
        <w:rPr>
          <w:rFonts w:cs="Arial"/>
        </w:rPr>
        <w:t xml:space="preserve"> </w:t>
      </w:r>
    </w:p>
    <w:p w14:paraId="2EA7D200" w14:textId="77777777" w:rsidR="003709BC" w:rsidRDefault="003709BC" w:rsidP="003709BC">
      <w:r>
        <w:t>A point of entry into or out of a system such as a door, gate, port, or "interface" into an information system.</w:t>
      </w:r>
    </w:p>
    <w:p w14:paraId="77301D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E48BE7" w14:textId="77777777" w:rsidR="003709BC" w:rsidRDefault="003D454B" w:rsidP="003709BC">
      <w:pPr>
        <w:ind w:left="360"/>
      </w:pPr>
      <w:hyperlink w:anchor="_d442d75c9ac335e7a2aadbc96919fc2d" w:history="1">
        <w:r w:rsidR="003709BC">
          <w:rPr>
            <w:rStyle w:val="Hyperlink"/>
          </w:rPr>
          <w:t>Resource</w:t>
        </w:r>
      </w:hyperlink>
    </w:p>
    <w:p w14:paraId="59D7D9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8AFF55C" w14:textId="77777777" w:rsidR="003709BC" w:rsidRDefault="003709BC" w:rsidP="003709BC">
      <w:pPr>
        <w:ind w:left="605" w:hanging="245"/>
      </w:pPr>
      <w:r>
        <w:rPr>
          <w:noProof/>
        </w:rPr>
        <w:drawing>
          <wp:inline distT="0" distB="0" distL="0" distR="0" wp14:anchorId="545935A5" wp14:editId="7D6BEBEE">
            <wp:extent cx="152400" cy="152400"/>
            <wp:effectExtent l="0" t="0" r="0" b="0"/>
            <wp:docPr id="11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2164B87E"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30068D18" w14:textId="77777777" w:rsidR="003709BC" w:rsidRDefault="003709BC" w:rsidP="008C7C30">
      <w:pPr>
        <w:pStyle w:val="BodyText"/>
      </w:pPr>
      <w:r>
        <w:t>Boundary through which an entry point provides access. e.g., the wall a door goes through.</w:t>
      </w:r>
    </w:p>
    <w:p w14:paraId="065FAAF6" w14:textId="77777777" w:rsidR="003709BC" w:rsidRDefault="003709BC" w:rsidP="003709BC">
      <w:pPr>
        <w:ind w:left="605" w:hanging="245"/>
      </w:pPr>
      <w:r>
        <w:rPr>
          <w:noProof/>
        </w:rPr>
        <w:drawing>
          <wp:inline distT="0" distB="0" distL="0" distR="0" wp14:anchorId="3047065E" wp14:editId="2FCC1632">
            <wp:extent cx="152400" cy="152400"/>
            <wp:effectExtent l="0" t="0" r="0" b="0"/>
            <wp:docPr id="11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F2E5FA8"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51188406" w14:textId="77777777" w:rsidR="003709BC" w:rsidRDefault="003709BC" w:rsidP="008C7C30">
      <w:pPr>
        <w:pStyle w:val="BodyText"/>
      </w:pPr>
      <w:r>
        <w:t>System into which an entry point provides access. E.G. A room a door enters into.</w:t>
      </w:r>
    </w:p>
    <w:p w14:paraId="348DCBC6" w14:textId="77777777" w:rsidR="003709BC" w:rsidRDefault="003709BC" w:rsidP="003709BC">
      <w:pPr>
        <w:ind w:left="605" w:hanging="245"/>
      </w:pPr>
      <w:r>
        <w:rPr>
          <w:noProof/>
        </w:rPr>
        <w:drawing>
          <wp:inline distT="0" distB="0" distL="0" distR="0" wp14:anchorId="437C5208" wp14:editId="1363DCE4">
            <wp:extent cx="152400" cy="152400"/>
            <wp:effectExtent l="0" t="0" r="0" b="0"/>
            <wp:docPr id="11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traversed using</w:t>
      </w:r>
      <w:r>
        <w:rPr>
          <w:rFonts w:cs="Arial"/>
        </w:rPr>
        <w:fldChar w:fldCharType="begin"/>
      </w:r>
      <w:r>
        <w:instrText>XE"</w:instrText>
      </w:r>
      <w:r w:rsidRPr="00413D75">
        <w:rPr>
          <w:rFonts w:cs="Arial"/>
        </w:rPr>
        <w:instrText>traversed using</w:instrText>
      </w:r>
      <w:r>
        <w:instrText>"</w:instrText>
      </w:r>
      <w:r>
        <w:rPr>
          <w:rFonts w:cs="Arial"/>
        </w:rPr>
        <w:fldChar w:fldCharType="end"/>
      </w:r>
      <w:r>
        <w:t xml:space="preserve"> : </w:t>
      </w:r>
      <w:hyperlink w:anchor="_7ad9e2c6a949967a6adfa04b76d66ef1" w:history="1">
        <w:r>
          <w:rPr>
            <w:rStyle w:val="Hyperlink"/>
          </w:rPr>
          <w:t>Entry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ECF2C7E" w14:textId="77777777" w:rsidR="003709BC" w:rsidRDefault="003709BC" w:rsidP="008C7C30">
      <w:pPr>
        <w:pStyle w:val="BodyText"/>
      </w:pPr>
      <w:r>
        <w:t>Action that utilizes an access point for passing through a boundary. Such a traversal can be physical or virtual.</w:t>
      </w:r>
    </w:p>
    <w:p w14:paraId="2CEAB524" w14:textId="77777777" w:rsidR="003709BC" w:rsidRDefault="003709BC" w:rsidP="003709BC">
      <w:pPr>
        <w:ind w:left="605" w:hanging="245"/>
      </w:pPr>
      <w:r>
        <w:rPr>
          <w:noProof/>
        </w:rPr>
        <w:drawing>
          <wp:inline distT="0" distB="0" distL="0" distR="0" wp14:anchorId="791DE473" wp14:editId="0AD216E0">
            <wp:extent cx="152400" cy="152400"/>
            <wp:effectExtent l="0" t="0" r="0" b="0"/>
            <wp:docPr id="116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Exit via</w:t>
      </w:r>
      <w:r>
        <w:rPr>
          <w:rFonts w:cs="Arial"/>
        </w:rPr>
        <w:fldChar w:fldCharType="begin"/>
      </w:r>
      <w:r>
        <w:instrText>XE"</w:instrText>
      </w:r>
      <w:r w:rsidRPr="00413D75">
        <w:rPr>
          <w:rFonts w:cs="Arial"/>
        </w:rPr>
        <w:instrText>Exit via</w:instrText>
      </w:r>
      <w:r>
        <w:instrText>"</w:instrText>
      </w:r>
      <w:r>
        <w:rPr>
          <w:rFonts w:cs="Arial"/>
        </w:rPr>
        <w:fldChar w:fldCharType="end"/>
      </w:r>
      <w:r>
        <w:t xml:space="preserve"> : </w:t>
      </w:r>
      <w:hyperlink w:anchor="_a98496db2688001c30f6640976f7eb50" w:history="1">
        <w:r>
          <w:rPr>
            <w:rStyle w:val="Hyperlink"/>
          </w:rPr>
          <w:t>Exit Action</w:t>
        </w:r>
      </w:hyperlink>
      <w:r>
        <w:t xml:space="preserve">   </w:t>
      </w:r>
      <w:r w:rsidRPr="00833C5F">
        <w:rPr>
          <w:i/>
        </w:rPr>
        <w:t>Subsets</w:t>
      </w:r>
      <w:r>
        <w:t>: traversed using:</w:t>
      </w:r>
      <w:hyperlink w:anchor="_7ad9e2c6a949967a6adfa04b76d66ef1" w:history="1">
        <w:r>
          <w:rPr>
            <w:rStyle w:val="Hyperlink"/>
          </w:rPr>
          <w:t>Entry Action</w:t>
        </w:r>
      </w:hyperlink>
      <w:r>
        <w:rPr>
          <w:rStyle w:val="Hyperlink"/>
        </w:rPr>
        <w:t xml:space="preserve"> </w:t>
      </w:r>
      <w:r>
        <w:t xml:space="preserve">   </w:t>
      </w:r>
    </w:p>
    <w:p w14:paraId="4333F7FA" w14:textId="77777777" w:rsidR="003709BC" w:rsidRDefault="003709BC" w:rsidP="003709BC"/>
    <w:p w14:paraId="3BBCF9C1" w14:textId="77777777" w:rsidR="003709BC" w:rsidRDefault="003709BC" w:rsidP="003709BC">
      <w:pPr>
        <w:pStyle w:val="Heading3"/>
        <w:spacing w:after="0"/>
        <w:ind w:left="1080"/>
      </w:pPr>
      <w:bookmarkStart w:id="2651" w:name="_ed31d06d51f353708e5b293ac5401450"/>
      <w:bookmarkStart w:id="2652" w:name="_Toc468649878"/>
      <w:r>
        <w:t>Class Boundary</w:t>
      </w:r>
      <w:bookmarkEnd w:id="2651"/>
      <w:bookmarkEnd w:id="2652"/>
      <w:r w:rsidRPr="003A31EC">
        <w:rPr>
          <w:rFonts w:cs="Arial"/>
        </w:rPr>
        <w:t xml:space="preserve"> </w:t>
      </w:r>
      <w:r>
        <w:rPr>
          <w:rFonts w:cs="Arial"/>
        </w:rPr>
        <w:fldChar w:fldCharType="begin"/>
      </w:r>
      <w:r>
        <w:instrText>XE"</w:instrText>
      </w:r>
      <w:r w:rsidRPr="00413D75">
        <w:rPr>
          <w:rFonts w:cs="Arial"/>
        </w:rPr>
        <w:instrText>Boundary</w:instrText>
      </w:r>
      <w:r>
        <w:instrText>"</w:instrText>
      </w:r>
      <w:r>
        <w:rPr>
          <w:rFonts w:cs="Arial"/>
        </w:rPr>
        <w:fldChar w:fldCharType="end"/>
      </w:r>
      <w:r>
        <w:rPr>
          <w:rFonts w:cs="Arial"/>
        </w:rPr>
        <w:t xml:space="preserve"> </w:t>
      </w:r>
    </w:p>
    <w:p w14:paraId="5BC622F9" w14:textId="77777777" w:rsidR="003709BC" w:rsidRDefault="003709BC" w:rsidP="003709BC">
      <w:r>
        <w:t>Something on the edge of a system that serves to contain or protect components of that system.</w:t>
      </w:r>
      <w:r>
        <w:br/>
        <w:t>Some boundaries protect resources of the system/enterprise and may also be countermeasures.</w:t>
      </w:r>
      <w:r>
        <w:br/>
        <w:t>e.g., Fences, firewalls, skin.</w:t>
      </w:r>
    </w:p>
    <w:p w14:paraId="5B389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9D71" w14:textId="77777777" w:rsidR="003709BC" w:rsidRDefault="003D454B" w:rsidP="003709BC">
      <w:pPr>
        <w:ind w:left="360"/>
      </w:pPr>
      <w:hyperlink w:anchor="_d442d75c9ac335e7a2aadbc96919fc2d" w:history="1">
        <w:r w:rsidR="003709BC">
          <w:rPr>
            <w:rStyle w:val="Hyperlink"/>
          </w:rPr>
          <w:t>Resource</w:t>
        </w:r>
      </w:hyperlink>
    </w:p>
    <w:p w14:paraId="66D2C1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E5565D3" w14:textId="77777777" w:rsidR="003709BC" w:rsidRDefault="003709BC" w:rsidP="003709BC">
      <w:pPr>
        <w:ind w:left="605" w:hanging="245"/>
      </w:pPr>
      <w:r>
        <w:rPr>
          <w:noProof/>
        </w:rPr>
        <w:drawing>
          <wp:inline distT="0" distB="0" distL="0" distR="0" wp14:anchorId="38C45608" wp14:editId="5F2555C2">
            <wp:extent cx="152400" cy="152400"/>
            <wp:effectExtent l="0" t="0" r="0" b="0"/>
            <wp:docPr id="11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6D3016D5"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68E8D8A5" w14:textId="77777777" w:rsidR="003709BC" w:rsidRDefault="003709BC" w:rsidP="008C7C30">
      <w:pPr>
        <w:pStyle w:val="BodyText"/>
      </w:pPr>
      <w:r>
        <w:t>System for which a boundary is an edge.</w:t>
      </w:r>
    </w:p>
    <w:p w14:paraId="47CC281A" w14:textId="77777777" w:rsidR="003709BC" w:rsidRDefault="003709BC" w:rsidP="003709BC">
      <w:pPr>
        <w:ind w:left="605" w:hanging="245"/>
      </w:pPr>
      <w:r>
        <w:rPr>
          <w:noProof/>
        </w:rPr>
        <w:drawing>
          <wp:inline distT="0" distB="0" distL="0" distR="0" wp14:anchorId="3657E00C" wp14:editId="643B0DC4">
            <wp:extent cx="152400" cy="152400"/>
            <wp:effectExtent l="0" t="0" r="0" b="0"/>
            <wp:docPr id="11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E2B5870"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5FECCF93" w14:textId="77777777" w:rsidR="003709BC" w:rsidRDefault="003709BC" w:rsidP="008C7C30">
      <w:pPr>
        <w:pStyle w:val="BodyText"/>
      </w:pPr>
      <w:r>
        <w:t>A physical or virtual place where access to a system may be provided through a boundary.</w:t>
      </w:r>
    </w:p>
    <w:p w14:paraId="1AE4233B" w14:textId="77777777" w:rsidR="003709BC" w:rsidRDefault="003709BC" w:rsidP="003709BC"/>
    <w:p w14:paraId="3D284655" w14:textId="77777777" w:rsidR="003709BC" w:rsidRDefault="003709BC" w:rsidP="003709BC">
      <w:pPr>
        <w:pStyle w:val="Heading3"/>
        <w:spacing w:after="0"/>
        <w:ind w:left="1080"/>
      </w:pPr>
      <w:bookmarkStart w:id="2653" w:name="_baad788ce3f0b5074db7a4d992285b12"/>
      <w:bookmarkStart w:id="2654" w:name="_Toc468649879"/>
      <w:r>
        <w:t>Association Class Boundary of System</w:t>
      </w:r>
      <w:bookmarkEnd w:id="2653"/>
      <w:r w:rsidRPr="003A31EC">
        <w:rPr>
          <w:rFonts w:cs="Arial"/>
        </w:rPr>
        <w:t xml:space="preserve"> </w:t>
      </w:r>
      <w:r>
        <w:rPr>
          <w:rFonts w:cs="Arial"/>
        </w:rPr>
        <w:fldChar w:fldCharType="begin"/>
      </w:r>
      <w:r>
        <w:instrText>XE"</w:instrText>
      </w:r>
      <w:r w:rsidRPr="00413D75">
        <w:rPr>
          <w:rFonts w:cs="Arial"/>
        </w:rPr>
        <w:instrText>Boundary of System</w:instrText>
      </w:r>
      <w:r>
        <w:instrText>"</w:instrText>
      </w:r>
      <w:r>
        <w:rPr>
          <w:rFonts w:cs="Arial"/>
        </w:rPr>
        <w:fldChar w:fldCharType="end"/>
      </w:r>
      <w:r>
        <w:rPr>
          <w:rFonts w:cs="Arial"/>
        </w:rPr>
        <w:t xml:space="preserve"> &lt;&lt;Relationship&gt;&gt;</w:t>
      </w:r>
      <w:bookmarkEnd w:id="2654"/>
    </w:p>
    <w:p w14:paraId="4D1EF1B0" w14:textId="77777777" w:rsidR="003709BC" w:rsidRDefault="003709BC" w:rsidP="003709BC">
      <w:r>
        <w:t>An "edge" of a system affording some level of protection or containment for the system.</w:t>
      </w:r>
    </w:p>
    <w:p w14:paraId="372AB95D" w14:textId="77777777" w:rsidR="003709BC" w:rsidRDefault="003709BC" w:rsidP="003709BC">
      <w:pPr>
        <w:jc w:val="center"/>
      </w:pPr>
      <w:r>
        <w:rPr>
          <w:noProof/>
        </w:rPr>
        <w:drawing>
          <wp:inline distT="0" distB="0" distL="0" distR="0" wp14:anchorId="488BF723" wp14:editId="3C94D8E0">
            <wp:extent cx="5743575" cy="2790825"/>
            <wp:effectExtent l="0" t="0" r="0" b="0"/>
            <wp:docPr id="1168" name="Picture -368065464.emf" descr="-3680654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368065464.emf"/>
                    <pic:cNvPicPr/>
                  </pic:nvPicPr>
                  <pic:blipFill>
                    <a:blip r:embed="rId219" cstate="print"/>
                    <a:stretch>
                      <a:fillRect/>
                    </a:stretch>
                  </pic:blipFill>
                  <pic:spPr>
                    <a:xfrm>
                      <a:off x="0" y="0"/>
                      <a:ext cx="5743575" cy="2790825"/>
                    </a:xfrm>
                    <a:prstGeom prst="rect">
                      <a:avLst/>
                    </a:prstGeom>
                  </pic:spPr>
                </pic:pic>
              </a:graphicData>
            </a:graphic>
          </wp:inline>
        </w:drawing>
      </w:r>
    </w:p>
    <w:p w14:paraId="7D16091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Boundary of System</w:t>
      </w:r>
    </w:p>
    <w:p w14:paraId="51687FB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F78158" w14:textId="77777777" w:rsidR="003709BC" w:rsidRDefault="003D454B" w:rsidP="003709BC">
      <w:pPr>
        <w:ind w:left="360"/>
      </w:pPr>
      <w:hyperlink w:anchor="_ea4d141559e1d33d914c6865ea329a04" w:history="1">
        <w:r w:rsidR="003709BC">
          <w:rPr>
            <w:rStyle w:val="Hyperlink"/>
          </w:rPr>
          <w:t>Parthood</w:t>
        </w:r>
      </w:hyperlink>
    </w:p>
    <w:p w14:paraId="2229D0D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3E2AC4" w14:textId="77777777" w:rsidR="003709BC" w:rsidRDefault="003709BC" w:rsidP="003709BC">
      <w:pPr>
        <w:ind w:firstLine="720"/>
      </w:pPr>
      <w:r>
        <w:rPr>
          <w:noProof/>
        </w:rPr>
        <w:drawing>
          <wp:inline distT="0" distB="0" distL="0" distR="0" wp14:anchorId="3550D714" wp14:editId="7957DB9A">
            <wp:extent cx="152400" cy="152400"/>
            <wp:effectExtent l="0" t="0" r="0" b="0"/>
            <wp:docPr id="11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0FB6670" w14:textId="77777777" w:rsidR="003709BC" w:rsidRDefault="003709BC" w:rsidP="008C7C30">
      <w:pPr>
        <w:pStyle w:val="BodyText"/>
      </w:pPr>
      <w:r>
        <w:t>Logical or physical border of a system (or enterprise) that may serve to define, contain or protect the system.</w:t>
      </w:r>
    </w:p>
    <w:p w14:paraId="6795AA3B" w14:textId="77777777" w:rsidR="003709BC" w:rsidRDefault="003709BC" w:rsidP="003709BC">
      <w:pPr>
        <w:ind w:firstLine="720"/>
      </w:pPr>
      <w:r>
        <w:rPr>
          <w:noProof/>
        </w:rPr>
        <w:drawing>
          <wp:inline distT="0" distB="0" distL="0" distR="0" wp14:anchorId="3A908BC5" wp14:editId="564EE2E6">
            <wp:extent cx="152400" cy="152400"/>
            <wp:effectExtent l="0" t="0" r="0" b="0"/>
            <wp:docPr id="11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3B08793" w14:textId="77777777" w:rsidR="003709BC" w:rsidRDefault="003709BC" w:rsidP="008C7C30">
      <w:pPr>
        <w:pStyle w:val="BodyText"/>
      </w:pPr>
      <w:r>
        <w:t>System for which a boundary is an edge.</w:t>
      </w:r>
    </w:p>
    <w:p w14:paraId="564E130E" w14:textId="77777777" w:rsidR="003709BC" w:rsidRDefault="003709BC" w:rsidP="003709BC"/>
    <w:p w14:paraId="0C3DD548" w14:textId="77777777" w:rsidR="003709BC" w:rsidRDefault="003709BC" w:rsidP="003709BC">
      <w:pPr>
        <w:pStyle w:val="Heading3"/>
        <w:spacing w:after="0"/>
        <w:ind w:left="1080"/>
      </w:pPr>
      <w:bookmarkStart w:id="2655" w:name="_e3d4fca26dbf52e86e2117faee72504b"/>
      <w:bookmarkStart w:id="2656" w:name="_Toc468649880"/>
      <w:r>
        <w:t>Association Class Opening in a Boundary</w:t>
      </w:r>
      <w:bookmarkEnd w:id="2655"/>
      <w:r w:rsidRPr="003A31EC">
        <w:rPr>
          <w:rFonts w:cs="Arial"/>
        </w:rPr>
        <w:t xml:space="preserve"> </w:t>
      </w:r>
      <w:r>
        <w:rPr>
          <w:rFonts w:cs="Arial"/>
        </w:rPr>
        <w:fldChar w:fldCharType="begin"/>
      </w:r>
      <w:r>
        <w:instrText>XE"</w:instrText>
      </w:r>
      <w:r w:rsidRPr="00413D75">
        <w:rPr>
          <w:rFonts w:cs="Arial"/>
        </w:rPr>
        <w:instrText>Opening in a Boundary</w:instrText>
      </w:r>
      <w:r>
        <w:instrText>"</w:instrText>
      </w:r>
      <w:r>
        <w:rPr>
          <w:rFonts w:cs="Arial"/>
        </w:rPr>
        <w:fldChar w:fldCharType="end"/>
      </w:r>
      <w:r>
        <w:rPr>
          <w:rFonts w:cs="Arial"/>
        </w:rPr>
        <w:t xml:space="preserve"> &lt;&lt;Relationship&gt;&gt;</w:t>
      </w:r>
      <w:bookmarkEnd w:id="2656"/>
    </w:p>
    <w:p w14:paraId="3B2BF2CA" w14:textId="77777777" w:rsidR="003709BC" w:rsidRDefault="003709BC" w:rsidP="003709BC">
      <w:r>
        <w:t>An access point that provides an opening for passage through a boundary. An opening has the potential to cause a point of entry and a vulnerability.</w:t>
      </w:r>
    </w:p>
    <w:p w14:paraId="200DFBBD" w14:textId="77777777" w:rsidR="003709BC" w:rsidRDefault="003709BC" w:rsidP="003709BC">
      <w:pPr>
        <w:jc w:val="center"/>
      </w:pPr>
      <w:r>
        <w:rPr>
          <w:noProof/>
        </w:rPr>
        <w:drawing>
          <wp:inline distT="0" distB="0" distL="0" distR="0" wp14:anchorId="2B6385B2" wp14:editId="240CC5F9">
            <wp:extent cx="5410200" cy="2838450"/>
            <wp:effectExtent l="0" t="0" r="0" b="0"/>
            <wp:docPr id="1174" name="Picture 1357143785.emf" descr="13571437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1357143785.emf"/>
                    <pic:cNvPicPr/>
                  </pic:nvPicPr>
                  <pic:blipFill>
                    <a:blip r:embed="rId220" cstate="print"/>
                    <a:stretch>
                      <a:fillRect/>
                    </a:stretch>
                  </pic:blipFill>
                  <pic:spPr>
                    <a:xfrm>
                      <a:off x="0" y="0"/>
                      <a:ext cx="5410200" cy="2838450"/>
                    </a:xfrm>
                    <a:prstGeom prst="rect">
                      <a:avLst/>
                    </a:prstGeom>
                  </pic:spPr>
                </pic:pic>
              </a:graphicData>
            </a:graphic>
          </wp:inline>
        </w:drawing>
      </w:r>
    </w:p>
    <w:p w14:paraId="537F38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Opening in a Boundary</w:t>
      </w:r>
    </w:p>
    <w:p w14:paraId="52AD6B4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FA8D37" w14:textId="77777777" w:rsidR="003709BC" w:rsidRDefault="003D454B" w:rsidP="003709BC">
      <w:pPr>
        <w:ind w:left="360"/>
      </w:pPr>
      <w:hyperlink w:anchor="_ea4d141559e1d33d914c6865ea329a04" w:history="1">
        <w:r w:rsidR="003709BC">
          <w:rPr>
            <w:rStyle w:val="Hyperlink"/>
          </w:rPr>
          <w:t>Parthood</w:t>
        </w:r>
      </w:hyperlink>
    </w:p>
    <w:p w14:paraId="640856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EF74F9E" w14:textId="77777777" w:rsidR="003709BC" w:rsidRDefault="003709BC" w:rsidP="003709BC">
      <w:pPr>
        <w:ind w:firstLine="720"/>
      </w:pPr>
      <w:r>
        <w:rPr>
          <w:noProof/>
        </w:rPr>
        <w:drawing>
          <wp:inline distT="0" distB="0" distL="0" distR="0" wp14:anchorId="19139FCD" wp14:editId="20E633BF">
            <wp:extent cx="152400" cy="152400"/>
            <wp:effectExtent l="0" t="0" r="0" b="0"/>
            <wp:docPr id="11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0B62302" w14:textId="77777777" w:rsidR="003709BC" w:rsidRDefault="003709BC" w:rsidP="008C7C30">
      <w:pPr>
        <w:pStyle w:val="BodyText"/>
      </w:pPr>
      <w:r>
        <w:t>Boundary through which an entry point provides access. e.g., the wall a door goes through.</w:t>
      </w:r>
    </w:p>
    <w:p w14:paraId="4669EFEC" w14:textId="77777777" w:rsidR="003709BC" w:rsidRDefault="003709BC" w:rsidP="003709BC">
      <w:pPr>
        <w:ind w:firstLine="720"/>
      </w:pPr>
      <w:r>
        <w:rPr>
          <w:noProof/>
        </w:rPr>
        <w:drawing>
          <wp:inline distT="0" distB="0" distL="0" distR="0" wp14:anchorId="3A5BE9AC" wp14:editId="732049AB">
            <wp:extent cx="152400" cy="152400"/>
            <wp:effectExtent l="0" t="0" r="0" b="0"/>
            <wp:docPr id="11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92615A9" w14:textId="77777777" w:rsidR="003709BC" w:rsidRDefault="003709BC" w:rsidP="008C7C30">
      <w:pPr>
        <w:pStyle w:val="BodyText"/>
      </w:pPr>
      <w:r>
        <w:t>A physical or virtual place where access to a system may be provided through a boundary.</w:t>
      </w:r>
    </w:p>
    <w:p w14:paraId="7519E7EE" w14:textId="77777777" w:rsidR="003709BC" w:rsidRDefault="003709BC" w:rsidP="003709BC"/>
    <w:p w14:paraId="7DE3991B" w14:textId="77777777" w:rsidR="003709BC" w:rsidRDefault="003709BC" w:rsidP="003709BC">
      <w:pPr>
        <w:pStyle w:val="Heading3"/>
        <w:spacing w:after="0"/>
        <w:ind w:left="1080"/>
      </w:pPr>
      <w:bookmarkStart w:id="2657" w:name="_fcf5694b67f22ce44968c863ab1fc96d"/>
      <w:bookmarkStart w:id="2658" w:name="_Toc468649881"/>
      <w:r>
        <w:t>Association Class Point Of Entry</w:t>
      </w:r>
      <w:bookmarkEnd w:id="2657"/>
      <w:r w:rsidRPr="003A31EC">
        <w:rPr>
          <w:rFonts w:cs="Arial"/>
        </w:rPr>
        <w:t xml:space="preserve"> </w:t>
      </w:r>
      <w:r>
        <w:rPr>
          <w:rFonts w:cs="Arial"/>
        </w:rPr>
        <w:fldChar w:fldCharType="begin"/>
      </w:r>
      <w:r>
        <w:instrText>XE"</w:instrText>
      </w:r>
      <w:r w:rsidRPr="00413D75">
        <w:rPr>
          <w:rFonts w:cs="Arial"/>
        </w:rPr>
        <w:instrText>Point Of Entry</w:instrText>
      </w:r>
      <w:r>
        <w:instrText>"</w:instrText>
      </w:r>
      <w:r>
        <w:rPr>
          <w:rFonts w:cs="Arial"/>
        </w:rPr>
        <w:fldChar w:fldCharType="end"/>
      </w:r>
      <w:r>
        <w:rPr>
          <w:rFonts w:cs="Arial"/>
        </w:rPr>
        <w:t xml:space="preserve"> &lt;&lt;Relationship&gt;&gt;</w:t>
      </w:r>
      <w:bookmarkEnd w:id="2658"/>
    </w:p>
    <w:p w14:paraId="1F75A68F" w14:textId="77777777" w:rsidR="003709BC" w:rsidRDefault="003709BC" w:rsidP="003709BC">
      <w:r>
        <w:t>Relationship between a system and a usable entry point into or out of that system. A point of entry has the potential to cause a vulnerability.</w:t>
      </w:r>
    </w:p>
    <w:p w14:paraId="7F837843" w14:textId="77777777" w:rsidR="003709BC" w:rsidRDefault="003709BC" w:rsidP="003709BC">
      <w:pPr>
        <w:jc w:val="center"/>
      </w:pPr>
      <w:r>
        <w:rPr>
          <w:noProof/>
        </w:rPr>
        <w:drawing>
          <wp:inline distT="0" distB="0" distL="0" distR="0" wp14:anchorId="38B70B53" wp14:editId="613A3FB3">
            <wp:extent cx="5276850" cy="2724150"/>
            <wp:effectExtent l="0" t="0" r="0" b="0"/>
            <wp:docPr id="1180" name="Picture 1977757483.emf" descr="19777574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1977757483.emf"/>
                    <pic:cNvPicPr/>
                  </pic:nvPicPr>
                  <pic:blipFill>
                    <a:blip r:embed="rId221" cstate="print"/>
                    <a:stretch>
                      <a:fillRect/>
                    </a:stretch>
                  </pic:blipFill>
                  <pic:spPr>
                    <a:xfrm>
                      <a:off x="0" y="0"/>
                      <a:ext cx="5276850" cy="2724150"/>
                    </a:xfrm>
                    <a:prstGeom prst="rect">
                      <a:avLst/>
                    </a:prstGeom>
                  </pic:spPr>
                </pic:pic>
              </a:graphicData>
            </a:graphic>
          </wp:inline>
        </w:drawing>
      </w:r>
    </w:p>
    <w:p w14:paraId="71A9AB0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Point Of Entry</w:t>
      </w:r>
    </w:p>
    <w:p w14:paraId="1512518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ACF88BA" w14:textId="77777777" w:rsidR="003709BC" w:rsidRDefault="003D454B" w:rsidP="003709BC">
      <w:pPr>
        <w:ind w:left="360"/>
      </w:pPr>
      <w:hyperlink w:anchor="_e33780607cd553fb55b8907600848b66" w:history="1">
        <w:r w:rsidR="003709BC">
          <w:rPr>
            <w:rStyle w:val="Hyperlink"/>
          </w:rPr>
          <w:t>Impact</w:t>
        </w:r>
      </w:hyperlink>
    </w:p>
    <w:p w14:paraId="06BD471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5D69EB" w14:textId="77777777" w:rsidR="003709BC" w:rsidRDefault="003709BC" w:rsidP="003709BC">
      <w:pPr>
        <w:ind w:firstLine="720"/>
      </w:pPr>
      <w:r>
        <w:rPr>
          <w:noProof/>
        </w:rPr>
        <w:drawing>
          <wp:inline distT="0" distB="0" distL="0" distR="0" wp14:anchorId="12AA99FC" wp14:editId="35E217DD">
            <wp:extent cx="152400" cy="152400"/>
            <wp:effectExtent l="0" t="0" r="0" b="0"/>
            <wp:docPr id="11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8B51C0F" w14:textId="77777777" w:rsidR="003709BC" w:rsidRDefault="003709BC" w:rsidP="008C7C30">
      <w:pPr>
        <w:pStyle w:val="BodyText"/>
      </w:pPr>
      <w:r>
        <w:t>System into which an entry point provides access. E.G. A room a door enters into.</w:t>
      </w:r>
    </w:p>
    <w:p w14:paraId="0702546D" w14:textId="77777777" w:rsidR="003709BC" w:rsidRDefault="003709BC" w:rsidP="003709BC">
      <w:pPr>
        <w:ind w:firstLine="720"/>
      </w:pPr>
      <w:r>
        <w:rPr>
          <w:noProof/>
        </w:rPr>
        <w:drawing>
          <wp:inline distT="0" distB="0" distL="0" distR="0" wp14:anchorId="3DBA3F6B" wp14:editId="2D1FC650">
            <wp:extent cx="152400" cy="152400"/>
            <wp:effectExtent l="0" t="0" r="0" b="0"/>
            <wp:docPr id="11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6D9F6D" w14:textId="77777777" w:rsidR="003709BC" w:rsidRDefault="003709BC" w:rsidP="008C7C30">
      <w:pPr>
        <w:pStyle w:val="BodyText"/>
      </w:pPr>
      <w:r>
        <w:t>A point of possible entry into a system.</w:t>
      </w:r>
    </w:p>
    <w:p w14:paraId="2B8A23E4" w14:textId="77777777" w:rsidR="003709BC" w:rsidRDefault="003709BC" w:rsidP="003709BC"/>
    <w:p w14:paraId="6D8FAF14" w14:textId="77777777" w:rsidR="003709BC" w:rsidRDefault="003709BC" w:rsidP="003709BC">
      <w:pPr>
        <w:pStyle w:val="Heading3"/>
        <w:spacing w:after="0"/>
        <w:ind w:left="1080"/>
      </w:pPr>
      <w:bookmarkStart w:id="2659" w:name="_924ee5a088d06087f1ca6d734140d497"/>
      <w:bookmarkStart w:id="2660" w:name="_Toc468649882"/>
      <w:r>
        <w:t>Class Subsystem</w:t>
      </w:r>
      <w:bookmarkEnd w:id="2659"/>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r>
        <w:rPr>
          <w:rFonts w:cs="Arial"/>
        </w:rPr>
        <w:t xml:space="preserve"> &lt;&lt;Role&gt;&gt;</w:t>
      </w:r>
      <w:bookmarkEnd w:id="2660"/>
    </w:p>
    <w:p w14:paraId="3C3C7685" w14:textId="77777777" w:rsidR="003709BC" w:rsidRDefault="003709BC" w:rsidP="003709BC">
      <w:r>
        <w:t>A role of a system as a part of another system as a resource to the owning system.</w:t>
      </w:r>
    </w:p>
    <w:p w14:paraId="769BA7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7B9B9E" w14:textId="77777777" w:rsidR="003709BC" w:rsidRDefault="003D454B" w:rsidP="003709BC">
      <w:pPr>
        <w:ind w:left="360"/>
      </w:pPr>
      <w:hyperlink w:anchor="_d442d75c9ac335e7a2aadbc96919fc2d" w:history="1">
        <w:r w:rsidR="003709BC">
          <w:rPr>
            <w:rStyle w:val="Hyperlink"/>
          </w:rPr>
          <w:t>Resource</w:t>
        </w:r>
      </w:hyperlink>
      <w:r w:rsidR="003709BC">
        <w:t xml:space="preserve">, </w:t>
      </w:r>
      <w:hyperlink w:anchor="_ec590b188238aa37f8bc1aa990209ca3" w:history="1">
        <w:r w:rsidR="003709BC">
          <w:rPr>
            <w:rStyle w:val="Hyperlink"/>
          </w:rPr>
          <w:t>System</w:t>
        </w:r>
      </w:hyperlink>
    </w:p>
    <w:p w14:paraId="3D0DD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5FABE2D" w14:textId="77777777" w:rsidR="003709BC" w:rsidRDefault="003709BC" w:rsidP="003709BC">
      <w:pPr>
        <w:ind w:left="605" w:hanging="245"/>
      </w:pPr>
      <w:r>
        <w:rPr>
          <w:noProof/>
        </w:rPr>
        <w:drawing>
          <wp:inline distT="0" distB="0" distL="0" distR="0" wp14:anchorId="3707A7C1" wp14:editId="3BBB75E6">
            <wp:extent cx="152400" cy="152400"/>
            <wp:effectExtent l="0" t="0" r="0" b="0"/>
            <wp:docPr id="11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c590b188238aa37f8bc1aa990209ca3" w:history="1">
        <w:r>
          <w:rPr>
            <w:rStyle w:val="Hyperlink"/>
          </w:rPr>
          <w:t>System</w:t>
        </w:r>
      </w:hyperlink>
      <w:r>
        <w:t xml:space="preserve"> [1..*]   </w:t>
      </w:r>
      <w:r w:rsidRPr="00833C5F">
        <w:rPr>
          <w:i/>
        </w:rPr>
        <w:t>Redefines</w:t>
      </w:r>
      <w:r>
        <w:t>: is part of:</w:t>
      </w:r>
      <w:hyperlink w:anchor="_eb8398b5a178c638b98597120ec51c4d" w:history="1">
        <w:r>
          <w:rPr>
            <w:rStyle w:val="Hyperlink"/>
          </w:rPr>
          <w:t>Identifiable Entity</w:t>
        </w:r>
      </w:hyperlink>
      <w:r>
        <w:rPr>
          <w:rStyle w:val="Hyperlink"/>
        </w:rPr>
        <w:t xml:space="preserve">   </w:t>
      </w:r>
      <w:r>
        <w:t xml:space="preserve"> </w:t>
      </w:r>
    </w:p>
    <w:p w14:paraId="0F5EB485" w14:textId="77777777" w:rsidR="003709BC" w:rsidRDefault="003709BC" w:rsidP="003709BC"/>
    <w:p w14:paraId="3F400292" w14:textId="77777777" w:rsidR="003709BC" w:rsidRDefault="003709BC" w:rsidP="003709BC">
      <w:pPr>
        <w:pStyle w:val="Heading3"/>
        <w:spacing w:after="0"/>
        <w:ind w:left="1080"/>
      </w:pPr>
      <w:bookmarkStart w:id="2661" w:name="_ec590b188238aa37f8bc1aa990209ca3"/>
      <w:bookmarkStart w:id="2662" w:name="_Toc468649883"/>
      <w:r>
        <w:t>Class System</w:t>
      </w:r>
      <w:bookmarkEnd w:id="2661"/>
      <w:bookmarkEnd w:id="2662"/>
      <w:r w:rsidRPr="003A31EC">
        <w:rPr>
          <w:rFonts w:cs="Arial"/>
        </w:rPr>
        <w:t xml:space="preserve"> </w:t>
      </w:r>
      <w:r>
        <w:rPr>
          <w:rFonts w:cs="Arial"/>
        </w:rPr>
        <w:fldChar w:fldCharType="begin"/>
      </w:r>
      <w:r>
        <w:instrText>XE"</w:instrText>
      </w:r>
      <w:r w:rsidRPr="00413D75">
        <w:rPr>
          <w:rFonts w:cs="Arial"/>
        </w:rPr>
        <w:instrText>System</w:instrText>
      </w:r>
      <w:r>
        <w:instrText>"</w:instrText>
      </w:r>
      <w:r>
        <w:rPr>
          <w:rFonts w:cs="Arial"/>
        </w:rPr>
        <w:fldChar w:fldCharType="end"/>
      </w:r>
      <w:r>
        <w:rPr>
          <w:rFonts w:cs="Arial"/>
        </w:rPr>
        <w:t xml:space="preserve"> </w:t>
      </w:r>
    </w:p>
    <w:p w14:paraId="15AF73FB" w14:textId="77777777" w:rsidR="003709BC" w:rsidRDefault="003709BC" w:rsidP="003709BC">
      <w:r>
        <w:t xml:space="preserve">[OMG MDA Guide] A system is a collection of parts and relationships among these parts that may be organized to accomplish some purpose. </w:t>
      </w:r>
      <w:r>
        <w:br/>
        <w:t>[UAF] An integrated set of elements, subsystems, or assemblies that accomplish a defined objective. These elements include products (hardware, software, firmware), processes, people, information, techniques, facilities, services, and other support elements .</w:t>
      </w:r>
      <w:r>
        <w:br/>
        <w:t>A system is a situation in that it has constituent parts working together for a finite period.</w:t>
      </w:r>
      <w:r>
        <w:br/>
        <w:t>A system is a means in that it may achieve objectives for stakeholders.</w:t>
      </w:r>
    </w:p>
    <w:p w14:paraId="07012E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7377D8" w14:textId="77777777" w:rsidR="003709BC" w:rsidRDefault="003D454B" w:rsidP="003709BC">
      <w:pPr>
        <w:ind w:left="360"/>
      </w:pPr>
      <w:hyperlink w:anchor="_195976dea0d8187e1656ac43c072c070" w:history="1">
        <w:r w:rsidR="003709BC">
          <w:rPr>
            <w:rStyle w:val="Hyperlink"/>
          </w:rPr>
          <w:t>Actor</w:t>
        </w:r>
      </w:hyperlink>
      <w:r w:rsidR="003709BC">
        <w:t xml:space="preserve">, </w:t>
      </w:r>
      <w:hyperlink w:anchor="_5cb707f0e4b55ba1e0378efebf7dcea9" w:history="1">
        <w:r w:rsidR="003709BC">
          <w:rPr>
            <w:rStyle w:val="Hyperlink"/>
          </w:rPr>
          <w:t>Means</w:t>
        </w:r>
      </w:hyperlink>
      <w:r w:rsidR="003709BC">
        <w:t xml:space="preserve">, </w:t>
      </w:r>
      <w:hyperlink w:anchor="_8c517cf1950741c0f89edebf828214cc" w:history="1">
        <w:r w:rsidR="003709BC">
          <w:rPr>
            <w:rStyle w:val="Hyperlink"/>
          </w:rPr>
          <w:t>Situation</w:t>
        </w:r>
      </w:hyperlink>
    </w:p>
    <w:p w14:paraId="0FC989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AF28F6" w14:textId="77777777" w:rsidR="003709BC" w:rsidRDefault="003709BC" w:rsidP="003709BC">
      <w:pPr>
        <w:ind w:left="605" w:hanging="245"/>
      </w:pPr>
      <w:r>
        <w:rPr>
          <w:noProof/>
        </w:rPr>
        <w:drawing>
          <wp:inline distT="0" distB="0" distL="0" distR="0" wp14:anchorId="21A6C9C7" wp14:editId="1697AD3D">
            <wp:extent cx="152400" cy="152400"/>
            <wp:effectExtent l="0" t="0" r="0" b="0"/>
            <wp:docPr id="11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7C3426D"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18D8405E" w14:textId="77777777" w:rsidR="003709BC" w:rsidRDefault="003709BC" w:rsidP="008C7C30">
      <w:pPr>
        <w:pStyle w:val="BodyText"/>
      </w:pPr>
      <w:r>
        <w:t>Logical or physical border of a system (or enterprise) that may serve to define, contain or protect the system.</w:t>
      </w:r>
    </w:p>
    <w:p w14:paraId="3B2A17DC" w14:textId="77777777" w:rsidR="003709BC" w:rsidRDefault="003709BC" w:rsidP="003709BC">
      <w:pPr>
        <w:ind w:left="605" w:hanging="245"/>
      </w:pPr>
      <w:r>
        <w:rPr>
          <w:noProof/>
        </w:rPr>
        <w:drawing>
          <wp:inline distT="0" distB="0" distL="0" distR="0" wp14:anchorId="53DDBDBF" wp14:editId="7CC53840">
            <wp:extent cx="152400" cy="152400"/>
            <wp:effectExtent l="0" t="0" r="0" b="0"/>
            <wp:docPr id="11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8E23839"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7993D2B9" w14:textId="77777777" w:rsidR="003709BC" w:rsidRDefault="003709BC" w:rsidP="008C7C30">
      <w:pPr>
        <w:pStyle w:val="BodyText"/>
      </w:pPr>
      <w:r>
        <w:t>A point of possible entry into a system.</w:t>
      </w:r>
    </w:p>
    <w:p w14:paraId="3707F240" w14:textId="77777777" w:rsidR="003709BC" w:rsidRDefault="003709BC" w:rsidP="003709BC">
      <w:pPr>
        <w:ind w:left="605" w:hanging="245"/>
      </w:pPr>
      <w:r>
        <w:rPr>
          <w:noProof/>
        </w:rPr>
        <w:drawing>
          <wp:inline distT="0" distB="0" distL="0" distR="0" wp14:anchorId="350BF6B9" wp14:editId="2704DA45">
            <wp:extent cx="152400" cy="152400"/>
            <wp:effectExtent l="0" t="0" r="0" b="0"/>
            <wp:docPr id="11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24ee5a088d06087f1ca6d734140d497" w:history="1">
        <w:r>
          <w:rPr>
            <w:rStyle w:val="Hyperlink"/>
          </w:rPr>
          <w:t>Subsystem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6E56295" w14:textId="77777777" w:rsidR="003709BC" w:rsidRDefault="003709BC" w:rsidP="003709BC"/>
    <w:p w14:paraId="6903C618" w14:textId="77777777" w:rsidR="003709BC" w:rsidRDefault="003709BC" w:rsidP="003709BC">
      <w:pPr>
        <w:spacing w:after="200" w:line="276" w:lineRule="auto"/>
        <w:rPr>
          <w:b/>
          <w:bCs/>
          <w:color w:val="365F91"/>
          <w:sz w:val="40"/>
          <w:szCs w:val="40"/>
        </w:rPr>
      </w:pPr>
      <w:r>
        <w:br w:type="page"/>
      </w:r>
    </w:p>
    <w:p w14:paraId="50D369FF" w14:textId="77777777" w:rsidR="003709BC" w:rsidRDefault="003709BC" w:rsidP="003709BC">
      <w:pPr>
        <w:pStyle w:val="Heading2"/>
      </w:pPr>
      <w:bookmarkStart w:id="2663" w:name="_Toc468649884"/>
      <w:r>
        <w:t>Threat-risk-conceptual-model::Generic Concept Library::Time &amp; Temporal Entities</w:t>
      </w:r>
      <w:bookmarkEnd w:id="2663"/>
    </w:p>
    <w:p w14:paraId="59964F53" w14:textId="77777777" w:rsidR="003709BC" w:rsidRDefault="003709BC" w:rsidP="008C7C30">
      <w:pPr>
        <w:pStyle w:val="BodyText"/>
      </w:pPr>
      <w:r>
        <w:t>The Time package defines the essential concepts of time and the identification of time intervals.</w:t>
      </w:r>
      <w:r>
        <w:br/>
      </w:r>
      <w:r>
        <w:br/>
        <w:t xml:space="preserve">These time concepts are based on the OMG Date Time Vocabulary [DTV] standard but subsets and simplifies DTV for use in defining, federating and exchanging time aspects of entities. </w:t>
      </w:r>
      <w:r>
        <w:br/>
      </w:r>
      <w:r>
        <w:br/>
        <w:t>"Temporal Entity" is introduced as an abstraction to capture the common relationships between time elements. Within DTV these relationships are separate for each kind of time element. The relationships defined for Temporal Entity are grounded in DTV Time Interval as each temporal entity exists for a time interval.</w:t>
      </w:r>
      <w:r>
        <w:br/>
      </w:r>
      <w:r>
        <w:br/>
        <w:t>Applications that need to reason about time are encouraged to utilize the full DTV semantics. DTV also contains text that more fully elaborates time concepts.</w:t>
      </w:r>
    </w:p>
    <w:p w14:paraId="766E0E5F" w14:textId="77777777" w:rsidR="003709BC" w:rsidRDefault="003709BC" w:rsidP="003709BC">
      <w:pPr>
        <w:pStyle w:val="Heading3"/>
        <w:spacing w:after="0"/>
        <w:ind w:left="1080"/>
      </w:pPr>
      <w:bookmarkStart w:id="2664" w:name="_Toc468649885"/>
      <w:r>
        <w:t>Diagram: Time</w:t>
      </w:r>
      <w:bookmarkEnd w:id="2664"/>
    </w:p>
    <w:p w14:paraId="772A4FF0" w14:textId="77777777" w:rsidR="003709BC" w:rsidRDefault="003709BC" w:rsidP="003709BC">
      <w:pPr>
        <w:jc w:val="center"/>
        <w:rPr>
          <w:rFonts w:cs="Arial"/>
        </w:rPr>
      </w:pPr>
      <w:r>
        <w:rPr>
          <w:noProof/>
        </w:rPr>
        <w:drawing>
          <wp:inline distT="0" distB="0" distL="0" distR="0" wp14:anchorId="0036525A" wp14:editId="3F01EC89">
            <wp:extent cx="6188075" cy="7031903"/>
            <wp:effectExtent l="0" t="0" r="0" b="0"/>
            <wp:docPr id="1194" name="Picture 822777340.emf" descr="8227773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822777340.emf"/>
                    <pic:cNvPicPr/>
                  </pic:nvPicPr>
                  <pic:blipFill>
                    <a:blip r:embed="rId222" cstate="print"/>
                    <a:stretch>
                      <a:fillRect/>
                    </a:stretch>
                  </pic:blipFill>
                  <pic:spPr>
                    <a:xfrm>
                      <a:off x="0" y="0"/>
                      <a:ext cx="6188075" cy="7031903"/>
                    </a:xfrm>
                    <a:prstGeom prst="rect">
                      <a:avLst/>
                    </a:prstGeom>
                  </pic:spPr>
                </pic:pic>
              </a:graphicData>
            </a:graphic>
          </wp:inline>
        </w:drawing>
      </w:r>
    </w:p>
    <w:p w14:paraId="2D49AD1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Time</w:t>
      </w:r>
    </w:p>
    <w:p w14:paraId="7E820B6A" w14:textId="77777777" w:rsidR="003709BC" w:rsidRDefault="003709BC" w:rsidP="008C7C30">
      <w:pPr>
        <w:pStyle w:val="BodyText"/>
      </w:pPr>
      <w:r>
        <w:br/>
      </w:r>
      <w:r>
        <w:br/>
      </w:r>
    </w:p>
    <w:p w14:paraId="5DFCED53" w14:textId="77777777" w:rsidR="003709BC" w:rsidRDefault="003709BC" w:rsidP="003709BC">
      <w:r>
        <w:t xml:space="preserve"> </w:t>
      </w:r>
    </w:p>
    <w:p w14:paraId="4B2960E5" w14:textId="77777777" w:rsidR="003709BC" w:rsidRDefault="003709BC" w:rsidP="003709BC"/>
    <w:p w14:paraId="0D76FF92" w14:textId="77777777" w:rsidR="003709BC" w:rsidRDefault="003709BC" w:rsidP="003709BC">
      <w:pPr>
        <w:pStyle w:val="Heading3"/>
        <w:spacing w:after="0"/>
        <w:ind w:left="1080"/>
      </w:pPr>
      <w:bookmarkStart w:id="2665" w:name="_535933380f2d9dcde319f87d252d7616"/>
      <w:bookmarkStart w:id="2666" w:name="_Toc468649886"/>
      <w:r>
        <w:t>Class Date and Time</w:t>
      </w:r>
      <w:bookmarkEnd w:id="2665"/>
      <w:r w:rsidRPr="003A31EC">
        <w:rPr>
          <w:rFonts w:cs="Arial"/>
        </w:rPr>
        <w:t xml:space="preserve"> </w:t>
      </w:r>
      <w:r>
        <w:rPr>
          <w:rFonts w:cs="Arial"/>
        </w:rPr>
        <w:fldChar w:fldCharType="begin"/>
      </w:r>
      <w:r>
        <w:instrText>XE"</w:instrText>
      </w:r>
      <w:r w:rsidRPr="00413D75">
        <w:rPr>
          <w:rFonts w:cs="Arial"/>
        </w:rPr>
        <w:instrText>Date and Time</w:instrText>
      </w:r>
      <w:r>
        <w:instrText>"</w:instrText>
      </w:r>
      <w:r>
        <w:rPr>
          <w:rFonts w:cs="Arial"/>
        </w:rPr>
        <w:fldChar w:fldCharType="end"/>
      </w:r>
      <w:r>
        <w:rPr>
          <w:rFonts w:cs="Arial"/>
        </w:rPr>
        <w:t xml:space="preserve"> &lt;&lt;Quantity Kind&gt;&gt;</w:t>
      </w:r>
      <w:bookmarkEnd w:id="2666"/>
    </w:p>
    <w:p w14:paraId="2937375E" w14:textId="77777777" w:rsidR="003709BC" w:rsidRDefault="003709BC" w:rsidP="003709BC">
      <w:r>
        <w:t xml:space="preserve">[FIBO] DateTimeStamp: A DateTimeStamp combines a Date, a time, and a time </w:t>
      </w:r>
    </w:p>
    <w:p w14:paraId="4653D4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91AC3BC" w14:textId="77777777" w:rsidR="003709BC" w:rsidRDefault="003D454B" w:rsidP="003709BC">
      <w:pPr>
        <w:ind w:left="360"/>
      </w:pPr>
      <w:hyperlink w:anchor="_51be88899d4fdf9f020519a8308c3c24" w:history="1">
        <w:r w:rsidR="003709BC">
          <w:rPr>
            <w:rStyle w:val="Hyperlink"/>
          </w:rPr>
          <w:t>Date Coordinate</w:t>
        </w:r>
      </w:hyperlink>
      <w:r w:rsidR="003709BC">
        <w:t xml:space="preserve">, </w:t>
      </w:r>
      <w:hyperlink w:anchor="_093e90ca7ca2b1e9be5d1830b3d376c7" w:history="1">
        <w:r w:rsidR="003709BC">
          <w:rPr>
            <w:rStyle w:val="Hyperlink"/>
          </w:rPr>
          <w:t>Time Coordinate</w:t>
        </w:r>
      </w:hyperlink>
    </w:p>
    <w:p w14:paraId="32D3D0C6" w14:textId="77777777" w:rsidR="003709BC" w:rsidRDefault="003709BC" w:rsidP="003709BC"/>
    <w:p w14:paraId="02FD0EBB" w14:textId="77777777" w:rsidR="003709BC" w:rsidRDefault="003709BC" w:rsidP="003709BC">
      <w:pPr>
        <w:pStyle w:val="Heading3"/>
        <w:spacing w:after="0"/>
        <w:ind w:left="1080"/>
      </w:pPr>
      <w:bookmarkStart w:id="2667" w:name="_51be88899d4fdf9f020519a8308c3c24"/>
      <w:bookmarkStart w:id="2668" w:name="_Toc468649887"/>
      <w:r>
        <w:t>Class Date Coordinate</w:t>
      </w:r>
      <w:bookmarkEnd w:id="2667"/>
      <w:r w:rsidRPr="003A31EC">
        <w:rPr>
          <w:rFonts w:cs="Arial"/>
        </w:rPr>
        <w:t xml:space="preserve"> </w:t>
      </w:r>
      <w:r>
        <w:rPr>
          <w:rFonts w:cs="Arial"/>
        </w:rPr>
        <w:fldChar w:fldCharType="begin"/>
      </w:r>
      <w:r>
        <w:instrText>XE"</w:instrText>
      </w:r>
      <w:r w:rsidRPr="00413D75">
        <w:rPr>
          <w:rFonts w:cs="Arial"/>
        </w:rPr>
        <w:instrText>Date Coordinate</w:instrText>
      </w:r>
      <w:r>
        <w:instrText>"</w:instrText>
      </w:r>
      <w:r>
        <w:rPr>
          <w:rFonts w:cs="Arial"/>
        </w:rPr>
        <w:fldChar w:fldCharType="end"/>
      </w:r>
      <w:r>
        <w:rPr>
          <w:rFonts w:cs="Arial"/>
        </w:rPr>
        <w:t xml:space="preserve"> &lt;&lt;Quantity Kind&gt;&gt;</w:t>
      </w:r>
      <w:bookmarkEnd w:id="2668"/>
    </w:p>
    <w:p w14:paraId="412AC465" w14:textId="77777777" w:rsidR="003709BC" w:rsidRDefault="003709BC" w:rsidP="003709BC">
      <w:r>
        <w:t>[FIBO] Date: A Date identifies a calendar day on some calendar.</w:t>
      </w:r>
      <w:r>
        <w:br/>
        <w:t>[NIEM] DateType</w:t>
      </w:r>
    </w:p>
    <w:p w14:paraId="20BD33D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7A3465" w14:textId="77777777" w:rsidR="003709BC" w:rsidRDefault="003D454B" w:rsidP="003709BC">
      <w:pPr>
        <w:ind w:left="360"/>
      </w:pPr>
      <w:hyperlink w:anchor="_404887ca511c022e037ede12e1a8f37a" w:history="1">
        <w:r w:rsidR="003709BC">
          <w:rPr>
            <w:rStyle w:val="Hyperlink"/>
          </w:rPr>
          <w:t>Time Coordinate</w:t>
        </w:r>
      </w:hyperlink>
    </w:p>
    <w:p w14:paraId="0C38BB25" w14:textId="77777777" w:rsidR="003709BC" w:rsidRDefault="003709BC" w:rsidP="003709BC"/>
    <w:p w14:paraId="7770339C" w14:textId="77777777" w:rsidR="003709BC" w:rsidRDefault="003709BC" w:rsidP="003709BC">
      <w:pPr>
        <w:pStyle w:val="Heading3"/>
        <w:spacing w:after="0"/>
        <w:ind w:left="1080"/>
      </w:pPr>
      <w:bookmarkStart w:id="2669" w:name="_09bc42875b84f27027fb6bd777d3a3f5"/>
      <w:bookmarkStart w:id="2670" w:name="_Toc468649888"/>
      <w:r>
        <w:t>Association Duration of Entity</w:t>
      </w:r>
      <w:bookmarkEnd w:id="2669"/>
      <w:bookmarkEnd w:id="2670"/>
      <w:r w:rsidRPr="003A31EC">
        <w:rPr>
          <w:rFonts w:cs="Arial"/>
        </w:rPr>
        <w:t xml:space="preserve"> </w:t>
      </w:r>
      <w:r>
        <w:rPr>
          <w:rFonts w:cs="Arial"/>
        </w:rPr>
        <w:fldChar w:fldCharType="begin"/>
      </w:r>
      <w:r>
        <w:instrText>XE"</w:instrText>
      </w:r>
      <w:r w:rsidRPr="00413D75">
        <w:rPr>
          <w:rFonts w:cs="Arial"/>
        </w:rPr>
        <w:instrText>Duration of Entity</w:instrText>
      </w:r>
      <w:r>
        <w:instrText>"</w:instrText>
      </w:r>
      <w:r>
        <w:rPr>
          <w:rFonts w:cs="Arial"/>
        </w:rPr>
        <w:fldChar w:fldCharType="end"/>
      </w:r>
      <w:r>
        <w:rPr>
          <w:rFonts w:cs="Arial"/>
        </w:rPr>
        <w:t xml:space="preserve"> </w:t>
      </w:r>
    </w:p>
    <w:p w14:paraId="2678D837" w14:textId="77777777" w:rsidR="003709BC" w:rsidRDefault="003709BC" w:rsidP="003709BC">
      <w: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p>
    <w:p w14:paraId="050B89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269C4858" w14:textId="77777777" w:rsidR="003709BC" w:rsidRDefault="003709BC" w:rsidP="003709BC">
      <w:pPr>
        <w:ind w:firstLine="720"/>
      </w:pPr>
      <w:r>
        <w:rPr>
          <w:noProof/>
        </w:rPr>
        <w:drawing>
          <wp:inline distT="0" distB="0" distL="0" distR="0" wp14:anchorId="47DC1332" wp14:editId="60D93BB4">
            <wp:extent cx="152400" cy="152400"/>
            <wp:effectExtent l="0" t="0" r="0" b="0"/>
            <wp:docPr id="119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4901C61" w14:textId="77777777" w:rsidR="003709BC" w:rsidRDefault="003709BC" w:rsidP="008C7C30">
      <w:pPr>
        <w:pStyle w:val="BodyText"/>
      </w:pPr>
      <w:r>
        <w:t>Temporal entity for which a duration is applicable.</w:t>
      </w:r>
    </w:p>
    <w:p w14:paraId="379D88DC" w14:textId="77777777" w:rsidR="003709BC" w:rsidRDefault="003709BC" w:rsidP="003709BC">
      <w:pPr>
        <w:ind w:firstLine="720"/>
      </w:pPr>
      <w:r>
        <w:rPr>
          <w:noProof/>
        </w:rPr>
        <w:drawing>
          <wp:inline distT="0" distB="0" distL="0" distR="0" wp14:anchorId="08D460BB" wp14:editId="568F8E78">
            <wp:extent cx="152400" cy="152400"/>
            <wp:effectExtent l="0" t="0" r="0" b="0"/>
            <wp:docPr id="119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duration</w:t>
      </w:r>
      <w:r>
        <w:rPr>
          <w:rFonts w:cs="Arial"/>
        </w:rPr>
        <w:fldChar w:fldCharType="begin"/>
      </w:r>
      <w:r>
        <w:instrText>XE"</w:instrText>
      </w:r>
      <w:r w:rsidRPr="00413D75">
        <w:rPr>
          <w:rFonts w:cs="Arial"/>
        </w:rPr>
        <w:instrText>has duration</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1982EAC" w14:textId="77777777" w:rsidR="003709BC" w:rsidRDefault="003709BC" w:rsidP="008C7C30">
      <w:pPr>
        <w:pStyle w:val="BodyText"/>
      </w:pPr>
      <w:r>
        <w:t>Difference between the start and end time. A non-zero positive value representing the amount of time a temporal entity exists.</w:t>
      </w:r>
      <w:r>
        <w:br/>
      </w:r>
      <w:r>
        <w:b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r>
        <w:br/>
      </w:r>
    </w:p>
    <w:p w14:paraId="364352A7" w14:textId="77777777" w:rsidR="003709BC" w:rsidRDefault="003709BC" w:rsidP="003709BC"/>
    <w:p w14:paraId="4FC6A629" w14:textId="77777777" w:rsidR="003709BC" w:rsidRDefault="003709BC" w:rsidP="003709BC">
      <w:pPr>
        <w:pStyle w:val="Heading3"/>
        <w:spacing w:after="0"/>
        <w:ind w:left="1080"/>
      </w:pPr>
      <w:bookmarkStart w:id="2671" w:name="_143a06ce9c03d30be930eea97a1a8bea"/>
      <w:bookmarkStart w:id="2672" w:name="_Toc468649889"/>
      <w:r>
        <w:t>Association Entity Exists for Interval</w:t>
      </w:r>
      <w:bookmarkEnd w:id="2671"/>
      <w:bookmarkEnd w:id="2672"/>
      <w:r w:rsidRPr="003A31EC">
        <w:rPr>
          <w:rFonts w:cs="Arial"/>
        </w:rPr>
        <w:t xml:space="preserve"> </w:t>
      </w:r>
      <w:r>
        <w:rPr>
          <w:rFonts w:cs="Arial"/>
        </w:rPr>
        <w:fldChar w:fldCharType="begin"/>
      </w:r>
      <w:r>
        <w:instrText>XE"</w:instrText>
      </w:r>
      <w:r w:rsidRPr="00413D75">
        <w:rPr>
          <w:rFonts w:cs="Arial"/>
        </w:rPr>
        <w:instrText>Entity Exists for Interval</w:instrText>
      </w:r>
      <w:r>
        <w:instrText>"</w:instrText>
      </w:r>
      <w:r>
        <w:rPr>
          <w:rFonts w:cs="Arial"/>
        </w:rPr>
        <w:fldChar w:fldCharType="end"/>
      </w:r>
      <w:r>
        <w:rPr>
          <w:rFonts w:cs="Arial"/>
        </w:rPr>
        <w:t xml:space="preserve"> </w:t>
      </w:r>
    </w:p>
    <w:p w14:paraId="12E15667" w14:textId="77777777" w:rsidR="003709BC" w:rsidRDefault="003709BC" w:rsidP="003709BC">
      <w:r>
        <w:t>Relationship defining the time interval in which an entity actually exists.</w:t>
      </w:r>
      <w:r>
        <w:br/>
      </w:r>
      <w:r>
        <w:br/>
        <w:t>[DTV] occurrence occurs for occurrence interval: the occurrence occurs throughout the occurrence interval and the occurrence does not occur within some time interval2 that meets the occurrence interval and the occurrence does not occur within some time interval3 that is met by the</w:t>
      </w:r>
      <w:r>
        <w:br/>
        <w:t>occurrence interval</w:t>
      </w:r>
    </w:p>
    <w:p w14:paraId="69BC6949" w14:textId="77777777" w:rsidR="003709BC" w:rsidRDefault="003709BC" w:rsidP="003709BC">
      <w:pPr>
        <w:jc w:val="center"/>
      </w:pPr>
      <w:r>
        <w:rPr>
          <w:noProof/>
        </w:rPr>
        <w:drawing>
          <wp:inline distT="0" distB="0" distL="0" distR="0" wp14:anchorId="5C5975B2" wp14:editId="6F052147">
            <wp:extent cx="4086225" cy="3305175"/>
            <wp:effectExtent l="0" t="0" r="0" b="0"/>
            <wp:docPr id="1200" name="Picture -2095934566.emf" descr="-209593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2095934566.emf"/>
                    <pic:cNvPicPr/>
                  </pic:nvPicPr>
                  <pic:blipFill>
                    <a:blip r:embed="rId223" cstate="print"/>
                    <a:stretch>
                      <a:fillRect/>
                    </a:stretch>
                  </pic:blipFill>
                  <pic:spPr>
                    <a:xfrm>
                      <a:off x="0" y="0"/>
                      <a:ext cx="4086225" cy="3305175"/>
                    </a:xfrm>
                    <a:prstGeom prst="rect">
                      <a:avLst/>
                    </a:prstGeom>
                  </pic:spPr>
                </pic:pic>
              </a:graphicData>
            </a:graphic>
          </wp:inline>
        </w:drawing>
      </w:r>
    </w:p>
    <w:p w14:paraId="7C1FF4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Entity Exists for Interval</w:t>
      </w:r>
    </w:p>
    <w:p w14:paraId="70EF05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CB01EDC" w14:textId="77777777" w:rsidR="003709BC" w:rsidRDefault="003D454B" w:rsidP="003709BC">
      <w:pPr>
        <w:ind w:left="360"/>
      </w:pPr>
      <w:hyperlink w:anchor="_7a7a17dae72a2caddafa2d2c6504f58c" w:history="1">
        <w:r w:rsidR="003709BC">
          <w:rPr>
            <w:rStyle w:val="Hyperlink"/>
          </w:rPr>
          <w:t>Overlaps in Time</w:t>
        </w:r>
      </w:hyperlink>
    </w:p>
    <w:p w14:paraId="2B9CA5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396644B" w14:textId="77777777" w:rsidR="003709BC" w:rsidRDefault="003709BC" w:rsidP="003709BC">
      <w:pPr>
        <w:ind w:firstLine="720"/>
      </w:pPr>
      <w:r>
        <w:rPr>
          <w:noProof/>
        </w:rPr>
        <w:drawing>
          <wp:inline distT="0" distB="0" distL="0" distR="0" wp14:anchorId="32DA850C" wp14:editId="042EF8B3">
            <wp:extent cx="152400" cy="152400"/>
            <wp:effectExtent l="0" t="0" r="0" b="0"/>
            <wp:docPr id="1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exists for</w:t>
      </w:r>
      <w:r>
        <w:rPr>
          <w:rFonts w:cs="Arial"/>
        </w:rPr>
        <w:fldChar w:fldCharType="begin"/>
      </w:r>
      <w:r>
        <w:instrText>XE"</w:instrText>
      </w:r>
      <w:r w:rsidRPr="00413D75">
        <w:rPr>
          <w:rFonts w:cs="Arial"/>
        </w:rPr>
        <w:instrText>exists for</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B925A01" w14:textId="77777777" w:rsidR="003709BC" w:rsidRDefault="003709BC" w:rsidP="008C7C30">
      <w:pPr>
        <w:pStyle w:val="BodyText"/>
      </w:pPr>
      <w:r>
        <w:t>Time interval where an entity may be considered "actual", that is existent in the domain of discourse.</w:t>
      </w:r>
    </w:p>
    <w:p w14:paraId="28939A27" w14:textId="77777777" w:rsidR="003709BC" w:rsidRDefault="003709BC" w:rsidP="003709BC">
      <w:pPr>
        <w:ind w:firstLine="720"/>
      </w:pPr>
      <w:r>
        <w:rPr>
          <w:noProof/>
        </w:rPr>
        <w:drawing>
          <wp:inline distT="0" distB="0" distL="0" distR="0" wp14:anchorId="1907AE9E" wp14:editId="56C290BB">
            <wp:extent cx="152400" cy="152400"/>
            <wp:effectExtent l="0" t="0" r="0" b="0"/>
            <wp:docPr id="1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18D9014" w14:textId="77777777" w:rsidR="003709BC" w:rsidRDefault="003709BC" w:rsidP="008C7C30">
      <w:pPr>
        <w:pStyle w:val="BodyText"/>
      </w:pPr>
      <w:r>
        <w:t>Entity existent for the full extent of a time interval.</w:t>
      </w:r>
    </w:p>
    <w:p w14:paraId="6EDD14CC" w14:textId="77777777" w:rsidR="003709BC" w:rsidRDefault="003709BC" w:rsidP="003709BC"/>
    <w:p w14:paraId="3273C587" w14:textId="77777777" w:rsidR="003709BC" w:rsidRDefault="003709BC" w:rsidP="003709BC">
      <w:pPr>
        <w:pStyle w:val="Heading3"/>
        <w:spacing w:after="0"/>
        <w:ind w:left="1080"/>
      </w:pPr>
      <w:bookmarkStart w:id="2673" w:name="_c656f14d0a87d1bd62087ac26c6198f5"/>
      <w:bookmarkStart w:id="2674" w:name="_Toc468649890"/>
      <w:r>
        <w:t>Association Finish Time</w:t>
      </w:r>
      <w:bookmarkEnd w:id="2673"/>
      <w:bookmarkEnd w:id="2674"/>
      <w:r w:rsidRPr="003A31EC">
        <w:rPr>
          <w:rFonts w:cs="Arial"/>
        </w:rPr>
        <w:t xml:space="preserve"> </w:t>
      </w:r>
      <w:r>
        <w:rPr>
          <w:rFonts w:cs="Arial"/>
        </w:rPr>
        <w:fldChar w:fldCharType="begin"/>
      </w:r>
      <w:r>
        <w:instrText>XE"</w:instrText>
      </w:r>
      <w:r w:rsidRPr="00413D75">
        <w:rPr>
          <w:rFonts w:cs="Arial"/>
        </w:rPr>
        <w:instrText>Finish Time</w:instrText>
      </w:r>
      <w:r>
        <w:instrText>"</w:instrText>
      </w:r>
      <w:r>
        <w:rPr>
          <w:rFonts w:cs="Arial"/>
        </w:rPr>
        <w:fldChar w:fldCharType="end"/>
      </w:r>
      <w:r>
        <w:rPr>
          <w:rFonts w:cs="Arial"/>
        </w:rPr>
        <w:t xml:space="preserve"> </w:t>
      </w:r>
    </w:p>
    <w:p w14:paraId="1E6DA9C8" w14:textId="77777777" w:rsidR="003709BC" w:rsidRDefault="003709BC" w:rsidP="003709BC">
      <w:r>
        <w:t>The time something no longer exists (inclusive).</w:t>
      </w:r>
      <w:r>
        <w:br/>
      </w:r>
      <w:r>
        <w:br/>
        <w:t>[DTV] time interval1 finishes time interval2</w:t>
      </w:r>
      <w:r>
        <w:br/>
        <w:t>Synonymous Form:time interval2 is finished by time interval1</w:t>
      </w:r>
      <w:r>
        <w:br/>
        <w:t>Definition:time interval1 is a proper part of time interval2 and there exists no time interval3 that is a proper part of time interval2 and that is after time interval1</w:t>
      </w:r>
      <w:r>
        <w:br/>
      </w:r>
      <w:r>
        <w:br/>
        <w:t>[IDEAS] endBoundary: A temporalBoundary where the boundary is a end boundary of the whole.</w:t>
      </w:r>
    </w:p>
    <w:p w14:paraId="70171A0C" w14:textId="77777777" w:rsidR="003709BC" w:rsidRDefault="003709BC" w:rsidP="003709BC">
      <w:pPr>
        <w:jc w:val="center"/>
      </w:pPr>
      <w:r>
        <w:rPr>
          <w:noProof/>
        </w:rPr>
        <w:drawing>
          <wp:inline distT="0" distB="0" distL="0" distR="0" wp14:anchorId="01372BA8" wp14:editId="3C9277B7">
            <wp:extent cx="3448050" cy="2505075"/>
            <wp:effectExtent l="0" t="0" r="0" b="0"/>
            <wp:docPr id="1206" name="Picture 1050731099.emf" descr="1050731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1050731099.emf"/>
                    <pic:cNvPicPr/>
                  </pic:nvPicPr>
                  <pic:blipFill>
                    <a:blip r:embed="rId224" cstate="print"/>
                    <a:stretch>
                      <a:fillRect/>
                    </a:stretch>
                  </pic:blipFill>
                  <pic:spPr>
                    <a:xfrm>
                      <a:off x="0" y="0"/>
                      <a:ext cx="3448050" cy="2505075"/>
                    </a:xfrm>
                    <a:prstGeom prst="rect">
                      <a:avLst/>
                    </a:prstGeom>
                  </pic:spPr>
                </pic:pic>
              </a:graphicData>
            </a:graphic>
          </wp:inline>
        </w:drawing>
      </w:r>
    </w:p>
    <w:p w14:paraId="414F27A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Finish Time</w:t>
      </w:r>
    </w:p>
    <w:p w14:paraId="14B053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854944" w14:textId="77777777" w:rsidR="003709BC" w:rsidRDefault="003D454B" w:rsidP="003709BC">
      <w:pPr>
        <w:ind w:left="360"/>
      </w:pPr>
      <w:hyperlink w:anchor="_7a7a17dae72a2caddafa2d2c6504f58c" w:history="1">
        <w:r w:rsidR="003709BC">
          <w:rPr>
            <w:rStyle w:val="Hyperlink"/>
          </w:rPr>
          <w:t>Overlaps in Time</w:t>
        </w:r>
      </w:hyperlink>
    </w:p>
    <w:p w14:paraId="535880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53D338E" w14:textId="77777777" w:rsidR="003709BC" w:rsidRDefault="003709BC" w:rsidP="003709BC">
      <w:pPr>
        <w:ind w:firstLine="720"/>
      </w:pPr>
      <w:r>
        <w:rPr>
          <w:noProof/>
        </w:rPr>
        <w:drawing>
          <wp:inline distT="0" distB="0" distL="0" distR="0" wp14:anchorId="5A077D59" wp14:editId="6C60AAC7">
            <wp:extent cx="152400" cy="152400"/>
            <wp:effectExtent l="0" t="0" r="0" b="0"/>
            <wp:docPr id="120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finish of</w:t>
      </w:r>
      <w:r>
        <w:rPr>
          <w:rFonts w:cs="Arial"/>
        </w:rPr>
        <w:fldChar w:fldCharType="begin"/>
      </w:r>
      <w:r>
        <w:instrText>XE"</w:instrText>
      </w:r>
      <w:r w:rsidRPr="00413D75">
        <w:rPr>
          <w:rFonts w:cs="Arial"/>
        </w:rPr>
        <w:instrText>finish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17EF7E51" w14:textId="77777777" w:rsidR="003709BC" w:rsidRDefault="003709BC" w:rsidP="008C7C30">
      <w:pPr>
        <w:pStyle w:val="BodyText"/>
      </w:pPr>
      <w:r>
        <w:t>Thing which no longer exists at a particular time.</w:t>
      </w:r>
    </w:p>
    <w:p w14:paraId="59CDB7F3" w14:textId="77777777" w:rsidR="003709BC" w:rsidRDefault="003709BC" w:rsidP="003709BC">
      <w:pPr>
        <w:ind w:firstLine="720"/>
      </w:pPr>
      <w:r>
        <w:rPr>
          <w:noProof/>
        </w:rPr>
        <w:drawing>
          <wp:inline distT="0" distB="0" distL="0" distR="0" wp14:anchorId="53848044" wp14:editId="1D3980CE">
            <wp:extent cx="152400" cy="152400"/>
            <wp:effectExtent l="0" t="0" r="0" b="0"/>
            <wp:docPr id="12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finishes at</w:t>
      </w:r>
      <w:r>
        <w:rPr>
          <w:rFonts w:cs="Arial"/>
        </w:rPr>
        <w:fldChar w:fldCharType="begin"/>
      </w:r>
      <w:r>
        <w:instrText>XE"</w:instrText>
      </w:r>
      <w:r w:rsidRPr="00413D75">
        <w:rPr>
          <w:rFonts w:cs="Arial"/>
        </w:rPr>
        <w:instrText>finishes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416CCE7" w14:textId="77777777" w:rsidR="003709BC" w:rsidRDefault="003709BC" w:rsidP="008C7C30">
      <w:pPr>
        <w:pStyle w:val="BodyText"/>
      </w:pPr>
      <w:r>
        <w:t>Time something no longer exists. (Inclusive)</w:t>
      </w:r>
    </w:p>
    <w:p w14:paraId="39BF9BC6" w14:textId="77777777" w:rsidR="003709BC" w:rsidRDefault="003709BC" w:rsidP="003709BC"/>
    <w:p w14:paraId="06C7DD50" w14:textId="77777777" w:rsidR="003709BC" w:rsidRDefault="003709BC" w:rsidP="003709BC">
      <w:pPr>
        <w:pStyle w:val="Heading3"/>
        <w:spacing w:after="0"/>
        <w:ind w:left="1080"/>
      </w:pPr>
      <w:bookmarkStart w:id="2675" w:name="_7a7a17dae72a2caddafa2d2c6504f58c"/>
      <w:bookmarkStart w:id="2676" w:name="_Toc468649891"/>
      <w:r>
        <w:t>Association Overlaps in Time</w:t>
      </w:r>
      <w:bookmarkEnd w:id="2675"/>
      <w:bookmarkEnd w:id="2676"/>
      <w:r w:rsidRPr="003A31EC">
        <w:rPr>
          <w:rFonts w:cs="Arial"/>
        </w:rPr>
        <w:t xml:space="preserve"> </w:t>
      </w:r>
      <w:r>
        <w:rPr>
          <w:rFonts w:cs="Arial"/>
        </w:rPr>
        <w:fldChar w:fldCharType="begin"/>
      </w:r>
      <w:r>
        <w:instrText>XE"</w:instrText>
      </w:r>
      <w:r w:rsidRPr="00413D75">
        <w:rPr>
          <w:rFonts w:cs="Arial"/>
        </w:rPr>
        <w:instrText>Overlaps in Time</w:instrText>
      </w:r>
      <w:r>
        <w:instrText>"</w:instrText>
      </w:r>
      <w:r>
        <w:rPr>
          <w:rFonts w:cs="Arial"/>
        </w:rPr>
        <w:fldChar w:fldCharType="end"/>
      </w:r>
      <w:r>
        <w:rPr>
          <w:rFonts w:cs="Arial"/>
        </w:rPr>
        <w:t xml:space="preserve"> </w:t>
      </w:r>
    </w:p>
    <w:p w14:paraId="3C820C7F" w14:textId="77777777" w:rsidR="003709BC" w:rsidRDefault="003709BC" w:rsidP="003709BC">
      <w:r>
        <w:t>Some or all parts of the related temporal entities exist at the same time. Note that "to" and "from" may be arbitrary. By convention, the containing or prior temporal entity is "from".</w:t>
      </w:r>
      <w:r>
        <w:br/>
      </w:r>
      <w:r>
        <w:br/>
        <w:t>[DTV] time interval1 properly overlaps time interval2</w:t>
      </w:r>
      <w:r>
        <w:br/>
      </w:r>
      <w:r>
        <w:br/>
        <w:t>An [ISO 1087] temporal relation: sequential relation (3.2.24) involving events in time</w:t>
      </w:r>
      <w:r>
        <w:br/>
      </w:r>
      <w:r>
        <w:br/>
        <w:t>[DOLCE] (subtype of) Temporal Quality</w:t>
      </w:r>
      <w:r>
        <w:br/>
      </w:r>
    </w:p>
    <w:p w14:paraId="64263415" w14:textId="77777777" w:rsidR="003709BC" w:rsidRDefault="003709BC" w:rsidP="003709BC">
      <w:pPr>
        <w:jc w:val="center"/>
      </w:pPr>
      <w:r>
        <w:rPr>
          <w:noProof/>
        </w:rPr>
        <w:drawing>
          <wp:inline distT="0" distB="0" distL="0" distR="0" wp14:anchorId="420F18FB" wp14:editId="583E2D39">
            <wp:extent cx="3343275" cy="1381125"/>
            <wp:effectExtent l="0" t="0" r="0" b="0"/>
            <wp:docPr id="1212" name="Picture 668763184.emf" descr="6687631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668763184.emf"/>
                    <pic:cNvPicPr/>
                  </pic:nvPicPr>
                  <pic:blipFill>
                    <a:blip r:embed="rId225" cstate="print"/>
                    <a:stretch>
                      <a:fillRect/>
                    </a:stretch>
                  </pic:blipFill>
                  <pic:spPr>
                    <a:xfrm>
                      <a:off x="0" y="0"/>
                      <a:ext cx="3343275" cy="1381125"/>
                    </a:xfrm>
                    <a:prstGeom prst="rect">
                      <a:avLst/>
                    </a:prstGeom>
                  </pic:spPr>
                </pic:pic>
              </a:graphicData>
            </a:graphic>
          </wp:inline>
        </w:drawing>
      </w:r>
    </w:p>
    <w:p w14:paraId="28A9029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Overlaps in Time</w:t>
      </w:r>
    </w:p>
    <w:p w14:paraId="76D42E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450C66B8" w14:textId="77777777" w:rsidR="003709BC" w:rsidRDefault="003709BC" w:rsidP="003709BC">
      <w:pPr>
        <w:ind w:firstLine="720"/>
      </w:pPr>
      <w:r>
        <w:rPr>
          <w:noProof/>
        </w:rPr>
        <w:drawing>
          <wp:inline distT="0" distB="0" distL="0" distR="0" wp14:anchorId="6459CDF4" wp14:editId="643EF935">
            <wp:extent cx="152400" cy="152400"/>
            <wp:effectExtent l="0" t="0" r="0" b="0"/>
            <wp:docPr id="12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overlaps from</w:t>
      </w:r>
      <w:r>
        <w:rPr>
          <w:rFonts w:cs="Arial"/>
        </w:rPr>
        <w:fldChar w:fldCharType="begin"/>
      </w:r>
      <w:r>
        <w:instrText>XE"</w:instrText>
      </w:r>
      <w:r w:rsidRPr="00413D75">
        <w:rPr>
          <w:rFonts w:cs="Arial"/>
        </w:rPr>
        <w:instrText>overlaps from</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7CD7119" w14:textId="77777777" w:rsidR="003709BC" w:rsidRDefault="003709BC" w:rsidP="008C7C30">
      <w:pPr>
        <w:pStyle w:val="BodyText"/>
      </w:pPr>
      <w:r>
        <w:t>An overlapping temporal component.</w:t>
      </w:r>
    </w:p>
    <w:p w14:paraId="6F786DCC" w14:textId="77777777" w:rsidR="003709BC" w:rsidRDefault="003709BC" w:rsidP="003709BC">
      <w:pPr>
        <w:ind w:firstLine="720"/>
      </w:pPr>
      <w:r>
        <w:rPr>
          <w:noProof/>
        </w:rPr>
        <w:drawing>
          <wp:inline distT="0" distB="0" distL="0" distR="0" wp14:anchorId="5EEB51D9" wp14:editId="04AFEBBF">
            <wp:extent cx="152400" cy="152400"/>
            <wp:effectExtent l="0" t="0" r="0" b="0"/>
            <wp:docPr id="12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overlaps to</w:t>
      </w:r>
      <w:r>
        <w:rPr>
          <w:rFonts w:cs="Arial"/>
        </w:rPr>
        <w:fldChar w:fldCharType="begin"/>
      </w:r>
      <w:r>
        <w:instrText>XE"</w:instrText>
      </w:r>
      <w:r w:rsidRPr="00413D75">
        <w:rPr>
          <w:rFonts w:cs="Arial"/>
        </w:rPr>
        <w:instrText>overlaps to</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A192145" w14:textId="77777777" w:rsidR="003709BC" w:rsidRDefault="003709BC" w:rsidP="008C7C30">
      <w:pPr>
        <w:pStyle w:val="BodyText"/>
      </w:pPr>
      <w:r>
        <w:t>An overlapping temporal component.</w:t>
      </w:r>
    </w:p>
    <w:p w14:paraId="311E3F24" w14:textId="77777777" w:rsidR="003709BC" w:rsidRDefault="003709BC" w:rsidP="003709BC"/>
    <w:p w14:paraId="70691148" w14:textId="77777777" w:rsidR="003709BC" w:rsidRDefault="003709BC" w:rsidP="003709BC">
      <w:pPr>
        <w:pStyle w:val="Heading3"/>
        <w:spacing w:after="0"/>
        <w:ind w:left="1080"/>
      </w:pPr>
      <w:bookmarkStart w:id="2677" w:name="_0e850c16bdcdaf2d4126a427cae0de04"/>
      <w:bookmarkStart w:id="2678" w:name="_Toc468649892"/>
      <w:r>
        <w:t>Association Start Time</w:t>
      </w:r>
      <w:bookmarkEnd w:id="2677"/>
      <w:bookmarkEnd w:id="2678"/>
      <w:r w:rsidRPr="003A31EC">
        <w:rPr>
          <w:rFonts w:cs="Arial"/>
        </w:rPr>
        <w:t xml:space="preserve"> </w:t>
      </w:r>
      <w:r>
        <w:rPr>
          <w:rFonts w:cs="Arial"/>
        </w:rPr>
        <w:fldChar w:fldCharType="begin"/>
      </w:r>
      <w:r>
        <w:instrText>XE"</w:instrText>
      </w:r>
      <w:r w:rsidRPr="00413D75">
        <w:rPr>
          <w:rFonts w:cs="Arial"/>
        </w:rPr>
        <w:instrText>Start Time</w:instrText>
      </w:r>
      <w:r>
        <w:instrText>"</w:instrText>
      </w:r>
      <w:r>
        <w:rPr>
          <w:rFonts w:cs="Arial"/>
        </w:rPr>
        <w:fldChar w:fldCharType="end"/>
      </w:r>
      <w:r>
        <w:rPr>
          <w:rFonts w:cs="Arial"/>
        </w:rPr>
        <w:t xml:space="preserve"> </w:t>
      </w:r>
    </w:p>
    <w:p w14:paraId="09C8E2C2" w14:textId="77777777" w:rsidR="003709BC" w:rsidRDefault="003709BC" w:rsidP="003709BC">
      <w:r>
        <w:t>The time something starts to exist (inclusive).</w:t>
      </w:r>
      <w:r>
        <w:br/>
      </w:r>
      <w:r>
        <w:br/>
        <w:t>[DTV] time interval1 starts time interval2</w:t>
      </w:r>
      <w:r>
        <w:br/>
        <w:t>Synonymous Form:time interval2 is started by time interval1</w:t>
      </w:r>
      <w:r>
        <w:br/>
        <w:t>Definition:time interval1 is a proper part of time interval2 and there exists no time interval3 that is a proper part of time interval2 and that is before time interval1.</w:t>
      </w:r>
      <w:r>
        <w:br/>
      </w:r>
      <w:r>
        <w:br/>
        <w:t>[IDEAS] startBoundary: A temporalBoundary where the boundary is a start boundary of the whole.</w:t>
      </w:r>
    </w:p>
    <w:p w14:paraId="7AAFD9A8" w14:textId="77777777" w:rsidR="003709BC" w:rsidRDefault="003709BC" w:rsidP="003709BC">
      <w:pPr>
        <w:jc w:val="center"/>
      </w:pPr>
      <w:r>
        <w:rPr>
          <w:noProof/>
        </w:rPr>
        <w:drawing>
          <wp:inline distT="0" distB="0" distL="0" distR="0" wp14:anchorId="6BF39FCD" wp14:editId="7C467C1F">
            <wp:extent cx="3600450" cy="2371725"/>
            <wp:effectExtent l="0" t="0" r="0" b="0"/>
            <wp:docPr id="1218" name="Picture -1902799303.emf" descr="-19027993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1902799303.emf"/>
                    <pic:cNvPicPr/>
                  </pic:nvPicPr>
                  <pic:blipFill>
                    <a:blip r:embed="rId226" cstate="print"/>
                    <a:stretch>
                      <a:fillRect/>
                    </a:stretch>
                  </pic:blipFill>
                  <pic:spPr>
                    <a:xfrm>
                      <a:off x="0" y="0"/>
                      <a:ext cx="3600450" cy="2371725"/>
                    </a:xfrm>
                    <a:prstGeom prst="rect">
                      <a:avLst/>
                    </a:prstGeom>
                  </pic:spPr>
                </pic:pic>
              </a:graphicData>
            </a:graphic>
          </wp:inline>
        </w:drawing>
      </w:r>
    </w:p>
    <w:p w14:paraId="473DF0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Start Time</w:t>
      </w:r>
    </w:p>
    <w:p w14:paraId="2E33C8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AAA14" w14:textId="77777777" w:rsidR="003709BC" w:rsidRDefault="003D454B" w:rsidP="003709BC">
      <w:pPr>
        <w:ind w:left="360"/>
      </w:pPr>
      <w:hyperlink w:anchor="_7a7a17dae72a2caddafa2d2c6504f58c" w:history="1">
        <w:r w:rsidR="003709BC">
          <w:rPr>
            <w:rStyle w:val="Hyperlink"/>
          </w:rPr>
          <w:t>Overlaps in Time</w:t>
        </w:r>
      </w:hyperlink>
    </w:p>
    <w:p w14:paraId="154B79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B88262A" w14:textId="77777777" w:rsidR="003709BC" w:rsidRDefault="003709BC" w:rsidP="003709BC">
      <w:pPr>
        <w:ind w:firstLine="720"/>
      </w:pPr>
      <w:r>
        <w:rPr>
          <w:noProof/>
        </w:rPr>
        <w:drawing>
          <wp:inline distT="0" distB="0" distL="0" distR="0" wp14:anchorId="3714ACD2" wp14:editId="2F36BBFF">
            <wp:extent cx="152400" cy="152400"/>
            <wp:effectExtent l="0" t="0" r="0" b="0"/>
            <wp:docPr id="12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start of</w:t>
      </w:r>
      <w:r>
        <w:rPr>
          <w:rFonts w:cs="Arial"/>
        </w:rPr>
        <w:fldChar w:fldCharType="begin"/>
      </w:r>
      <w:r>
        <w:instrText>XE"</w:instrText>
      </w:r>
      <w:r w:rsidRPr="00413D75">
        <w:rPr>
          <w:rFonts w:cs="Arial"/>
        </w:rPr>
        <w:instrText>start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12CC8D7" w14:textId="77777777" w:rsidR="003709BC" w:rsidRDefault="003709BC" w:rsidP="008C7C30">
      <w:pPr>
        <w:pStyle w:val="BodyText"/>
      </w:pPr>
      <w:r>
        <w:t>Thing which begins to exist at a particular time.</w:t>
      </w:r>
    </w:p>
    <w:p w14:paraId="2E21A0B2" w14:textId="77777777" w:rsidR="003709BC" w:rsidRDefault="003709BC" w:rsidP="003709BC">
      <w:pPr>
        <w:ind w:firstLine="720"/>
      </w:pPr>
      <w:r>
        <w:rPr>
          <w:noProof/>
        </w:rPr>
        <w:drawing>
          <wp:inline distT="0" distB="0" distL="0" distR="0" wp14:anchorId="61D6F8F5" wp14:editId="0F19A83F">
            <wp:extent cx="152400" cy="152400"/>
            <wp:effectExtent l="0" t="0" r="0" b="0"/>
            <wp:docPr id="12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starts at</w:t>
      </w:r>
      <w:r>
        <w:rPr>
          <w:rFonts w:cs="Arial"/>
        </w:rPr>
        <w:fldChar w:fldCharType="begin"/>
      </w:r>
      <w:r>
        <w:instrText>XE"</w:instrText>
      </w:r>
      <w:r w:rsidRPr="00413D75">
        <w:rPr>
          <w:rFonts w:cs="Arial"/>
        </w:rPr>
        <w:instrText>starts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B1E962B" w14:textId="77777777" w:rsidR="003709BC" w:rsidRDefault="003709BC" w:rsidP="008C7C30">
      <w:pPr>
        <w:pStyle w:val="BodyText"/>
      </w:pPr>
      <w:r>
        <w:t>Time somethings begins to exist. (inclusive).</w:t>
      </w:r>
      <w:r>
        <w:br/>
        <w:t>[FIBO] hasStartDate</w:t>
      </w:r>
    </w:p>
    <w:p w14:paraId="3F73DC3B" w14:textId="77777777" w:rsidR="003709BC" w:rsidRDefault="003709BC" w:rsidP="003709BC"/>
    <w:p w14:paraId="5AD4951B" w14:textId="77777777" w:rsidR="003709BC" w:rsidRDefault="003709BC" w:rsidP="003709BC">
      <w:pPr>
        <w:pStyle w:val="Heading3"/>
        <w:spacing w:after="0"/>
        <w:ind w:left="1080"/>
      </w:pPr>
      <w:bookmarkStart w:id="2679" w:name="_2aa319ac074bc10bc7d756d5b193d5ef"/>
      <w:bookmarkStart w:id="2680" w:name="_Toc468649893"/>
      <w:r>
        <w:t>Association Temporal Order</w:t>
      </w:r>
      <w:bookmarkEnd w:id="2679"/>
      <w:bookmarkEnd w:id="2680"/>
      <w:r w:rsidRPr="003A31EC">
        <w:rPr>
          <w:rFonts w:cs="Arial"/>
        </w:rPr>
        <w:t xml:space="preserve"> </w:t>
      </w:r>
      <w:r>
        <w:rPr>
          <w:rFonts w:cs="Arial"/>
        </w:rPr>
        <w:fldChar w:fldCharType="begin"/>
      </w:r>
      <w:r>
        <w:instrText>XE"</w:instrText>
      </w:r>
      <w:r w:rsidRPr="00413D75">
        <w:rPr>
          <w:rFonts w:cs="Arial"/>
        </w:rPr>
        <w:instrText>Temporal Order</w:instrText>
      </w:r>
      <w:r>
        <w:instrText>"</w:instrText>
      </w:r>
      <w:r>
        <w:rPr>
          <w:rFonts w:cs="Arial"/>
        </w:rPr>
        <w:fldChar w:fldCharType="end"/>
      </w:r>
      <w:r>
        <w:rPr>
          <w:rFonts w:cs="Arial"/>
        </w:rPr>
        <w:t xml:space="preserve"> </w:t>
      </w:r>
    </w:p>
    <w:p w14:paraId="28690633" w14:textId="77777777" w:rsidR="003709BC" w:rsidRDefault="003709BC" w:rsidP="003709BC">
      <w:r>
        <w:t>A relationship representing ordering of temporal entities in time where the &lt;starts at&gt; of &lt;is after&gt; is greater than or equal to the &lt;finishes at&gt; of &lt;is before&gt;. Related things do not overlap in time.</w:t>
      </w:r>
      <w:r>
        <w:br/>
      </w:r>
      <w:r>
        <w:br/>
        <w:t>[DOLCE] (subtype of) Temporal Quality</w:t>
      </w:r>
      <w:r>
        <w:br/>
      </w:r>
      <w:r>
        <w:br/>
        <w:t>[DTV] "time interval1 is properly before time interval2": the time interval1 is before the time interval2 and the time interval1 is before a time interval3 and the time interval3 is before the time interval2</w:t>
      </w:r>
      <w:r>
        <w:br/>
      </w:r>
      <w:r>
        <w:br/>
        <w:t>[DTV] time interval1 finishes duration after time interval2: The end of one time interval is duration after the end of the other time interval.</w:t>
      </w:r>
      <w:r>
        <w:br/>
      </w:r>
      <w:r>
        <w:br/>
        <w:t>[IDEAS] beforeAfter: A couple that asserts one Individual's temporal extent is completely before the temporal extent of another.</w:t>
      </w:r>
      <w:r>
        <w:br/>
      </w:r>
      <w:r>
        <w:br/>
        <w:t>An [ISO 1087] temporal relation: sequential relation (3.2.24) involving events in time</w:t>
      </w:r>
    </w:p>
    <w:p w14:paraId="601FA0C0" w14:textId="77777777" w:rsidR="003709BC" w:rsidRDefault="003709BC" w:rsidP="003709BC">
      <w:pPr>
        <w:jc w:val="center"/>
      </w:pPr>
      <w:r>
        <w:rPr>
          <w:noProof/>
        </w:rPr>
        <w:drawing>
          <wp:inline distT="0" distB="0" distL="0" distR="0" wp14:anchorId="6658392C" wp14:editId="61964757">
            <wp:extent cx="3362325" cy="1638300"/>
            <wp:effectExtent l="0" t="0" r="0" b="0"/>
            <wp:docPr id="1224" name="Picture 1062444534.emf" descr="10624445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1062444534.emf"/>
                    <pic:cNvPicPr/>
                  </pic:nvPicPr>
                  <pic:blipFill>
                    <a:blip r:embed="rId227" cstate="print"/>
                    <a:stretch>
                      <a:fillRect/>
                    </a:stretch>
                  </pic:blipFill>
                  <pic:spPr>
                    <a:xfrm>
                      <a:off x="0" y="0"/>
                      <a:ext cx="3362325" cy="1638300"/>
                    </a:xfrm>
                    <a:prstGeom prst="rect">
                      <a:avLst/>
                    </a:prstGeom>
                  </pic:spPr>
                </pic:pic>
              </a:graphicData>
            </a:graphic>
          </wp:inline>
        </w:drawing>
      </w:r>
    </w:p>
    <w:p w14:paraId="3866D7D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Order</w:t>
      </w:r>
    </w:p>
    <w:p w14:paraId="5C742B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BA7A01" w14:textId="77777777" w:rsidR="003709BC" w:rsidRDefault="003709BC" w:rsidP="003709BC">
      <w:pPr>
        <w:ind w:firstLine="720"/>
      </w:pPr>
      <w:r>
        <w:rPr>
          <w:noProof/>
        </w:rPr>
        <w:drawing>
          <wp:inline distT="0" distB="0" distL="0" distR="0" wp14:anchorId="5D3BC632" wp14:editId="592F5417">
            <wp:extent cx="152400" cy="152400"/>
            <wp:effectExtent l="0" t="0" r="0" b="0"/>
            <wp:docPr id="12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is after</w:t>
      </w:r>
      <w:r>
        <w:rPr>
          <w:rFonts w:cs="Arial"/>
        </w:rPr>
        <w:fldChar w:fldCharType="begin"/>
      </w:r>
      <w:r>
        <w:instrText>XE"</w:instrText>
      </w:r>
      <w:r w:rsidRPr="00413D75">
        <w:rPr>
          <w:rFonts w:cs="Arial"/>
        </w:rPr>
        <w:instrText>is after</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FE7733E" w14:textId="77777777" w:rsidR="003709BC" w:rsidRDefault="003709BC" w:rsidP="008C7C30">
      <w:pPr>
        <w:pStyle w:val="BodyText"/>
      </w:pPr>
      <w:r>
        <w:t xml:space="preserve">A temporal entity that starts after the &lt;is before&gt; entity ends. </w:t>
      </w:r>
    </w:p>
    <w:p w14:paraId="4D3D0D87" w14:textId="77777777" w:rsidR="003709BC" w:rsidRDefault="003709BC" w:rsidP="003709BC">
      <w:pPr>
        <w:ind w:firstLine="720"/>
      </w:pPr>
      <w:r>
        <w:rPr>
          <w:noProof/>
        </w:rPr>
        <w:drawing>
          <wp:inline distT="0" distB="0" distL="0" distR="0" wp14:anchorId="07B9CDBA" wp14:editId="7E16041A">
            <wp:extent cx="152400" cy="152400"/>
            <wp:effectExtent l="0" t="0" r="0" b="0"/>
            <wp:docPr id="12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is before</w:t>
      </w:r>
      <w:r>
        <w:rPr>
          <w:rFonts w:cs="Arial"/>
        </w:rPr>
        <w:fldChar w:fldCharType="begin"/>
      </w:r>
      <w:r>
        <w:instrText>XE"</w:instrText>
      </w:r>
      <w:r w:rsidRPr="00413D75">
        <w:rPr>
          <w:rFonts w:cs="Arial"/>
        </w:rPr>
        <w:instrText>is before</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A3CE57C" w14:textId="77777777" w:rsidR="003709BC" w:rsidRDefault="003709BC" w:rsidP="008C7C30">
      <w:pPr>
        <w:pStyle w:val="BodyText"/>
      </w:pPr>
      <w:r>
        <w:t>A temporal entity that ends after the &lt;is after&gt; entity starts.</w:t>
      </w:r>
      <w:r>
        <w:br/>
      </w:r>
      <w:r>
        <w:br/>
      </w:r>
    </w:p>
    <w:p w14:paraId="4D3CA009" w14:textId="77777777" w:rsidR="003709BC" w:rsidRDefault="003709BC" w:rsidP="003709BC"/>
    <w:p w14:paraId="29D458E1" w14:textId="77777777" w:rsidR="003709BC" w:rsidRDefault="003709BC" w:rsidP="003709BC">
      <w:pPr>
        <w:pStyle w:val="Heading3"/>
        <w:spacing w:after="0"/>
        <w:ind w:left="1080"/>
      </w:pPr>
      <w:bookmarkStart w:id="2681" w:name="_8a40963117380d05b5ea557d3631b267"/>
      <w:bookmarkStart w:id="2682" w:name="_Toc468649894"/>
      <w:r>
        <w:t>Association Class Temporal Part</w:t>
      </w:r>
      <w:bookmarkEnd w:id="2681"/>
      <w:r w:rsidRPr="003A31EC">
        <w:rPr>
          <w:rFonts w:cs="Arial"/>
        </w:rPr>
        <w:t xml:space="preserve"> </w:t>
      </w:r>
      <w:r>
        <w:rPr>
          <w:rFonts w:cs="Arial"/>
        </w:rPr>
        <w:fldChar w:fldCharType="begin"/>
      </w:r>
      <w:r>
        <w:instrText>XE"</w:instrText>
      </w:r>
      <w:r w:rsidRPr="00413D75">
        <w:rPr>
          <w:rFonts w:cs="Arial"/>
        </w:rPr>
        <w:instrText>Temporal Part</w:instrText>
      </w:r>
      <w:r>
        <w:instrText>"</w:instrText>
      </w:r>
      <w:r>
        <w:rPr>
          <w:rFonts w:cs="Arial"/>
        </w:rPr>
        <w:fldChar w:fldCharType="end"/>
      </w:r>
      <w:r>
        <w:rPr>
          <w:rFonts w:cs="Arial"/>
        </w:rPr>
        <w:t xml:space="preserve"> &lt;&lt;Relationship&gt;&gt;</w:t>
      </w:r>
      <w:bookmarkEnd w:id="2682"/>
    </w:p>
    <w:p w14:paraId="526280E3" w14:textId="77777777" w:rsidR="003709BC" w:rsidRDefault="003709BC" w:rsidP="003709BC">
      <w:r>
        <w:t>The time interval of &lt;has temporal part&gt; is within the time interval of &lt;happens durring&gt;.</w:t>
      </w:r>
      <w:r>
        <w:br/>
      </w:r>
      <w:r>
        <w:br/>
        <w:t>[DTV] time interval1 is proper part of time interval2: the time interval1 is a proper part of the time interval2 and a time interval3 is a proper part of the time interval2 and a time interval4 is a proper part of the time interval2 and the time interval3 is before the time interval1 and the time interval1 is before the time interval4.</w:t>
      </w:r>
      <w:r>
        <w:br/>
      </w:r>
      <w:r>
        <w:br/>
        <w:t>[IDAS] temporalWholePart: A wholePart that asserts the spatial extent of the (whole) individual is co-extensive with the spatial extent of the (part) individual for a particular period of time.</w:t>
      </w:r>
    </w:p>
    <w:p w14:paraId="27F75371" w14:textId="77777777" w:rsidR="003709BC" w:rsidRDefault="003709BC" w:rsidP="003709BC">
      <w:pPr>
        <w:jc w:val="center"/>
      </w:pPr>
      <w:r>
        <w:rPr>
          <w:noProof/>
        </w:rPr>
        <w:drawing>
          <wp:inline distT="0" distB="0" distL="0" distR="0" wp14:anchorId="2DA847BE" wp14:editId="2BD505E3">
            <wp:extent cx="4914900" cy="3838574"/>
            <wp:effectExtent l="0" t="0" r="0" b="0"/>
            <wp:docPr id="1230" name="Picture -898978865.emf" descr="-898978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898978865.emf"/>
                    <pic:cNvPicPr/>
                  </pic:nvPicPr>
                  <pic:blipFill>
                    <a:blip r:embed="rId228" cstate="print"/>
                    <a:stretch>
                      <a:fillRect/>
                    </a:stretch>
                  </pic:blipFill>
                  <pic:spPr>
                    <a:xfrm>
                      <a:off x="0" y="0"/>
                      <a:ext cx="4914900" cy="3838574"/>
                    </a:xfrm>
                    <a:prstGeom prst="rect">
                      <a:avLst/>
                    </a:prstGeom>
                  </pic:spPr>
                </pic:pic>
              </a:graphicData>
            </a:graphic>
          </wp:inline>
        </w:drawing>
      </w:r>
    </w:p>
    <w:p w14:paraId="5648DAC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Part</w:t>
      </w:r>
    </w:p>
    <w:p w14:paraId="43FD33F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BF95B8" w14:textId="77777777" w:rsidR="003709BC" w:rsidRDefault="003D454B" w:rsidP="003709BC">
      <w:pPr>
        <w:ind w:left="360"/>
      </w:pPr>
      <w:hyperlink w:anchor="_7a7a17dae72a2caddafa2d2c6504f58c" w:history="1">
        <w:r w:rsidR="003709BC">
          <w:rPr>
            <w:rStyle w:val="Hyperlink"/>
          </w:rPr>
          <w:t>Overlaps in Time</w:t>
        </w:r>
      </w:hyperlink>
      <w:r w:rsidR="003709BC">
        <w:t xml:space="preserve">, </w:t>
      </w:r>
      <w:hyperlink w:anchor="_ea4d141559e1d33d914c6865ea329a04" w:history="1">
        <w:r w:rsidR="003709BC">
          <w:rPr>
            <w:rStyle w:val="Hyperlink"/>
          </w:rPr>
          <w:t>Parthood</w:t>
        </w:r>
      </w:hyperlink>
    </w:p>
    <w:p w14:paraId="47DFB1D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B7A5C8" w14:textId="77777777" w:rsidR="003709BC" w:rsidRDefault="003709BC" w:rsidP="003709BC">
      <w:pPr>
        <w:ind w:firstLine="720"/>
      </w:pPr>
      <w:r>
        <w:rPr>
          <w:noProof/>
        </w:rPr>
        <w:drawing>
          <wp:inline distT="0" distB="0" distL="0" distR="0" wp14:anchorId="264FA258" wp14:editId="5813CB61">
            <wp:extent cx="152400" cy="152400"/>
            <wp:effectExtent l="0" t="0" r="0" b="0"/>
            <wp:docPr id="12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happens during</w:t>
      </w:r>
      <w:r>
        <w:rPr>
          <w:rFonts w:cs="Arial"/>
        </w:rPr>
        <w:fldChar w:fldCharType="begin"/>
      </w:r>
      <w:r>
        <w:instrText>XE"</w:instrText>
      </w:r>
      <w:r w:rsidRPr="00413D75">
        <w:rPr>
          <w:rFonts w:cs="Arial"/>
        </w:rPr>
        <w:instrText>happens during</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5FC777" w14:textId="77777777" w:rsidR="003709BC" w:rsidRDefault="003709BC" w:rsidP="008C7C30">
      <w:pPr>
        <w:pStyle w:val="BodyText"/>
      </w:pPr>
      <w:r>
        <w:t>A situation with overlapping duration (overlapping temporal extent).</w:t>
      </w:r>
    </w:p>
    <w:p w14:paraId="187409F5" w14:textId="77777777" w:rsidR="003709BC" w:rsidRDefault="003709BC" w:rsidP="003709BC">
      <w:pPr>
        <w:ind w:firstLine="720"/>
      </w:pPr>
      <w:r>
        <w:rPr>
          <w:noProof/>
        </w:rPr>
        <w:drawing>
          <wp:inline distT="0" distB="0" distL="0" distR="0" wp14:anchorId="0A6E3809" wp14:editId="4168650C">
            <wp:extent cx="152400" cy="152400"/>
            <wp:effectExtent l="0" t="0" r="0" b="0"/>
            <wp:docPr id="12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temporal part</w:t>
      </w:r>
      <w:r>
        <w:rPr>
          <w:rFonts w:cs="Arial"/>
        </w:rPr>
        <w:fldChar w:fldCharType="begin"/>
      </w:r>
      <w:r>
        <w:instrText>XE"</w:instrText>
      </w:r>
      <w:r w:rsidRPr="00413D75">
        <w:rPr>
          <w:rFonts w:cs="Arial"/>
        </w:rPr>
        <w:instrText>has temporal part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6AEBADF" w14:textId="77777777" w:rsidR="003709BC" w:rsidRDefault="003709BC" w:rsidP="008C7C30">
      <w:pPr>
        <w:pStyle w:val="BodyText"/>
      </w:pPr>
      <w:r>
        <w:t>Sub-durations of anything that happen  - a temporal part.</w:t>
      </w:r>
    </w:p>
    <w:p w14:paraId="6843BFB2" w14:textId="77777777" w:rsidR="003709BC" w:rsidRDefault="003709BC" w:rsidP="003709BC"/>
    <w:p w14:paraId="0A1E02D5" w14:textId="77777777" w:rsidR="003709BC" w:rsidRDefault="003709BC" w:rsidP="003709BC">
      <w:pPr>
        <w:pStyle w:val="Heading3"/>
        <w:spacing w:after="0"/>
        <w:ind w:left="1080"/>
      </w:pPr>
      <w:bookmarkStart w:id="2683" w:name="_093e90ca7ca2b1e9be5d1830b3d376c7"/>
      <w:bookmarkStart w:id="2684" w:name="_Toc468649895"/>
      <w:r>
        <w:t>Class Time Coordinate</w:t>
      </w:r>
      <w:bookmarkEnd w:id="2683"/>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2684"/>
    </w:p>
    <w:p w14:paraId="3C5F5FD3" w14:textId="77777777" w:rsidR="003709BC" w:rsidRDefault="003709BC" w:rsidP="003709BC">
      <w:r>
        <w:t>A designation of a particular time.</w:t>
      </w:r>
    </w:p>
    <w:p w14:paraId="31EBEF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477A8" w14:textId="77777777" w:rsidR="003709BC" w:rsidRDefault="003D454B" w:rsidP="003709BC">
      <w:pPr>
        <w:ind w:left="360"/>
      </w:pPr>
      <w:hyperlink w:anchor="_404887ca511c022e037ede12e1a8f37a" w:history="1">
        <w:r w:rsidR="003709BC">
          <w:rPr>
            <w:rStyle w:val="Hyperlink"/>
          </w:rPr>
          <w:t>Time Coordinate</w:t>
        </w:r>
      </w:hyperlink>
    </w:p>
    <w:p w14:paraId="34AF32BC" w14:textId="77777777" w:rsidR="003709BC" w:rsidRDefault="003709BC" w:rsidP="003709BC"/>
    <w:p w14:paraId="403A33CF" w14:textId="77777777" w:rsidR="003709BC" w:rsidRDefault="003709BC" w:rsidP="003709BC">
      <w:pPr>
        <w:pStyle w:val="Heading3"/>
        <w:spacing w:after="0"/>
        <w:ind w:left="1080"/>
      </w:pPr>
      <w:bookmarkStart w:id="2685" w:name="_487e18043aabbd8f7cd3d846b3711575"/>
      <w:bookmarkStart w:id="2686" w:name="_Toc468649896"/>
      <w:r>
        <w:t>Class Time Interval</w:t>
      </w:r>
      <w:bookmarkEnd w:id="2685"/>
      <w:bookmarkEnd w:id="2686"/>
      <w:r w:rsidRPr="003A31EC">
        <w:rPr>
          <w:rFonts w:cs="Arial"/>
        </w:rPr>
        <w:t xml:space="preserve"> </w:t>
      </w:r>
      <w:r>
        <w:rPr>
          <w:rFonts w:cs="Arial"/>
        </w:rPr>
        <w:fldChar w:fldCharType="begin"/>
      </w:r>
      <w:r>
        <w:instrText>XE"</w:instrText>
      </w:r>
      <w:r w:rsidRPr="00413D75">
        <w:rPr>
          <w:rFonts w:cs="Arial"/>
        </w:rPr>
        <w:instrText>Time Interval</w:instrText>
      </w:r>
      <w:r>
        <w:instrText>"</w:instrText>
      </w:r>
      <w:r>
        <w:rPr>
          <w:rFonts w:cs="Arial"/>
        </w:rPr>
        <w:fldChar w:fldCharType="end"/>
      </w:r>
      <w:r>
        <w:rPr>
          <w:rFonts w:cs="Arial"/>
        </w:rPr>
        <w:t xml:space="preserve"> </w:t>
      </w:r>
    </w:p>
    <w:p w14:paraId="13E25A0D" w14:textId="77777777" w:rsidR="003709BC" w:rsidRDefault="003709BC" w:rsidP="003709BC">
      <w:r>
        <w:t>A segment of time.</w:t>
      </w:r>
      <w:r>
        <w:br/>
      </w:r>
      <w:r>
        <w:br/>
        <w:t>[DTV] "time interval" : segment of the time axis, a location in time.</w:t>
      </w:r>
      <w:r>
        <w:br/>
      </w:r>
      <w:r>
        <w:br/>
        <w:t>Note:Every time interval has a beginning, an end, and a duration, even if not known. Every time interval is “finite”, a bounded segment of the Time Axis. The beginning or end of a</w:t>
      </w:r>
      <w:r>
        <w:br/>
        <w:t>time interval may be defined by reference to events that occur for a time interval that is not known.</w:t>
      </w:r>
      <w:r>
        <w:br/>
      </w:r>
      <w:r>
        <w:br/>
        <w:t>Note:Time intervals may be ‘indefinite’, meaning that their beginning is ‘primordiality’ or their end is ‘perpetuity’, or both (‘eternity’). This vocabulary assumes that indefinite</w:t>
      </w:r>
      <w:r>
        <w:br/>
        <w:t>time intervals exist and have some duration, but their duration is unknown.</w:t>
      </w:r>
      <w:r>
        <w:br/>
      </w:r>
      <w:r>
        <w:br/>
        <w:t>[IDEAS] PeriodOrInstant: An Individual whose spatial extent is infinite, but whose temporal extent is finite or zero.</w:t>
      </w:r>
      <w:r>
        <w:br/>
      </w:r>
      <w:r>
        <w:br/>
        <w:t>[UML] TimeInterval</w:t>
      </w:r>
      <w:r>
        <w:br/>
        <w:t>[NIEM] DateRangeType</w:t>
      </w:r>
      <w:r>
        <w:br/>
        <w:t>[DOLCE] Temporal Region</w:t>
      </w:r>
    </w:p>
    <w:p w14:paraId="6DA573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F5FDE37" w14:textId="77777777" w:rsidR="003709BC" w:rsidRDefault="003D454B" w:rsidP="003709BC">
      <w:pPr>
        <w:ind w:left="360"/>
      </w:pPr>
      <w:hyperlink w:anchor="_f2afd42e2b6e88484b5534f68f8549c1" w:history="1">
        <w:r w:rsidR="003709BC">
          <w:rPr>
            <w:rStyle w:val="Hyperlink"/>
          </w:rPr>
          <w:t>Temporal Entity</w:t>
        </w:r>
      </w:hyperlink>
    </w:p>
    <w:p w14:paraId="1BDCE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F3E7C6" w14:textId="77777777" w:rsidR="003709BC" w:rsidRDefault="003709BC" w:rsidP="003709BC">
      <w:pPr>
        <w:ind w:left="605" w:hanging="245"/>
      </w:pPr>
      <w:r>
        <w:rPr>
          <w:noProof/>
        </w:rPr>
        <w:drawing>
          <wp:inline distT="0" distB="0" distL="0" distR="0" wp14:anchorId="5CF9448A" wp14:editId="61C75166">
            <wp:extent cx="152400" cy="152400"/>
            <wp:effectExtent l="0" t="0" r="0" b="0"/>
            <wp:docPr id="12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 </w:t>
      </w:r>
    </w:p>
    <w:p w14:paraId="1C0F3CFF" w14:textId="77777777" w:rsidR="003709BC" w:rsidRDefault="003709BC" w:rsidP="003709BC">
      <w:pPr>
        <w:ind w:left="605" w:hanging="245"/>
      </w:pPr>
      <w:r>
        <w:rPr>
          <w:noProof/>
        </w:rPr>
        <w:drawing>
          <wp:inline distT="0" distB="0" distL="0" distR="0" wp14:anchorId="368AAC24" wp14:editId="00FAC51D">
            <wp:extent cx="152400" cy="152400"/>
            <wp:effectExtent l="0" t="0" r="0" b="0"/>
            <wp:docPr id="12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interval of:</w:t>
      </w:r>
      <w:hyperlink w:anchor="_e075b03ae73f89f5fcb1481cd5a16cbe" w:history="1">
        <w:r>
          <w:rPr>
            <w:rStyle w:val="Hyperlink"/>
          </w:rPr>
          <w:t>Actual Entity</w:t>
        </w:r>
      </w:hyperlink>
      <w:r>
        <w:rPr>
          <w:rStyle w:val="Hyperlink"/>
        </w:rPr>
        <w:t xml:space="preserve"> </w:t>
      </w:r>
      <w:r>
        <w:t xml:space="preserve">   </w:t>
      </w:r>
    </w:p>
    <w:p w14:paraId="0FA3C09B"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1820B61B" w14:textId="77777777" w:rsidR="003709BC" w:rsidRDefault="003709BC" w:rsidP="008C7C30">
      <w:pPr>
        <w:pStyle w:val="BodyText"/>
      </w:pPr>
      <w:r>
        <w:t>Credential that is validated within the &lt;valid for time&gt; interval.</w:t>
      </w:r>
    </w:p>
    <w:p w14:paraId="39F6DB56" w14:textId="77777777" w:rsidR="003709BC" w:rsidRDefault="003709BC" w:rsidP="003709BC">
      <w:pPr>
        <w:ind w:left="605" w:hanging="245"/>
      </w:pPr>
      <w:r>
        <w:rPr>
          <w:noProof/>
        </w:rPr>
        <w:drawing>
          <wp:inline distT="0" distB="0" distL="0" distR="0" wp14:anchorId="2F688975" wp14:editId="586E0F84">
            <wp:extent cx="152400" cy="152400"/>
            <wp:effectExtent l="0" t="0" r="0" b="0"/>
            <wp:docPr id="12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overlaps from:</w:t>
      </w:r>
      <w:hyperlink w:anchor="_f2afd42e2b6e88484b5534f68f8549c1" w:history="1">
        <w:r>
          <w:rPr>
            <w:rStyle w:val="Hyperlink"/>
          </w:rPr>
          <w:t>Temporal Entity</w:t>
        </w:r>
      </w:hyperlink>
      <w:r>
        <w:rPr>
          <w:rStyle w:val="Hyperlink"/>
        </w:rPr>
        <w:t xml:space="preserve"> </w:t>
      </w:r>
      <w:r>
        <w:t xml:space="preserve">   </w:t>
      </w:r>
    </w:p>
    <w:p w14:paraId="4E494E8E" w14:textId="77777777" w:rsidR="003709BC" w:rsidRDefault="003709BC" w:rsidP="003709BC">
      <w:r>
        <w:tab/>
      </w:r>
      <w:r>
        <w:rPr>
          <w:i/>
        </w:rPr>
        <w:t>through association</w:t>
      </w:r>
      <w:r w:rsidRPr="00446E2F">
        <w:rPr>
          <w:i/>
        </w:rPr>
        <w:t>:</w:t>
      </w:r>
      <w:r>
        <w:t xml:space="preserve"> </w:t>
      </w:r>
      <w:hyperlink w:anchor="_143a06ce9c03d30be930eea97a1a8bea" w:history="1">
        <w:r w:rsidRPr="00446E2F">
          <w:rPr>
            <w:rStyle w:val="Hyperlink"/>
            <w:color w:val="0066FF"/>
          </w:rPr>
          <w:t>Entity Exists for Interval</w:t>
        </w:r>
      </w:hyperlink>
      <w:r>
        <w:t xml:space="preserve"> </w:t>
      </w:r>
    </w:p>
    <w:p w14:paraId="6D576F08" w14:textId="77777777" w:rsidR="003709BC" w:rsidRDefault="003709BC" w:rsidP="008C7C30">
      <w:pPr>
        <w:pStyle w:val="BodyText"/>
      </w:pPr>
      <w:r>
        <w:t>Entity existent for the full extent of a time interval.</w:t>
      </w:r>
    </w:p>
    <w:p w14:paraId="4E4B70C1" w14:textId="77777777" w:rsidR="003709BC" w:rsidRDefault="003709BC" w:rsidP="003709BC"/>
    <w:p w14:paraId="3F3176DA" w14:textId="77777777" w:rsidR="003709BC" w:rsidRDefault="003709BC" w:rsidP="003709BC">
      <w:pPr>
        <w:pStyle w:val="Heading3"/>
        <w:spacing w:after="0"/>
        <w:ind w:left="1080"/>
      </w:pPr>
      <w:bookmarkStart w:id="2687" w:name="_a377b3b738951158aa898a5ff29f5289"/>
      <w:bookmarkStart w:id="2688" w:name="_Toc468649897"/>
      <w:r>
        <w:t>Class Time Point</w:t>
      </w:r>
      <w:bookmarkEnd w:id="2687"/>
      <w:bookmarkEnd w:id="2688"/>
      <w:r w:rsidRPr="003A31EC">
        <w:rPr>
          <w:rFonts w:cs="Arial"/>
        </w:rPr>
        <w:t xml:space="preserve"> </w:t>
      </w:r>
      <w:r>
        <w:rPr>
          <w:rFonts w:cs="Arial"/>
        </w:rPr>
        <w:fldChar w:fldCharType="begin"/>
      </w:r>
      <w:r>
        <w:instrText>XE"</w:instrText>
      </w:r>
      <w:r w:rsidRPr="00413D75">
        <w:rPr>
          <w:rFonts w:cs="Arial"/>
        </w:rPr>
        <w:instrText>Time Point</w:instrText>
      </w:r>
      <w:r>
        <w:instrText>"</w:instrText>
      </w:r>
      <w:r>
        <w:rPr>
          <w:rFonts w:cs="Arial"/>
        </w:rPr>
        <w:fldChar w:fldCharType="end"/>
      </w:r>
      <w:r>
        <w:rPr>
          <w:rFonts w:cs="Arial"/>
        </w:rPr>
        <w:t xml:space="preserve"> </w:t>
      </w:r>
    </w:p>
    <w:p w14:paraId="67A961C2" w14:textId="77777777" w:rsidR="003709BC" w:rsidRDefault="003709BC" w:rsidP="003709BC">
      <w:r>
        <w:t>A portion of time deemed atomic on a time scale. As all points in time may be further subdivided into a finer granularity of time, each point in time is also a time interval on some other scale.</w:t>
      </w:r>
      <w:r>
        <w:br/>
      </w:r>
      <w:r>
        <w:br/>
        <w:t>The duration of a time point is the same as the granularity of the time scale of the time point.</w:t>
      </w:r>
      <w:r>
        <w:br/>
      </w:r>
      <w:r>
        <w:br/>
        <w:t>[DTV] time point: concept that specializes the concept 'time interval' and that is a member of a time scale.</w:t>
      </w:r>
      <w:r>
        <w:br/>
      </w:r>
      <w:r>
        <w:br/>
        <w:t>[IDEAS] CalendarPeriod: A Period that corresponds to a recognized date or time.</w:t>
      </w:r>
    </w:p>
    <w:p w14:paraId="681844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FAEBCE" w14:textId="77777777" w:rsidR="003709BC" w:rsidRDefault="003D454B" w:rsidP="003709BC">
      <w:pPr>
        <w:ind w:left="360"/>
      </w:pPr>
      <w:hyperlink w:anchor="_487e18043aabbd8f7cd3d846b3711575" w:history="1">
        <w:r w:rsidR="003709BC">
          <w:rPr>
            <w:rStyle w:val="Hyperlink"/>
          </w:rPr>
          <w:t>Time Interval</w:t>
        </w:r>
      </w:hyperlink>
    </w:p>
    <w:p w14:paraId="0634DF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5687AC6" w14:textId="77777777" w:rsidR="003709BC" w:rsidRDefault="003709BC" w:rsidP="003709BC">
      <w:pPr>
        <w:ind w:left="605" w:hanging="245"/>
      </w:pPr>
      <w:r>
        <w:rPr>
          <w:noProof/>
        </w:rPr>
        <w:drawing>
          <wp:inline distT="0" distB="0" distL="0" distR="0" wp14:anchorId="11562145" wp14:editId="30471BD9">
            <wp:extent cx="152400" cy="152400"/>
            <wp:effectExtent l="0" t="0" r="0" b="0"/>
            <wp:docPr id="12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043ACEEE" w14:textId="77777777" w:rsidR="003709BC" w:rsidRDefault="003709BC" w:rsidP="003709BC">
      <w:pPr>
        <w:ind w:left="605" w:hanging="245"/>
      </w:pPr>
      <w:r>
        <w:rPr>
          <w:noProof/>
        </w:rPr>
        <w:drawing>
          <wp:inline distT="0" distB="0" distL="0" distR="0" wp14:anchorId="33042E1F" wp14:editId="426A3061">
            <wp:extent cx="152400" cy="152400"/>
            <wp:effectExtent l="0" t="0" r="0" b="0"/>
            <wp:docPr id="12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5F21417F"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19DA9874" w14:textId="77777777" w:rsidR="003709BC" w:rsidRDefault="003709BC" w:rsidP="008C7C30">
      <w:pPr>
        <w:pStyle w:val="BodyText"/>
      </w:pPr>
      <w:r>
        <w:t>Time scale used for defining a time point.</w:t>
      </w:r>
      <w:r>
        <w:br/>
      </w:r>
      <w:r>
        <w:br/>
        <w:t xml:space="preserve">[DTV] time scale has time point: </w:t>
      </w:r>
    </w:p>
    <w:p w14:paraId="72176285" w14:textId="77777777" w:rsidR="003709BC" w:rsidRDefault="003709BC" w:rsidP="003709BC"/>
    <w:p w14:paraId="062B73FE" w14:textId="77777777" w:rsidR="003709BC" w:rsidRDefault="003709BC" w:rsidP="003709BC">
      <w:pPr>
        <w:pStyle w:val="Heading3"/>
        <w:spacing w:after="0"/>
        <w:ind w:left="1080"/>
      </w:pPr>
      <w:bookmarkStart w:id="2689" w:name="_64888403c67f03c7c2953c553701004d"/>
      <w:bookmarkStart w:id="2690" w:name="_Toc468649898"/>
      <w:r>
        <w:t>Class Time Scale</w:t>
      </w:r>
      <w:bookmarkEnd w:id="2689"/>
      <w:bookmarkEnd w:id="2690"/>
      <w:r w:rsidRPr="003A31EC">
        <w:rPr>
          <w:rFonts w:cs="Arial"/>
        </w:rPr>
        <w:t xml:space="preserve"> </w:t>
      </w:r>
      <w:r>
        <w:rPr>
          <w:rFonts w:cs="Arial"/>
        </w:rPr>
        <w:fldChar w:fldCharType="begin"/>
      </w:r>
      <w:r>
        <w:instrText>XE"</w:instrText>
      </w:r>
      <w:r w:rsidRPr="00413D75">
        <w:rPr>
          <w:rFonts w:cs="Arial"/>
        </w:rPr>
        <w:instrText>Time Scale</w:instrText>
      </w:r>
      <w:r>
        <w:instrText>"</w:instrText>
      </w:r>
      <w:r>
        <w:rPr>
          <w:rFonts w:cs="Arial"/>
        </w:rPr>
        <w:fldChar w:fldCharType="end"/>
      </w:r>
      <w:r>
        <w:rPr>
          <w:rFonts w:cs="Arial"/>
        </w:rPr>
        <w:t xml:space="preserve"> </w:t>
      </w:r>
    </w:p>
    <w:p w14:paraId="4C0D8B80" w14:textId="77777777" w:rsidR="003709BC" w:rsidRDefault="003709BC" w:rsidP="003709BC">
      <w:r>
        <w:t xml:space="preserve">A time scale is a way to reckon time as a series of consecutive time points identified by time coordinates. e.g. Time scale defined by the Gregorian calendar. </w:t>
      </w:r>
      <w:r>
        <w:br/>
      </w:r>
      <w:r>
        <w:br/>
        <w:t>[DTV] time scale: regular sequence that each member of the regular sequence is a time point</w:t>
      </w:r>
    </w:p>
    <w:p w14:paraId="3EAD78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66088" w14:textId="77777777" w:rsidR="003709BC" w:rsidRDefault="003D454B" w:rsidP="003709BC">
      <w:pPr>
        <w:ind w:left="360"/>
      </w:pPr>
      <w:hyperlink w:anchor="_b6eadbcd3852f561feab0218c7c54f12" w:history="1">
        <w:r w:rsidR="003709BC">
          <w:rPr>
            <w:rStyle w:val="Hyperlink"/>
          </w:rPr>
          <w:t>Coordinate System</w:t>
        </w:r>
      </w:hyperlink>
    </w:p>
    <w:p w14:paraId="641213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7E3F24" w14:textId="77777777" w:rsidR="003709BC" w:rsidRDefault="003709BC" w:rsidP="003709BC">
      <w:pPr>
        <w:ind w:left="605" w:hanging="245"/>
      </w:pPr>
      <w:r>
        <w:rPr>
          <w:noProof/>
        </w:rPr>
        <w:drawing>
          <wp:inline distT="0" distB="0" distL="0" distR="0" wp14:anchorId="7ECEE043" wp14:editId="617E612D">
            <wp:extent cx="152400" cy="152400"/>
            <wp:effectExtent l="0" t="0" r="0" b="0"/>
            <wp:docPr id="12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Redefines</w:t>
      </w:r>
      <w:r>
        <w:t>: coordinate within system:</w:t>
      </w:r>
      <w:hyperlink w:anchor="_70d9bfad4b13c47a49c10d6112d8f734" w:history="1">
        <w:r>
          <w:rPr>
            <w:rStyle w:val="Hyperlink"/>
          </w:rPr>
          <w:t>Coordinate</w:t>
        </w:r>
      </w:hyperlink>
      <w:r>
        <w:rPr>
          <w:rStyle w:val="Hyperlink"/>
        </w:rPr>
        <w:t xml:space="preserve">   </w:t>
      </w:r>
      <w:r>
        <w:t xml:space="preserve"> </w:t>
      </w:r>
    </w:p>
    <w:p w14:paraId="1A4905D2" w14:textId="77777777" w:rsidR="003709BC" w:rsidRDefault="003709BC" w:rsidP="003709BC">
      <w:pPr>
        <w:ind w:left="605" w:hanging="245"/>
      </w:pPr>
      <w:r>
        <w:rPr>
          <w:noProof/>
        </w:rPr>
        <w:drawing>
          <wp:inline distT="0" distB="0" distL="0" distR="0" wp14:anchorId="4862D87C" wp14:editId="1317DE6C">
            <wp:extent cx="152400" cy="152400"/>
            <wp:effectExtent l="0" t="0" r="0" b="0"/>
            <wp:docPr id="124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7E711689"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537A9063" w14:textId="77777777" w:rsidR="003709BC" w:rsidRDefault="003709BC" w:rsidP="008C7C30">
      <w:pPr>
        <w:pStyle w:val="BodyText"/>
      </w:pPr>
      <w:r>
        <w:t>[DTV] the smallest duration that can be distinguished with a given time scale</w:t>
      </w:r>
    </w:p>
    <w:p w14:paraId="2002014E" w14:textId="77777777" w:rsidR="003709BC" w:rsidRDefault="003709BC" w:rsidP="003709BC">
      <w:pPr>
        <w:ind w:left="605" w:hanging="245"/>
      </w:pPr>
      <w:r>
        <w:rPr>
          <w:noProof/>
        </w:rPr>
        <w:drawing>
          <wp:inline distT="0" distB="0" distL="0" distR="0" wp14:anchorId="15BC92C1" wp14:editId="7E56AE75">
            <wp:extent cx="152400" cy="152400"/>
            <wp:effectExtent l="0" t="0" r="0" b="0"/>
            <wp:docPr id="12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07F8D0ED"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6F73C16D" w14:textId="77777777" w:rsidR="003709BC" w:rsidRDefault="003709BC" w:rsidP="008C7C30">
      <w:pPr>
        <w:pStyle w:val="BodyText"/>
      </w:pPr>
      <w:r>
        <w:t>Time point defined within a time scale</w:t>
      </w:r>
    </w:p>
    <w:p w14:paraId="46D06EAE" w14:textId="77777777" w:rsidR="003709BC" w:rsidRDefault="003709BC" w:rsidP="003709BC"/>
    <w:p w14:paraId="4532DB42" w14:textId="77777777" w:rsidR="003709BC" w:rsidRDefault="003709BC" w:rsidP="003709BC">
      <w:pPr>
        <w:pStyle w:val="Heading3"/>
        <w:spacing w:after="0"/>
        <w:ind w:left="1080"/>
      </w:pPr>
      <w:bookmarkStart w:id="2691" w:name="_4fddfecafbda7b61a70be9bce58117ae"/>
      <w:bookmarkStart w:id="2692" w:name="_Toc468649899"/>
      <w:r>
        <w:t>Association Time Scale Granularity</w:t>
      </w:r>
      <w:bookmarkEnd w:id="2691"/>
      <w:bookmarkEnd w:id="2692"/>
      <w:r w:rsidRPr="003A31EC">
        <w:rPr>
          <w:rFonts w:cs="Arial"/>
        </w:rPr>
        <w:t xml:space="preserve"> </w:t>
      </w:r>
      <w:r>
        <w:rPr>
          <w:rFonts w:cs="Arial"/>
        </w:rPr>
        <w:fldChar w:fldCharType="begin"/>
      </w:r>
      <w:r>
        <w:instrText>XE"</w:instrText>
      </w:r>
      <w:r w:rsidRPr="00413D75">
        <w:rPr>
          <w:rFonts w:cs="Arial"/>
        </w:rPr>
        <w:instrText>Time Scale Granularity</w:instrText>
      </w:r>
      <w:r>
        <w:instrText>"</w:instrText>
      </w:r>
      <w:r>
        <w:rPr>
          <w:rFonts w:cs="Arial"/>
        </w:rPr>
        <w:fldChar w:fldCharType="end"/>
      </w:r>
      <w:r>
        <w:rPr>
          <w:rFonts w:cs="Arial"/>
        </w:rPr>
        <w:t xml:space="preserve"> </w:t>
      </w:r>
    </w:p>
    <w:p w14:paraId="4B1248D8" w14:textId="77777777" w:rsidR="003709BC" w:rsidRDefault="003709BC" w:rsidP="003709BC">
      <w:r>
        <w:t>[DTV] Time scale has granularity: The granularity of the time scale is the duration of the time points of the time scale.</w:t>
      </w:r>
      <w:r>
        <w:br/>
      </w:r>
    </w:p>
    <w:p w14:paraId="178166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A443DC4" w14:textId="77777777" w:rsidR="003709BC" w:rsidRDefault="003709BC" w:rsidP="003709BC">
      <w:pPr>
        <w:ind w:firstLine="720"/>
      </w:pPr>
      <w:r>
        <w:rPr>
          <w:noProof/>
        </w:rPr>
        <w:drawing>
          <wp:inline distT="0" distB="0" distL="0" distR="0" wp14:anchorId="5E6FAF1F" wp14:editId="7D9E1266">
            <wp:extent cx="152400" cy="152400"/>
            <wp:effectExtent l="0" t="0" r="0" b="0"/>
            <wp:docPr id="125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070268F0" w14:textId="77777777" w:rsidR="003709BC" w:rsidRDefault="003709BC" w:rsidP="008C7C30">
      <w:pPr>
        <w:pStyle w:val="BodyText"/>
      </w:pPr>
      <w:r>
        <w:t>[DTV] the smallest duration that can be distinguished with a given time scale</w:t>
      </w:r>
    </w:p>
    <w:p w14:paraId="028085C6" w14:textId="77777777" w:rsidR="003709BC" w:rsidRDefault="003709BC" w:rsidP="003709BC">
      <w:pPr>
        <w:ind w:firstLine="720"/>
      </w:pPr>
      <w:r>
        <w:rPr>
          <w:noProof/>
        </w:rPr>
        <w:drawing>
          <wp:inline distT="0" distB="0" distL="0" distR="0" wp14:anchorId="3434C09A" wp14:editId="66CD9D00">
            <wp:extent cx="152400" cy="152400"/>
            <wp:effectExtent l="0" t="0" r="0" b="0"/>
            <wp:docPr id="1254"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798B474" w14:textId="77777777" w:rsidR="003709BC" w:rsidRDefault="003709BC" w:rsidP="008C7C30">
      <w:pPr>
        <w:pStyle w:val="BodyText"/>
      </w:pPr>
      <w:r>
        <w:t>Duration of each time point on a time scale.</w:t>
      </w:r>
    </w:p>
    <w:p w14:paraId="584F9078" w14:textId="77777777" w:rsidR="003709BC" w:rsidRDefault="003709BC" w:rsidP="003709BC"/>
    <w:p w14:paraId="7F6643A0" w14:textId="77777777" w:rsidR="003709BC" w:rsidRDefault="003709BC" w:rsidP="003709BC">
      <w:pPr>
        <w:pStyle w:val="Heading3"/>
        <w:spacing w:after="0"/>
        <w:ind w:left="1080"/>
      </w:pPr>
      <w:bookmarkStart w:id="2693" w:name="_337c474738cddda4d2d62672723a32bc"/>
      <w:bookmarkStart w:id="2694" w:name="_Toc468649900"/>
      <w:r>
        <w:t>Association Time Scale of Time Point</w:t>
      </w:r>
      <w:bookmarkEnd w:id="2693"/>
      <w:bookmarkEnd w:id="2694"/>
      <w:r w:rsidRPr="003A31EC">
        <w:rPr>
          <w:rFonts w:cs="Arial"/>
        </w:rPr>
        <w:t xml:space="preserve"> </w:t>
      </w:r>
      <w:r>
        <w:rPr>
          <w:rFonts w:cs="Arial"/>
        </w:rPr>
        <w:fldChar w:fldCharType="begin"/>
      </w:r>
      <w:r>
        <w:instrText>XE"</w:instrText>
      </w:r>
      <w:r w:rsidRPr="00413D75">
        <w:rPr>
          <w:rFonts w:cs="Arial"/>
        </w:rPr>
        <w:instrText>Time Scale of Time Point</w:instrText>
      </w:r>
      <w:r>
        <w:instrText>"</w:instrText>
      </w:r>
      <w:r>
        <w:rPr>
          <w:rFonts w:cs="Arial"/>
        </w:rPr>
        <w:fldChar w:fldCharType="end"/>
      </w:r>
      <w:r>
        <w:rPr>
          <w:rFonts w:cs="Arial"/>
        </w:rPr>
        <w:t xml:space="preserve"> </w:t>
      </w:r>
    </w:p>
    <w:p w14:paraId="113D50E2" w14:textId="77777777" w:rsidR="003709BC" w:rsidRDefault="003709BC" w:rsidP="003709BC">
      <w:r>
        <w:t>Relationship defining the time scale on which a time point is defined. e.g. December 7th, 1944 is defined on a Gregorian Calendar time scale.</w:t>
      </w:r>
    </w:p>
    <w:p w14:paraId="785496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00CD05A" w14:textId="77777777" w:rsidR="003709BC" w:rsidRDefault="003709BC" w:rsidP="003709BC">
      <w:pPr>
        <w:ind w:firstLine="720"/>
      </w:pPr>
      <w:r>
        <w:rPr>
          <w:noProof/>
        </w:rPr>
        <w:drawing>
          <wp:inline distT="0" distB="0" distL="0" distR="0" wp14:anchorId="790CE6A8" wp14:editId="7EF9BD2E">
            <wp:extent cx="152400" cy="152400"/>
            <wp:effectExtent l="0" t="0" r="0" b="0"/>
            <wp:docPr id="12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66A1FAEA" w14:textId="77777777" w:rsidR="003709BC" w:rsidRDefault="003709BC" w:rsidP="008C7C30">
      <w:pPr>
        <w:pStyle w:val="BodyText"/>
      </w:pPr>
      <w:r>
        <w:t>Time scale used for defining a time point.</w:t>
      </w:r>
      <w:r>
        <w:br/>
      </w:r>
      <w:r>
        <w:br/>
        <w:t xml:space="preserve">[DTV] time scale has time point: </w:t>
      </w:r>
    </w:p>
    <w:p w14:paraId="6F23C443" w14:textId="77777777" w:rsidR="003709BC" w:rsidRDefault="003709BC" w:rsidP="003709BC">
      <w:pPr>
        <w:ind w:firstLine="720"/>
      </w:pPr>
      <w:r>
        <w:rPr>
          <w:noProof/>
        </w:rPr>
        <w:drawing>
          <wp:inline distT="0" distB="0" distL="0" distR="0" wp14:anchorId="4DDB7B2E" wp14:editId="78117C15">
            <wp:extent cx="152400" cy="152400"/>
            <wp:effectExtent l="0" t="0" r="0" b="0"/>
            <wp:docPr id="12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4A2D35B3" w14:textId="77777777" w:rsidR="003709BC" w:rsidRDefault="003709BC" w:rsidP="008C7C30">
      <w:pPr>
        <w:pStyle w:val="BodyText"/>
      </w:pPr>
      <w:r>
        <w:t>Time point defined within a time scale</w:t>
      </w:r>
    </w:p>
    <w:p w14:paraId="4371FB81" w14:textId="77777777" w:rsidR="003709BC" w:rsidRDefault="003709BC" w:rsidP="003709BC"/>
    <w:p w14:paraId="06CA57C9" w14:textId="77777777" w:rsidR="003709BC" w:rsidRDefault="003709BC" w:rsidP="003709BC">
      <w:pPr>
        <w:spacing w:after="200" w:line="276" w:lineRule="auto"/>
        <w:rPr>
          <w:b/>
          <w:bCs/>
          <w:color w:val="365F91"/>
          <w:sz w:val="40"/>
          <w:szCs w:val="40"/>
        </w:rPr>
      </w:pPr>
      <w:r>
        <w:br w:type="page"/>
      </w:r>
    </w:p>
    <w:p w14:paraId="1B967E48" w14:textId="77777777" w:rsidR="003709BC" w:rsidRDefault="003709BC" w:rsidP="003709BC">
      <w:pPr>
        <w:pStyle w:val="Heading2"/>
      </w:pPr>
      <w:bookmarkStart w:id="2695" w:name="_Toc468649901"/>
      <w:r>
        <w:t>Threat-risk-conceptual-model::Generic Concept Library::Time &amp; Temporal Entities::ISO Time Scale</w:t>
      </w:r>
      <w:bookmarkEnd w:id="2695"/>
    </w:p>
    <w:p w14:paraId="777755D6" w14:textId="77777777" w:rsidR="003709BC" w:rsidRDefault="003709BC" w:rsidP="003709BC">
      <w:pPr>
        <w:pStyle w:val="Heading3"/>
        <w:spacing w:after="0"/>
        <w:ind w:left="1080"/>
      </w:pPr>
      <w:bookmarkStart w:id="2696" w:name="_Toc468649902"/>
      <w:r>
        <w:t>Diagram: ISO Time</w:t>
      </w:r>
      <w:bookmarkEnd w:id="2696"/>
    </w:p>
    <w:p w14:paraId="3824F019" w14:textId="77777777" w:rsidR="003709BC" w:rsidRDefault="003709BC" w:rsidP="003709BC">
      <w:pPr>
        <w:jc w:val="center"/>
        <w:rPr>
          <w:rFonts w:cs="Arial"/>
        </w:rPr>
      </w:pPr>
      <w:r>
        <w:rPr>
          <w:noProof/>
        </w:rPr>
        <w:drawing>
          <wp:inline distT="0" distB="0" distL="0" distR="0" wp14:anchorId="51D232CE" wp14:editId="07F3E860">
            <wp:extent cx="6188075" cy="5956436"/>
            <wp:effectExtent l="0" t="0" r="0" b="0"/>
            <wp:docPr id="1260" name="Picture 930009565.emf" descr="9300095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930009565.emf"/>
                    <pic:cNvPicPr/>
                  </pic:nvPicPr>
                  <pic:blipFill>
                    <a:blip r:embed="rId229" cstate="print"/>
                    <a:stretch>
                      <a:fillRect/>
                    </a:stretch>
                  </pic:blipFill>
                  <pic:spPr>
                    <a:xfrm>
                      <a:off x="0" y="0"/>
                      <a:ext cx="6188075" cy="5956436"/>
                    </a:xfrm>
                    <a:prstGeom prst="rect">
                      <a:avLst/>
                    </a:prstGeom>
                  </pic:spPr>
                </pic:pic>
              </a:graphicData>
            </a:graphic>
          </wp:inline>
        </w:drawing>
      </w:r>
    </w:p>
    <w:p w14:paraId="7C1BC49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ISO Time</w:t>
      </w:r>
    </w:p>
    <w:p w14:paraId="50511EE8" w14:textId="77777777" w:rsidR="003709BC" w:rsidRDefault="003709BC" w:rsidP="003709BC">
      <w:r>
        <w:t xml:space="preserve"> </w:t>
      </w:r>
    </w:p>
    <w:p w14:paraId="531B8C83" w14:textId="77777777" w:rsidR="003709BC" w:rsidRDefault="003709BC" w:rsidP="003709BC"/>
    <w:p w14:paraId="62EA5C72" w14:textId="77777777" w:rsidR="003709BC" w:rsidRDefault="003709BC" w:rsidP="003709BC">
      <w:pPr>
        <w:pStyle w:val="Heading3"/>
        <w:spacing w:after="0"/>
        <w:ind w:left="1080"/>
      </w:pPr>
      <w:bookmarkStart w:id="2697" w:name="_a42c289843ed845acab59a34acd44348"/>
      <w:bookmarkStart w:id="2698" w:name="_Toc468649903"/>
      <w:r>
        <w:t>Class Date Time Coordinate (ISO 8601)</w:t>
      </w:r>
      <w:bookmarkEnd w:id="2697"/>
      <w:r w:rsidRPr="003A31EC">
        <w:rPr>
          <w:rFonts w:cs="Arial"/>
        </w:rPr>
        <w:t xml:space="preserve"> </w:t>
      </w:r>
      <w:r>
        <w:rPr>
          <w:rFonts w:cs="Arial"/>
        </w:rPr>
        <w:fldChar w:fldCharType="begin"/>
      </w:r>
      <w:r>
        <w:instrText>XE"</w:instrText>
      </w:r>
      <w:r w:rsidRPr="00413D75">
        <w:rPr>
          <w:rFonts w:cs="Arial"/>
        </w:rPr>
        <w:instrText>Date Time Coordinate (ISO 8601)</w:instrText>
      </w:r>
      <w:r>
        <w:instrText>"</w:instrText>
      </w:r>
      <w:r>
        <w:rPr>
          <w:rFonts w:cs="Arial"/>
        </w:rPr>
        <w:fldChar w:fldCharType="end"/>
      </w:r>
      <w:r>
        <w:rPr>
          <w:rFonts w:cs="Arial"/>
        </w:rPr>
        <w:t xml:space="preserve"> &lt;&lt;Unit Value&gt;&gt;</w:t>
      </w:r>
      <w:bookmarkEnd w:id="2698"/>
    </w:p>
    <w:p w14:paraId="53E97FF8" w14:textId="77777777" w:rsidR="003709BC" w:rsidRDefault="003709BC" w:rsidP="003709BC">
      <w:r>
        <w:t xml:space="preserve">[UAF] A date and time specified in the ISO8601 date-time format including timezone designator (TZD): YYYY-MM-DDThh:mm:ssTZD. </w:t>
      </w:r>
    </w:p>
    <w:p w14:paraId="3FDF1E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B1DE55" w14:textId="77777777" w:rsidR="003709BC" w:rsidRDefault="003D454B" w:rsidP="003709BC">
      <w:pPr>
        <w:ind w:left="360"/>
      </w:pPr>
      <w:hyperlink w:anchor="_535933380f2d9dcde319f87d252d7616" w:history="1">
        <w:r w:rsidR="003709BC">
          <w:rPr>
            <w:rStyle w:val="Hyperlink"/>
          </w:rPr>
          <w:t>Date and Time</w:t>
        </w:r>
      </w:hyperlink>
    </w:p>
    <w:p w14:paraId="5BAB4F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0B30B9" w14:textId="77777777" w:rsidR="003709BC" w:rsidRDefault="003709BC" w:rsidP="003709BC">
      <w:pPr>
        <w:pStyle w:val="BodyText2"/>
        <w:spacing w:after="0"/>
      </w:pPr>
      <w:r>
        <w:rPr>
          <w:noProof/>
          <w:lang w:val="en-US" w:eastAsia="en-US" w:bidi="ar-SA"/>
        </w:rPr>
        <w:drawing>
          <wp:inline distT="0" distB="0" distL="0" distR="0" wp14:anchorId="33264EB1" wp14:editId="5FA5AF65">
            <wp:extent cx="152400" cy="152400"/>
            <wp:effectExtent l="0" t="0" r="0" b="0"/>
            <wp:docPr id="12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0658FC15"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ECB6110" w14:textId="77777777" w:rsidR="003709BC" w:rsidRDefault="003709BC" w:rsidP="003709BC"/>
    <w:p w14:paraId="7B575576" w14:textId="77777777" w:rsidR="003709BC" w:rsidRDefault="003709BC" w:rsidP="003709BC">
      <w:pPr>
        <w:spacing w:after="200" w:line="276" w:lineRule="auto"/>
        <w:rPr>
          <w:b/>
          <w:bCs/>
          <w:color w:val="365F91"/>
          <w:sz w:val="40"/>
          <w:szCs w:val="40"/>
        </w:rPr>
      </w:pPr>
      <w:r>
        <w:br w:type="page"/>
      </w:r>
    </w:p>
    <w:p w14:paraId="607687FA" w14:textId="77777777" w:rsidR="003709BC" w:rsidRDefault="003709BC" w:rsidP="003709BC">
      <w:pPr>
        <w:pStyle w:val="Heading2"/>
      </w:pPr>
      <w:bookmarkStart w:id="2699" w:name="_Toc468649904"/>
      <w:r>
        <w:t>Threat-risk-conceptual-model::Generic Concept Library::Time &amp; Temporal Entities::XSD Time Scale</w:t>
      </w:r>
      <w:bookmarkEnd w:id="2699"/>
    </w:p>
    <w:p w14:paraId="3E4B6241" w14:textId="77777777" w:rsidR="003709BC" w:rsidRDefault="003709BC" w:rsidP="008C7C30">
      <w:pPr>
        <w:pStyle w:val="BodyText"/>
      </w:pPr>
      <w:r>
        <w:t>XSD Representations of date and time</w:t>
      </w:r>
    </w:p>
    <w:p w14:paraId="6D0528AF" w14:textId="77777777" w:rsidR="003709BC" w:rsidRDefault="003709BC" w:rsidP="003709BC">
      <w:pPr>
        <w:pStyle w:val="Heading3"/>
        <w:spacing w:after="0"/>
        <w:ind w:left="1080"/>
      </w:pPr>
      <w:bookmarkStart w:id="2700" w:name="_Toc468649905"/>
      <w:r>
        <w:t>Diagram: XSD Time Scale</w:t>
      </w:r>
      <w:bookmarkEnd w:id="2700"/>
    </w:p>
    <w:p w14:paraId="79F6AFF1" w14:textId="77777777" w:rsidR="003709BC" w:rsidRDefault="003709BC" w:rsidP="003709BC">
      <w:pPr>
        <w:jc w:val="center"/>
        <w:rPr>
          <w:rFonts w:cs="Arial"/>
        </w:rPr>
      </w:pPr>
      <w:r>
        <w:rPr>
          <w:noProof/>
        </w:rPr>
        <w:drawing>
          <wp:inline distT="0" distB="0" distL="0" distR="0" wp14:anchorId="7246A063" wp14:editId="1A83E8FB">
            <wp:extent cx="5838825" cy="3581400"/>
            <wp:effectExtent l="0" t="0" r="0" b="0"/>
            <wp:docPr id="1264" name="Picture -424307932.emf" descr="-424307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424307932.emf"/>
                    <pic:cNvPicPr/>
                  </pic:nvPicPr>
                  <pic:blipFill>
                    <a:blip r:embed="rId230" cstate="print"/>
                    <a:stretch>
                      <a:fillRect/>
                    </a:stretch>
                  </pic:blipFill>
                  <pic:spPr>
                    <a:xfrm>
                      <a:off x="0" y="0"/>
                      <a:ext cx="5838825" cy="3581400"/>
                    </a:xfrm>
                    <a:prstGeom prst="rect">
                      <a:avLst/>
                    </a:prstGeom>
                  </pic:spPr>
                </pic:pic>
              </a:graphicData>
            </a:graphic>
          </wp:inline>
        </w:drawing>
      </w:r>
    </w:p>
    <w:p w14:paraId="07C89FD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XSD Time Scale</w:t>
      </w:r>
    </w:p>
    <w:p w14:paraId="36A80B17" w14:textId="77777777" w:rsidR="003709BC" w:rsidRDefault="003709BC" w:rsidP="003709BC">
      <w:r>
        <w:t xml:space="preserve"> </w:t>
      </w:r>
    </w:p>
    <w:p w14:paraId="67BE35FD" w14:textId="77777777" w:rsidR="003709BC" w:rsidRDefault="003709BC" w:rsidP="003709BC"/>
    <w:p w14:paraId="072A1370" w14:textId="77777777" w:rsidR="003709BC" w:rsidRDefault="003709BC" w:rsidP="003709BC">
      <w:pPr>
        <w:pStyle w:val="Heading3"/>
        <w:spacing w:after="0"/>
        <w:ind w:left="1080"/>
      </w:pPr>
      <w:bookmarkStart w:id="2701" w:name="_c1e4099987bab41c8d32388bddd2b39e"/>
      <w:bookmarkStart w:id="2702" w:name="_Toc468649906"/>
      <w:r>
        <w:t>Class XSD Date</w:t>
      </w:r>
      <w:bookmarkEnd w:id="2701"/>
      <w:r w:rsidRPr="003A31EC">
        <w:rPr>
          <w:rFonts w:cs="Arial"/>
        </w:rPr>
        <w:t xml:space="preserve"> </w:t>
      </w:r>
      <w:r>
        <w:rPr>
          <w:rFonts w:cs="Arial"/>
        </w:rPr>
        <w:fldChar w:fldCharType="begin"/>
      </w:r>
      <w:r>
        <w:instrText>XE"</w:instrText>
      </w:r>
      <w:r w:rsidRPr="00413D75">
        <w:rPr>
          <w:rFonts w:cs="Arial"/>
        </w:rPr>
        <w:instrText>XSD Date</w:instrText>
      </w:r>
      <w:r>
        <w:instrText>"</w:instrText>
      </w:r>
      <w:r>
        <w:rPr>
          <w:rFonts w:cs="Arial"/>
        </w:rPr>
        <w:fldChar w:fldCharType="end"/>
      </w:r>
      <w:r>
        <w:rPr>
          <w:rFonts w:cs="Arial"/>
        </w:rPr>
        <w:t xml:space="preserve"> &lt;&lt;Unit Value&gt;&gt;</w:t>
      </w:r>
      <w:bookmarkEnd w:id="2702"/>
    </w:p>
    <w:p w14:paraId="74387212" w14:textId="77777777" w:rsidR="003709BC" w:rsidRDefault="003709BC" w:rsidP="003709BC">
      <w:r>
        <w:t>An XSD representation of a date</w:t>
      </w:r>
      <w:r>
        <w:br/>
        <w:t xml:space="preserve">[OWL] xsd:date. </w:t>
      </w:r>
    </w:p>
    <w:p w14:paraId="347D1A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62BB2B" w14:textId="77777777" w:rsidR="003709BC" w:rsidRDefault="003D454B" w:rsidP="003709BC">
      <w:pPr>
        <w:ind w:left="360"/>
      </w:pPr>
      <w:hyperlink w:anchor="_51be88899d4fdf9f020519a8308c3c24" w:history="1">
        <w:r w:rsidR="003709BC">
          <w:rPr>
            <w:rStyle w:val="Hyperlink"/>
          </w:rPr>
          <w:t>Date Coordinate</w:t>
        </w:r>
      </w:hyperlink>
    </w:p>
    <w:p w14:paraId="6CB333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1D0FE4F" w14:textId="77777777" w:rsidR="003709BC" w:rsidRDefault="003709BC" w:rsidP="003709BC">
      <w:pPr>
        <w:pStyle w:val="BodyText2"/>
        <w:spacing w:after="0"/>
      </w:pPr>
      <w:r>
        <w:rPr>
          <w:noProof/>
          <w:lang w:val="en-US" w:eastAsia="en-US" w:bidi="ar-SA"/>
        </w:rPr>
        <w:drawing>
          <wp:inline distT="0" distB="0" distL="0" distR="0" wp14:anchorId="518DB821" wp14:editId="44DDA6C0">
            <wp:extent cx="152400" cy="152400"/>
            <wp:effectExtent l="0" t="0" r="0" b="0"/>
            <wp:docPr id="12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39B8ED8C"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067DED54" w14:textId="77777777" w:rsidR="003709BC" w:rsidRDefault="003709BC" w:rsidP="003709BC"/>
    <w:p w14:paraId="28065E59" w14:textId="77777777" w:rsidR="003709BC" w:rsidRDefault="003709BC" w:rsidP="003709BC">
      <w:pPr>
        <w:pStyle w:val="Heading3"/>
        <w:spacing w:after="0"/>
        <w:ind w:left="1080"/>
      </w:pPr>
      <w:bookmarkStart w:id="2703" w:name="_0d44e32af8f9dac8834abb00322f6086"/>
      <w:bookmarkStart w:id="2704" w:name="_Toc468649907"/>
      <w:r>
        <w:t>Class XSD Date Time</w:t>
      </w:r>
      <w:bookmarkEnd w:id="2703"/>
      <w:r w:rsidRPr="003A31EC">
        <w:rPr>
          <w:rFonts w:cs="Arial"/>
        </w:rPr>
        <w:t xml:space="preserve"> </w:t>
      </w:r>
      <w:r>
        <w:rPr>
          <w:rFonts w:cs="Arial"/>
        </w:rPr>
        <w:fldChar w:fldCharType="begin"/>
      </w:r>
      <w:r>
        <w:instrText>XE"</w:instrText>
      </w:r>
      <w:r w:rsidRPr="00413D75">
        <w:rPr>
          <w:rFonts w:cs="Arial"/>
        </w:rPr>
        <w:instrText>XSD Date Time</w:instrText>
      </w:r>
      <w:r>
        <w:instrText>"</w:instrText>
      </w:r>
      <w:r>
        <w:rPr>
          <w:rFonts w:cs="Arial"/>
        </w:rPr>
        <w:fldChar w:fldCharType="end"/>
      </w:r>
      <w:r>
        <w:rPr>
          <w:rFonts w:cs="Arial"/>
        </w:rPr>
        <w:t xml:space="preserve"> &lt;&lt;Unit Value&gt;&gt;</w:t>
      </w:r>
      <w:bookmarkEnd w:id="2704"/>
    </w:p>
    <w:p w14:paraId="175E43F7" w14:textId="77777777" w:rsidR="003709BC" w:rsidRDefault="003709BC" w:rsidP="003709BC">
      <w:r>
        <w:t>An XSD representation of a date and time</w:t>
      </w:r>
      <w:r>
        <w:br/>
        <w:t>[OWL] xsd:dateTime</w:t>
      </w:r>
    </w:p>
    <w:p w14:paraId="166227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E822DFD" w14:textId="77777777" w:rsidR="003709BC" w:rsidRDefault="003D454B" w:rsidP="003709BC">
      <w:pPr>
        <w:ind w:left="360"/>
      </w:pPr>
      <w:hyperlink w:anchor="_535933380f2d9dcde319f87d252d7616" w:history="1">
        <w:r w:rsidR="003709BC">
          <w:rPr>
            <w:rStyle w:val="Hyperlink"/>
          </w:rPr>
          <w:t>Date and Time</w:t>
        </w:r>
      </w:hyperlink>
    </w:p>
    <w:p w14:paraId="732B29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9D7EDF4" w14:textId="77777777" w:rsidR="003709BC" w:rsidRDefault="003709BC" w:rsidP="003709BC">
      <w:pPr>
        <w:pStyle w:val="BodyText2"/>
        <w:spacing w:after="0"/>
      </w:pPr>
      <w:r>
        <w:rPr>
          <w:noProof/>
          <w:lang w:val="en-US" w:eastAsia="en-US" w:bidi="ar-SA"/>
        </w:rPr>
        <w:drawing>
          <wp:inline distT="0" distB="0" distL="0" distR="0" wp14:anchorId="0652E8A6" wp14:editId="35B3D410">
            <wp:extent cx="152400" cy="152400"/>
            <wp:effectExtent l="0" t="0" r="0" b="0"/>
            <wp:docPr id="12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BD08979"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A36CD03" w14:textId="77777777" w:rsidR="003709BC" w:rsidRDefault="003709BC" w:rsidP="003709BC"/>
    <w:p w14:paraId="4363AEB4" w14:textId="77777777" w:rsidR="003709BC" w:rsidRDefault="003709BC" w:rsidP="003709BC">
      <w:pPr>
        <w:pStyle w:val="Heading3"/>
        <w:spacing w:after="0"/>
        <w:ind w:left="1080"/>
      </w:pPr>
      <w:bookmarkStart w:id="2705" w:name="_72dbff95c9a49c543b2afec19a8cf11c"/>
      <w:bookmarkStart w:id="2706" w:name="_Toc468649908"/>
      <w:r>
        <w:t>Class XSD Time</w:t>
      </w:r>
      <w:bookmarkEnd w:id="2705"/>
      <w:r w:rsidRPr="003A31EC">
        <w:rPr>
          <w:rFonts w:cs="Arial"/>
        </w:rPr>
        <w:t xml:space="preserve"> </w:t>
      </w:r>
      <w:r>
        <w:rPr>
          <w:rFonts w:cs="Arial"/>
        </w:rPr>
        <w:fldChar w:fldCharType="begin"/>
      </w:r>
      <w:r>
        <w:instrText>XE"</w:instrText>
      </w:r>
      <w:r w:rsidRPr="00413D75">
        <w:rPr>
          <w:rFonts w:cs="Arial"/>
        </w:rPr>
        <w:instrText>XSD Time</w:instrText>
      </w:r>
      <w:r>
        <w:instrText>"</w:instrText>
      </w:r>
      <w:r>
        <w:rPr>
          <w:rFonts w:cs="Arial"/>
        </w:rPr>
        <w:fldChar w:fldCharType="end"/>
      </w:r>
      <w:r>
        <w:rPr>
          <w:rFonts w:cs="Arial"/>
        </w:rPr>
        <w:t xml:space="preserve"> &lt;&lt;Unit Value&gt;&gt;</w:t>
      </w:r>
      <w:bookmarkEnd w:id="2706"/>
    </w:p>
    <w:p w14:paraId="6231F539" w14:textId="77777777" w:rsidR="003709BC" w:rsidRDefault="003709BC" w:rsidP="003709BC">
      <w:r>
        <w:t>An XSD representation of a time</w:t>
      </w:r>
      <w:r>
        <w:br/>
        <w:t>[OWL] xsd:time</w:t>
      </w:r>
    </w:p>
    <w:p w14:paraId="319970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682EA64" w14:textId="77777777" w:rsidR="003709BC" w:rsidRDefault="003D454B" w:rsidP="003709BC">
      <w:pPr>
        <w:ind w:left="360"/>
      </w:pPr>
      <w:hyperlink w:anchor="_093e90ca7ca2b1e9be5d1830b3d376c7" w:history="1">
        <w:r w:rsidR="003709BC">
          <w:rPr>
            <w:rStyle w:val="Hyperlink"/>
          </w:rPr>
          <w:t>Time Coordinate</w:t>
        </w:r>
      </w:hyperlink>
    </w:p>
    <w:p w14:paraId="4766DB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03F558" w14:textId="77777777" w:rsidR="003709BC" w:rsidRDefault="003709BC" w:rsidP="003709BC">
      <w:pPr>
        <w:pStyle w:val="BodyText2"/>
        <w:spacing w:after="0"/>
      </w:pPr>
      <w:r>
        <w:rPr>
          <w:noProof/>
          <w:lang w:val="en-US" w:eastAsia="en-US" w:bidi="ar-SA"/>
        </w:rPr>
        <w:drawing>
          <wp:inline distT="0" distB="0" distL="0" distR="0" wp14:anchorId="4EDB46A6" wp14:editId="4D322A2B">
            <wp:extent cx="152400" cy="152400"/>
            <wp:effectExtent l="0" t="0" r="0" b="0"/>
            <wp:docPr id="12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2E80C9B"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5B3875C4" w14:textId="77777777" w:rsidR="003709BC" w:rsidRDefault="003709BC" w:rsidP="003709BC"/>
    <w:p w14:paraId="200AC9C8" w14:textId="77777777" w:rsidR="003709BC" w:rsidRDefault="003709BC" w:rsidP="003709BC">
      <w:pPr>
        <w:spacing w:after="200" w:line="276" w:lineRule="auto"/>
        <w:rPr>
          <w:b/>
          <w:bCs/>
          <w:color w:val="365F91"/>
          <w:sz w:val="40"/>
          <w:szCs w:val="40"/>
        </w:rPr>
      </w:pPr>
      <w:r>
        <w:br w:type="page"/>
      </w:r>
    </w:p>
    <w:p w14:paraId="58EBAE82" w14:textId="77777777" w:rsidR="003709BC" w:rsidRDefault="003709BC" w:rsidP="003709BC">
      <w:pPr>
        <w:pStyle w:val="Heading2"/>
      </w:pPr>
      <w:bookmarkStart w:id="2707" w:name="_Toc468649909"/>
      <w:r>
        <w:t>Threat-risk-conceptual-model::Generic Concept Library::Vendors and Producers</w:t>
      </w:r>
      <w:bookmarkEnd w:id="2707"/>
    </w:p>
    <w:p w14:paraId="64929B8C" w14:textId="77777777" w:rsidR="003709BC" w:rsidRDefault="003709BC" w:rsidP="008C7C30">
      <w:pPr>
        <w:pStyle w:val="BodyText"/>
      </w:pPr>
      <w:r>
        <w:t>Concepts relating to manufacturers and manufactured things.</w:t>
      </w:r>
    </w:p>
    <w:p w14:paraId="67664065" w14:textId="77777777" w:rsidR="003709BC" w:rsidRDefault="003709BC" w:rsidP="003709BC">
      <w:pPr>
        <w:pStyle w:val="Heading3"/>
        <w:spacing w:after="0"/>
        <w:ind w:left="1080"/>
      </w:pPr>
      <w:bookmarkStart w:id="2708" w:name="_Toc468649910"/>
      <w:r>
        <w:t>Diagram: Vendors and Producers</w:t>
      </w:r>
      <w:bookmarkEnd w:id="2708"/>
    </w:p>
    <w:p w14:paraId="58C14A2B" w14:textId="77777777" w:rsidR="003709BC" w:rsidRDefault="003709BC" w:rsidP="003709BC">
      <w:pPr>
        <w:jc w:val="center"/>
        <w:rPr>
          <w:rFonts w:cs="Arial"/>
        </w:rPr>
      </w:pPr>
      <w:r>
        <w:rPr>
          <w:noProof/>
        </w:rPr>
        <w:drawing>
          <wp:inline distT="0" distB="0" distL="0" distR="0" wp14:anchorId="188881A0" wp14:editId="47E18DF9">
            <wp:extent cx="6188075" cy="3532277"/>
            <wp:effectExtent l="0" t="0" r="0" b="0"/>
            <wp:docPr id="1272" name="Picture 1997822584.emf" descr="19978225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1997822584.emf"/>
                    <pic:cNvPicPr/>
                  </pic:nvPicPr>
                  <pic:blipFill>
                    <a:blip r:embed="rId231" cstate="print"/>
                    <a:stretch>
                      <a:fillRect/>
                    </a:stretch>
                  </pic:blipFill>
                  <pic:spPr>
                    <a:xfrm>
                      <a:off x="0" y="0"/>
                      <a:ext cx="6188075" cy="3532277"/>
                    </a:xfrm>
                    <a:prstGeom prst="rect">
                      <a:avLst/>
                    </a:prstGeom>
                  </pic:spPr>
                </pic:pic>
              </a:graphicData>
            </a:graphic>
          </wp:inline>
        </w:drawing>
      </w:r>
    </w:p>
    <w:p w14:paraId="0A4727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Vendors and Producers</w:t>
      </w:r>
    </w:p>
    <w:p w14:paraId="66C4C3C1" w14:textId="77777777" w:rsidR="003709BC" w:rsidRDefault="003709BC" w:rsidP="003709BC">
      <w:r>
        <w:t xml:space="preserve"> </w:t>
      </w:r>
    </w:p>
    <w:p w14:paraId="2596AF29" w14:textId="77777777" w:rsidR="003709BC" w:rsidRDefault="003709BC" w:rsidP="003709BC"/>
    <w:p w14:paraId="20CA8EE3" w14:textId="77777777" w:rsidR="003709BC" w:rsidRDefault="003709BC" w:rsidP="003709BC">
      <w:pPr>
        <w:pStyle w:val="Heading3"/>
        <w:spacing w:after="0"/>
        <w:ind w:left="1080"/>
      </w:pPr>
      <w:bookmarkStart w:id="2709" w:name="_2f122f2cb3bae13f307d9ae3d2b8d57b"/>
      <w:bookmarkStart w:id="2710" w:name="_Toc468649911"/>
      <w:r>
        <w:t>Class Client</w:t>
      </w:r>
      <w:bookmarkEnd w:id="2709"/>
      <w:r w:rsidRPr="003A31EC">
        <w:rPr>
          <w:rFonts w:cs="Arial"/>
        </w:rPr>
        <w:t xml:space="preserve"> </w:t>
      </w:r>
      <w:r>
        <w:rPr>
          <w:rFonts w:cs="Arial"/>
        </w:rPr>
        <w:fldChar w:fldCharType="begin"/>
      </w:r>
      <w:r>
        <w:instrText>XE"</w:instrText>
      </w:r>
      <w:r w:rsidRPr="00413D75">
        <w:rPr>
          <w:rFonts w:cs="Arial"/>
        </w:rPr>
        <w:instrText>Client</w:instrText>
      </w:r>
      <w:r>
        <w:instrText>"</w:instrText>
      </w:r>
      <w:r>
        <w:rPr>
          <w:rFonts w:cs="Arial"/>
        </w:rPr>
        <w:fldChar w:fldCharType="end"/>
      </w:r>
      <w:r>
        <w:rPr>
          <w:rFonts w:cs="Arial"/>
        </w:rPr>
        <w:t xml:space="preserve"> &lt;&lt;Role&gt;&gt;</w:t>
      </w:r>
      <w:bookmarkEnd w:id="2710"/>
    </w:p>
    <w:p w14:paraId="15D86FE3" w14:textId="77777777" w:rsidR="003709BC" w:rsidRDefault="003709BC" w:rsidP="003709BC">
      <w:r>
        <w:t>The role of a responsible performer receiving goods or services from a provider.</w:t>
      </w:r>
      <w:r>
        <w:br/>
        <w:t>[FIBO] Client: a party that acquires, or agrees to acquire, ownership (in case of goods), or benefit or usage (in case of services), in exchange for money or other consideration under a contract of sale</w:t>
      </w:r>
    </w:p>
    <w:p w14:paraId="2B490D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C9D0C92" w14:textId="77777777" w:rsidR="003709BC" w:rsidRDefault="003709BC" w:rsidP="003709BC">
      <w:pPr>
        <w:ind w:left="605" w:hanging="245"/>
      </w:pPr>
      <w:r>
        <w:rPr>
          <w:noProof/>
        </w:rPr>
        <w:drawing>
          <wp:inline distT="0" distB="0" distL="0" distR="0" wp14:anchorId="331061CC" wp14:editId="1684AEDF">
            <wp:extent cx="152400" cy="152400"/>
            <wp:effectExtent l="0" t="0" r="0" b="0"/>
            <wp:docPr id="12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FF7F52A"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0685019C" w14:textId="77777777" w:rsidR="003709BC" w:rsidRDefault="003709BC" w:rsidP="008C7C30">
      <w:pPr>
        <w:pStyle w:val="BodyText"/>
      </w:pPr>
      <w:r>
        <w:t>Supplier of a product or service.</w:t>
      </w:r>
      <w:r>
        <w:br/>
        <w:t>[FIBO] isSuppliedBy</w:t>
      </w:r>
    </w:p>
    <w:p w14:paraId="379B7DBD" w14:textId="77777777" w:rsidR="003709BC" w:rsidRDefault="003709BC" w:rsidP="003709BC"/>
    <w:p w14:paraId="63337ABF" w14:textId="77777777" w:rsidR="003709BC" w:rsidRDefault="003709BC" w:rsidP="003709BC">
      <w:pPr>
        <w:pStyle w:val="Heading3"/>
        <w:spacing w:after="0"/>
        <w:ind w:left="1080"/>
      </w:pPr>
      <w:bookmarkStart w:id="2711" w:name="_3e9312f8834398af764904c687afb6e1"/>
      <w:bookmarkStart w:id="2712" w:name="_Toc468649912"/>
      <w:r>
        <w:t>Class Individual Product</w:t>
      </w:r>
      <w:bookmarkEnd w:id="2711"/>
      <w:r w:rsidRPr="003A31EC">
        <w:rPr>
          <w:rFonts w:cs="Arial"/>
        </w:rPr>
        <w:t xml:space="preserve"> </w:t>
      </w:r>
      <w:r>
        <w:rPr>
          <w:rFonts w:cs="Arial"/>
        </w:rPr>
        <w:fldChar w:fldCharType="begin"/>
      </w:r>
      <w:r>
        <w:instrText>XE"</w:instrText>
      </w:r>
      <w:r w:rsidRPr="00413D75">
        <w:rPr>
          <w:rFonts w:cs="Arial"/>
        </w:rPr>
        <w:instrText>Individual Product</w:instrText>
      </w:r>
      <w:r>
        <w:instrText>"</w:instrText>
      </w:r>
      <w:r>
        <w:rPr>
          <w:rFonts w:cs="Arial"/>
        </w:rPr>
        <w:fldChar w:fldCharType="end"/>
      </w:r>
      <w:r>
        <w:rPr>
          <w:rFonts w:cs="Arial"/>
        </w:rPr>
        <w:t xml:space="preserve"> &lt;&lt;Role&gt;&gt;</w:t>
      </w:r>
      <w:bookmarkEnd w:id="2712"/>
    </w:p>
    <w:p w14:paraId="48F8EF57" w14:textId="77777777" w:rsidR="003709BC" w:rsidRDefault="003709BC" w:rsidP="003709BC">
      <w:r>
        <w:t>A specific item or service purchased, sold or offered for sale.</w:t>
      </w:r>
      <w:r>
        <w:br/>
        <w:t>[FIBO] Product: A commercially distributed good that is (1) tangible property, (2) the output or result of a fabrication, manufacturing, or production process, or (3) something that passes through a distribution channel before being consumed or used.</w:t>
      </w:r>
    </w:p>
    <w:p w14:paraId="1102C3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0F4EB7" w14:textId="77777777" w:rsidR="003709BC" w:rsidRDefault="003D454B" w:rsidP="003709BC">
      <w:pPr>
        <w:ind w:left="360"/>
      </w:pPr>
      <w:hyperlink w:anchor="_e075b03ae73f89f5fcb1481cd5a16cbe" w:history="1">
        <w:r w:rsidR="003709BC">
          <w:rPr>
            <w:rStyle w:val="Hyperlink"/>
          </w:rPr>
          <w:t>Actual Entity</w:t>
        </w:r>
      </w:hyperlink>
    </w:p>
    <w:p w14:paraId="104B85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4C0EE8" w14:textId="77777777" w:rsidR="003709BC" w:rsidRDefault="003709BC" w:rsidP="003709BC">
      <w:pPr>
        <w:ind w:left="605" w:hanging="245"/>
      </w:pPr>
      <w:r>
        <w:rPr>
          <w:noProof/>
        </w:rPr>
        <w:drawing>
          <wp:inline distT="0" distB="0" distL="0" distR="0" wp14:anchorId="7B3559BB" wp14:editId="48C04807">
            <wp:extent cx="152400" cy="152400"/>
            <wp:effectExtent l="0" t="0" r="0" b="0"/>
            <wp:docPr id="12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d2baf8796edd9836c076262121f7068" w:history="1">
        <w:r>
          <w:rPr>
            <w:rStyle w:val="Hyperlink"/>
          </w:rPr>
          <w:t>Product Kind</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CE4AA9B" w14:textId="77777777" w:rsidR="003709BC" w:rsidRDefault="003709BC" w:rsidP="003709BC">
      <w:pPr>
        <w:ind w:left="605" w:hanging="245"/>
      </w:pPr>
      <w:r>
        <w:rPr>
          <w:noProof/>
        </w:rPr>
        <w:drawing>
          <wp:inline distT="0" distB="0" distL="0" distR="0" wp14:anchorId="1398205E" wp14:editId="4E1E783C">
            <wp:extent cx="152400" cy="152400"/>
            <wp:effectExtent l="0" t="0" r="0" b="0"/>
            <wp:docPr id="12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2f32109da545b2d2f98cbe37a32ed12" w:history="1">
        <w:r>
          <w:rPr>
            <w:rStyle w:val="Hyperlink"/>
          </w:rPr>
          <w:t>Serial Number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B71CB5B" w14:textId="77777777" w:rsidR="003709BC" w:rsidRDefault="003709BC" w:rsidP="003709BC">
      <w:pPr>
        <w:ind w:left="605" w:hanging="245"/>
      </w:pPr>
      <w:r>
        <w:rPr>
          <w:noProof/>
        </w:rPr>
        <w:drawing>
          <wp:inline distT="0" distB="0" distL="0" distR="0" wp14:anchorId="01F77795" wp14:editId="0DB3442E">
            <wp:extent cx="152400" cy="152400"/>
            <wp:effectExtent l="0" t="0" r="0" b="0"/>
            <wp:docPr id="12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providing action</w:t>
      </w:r>
      <w:r>
        <w:rPr>
          <w:rFonts w:cs="Arial"/>
        </w:rPr>
        <w:fldChar w:fldCharType="begin"/>
      </w:r>
      <w:r>
        <w:instrText>XE"</w:instrText>
      </w:r>
      <w:r w:rsidRPr="00413D75">
        <w:rPr>
          <w:rFonts w:cs="Arial"/>
        </w:rPr>
        <w:instrText>providing action</w:instrText>
      </w:r>
      <w:r>
        <w:instrText>"</w:instrText>
      </w:r>
      <w:r>
        <w:rPr>
          <w:rFonts w:cs="Arial"/>
        </w:rPr>
        <w:fldChar w:fldCharType="end"/>
      </w:r>
      <w:r>
        <w:t xml:space="preserve"> : </w:t>
      </w:r>
      <w:hyperlink w:anchor="_2660bb5b89cd956b2c7d24d999fab188" w:history="1">
        <w:r>
          <w:rPr>
            <w:rStyle w:val="Hyperlink"/>
          </w:rPr>
          <w:t>Providing</w:t>
        </w:r>
      </w:hyperlink>
      <w:r>
        <w:t xml:space="preserve"> [*] </w:t>
      </w:r>
    </w:p>
    <w:p w14:paraId="57935419" w14:textId="77777777" w:rsidR="003709BC" w:rsidRDefault="003709BC" w:rsidP="008C7C30">
      <w:pPr>
        <w:pStyle w:val="BodyText"/>
      </w:pPr>
      <w:r>
        <w:t>The action that provided a product or service to a consumer.</w:t>
      </w:r>
    </w:p>
    <w:p w14:paraId="4A0E2E9B" w14:textId="77777777" w:rsidR="003709BC" w:rsidRDefault="003709BC" w:rsidP="003709BC"/>
    <w:p w14:paraId="1D1EBCE3" w14:textId="77777777" w:rsidR="003709BC" w:rsidRDefault="003709BC" w:rsidP="003709BC">
      <w:pPr>
        <w:pStyle w:val="Heading3"/>
        <w:spacing w:after="0"/>
        <w:ind w:left="1080"/>
      </w:pPr>
      <w:bookmarkStart w:id="2713" w:name="_2905d85f10a7a046e8fe601673ef61b7"/>
      <w:bookmarkStart w:id="2714" w:name="_Toc468649913"/>
      <w:r>
        <w:t>Class Manufactured Thing</w:t>
      </w:r>
      <w:bookmarkEnd w:id="2713"/>
      <w:r w:rsidRPr="003A31EC">
        <w:rPr>
          <w:rFonts w:cs="Arial"/>
        </w:rPr>
        <w:t xml:space="preserve"> </w:t>
      </w:r>
      <w:r>
        <w:rPr>
          <w:rFonts w:cs="Arial"/>
        </w:rPr>
        <w:fldChar w:fldCharType="begin"/>
      </w:r>
      <w:r>
        <w:instrText>XE"</w:instrText>
      </w:r>
      <w:r w:rsidRPr="00413D75">
        <w:rPr>
          <w:rFonts w:cs="Arial"/>
        </w:rPr>
        <w:instrText>Manufactured Thing</w:instrText>
      </w:r>
      <w:r>
        <w:instrText>"</w:instrText>
      </w:r>
      <w:r>
        <w:rPr>
          <w:rFonts w:cs="Arial"/>
        </w:rPr>
        <w:fldChar w:fldCharType="end"/>
      </w:r>
      <w:r>
        <w:rPr>
          <w:rFonts w:cs="Arial"/>
        </w:rPr>
        <w:t xml:space="preserve"> &lt;&lt;Role&gt;&gt;</w:t>
      </w:r>
      <w:bookmarkEnd w:id="2714"/>
    </w:p>
    <w:p w14:paraId="3F411C5E" w14:textId="77777777" w:rsidR="003709BC" w:rsidRDefault="003709BC" w:rsidP="003709BC">
      <w:r>
        <w:t>Role of a thing as being made or manufactured.</w:t>
      </w:r>
    </w:p>
    <w:p w14:paraId="3FEA1C1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436A75" w14:textId="77777777" w:rsidR="003709BC" w:rsidRDefault="003D454B" w:rsidP="003709BC">
      <w:pPr>
        <w:ind w:left="360"/>
      </w:pPr>
      <w:hyperlink w:anchor="_3e9312f8834398af764904c687afb6e1" w:history="1">
        <w:r w:rsidR="003709BC">
          <w:rPr>
            <w:rStyle w:val="Hyperlink"/>
          </w:rPr>
          <w:t>Individual Product</w:t>
        </w:r>
      </w:hyperlink>
      <w:r w:rsidR="003709BC">
        <w:t xml:space="preserve">, </w:t>
      </w:r>
      <w:hyperlink w:anchor="_28f984bb260c3ff2e5612283df0d62da" w:history="1">
        <w:r w:rsidR="003709BC">
          <w:rPr>
            <w:rStyle w:val="Hyperlink"/>
          </w:rPr>
          <w:t>Item</w:t>
        </w:r>
      </w:hyperlink>
    </w:p>
    <w:p w14:paraId="1C57B9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C70BFBE" w14:textId="77777777" w:rsidR="003709BC" w:rsidRDefault="003709BC" w:rsidP="003709BC">
      <w:pPr>
        <w:pStyle w:val="BodyText2"/>
        <w:spacing w:after="0"/>
      </w:pPr>
      <w:r>
        <w:rPr>
          <w:noProof/>
          <w:lang w:val="en-US" w:eastAsia="en-US" w:bidi="ar-SA"/>
        </w:rPr>
        <w:drawing>
          <wp:inline distT="0" distB="0" distL="0" distR="0" wp14:anchorId="314B6345" wp14:editId="342C0E48">
            <wp:extent cx="152400" cy="152400"/>
            <wp:effectExtent l="0" t="0" r="0" b="0"/>
            <wp:docPr id="12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revision</w:t>
      </w:r>
      <w:r>
        <w:rPr>
          <w:rFonts w:cs="Arial"/>
        </w:rPr>
        <w:fldChar w:fldCharType="begin"/>
      </w:r>
      <w:r>
        <w:instrText>XE"</w:instrText>
      </w:r>
      <w:r w:rsidRPr="00413D75">
        <w:rPr>
          <w:rFonts w:cs="Arial"/>
        </w:rPr>
        <w:instrText>revision</w:instrText>
      </w:r>
      <w:r>
        <w:instrText>"</w:instrText>
      </w:r>
      <w:r>
        <w:rPr>
          <w:rFonts w:cs="Arial"/>
        </w:rPr>
        <w:fldChar w:fldCharType="end"/>
      </w:r>
      <w:r>
        <w:t xml:space="preserve"> : </w:t>
      </w:r>
      <w:hyperlink w:anchor="_0f7c58a5015072358fe63df45d6544c4" w:history="1">
        <w:r>
          <w:rPr>
            <w:rStyle w:val="Hyperlink"/>
          </w:rPr>
          <w:t>Primitive Value</w:t>
        </w:r>
      </w:hyperlink>
    </w:p>
    <w:p w14:paraId="3C78CA9E" w14:textId="77777777" w:rsidR="003709BC" w:rsidRDefault="003709BC" w:rsidP="008C7C30">
      <w:pPr>
        <w:pStyle w:val="BodyText"/>
      </w:pPr>
      <w:r>
        <w:t>The revision of a product or good.</w:t>
      </w:r>
    </w:p>
    <w:p w14:paraId="0101ED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F3141B" w14:textId="77777777" w:rsidR="003709BC" w:rsidRDefault="003709BC" w:rsidP="003709BC">
      <w:pPr>
        <w:ind w:left="605" w:hanging="245"/>
      </w:pPr>
      <w:r>
        <w:rPr>
          <w:noProof/>
        </w:rPr>
        <w:drawing>
          <wp:inline distT="0" distB="0" distL="0" distR="0" wp14:anchorId="192CAD2F" wp14:editId="61FCB36C">
            <wp:extent cx="152400" cy="152400"/>
            <wp:effectExtent l="0" t="0" r="0" b="0"/>
            <wp:docPr id="12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5573916"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1E35C7CD" w14:textId="77777777" w:rsidR="003709BC" w:rsidRDefault="003709BC" w:rsidP="008C7C30">
      <w:pPr>
        <w:pStyle w:val="BodyText"/>
      </w:pPr>
      <w:r>
        <w:t>Entity which manufactured or created an item.</w:t>
      </w:r>
    </w:p>
    <w:p w14:paraId="103ECFE7" w14:textId="77777777" w:rsidR="003709BC" w:rsidRDefault="003709BC" w:rsidP="003709BC"/>
    <w:p w14:paraId="54BA8EE2" w14:textId="77777777" w:rsidR="003709BC" w:rsidRDefault="003709BC" w:rsidP="003709BC">
      <w:pPr>
        <w:pStyle w:val="Heading3"/>
        <w:spacing w:after="0"/>
        <w:ind w:left="1080"/>
      </w:pPr>
      <w:bookmarkStart w:id="2715" w:name="_7b9b4956bc5621171048e1a1016b9bf1"/>
      <w:bookmarkStart w:id="2716" w:name="_Toc468649914"/>
      <w:r>
        <w:t>Class Producer</w:t>
      </w:r>
      <w:bookmarkEnd w:id="2715"/>
      <w:r w:rsidRPr="003A31EC">
        <w:rPr>
          <w:rFonts w:cs="Arial"/>
        </w:rPr>
        <w:t xml:space="preserve"> </w:t>
      </w:r>
      <w:r>
        <w:rPr>
          <w:rFonts w:cs="Arial"/>
        </w:rPr>
        <w:fldChar w:fldCharType="begin"/>
      </w:r>
      <w:r>
        <w:instrText>XE"</w:instrText>
      </w:r>
      <w:r w:rsidRPr="00413D75">
        <w:rPr>
          <w:rFonts w:cs="Arial"/>
        </w:rPr>
        <w:instrText>Producer</w:instrText>
      </w:r>
      <w:r>
        <w:instrText>"</w:instrText>
      </w:r>
      <w:r>
        <w:rPr>
          <w:rFonts w:cs="Arial"/>
        </w:rPr>
        <w:fldChar w:fldCharType="end"/>
      </w:r>
      <w:r>
        <w:rPr>
          <w:rFonts w:cs="Arial"/>
        </w:rPr>
        <w:t xml:space="preserve"> &lt;&lt;Role&gt;&gt;</w:t>
      </w:r>
      <w:bookmarkEnd w:id="2716"/>
    </w:p>
    <w:p w14:paraId="14085643" w14:textId="77777777" w:rsidR="003709BC" w:rsidRDefault="003709BC" w:rsidP="003709BC">
      <w:r>
        <w:t xml:space="preserve">Maker of goods or products, usually for sale. Syn: Manufacturer. </w:t>
      </w:r>
      <w:r>
        <w:br/>
        <w:t>[FIBO] Producer: the manufacturer of a product, also called maker.</w:t>
      </w:r>
    </w:p>
    <w:p w14:paraId="1EE1F9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E3B95F5" w14:textId="77777777" w:rsidR="003709BC" w:rsidRDefault="003D454B" w:rsidP="003709BC">
      <w:pPr>
        <w:ind w:left="360"/>
      </w:pPr>
      <w:hyperlink w:anchor="_cb3e1b3790d0f1de0d0eb83e15fc8052" w:history="1">
        <w:r w:rsidR="003709BC">
          <w:rPr>
            <w:rStyle w:val="Hyperlink"/>
          </w:rPr>
          <w:t>Supplier</w:t>
        </w:r>
      </w:hyperlink>
    </w:p>
    <w:p w14:paraId="2EF4CFD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D5496A" w14:textId="77777777" w:rsidR="003709BC" w:rsidRDefault="003709BC" w:rsidP="003709BC">
      <w:pPr>
        <w:ind w:left="605" w:hanging="245"/>
      </w:pPr>
      <w:r>
        <w:rPr>
          <w:noProof/>
        </w:rPr>
        <w:drawing>
          <wp:inline distT="0" distB="0" distL="0" distR="0" wp14:anchorId="367C1DC9" wp14:editId="528F82E8">
            <wp:extent cx="152400" cy="152400"/>
            <wp:effectExtent l="0" t="0" r="0" b="0"/>
            <wp:docPr id="12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6E1BBC"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482AC5ED" w14:textId="77777777" w:rsidR="003709BC" w:rsidRDefault="003709BC" w:rsidP="008C7C30">
      <w:pPr>
        <w:pStyle w:val="BodyText"/>
      </w:pPr>
      <w:r>
        <w:t>A products or good made by a manufacturer.</w:t>
      </w:r>
    </w:p>
    <w:p w14:paraId="2BF7F725" w14:textId="77777777" w:rsidR="003709BC" w:rsidRDefault="003709BC" w:rsidP="003709BC"/>
    <w:p w14:paraId="62D100BC" w14:textId="77777777" w:rsidR="003709BC" w:rsidRDefault="003709BC" w:rsidP="003709BC">
      <w:pPr>
        <w:pStyle w:val="Heading3"/>
        <w:spacing w:after="0"/>
        <w:ind w:left="1080"/>
      </w:pPr>
      <w:bookmarkStart w:id="2717" w:name="_7d2baf8796edd9836c076262121f7068"/>
      <w:bookmarkStart w:id="2718" w:name="_Toc468649915"/>
      <w:r>
        <w:t>Class Product Kind</w:t>
      </w:r>
      <w:bookmarkEnd w:id="2717"/>
      <w:bookmarkEnd w:id="2718"/>
      <w:r w:rsidRPr="003A31EC">
        <w:rPr>
          <w:rFonts w:cs="Arial"/>
        </w:rPr>
        <w:t xml:space="preserve"> </w:t>
      </w:r>
      <w:r>
        <w:rPr>
          <w:rFonts w:cs="Arial"/>
        </w:rPr>
        <w:fldChar w:fldCharType="begin"/>
      </w:r>
      <w:r>
        <w:instrText>XE"</w:instrText>
      </w:r>
      <w:r w:rsidRPr="00413D75">
        <w:rPr>
          <w:rFonts w:cs="Arial"/>
        </w:rPr>
        <w:instrText>Product Kind</w:instrText>
      </w:r>
      <w:r>
        <w:instrText>"</w:instrText>
      </w:r>
      <w:r>
        <w:rPr>
          <w:rFonts w:cs="Arial"/>
        </w:rPr>
        <w:fldChar w:fldCharType="end"/>
      </w:r>
      <w:r>
        <w:rPr>
          <w:rFonts w:cs="Arial"/>
        </w:rPr>
        <w:t xml:space="preserve"> </w:t>
      </w:r>
    </w:p>
    <w:p w14:paraId="07161247" w14:textId="77777777" w:rsidR="003709BC" w:rsidRDefault="003709BC" w:rsidP="003709BC">
      <w:r>
        <w:t>A set of similar items or services produced by or delivered by suppliers.</w:t>
      </w:r>
    </w:p>
    <w:p w14:paraId="74C7E9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5337A5" w14:textId="77777777" w:rsidR="003709BC" w:rsidRDefault="003D454B" w:rsidP="003709BC">
      <w:pPr>
        <w:ind w:left="360"/>
      </w:pPr>
      <w:hyperlink w:anchor="_a09117831b97c480bde825e7cd3696eb" w:history="1">
        <w:r w:rsidR="003709BC">
          <w:rPr>
            <w:rStyle w:val="Hyperlink"/>
          </w:rPr>
          <w:t>Entity Type</w:t>
        </w:r>
      </w:hyperlink>
    </w:p>
    <w:p w14:paraId="778A73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728FEC" w14:textId="77777777" w:rsidR="003709BC" w:rsidRDefault="003709BC" w:rsidP="003709BC">
      <w:pPr>
        <w:ind w:left="605" w:hanging="245"/>
      </w:pPr>
      <w:r>
        <w:rPr>
          <w:noProof/>
        </w:rPr>
        <w:drawing>
          <wp:inline distT="0" distB="0" distL="0" distR="0" wp14:anchorId="669DE4C8" wp14:editId="525EB914">
            <wp:extent cx="152400" cy="152400"/>
            <wp:effectExtent l="0" t="0" r="0" b="0"/>
            <wp:docPr id="12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3e9312f8834398af764904c687afb6e1" w:history="1">
        <w:r>
          <w:rPr>
            <w:rStyle w:val="Hyperlink"/>
          </w:rPr>
          <w:t>Individual Product</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6708184A" w14:textId="77777777" w:rsidR="003709BC" w:rsidRDefault="003709BC" w:rsidP="003709BC">
      <w:pPr>
        <w:ind w:left="605" w:hanging="245"/>
      </w:pPr>
      <w:r>
        <w:rPr>
          <w:noProof/>
        </w:rPr>
        <w:drawing>
          <wp:inline distT="0" distB="0" distL="0" distR="0" wp14:anchorId="16EF07BD" wp14:editId="6B089E79">
            <wp:extent cx="152400" cy="152400"/>
            <wp:effectExtent l="0" t="0" r="0" b="0"/>
            <wp:docPr id="12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3C98BAA1"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4A3C93F8" w14:textId="77777777" w:rsidR="003709BC" w:rsidRDefault="003709BC" w:rsidP="008C7C30">
      <w:pPr>
        <w:pStyle w:val="BodyText"/>
      </w:pPr>
      <w:r>
        <w:t>Manufacturer of a product line</w:t>
      </w:r>
    </w:p>
    <w:p w14:paraId="11057700" w14:textId="77777777" w:rsidR="003709BC" w:rsidRDefault="003709BC" w:rsidP="003709BC"/>
    <w:p w14:paraId="19B2EFAD" w14:textId="77777777" w:rsidR="003709BC" w:rsidRDefault="003709BC" w:rsidP="003709BC">
      <w:pPr>
        <w:pStyle w:val="Heading3"/>
        <w:spacing w:after="0"/>
        <w:ind w:left="1080"/>
      </w:pPr>
      <w:bookmarkStart w:id="2719" w:name="_a0885ac107ca9474b5d5b09891d2af00"/>
      <w:bookmarkStart w:id="2720" w:name="_Toc468649916"/>
      <w:r>
        <w:t>Association Class Product Line of Supplier</w:t>
      </w:r>
      <w:bookmarkEnd w:id="2719"/>
      <w:r w:rsidRPr="003A31EC">
        <w:rPr>
          <w:rFonts w:cs="Arial"/>
        </w:rPr>
        <w:t xml:space="preserve"> </w:t>
      </w:r>
      <w:r>
        <w:rPr>
          <w:rFonts w:cs="Arial"/>
        </w:rPr>
        <w:fldChar w:fldCharType="begin"/>
      </w:r>
      <w:r>
        <w:instrText>XE"</w:instrText>
      </w:r>
      <w:r w:rsidRPr="00413D75">
        <w:rPr>
          <w:rFonts w:cs="Arial"/>
        </w:rPr>
        <w:instrText>Product Line of Supplier</w:instrText>
      </w:r>
      <w:r>
        <w:instrText>"</w:instrText>
      </w:r>
      <w:r>
        <w:rPr>
          <w:rFonts w:cs="Arial"/>
        </w:rPr>
        <w:fldChar w:fldCharType="end"/>
      </w:r>
      <w:r>
        <w:rPr>
          <w:rFonts w:cs="Arial"/>
        </w:rPr>
        <w:t xml:space="preserve"> &lt;&lt;Relationship&gt;&gt;</w:t>
      </w:r>
      <w:bookmarkEnd w:id="2720"/>
    </w:p>
    <w:p w14:paraId="00A18DED" w14:textId="77777777" w:rsidR="003709BC" w:rsidRDefault="003709BC" w:rsidP="003709BC">
      <w:r>
        <w:t>A kind of product or service offered by a supplier.</w:t>
      </w:r>
    </w:p>
    <w:p w14:paraId="50CE7AEA" w14:textId="77777777" w:rsidR="003709BC" w:rsidRDefault="003709BC" w:rsidP="003709BC">
      <w:pPr>
        <w:jc w:val="center"/>
      </w:pPr>
      <w:r>
        <w:rPr>
          <w:noProof/>
        </w:rPr>
        <w:drawing>
          <wp:inline distT="0" distB="0" distL="0" distR="0" wp14:anchorId="44B4665E" wp14:editId="57C7F8E4">
            <wp:extent cx="5267325" cy="2781300"/>
            <wp:effectExtent l="0" t="0" r="0" b="0"/>
            <wp:docPr id="1292" name="Picture -1518517924.emf" descr="-15185179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1518517924.emf"/>
                    <pic:cNvPicPr/>
                  </pic:nvPicPr>
                  <pic:blipFill>
                    <a:blip r:embed="rId232" cstate="print"/>
                    <a:stretch>
                      <a:fillRect/>
                    </a:stretch>
                  </pic:blipFill>
                  <pic:spPr>
                    <a:xfrm>
                      <a:off x="0" y="0"/>
                      <a:ext cx="5267325" cy="2781300"/>
                    </a:xfrm>
                    <a:prstGeom prst="rect">
                      <a:avLst/>
                    </a:prstGeom>
                  </pic:spPr>
                </pic:pic>
              </a:graphicData>
            </a:graphic>
          </wp:inline>
        </w:drawing>
      </w:r>
    </w:p>
    <w:p w14:paraId="1C4E373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 Line of Supplier</w:t>
      </w:r>
    </w:p>
    <w:p w14:paraId="7FA997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82C4EAB" w14:textId="77777777" w:rsidR="003709BC" w:rsidRDefault="003D454B" w:rsidP="003709BC">
      <w:pPr>
        <w:ind w:left="360"/>
      </w:pPr>
      <w:hyperlink w:anchor="_e33780607cd553fb55b8907600848b66" w:history="1">
        <w:r w:rsidR="003709BC">
          <w:rPr>
            <w:rStyle w:val="Hyperlink"/>
          </w:rPr>
          <w:t>Impact</w:t>
        </w:r>
      </w:hyperlink>
    </w:p>
    <w:p w14:paraId="46D2BD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CF0114" w14:textId="77777777" w:rsidR="003709BC" w:rsidRDefault="003709BC" w:rsidP="003709BC">
      <w:pPr>
        <w:ind w:firstLine="720"/>
      </w:pPr>
      <w:r>
        <w:rPr>
          <w:noProof/>
        </w:rPr>
        <w:drawing>
          <wp:inline distT="0" distB="0" distL="0" distR="0" wp14:anchorId="2DA42D61" wp14:editId="0E6DA0F5">
            <wp:extent cx="152400" cy="152400"/>
            <wp:effectExtent l="0" t="0" r="0" b="0"/>
            <wp:docPr id="12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9692D44" w14:textId="77777777" w:rsidR="003709BC" w:rsidRDefault="003709BC" w:rsidP="008C7C30">
      <w:pPr>
        <w:pStyle w:val="BodyText"/>
      </w:pPr>
      <w:r>
        <w:t>Product line provided by a manufacturer.</w:t>
      </w:r>
    </w:p>
    <w:p w14:paraId="42FA4ABE" w14:textId="77777777" w:rsidR="003709BC" w:rsidRDefault="003709BC" w:rsidP="003709BC">
      <w:pPr>
        <w:ind w:firstLine="720"/>
      </w:pPr>
      <w:r>
        <w:rPr>
          <w:noProof/>
        </w:rPr>
        <w:drawing>
          <wp:inline distT="0" distB="0" distL="0" distR="0" wp14:anchorId="1EC48BC1" wp14:editId="75324027">
            <wp:extent cx="152400" cy="152400"/>
            <wp:effectExtent l="0" t="0" r="0" b="0"/>
            <wp:docPr id="12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1227FA" w14:textId="77777777" w:rsidR="003709BC" w:rsidRDefault="003709BC" w:rsidP="008C7C30">
      <w:pPr>
        <w:pStyle w:val="BodyText"/>
      </w:pPr>
      <w:r>
        <w:t>Manufacturer of a product line</w:t>
      </w:r>
    </w:p>
    <w:p w14:paraId="2E946A34" w14:textId="77777777" w:rsidR="003709BC" w:rsidRDefault="003709BC" w:rsidP="003709BC"/>
    <w:p w14:paraId="0EBB1234" w14:textId="77777777" w:rsidR="003709BC" w:rsidRDefault="003709BC" w:rsidP="003709BC">
      <w:pPr>
        <w:pStyle w:val="Heading3"/>
        <w:spacing w:after="0"/>
        <w:ind w:left="1080"/>
      </w:pPr>
      <w:bookmarkStart w:id="2721" w:name="_26518cbebe4bd9f176cb152cacd8f769"/>
      <w:bookmarkStart w:id="2722" w:name="_Toc468649917"/>
      <w:r>
        <w:t>Association Class Production</w:t>
      </w:r>
      <w:bookmarkEnd w:id="2721"/>
      <w:r w:rsidRPr="003A31EC">
        <w:rPr>
          <w:rFonts w:cs="Arial"/>
        </w:rPr>
        <w:t xml:space="preserve"> </w:t>
      </w:r>
      <w:r>
        <w:rPr>
          <w:rFonts w:cs="Arial"/>
        </w:rPr>
        <w:fldChar w:fldCharType="begin"/>
      </w:r>
      <w:r>
        <w:instrText>XE"</w:instrText>
      </w:r>
      <w:r w:rsidRPr="00413D75">
        <w:rPr>
          <w:rFonts w:cs="Arial"/>
        </w:rPr>
        <w:instrText>Production</w:instrText>
      </w:r>
      <w:r>
        <w:instrText>"</w:instrText>
      </w:r>
      <w:r>
        <w:rPr>
          <w:rFonts w:cs="Arial"/>
        </w:rPr>
        <w:fldChar w:fldCharType="end"/>
      </w:r>
      <w:r>
        <w:rPr>
          <w:rFonts w:cs="Arial"/>
        </w:rPr>
        <w:t xml:space="preserve"> &lt;&lt;Relationship&gt;&gt;</w:t>
      </w:r>
      <w:bookmarkEnd w:id="2722"/>
    </w:p>
    <w:p w14:paraId="39B6090B" w14:textId="77777777" w:rsidR="003709BC" w:rsidRDefault="003709BC" w:rsidP="003709BC">
      <w:r>
        <w:t>The making of a &lt;produced&gt; thing &lt;produced by&gt; a producer.</w:t>
      </w:r>
    </w:p>
    <w:p w14:paraId="1785AEA9" w14:textId="77777777" w:rsidR="003709BC" w:rsidRDefault="003709BC" w:rsidP="003709BC">
      <w:pPr>
        <w:jc w:val="center"/>
      </w:pPr>
      <w:r>
        <w:rPr>
          <w:noProof/>
        </w:rPr>
        <w:drawing>
          <wp:inline distT="0" distB="0" distL="0" distR="0" wp14:anchorId="23D41E97" wp14:editId="1BA65B9A">
            <wp:extent cx="5191125" cy="2714625"/>
            <wp:effectExtent l="0" t="0" r="0" b="0"/>
            <wp:docPr id="1298" name="Picture -474059382.emf" descr="-4740593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474059382.emf"/>
                    <pic:cNvPicPr/>
                  </pic:nvPicPr>
                  <pic:blipFill>
                    <a:blip r:embed="rId233" cstate="print"/>
                    <a:stretch>
                      <a:fillRect/>
                    </a:stretch>
                  </pic:blipFill>
                  <pic:spPr>
                    <a:xfrm>
                      <a:off x="0" y="0"/>
                      <a:ext cx="5191125" cy="2714625"/>
                    </a:xfrm>
                    <a:prstGeom prst="rect">
                      <a:avLst/>
                    </a:prstGeom>
                  </pic:spPr>
                </pic:pic>
              </a:graphicData>
            </a:graphic>
          </wp:inline>
        </w:drawing>
      </w:r>
    </w:p>
    <w:p w14:paraId="7E8A3DB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Production</w:t>
      </w:r>
    </w:p>
    <w:p w14:paraId="186DA74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1B687D6" w14:textId="77777777" w:rsidR="003709BC" w:rsidRDefault="003D454B"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1285F60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83D64B5" w14:textId="77777777" w:rsidR="003709BC" w:rsidRDefault="003709BC" w:rsidP="003709BC">
      <w:pPr>
        <w:ind w:firstLine="720"/>
      </w:pPr>
      <w:r>
        <w:rPr>
          <w:noProof/>
        </w:rPr>
        <w:drawing>
          <wp:inline distT="0" distB="0" distL="0" distR="0" wp14:anchorId="5814E721" wp14:editId="34F3C211">
            <wp:extent cx="152400" cy="152400"/>
            <wp:effectExtent l="0" t="0" r="0" b="0"/>
            <wp:docPr id="13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64D43A1" w14:textId="77777777" w:rsidR="003709BC" w:rsidRDefault="003709BC" w:rsidP="008C7C30">
      <w:pPr>
        <w:pStyle w:val="BodyText"/>
      </w:pPr>
      <w:r>
        <w:t>Entity which manufactured or created an item.</w:t>
      </w:r>
    </w:p>
    <w:p w14:paraId="7D284316" w14:textId="77777777" w:rsidR="003709BC" w:rsidRDefault="003709BC" w:rsidP="003709BC">
      <w:pPr>
        <w:ind w:firstLine="720"/>
      </w:pPr>
      <w:r>
        <w:rPr>
          <w:noProof/>
        </w:rPr>
        <w:drawing>
          <wp:inline distT="0" distB="0" distL="0" distR="0" wp14:anchorId="0668E14B" wp14:editId="0097A8EE">
            <wp:extent cx="152400" cy="152400"/>
            <wp:effectExtent l="0" t="0" r="0" b="0"/>
            <wp:docPr id="13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CA2ADC3" w14:textId="77777777" w:rsidR="003709BC" w:rsidRDefault="003709BC" w:rsidP="008C7C30">
      <w:pPr>
        <w:pStyle w:val="BodyText"/>
      </w:pPr>
      <w:r>
        <w:t>A products or good made by a manufacturer.</w:t>
      </w:r>
    </w:p>
    <w:p w14:paraId="57F0D49A" w14:textId="77777777" w:rsidR="003709BC" w:rsidRDefault="003709BC" w:rsidP="003709BC"/>
    <w:p w14:paraId="4D18EBB7" w14:textId="77777777" w:rsidR="003709BC" w:rsidRDefault="003709BC" w:rsidP="003709BC">
      <w:pPr>
        <w:pStyle w:val="Heading3"/>
        <w:spacing w:after="0"/>
        <w:ind w:left="1080"/>
      </w:pPr>
      <w:bookmarkStart w:id="2723" w:name="_2660bb5b89cd956b2c7d24d999fab188"/>
      <w:bookmarkStart w:id="2724" w:name="_Toc468649918"/>
      <w:r>
        <w:t>Association Class Providing</w:t>
      </w:r>
      <w:bookmarkEnd w:id="2723"/>
      <w:r w:rsidRPr="003A31EC">
        <w:rPr>
          <w:rFonts w:cs="Arial"/>
        </w:rPr>
        <w:t xml:space="preserve"> </w:t>
      </w:r>
      <w:r>
        <w:rPr>
          <w:rFonts w:cs="Arial"/>
        </w:rPr>
        <w:fldChar w:fldCharType="begin"/>
      </w:r>
      <w:r>
        <w:instrText>XE"</w:instrText>
      </w:r>
      <w:r w:rsidRPr="00413D75">
        <w:rPr>
          <w:rFonts w:cs="Arial"/>
        </w:rPr>
        <w:instrText>Providing</w:instrText>
      </w:r>
      <w:r>
        <w:instrText>"</w:instrText>
      </w:r>
      <w:r>
        <w:rPr>
          <w:rFonts w:cs="Arial"/>
        </w:rPr>
        <w:fldChar w:fldCharType="end"/>
      </w:r>
      <w:r>
        <w:rPr>
          <w:rFonts w:cs="Arial"/>
        </w:rPr>
        <w:t xml:space="preserve"> &lt;&lt;Relationship&gt;&gt;</w:t>
      </w:r>
      <w:bookmarkEnd w:id="2724"/>
    </w:p>
    <w:p w14:paraId="5017A82B" w14:textId="77777777" w:rsidR="003709BC" w:rsidRDefault="003709BC" w:rsidP="003709BC">
      <w:r>
        <w:t>The providing of a product or service to a consumer.</w:t>
      </w:r>
      <w:r>
        <w:br/>
        <w:t>[FIBO] supplies</w:t>
      </w:r>
    </w:p>
    <w:p w14:paraId="369B478C" w14:textId="77777777" w:rsidR="003709BC" w:rsidRDefault="003709BC" w:rsidP="003709BC">
      <w:pPr>
        <w:jc w:val="center"/>
      </w:pPr>
      <w:r>
        <w:rPr>
          <w:noProof/>
        </w:rPr>
        <w:drawing>
          <wp:inline distT="0" distB="0" distL="0" distR="0" wp14:anchorId="55386C28" wp14:editId="709A0F20">
            <wp:extent cx="5876925" cy="3095625"/>
            <wp:effectExtent l="0" t="0" r="0" b="0"/>
            <wp:docPr id="1304" name="Picture -1191721846.emf" descr="-11917218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1191721846.emf"/>
                    <pic:cNvPicPr/>
                  </pic:nvPicPr>
                  <pic:blipFill>
                    <a:blip r:embed="rId234" cstate="print"/>
                    <a:stretch>
                      <a:fillRect/>
                    </a:stretch>
                  </pic:blipFill>
                  <pic:spPr>
                    <a:xfrm>
                      <a:off x="0" y="0"/>
                      <a:ext cx="5876925" cy="3095625"/>
                    </a:xfrm>
                    <a:prstGeom prst="rect">
                      <a:avLst/>
                    </a:prstGeom>
                  </pic:spPr>
                </pic:pic>
              </a:graphicData>
            </a:graphic>
          </wp:inline>
        </w:drawing>
      </w:r>
    </w:p>
    <w:p w14:paraId="7E149C1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Providing</w:t>
      </w:r>
    </w:p>
    <w:p w14:paraId="77B56DE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463CD2" w14:textId="77777777" w:rsidR="003709BC" w:rsidRDefault="003D454B"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4F97E8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1B306C7" w14:textId="77777777" w:rsidR="003709BC" w:rsidRDefault="003709BC" w:rsidP="003709BC">
      <w:pPr>
        <w:ind w:firstLine="720"/>
      </w:pPr>
      <w:r>
        <w:rPr>
          <w:noProof/>
        </w:rPr>
        <w:drawing>
          <wp:inline distT="0" distB="0" distL="0" distR="0" wp14:anchorId="614326B3" wp14:editId="68308667">
            <wp:extent cx="152400" cy="152400"/>
            <wp:effectExtent l="0" t="0" r="0" b="0"/>
            <wp:docPr id="13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C17C082" w14:textId="77777777" w:rsidR="003709BC" w:rsidRDefault="003709BC" w:rsidP="008C7C30">
      <w:pPr>
        <w:pStyle w:val="BodyText"/>
      </w:pPr>
      <w:r>
        <w:t>Supplier of a product or service.</w:t>
      </w:r>
      <w:r>
        <w:br/>
        <w:t>[FIBO] isSuppliedBy</w:t>
      </w:r>
    </w:p>
    <w:p w14:paraId="56410840" w14:textId="77777777" w:rsidR="003709BC" w:rsidRDefault="003709BC" w:rsidP="003709BC">
      <w:pPr>
        <w:ind w:firstLine="720"/>
      </w:pPr>
      <w:r>
        <w:rPr>
          <w:noProof/>
        </w:rPr>
        <w:drawing>
          <wp:inline distT="0" distB="0" distL="0" distR="0" wp14:anchorId="28A11468" wp14:editId="46989E57">
            <wp:extent cx="152400" cy="152400"/>
            <wp:effectExtent l="0" t="0" r="0" b="0"/>
            <wp:docPr id="13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E674F7" w14:textId="77777777" w:rsidR="003709BC" w:rsidRDefault="003709BC" w:rsidP="008C7C30">
      <w:pPr>
        <w:pStyle w:val="BodyText"/>
      </w:pPr>
      <w:r>
        <w:t>Consumer who receives a product or service.</w:t>
      </w:r>
    </w:p>
    <w:p w14:paraId="7F21E8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F15A42" w14:textId="77777777" w:rsidR="003709BC" w:rsidRDefault="003709BC" w:rsidP="003709BC">
      <w:pPr>
        <w:ind w:left="605" w:hanging="245"/>
      </w:pPr>
      <w:r>
        <w:rPr>
          <w:noProof/>
        </w:rPr>
        <w:drawing>
          <wp:inline distT="0" distB="0" distL="0" distR="0" wp14:anchorId="67FF5129" wp14:editId="48D97EC4">
            <wp:extent cx="152400" cy="152400"/>
            <wp:effectExtent l="0" t="0" r="0" b="0"/>
            <wp:docPr id="13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provides product</w:t>
      </w:r>
      <w:r>
        <w:rPr>
          <w:rFonts w:cs="Arial"/>
        </w:rPr>
        <w:fldChar w:fldCharType="begin"/>
      </w:r>
      <w:r>
        <w:instrText>XE"</w:instrText>
      </w:r>
      <w:r w:rsidRPr="00413D75">
        <w:rPr>
          <w:rFonts w:cs="Arial"/>
        </w:rPr>
        <w:instrText>provides product</w:instrText>
      </w:r>
      <w:r>
        <w:instrText>"</w:instrText>
      </w:r>
      <w:r>
        <w:rPr>
          <w:rFonts w:cs="Arial"/>
        </w:rPr>
        <w:fldChar w:fldCharType="end"/>
      </w:r>
      <w:r>
        <w:t xml:space="preserve"> : </w:t>
      </w:r>
      <w:hyperlink w:anchor="_3e9312f8834398af764904c687afb6e1" w:history="1">
        <w:r>
          <w:rPr>
            <w:rStyle w:val="Hyperlink"/>
          </w:rPr>
          <w:t>Individual Product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0207C8E" w14:textId="77777777" w:rsidR="003709BC" w:rsidRDefault="003709BC" w:rsidP="008C7C30">
      <w:pPr>
        <w:pStyle w:val="BodyText"/>
      </w:pPr>
      <w:r>
        <w:t>The products provided to &lt;provides product to&gt; by &lt;provided by&gt;.</w:t>
      </w:r>
    </w:p>
    <w:p w14:paraId="4957209D" w14:textId="77777777" w:rsidR="003709BC" w:rsidRDefault="003709BC" w:rsidP="003709BC"/>
    <w:p w14:paraId="2E8AF663" w14:textId="77777777" w:rsidR="003709BC" w:rsidRDefault="003709BC" w:rsidP="003709BC">
      <w:pPr>
        <w:pStyle w:val="Heading3"/>
        <w:spacing w:after="0"/>
        <w:ind w:left="1080"/>
      </w:pPr>
      <w:bookmarkStart w:id="2725" w:name="_52f32109da545b2d2f98cbe37a32ed12"/>
      <w:bookmarkStart w:id="2726" w:name="_Toc468649919"/>
      <w:r>
        <w:t>Class Serial Number</w:t>
      </w:r>
      <w:bookmarkEnd w:id="2725"/>
      <w:r w:rsidRPr="003A31EC">
        <w:rPr>
          <w:rFonts w:cs="Arial"/>
        </w:rPr>
        <w:t xml:space="preserve"> </w:t>
      </w:r>
      <w:r>
        <w:rPr>
          <w:rFonts w:cs="Arial"/>
        </w:rPr>
        <w:fldChar w:fldCharType="begin"/>
      </w:r>
      <w:r>
        <w:instrText>XE"</w:instrText>
      </w:r>
      <w:r w:rsidRPr="00413D75">
        <w:rPr>
          <w:rFonts w:cs="Arial"/>
        </w:rPr>
        <w:instrText>Serial Number</w:instrText>
      </w:r>
      <w:r>
        <w:instrText>"</w:instrText>
      </w:r>
      <w:r>
        <w:rPr>
          <w:rFonts w:cs="Arial"/>
        </w:rPr>
        <w:fldChar w:fldCharType="end"/>
      </w:r>
      <w:r>
        <w:rPr>
          <w:rFonts w:cs="Arial"/>
        </w:rPr>
        <w:t xml:space="preserve"> &lt;&lt;Value&gt;&gt;</w:t>
      </w:r>
      <w:bookmarkEnd w:id="2726"/>
    </w:p>
    <w:p w14:paraId="241AF528" w14:textId="77777777" w:rsidR="003709BC" w:rsidRDefault="003709BC" w:rsidP="003709BC">
      <w:r>
        <w:t>An identifier of an item provided by its producer or supplier.</w:t>
      </w:r>
    </w:p>
    <w:p w14:paraId="393BB40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2776397" w14:textId="77777777" w:rsidR="003709BC" w:rsidRDefault="003D454B" w:rsidP="003709BC">
      <w:pPr>
        <w:ind w:left="360"/>
      </w:pPr>
      <w:hyperlink w:anchor="_42639640ba829dc74baf2a96ac6d9829" w:history="1">
        <w:r w:rsidR="003709BC">
          <w:rPr>
            <w:rStyle w:val="Hyperlink"/>
          </w:rPr>
          <w:t>Managed Item Identifier</w:t>
        </w:r>
      </w:hyperlink>
      <w:r w:rsidR="003709BC">
        <w:t xml:space="preserve">, </w:t>
      </w:r>
      <w:hyperlink w:anchor="_c9d4914a019b89a37f1f18103ebaf817" w:history="1">
        <w:r w:rsidR="003709BC">
          <w:rPr>
            <w:rStyle w:val="Hyperlink"/>
          </w:rPr>
          <w:t>Unique Text Identifier</w:t>
        </w:r>
      </w:hyperlink>
    </w:p>
    <w:p w14:paraId="79345D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903AD7A" w14:textId="77777777" w:rsidR="003709BC" w:rsidRDefault="003709BC" w:rsidP="003709BC">
      <w:pPr>
        <w:ind w:left="605" w:hanging="245"/>
      </w:pPr>
      <w:r>
        <w:rPr>
          <w:noProof/>
        </w:rPr>
        <w:drawing>
          <wp:inline distT="0" distB="0" distL="0" distR="0" wp14:anchorId="5AE0FC1E" wp14:editId="0434FFB7">
            <wp:extent cx="152400" cy="152400"/>
            <wp:effectExtent l="0" t="0" r="0" b="0"/>
            <wp:docPr id="13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e9312f8834398af764904c687afb6e1" w:history="1">
        <w:r>
          <w:rPr>
            <w:rStyle w:val="Hyperlink"/>
          </w:rPr>
          <w:t>Individual Product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4D2308A5" w14:textId="77777777" w:rsidR="003709BC" w:rsidRDefault="003709BC" w:rsidP="003709BC"/>
    <w:p w14:paraId="540F8E49" w14:textId="77777777" w:rsidR="003709BC" w:rsidRDefault="003709BC" w:rsidP="003709BC">
      <w:pPr>
        <w:pStyle w:val="Heading3"/>
        <w:spacing w:after="0"/>
        <w:ind w:left="1080"/>
      </w:pPr>
      <w:bookmarkStart w:id="2727" w:name="_cb3e1b3790d0f1de0d0eb83e15fc8052"/>
      <w:bookmarkStart w:id="2728" w:name="_Toc468649920"/>
      <w:r>
        <w:t>Class Supplier</w:t>
      </w:r>
      <w:bookmarkEnd w:id="2727"/>
      <w:r w:rsidRPr="003A31EC">
        <w:rPr>
          <w:rFonts w:cs="Arial"/>
        </w:rPr>
        <w:t xml:space="preserve"> </w:t>
      </w:r>
      <w:r>
        <w:rPr>
          <w:rFonts w:cs="Arial"/>
        </w:rPr>
        <w:fldChar w:fldCharType="begin"/>
      </w:r>
      <w:r>
        <w:instrText>XE"</w:instrText>
      </w:r>
      <w:r w:rsidRPr="00413D75">
        <w:rPr>
          <w:rFonts w:cs="Arial"/>
        </w:rPr>
        <w:instrText>Supplier</w:instrText>
      </w:r>
      <w:r>
        <w:instrText>"</w:instrText>
      </w:r>
      <w:r>
        <w:rPr>
          <w:rFonts w:cs="Arial"/>
        </w:rPr>
        <w:fldChar w:fldCharType="end"/>
      </w:r>
      <w:r>
        <w:rPr>
          <w:rFonts w:cs="Arial"/>
        </w:rPr>
        <w:t xml:space="preserve"> &lt;&lt;Role&gt;&gt;</w:t>
      </w:r>
      <w:bookmarkEnd w:id="2728"/>
    </w:p>
    <w:p w14:paraId="73D27962" w14:textId="77777777" w:rsidR="003709BC" w:rsidRDefault="003709BC" w:rsidP="003709BC">
      <w:r>
        <w:t>A person or organization that sells products or services.</w:t>
      </w:r>
      <w:r>
        <w:br/>
        <w:t>[FIBO] a party that supplies goods or services</w:t>
      </w:r>
    </w:p>
    <w:p w14:paraId="6C878F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A84897" w14:textId="77777777" w:rsidR="003709BC" w:rsidRDefault="003D454B" w:rsidP="003709BC">
      <w:pPr>
        <w:ind w:left="360"/>
      </w:pPr>
      <w:hyperlink w:anchor="_98dc776c0c33f3d31feb4b2ebb61522f" w:history="1">
        <w:r w:rsidR="003709BC">
          <w:rPr>
            <w:rStyle w:val="Hyperlink"/>
          </w:rPr>
          <w:t>Social Agent</w:t>
        </w:r>
      </w:hyperlink>
    </w:p>
    <w:p w14:paraId="7DF5A1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35DAEC" w14:textId="77777777" w:rsidR="003709BC" w:rsidRDefault="003709BC" w:rsidP="003709BC">
      <w:pPr>
        <w:ind w:left="605" w:hanging="245"/>
      </w:pPr>
      <w:r>
        <w:rPr>
          <w:noProof/>
        </w:rPr>
        <w:drawing>
          <wp:inline distT="0" distB="0" distL="0" distR="0" wp14:anchorId="0042C9C7" wp14:editId="1D4396E9">
            <wp:extent cx="152400" cy="152400"/>
            <wp:effectExtent l="0" t="0" r="0" b="0"/>
            <wp:docPr id="13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41C6EF8"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61D9F4C3" w14:textId="77777777" w:rsidR="003709BC" w:rsidRDefault="003709BC" w:rsidP="008C7C30">
      <w:pPr>
        <w:pStyle w:val="BodyText"/>
      </w:pPr>
      <w:r>
        <w:t>Product line provided by a manufacturer.</w:t>
      </w:r>
    </w:p>
    <w:p w14:paraId="018FC06C" w14:textId="77777777" w:rsidR="003709BC" w:rsidRDefault="003709BC" w:rsidP="003709BC">
      <w:pPr>
        <w:ind w:left="605" w:hanging="245"/>
      </w:pPr>
      <w:r>
        <w:rPr>
          <w:noProof/>
        </w:rPr>
        <w:drawing>
          <wp:inline distT="0" distB="0" distL="0" distR="0" wp14:anchorId="4501244A" wp14:editId="57DA0339">
            <wp:extent cx="152400" cy="152400"/>
            <wp:effectExtent l="0" t="0" r="0" b="0"/>
            <wp:docPr id="13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2D5B213"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5B1D3747" w14:textId="77777777" w:rsidR="003709BC" w:rsidRDefault="003709BC" w:rsidP="008C7C30">
      <w:pPr>
        <w:pStyle w:val="BodyText"/>
      </w:pPr>
      <w:r>
        <w:t>Consumer who receives a product or service.</w:t>
      </w:r>
    </w:p>
    <w:p w14:paraId="0ADE82DC" w14:textId="77777777" w:rsidR="003709BC" w:rsidRDefault="003709BC" w:rsidP="003709BC"/>
    <w:p w14:paraId="154EF7E8" w14:textId="77777777" w:rsidR="003709BC" w:rsidRDefault="003709BC" w:rsidP="003709BC">
      <w:pPr>
        <w:spacing w:after="200" w:line="276" w:lineRule="auto"/>
        <w:rPr>
          <w:b/>
          <w:bCs/>
          <w:color w:val="365F91"/>
          <w:sz w:val="40"/>
          <w:szCs w:val="40"/>
        </w:rPr>
      </w:pPr>
      <w:r>
        <w:br w:type="page"/>
      </w:r>
    </w:p>
    <w:p w14:paraId="11894BC9" w14:textId="77777777" w:rsidR="003709BC" w:rsidRPr="00F60D0E" w:rsidRDefault="003709BC" w:rsidP="008C7C30">
      <w:pPr>
        <w:pStyle w:val="BodyText"/>
      </w:pPr>
    </w:p>
    <w:p w14:paraId="781ED802" w14:textId="7C1F40E4" w:rsidR="002A6045" w:rsidRDefault="002A6045" w:rsidP="002A6045">
      <w:pPr>
        <w:pStyle w:val="Heading1"/>
      </w:pPr>
      <w:bookmarkStart w:id="2729" w:name="_Toc468649921"/>
      <w:r>
        <w:t>STIX Mapping Specification (Normative)</w:t>
      </w:r>
      <w:bookmarkEnd w:id="1662"/>
      <w:bookmarkEnd w:id="1663"/>
      <w:bookmarkEnd w:id="2729"/>
    </w:p>
    <w:p w14:paraId="5251BC16" w14:textId="48ADE988" w:rsidR="002A6045" w:rsidRDefault="002A6045" w:rsidP="002A6045">
      <w:pPr>
        <w:pStyle w:val="Heading2"/>
      </w:pPr>
      <w:bookmarkStart w:id="2730" w:name="_Toc450313899"/>
      <w:bookmarkStart w:id="2731" w:name="_Toc468649922"/>
      <w:r>
        <w:t>How STIX is represented</w:t>
      </w:r>
      <w:bookmarkEnd w:id="1664"/>
      <w:bookmarkEnd w:id="2730"/>
      <w:bookmarkEnd w:id="2731"/>
    </w:p>
    <w:p w14:paraId="24A97F78" w14:textId="0CF213DD" w:rsidR="002A6045" w:rsidRDefault="002A6045" w:rsidP="008C7C30">
      <w:pPr>
        <w:pStyle w:val="BodyText"/>
      </w:pPr>
      <w:r>
        <w:t xml:space="preserve">STIX </w:t>
      </w:r>
      <w:r w:rsidR="001C088F">
        <w:t xml:space="preserve">1.2 </w:t>
      </w:r>
      <w:r>
        <w:t>is represented as a UML model imported from the STIX XML schema</w:t>
      </w:r>
      <w:r w:rsidR="00EF7ADE">
        <w:t xml:space="preserve"> using an off-the-shelf UML tool and the Eclipse profile for XML schema</w:t>
      </w:r>
      <w:r w:rsidR="00CC3265">
        <w:t>.</w:t>
      </w:r>
      <w:r w:rsidR="001C088F">
        <w:t xml:space="preserve"> </w:t>
      </w:r>
      <w:r w:rsidR="00CC3265">
        <w:t>T</w:t>
      </w:r>
      <w:r w:rsidR="001C088F">
        <w:t>his model is in the machine readable artifacts as “Stix12</w:t>
      </w:r>
      <w:r w:rsidR="00CC3265">
        <w:t>.</w:t>
      </w:r>
      <w:r w:rsidR="001C088F">
        <w:t>”</w:t>
      </w:r>
      <w:r>
        <w:t xml:space="preserve"> Mappings are then made between UML models. </w:t>
      </w:r>
    </w:p>
    <w:p w14:paraId="158BF284" w14:textId="1FBFA89A" w:rsidR="005E6B8E" w:rsidRDefault="005E6B8E" w:rsidP="005E6B8E">
      <w:pPr>
        <w:pStyle w:val="Heading2"/>
        <w:rPr>
          <w:lang w:val="en-US"/>
        </w:rPr>
      </w:pPr>
      <w:bookmarkStart w:id="2732" w:name="_Toc450313900"/>
      <w:bookmarkStart w:id="2733" w:name="_Toc468649923"/>
      <w:r>
        <w:rPr>
          <w:lang w:val="en-US"/>
        </w:rPr>
        <w:t xml:space="preserve">Generic </w:t>
      </w:r>
      <w:r w:rsidR="00EF7ADE">
        <w:rPr>
          <w:lang w:val="en-US"/>
        </w:rPr>
        <w:t xml:space="preserve">STIX </w:t>
      </w:r>
      <w:r w:rsidR="00CC3265">
        <w:rPr>
          <w:lang w:val="en-US"/>
        </w:rPr>
        <w:t>M</w:t>
      </w:r>
      <w:r>
        <w:rPr>
          <w:lang w:val="en-US"/>
        </w:rPr>
        <w:t xml:space="preserve">apping </w:t>
      </w:r>
      <w:r w:rsidR="00CC3265">
        <w:rPr>
          <w:lang w:val="en-US"/>
        </w:rPr>
        <w:t>R</w:t>
      </w:r>
      <w:r>
        <w:rPr>
          <w:lang w:val="en-US"/>
        </w:rPr>
        <w:t xml:space="preserve">ules and </w:t>
      </w:r>
      <w:r w:rsidR="00CC3265">
        <w:rPr>
          <w:lang w:val="en-US"/>
        </w:rPr>
        <w:t>C</w:t>
      </w:r>
      <w:r>
        <w:rPr>
          <w:lang w:val="en-US"/>
        </w:rPr>
        <w:t>onventions</w:t>
      </w:r>
      <w:bookmarkEnd w:id="2732"/>
      <w:bookmarkEnd w:id="2733"/>
    </w:p>
    <w:p w14:paraId="34E37637" w14:textId="73A7478F" w:rsidR="005E6B8E" w:rsidRDefault="005E6B8E" w:rsidP="008C7C30">
      <w:pPr>
        <w:pStyle w:val="BodyText"/>
      </w:pPr>
      <w:r>
        <w:t xml:space="preserve">The mapping specification below specifies the semantic relationships between </w:t>
      </w:r>
      <w:r w:rsidR="00EF7ADE">
        <w:t xml:space="preserve">STIX </w:t>
      </w:r>
      <w:r>
        <w:t xml:space="preserve">and the corresponding </w:t>
      </w:r>
      <w:r w:rsidR="00245B40">
        <w:t>conceptual reference model</w:t>
      </w:r>
      <w:r>
        <w:t xml:space="preserve"> elements. In some </w:t>
      </w:r>
      <w:r w:rsidR="006A6D56">
        <w:t>cases,</w:t>
      </w:r>
      <w:r>
        <w:t xml:space="preserve"> these relationships are direct and in other cases indirect, as indicated by the mapping rules. Within the mappings certain assumptions are made with respect to the mapping capability, as follows.</w:t>
      </w:r>
    </w:p>
    <w:p w14:paraId="153AE1AB" w14:textId="77777777" w:rsidR="005E6B8E" w:rsidRDefault="005E6B8E" w:rsidP="008A4C70">
      <w:pPr>
        <w:pStyle w:val="Heading4"/>
      </w:pPr>
      <w:r>
        <w:t>Primitive data types</w:t>
      </w:r>
    </w:p>
    <w:p w14:paraId="0EF00DC1" w14:textId="77777777" w:rsidR="005E6B8E" w:rsidRDefault="005E6B8E" w:rsidP="008C7C30">
      <w:pPr>
        <w:pStyle w:val="BodyText"/>
      </w:pPr>
      <w:r>
        <w:t>The detailed mapping and conversion of primitive data types is well defined and implemented by underlying technologies. It is assumed that correct conversions will be made between various representations of strings, numbers, enumerations, dates</w:t>
      </w:r>
      <w:r w:rsidR="00CC3265">
        <w:t>,</w:t>
      </w:r>
      <w:r>
        <w:t xml:space="preserve"> and other basic data types. These data types for STIX are specified as XML data types, which are well defined. As such</w:t>
      </w:r>
      <w:r w:rsidR="00CC3265">
        <w:t>,</w:t>
      </w:r>
      <w:r>
        <w:t xml:space="preserve"> primitive data mapping is not specified herein.</w:t>
      </w:r>
    </w:p>
    <w:p w14:paraId="2A4C542B" w14:textId="6A76DFC7" w:rsidR="005E6B8E" w:rsidRDefault="005E6B8E" w:rsidP="008A4C70">
      <w:pPr>
        <w:pStyle w:val="Heading4"/>
      </w:pPr>
      <w:r>
        <w:t xml:space="preserve">Quantity values and unit </w:t>
      </w:r>
      <w:r w:rsidR="000D2D05">
        <w:t xml:space="preserve">type </w:t>
      </w:r>
      <w:r>
        <w:t>conversions</w:t>
      </w:r>
    </w:p>
    <w:p w14:paraId="4D45D228" w14:textId="593A43E2" w:rsidR="005E6B8E" w:rsidRDefault="005E6B8E" w:rsidP="008C7C30">
      <w:pPr>
        <w:pStyle w:val="BodyText"/>
      </w:pPr>
      <w:r>
        <w:t xml:space="preserve">In the </w:t>
      </w:r>
      <w:r w:rsidR="00245B40">
        <w:t>conceptual reference model</w:t>
      </w:r>
      <w:r>
        <w:t xml:space="preserve"> quantities are defined in terms of their quantity kinds (</w:t>
      </w:r>
      <w:r w:rsidR="00ED08B8">
        <w:t>e.g.,</w:t>
      </w:r>
      <w:r>
        <w:t xml:space="preserve"> temperature, length, etc.) and appropriate unit</w:t>
      </w:r>
      <w:r w:rsidR="000D2D05">
        <w:t xml:space="preserve"> type</w:t>
      </w:r>
      <w:r>
        <w:t xml:space="preserve">s (centigrade, meters, etc.) are expected in any exchange format. The value of properties </w:t>
      </w:r>
      <w:r w:rsidR="006A6D56">
        <w:t>is</w:t>
      </w:r>
      <w:r>
        <w:t xml:space="preserve"> stated in terms of these quantity kinds and unit</w:t>
      </w:r>
      <w:r w:rsidR="000D2D05">
        <w:t xml:space="preserve"> type</w:t>
      </w:r>
      <w:r>
        <w:t>s, not as primitive data, such as “int.</w:t>
      </w:r>
      <w:r w:rsidR="00CC3265">
        <w:t>”</w:t>
      </w:r>
      <w:r>
        <w:t xml:space="preserve"> Proper specification of units is critical for correct interpretation of data – quantity kinds should always be utilized in the </w:t>
      </w:r>
      <w:r w:rsidR="00245B40">
        <w:t>conceptual reference model</w:t>
      </w:r>
      <w:r w:rsidR="00CC3265">
        <w:t>.</w:t>
      </w:r>
      <w:r>
        <w:t xml:space="preserve"> </w:t>
      </w:r>
      <w:r w:rsidR="00CC3265">
        <w:t xml:space="preserve"> T</w:t>
      </w:r>
      <w:r>
        <w:t>hese quantity kinds should be mapped to units in specific data formats.</w:t>
      </w:r>
    </w:p>
    <w:p w14:paraId="0A9C2EE3" w14:textId="0536D112" w:rsidR="005E6B8E" w:rsidRDefault="005E6B8E" w:rsidP="008C7C30">
      <w:pPr>
        <w:pStyle w:val="BodyText"/>
      </w:pPr>
      <w:r>
        <w:t xml:space="preserve">Each such quantity </w:t>
      </w:r>
      <w:r w:rsidR="00CC3265">
        <w:t>h</w:t>
      </w:r>
      <w:r>
        <w:t>as a “value” that is a primitive data type, usually a number. Wherever the information is known the mapping specification defines the unit expected of a technology exchange format – thus “age:real” may be mapped to “age:year” if years can be determined to be the unit expected.  It is an implementation option to assume units if none are provided or to ignore the underspecified data. If another data format expected “months” as age, the implementation framework should convert between months and years, even if such conversion is an approximation.</w:t>
      </w:r>
    </w:p>
    <w:p w14:paraId="24BF7297" w14:textId="442CCFFC" w:rsidR="005E6B8E" w:rsidRDefault="005E6B8E" w:rsidP="008C7C30">
      <w:pPr>
        <w:pStyle w:val="BodyText"/>
      </w:pPr>
      <w:r>
        <w:t xml:space="preserve">The implementation framework is to convert between quantity values and primitive data types based on the mapping specification and externally established conversion factors. It is the responsibility of the mapping implementation to convert between different units for the same quantity kind. Conversion values are not specified in the model so as not to introduce redundant specifications. Implementations are referred to the normative source at NIST for conversion factors and formula: </w:t>
      </w:r>
      <w:hyperlink r:id="rId235" w:history="1">
        <w:r w:rsidRPr="00006538">
          <w:rPr>
            <w:rStyle w:val="Hyperlink"/>
          </w:rPr>
          <w:t>http://www.nist.gov/pml/wmd/metric/unit-conversion.cfm</w:t>
        </w:r>
      </w:hyperlink>
      <w:r>
        <w:t>.</w:t>
      </w:r>
    </w:p>
    <w:p w14:paraId="5F9BC034" w14:textId="77777777" w:rsidR="005E6B8E" w:rsidRDefault="005E6B8E" w:rsidP="008C7C30">
      <w:pPr>
        <w:pStyle w:val="BodyText"/>
      </w:pPr>
      <w:r>
        <w:t>Some conversions have no normative reference. For example, conversion between a probability percentage for risk and “high, medium, low” risk. Such conversions are implementation defined. Further implementation experience may introduce specific conversions in a later specification.</w:t>
      </w:r>
    </w:p>
    <w:p w14:paraId="75297151" w14:textId="22FF3FC3" w:rsidR="005E6B8E" w:rsidRDefault="005E6B8E" w:rsidP="008A4C70">
      <w:pPr>
        <w:pStyle w:val="Heading4"/>
      </w:pPr>
      <w:r>
        <w:t>STIX Relationships</w:t>
      </w:r>
    </w:p>
    <w:p w14:paraId="51ED15E1" w14:textId="39E8430A" w:rsidR="005E6B8E" w:rsidRPr="00196784" w:rsidRDefault="005E6B8E" w:rsidP="008C7C30">
      <w:pPr>
        <w:pStyle w:val="BodyText"/>
      </w:pPr>
      <w:r>
        <w:t xml:space="preserve">All associations in the </w:t>
      </w:r>
      <w:r w:rsidR="00245B40">
        <w:t>conceptual reference model</w:t>
      </w:r>
      <w:r>
        <w:t xml:space="preserve"> are considered “first class” situations and may contain dates, context and metadata. STIX reifies certain associations and references to provide this information. These reified relations are not each independently modeled in the mappings. Mappings are expected to comprehend and implement the STX relationship pattern.</w:t>
      </w:r>
    </w:p>
    <w:p w14:paraId="5A817F2A" w14:textId="1E60A10A" w:rsidR="00CA7E0B" w:rsidRDefault="00CA7E0B" w:rsidP="00CA7E0B">
      <w:pPr>
        <w:pStyle w:val="Heading2"/>
      </w:pPr>
      <w:bookmarkStart w:id="2734" w:name="_Toc468649924"/>
      <w:bookmarkStart w:id="2735" w:name="_Toc411794969"/>
      <w:bookmarkStart w:id="2736" w:name="_Ref434160675"/>
      <w:bookmarkStart w:id="2737" w:name="_Ref434161091"/>
      <w:r>
        <w:t xml:space="preserve">STIX Mapping to the threat/risk </w:t>
      </w:r>
      <w:r w:rsidR="00245B40">
        <w:t>conceptual reference model</w:t>
      </w:r>
      <w:bookmarkEnd w:id="2734"/>
    </w:p>
    <w:p w14:paraId="34F85D14" w14:textId="77777777" w:rsidR="00CA7E0B" w:rsidRDefault="00CA7E0B" w:rsidP="00CA7E0B">
      <w:pPr>
        <w:pStyle w:val="Heading3"/>
        <w:spacing w:after="0"/>
        <w:ind w:left="1080"/>
      </w:pPr>
      <w:bookmarkStart w:id="2738" w:name="_Toc468649925"/>
      <w:r>
        <w:t>Diagram: High Level STIX Mapping</w:t>
      </w:r>
      <w:bookmarkEnd w:id="2738"/>
    </w:p>
    <w:p w14:paraId="3717948B" w14:textId="77777777" w:rsidR="00CA7E0B" w:rsidRDefault="00CA7E0B" w:rsidP="00CA7E0B">
      <w:pPr>
        <w:jc w:val="center"/>
        <w:rPr>
          <w:rFonts w:cs="Arial"/>
        </w:rPr>
      </w:pPr>
      <w:r>
        <w:rPr>
          <w:noProof/>
        </w:rPr>
        <w:drawing>
          <wp:inline distT="0" distB="0" distL="0" distR="0" wp14:anchorId="661BE3E6" wp14:editId="5702ED42">
            <wp:extent cx="6188075" cy="5661430"/>
            <wp:effectExtent l="0" t="0" r="0" b="0"/>
            <wp:docPr id="4898" name="Picture 497780003.emf" descr="4977800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97780003.emf"/>
                    <pic:cNvPicPr/>
                  </pic:nvPicPr>
                  <pic:blipFill>
                    <a:blip r:embed="rId236" cstate="print"/>
                    <a:stretch>
                      <a:fillRect/>
                    </a:stretch>
                  </pic:blipFill>
                  <pic:spPr>
                    <a:xfrm>
                      <a:off x="0" y="0"/>
                      <a:ext cx="6188075" cy="5661430"/>
                    </a:xfrm>
                    <a:prstGeom prst="rect">
                      <a:avLst/>
                    </a:prstGeom>
                  </pic:spPr>
                </pic:pic>
              </a:graphicData>
            </a:graphic>
          </wp:inline>
        </w:drawing>
      </w:r>
    </w:p>
    <w:p w14:paraId="1EAA6EE4"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High Level STIX Mapping</w:t>
      </w:r>
    </w:p>
    <w:p w14:paraId="0B6CE4DE" w14:textId="77777777" w:rsidR="00CA7E0B" w:rsidRDefault="00CA7E0B" w:rsidP="00CA7E0B">
      <w:r>
        <w:t xml:space="preserve"> </w:t>
      </w:r>
    </w:p>
    <w:p w14:paraId="6B94C96D" w14:textId="77777777" w:rsidR="00CA7E0B" w:rsidRDefault="00CA7E0B" w:rsidP="00CA7E0B"/>
    <w:p w14:paraId="46003DF4" w14:textId="77777777" w:rsidR="00CA7E0B" w:rsidRDefault="00CA7E0B" w:rsidP="00CA7E0B">
      <w:pPr>
        <w:spacing w:after="200" w:line="276" w:lineRule="auto"/>
        <w:rPr>
          <w:b/>
          <w:bCs/>
          <w:color w:val="365F91"/>
          <w:sz w:val="40"/>
          <w:szCs w:val="40"/>
        </w:rPr>
      </w:pPr>
      <w:r>
        <w:br w:type="page"/>
      </w:r>
    </w:p>
    <w:p w14:paraId="12558E17" w14:textId="7C0EBE44" w:rsidR="00CA7E0B" w:rsidRDefault="00CA7E0B" w:rsidP="00CA7E0B">
      <w:pPr>
        <w:pStyle w:val="Heading2"/>
      </w:pPr>
      <w:bookmarkStart w:id="2739" w:name="_Toc468649926"/>
      <w:r>
        <w:t xml:space="preserve">STIX Mapping to the threat/risk </w:t>
      </w:r>
      <w:r w:rsidR="00245B40">
        <w:t>conceptual reference model</w:t>
      </w:r>
      <w:r>
        <w:t>::Facades</w:t>
      </w:r>
      <w:bookmarkEnd w:id="2739"/>
    </w:p>
    <w:p w14:paraId="7738B0AA" w14:textId="77777777" w:rsidR="00CA7E0B" w:rsidRDefault="00CA7E0B" w:rsidP="00CA7E0B">
      <w:pPr>
        <w:pStyle w:val="Heading3"/>
        <w:spacing w:after="0"/>
        <w:ind w:left="1080"/>
      </w:pPr>
      <w:bookmarkStart w:id="2740" w:name="_Toc468649927"/>
      <w:r>
        <w:t>Diagram: Facade Summary</w:t>
      </w:r>
      <w:bookmarkEnd w:id="2740"/>
    </w:p>
    <w:p w14:paraId="54DE5F52" w14:textId="77777777" w:rsidR="00CA7E0B" w:rsidRDefault="00CA7E0B" w:rsidP="00CA7E0B">
      <w:pPr>
        <w:jc w:val="center"/>
        <w:rPr>
          <w:rFonts w:cs="Arial"/>
        </w:rPr>
      </w:pPr>
      <w:r>
        <w:rPr>
          <w:noProof/>
        </w:rPr>
        <w:drawing>
          <wp:inline distT="0" distB="0" distL="0" distR="0" wp14:anchorId="2654DCBD" wp14:editId="20A4F762">
            <wp:extent cx="5667375" cy="5629275"/>
            <wp:effectExtent l="0" t="0" r="0" b="0"/>
            <wp:docPr id="4899" name="Picture 1197786501.emf" descr="11977865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97786501.emf"/>
                    <pic:cNvPicPr/>
                  </pic:nvPicPr>
                  <pic:blipFill>
                    <a:blip r:embed="rId237" cstate="print"/>
                    <a:stretch>
                      <a:fillRect/>
                    </a:stretch>
                  </pic:blipFill>
                  <pic:spPr>
                    <a:xfrm>
                      <a:off x="0" y="0"/>
                      <a:ext cx="5667375" cy="5629275"/>
                    </a:xfrm>
                    <a:prstGeom prst="rect">
                      <a:avLst/>
                    </a:prstGeom>
                  </pic:spPr>
                </pic:pic>
              </a:graphicData>
            </a:graphic>
          </wp:inline>
        </w:drawing>
      </w:r>
    </w:p>
    <w:p w14:paraId="71FBA67A"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Facade Summary</w:t>
      </w:r>
    </w:p>
    <w:p w14:paraId="5E2E806B" w14:textId="77777777" w:rsidR="00CA7E0B" w:rsidRDefault="00CA7E0B" w:rsidP="00CA7E0B">
      <w:r>
        <w:t xml:space="preserve"> </w:t>
      </w:r>
    </w:p>
    <w:p w14:paraId="39016A81" w14:textId="77777777" w:rsidR="00CA7E0B" w:rsidRDefault="00CA7E0B" w:rsidP="00CA7E0B"/>
    <w:p w14:paraId="065FA458" w14:textId="77777777" w:rsidR="00CA7E0B" w:rsidRDefault="00CA7E0B" w:rsidP="00CA7E0B">
      <w:pPr>
        <w:pStyle w:val="Heading3"/>
        <w:spacing w:after="0"/>
        <w:ind w:left="1080"/>
      </w:pPr>
      <w:bookmarkStart w:id="2741" w:name="_cd80ed3003c00a6bfb243ae60990d4b3"/>
      <w:bookmarkStart w:id="2742" w:name="_Toc468649928"/>
      <w:r>
        <w:t>Class ActualObservableFacade</w:t>
      </w:r>
      <w:bookmarkEnd w:id="2741"/>
      <w:bookmarkEnd w:id="2742"/>
      <w:r w:rsidRPr="003A31EC">
        <w:rPr>
          <w:rFonts w:cs="Arial"/>
        </w:rPr>
        <w:t xml:space="preserve"> </w:t>
      </w:r>
      <w:r>
        <w:rPr>
          <w:rFonts w:cs="Arial"/>
        </w:rPr>
        <w:fldChar w:fldCharType="begin"/>
      </w:r>
      <w:r>
        <w:instrText>XE"</w:instrText>
      </w:r>
      <w:r w:rsidRPr="00413D75">
        <w:rPr>
          <w:rFonts w:cs="Arial"/>
        </w:rPr>
        <w:instrText>ActualObservableFacade</w:instrText>
      </w:r>
      <w:r>
        <w:instrText>"</w:instrText>
      </w:r>
      <w:r>
        <w:rPr>
          <w:rFonts w:cs="Arial"/>
        </w:rPr>
        <w:fldChar w:fldCharType="end"/>
      </w:r>
    </w:p>
    <w:p w14:paraId="1E307067" w14:textId="77777777" w:rsidR="00CA7E0B" w:rsidRDefault="00CA7E0B" w:rsidP="008C7C30">
      <w:pPr>
        <w:pStyle w:val="BodyText"/>
      </w:pPr>
      <w:r>
        <w:t>Computation of an observable from an actual situation. This computation is done by the mapping implementation.</w:t>
      </w:r>
    </w:p>
    <w:p w14:paraId="4354EE3E" w14:textId="77777777" w:rsidR="00CA7E0B" w:rsidRDefault="00CA7E0B" w:rsidP="008A4C70">
      <w:pPr>
        <w:pStyle w:val="Heading4"/>
        <w:numPr>
          <w:ilvl w:val="3"/>
          <w:numId w:val="1"/>
        </w:numPr>
      </w:pPr>
      <w:r>
        <w:t>Direct Supertypes</w:t>
      </w:r>
    </w:p>
    <w:p w14:paraId="2C449DA9" w14:textId="77777777" w:rsidR="00CA7E0B" w:rsidRDefault="003D454B" w:rsidP="00CA7E0B">
      <w:pPr>
        <w:ind w:left="360"/>
      </w:pPr>
      <w:hyperlink w:anchor="_08a2eb20d8bf045e6dbd9fe9c6a5931a" w:history="1">
        <w:r w:rsidR="00CA7E0B">
          <w:rPr>
            <w:rStyle w:val="Hyperlink"/>
          </w:rPr>
          <w:t>Actual Situation</w:t>
        </w:r>
      </w:hyperlink>
      <w:r w:rsidR="00CA7E0B">
        <w:t xml:space="preserve">, </w:t>
      </w:r>
      <w:hyperlink w:anchor="_7b2ad80ba8e04ff9ff1cb7b89d9ea1d3" w:history="1">
        <w:r w:rsidR="00CA7E0B">
          <w:rPr>
            <w:rStyle w:val="Hyperlink"/>
          </w:rPr>
          <w:t>Rule Computation</w:t>
        </w:r>
      </w:hyperlink>
    </w:p>
    <w:p w14:paraId="5F612DC4" w14:textId="5CA63B66"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2E259C15" w14:textId="77777777" w:rsidR="00CA7E0B" w:rsidRDefault="00CA7E0B" w:rsidP="00CA7E0B"/>
    <w:p w14:paraId="73E1B056" w14:textId="77777777" w:rsidR="00CA7E0B" w:rsidRDefault="00CA7E0B" w:rsidP="00CA7E0B">
      <w:pPr>
        <w:pStyle w:val="Heading3"/>
        <w:spacing w:after="0"/>
        <w:ind w:left="1080"/>
      </w:pPr>
      <w:bookmarkStart w:id="2743" w:name="_4fdcd7687f68aa4b62881633202b32f8"/>
      <w:bookmarkStart w:id="2744" w:name="_Toc468649929"/>
      <w:r>
        <w:t>Class AffectedAssetFacade</w:t>
      </w:r>
      <w:bookmarkEnd w:id="2743"/>
      <w:bookmarkEnd w:id="2744"/>
      <w:r w:rsidRPr="003A31EC">
        <w:rPr>
          <w:rFonts w:cs="Arial"/>
        </w:rPr>
        <w:t xml:space="preserve"> </w:t>
      </w:r>
      <w:r>
        <w:rPr>
          <w:rFonts w:cs="Arial"/>
        </w:rPr>
        <w:fldChar w:fldCharType="begin"/>
      </w:r>
      <w:r>
        <w:instrText>XE"</w:instrText>
      </w:r>
      <w:r w:rsidRPr="00413D75">
        <w:rPr>
          <w:rFonts w:cs="Arial"/>
        </w:rPr>
        <w:instrText>AffectedAssetFacade</w:instrText>
      </w:r>
      <w:r>
        <w:instrText>"</w:instrText>
      </w:r>
      <w:r>
        <w:rPr>
          <w:rFonts w:cs="Arial"/>
        </w:rPr>
        <w:fldChar w:fldCharType="end"/>
      </w:r>
    </w:p>
    <w:p w14:paraId="3436C3DC" w14:textId="77777777" w:rsidR="00CA7E0B" w:rsidRDefault="00CA7E0B" w:rsidP="008A4C70">
      <w:pPr>
        <w:pStyle w:val="Heading4"/>
        <w:numPr>
          <w:ilvl w:val="3"/>
          <w:numId w:val="1"/>
        </w:numPr>
      </w:pPr>
      <w:r>
        <w:t>Direct Supertypes</w:t>
      </w:r>
    </w:p>
    <w:p w14:paraId="3404A910" w14:textId="77777777" w:rsidR="00CA7E0B" w:rsidRDefault="003D454B" w:rsidP="00CA7E0B">
      <w:pPr>
        <w:ind w:left="360"/>
      </w:pPr>
      <w:hyperlink w:anchor="_d442d75c9ac335e7a2aadbc96919fc2d" w:history="1">
        <w:r w:rsidR="00CA7E0B">
          <w:rPr>
            <w:rStyle w:val="Hyperlink"/>
          </w:rPr>
          <w:t>Resource</w:t>
        </w:r>
      </w:hyperlink>
    </w:p>
    <w:p w14:paraId="31D691FF" w14:textId="7041AC44"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0FABAC8C" w14:textId="77777777" w:rsidR="00CA7E0B" w:rsidRDefault="00CA7E0B" w:rsidP="008A4C70">
      <w:pPr>
        <w:pStyle w:val="Heading4"/>
        <w:numPr>
          <w:ilvl w:val="3"/>
          <w:numId w:val="1"/>
        </w:numPr>
      </w:pPr>
      <w:r>
        <w:t>Associations</w:t>
      </w:r>
    </w:p>
    <w:p w14:paraId="48072038" w14:textId="77777777" w:rsidR="00CA7E0B" w:rsidRDefault="00CA7E0B" w:rsidP="00CA7E0B">
      <w:pPr>
        <w:ind w:left="605" w:hanging="245"/>
      </w:pPr>
      <w:r>
        <w:rPr>
          <w:noProof/>
        </w:rPr>
        <w:drawing>
          <wp:inline distT="0" distB="0" distL="0" distR="0" wp14:anchorId="73B33155" wp14:editId="3C7875B4">
            <wp:extent cx="152400" cy="152400"/>
            <wp:effectExtent l="0" t="0" r="0" b="0"/>
            <wp:docPr id="4900" name="Picture 1897582404.emf" descr="18975824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7582404.emf"/>
                    <pic:cNvPicPr/>
                  </pic:nvPicPr>
                  <pic:blipFill>
                    <a:blip r:embed="rId238"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[1..*]   </w:t>
      </w:r>
      <w:r w:rsidRPr="00833C5F">
        <w:rPr>
          <w:i/>
        </w:rPr>
        <w:t>Redefines</w:t>
      </w:r>
      <w:r>
        <w:t>: harmed by:</w:t>
      </w:r>
      <w:hyperlink w:anchor="_4bdee0568b2f36e553f586b458dace32" w:history="1">
        <w:r>
          <w:rPr>
            <w:rStyle w:val="Hyperlink"/>
          </w:rPr>
          <w:t>Undesirable Situation</w:t>
        </w:r>
      </w:hyperlink>
      <w:r>
        <w:rPr>
          <w:rStyle w:val="Hyperlink"/>
        </w:rPr>
        <w:t xml:space="preserve">   </w:t>
      </w:r>
      <w:r>
        <w:t xml:space="preserve"> </w:t>
      </w:r>
    </w:p>
    <w:p w14:paraId="546BE85F" w14:textId="77777777" w:rsidR="00CA7E0B" w:rsidRDefault="00CA7E0B" w:rsidP="00CA7E0B"/>
    <w:p w14:paraId="4ABE7128" w14:textId="77777777" w:rsidR="00CA7E0B" w:rsidRDefault="00CA7E0B" w:rsidP="00CA7E0B">
      <w:pPr>
        <w:pStyle w:val="Heading3"/>
        <w:spacing w:after="0"/>
        <w:ind w:left="1080"/>
      </w:pPr>
      <w:bookmarkStart w:id="2745" w:name="_20029116dbd44a928c91ce9ce06c44e4"/>
      <w:bookmarkStart w:id="2746" w:name="_Toc468649930"/>
      <w:r>
        <w:t>Class ExploitTargetFacade</w:t>
      </w:r>
      <w:bookmarkEnd w:id="2745"/>
      <w:bookmarkEnd w:id="2746"/>
      <w:r w:rsidRPr="003A31EC">
        <w:rPr>
          <w:rFonts w:cs="Arial"/>
        </w:rPr>
        <w:t xml:space="preserve"> </w:t>
      </w:r>
      <w:r>
        <w:rPr>
          <w:rFonts w:cs="Arial"/>
        </w:rPr>
        <w:fldChar w:fldCharType="begin"/>
      </w:r>
      <w:r>
        <w:instrText>XE"</w:instrText>
      </w:r>
      <w:r w:rsidRPr="00413D75">
        <w:rPr>
          <w:rFonts w:cs="Arial"/>
        </w:rPr>
        <w:instrText>ExploitTargetFacade</w:instrText>
      </w:r>
      <w:r>
        <w:instrText>"</w:instrText>
      </w:r>
      <w:r>
        <w:rPr>
          <w:rFonts w:cs="Arial"/>
        </w:rPr>
        <w:fldChar w:fldCharType="end"/>
      </w:r>
    </w:p>
    <w:p w14:paraId="0707F3E9" w14:textId="77777777" w:rsidR="00CA7E0B" w:rsidRDefault="00CA7E0B" w:rsidP="008A4C70">
      <w:pPr>
        <w:pStyle w:val="Heading4"/>
        <w:numPr>
          <w:ilvl w:val="3"/>
          <w:numId w:val="1"/>
        </w:numPr>
      </w:pPr>
      <w:r>
        <w:t>Direct Supertypes</w:t>
      </w:r>
    </w:p>
    <w:p w14:paraId="5724E618" w14:textId="77777777" w:rsidR="00CA7E0B" w:rsidRDefault="003D454B" w:rsidP="00CA7E0B">
      <w:pPr>
        <w:ind w:left="360"/>
      </w:pPr>
      <w:hyperlink w:anchor="_d936caf19626476c163d1b8384647aa0" w:history="1">
        <w:r w:rsidR="00CA7E0B">
          <w:rPr>
            <w:rStyle w:val="Hyperlink"/>
          </w:rPr>
          <w:t>Vulnerability</w:t>
        </w:r>
      </w:hyperlink>
    </w:p>
    <w:p w14:paraId="3D9C0641" w14:textId="55B2C456"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25A8B5CB" w14:textId="77777777" w:rsidR="00CA7E0B" w:rsidRDefault="00CA7E0B" w:rsidP="008A4C70">
      <w:pPr>
        <w:pStyle w:val="Heading4"/>
        <w:numPr>
          <w:ilvl w:val="3"/>
          <w:numId w:val="1"/>
        </w:numPr>
      </w:pPr>
      <w:r>
        <w:t>Associations</w:t>
      </w:r>
    </w:p>
    <w:p w14:paraId="5452FFD7" w14:textId="77777777" w:rsidR="00CA7E0B" w:rsidRDefault="00CA7E0B" w:rsidP="00CA7E0B">
      <w:pPr>
        <w:ind w:left="605" w:hanging="245"/>
      </w:pPr>
      <w:r>
        <w:rPr>
          <w:noProof/>
        </w:rPr>
        <w:drawing>
          <wp:inline distT="0" distB="0" distL="0" distR="0" wp14:anchorId="74483C8D" wp14:editId="1247D5FA">
            <wp:extent cx="152400" cy="152400"/>
            <wp:effectExtent l="0" t="0" r="0" b="0"/>
            <wp:docPr id="4901" name="Picture 594074265.emf" descr="5940742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4074265.emf"/>
                    <pic:cNvPicPr/>
                  </pic:nvPicPr>
                  <pic:blipFill>
                    <a:blip r:embed="rId238" cstate="print"/>
                    <a:stretch>
                      <a:fillRect/>
                    </a:stretch>
                  </pic:blipFill>
                  <pic:spPr>
                    <a:xfrm>
                      <a:off x="0" y="0"/>
                      <a:ext cx="152400" cy="152400"/>
                    </a:xfrm>
                    <a:prstGeom prst="rect">
                      <a:avLst/>
                    </a:prstGeom>
                  </pic:spPr>
                </pic:pic>
              </a:graphicData>
            </a:graphic>
          </wp:inline>
        </w:drawing>
      </w:r>
      <w:r>
        <w:t xml:space="preserve">  : </w:t>
      </w:r>
      <w:hyperlink w:anchor="_83770257a20b9ec56f996c13de27165d" w:history="1">
        <w:r>
          <w:rPr>
            <w:rStyle w:val="Hyperlink"/>
          </w:rPr>
          <w:t>Undesirable Event</w:t>
        </w:r>
      </w:hyperlink>
      <w:r>
        <w:t xml:space="preserve">   </w:t>
      </w:r>
      <w:r w:rsidRPr="00833C5F">
        <w:rPr>
          <w:i/>
        </w:rPr>
        <w:t>Redefines</w:t>
      </w:r>
      <w:r>
        <w:t>: allows:</w:t>
      </w:r>
      <w:hyperlink w:anchor="_83770257a20b9ec56f996c13de27165d" w:history="1">
        <w:r>
          <w:rPr>
            <w:rStyle w:val="Hyperlink"/>
          </w:rPr>
          <w:t>Undesirable Event</w:t>
        </w:r>
      </w:hyperlink>
      <w:r>
        <w:rPr>
          <w:rStyle w:val="Hyperlink"/>
        </w:rPr>
        <w:t xml:space="preserve">   </w:t>
      </w:r>
      <w:r>
        <w:t xml:space="preserve"> </w:t>
      </w:r>
    </w:p>
    <w:p w14:paraId="0F2DC5CF" w14:textId="77777777" w:rsidR="00CA7E0B" w:rsidRDefault="00CA7E0B" w:rsidP="00CA7E0B"/>
    <w:p w14:paraId="6A0A3C7C" w14:textId="77777777" w:rsidR="00CA7E0B" w:rsidRDefault="00CA7E0B" w:rsidP="00CA7E0B">
      <w:pPr>
        <w:pStyle w:val="Heading3"/>
        <w:spacing w:after="0"/>
        <w:ind w:left="1080"/>
      </w:pPr>
      <w:bookmarkStart w:id="2747" w:name="_0a25eac95a595bd839992407ce01639f"/>
      <w:bookmarkStart w:id="2748" w:name="_Toc468649931"/>
      <w:r>
        <w:t>Class ObservablePatternFacade</w:t>
      </w:r>
      <w:bookmarkEnd w:id="2747"/>
      <w:bookmarkEnd w:id="2748"/>
      <w:r w:rsidRPr="003A31EC">
        <w:rPr>
          <w:rFonts w:cs="Arial"/>
        </w:rPr>
        <w:t xml:space="preserve"> </w:t>
      </w:r>
      <w:r>
        <w:rPr>
          <w:rFonts w:cs="Arial"/>
        </w:rPr>
        <w:fldChar w:fldCharType="begin"/>
      </w:r>
      <w:r>
        <w:instrText>XE"</w:instrText>
      </w:r>
      <w:r w:rsidRPr="00413D75">
        <w:rPr>
          <w:rFonts w:cs="Arial"/>
        </w:rPr>
        <w:instrText>ObservablePatternFacade</w:instrText>
      </w:r>
      <w:r>
        <w:instrText>"</w:instrText>
      </w:r>
      <w:r>
        <w:rPr>
          <w:rFonts w:cs="Arial"/>
        </w:rPr>
        <w:fldChar w:fldCharType="end"/>
      </w:r>
    </w:p>
    <w:p w14:paraId="25BF5A48" w14:textId="77777777" w:rsidR="00CA7E0B" w:rsidRDefault="00CA7E0B" w:rsidP="008C7C30">
      <w:pPr>
        <w:pStyle w:val="BodyText"/>
      </w:pPr>
      <w:r>
        <w:t>Computation of an observable from a situation pattern. This computation is done by the mapping implementation.</w:t>
      </w:r>
    </w:p>
    <w:p w14:paraId="38F751F3" w14:textId="77777777" w:rsidR="00CA7E0B" w:rsidRDefault="00CA7E0B" w:rsidP="008A4C70">
      <w:pPr>
        <w:pStyle w:val="Heading4"/>
        <w:numPr>
          <w:ilvl w:val="3"/>
          <w:numId w:val="1"/>
        </w:numPr>
      </w:pPr>
      <w:r>
        <w:t>Direct Supertypes</w:t>
      </w:r>
    </w:p>
    <w:p w14:paraId="030FB04C" w14:textId="77777777" w:rsidR="00CA7E0B" w:rsidRDefault="003D454B" w:rsidP="00CA7E0B">
      <w:pPr>
        <w:ind w:left="360"/>
      </w:pPr>
      <w:hyperlink w:anchor="_6db5f6447173086a1a7d18af4f144b69" w:history="1">
        <w:r w:rsidR="00CA7E0B">
          <w:rPr>
            <w:rStyle w:val="Hyperlink"/>
          </w:rPr>
          <w:t>Pattern</w:t>
        </w:r>
      </w:hyperlink>
      <w:r w:rsidR="00CA7E0B">
        <w:t xml:space="preserve">, </w:t>
      </w:r>
      <w:hyperlink w:anchor="_7b2ad80ba8e04ff9ff1cb7b89d9ea1d3" w:history="1">
        <w:r w:rsidR="00CA7E0B">
          <w:rPr>
            <w:rStyle w:val="Hyperlink"/>
          </w:rPr>
          <w:t>Rule Computation</w:t>
        </w:r>
      </w:hyperlink>
    </w:p>
    <w:p w14:paraId="0BEAFEFF" w14:textId="46230430"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514536A2" w14:textId="77777777" w:rsidR="00CA7E0B" w:rsidRDefault="00CA7E0B" w:rsidP="00CA7E0B"/>
    <w:p w14:paraId="674DC5F2" w14:textId="77777777" w:rsidR="00CA7E0B" w:rsidRDefault="00CA7E0B" w:rsidP="00CA7E0B">
      <w:pPr>
        <w:pStyle w:val="Heading3"/>
        <w:spacing w:after="0"/>
        <w:ind w:left="1080"/>
      </w:pPr>
      <w:bookmarkStart w:id="2749" w:name="_961cd7c1c5dedafbbf12e5e66226f21b"/>
      <w:bookmarkStart w:id="2750" w:name="_Toc468649932"/>
      <w:r>
        <w:t>Class Threat Report</w:t>
      </w:r>
      <w:bookmarkEnd w:id="2749"/>
      <w:bookmarkEnd w:id="2750"/>
      <w:r w:rsidRPr="003A31EC">
        <w:rPr>
          <w:rFonts w:cs="Arial"/>
        </w:rPr>
        <w:t xml:space="preserve"> </w:t>
      </w:r>
      <w:r>
        <w:rPr>
          <w:rFonts w:cs="Arial"/>
        </w:rPr>
        <w:fldChar w:fldCharType="begin"/>
      </w:r>
      <w:r>
        <w:instrText>XE"</w:instrText>
      </w:r>
      <w:r w:rsidRPr="00413D75">
        <w:rPr>
          <w:rFonts w:cs="Arial"/>
        </w:rPr>
        <w:instrText>Threat Report</w:instrText>
      </w:r>
      <w:r>
        <w:instrText>"</w:instrText>
      </w:r>
      <w:r>
        <w:rPr>
          <w:rFonts w:cs="Arial"/>
        </w:rPr>
        <w:fldChar w:fldCharType="end"/>
      </w:r>
    </w:p>
    <w:p w14:paraId="2DAFD56B" w14:textId="77777777" w:rsidR="00CA7E0B" w:rsidRDefault="00CA7E0B" w:rsidP="008A4C70">
      <w:pPr>
        <w:pStyle w:val="Heading4"/>
        <w:numPr>
          <w:ilvl w:val="3"/>
          <w:numId w:val="1"/>
        </w:numPr>
      </w:pPr>
      <w:r>
        <w:t>Direct Supertypes</w:t>
      </w:r>
    </w:p>
    <w:p w14:paraId="4D9B310D" w14:textId="77777777" w:rsidR="00CA7E0B" w:rsidRDefault="003D454B" w:rsidP="00CA7E0B">
      <w:pPr>
        <w:ind w:left="360"/>
      </w:pPr>
      <w:hyperlink w:anchor="_51034cda14e23fa7d96e72528759cd17" w:history="1">
        <w:r w:rsidR="00CA7E0B">
          <w:rPr>
            <w:rStyle w:val="Hyperlink"/>
          </w:rPr>
          <w:t>Report</w:t>
        </w:r>
      </w:hyperlink>
    </w:p>
    <w:p w14:paraId="55B5AEFD" w14:textId="48648353"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36071600" w14:textId="77777777" w:rsidR="00CA7E0B" w:rsidRDefault="00CA7E0B" w:rsidP="00CA7E0B"/>
    <w:p w14:paraId="48E3BBAA" w14:textId="77777777" w:rsidR="00CA7E0B" w:rsidRDefault="00CA7E0B" w:rsidP="00CA7E0B">
      <w:pPr>
        <w:spacing w:after="200" w:line="276" w:lineRule="auto"/>
        <w:rPr>
          <w:b/>
          <w:bCs/>
          <w:color w:val="365F91"/>
          <w:sz w:val="40"/>
          <w:szCs w:val="40"/>
        </w:rPr>
      </w:pPr>
      <w:r>
        <w:br w:type="page"/>
      </w:r>
    </w:p>
    <w:p w14:paraId="63A35567" w14:textId="530ED17B" w:rsidR="00CA7E0B" w:rsidRDefault="00CA7E0B" w:rsidP="00CA7E0B">
      <w:pPr>
        <w:pStyle w:val="Heading2"/>
      </w:pPr>
      <w:bookmarkStart w:id="2751" w:name="_Toc468649933"/>
      <w:r>
        <w:t xml:space="preserve">STIX Mapping to the threat/risk </w:t>
      </w:r>
      <w:r w:rsidR="00245B40">
        <w:t>conceptual reference model</w:t>
      </w:r>
      <w:r>
        <w:t>::STIX Mapping Rules</w:t>
      </w:r>
      <w:bookmarkEnd w:id="2751"/>
    </w:p>
    <w:p w14:paraId="0C1038CC" w14:textId="77777777" w:rsidR="00CA7E0B" w:rsidRDefault="00CA7E0B" w:rsidP="00CA7E0B">
      <w:r>
        <w:t xml:space="preserve"> </w:t>
      </w:r>
    </w:p>
    <w:p w14:paraId="655F9E8F" w14:textId="77777777" w:rsidR="00CA7E0B" w:rsidRDefault="00CA7E0B" w:rsidP="00CA7E0B">
      <w:pPr>
        <w:rPr>
          <w:rFonts w:cs="Arial"/>
        </w:rPr>
      </w:pPr>
    </w:p>
    <w:p w14:paraId="2052B37C" w14:textId="77777777" w:rsidR="00CA7E0B" w:rsidRDefault="00CA7E0B" w:rsidP="00CA7E0B">
      <w:pPr>
        <w:pStyle w:val="Heading2"/>
      </w:pPr>
      <w:bookmarkStart w:id="2752" w:name="_9f601bc360cda175d4758cd4f931c95f"/>
      <w:bookmarkStart w:id="2753" w:name="_Toc468649934"/>
      <w:r>
        <w:t>Class STIX Campaign Rule</w:t>
      </w:r>
      <w:bookmarkEnd w:id="2752"/>
      <w:bookmarkEnd w:id="2753"/>
      <w:r w:rsidRPr="003A31EC">
        <w:rPr>
          <w:rFonts w:cs="Arial"/>
        </w:rPr>
        <w:t xml:space="preserve"> </w:t>
      </w:r>
      <w:r>
        <w:rPr>
          <w:rFonts w:cs="Arial"/>
        </w:rPr>
        <w:fldChar w:fldCharType="begin"/>
      </w:r>
      <w:r>
        <w:instrText>XE"</w:instrText>
      </w:r>
      <w:r w:rsidRPr="00413D75">
        <w:rPr>
          <w:rFonts w:cs="Arial"/>
        </w:rPr>
        <w:instrText>STIX Campaign Rule</w:instrText>
      </w:r>
      <w:r>
        <w:instrText>"</w:instrText>
      </w:r>
      <w:r>
        <w:rPr>
          <w:rFonts w:cs="Arial"/>
        </w:rPr>
        <w:fldChar w:fldCharType="end"/>
      </w:r>
    </w:p>
    <w:p w14:paraId="1FBC663A" w14:textId="77777777" w:rsidR="00CA7E0B" w:rsidRDefault="00CA7E0B" w:rsidP="00CA7E0B">
      <w:pPr>
        <w:jc w:val="center"/>
      </w:pPr>
      <w:r>
        <w:rPr>
          <w:noProof/>
        </w:rPr>
        <w:drawing>
          <wp:inline distT="0" distB="0" distL="0" distR="0" wp14:anchorId="68E888E5" wp14:editId="3BD8B86C">
            <wp:extent cx="6188075" cy="6353186"/>
            <wp:effectExtent l="0" t="0" r="0" b="0"/>
            <wp:docPr id="4902" name="Picture 142224929.emf" descr="142224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2224929.emf"/>
                    <pic:cNvPicPr/>
                  </pic:nvPicPr>
                  <pic:blipFill>
                    <a:blip r:embed="rId239" cstate="print"/>
                    <a:stretch>
                      <a:fillRect/>
                    </a:stretch>
                  </pic:blipFill>
                  <pic:spPr>
                    <a:xfrm>
                      <a:off x="0" y="0"/>
                      <a:ext cx="6188075" cy="6353186"/>
                    </a:xfrm>
                    <a:prstGeom prst="rect">
                      <a:avLst/>
                    </a:prstGeom>
                  </pic:spPr>
                </pic:pic>
              </a:graphicData>
            </a:graphic>
          </wp:inline>
        </w:drawing>
      </w:r>
    </w:p>
    <w:p w14:paraId="19AA922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Campaign Rule</w:t>
      </w:r>
    </w:p>
    <w:p w14:paraId="3FB63FF5" w14:textId="7A873CB6"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297DECFC" w14:textId="77777777" w:rsidR="00CA7E0B" w:rsidRDefault="00CA7E0B" w:rsidP="00CA7E0B">
      <w:pPr>
        <w:rPr>
          <w:rFonts w:cs="Arial"/>
        </w:rPr>
      </w:pPr>
    </w:p>
    <w:p w14:paraId="5EF93E69" w14:textId="77777777" w:rsidR="00CA7E0B" w:rsidRDefault="00CA7E0B" w:rsidP="00CA7E0B">
      <w:pPr>
        <w:pStyle w:val="Heading2"/>
      </w:pPr>
      <w:bookmarkStart w:id="2754" w:name="_b92264e2d8156d070cee3c3bddc5baf4"/>
      <w:bookmarkStart w:id="2755" w:name="_Toc468649935"/>
      <w:r>
        <w:t>Class STIX Categories Rule</w:t>
      </w:r>
      <w:bookmarkEnd w:id="2754"/>
      <w:bookmarkEnd w:id="2755"/>
      <w:r w:rsidRPr="003A31EC">
        <w:rPr>
          <w:rFonts w:cs="Arial"/>
        </w:rPr>
        <w:t xml:space="preserve"> </w:t>
      </w:r>
      <w:r>
        <w:rPr>
          <w:rFonts w:cs="Arial"/>
        </w:rPr>
        <w:fldChar w:fldCharType="begin"/>
      </w:r>
      <w:r>
        <w:instrText>XE"</w:instrText>
      </w:r>
      <w:r w:rsidRPr="00413D75">
        <w:rPr>
          <w:rFonts w:cs="Arial"/>
        </w:rPr>
        <w:instrText>STIX Categories Rule</w:instrText>
      </w:r>
      <w:r>
        <w:instrText>"</w:instrText>
      </w:r>
      <w:r>
        <w:rPr>
          <w:rFonts w:cs="Arial"/>
        </w:rPr>
        <w:fldChar w:fldCharType="end"/>
      </w:r>
    </w:p>
    <w:p w14:paraId="1ADC2B32" w14:textId="77777777" w:rsidR="00CA7E0B" w:rsidRDefault="00CA7E0B" w:rsidP="00CA7E0B">
      <w:pPr>
        <w:jc w:val="center"/>
      </w:pPr>
      <w:r>
        <w:rPr>
          <w:noProof/>
        </w:rPr>
        <w:drawing>
          <wp:inline distT="0" distB="0" distL="0" distR="0" wp14:anchorId="572B5F7D" wp14:editId="35FB31BA">
            <wp:extent cx="5829300" cy="4324350"/>
            <wp:effectExtent l="0" t="0" r="0" b="0"/>
            <wp:docPr id="4914" name="Picture -244118044.emf" descr="-2441180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44118044.emf"/>
                    <pic:cNvPicPr/>
                  </pic:nvPicPr>
                  <pic:blipFill>
                    <a:blip r:embed="rId240" cstate="print"/>
                    <a:stretch>
                      <a:fillRect/>
                    </a:stretch>
                  </pic:blipFill>
                  <pic:spPr>
                    <a:xfrm>
                      <a:off x="0" y="0"/>
                      <a:ext cx="5829300" cy="4324350"/>
                    </a:xfrm>
                    <a:prstGeom prst="rect">
                      <a:avLst/>
                    </a:prstGeom>
                  </pic:spPr>
                </pic:pic>
              </a:graphicData>
            </a:graphic>
          </wp:inline>
        </w:drawing>
      </w:r>
    </w:p>
    <w:p w14:paraId="0B71E9F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Categories Rule</w:t>
      </w:r>
    </w:p>
    <w:p w14:paraId="2C29898A" w14:textId="31311AF0"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8A1A0C3" w14:textId="77777777" w:rsidR="00CA7E0B" w:rsidRDefault="00CA7E0B" w:rsidP="00CA7E0B">
      <w:pPr>
        <w:rPr>
          <w:rFonts w:cs="Arial"/>
        </w:rPr>
      </w:pPr>
    </w:p>
    <w:p w14:paraId="3BA1136F" w14:textId="77777777" w:rsidR="00CA7E0B" w:rsidRDefault="00CA7E0B" w:rsidP="00CA7E0B">
      <w:pPr>
        <w:pStyle w:val="Heading2"/>
      </w:pPr>
      <w:bookmarkStart w:id="2756" w:name="_015af92bb4db882c0eb6e7b18f13fb75"/>
      <w:bookmarkStart w:id="2757" w:name="_Toc468649936"/>
      <w:r>
        <w:t>Class STIX Course Of Action Rule</w:t>
      </w:r>
      <w:bookmarkEnd w:id="2756"/>
      <w:bookmarkEnd w:id="2757"/>
      <w:r w:rsidRPr="003A31EC">
        <w:rPr>
          <w:rFonts w:cs="Arial"/>
        </w:rPr>
        <w:t xml:space="preserve"> </w:t>
      </w:r>
      <w:r>
        <w:rPr>
          <w:rFonts w:cs="Arial"/>
        </w:rPr>
        <w:fldChar w:fldCharType="begin"/>
      </w:r>
      <w:r>
        <w:instrText>XE"</w:instrText>
      </w:r>
      <w:r w:rsidRPr="00413D75">
        <w:rPr>
          <w:rFonts w:cs="Arial"/>
        </w:rPr>
        <w:instrText>STIX Course Of Action Rule</w:instrText>
      </w:r>
      <w:r>
        <w:instrText>"</w:instrText>
      </w:r>
      <w:r>
        <w:rPr>
          <w:rFonts w:cs="Arial"/>
        </w:rPr>
        <w:fldChar w:fldCharType="end"/>
      </w:r>
    </w:p>
    <w:p w14:paraId="2D7364D0" w14:textId="77777777" w:rsidR="00CA7E0B" w:rsidRDefault="00CA7E0B" w:rsidP="00CA7E0B">
      <w:pPr>
        <w:jc w:val="center"/>
      </w:pPr>
      <w:r>
        <w:rPr>
          <w:noProof/>
        </w:rPr>
        <w:drawing>
          <wp:inline distT="0" distB="0" distL="0" distR="0" wp14:anchorId="7FEB9A1E" wp14:editId="0C8474B3">
            <wp:extent cx="6188075" cy="5318209"/>
            <wp:effectExtent l="0" t="0" r="0" b="0"/>
            <wp:docPr id="4919" name="Picture -33813177.emf" descr="-33813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13177.emf"/>
                    <pic:cNvPicPr/>
                  </pic:nvPicPr>
                  <pic:blipFill>
                    <a:blip r:embed="rId241" cstate="print"/>
                    <a:stretch>
                      <a:fillRect/>
                    </a:stretch>
                  </pic:blipFill>
                  <pic:spPr>
                    <a:xfrm>
                      <a:off x="0" y="0"/>
                      <a:ext cx="6188075" cy="5318209"/>
                    </a:xfrm>
                    <a:prstGeom prst="rect">
                      <a:avLst/>
                    </a:prstGeom>
                  </pic:spPr>
                </pic:pic>
              </a:graphicData>
            </a:graphic>
          </wp:inline>
        </w:drawing>
      </w:r>
    </w:p>
    <w:p w14:paraId="3EEF5116"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Course Of Action Rule</w:t>
      </w:r>
    </w:p>
    <w:p w14:paraId="7E068471" w14:textId="43E336BD"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4ED0C043" w14:textId="77777777" w:rsidR="00CA7E0B" w:rsidRDefault="00CA7E0B" w:rsidP="00CA7E0B">
      <w:pPr>
        <w:rPr>
          <w:rFonts w:cs="Arial"/>
        </w:rPr>
      </w:pPr>
    </w:p>
    <w:p w14:paraId="396CBB1C" w14:textId="77777777" w:rsidR="00CA7E0B" w:rsidRDefault="00CA7E0B" w:rsidP="00CA7E0B">
      <w:pPr>
        <w:pStyle w:val="Heading2"/>
      </w:pPr>
      <w:bookmarkStart w:id="2758" w:name="_5088aef4d47c1331acc901b49ed7ffce"/>
      <w:bookmarkStart w:id="2759" w:name="_Toc468649937"/>
      <w:r>
        <w:t>Class STIX Incident Rule</w:t>
      </w:r>
      <w:bookmarkEnd w:id="2758"/>
      <w:bookmarkEnd w:id="2759"/>
      <w:r w:rsidRPr="003A31EC">
        <w:rPr>
          <w:rFonts w:cs="Arial"/>
        </w:rPr>
        <w:t xml:space="preserve"> </w:t>
      </w:r>
      <w:r>
        <w:rPr>
          <w:rFonts w:cs="Arial"/>
        </w:rPr>
        <w:fldChar w:fldCharType="begin"/>
      </w:r>
      <w:r>
        <w:instrText>XE"</w:instrText>
      </w:r>
      <w:r w:rsidRPr="00413D75">
        <w:rPr>
          <w:rFonts w:cs="Arial"/>
        </w:rPr>
        <w:instrText>STIX Incident Rule</w:instrText>
      </w:r>
      <w:r>
        <w:instrText>"</w:instrText>
      </w:r>
      <w:r>
        <w:rPr>
          <w:rFonts w:cs="Arial"/>
        </w:rPr>
        <w:fldChar w:fldCharType="end"/>
      </w:r>
    </w:p>
    <w:p w14:paraId="1B52E2D0" w14:textId="77777777" w:rsidR="00CA7E0B" w:rsidRDefault="00CA7E0B" w:rsidP="00CA7E0B">
      <w:pPr>
        <w:jc w:val="center"/>
      </w:pPr>
      <w:r>
        <w:rPr>
          <w:noProof/>
        </w:rPr>
        <w:drawing>
          <wp:inline distT="0" distB="0" distL="0" distR="0" wp14:anchorId="5D258296" wp14:editId="030FAE08">
            <wp:extent cx="6004273" cy="7178040"/>
            <wp:effectExtent l="0" t="0" r="0" b="0"/>
            <wp:docPr id="4928" name="Picture -904140959.emf" descr="-9041409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04140959.emf"/>
                    <pic:cNvPicPr/>
                  </pic:nvPicPr>
                  <pic:blipFill>
                    <a:blip r:embed="rId242" cstate="print"/>
                    <a:stretch>
                      <a:fillRect/>
                    </a:stretch>
                  </pic:blipFill>
                  <pic:spPr>
                    <a:xfrm>
                      <a:off x="0" y="0"/>
                      <a:ext cx="6004273" cy="7178040"/>
                    </a:xfrm>
                    <a:prstGeom prst="rect">
                      <a:avLst/>
                    </a:prstGeom>
                  </pic:spPr>
                </pic:pic>
              </a:graphicData>
            </a:graphic>
          </wp:inline>
        </w:drawing>
      </w:r>
    </w:p>
    <w:p w14:paraId="55D3FD8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Incident Rule</w:t>
      </w:r>
    </w:p>
    <w:p w14:paraId="40B23E8C" w14:textId="7EB7CA6C"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9F1CA4E" w14:textId="77777777" w:rsidR="00CA7E0B" w:rsidRDefault="00CA7E0B" w:rsidP="00CA7E0B">
      <w:pPr>
        <w:rPr>
          <w:rFonts w:cs="Arial"/>
        </w:rPr>
      </w:pPr>
    </w:p>
    <w:p w14:paraId="4BEAFED5" w14:textId="77777777" w:rsidR="00CA7E0B" w:rsidRDefault="00CA7E0B" w:rsidP="00CA7E0B">
      <w:pPr>
        <w:pStyle w:val="Heading2"/>
      </w:pPr>
      <w:bookmarkStart w:id="2760" w:name="_1cf0c17fe7487071c856b1a72a49eedf"/>
      <w:bookmarkStart w:id="2761" w:name="_Toc468649938"/>
      <w:r>
        <w:t>Class STIX Indicator Rule</w:t>
      </w:r>
      <w:bookmarkEnd w:id="2760"/>
      <w:bookmarkEnd w:id="2761"/>
      <w:r w:rsidRPr="003A31EC">
        <w:rPr>
          <w:rFonts w:cs="Arial"/>
        </w:rPr>
        <w:t xml:space="preserve"> </w:t>
      </w:r>
      <w:r>
        <w:rPr>
          <w:rFonts w:cs="Arial"/>
        </w:rPr>
        <w:fldChar w:fldCharType="begin"/>
      </w:r>
      <w:r>
        <w:instrText>XE"</w:instrText>
      </w:r>
      <w:r w:rsidRPr="00413D75">
        <w:rPr>
          <w:rFonts w:cs="Arial"/>
        </w:rPr>
        <w:instrText>STIX Indicator Rule</w:instrText>
      </w:r>
      <w:r>
        <w:instrText>"</w:instrText>
      </w:r>
      <w:r>
        <w:rPr>
          <w:rFonts w:cs="Arial"/>
        </w:rPr>
        <w:fldChar w:fldCharType="end"/>
      </w:r>
    </w:p>
    <w:p w14:paraId="113F0BD2" w14:textId="77777777" w:rsidR="00CA7E0B" w:rsidRDefault="00CA7E0B" w:rsidP="00CA7E0B">
      <w:pPr>
        <w:jc w:val="center"/>
      </w:pPr>
      <w:r>
        <w:rPr>
          <w:noProof/>
        </w:rPr>
        <w:drawing>
          <wp:inline distT="0" distB="0" distL="0" distR="0" wp14:anchorId="1DB8FC5C" wp14:editId="5CB625D2">
            <wp:extent cx="6188075" cy="6453278"/>
            <wp:effectExtent l="0" t="0" r="0" b="0"/>
            <wp:docPr id="4936" name="Picture 639411368.emf" descr="6394113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9411368.emf"/>
                    <pic:cNvPicPr/>
                  </pic:nvPicPr>
                  <pic:blipFill>
                    <a:blip r:embed="rId243" cstate="print"/>
                    <a:stretch>
                      <a:fillRect/>
                    </a:stretch>
                  </pic:blipFill>
                  <pic:spPr>
                    <a:xfrm>
                      <a:off x="0" y="0"/>
                      <a:ext cx="6188075" cy="6453278"/>
                    </a:xfrm>
                    <a:prstGeom prst="rect">
                      <a:avLst/>
                    </a:prstGeom>
                  </pic:spPr>
                </pic:pic>
              </a:graphicData>
            </a:graphic>
          </wp:inline>
        </w:drawing>
      </w:r>
    </w:p>
    <w:p w14:paraId="3AB533F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Indicator Rule</w:t>
      </w:r>
    </w:p>
    <w:p w14:paraId="549802F8" w14:textId="6BDD824C"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6B81328" w14:textId="77777777" w:rsidR="00CA7E0B" w:rsidRDefault="00CA7E0B" w:rsidP="00CA7E0B">
      <w:pPr>
        <w:rPr>
          <w:rFonts w:cs="Arial"/>
        </w:rPr>
      </w:pPr>
    </w:p>
    <w:p w14:paraId="0EC3CC69" w14:textId="77777777" w:rsidR="00CA7E0B" w:rsidRDefault="00CA7E0B" w:rsidP="00CA7E0B">
      <w:pPr>
        <w:pStyle w:val="Heading2"/>
      </w:pPr>
      <w:bookmarkStart w:id="2762" w:name="_ba5d1338a46030e9a5c158f6a34686c9"/>
      <w:bookmarkStart w:id="2763" w:name="_Toc468649939"/>
      <w:r>
        <w:t>Class STIX Objective Rule</w:t>
      </w:r>
      <w:bookmarkEnd w:id="2762"/>
      <w:bookmarkEnd w:id="2763"/>
      <w:r w:rsidRPr="003A31EC">
        <w:rPr>
          <w:rFonts w:cs="Arial"/>
        </w:rPr>
        <w:t xml:space="preserve"> </w:t>
      </w:r>
      <w:r>
        <w:rPr>
          <w:rFonts w:cs="Arial"/>
        </w:rPr>
        <w:fldChar w:fldCharType="begin"/>
      </w:r>
      <w:r>
        <w:instrText>XE"</w:instrText>
      </w:r>
      <w:r w:rsidRPr="00413D75">
        <w:rPr>
          <w:rFonts w:cs="Arial"/>
        </w:rPr>
        <w:instrText>STIX Objective Rule</w:instrText>
      </w:r>
      <w:r>
        <w:instrText>"</w:instrText>
      </w:r>
      <w:r>
        <w:rPr>
          <w:rFonts w:cs="Arial"/>
        </w:rPr>
        <w:fldChar w:fldCharType="end"/>
      </w:r>
    </w:p>
    <w:p w14:paraId="08859AC2" w14:textId="77777777" w:rsidR="00CA7E0B" w:rsidRDefault="00CA7E0B" w:rsidP="00CA7E0B">
      <w:pPr>
        <w:jc w:val="center"/>
      </w:pPr>
      <w:r>
        <w:rPr>
          <w:noProof/>
        </w:rPr>
        <w:drawing>
          <wp:inline distT="0" distB="0" distL="0" distR="0" wp14:anchorId="26C71A5A" wp14:editId="3F4AA3BF">
            <wp:extent cx="6188075" cy="2244693"/>
            <wp:effectExtent l="0" t="0" r="0" b="0"/>
            <wp:docPr id="4946" name="Picture -834124864.emf" descr="-8341248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34124864.emf"/>
                    <pic:cNvPicPr/>
                  </pic:nvPicPr>
                  <pic:blipFill>
                    <a:blip r:embed="rId244" cstate="print"/>
                    <a:stretch>
                      <a:fillRect/>
                    </a:stretch>
                  </pic:blipFill>
                  <pic:spPr>
                    <a:xfrm>
                      <a:off x="0" y="0"/>
                      <a:ext cx="6188075" cy="2244693"/>
                    </a:xfrm>
                    <a:prstGeom prst="rect">
                      <a:avLst/>
                    </a:prstGeom>
                  </pic:spPr>
                </pic:pic>
              </a:graphicData>
            </a:graphic>
          </wp:inline>
        </w:drawing>
      </w:r>
    </w:p>
    <w:p w14:paraId="088ECA50"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Objective Rule</w:t>
      </w:r>
    </w:p>
    <w:p w14:paraId="68F41DA0" w14:textId="2BDCA18F"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5E4C59D8" w14:textId="77777777" w:rsidR="00CA7E0B" w:rsidRDefault="00CA7E0B" w:rsidP="00CA7E0B">
      <w:pPr>
        <w:rPr>
          <w:rFonts w:cs="Arial"/>
        </w:rPr>
      </w:pPr>
    </w:p>
    <w:p w14:paraId="321F8ECF" w14:textId="77777777" w:rsidR="00CA7E0B" w:rsidRDefault="00CA7E0B" w:rsidP="00CA7E0B">
      <w:pPr>
        <w:pStyle w:val="Heading2"/>
      </w:pPr>
      <w:bookmarkStart w:id="2764" w:name="_0be3b02e5073dade59d7f969675cb03d"/>
      <w:bookmarkStart w:id="2765" w:name="_Toc468649940"/>
      <w:r>
        <w:t>Class STIX Observable Rule</w:t>
      </w:r>
      <w:bookmarkEnd w:id="2764"/>
      <w:bookmarkEnd w:id="2765"/>
      <w:r w:rsidRPr="003A31EC">
        <w:rPr>
          <w:rFonts w:cs="Arial"/>
        </w:rPr>
        <w:t xml:space="preserve"> </w:t>
      </w:r>
      <w:r>
        <w:rPr>
          <w:rFonts w:cs="Arial"/>
        </w:rPr>
        <w:fldChar w:fldCharType="begin"/>
      </w:r>
      <w:r>
        <w:instrText>XE"</w:instrText>
      </w:r>
      <w:r w:rsidRPr="00413D75">
        <w:rPr>
          <w:rFonts w:cs="Arial"/>
        </w:rPr>
        <w:instrText>STIX Observable Rule</w:instrText>
      </w:r>
      <w:r>
        <w:instrText>"</w:instrText>
      </w:r>
      <w:r>
        <w:rPr>
          <w:rFonts w:cs="Arial"/>
        </w:rPr>
        <w:fldChar w:fldCharType="end"/>
      </w:r>
    </w:p>
    <w:p w14:paraId="7FB65EC8" w14:textId="77777777" w:rsidR="00CA7E0B" w:rsidRDefault="00CA7E0B" w:rsidP="00CA7E0B">
      <w:pPr>
        <w:jc w:val="center"/>
      </w:pPr>
      <w:r>
        <w:rPr>
          <w:noProof/>
        </w:rPr>
        <w:drawing>
          <wp:inline distT="0" distB="0" distL="0" distR="0" wp14:anchorId="1AD7E4C7" wp14:editId="677061C9">
            <wp:extent cx="6188075" cy="6380667"/>
            <wp:effectExtent l="0" t="0" r="0" b="0"/>
            <wp:docPr id="4949" name="Picture -831416191.emf" descr="-831416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31416191.emf"/>
                    <pic:cNvPicPr/>
                  </pic:nvPicPr>
                  <pic:blipFill>
                    <a:blip r:embed="rId245" cstate="print"/>
                    <a:stretch>
                      <a:fillRect/>
                    </a:stretch>
                  </pic:blipFill>
                  <pic:spPr>
                    <a:xfrm>
                      <a:off x="0" y="0"/>
                      <a:ext cx="6188075" cy="6380667"/>
                    </a:xfrm>
                    <a:prstGeom prst="rect">
                      <a:avLst/>
                    </a:prstGeom>
                  </pic:spPr>
                </pic:pic>
              </a:graphicData>
            </a:graphic>
          </wp:inline>
        </w:drawing>
      </w:r>
    </w:p>
    <w:p w14:paraId="125F18B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Observable Rule</w:t>
      </w:r>
    </w:p>
    <w:p w14:paraId="6543FA45" w14:textId="4A2EBFD8"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9B2AFD1" w14:textId="77777777" w:rsidR="00CA7E0B" w:rsidRDefault="00CA7E0B" w:rsidP="00CA7E0B">
      <w:pPr>
        <w:rPr>
          <w:rFonts w:cs="Arial"/>
        </w:rPr>
      </w:pPr>
    </w:p>
    <w:p w14:paraId="570FD132" w14:textId="77777777" w:rsidR="00CA7E0B" w:rsidRDefault="00CA7E0B" w:rsidP="00CA7E0B">
      <w:pPr>
        <w:pStyle w:val="Heading2"/>
      </w:pPr>
      <w:bookmarkStart w:id="2766" w:name="_dfd5c095f3c437137a938c876e6901e5"/>
      <w:bookmarkStart w:id="2767" w:name="_Toc468649941"/>
      <w:r>
        <w:t>Class STIX Sighting Rule</w:t>
      </w:r>
      <w:bookmarkEnd w:id="2766"/>
      <w:bookmarkEnd w:id="2767"/>
      <w:r w:rsidRPr="003A31EC">
        <w:rPr>
          <w:rFonts w:cs="Arial"/>
        </w:rPr>
        <w:t xml:space="preserve"> </w:t>
      </w:r>
      <w:r>
        <w:rPr>
          <w:rFonts w:cs="Arial"/>
        </w:rPr>
        <w:fldChar w:fldCharType="begin"/>
      </w:r>
      <w:r>
        <w:instrText>XE"</w:instrText>
      </w:r>
      <w:r w:rsidRPr="00413D75">
        <w:rPr>
          <w:rFonts w:cs="Arial"/>
        </w:rPr>
        <w:instrText>STIX Sighting Rule</w:instrText>
      </w:r>
      <w:r>
        <w:instrText>"</w:instrText>
      </w:r>
      <w:r>
        <w:rPr>
          <w:rFonts w:cs="Arial"/>
        </w:rPr>
        <w:fldChar w:fldCharType="end"/>
      </w:r>
    </w:p>
    <w:p w14:paraId="14D95724" w14:textId="77777777" w:rsidR="00CA7E0B" w:rsidRDefault="00CA7E0B" w:rsidP="00CA7E0B">
      <w:pPr>
        <w:jc w:val="center"/>
      </w:pPr>
      <w:r>
        <w:rPr>
          <w:noProof/>
        </w:rPr>
        <w:drawing>
          <wp:inline distT="0" distB="0" distL="0" distR="0" wp14:anchorId="6BA568A9" wp14:editId="43AD0F89">
            <wp:extent cx="6188075" cy="3689699"/>
            <wp:effectExtent l="0" t="0" r="0" b="0"/>
            <wp:docPr id="4956" name="Picture -2085187166.emf" descr="-20851871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85187166.emf"/>
                    <pic:cNvPicPr/>
                  </pic:nvPicPr>
                  <pic:blipFill>
                    <a:blip r:embed="rId246" cstate="print"/>
                    <a:stretch>
                      <a:fillRect/>
                    </a:stretch>
                  </pic:blipFill>
                  <pic:spPr>
                    <a:xfrm>
                      <a:off x="0" y="0"/>
                      <a:ext cx="6188075" cy="3689699"/>
                    </a:xfrm>
                    <a:prstGeom prst="rect">
                      <a:avLst/>
                    </a:prstGeom>
                  </pic:spPr>
                </pic:pic>
              </a:graphicData>
            </a:graphic>
          </wp:inline>
        </w:drawing>
      </w:r>
    </w:p>
    <w:p w14:paraId="70F0A9BC"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Sighting Rule</w:t>
      </w:r>
    </w:p>
    <w:p w14:paraId="5BAC9133" w14:textId="7E829396"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23DD6E97" w14:textId="77777777" w:rsidR="00CA7E0B" w:rsidRDefault="00CA7E0B" w:rsidP="00CA7E0B">
      <w:pPr>
        <w:rPr>
          <w:rFonts w:cs="Arial"/>
        </w:rPr>
      </w:pPr>
    </w:p>
    <w:p w14:paraId="00E85C18" w14:textId="77777777" w:rsidR="00CA7E0B" w:rsidRDefault="00CA7E0B" w:rsidP="00CA7E0B">
      <w:pPr>
        <w:pStyle w:val="Heading2"/>
      </w:pPr>
      <w:bookmarkStart w:id="2768" w:name="_746b47b6546e52e2eba99edc0093cef6"/>
      <w:bookmarkStart w:id="2769" w:name="_Toc468649942"/>
      <w:r>
        <w:t>Class STIX Statement Rule</w:t>
      </w:r>
      <w:bookmarkEnd w:id="2768"/>
      <w:bookmarkEnd w:id="2769"/>
      <w:r w:rsidRPr="003A31EC">
        <w:rPr>
          <w:rFonts w:cs="Arial"/>
        </w:rPr>
        <w:t xml:space="preserve"> </w:t>
      </w:r>
      <w:r>
        <w:rPr>
          <w:rFonts w:cs="Arial"/>
        </w:rPr>
        <w:fldChar w:fldCharType="begin"/>
      </w:r>
      <w:r>
        <w:instrText>XE"</w:instrText>
      </w:r>
      <w:r w:rsidRPr="00413D75">
        <w:rPr>
          <w:rFonts w:cs="Arial"/>
        </w:rPr>
        <w:instrText>STIX Statement Rule</w:instrText>
      </w:r>
      <w:r>
        <w:instrText>"</w:instrText>
      </w:r>
      <w:r>
        <w:rPr>
          <w:rFonts w:cs="Arial"/>
        </w:rPr>
        <w:fldChar w:fldCharType="end"/>
      </w:r>
    </w:p>
    <w:p w14:paraId="6D21B1E6" w14:textId="77777777" w:rsidR="00CA7E0B" w:rsidRDefault="00CA7E0B" w:rsidP="00CA7E0B">
      <w:pPr>
        <w:jc w:val="center"/>
      </w:pPr>
      <w:r>
        <w:rPr>
          <w:noProof/>
        </w:rPr>
        <w:drawing>
          <wp:inline distT="0" distB="0" distL="0" distR="0" wp14:anchorId="613D344A" wp14:editId="040BF65E">
            <wp:extent cx="6188074" cy="3123504"/>
            <wp:effectExtent l="0" t="0" r="0" b="0"/>
            <wp:docPr id="4966" name="Picture -1906893876.emf" descr="-1906893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06893876.emf"/>
                    <pic:cNvPicPr/>
                  </pic:nvPicPr>
                  <pic:blipFill>
                    <a:blip r:embed="rId247" cstate="print"/>
                    <a:stretch>
                      <a:fillRect/>
                    </a:stretch>
                  </pic:blipFill>
                  <pic:spPr>
                    <a:xfrm>
                      <a:off x="0" y="0"/>
                      <a:ext cx="6188074" cy="3123504"/>
                    </a:xfrm>
                    <a:prstGeom prst="rect">
                      <a:avLst/>
                    </a:prstGeom>
                  </pic:spPr>
                </pic:pic>
              </a:graphicData>
            </a:graphic>
          </wp:inline>
        </w:drawing>
      </w:r>
    </w:p>
    <w:p w14:paraId="40B2B2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Statement Rule</w:t>
      </w:r>
    </w:p>
    <w:p w14:paraId="227E62DB" w14:textId="7264E4B0"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3CEB398F" w14:textId="77777777" w:rsidR="00CA7E0B" w:rsidRDefault="00CA7E0B" w:rsidP="00CA7E0B">
      <w:pPr>
        <w:rPr>
          <w:rFonts w:cs="Arial"/>
        </w:rPr>
      </w:pPr>
    </w:p>
    <w:p w14:paraId="270BFCA4" w14:textId="77777777" w:rsidR="00CA7E0B" w:rsidRDefault="00CA7E0B" w:rsidP="00CA7E0B">
      <w:pPr>
        <w:pStyle w:val="Heading2"/>
      </w:pPr>
      <w:bookmarkStart w:id="2770" w:name="_dae322b1bd0339eafb4ff62e49b1703b"/>
      <w:bookmarkStart w:id="2771" w:name="_Toc468649943"/>
      <w:r>
        <w:t>Class STIX Threat Actor Rule</w:t>
      </w:r>
      <w:bookmarkEnd w:id="2770"/>
      <w:bookmarkEnd w:id="2771"/>
      <w:r w:rsidRPr="003A31EC">
        <w:rPr>
          <w:rFonts w:cs="Arial"/>
        </w:rPr>
        <w:t xml:space="preserve"> </w:t>
      </w:r>
      <w:r>
        <w:rPr>
          <w:rFonts w:cs="Arial"/>
        </w:rPr>
        <w:fldChar w:fldCharType="begin"/>
      </w:r>
      <w:r>
        <w:instrText>XE"</w:instrText>
      </w:r>
      <w:r w:rsidRPr="00413D75">
        <w:rPr>
          <w:rFonts w:cs="Arial"/>
        </w:rPr>
        <w:instrText>STIX Threat Actor Rule</w:instrText>
      </w:r>
      <w:r>
        <w:instrText>"</w:instrText>
      </w:r>
      <w:r>
        <w:rPr>
          <w:rFonts w:cs="Arial"/>
        </w:rPr>
        <w:fldChar w:fldCharType="end"/>
      </w:r>
    </w:p>
    <w:p w14:paraId="11E7E351" w14:textId="77777777" w:rsidR="00CA7E0B" w:rsidRDefault="00CA7E0B" w:rsidP="00CA7E0B">
      <w:pPr>
        <w:jc w:val="center"/>
      </w:pPr>
      <w:r>
        <w:rPr>
          <w:noProof/>
        </w:rPr>
        <w:drawing>
          <wp:inline distT="0" distB="0" distL="0" distR="0" wp14:anchorId="6B1EBC25" wp14:editId="1524D7A6">
            <wp:extent cx="6188075" cy="5003124"/>
            <wp:effectExtent l="0" t="0" r="0" b="0"/>
            <wp:docPr id="4970" name="Picture -890092674.emf" descr="-8900926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890092674.emf"/>
                    <pic:cNvPicPr/>
                  </pic:nvPicPr>
                  <pic:blipFill>
                    <a:blip r:embed="rId248" cstate="print"/>
                    <a:stretch>
                      <a:fillRect/>
                    </a:stretch>
                  </pic:blipFill>
                  <pic:spPr>
                    <a:xfrm>
                      <a:off x="0" y="0"/>
                      <a:ext cx="6188075" cy="5003124"/>
                    </a:xfrm>
                    <a:prstGeom prst="rect">
                      <a:avLst/>
                    </a:prstGeom>
                  </pic:spPr>
                </pic:pic>
              </a:graphicData>
            </a:graphic>
          </wp:inline>
        </w:drawing>
      </w:r>
    </w:p>
    <w:p w14:paraId="080855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Threat Actor Rule</w:t>
      </w:r>
    </w:p>
    <w:p w14:paraId="42CC5B24" w14:textId="23A6363D"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303E937A" w14:textId="77777777" w:rsidR="00CA7E0B" w:rsidRDefault="00CA7E0B" w:rsidP="00CA7E0B">
      <w:pPr>
        <w:rPr>
          <w:rFonts w:cs="Arial"/>
        </w:rPr>
      </w:pPr>
    </w:p>
    <w:p w14:paraId="6BAC766D" w14:textId="77777777" w:rsidR="00CA7E0B" w:rsidRDefault="00CA7E0B" w:rsidP="00CA7E0B">
      <w:pPr>
        <w:pStyle w:val="Heading2"/>
      </w:pPr>
      <w:bookmarkStart w:id="2772" w:name="_34deb8d257aa1f8ee8e9c2720c311172"/>
      <w:bookmarkStart w:id="2773" w:name="_Toc468649944"/>
      <w:r>
        <w:t>Class STIX TTP Rule</w:t>
      </w:r>
      <w:bookmarkEnd w:id="2772"/>
      <w:bookmarkEnd w:id="2773"/>
      <w:r w:rsidRPr="003A31EC">
        <w:rPr>
          <w:rFonts w:cs="Arial"/>
        </w:rPr>
        <w:t xml:space="preserve"> </w:t>
      </w:r>
      <w:r>
        <w:rPr>
          <w:rFonts w:cs="Arial"/>
        </w:rPr>
        <w:fldChar w:fldCharType="begin"/>
      </w:r>
      <w:r>
        <w:instrText>XE"</w:instrText>
      </w:r>
      <w:r w:rsidRPr="00413D75">
        <w:rPr>
          <w:rFonts w:cs="Arial"/>
        </w:rPr>
        <w:instrText>STIX TTP Rule</w:instrText>
      </w:r>
      <w:r>
        <w:instrText>"</w:instrText>
      </w:r>
      <w:r>
        <w:rPr>
          <w:rFonts w:cs="Arial"/>
        </w:rPr>
        <w:fldChar w:fldCharType="end"/>
      </w:r>
    </w:p>
    <w:p w14:paraId="52481BE6" w14:textId="77777777" w:rsidR="00CA7E0B" w:rsidRDefault="00CA7E0B" w:rsidP="00CA7E0B">
      <w:pPr>
        <w:jc w:val="center"/>
      </w:pPr>
      <w:r>
        <w:rPr>
          <w:noProof/>
        </w:rPr>
        <w:drawing>
          <wp:inline distT="0" distB="0" distL="0" distR="0" wp14:anchorId="16A4F34A" wp14:editId="51161687">
            <wp:extent cx="6188075" cy="4151007"/>
            <wp:effectExtent l="0" t="0" r="0" b="0"/>
            <wp:docPr id="4979" name="Picture -702305749.emf" descr="-7023057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02305749.emf"/>
                    <pic:cNvPicPr/>
                  </pic:nvPicPr>
                  <pic:blipFill>
                    <a:blip r:embed="rId249" cstate="print"/>
                    <a:stretch>
                      <a:fillRect/>
                    </a:stretch>
                  </pic:blipFill>
                  <pic:spPr>
                    <a:xfrm>
                      <a:off x="0" y="0"/>
                      <a:ext cx="6188075" cy="4151007"/>
                    </a:xfrm>
                    <a:prstGeom prst="rect">
                      <a:avLst/>
                    </a:prstGeom>
                  </pic:spPr>
                </pic:pic>
              </a:graphicData>
            </a:graphic>
          </wp:inline>
        </w:drawing>
      </w:r>
    </w:p>
    <w:p w14:paraId="33631A67"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TTP Rule</w:t>
      </w:r>
    </w:p>
    <w:p w14:paraId="7BF89EB5" w14:textId="3A7B9734"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D45BA71" w14:textId="77777777" w:rsidR="00CA7E0B" w:rsidRDefault="00CA7E0B" w:rsidP="00CA7E0B">
      <w:pPr>
        <w:rPr>
          <w:rFonts w:cs="Arial"/>
        </w:rPr>
      </w:pPr>
    </w:p>
    <w:p w14:paraId="470E4490" w14:textId="77777777" w:rsidR="00CA7E0B" w:rsidRDefault="00CA7E0B" w:rsidP="00CA7E0B">
      <w:pPr>
        <w:pStyle w:val="Heading2"/>
      </w:pPr>
      <w:bookmarkStart w:id="2774" w:name="_fb6d6522aa63057bd82c571d1e8e5992"/>
      <w:bookmarkStart w:id="2775" w:name="_Toc468649945"/>
      <w:r>
        <w:t>Class STIX Vocabulary Rule</w:t>
      </w:r>
      <w:bookmarkEnd w:id="2774"/>
      <w:bookmarkEnd w:id="2775"/>
      <w:r w:rsidRPr="003A31EC">
        <w:rPr>
          <w:rFonts w:cs="Arial"/>
        </w:rPr>
        <w:t xml:space="preserve"> </w:t>
      </w:r>
      <w:r>
        <w:rPr>
          <w:rFonts w:cs="Arial"/>
        </w:rPr>
        <w:fldChar w:fldCharType="begin"/>
      </w:r>
      <w:r>
        <w:instrText>XE"</w:instrText>
      </w:r>
      <w:r w:rsidRPr="00413D75">
        <w:rPr>
          <w:rFonts w:cs="Arial"/>
        </w:rPr>
        <w:instrText>STIX Vocabulary Rule</w:instrText>
      </w:r>
      <w:r>
        <w:instrText>"</w:instrText>
      </w:r>
      <w:r>
        <w:rPr>
          <w:rFonts w:cs="Arial"/>
        </w:rPr>
        <w:fldChar w:fldCharType="end"/>
      </w:r>
    </w:p>
    <w:p w14:paraId="0969150B" w14:textId="77777777" w:rsidR="00CA7E0B" w:rsidRDefault="00CA7E0B" w:rsidP="00CA7E0B">
      <w:pPr>
        <w:jc w:val="center"/>
      </w:pPr>
      <w:r>
        <w:rPr>
          <w:noProof/>
        </w:rPr>
        <w:drawing>
          <wp:inline distT="0" distB="0" distL="0" distR="0" wp14:anchorId="7BB42DD3" wp14:editId="4A4F015F">
            <wp:extent cx="5629275" cy="3267075"/>
            <wp:effectExtent l="0" t="0" r="0" b="0"/>
            <wp:docPr id="4991" name="Picture 413785946.emf" descr="4137859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3785946.emf"/>
                    <pic:cNvPicPr/>
                  </pic:nvPicPr>
                  <pic:blipFill>
                    <a:blip r:embed="rId250" cstate="print"/>
                    <a:stretch>
                      <a:fillRect/>
                    </a:stretch>
                  </pic:blipFill>
                  <pic:spPr>
                    <a:xfrm>
                      <a:off x="0" y="0"/>
                      <a:ext cx="5629275" cy="3267075"/>
                    </a:xfrm>
                    <a:prstGeom prst="rect">
                      <a:avLst/>
                    </a:prstGeom>
                  </pic:spPr>
                </pic:pic>
              </a:graphicData>
            </a:graphic>
          </wp:inline>
        </w:drawing>
      </w:r>
    </w:p>
    <w:p w14:paraId="1F58FA79"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Vocabulary Rule</w:t>
      </w:r>
    </w:p>
    <w:p w14:paraId="338DC5A1" w14:textId="326485F3"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13E2CE11" w14:textId="77777777" w:rsidR="00CA7E0B" w:rsidRDefault="00CA7E0B" w:rsidP="00CA7E0B">
      <w:pPr>
        <w:rPr>
          <w:rFonts w:cs="Arial"/>
        </w:rPr>
      </w:pPr>
    </w:p>
    <w:p w14:paraId="7F081054" w14:textId="77777777" w:rsidR="00CA7E0B" w:rsidRDefault="00CA7E0B" w:rsidP="00CA7E0B">
      <w:pPr>
        <w:pStyle w:val="Heading2"/>
      </w:pPr>
      <w:bookmarkStart w:id="2776" w:name="_9310005195404b43bf71487827958052"/>
      <w:bookmarkStart w:id="2777" w:name="_Toc468649946"/>
      <w:r>
        <w:t>Class STIX Vulnerability Rule</w:t>
      </w:r>
      <w:bookmarkEnd w:id="2776"/>
      <w:bookmarkEnd w:id="2777"/>
      <w:r w:rsidRPr="003A31EC">
        <w:rPr>
          <w:rFonts w:cs="Arial"/>
        </w:rPr>
        <w:t xml:space="preserve"> </w:t>
      </w:r>
      <w:r>
        <w:rPr>
          <w:rFonts w:cs="Arial"/>
        </w:rPr>
        <w:fldChar w:fldCharType="begin"/>
      </w:r>
      <w:r>
        <w:instrText>XE"</w:instrText>
      </w:r>
      <w:r w:rsidRPr="00413D75">
        <w:rPr>
          <w:rFonts w:cs="Arial"/>
        </w:rPr>
        <w:instrText>STIX Vulnerability Rule</w:instrText>
      </w:r>
      <w:r>
        <w:instrText>"</w:instrText>
      </w:r>
      <w:r>
        <w:rPr>
          <w:rFonts w:cs="Arial"/>
        </w:rPr>
        <w:fldChar w:fldCharType="end"/>
      </w:r>
    </w:p>
    <w:p w14:paraId="73676285" w14:textId="77777777" w:rsidR="00CA7E0B" w:rsidRDefault="00CA7E0B" w:rsidP="00CA7E0B">
      <w:pPr>
        <w:jc w:val="center"/>
      </w:pPr>
      <w:r>
        <w:rPr>
          <w:noProof/>
        </w:rPr>
        <w:drawing>
          <wp:inline distT="0" distB="0" distL="0" distR="0" wp14:anchorId="045760EB" wp14:editId="272DC767">
            <wp:extent cx="6188074" cy="5299103"/>
            <wp:effectExtent l="0" t="0" r="0" b="0"/>
            <wp:docPr id="4995" name="Picture -408940102.emf" descr="-4089401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08940102.emf"/>
                    <pic:cNvPicPr/>
                  </pic:nvPicPr>
                  <pic:blipFill>
                    <a:blip r:embed="rId251" cstate="print"/>
                    <a:stretch>
                      <a:fillRect/>
                    </a:stretch>
                  </pic:blipFill>
                  <pic:spPr>
                    <a:xfrm>
                      <a:off x="0" y="0"/>
                      <a:ext cx="6188074" cy="5299103"/>
                    </a:xfrm>
                    <a:prstGeom prst="rect">
                      <a:avLst/>
                    </a:prstGeom>
                  </pic:spPr>
                </pic:pic>
              </a:graphicData>
            </a:graphic>
          </wp:inline>
        </w:drawing>
      </w:r>
    </w:p>
    <w:p w14:paraId="603B79D5"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Vulnerability Rule</w:t>
      </w:r>
    </w:p>
    <w:p w14:paraId="64BDC169" w14:textId="55738FDF"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7C3C76F" w14:textId="10760893" w:rsidR="002A6045" w:rsidRPr="006F7593" w:rsidRDefault="001C088F" w:rsidP="006F7593">
      <w:pPr>
        <w:pStyle w:val="Heading1"/>
      </w:pPr>
      <w:r>
        <w:br w:type="page"/>
      </w:r>
      <w:bookmarkStart w:id="2778" w:name="_Toc450313937"/>
      <w:bookmarkStart w:id="2779" w:name="_Toc468649947"/>
      <w:r w:rsidR="002A6045" w:rsidRPr="006F7593">
        <w:t>NIEM Mapping Specification (Normative)</w:t>
      </w:r>
      <w:bookmarkEnd w:id="2735"/>
      <w:bookmarkEnd w:id="2736"/>
      <w:bookmarkEnd w:id="2737"/>
      <w:bookmarkEnd w:id="2778"/>
      <w:bookmarkEnd w:id="2779"/>
    </w:p>
    <w:p w14:paraId="7CC69FAC" w14:textId="0BD159F6" w:rsidR="00C8116A" w:rsidRPr="00C8116A" w:rsidRDefault="00C8116A" w:rsidP="008C7C30">
      <w:pPr>
        <w:pStyle w:val="BodyText"/>
      </w:pPr>
      <w:r>
        <w:t xml:space="preserve">This clause specifies the mapping between NIEM-Core and the </w:t>
      </w:r>
      <w:r w:rsidR="001D6B7D">
        <w:t>threat</w:t>
      </w:r>
      <w:r>
        <w:t xml:space="preserve">/risk </w:t>
      </w:r>
      <w:r w:rsidR="00245B40">
        <w:t>conceptual reference model</w:t>
      </w:r>
      <w:r>
        <w:t xml:space="preserve"> using the mapping </w:t>
      </w:r>
      <w:r w:rsidR="00447ADA">
        <w:t xml:space="preserve">profile </w:t>
      </w:r>
      <w:r w:rsidR="001D6B7D">
        <w:t>specified</w:t>
      </w:r>
      <w:r>
        <w:t xml:space="preserve"> defined in</w:t>
      </w:r>
      <w:r w:rsidR="00447ADA">
        <w:t xml:space="preserve"> section </w:t>
      </w:r>
      <w:r w:rsidR="00447ADA">
        <w:fldChar w:fldCharType="begin"/>
      </w:r>
      <w:r w:rsidR="00447ADA">
        <w:instrText xml:space="preserve"> REF _Ref434161212 \r \h </w:instrText>
      </w:r>
      <w:r w:rsidR="00447ADA">
        <w:fldChar w:fldCharType="separate"/>
      </w:r>
      <w:r w:rsidR="00CD51EF">
        <w:rPr>
          <w:b/>
          <w:bCs/>
          <w:lang w:val="en-US"/>
        </w:rPr>
        <w:t>Error! Reference source not found.</w:t>
      </w:r>
      <w:r w:rsidR="00447ADA">
        <w:fldChar w:fldCharType="end"/>
      </w:r>
      <w:r>
        <w:t>.</w:t>
      </w:r>
    </w:p>
    <w:p w14:paraId="6AE88C15" w14:textId="682358F0" w:rsidR="002A6045" w:rsidRDefault="002A6045" w:rsidP="002A6045">
      <w:pPr>
        <w:pStyle w:val="Heading2"/>
        <w:rPr>
          <w:lang w:val="en-US"/>
        </w:rPr>
      </w:pPr>
      <w:bookmarkStart w:id="2780" w:name="_Toc411794970"/>
      <w:bookmarkStart w:id="2781" w:name="_Toc450313938"/>
      <w:bookmarkStart w:id="2782" w:name="_Toc468649948"/>
      <w:r>
        <w:t>How NIEM is represented</w:t>
      </w:r>
      <w:bookmarkEnd w:id="2780"/>
      <w:bookmarkEnd w:id="2781"/>
      <w:bookmarkEnd w:id="2782"/>
    </w:p>
    <w:p w14:paraId="7652F28B" w14:textId="0C7A0DDE" w:rsidR="00F76560" w:rsidRPr="00F76560" w:rsidRDefault="00F76560" w:rsidP="008C7C30">
      <w:pPr>
        <w:pStyle w:val="BodyText"/>
      </w:pPr>
      <w:r>
        <w:t xml:space="preserve">The NIEM reference </w:t>
      </w:r>
      <w:r w:rsidR="001D6B7D">
        <w:t>models in NIEM-UML 3 are</w:t>
      </w:r>
      <w:r>
        <w:t xml:space="preserve"> used as the normative representation of NIEM</w:t>
      </w:r>
      <w:r w:rsidR="00F50EED">
        <w:t xml:space="preserve">. The focus of the mapping is on “NIEM Core” and mapping those classes and </w:t>
      </w:r>
      <w:r w:rsidR="001D6B7D">
        <w:t>properties</w:t>
      </w:r>
      <w:r w:rsidR="00F50EED">
        <w:t xml:space="preserve"> that are relevant to threat </w:t>
      </w:r>
      <w:r w:rsidR="00EF7ADE">
        <w:t xml:space="preserve">and </w:t>
      </w:r>
      <w:r w:rsidR="00F50EED">
        <w:t xml:space="preserve">risk. </w:t>
      </w:r>
    </w:p>
    <w:p w14:paraId="672FB482" w14:textId="38770166" w:rsidR="002A6045" w:rsidRDefault="00F50EED" w:rsidP="002A6045">
      <w:pPr>
        <w:pStyle w:val="Heading2"/>
        <w:rPr>
          <w:lang w:val="en-US"/>
        </w:rPr>
      </w:pPr>
      <w:bookmarkStart w:id="2783" w:name="_Toc450313939"/>
      <w:bookmarkStart w:id="2784" w:name="_Toc468649949"/>
      <w:r>
        <w:rPr>
          <w:lang w:val="en-US"/>
        </w:rPr>
        <w:t>Generic NIEM mapping rules and conventions</w:t>
      </w:r>
      <w:bookmarkEnd w:id="2783"/>
      <w:bookmarkEnd w:id="2784"/>
    </w:p>
    <w:p w14:paraId="2C2CBC5D" w14:textId="4172A3DD" w:rsidR="00F50EED" w:rsidRDefault="00F50EED" w:rsidP="008C7C30">
      <w:pPr>
        <w:pStyle w:val="BodyText"/>
      </w:pPr>
      <w:r>
        <w:t xml:space="preserve">The mapping specification below specifies the semantic relationships between NIEM and the </w:t>
      </w:r>
      <w:r w:rsidR="001D6B7D">
        <w:t>corresponding</w:t>
      </w:r>
      <w:r>
        <w:t xml:space="preserve"> </w:t>
      </w:r>
      <w:r w:rsidR="00245B40">
        <w:t>conceptual reference model</w:t>
      </w:r>
      <w:r>
        <w:t xml:space="preserve"> elements. In some cases these relationships are direct and in other cases indirect, as indicated by the mapping rules. Within the </w:t>
      </w:r>
      <w:r w:rsidR="001D6B7D">
        <w:t>mappings</w:t>
      </w:r>
      <w:r>
        <w:t xml:space="preserve"> </w:t>
      </w:r>
      <w:r w:rsidR="001D6B7D">
        <w:t>certain</w:t>
      </w:r>
      <w:r>
        <w:t xml:space="preserve"> </w:t>
      </w:r>
      <w:r w:rsidR="001D6B7D">
        <w:t>assumptions</w:t>
      </w:r>
      <w:r>
        <w:t xml:space="preserve"> are made with respect to the mapping capability, as follows</w:t>
      </w:r>
      <w:r w:rsidR="008D7BA0">
        <w:t>:</w:t>
      </w:r>
    </w:p>
    <w:p w14:paraId="4B430D28" w14:textId="77777777" w:rsidR="00F50EED" w:rsidRDefault="00F50EED" w:rsidP="008A4C70">
      <w:pPr>
        <w:pStyle w:val="Heading4"/>
      </w:pPr>
      <w:r>
        <w:t>Primitive data types</w:t>
      </w:r>
    </w:p>
    <w:p w14:paraId="665C9B69" w14:textId="4EC39F7F" w:rsidR="00F50EED" w:rsidRDefault="00F50EED" w:rsidP="008C7C30">
      <w:pPr>
        <w:pStyle w:val="BodyText"/>
      </w:pPr>
      <w:r>
        <w:t xml:space="preserve">The detailed mapping and conversion of primitive data types </w:t>
      </w:r>
      <w:r w:rsidR="008D7BA0">
        <w:t xml:space="preserve">are </w:t>
      </w:r>
      <w:r>
        <w:t>well defined and implemented by underlying technologies. It is assumed that correct conversions will be made between various representations of strings, numbers, enumerations, dates</w:t>
      </w:r>
      <w:r w:rsidR="008D7BA0">
        <w:t>,</w:t>
      </w:r>
      <w:r>
        <w:t xml:space="preserve"> and other basic data types. </w:t>
      </w:r>
      <w:r w:rsidR="00421442">
        <w:t xml:space="preserve">These data types for NIEM are specified as XML data types, which are well defined. </w:t>
      </w:r>
      <w:r>
        <w:t>As such</w:t>
      </w:r>
      <w:r w:rsidR="008D7BA0">
        <w:t>,</w:t>
      </w:r>
      <w:r>
        <w:t xml:space="preserve"> primitive data mapping is not specified herein.</w:t>
      </w:r>
    </w:p>
    <w:p w14:paraId="09C2E9DC" w14:textId="77777777" w:rsidR="00F50EED" w:rsidRDefault="001D6B7D" w:rsidP="008A4C70">
      <w:pPr>
        <w:pStyle w:val="Heading4"/>
      </w:pPr>
      <w:r>
        <w:t>Quantity</w:t>
      </w:r>
      <w:r w:rsidR="00F50EED">
        <w:t xml:space="preserve"> values</w:t>
      </w:r>
      <w:r w:rsidR="00421442">
        <w:t xml:space="preserve"> and unit conversions</w:t>
      </w:r>
    </w:p>
    <w:p w14:paraId="159240D1" w14:textId="6DD70859" w:rsidR="00F50EED" w:rsidRDefault="00F50EED" w:rsidP="008C7C30">
      <w:pPr>
        <w:pStyle w:val="BodyText"/>
      </w:pPr>
      <w:r>
        <w:t xml:space="preserve">In the </w:t>
      </w:r>
      <w:r w:rsidR="00245B40">
        <w:t>conceptual reference model</w:t>
      </w:r>
      <w:r>
        <w:t xml:space="preserve"> quantities are defined in terms of their quantity kinds (</w:t>
      </w:r>
      <w:r w:rsidR="00ED08B8">
        <w:t>e.g.,</w:t>
      </w:r>
      <w:r>
        <w:t xml:space="preserve"> temperature, length, </w:t>
      </w:r>
      <w:r w:rsidR="001D6B7D">
        <w:t>etc.</w:t>
      </w:r>
      <w:r>
        <w:t>) and appropriate units (</w:t>
      </w:r>
      <w:r w:rsidR="00A00F5B">
        <w:t>centigrade</w:t>
      </w:r>
      <w:r>
        <w:t xml:space="preserve">, meters, </w:t>
      </w:r>
      <w:r w:rsidR="00A00F5B">
        <w:t>etc.</w:t>
      </w:r>
      <w:r>
        <w:t>)</w:t>
      </w:r>
      <w:r w:rsidR="00421442">
        <w:t xml:space="preserve"> are expected in any exchange format</w:t>
      </w:r>
      <w:r>
        <w:t>. The value of properties are stated in terms of these quantity kinds and units, not as primitive data, such as “int</w:t>
      </w:r>
      <w:r w:rsidR="008D7BA0">
        <w:t>.</w:t>
      </w:r>
      <w:r>
        <w:t>” Proper specification of units is critical for correct interpretation of data</w:t>
      </w:r>
      <w:r w:rsidR="00421442">
        <w:t xml:space="preserve"> – quantity kinds should always be utilized in the </w:t>
      </w:r>
      <w:r w:rsidR="00245B40">
        <w:t>conceptual reference model</w:t>
      </w:r>
      <w:r w:rsidR="00421442">
        <w:t>, these quantity kinds should be mapped to units in specific data formats.</w:t>
      </w:r>
      <w:r>
        <w:t xml:space="preserve">. </w:t>
      </w:r>
    </w:p>
    <w:p w14:paraId="26CD45A1" w14:textId="77777777" w:rsidR="00F50EED" w:rsidRDefault="00F50EED" w:rsidP="008C7C30">
      <w:pPr>
        <w:pStyle w:val="BodyText"/>
      </w:pPr>
      <w:r>
        <w:t xml:space="preserve">Each such quantity as a “value” that is a primitive data type, </w:t>
      </w:r>
      <w:r w:rsidR="00A00F5B">
        <w:t>usually</w:t>
      </w:r>
      <w:r>
        <w:t xml:space="preserve"> a number. Wherever the information is known the mapping specification defines the unit expected of a technology exchange format – thus “age:real” </w:t>
      </w:r>
      <w:r w:rsidR="00421442">
        <w:t xml:space="preserve">may be mapped to “age:year” if years can be determined to be the unit expected.  It is an implementation option to assume units if none are provided or to ignore the underspecified </w:t>
      </w:r>
      <w:r w:rsidR="00A00F5B">
        <w:t>data. If</w:t>
      </w:r>
      <w:r w:rsidR="00421442">
        <w:t xml:space="preserve"> another data format expected “months” as age, the implementation framework should convert between months and years, even if such conversion is an </w:t>
      </w:r>
      <w:r w:rsidR="00A00F5B">
        <w:t>approximation</w:t>
      </w:r>
      <w:r w:rsidR="00421442">
        <w:t>.</w:t>
      </w:r>
    </w:p>
    <w:p w14:paraId="2BF4F1B4" w14:textId="77777777" w:rsidR="00421442" w:rsidRDefault="00421442" w:rsidP="008C7C30">
      <w:pPr>
        <w:pStyle w:val="BodyText"/>
      </w:pPr>
      <w:r>
        <w:t xml:space="preserve">The implementation framework is to convert between quantity values and primitive data types based on the mapping specification and </w:t>
      </w:r>
      <w:r w:rsidR="00A00F5B">
        <w:t>externally</w:t>
      </w:r>
      <w:r>
        <w:t xml:space="preserve"> established conversion factors. It is the responsibility of the mapping implementation to convert between different units for the same quantity kind. Conversion values are not specified in the model so as not to introduce redundant specifications. Implementations are </w:t>
      </w:r>
      <w:r w:rsidR="00A00F5B">
        <w:t>referred</w:t>
      </w:r>
      <w:r>
        <w:t xml:space="preserve"> to the normative source at NIST for conversion factors and formula: </w:t>
      </w:r>
      <w:hyperlink r:id="rId252" w:history="1">
        <w:r w:rsidRPr="00006538">
          <w:rPr>
            <w:rStyle w:val="Hyperlink"/>
          </w:rPr>
          <w:t>http://www.nist.gov/pml/wmd/metric/unit-conversion.cfm</w:t>
        </w:r>
      </w:hyperlink>
      <w:r w:rsidR="00196784">
        <w:t>.</w:t>
      </w:r>
    </w:p>
    <w:p w14:paraId="6EE9536A" w14:textId="77777777" w:rsidR="00196784" w:rsidRDefault="00196784" w:rsidP="008C7C30">
      <w:pPr>
        <w:pStyle w:val="BodyText"/>
      </w:pPr>
      <w:r>
        <w:t xml:space="preserve">Some conversions have no normative reference. For example, conversion between a </w:t>
      </w:r>
      <w:r w:rsidR="00A00F5B">
        <w:t>probability</w:t>
      </w:r>
      <w:r>
        <w:t xml:space="preserve"> percentage for risk and “high, medium, low” risk. Such conversions are </w:t>
      </w:r>
      <w:r w:rsidR="00A00F5B">
        <w:t>implementation</w:t>
      </w:r>
      <w:r>
        <w:t xml:space="preserve"> defined. Further implementation experience may introduce specific conversions in a later specification.</w:t>
      </w:r>
    </w:p>
    <w:p w14:paraId="0831FF39" w14:textId="39CD49FB" w:rsidR="00F50EED" w:rsidRDefault="00196784" w:rsidP="008A4C70">
      <w:pPr>
        <w:pStyle w:val="Heading4"/>
      </w:pPr>
      <w:r>
        <w:t>NIEM Augmentations</w:t>
      </w:r>
    </w:p>
    <w:p w14:paraId="0118EEF9" w14:textId="5305E196" w:rsidR="00196784" w:rsidRPr="00196784" w:rsidRDefault="00196784" w:rsidP="008C7C30">
      <w:pPr>
        <w:pStyle w:val="BodyText"/>
      </w:pPr>
      <w:r>
        <w:t xml:space="preserve">NIEM provides for augmentations, which are a technology work-around for multiple inheritance. The </w:t>
      </w:r>
      <w:r w:rsidR="00245B40">
        <w:t>conceptual reference model</w:t>
      </w:r>
      <w:r>
        <w:t xml:space="preserve"> utilizes multiple inheritance (and multiple classification) directly. Implementations shall convert augmentations to a multiple inheritance interpretation when mapping to the </w:t>
      </w:r>
      <w:r w:rsidR="00245B40">
        <w:t>conceptual reference model</w:t>
      </w:r>
      <w:r>
        <w:t>.</w:t>
      </w:r>
    </w:p>
    <w:p w14:paraId="349481F3" w14:textId="139BEEB0" w:rsidR="00F76560" w:rsidRDefault="00196784" w:rsidP="008A4C70">
      <w:pPr>
        <w:pStyle w:val="Heading4"/>
      </w:pPr>
      <w:r>
        <w:t>NIEM substitution groups</w:t>
      </w:r>
    </w:p>
    <w:p w14:paraId="404A29A9" w14:textId="23AC0D23" w:rsidR="00196784" w:rsidRDefault="00196784" w:rsidP="008C7C30">
      <w:pPr>
        <w:pStyle w:val="BodyText"/>
      </w:pPr>
      <w:r>
        <w:t>NIEM substitution groups co</w:t>
      </w:r>
      <w:r w:rsidR="008D7BA0">
        <w:t>r</w:t>
      </w:r>
      <w:r>
        <w:t>respond roughly to “subsets” and “redefines”</w:t>
      </w:r>
      <w:r w:rsidR="008D7BA0">
        <w:t xml:space="preserve"> </w:t>
      </w:r>
      <w:r>
        <w:t xml:space="preserve">relations in the </w:t>
      </w:r>
      <w:r w:rsidR="00245B40">
        <w:t>conceptual reference model</w:t>
      </w:r>
      <w:r>
        <w:t xml:space="preserve">. Subsets and redefines provide for a hierarchy of properties. Implementations shall interpret and map the </w:t>
      </w:r>
      <w:r w:rsidR="008D7BA0">
        <w:t xml:space="preserve">correspondence </w:t>
      </w:r>
      <w:r>
        <w:t>between substitution groups and the mapped properties with subsets and redefines.</w:t>
      </w:r>
    </w:p>
    <w:p w14:paraId="782D0A53" w14:textId="02716EE9" w:rsidR="00196784" w:rsidRDefault="00196784" w:rsidP="008C7C30">
      <w:pPr>
        <w:pStyle w:val="BodyText"/>
      </w:pPr>
      <w:r>
        <w:t xml:space="preserve">In some cases the combination of generalization and subsets/redefines in the </w:t>
      </w:r>
      <w:r w:rsidR="00245B40">
        <w:t>conceptual reference model</w:t>
      </w:r>
      <w:r>
        <w:t xml:space="preserve"> al</w:t>
      </w:r>
      <w:r w:rsidR="008D7BA0">
        <w:t>le</w:t>
      </w:r>
      <w:r>
        <w:t xml:space="preserve">viates the need for some intermediate types as found in NIEM. For example in contact information NIEM utilizes a first-class relationship to contact information which has a property “contact means” and a substitution group with another set of types for each of those properties. In the </w:t>
      </w:r>
      <w:r w:rsidR="00245B40">
        <w:t>conceptual reference model</w:t>
      </w:r>
      <w:r>
        <w:t xml:space="preserve"> a relationship is made directly to contact means whch then has subclasses that serve the same purpose. </w:t>
      </w:r>
      <w:r w:rsidR="00C47D08">
        <w:t>Where a substitution group head and a class are mapped to the same concept the implementation shall interpret that the NIEM class contains the property and that each subsititue for that property co</w:t>
      </w:r>
      <w:r w:rsidR="00103328">
        <w:t>r</w:t>
      </w:r>
      <w:r w:rsidR="00C47D08">
        <w:t xml:space="preserve">responds to a subclass in the </w:t>
      </w:r>
      <w:r w:rsidR="00245B40">
        <w:t>conceptual reference model</w:t>
      </w:r>
      <w:r w:rsidR="00C47D08">
        <w:t>, which will also have a mapping. In this way the implementation shall correctly map between the substitution groups and conceptual class hierarchies.</w:t>
      </w:r>
    </w:p>
    <w:p w14:paraId="50C03094" w14:textId="77777777" w:rsidR="0071179E" w:rsidRDefault="0071179E" w:rsidP="008C7C30">
      <w:pPr>
        <w:pStyle w:val="BodyText"/>
      </w:pPr>
    </w:p>
    <w:p w14:paraId="72F21713" w14:textId="77777777" w:rsidR="00322270" w:rsidRDefault="008D50EE" w:rsidP="008C7C30">
      <w:pPr>
        <w:pStyle w:val="BodyText"/>
      </w:pPr>
      <w:r>
        <w:pict w14:anchorId="339A26AA">
          <v:shape id="_x0000_i1035" type="#_x0000_t75" style="width:468pt;height:341.4pt;visibility:visible">
            <v:imagedata r:id="rId253" o:title=""/>
          </v:shape>
        </w:pict>
      </w:r>
    </w:p>
    <w:p w14:paraId="4C6C16BB" w14:textId="46A0B329" w:rsidR="00322270" w:rsidRDefault="00322270" w:rsidP="0038596B">
      <w:pPr>
        <w:pStyle w:val="Caption"/>
        <w:jc w:val="center"/>
        <w:rPr>
          <w:noProof/>
        </w:rPr>
      </w:pPr>
      <w:r>
        <w:t xml:space="preserve">Figure </w:t>
      </w:r>
      <w:fldSimple w:instr=" SEQ Figure \* ARABIC ">
        <w:r w:rsidR="00CD51EF">
          <w:rPr>
            <w:noProof/>
          </w:rPr>
          <w:t>10</w:t>
        </w:r>
      </w:fldSimple>
      <w:r>
        <w:t xml:space="preserve"> </w:t>
      </w:r>
      <w:r w:rsidRPr="008E06F1">
        <w:t>Example mapping involving substitution groups.</w:t>
      </w:r>
    </w:p>
    <w:p w14:paraId="69B0F440" w14:textId="77777777" w:rsidR="00322270" w:rsidRPr="00196784" w:rsidRDefault="00322270" w:rsidP="008C7C30">
      <w:pPr>
        <w:pStyle w:val="BodyText"/>
      </w:pPr>
    </w:p>
    <w:p w14:paraId="66C3A1A5" w14:textId="77777777" w:rsidR="005B0762" w:rsidRDefault="005B0762" w:rsidP="005B0762">
      <w:pPr>
        <w:pStyle w:val="Heading2"/>
      </w:pPr>
      <w:bookmarkStart w:id="2785" w:name="_Toc468649950"/>
      <w:bookmarkStart w:id="2786" w:name="_Toc377132571"/>
      <w:bookmarkStart w:id="2787" w:name="_Toc434061036"/>
      <w:r>
        <w:t>NIEM Mapping to the threat / risk model::Facades::Contact Information</w:t>
      </w:r>
      <w:bookmarkEnd w:id="2785"/>
    </w:p>
    <w:p w14:paraId="7A1D2469" w14:textId="77777777" w:rsidR="005B0762" w:rsidRDefault="005B0762" w:rsidP="005B0762">
      <w:pPr>
        <w:pStyle w:val="Heading3"/>
        <w:spacing w:after="0"/>
        <w:ind w:left="1080"/>
      </w:pPr>
      <w:bookmarkStart w:id="2788" w:name="_Toc468649951"/>
      <w:r>
        <w:t>Diagram: Contact Information Facades</w:t>
      </w:r>
      <w:bookmarkEnd w:id="2788"/>
    </w:p>
    <w:p w14:paraId="4B0AB872" w14:textId="2B06FAD3" w:rsidR="005B0762" w:rsidRDefault="005B0762" w:rsidP="005B0762">
      <w:pPr>
        <w:jc w:val="center"/>
        <w:rPr>
          <w:rFonts w:cs="Arial"/>
        </w:rPr>
      </w:pPr>
      <w:r>
        <w:rPr>
          <w:noProof/>
        </w:rPr>
        <w:drawing>
          <wp:inline distT="0" distB="0" distL="0" distR="0" wp14:anchorId="041979BF" wp14:editId="2DC649B9">
            <wp:extent cx="5290185" cy="5725795"/>
            <wp:effectExtent l="0" t="0" r="0" b="0"/>
            <wp:docPr id="5005" name="Picture 5005" descr="153632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32177.emf" descr="153632177.em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90185" cy="5725795"/>
                    </a:xfrm>
                    <a:prstGeom prst="rect">
                      <a:avLst/>
                    </a:prstGeom>
                    <a:noFill/>
                    <a:ln>
                      <a:noFill/>
                    </a:ln>
                  </pic:spPr>
                </pic:pic>
              </a:graphicData>
            </a:graphic>
          </wp:inline>
        </w:drawing>
      </w:r>
    </w:p>
    <w:p w14:paraId="7552C1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Facades</w:t>
      </w:r>
    </w:p>
    <w:p w14:paraId="02CCE4A3" w14:textId="77777777" w:rsidR="005B0762" w:rsidRDefault="005B0762" w:rsidP="005B0762">
      <w:r>
        <w:t xml:space="preserve"> </w:t>
      </w:r>
    </w:p>
    <w:p w14:paraId="096BE4CF" w14:textId="77777777" w:rsidR="005B0762" w:rsidRDefault="005B0762" w:rsidP="005B0762"/>
    <w:p w14:paraId="0B359765" w14:textId="77777777" w:rsidR="005B0762" w:rsidRDefault="005B0762" w:rsidP="005B0762">
      <w:pPr>
        <w:pStyle w:val="Heading3"/>
        <w:spacing w:after="0"/>
        <w:ind w:left="1080"/>
      </w:pPr>
      <w:bookmarkStart w:id="2789" w:name="_f85cc78d7ed645ce8e826bb1a6a84f91"/>
      <w:bookmarkStart w:id="2790" w:name="_Toc468649952"/>
      <w:r>
        <w:t>Class Postal Address Facade</w:t>
      </w:r>
      <w:bookmarkEnd w:id="2789"/>
      <w:bookmarkEnd w:id="2790"/>
      <w:r w:rsidRPr="003A31EC">
        <w:rPr>
          <w:rFonts w:cs="Arial"/>
        </w:rPr>
        <w:t xml:space="preserve"> </w:t>
      </w:r>
      <w:r>
        <w:rPr>
          <w:rFonts w:cs="Arial"/>
        </w:rPr>
        <w:fldChar w:fldCharType="begin"/>
      </w:r>
      <w:r>
        <w:instrText>XE"</w:instrText>
      </w:r>
      <w:r w:rsidRPr="00413D75">
        <w:rPr>
          <w:rFonts w:cs="Arial"/>
        </w:rPr>
        <w:instrText>Postal Address Facade</w:instrText>
      </w:r>
      <w:r>
        <w:instrText>"</w:instrText>
      </w:r>
      <w:r>
        <w:rPr>
          <w:rFonts w:cs="Arial"/>
        </w:rPr>
        <w:fldChar w:fldCharType="end"/>
      </w:r>
    </w:p>
    <w:p w14:paraId="21FDBF06" w14:textId="77777777" w:rsidR="005B0762" w:rsidRDefault="005B0762" w:rsidP="008C7C30">
      <w:pPr>
        <w:pStyle w:val="BodyText"/>
      </w:pPr>
      <w:r>
        <w:t>The union of textual and structured address. Mapping logic will parse and distribute the fields.</w:t>
      </w:r>
    </w:p>
    <w:p w14:paraId="1E95FC63" w14:textId="77777777" w:rsidR="005B0762" w:rsidRDefault="005B0762" w:rsidP="008C7C30">
      <w:pPr>
        <w:pStyle w:val="BodyText"/>
      </w:pPr>
    </w:p>
    <w:p w14:paraId="7B001F2E" w14:textId="77777777" w:rsidR="005B0762" w:rsidRDefault="005B0762" w:rsidP="008A4C70">
      <w:pPr>
        <w:pStyle w:val="Heading4"/>
        <w:numPr>
          <w:ilvl w:val="3"/>
          <w:numId w:val="1"/>
        </w:numPr>
      </w:pPr>
      <w:r>
        <w:t>Direct Supertypes</w:t>
      </w:r>
    </w:p>
    <w:p w14:paraId="4EB910E9" w14:textId="77777777" w:rsidR="005B0762" w:rsidRDefault="003D454B" w:rsidP="005B0762">
      <w:pPr>
        <w:ind w:left="360"/>
      </w:pPr>
      <w:hyperlink w:anchor="_f5df6979437ea06961c7dd79c9b96f6e" w:history="1">
        <w:r w:rsidR="005B0762">
          <w:rPr>
            <w:rStyle w:val="Hyperlink"/>
          </w:rPr>
          <w:t>Postal Address Structured</w:t>
        </w:r>
      </w:hyperlink>
      <w:r w:rsidR="005B0762">
        <w:t xml:space="preserve">, </w:t>
      </w:r>
      <w:hyperlink w:anchor="_b870949b927fd40d6719e76cb2262c74" w:history="1">
        <w:r w:rsidR="005B0762">
          <w:rPr>
            <w:rStyle w:val="Hyperlink"/>
          </w:rPr>
          <w:t>Postal Address Text</w:t>
        </w:r>
      </w:hyperlink>
      <w:r w:rsidR="005B0762">
        <w:t xml:space="preserve">, </w:t>
      </w:r>
      <w:hyperlink w:anchor="_7b2ad80ba8e04ff9ff1cb7b89d9ea1d3" w:history="1">
        <w:r w:rsidR="005B0762">
          <w:rPr>
            <w:rStyle w:val="Hyperlink"/>
          </w:rPr>
          <w:t>Rule Computation</w:t>
        </w:r>
      </w:hyperlink>
    </w:p>
    <w:p w14:paraId="2CCA9562" w14:textId="77777777" w:rsidR="005B0762" w:rsidRDefault="005B0762" w:rsidP="005B0762">
      <w:pPr>
        <w:pStyle w:val="Code0"/>
      </w:pPr>
      <w:r w:rsidRPr="00043180">
        <w:rPr>
          <w:b/>
          <w:sz w:val="24"/>
          <w:szCs w:val="24"/>
        </w:rPr>
        <w:t>package</w:t>
      </w:r>
      <w:r>
        <w:t xml:space="preserve"> NIEM Mapping to the threat / risk model::Facades::Contact Information</w:t>
      </w:r>
    </w:p>
    <w:p w14:paraId="72D1A92A" w14:textId="77777777" w:rsidR="005B0762" w:rsidRDefault="005B0762" w:rsidP="008A4C70">
      <w:pPr>
        <w:pStyle w:val="Heading4"/>
        <w:numPr>
          <w:ilvl w:val="3"/>
          <w:numId w:val="1"/>
        </w:numPr>
      </w:pPr>
      <w:r>
        <w:t>Attributes</w:t>
      </w:r>
    </w:p>
    <w:p w14:paraId="7053A4EB" w14:textId="77777777" w:rsidR="005B0762" w:rsidRDefault="003D454B" w:rsidP="005B0762">
      <w:pPr>
        <w:pStyle w:val="BodyText2"/>
      </w:pPr>
      <w:r>
        <w:pict w14:anchorId="60604D2E">
          <v:shape id="Picture 1873582315.emf" o:spid="_x0000_i1036"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PostCodeBase</w:t>
      </w:r>
      <w:r w:rsidR="005B0762">
        <w:rPr>
          <w:rFonts w:cs="Arial"/>
        </w:rPr>
        <w:fldChar w:fldCharType="begin"/>
      </w:r>
      <w:r w:rsidR="005B0762">
        <w:instrText>XE"</w:instrText>
      </w:r>
      <w:r w:rsidR="005B0762" w:rsidRPr="00413D75">
        <w:rPr>
          <w:rFonts w:cs="Arial"/>
        </w:rPr>
        <w:instrText>PostCodeBase</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3EAC487" w14:textId="77777777" w:rsidR="005B0762" w:rsidRDefault="005B0762" w:rsidP="008C7C30">
      <w:pPr>
        <w:pStyle w:val="BodyText"/>
      </w:pPr>
      <w:r>
        <w:t>Post code less any local delimiter, such as the U.S. postal code.</w:t>
      </w:r>
    </w:p>
    <w:p w14:paraId="7082644E" w14:textId="77777777" w:rsidR="005B0762" w:rsidRDefault="003D454B" w:rsidP="005B0762">
      <w:pPr>
        <w:pStyle w:val="BodyText2"/>
      </w:pPr>
      <w:r>
        <w:pict w14:anchorId="697DD1C6">
          <v:shape id="_x0000_i1037"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PostCodeSuffix</w:t>
      </w:r>
      <w:r w:rsidR="005B0762">
        <w:rPr>
          <w:rFonts w:cs="Arial"/>
        </w:rPr>
        <w:fldChar w:fldCharType="begin"/>
      </w:r>
      <w:r w:rsidR="005B0762">
        <w:instrText>XE"</w:instrText>
      </w:r>
      <w:r w:rsidR="005B0762" w:rsidRPr="00413D75">
        <w:rPr>
          <w:rFonts w:cs="Arial"/>
        </w:rPr>
        <w:instrText>PostCodeSuffix</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54EE870" w14:textId="77777777" w:rsidR="005B0762" w:rsidRDefault="005B0762" w:rsidP="008C7C30">
      <w:pPr>
        <w:pStyle w:val="BodyText"/>
      </w:pPr>
      <w:r>
        <w:t>Post code after any local delimiter, such as the U.S. postal code.</w:t>
      </w:r>
    </w:p>
    <w:p w14:paraId="4F38044D" w14:textId="77777777" w:rsidR="005B0762" w:rsidRDefault="003D454B" w:rsidP="005B0762">
      <w:pPr>
        <w:pStyle w:val="BodyText2"/>
      </w:pPr>
      <w:r>
        <w:pict w14:anchorId="1AE580A2">
          <v:shape id="_x0000_i1038"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DeliveryPoint</w:t>
      </w:r>
      <w:r w:rsidR="005B0762">
        <w:rPr>
          <w:rFonts w:cs="Arial"/>
        </w:rPr>
        <w:fldChar w:fldCharType="begin"/>
      </w:r>
      <w:r w:rsidR="005B0762">
        <w:instrText>XE"</w:instrText>
      </w:r>
      <w:r w:rsidR="005B0762" w:rsidRPr="00413D75">
        <w:rPr>
          <w:rFonts w:cs="Arial"/>
        </w:rPr>
        <w:instrText>DeliveryPoint</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3309E23A" w14:textId="77777777" w:rsidR="005B0762" w:rsidRDefault="005B0762" w:rsidP="008C7C30">
      <w:pPr>
        <w:pStyle w:val="BodyText"/>
      </w:pPr>
      <w:r>
        <w:t>Combination of street and place ID.</w:t>
      </w:r>
    </w:p>
    <w:p w14:paraId="1D38A643" w14:textId="77777777" w:rsidR="005B0762" w:rsidRDefault="005B0762" w:rsidP="005B0762"/>
    <w:p w14:paraId="214F0DFE" w14:textId="77777777" w:rsidR="005B0762" w:rsidRDefault="005B0762" w:rsidP="005B0762">
      <w:pPr>
        <w:pStyle w:val="Heading3"/>
        <w:spacing w:after="0"/>
        <w:ind w:left="1080"/>
      </w:pPr>
      <w:bookmarkStart w:id="2791" w:name="_91ac1dcc9ef450d5f0e53968ff7d6db4"/>
      <w:bookmarkStart w:id="2792" w:name="_Toc468649953"/>
      <w:r>
        <w:t>Class Telephone Number Facade</w:t>
      </w:r>
      <w:bookmarkEnd w:id="2791"/>
      <w:bookmarkEnd w:id="2792"/>
      <w:r w:rsidRPr="003A31EC">
        <w:rPr>
          <w:rFonts w:cs="Arial"/>
        </w:rPr>
        <w:t xml:space="preserve"> </w:t>
      </w:r>
      <w:r>
        <w:rPr>
          <w:rFonts w:cs="Arial"/>
        </w:rPr>
        <w:fldChar w:fldCharType="begin"/>
      </w:r>
      <w:r>
        <w:instrText>XE"</w:instrText>
      </w:r>
      <w:r w:rsidRPr="00413D75">
        <w:rPr>
          <w:rFonts w:cs="Arial"/>
        </w:rPr>
        <w:instrText>Telephone Number Facade</w:instrText>
      </w:r>
      <w:r>
        <w:instrText>"</w:instrText>
      </w:r>
      <w:r>
        <w:rPr>
          <w:rFonts w:cs="Arial"/>
        </w:rPr>
        <w:fldChar w:fldCharType="end"/>
      </w:r>
    </w:p>
    <w:p w14:paraId="70D87ED8" w14:textId="77777777" w:rsidR="005B0762" w:rsidRDefault="005B0762" w:rsidP="008C7C30">
      <w:pPr>
        <w:pStyle w:val="BodyText"/>
      </w:pPr>
      <w:r>
        <w:t>The union of textual and structured phone number. Mapping logic will parse and distribute the fields.</w:t>
      </w:r>
    </w:p>
    <w:p w14:paraId="3C871FCD" w14:textId="77777777" w:rsidR="005B0762" w:rsidRDefault="005B0762" w:rsidP="008A4C70">
      <w:pPr>
        <w:pStyle w:val="Heading4"/>
        <w:numPr>
          <w:ilvl w:val="3"/>
          <w:numId w:val="1"/>
        </w:numPr>
      </w:pPr>
      <w:r>
        <w:t>Direct Supertypes</w:t>
      </w:r>
    </w:p>
    <w:p w14:paraId="26DBD4B7" w14:textId="77777777" w:rsidR="005B0762" w:rsidRDefault="003D454B" w:rsidP="005B0762">
      <w:pPr>
        <w:ind w:left="360"/>
      </w:pPr>
      <w:hyperlink w:anchor="_7b2ad80ba8e04ff9ff1cb7b89d9ea1d3" w:history="1">
        <w:r w:rsidR="005B0762">
          <w:rPr>
            <w:rStyle w:val="Hyperlink"/>
          </w:rPr>
          <w:t>Rule Computation</w:t>
        </w:r>
      </w:hyperlink>
      <w:r w:rsidR="005B0762">
        <w:t xml:space="preserve">, </w:t>
      </w:r>
      <w:hyperlink w:anchor="_48135bff9a8d30039986ab394addc140" w:history="1">
        <w:r w:rsidR="005B0762">
          <w:rPr>
            <w:rStyle w:val="Hyperlink"/>
          </w:rPr>
          <w:t>Telephone Number Structured</w:t>
        </w:r>
      </w:hyperlink>
      <w:r w:rsidR="005B0762">
        <w:t xml:space="preserve">, </w:t>
      </w:r>
      <w:hyperlink w:anchor="_ea3ca12fc45856fb0d41cea97e917c86" w:history="1">
        <w:r w:rsidR="005B0762">
          <w:rPr>
            <w:rStyle w:val="Hyperlink"/>
          </w:rPr>
          <w:t>Telephone Number Text</w:t>
        </w:r>
      </w:hyperlink>
    </w:p>
    <w:p w14:paraId="5A7C30C5" w14:textId="77777777" w:rsidR="005B0762" w:rsidRDefault="005B0762" w:rsidP="005B0762">
      <w:pPr>
        <w:pStyle w:val="Code0"/>
      </w:pPr>
      <w:r w:rsidRPr="00043180">
        <w:rPr>
          <w:b/>
          <w:sz w:val="24"/>
          <w:szCs w:val="24"/>
        </w:rPr>
        <w:t>package</w:t>
      </w:r>
      <w:r>
        <w:t xml:space="preserve"> NIEM Mapping to the threat / risk model::Facades::Contact Information</w:t>
      </w:r>
    </w:p>
    <w:p w14:paraId="6967C98F" w14:textId="77777777" w:rsidR="005B0762" w:rsidRDefault="005B0762" w:rsidP="005B0762"/>
    <w:p w14:paraId="4DAC648A" w14:textId="77777777" w:rsidR="005B0762" w:rsidRDefault="005B0762" w:rsidP="005B0762">
      <w:pPr>
        <w:spacing w:after="200" w:line="276" w:lineRule="auto"/>
        <w:rPr>
          <w:b/>
          <w:bCs/>
          <w:color w:val="365F91"/>
          <w:sz w:val="40"/>
          <w:szCs w:val="40"/>
        </w:rPr>
      </w:pPr>
      <w:r>
        <w:br w:type="page"/>
      </w:r>
    </w:p>
    <w:p w14:paraId="6999EA0E" w14:textId="77777777" w:rsidR="005B0762" w:rsidRDefault="005B0762" w:rsidP="005B0762">
      <w:pPr>
        <w:pStyle w:val="Heading2"/>
      </w:pPr>
      <w:bookmarkStart w:id="2793" w:name="_Toc468649954"/>
      <w:r>
        <w:t>NIEM Mapping to the threat / risk model::Facades::Injury</w:t>
      </w:r>
      <w:bookmarkEnd w:id="2793"/>
    </w:p>
    <w:p w14:paraId="50B518D1" w14:textId="77777777" w:rsidR="005B0762" w:rsidRDefault="005B0762" w:rsidP="005B0762">
      <w:pPr>
        <w:pStyle w:val="Heading3"/>
        <w:spacing w:after="0"/>
        <w:ind w:left="1080"/>
      </w:pPr>
      <w:bookmarkStart w:id="2794" w:name="_Toc468649955"/>
      <w:r>
        <w:t>Diagram: Person Injury Facade</w:t>
      </w:r>
      <w:bookmarkEnd w:id="2794"/>
    </w:p>
    <w:p w14:paraId="4E85DBD2" w14:textId="37681E24" w:rsidR="005B0762" w:rsidRDefault="005B0762" w:rsidP="005B0762">
      <w:pPr>
        <w:jc w:val="center"/>
        <w:rPr>
          <w:rFonts w:cs="Arial"/>
        </w:rPr>
      </w:pPr>
      <w:r>
        <w:rPr>
          <w:noProof/>
        </w:rPr>
        <w:drawing>
          <wp:inline distT="0" distB="0" distL="0" distR="0" wp14:anchorId="7184894F" wp14:editId="0AFD6DC0">
            <wp:extent cx="3668395" cy="3134995"/>
            <wp:effectExtent l="0" t="0" r="0" b="0"/>
            <wp:docPr id="5006" name="Picture 5006" descr="-100674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741703.emf" descr="-1006741703.em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68395" cy="3134995"/>
                    </a:xfrm>
                    <a:prstGeom prst="rect">
                      <a:avLst/>
                    </a:prstGeom>
                    <a:noFill/>
                    <a:ln>
                      <a:noFill/>
                    </a:ln>
                  </pic:spPr>
                </pic:pic>
              </a:graphicData>
            </a:graphic>
          </wp:inline>
        </w:drawing>
      </w:r>
    </w:p>
    <w:p w14:paraId="004EF59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Injury Facade</w:t>
      </w:r>
    </w:p>
    <w:p w14:paraId="70303D5A" w14:textId="77777777" w:rsidR="005B0762" w:rsidRDefault="005B0762" w:rsidP="005B0762">
      <w:r>
        <w:t xml:space="preserve"> </w:t>
      </w:r>
    </w:p>
    <w:p w14:paraId="05AE98F1" w14:textId="77777777" w:rsidR="005B0762" w:rsidRDefault="005B0762" w:rsidP="005B0762"/>
    <w:p w14:paraId="162DFEFD" w14:textId="77777777" w:rsidR="005B0762" w:rsidRDefault="005B0762" w:rsidP="005B0762">
      <w:pPr>
        <w:pStyle w:val="Heading3"/>
        <w:spacing w:after="0"/>
        <w:ind w:left="1080"/>
      </w:pPr>
      <w:bookmarkStart w:id="2795" w:name="_775230685097fecf9d7460972d811d5b"/>
      <w:bookmarkStart w:id="2796" w:name="_Toc468649956"/>
      <w:r>
        <w:t>Class PersonInjuryFacade</w:t>
      </w:r>
      <w:bookmarkEnd w:id="2795"/>
      <w:bookmarkEnd w:id="2796"/>
      <w:r w:rsidRPr="003A31EC">
        <w:rPr>
          <w:rFonts w:cs="Arial"/>
        </w:rPr>
        <w:t xml:space="preserve"> </w:t>
      </w:r>
      <w:r>
        <w:rPr>
          <w:rFonts w:cs="Arial"/>
        </w:rPr>
        <w:fldChar w:fldCharType="begin"/>
      </w:r>
      <w:r>
        <w:instrText>XE"</w:instrText>
      </w:r>
      <w:r w:rsidRPr="00413D75">
        <w:rPr>
          <w:rFonts w:cs="Arial"/>
        </w:rPr>
        <w:instrText>PersonInjuryFacade</w:instrText>
      </w:r>
      <w:r>
        <w:instrText>"</w:instrText>
      </w:r>
      <w:r>
        <w:rPr>
          <w:rFonts w:cs="Arial"/>
        </w:rPr>
        <w:fldChar w:fldCharType="end"/>
      </w:r>
    </w:p>
    <w:p w14:paraId="7D9BF48B" w14:textId="77777777" w:rsidR="005B0762" w:rsidRDefault="005B0762" w:rsidP="008C7C30">
      <w:pPr>
        <w:pStyle w:val="BodyText"/>
      </w:pPr>
      <w:r>
        <w:t>A form of harm or damage sustained by a person.</w:t>
      </w:r>
    </w:p>
    <w:p w14:paraId="63016105" w14:textId="77777777" w:rsidR="005B0762" w:rsidRDefault="005B0762" w:rsidP="008C7C30">
      <w:pPr>
        <w:pStyle w:val="BodyText"/>
      </w:pPr>
      <w:r>
        <w:t>Note: Personal injury is made specific to a person in the context of NIEM, but injury as defined in law may be harm to any entity.</w:t>
      </w:r>
    </w:p>
    <w:p w14:paraId="46F3E5A4" w14:textId="77777777" w:rsidR="005B0762" w:rsidRDefault="005B0762" w:rsidP="008A4C70">
      <w:pPr>
        <w:pStyle w:val="Heading4"/>
        <w:numPr>
          <w:ilvl w:val="3"/>
          <w:numId w:val="1"/>
        </w:numPr>
      </w:pPr>
      <w:r>
        <w:t>Direct Supertypes</w:t>
      </w:r>
    </w:p>
    <w:p w14:paraId="15BDA2D7" w14:textId="77777777" w:rsidR="005B0762" w:rsidRDefault="003D454B" w:rsidP="005B0762">
      <w:pPr>
        <w:ind w:left="360"/>
      </w:pPr>
      <w:hyperlink w:anchor="_dc3f174a7d2e028c99d9ddf49c48c64f" w:history="1">
        <w:r w:rsidR="005B0762">
          <w:rPr>
            <w:rStyle w:val="Hyperlink"/>
          </w:rPr>
          <w:t>Harm</w:t>
        </w:r>
      </w:hyperlink>
    </w:p>
    <w:p w14:paraId="271CD8EA" w14:textId="77777777" w:rsidR="005B0762" w:rsidRDefault="005B0762" w:rsidP="005B0762">
      <w:pPr>
        <w:pStyle w:val="Code0"/>
      </w:pPr>
      <w:r w:rsidRPr="00043180">
        <w:rPr>
          <w:b/>
          <w:sz w:val="24"/>
          <w:szCs w:val="24"/>
        </w:rPr>
        <w:t>package</w:t>
      </w:r>
      <w:r>
        <w:t xml:space="preserve"> NIEM Mapping to the threat / risk model::Facades::Injury</w:t>
      </w:r>
    </w:p>
    <w:p w14:paraId="18BA5570" w14:textId="77777777" w:rsidR="005B0762" w:rsidRDefault="005B0762" w:rsidP="008A4C70">
      <w:pPr>
        <w:pStyle w:val="Heading4"/>
        <w:numPr>
          <w:ilvl w:val="3"/>
          <w:numId w:val="1"/>
        </w:numPr>
      </w:pPr>
      <w:r>
        <w:t>Associations</w:t>
      </w:r>
    </w:p>
    <w:p w14:paraId="3F6C67A7" w14:textId="77777777" w:rsidR="005B0762" w:rsidRDefault="003D454B" w:rsidP="005B0762">
      <w:pPr>
        <w:ind w:left="605" w:hanging="245"/>
      </w:pPr>
      <w:r>
        <w:pict w14:anchorId="0494A054">
          <v:shape id="Picture 1897582404.emf" o:spid="_x0000_i1039" type="#_x0000_t75" alt="1897582404.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 </w:t>
      </w:r>
      <w:hyperlink w:anchor="_157ac1adcbaae23e042fcf3180241290" w:history="1">
        <w:r w:rsidR="005B0762">
          <w:rPr>
            <w:rStyle w:val="Hyperlink"/>
          </w:rPr>
          <w:t>Person</w:t>
        </w:r>
      </w:hyperlink>
      <w:r w:rsidR="005B0762">
        <w:t xml:space="preserve"> [1..*]   </w:t>
      </w:r>
      <w:r w:rsidR="005B0762" w:rsidRPr="00833C5F">
        <w:rPr>
          <w:i/>
        </w:rPr>
        <w:t>Subsets</w:t>
      </w:r>
      <w:r w:rsidR="005B0762">
        <w:t>: :</w:t>
      </w:r>
      <w:hyperlink w:anchor="_d442d75c9ac335e7a2aadbc96919fc2d" w:history="1">
        <w:r w:rsidR="005B0762">
          <w:rPr>
            <w:rStyle w:val="Hyperlink"/>
          </w:rPr>
          <w:t>Resource</w:t>
        </w:r>
      </w:hyperlink>
      <w:r w:rsidR="005B0762">
        <w:rPr>
          <w:rStyle w:val="Hyperlink"/>
        </w:rPr>
        <w:t xml:space="preserve"> </w:t>
      </w:r>
      <w:r w:rsidR="005B0762">
        <w:t xml:space="preserve">   </w:t>
      </w:r>
    </w:p>
    <w:p w14:paraId="3CD153D3" w14:textId="77777777" w:rsidR="005B0762" w:rsidRDefault="005B0762" w:rsidP="005B0762"/>
    <w:p w14:paraId="45899D8B" w14:textId="77777777" w:rsidR="005B0762" w:rsidRDefault="005B0762" w:rsidP="005B0762">
      <w:pPr>
        <w:spacing w:after="200" w:line="276" w:lineRule="auto"/>
        <w:rPr>
          <w:b/>
          <w:bCs/>
          <w:color w:val="365F91"/>
          <w:sz w:val="40"/>
          <w:szCs w:val="40"/>
        </w:rPr>
      </w:pPr>
      <w:r>
        <w:br w:type="page"/>
      </w:r>
    </w:p>
    <w:p w14:paraId="4B6DB9CF" w14:textId="77777777" w:rsidR="005B0762" w:rsidRDefault="005B0762" w:rsidP="005B0762">
      <w:pPr>
        <w:pStyle w:val="Heading2"/>
      </w:pPr>
      <w:bookmarkStart w:id="2797" w:name="_Toc468649957"/>
      <w:r>
        <w:t>NIEM Mapping to the threat / risk model::NIEM Mapping Rules and Relationships</w:t>
      </w:r>
      <w:bookmarkEnd w:id="2797"/>
    </w:p>
    <w:p w14:paraId="4B7E0BA5" w14:textId="77777777" w:rsidR="005B0762" w:rsidRDefault="005B0762" w:rsidP="008C7C30">
      <w:pPr>
        <w:pStyle w:val="BodyText"/>
      </w:pPr>
      <w:r>
        <w:t>Mapping specification of NIEM Core to the threat/risk model</w:t>
      </w:r>
    </w:p>
    <w:p w14:paraId="3D91A3CA" w14:textId="77777777" w:rsidR="005B0762" w:rsidRDefault="005B0762" w:rsidP="005B0762">
      <w:pPr>
        <w:pStyle w:val="Heading3"/>
        <w:spacing w:after="0"/>
        <w:ind w:left="1080"/>
      </w:pPr>
      <w:bookmarkStart w:id="2798" w:name="_Toc468649958"/>
      <w:r>
        <w:t>Diagram: NIEM Mapping Rules</w:t>
      </w:r>
      <w:bookmarkEnd w:id="2798"/>
    </w:p>
    <w:p w14:paraId="174556F9" w14:textId="7FDA06E9" w:rsidR="005B0762" w:rsidRDefault="005B0762" w:rsidP="005B0762">
      <w:pPr>
        <w:jc w:val="center"/>
        <w:rPr>
          <w:rFonts w:cs="Arial"/>
        </w:rPr>
      </w:pPr>
      <w:r>
        <w:rPr>
          <w:noProof/>
        </w:rPr>
        <w:drawing>
          <wp:inline distT="0" distB="0" distL="0" distR="0" wp14:anchorId="54D7571C" wp14:editId="63383F1C">
            <wp:extent cx="4637405" cy="5382895"/>
            <wp:effectExtent l="0" t="0" r="0" b="0"/>
            <wp:docPr id="5007" name="Picture 5007" descr="14082970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97049.emf" descr="1408297049.em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37405" cy="5382895"/>
                    </a:xfrm>
                    <a:prstGeom prst="rect">
                      <a:avLst/>
                    </a:prstGeom>
                    <a:noFill/>
                    <a:ln>
                      <a:noFill/>
                    </a:ln>
                  </pic:spPr>
                </pic:pic>
              </a:graphicData>
            </a:graphic>
          </wp:inline>
        </w:drawing>
      </w:r>
    </w:p>
    <w:p w14:paraId="5A26591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Rules</w:t>
      </w:r>
    </w:p>
    <w:p w14:paraId="0C34778A" w14:textId="77777777" w:rsidR="005B0762" w:rsidRDefault="005B0762" w:rsidP="005B0762">
      <w:pPr>
        <w:pStyle w:val="Heading3"/>
        <w:spacing w:after="0"/>
        <w:ind w:left="1080"/>
      </w:pPr>
      <w:bookmarkStart w:id="2799" w:name="_Toc468649959"/>
      <w:r>
        <w:t>Diagram: NIEM Mapping Summary 1</w:t>
      </w:r>
      <w:bookmarkEnd w:id="2799"/>
    </w:p>
    <w:p w14:paraId="53DA94BD" w14:textId="45FE6023" w:rsidR="005B0762" w:rsidRDefault="005B0762" w:rsidP="005B0762">
      <w:pPr>
        <w:jc w:val="center"/>
        <w:rPr>
          <w:rFonts w:cs="Arial"/>
        </w:rPr>
      </w:pPr>
      <w:r>
        <w:rPr>
          <w:noProof/>
        </w:rPr>
        <w:drawing>
          <wp:inline distT="0" distB="0" distL="0" distR="0" wp14:anchorId="6435A789" wp14:editId="19F42364">
            <wp:extent cx="5328285" cy="7179310"/>
            <wp:effectExtent l="0" t="0" r="0" b="0"/>
            <wp:docPr id="5008" name="Picture 5008" descr="7028834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883410.emf" descr="702883410.em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28285" cy="7179310"/>
                    </a:xfrm>
                    <a:prstGeom prst="rect">
                      <a:avLst/>
                    </a:prstGeom>
                    <a:noFill/>
                    <a:ln>
                      <a:noFill/>
                    </a:ln>
                  </pic:spPr>
                </pic:pic>
              </a:graphicData>
            </a:graphic>
          </wp:inline>
        </w:drawing>
      </w:r>
    </w:p>
    <w:p w14:paraId="03890BED"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1</w:t>
      </w:r>
    </w:p>
    <w:p w14:paraId="3B9B40D7" w14:textId="77777777" w:rsidR="005B0762" w:rsidRDefault="005B0762" w:rsidP="005B0762">
      <w:pPr>
        <w:pStyle w:val="Heading3"/>
        <w:spacing w:after="0"/>
        <w:ind w:left="1080"/>
      </w:pPr>
      <w:bookmarkStart w:id="2800" w:name="_Toc468649960"/>
      <w:r>
        <w:t>Diagram: NIEM Mapping Summary 2</w:t>
      </w:r>
      <w:bookmarkEnd w:id="2800"/>
    </w:p>
    <w:p w14:paraId="4E13455B" w14:textId="3C47C324" w:rsidR="005B0762" w:rsidRDefault="005B0762" w:rsidP="005B0762">
      <w:pPr>
        <w:jc w:val="center"/>
        <w:rPr>
          <w:rFonts w:cs="Arial"/>
        </w:rPr>
      </w:pPr>
      <w:r>
        <w:rPr>
          <w:noProof/>
        </w:rPr>
        <w:drawing>
          <wp:inline distT="0" distB="0" distL="0" distR="0" wp14:anchorId="79690EDA" wp14:editId="5EE61886">
            <wp:extent cx="6188710" cy="5584190"/>
            <wp:effectExtent l="0" t="0" r="0" b="0"/>
            <wp:docPr id="5009" name="Picture 5009" descr="9811054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105469.emf" descr="981105469.em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88710" cy="5584190"/>
                    </a:xfrm>
                    <a:prstGeom prst="rect">
                      <a:avLst/>
                    </a:prstGeom>
                    <a:noFill/>
                    <a:ln>
                      <a:noFill/>
                    </a:ln>
                  </pic:spPr>
                </pic:pic>
              </a:graphicData>
            </a:graphic>
          </wp:inline>
        </w:drawing>
      </w:r>
    </w:p>
    <w:p w14:paraId="5458985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2</w:t>
      </w:r>
    </w:p>
    <w:p w14:paraId="65D81040" w14:textId="77777777" w:rsidR="005B0762" w:rsidRDefault="005B0762" w:rsidP="005B0762">
      <w:r>
        <w:t xml:space="preserve"> </w:t>
      </w:r>
    </w:p>
    <w:p w14:paraId="2CF44343" w14:textId="77777777" w:rsidR="005B0762" w:rsidRDefault="005B0762" w:rsidP="005B0762"/>
    <w:p w14:paraId="31C53D47" w14:textId="77777777" w:rsidR="005B0762" w:rsidRDefault="005B0762" w:rsidP="005B0762">
      <w:pPr>
        <w:spacing w:after="200" w:line="276" w:lineRule="auto"/>
        <w:rPr>
          <w:b/>
          <w:bCs/>
          <w:color w:val="365F91"/>
          <w:sz w:val="40"/>
          <w:szCs w:val="40"/>
        </w:rPr>
      </w:pPr>
      <w:r>
        <w:br w:type="page"/>
      </w:r>
    </w:p>
    <w:p w14:paraId="76CCA1C2" w14:textId="77777777" w:rsidR="005B0762" w:rsidRDefault="005B0762" w:rsidP="005B0762">
      <w:pPr>
        <w:pStyle w:val="Heading2"/>
      </w:pPr>
      <w:bookmarkStart w:id="2801" w:name="_Toc468649961"/>
      <w:r>
        <w:t>NIEM Mapping to the threat / risk model::NIEM Mapping Rules and Relationships::NIEM Activity</w:t>
      </w:r>
      <w:bookmarkEnd w:id="2801"/>
    </w:p>
    <w:p w14:paraId="23668EEF" w14:textId="77777777" w:rsidR="005B0762" w:rsidRDefault="005B0762" w:rsidP="008C7C30">
      <w:pPr>
        <w:pStyle w:val="BodyText"/>
      </w:pPr>
      <w:r>
        <w:t>Mapping specification of NIEM Activity to the threat/risk model</w:t>
      </w:r>
    </w:p>
    <w:p w14:paraId="30861941" w14:textId="77777777" w:rsidR="005B0762" w:rsidRDefault="005B0762" w:rsidP="005B0762">
      <w:pPr>
        <w:pStyle w:val="Heading3"/>
        <w:spacing w:after="0"/>
        <w:ind w:left="1080"/>
      </w:pPr>
      <w:bookmarkStart w:id="2802" w:name="_Toc468649962"/>
      <w:r>
        <w:t>Diagram: Activity Mapping Summary</w:t>
      </w:r>
      <w:bookmarkEnd w:id="2802"/>
    </w:p>
    <w:p w14:paraId="23838F75" w14:textId="1BDB90CD" w:rsidR="005B0762" w:rsidRDefault="005B0762" w:rsidP="005B0762">
      <w:pPr>
        <w:jc w:val="center"/>
        <w:rPr>
          <w:rFonts w:cs="Arial"/>
        </w:rPr>
      </w:pPr>
      <w:r>
        <w:rPr>
          <w:noProof/>
        </w:rPr>
        <w:drawing>
          <wp:inline distT="0" distB="0" distL="0" distR="0" wp14:anchorId="4E6BCA77" wp14:editId="2B2A967A">
            <wp:extent cx="4876800" cy="1959610"/>
            <wp:effectExtent l="0" t="0" r="0" b="0"/>
            <wp:docPr id="5010" name="Picture 5010" descr="8184725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72567.emf" descr="818472567.em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76800" cy="1959610"/>
                    </a:xfrm>
                    <a:prstGeom prst="rect">
                      <a:avLst/>
                    </a:prstGeom>
                    <a:noFill/>
                    <a:ln>
                      <a:noFill/>
                    </a:ln>
                  </pic:spPr>
                </pic:pic>
              </a:graphicData>
            </a:graphic>
          </wp:inline>
        </w:drawing>
      </w:r>
    </w:p>
    <w:p w14:paraId="092341D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Activity Mapping Summary</w:t>
      </w:r>
    </w:p>
    <w:p w14:paraId="28A28444" w14:textId="77777777" w:rsidR="005B0762" w:rsidRDefault="005B0762" w:rsidP="005B0762">
      <w:r>
        <w:t xml:space="preserve"> </w:t>
      </w:r>
    </w:p>
    <w:p w14:paraId="7DB8FB64" w14:textId="77777777" w:rsidR="005B0762" w:rsidRDefault="005B0762" w:rsidP="005B0762"/>
    <w:p w14:paraId="3C91319A" w14:textId="77777777" w:rsidR="005B0762" w:rsidRDefault="005B0762" w:rsidP="005B0762">
      <w:pPr>
        <w:pStyle w:val="Heading3"/>
        <w:spacing w:after="0"/>
        <w:ind w:left="1080"/>
      </w:pPr>
      <w:bookmarkStart w:id="2803" w:name="_de0a685b8fff3f78330c72a6b9e4e03d"/>
      <w:bookmarkStart w:id="2804" w:name="_Toc468649963"/>
      <w:r>
        <w:t>Class Activity Map Rule</w:t>
      </w:r>
      <w:bookmarkEnd w:id="2803"/>
      <w:bookmarkEnd w:id="2804"/>
      <w:r w:rsidRPr="003A31EC">
        <w:rPr>
          <w:rFonts w:cs="Arial"/>
        </w:rPr>
        <w:t xml:space="preserve"> </w:t>
      </w:r>
      <w:r>
        <w:rPr>
          <w:rFonts w:cs="Arial"/>
        </w:rPr>
        <w:fldChar w:fldCharType="begin"/>
      </w:r>
      <w:r>
        <w:instrText>XE"</w:instrText>
      </w:r>
      <w:r w:rsidRPr="00413D75">
        <w:rPr>
          <w:rFonts w:cs="Arial"/>
        </w:rPr>
        <w:instrText>Activity Map Rule</w:instrText>
      </w:r>
      <w:r>
        <w:instrText>"</w:instrText>
      </w:r>
      <w:r>
        <w:rPr>
          <w:rFonts w:cs="Arial"/>
        </w:rPr>
        <w:fldChar w:fldCharType="end"/>
      </w:r>
    </w:p>
    <w:p w14:paraId="2928A79B" w14:textId="06167209" w:rsidR="005B0762" w:rsidRDefault="005B0762" w:rsidP="005B0762">
      <w:pPr>
        <w:jc w:val="center"/>
      </w:pPr>
      <w:r>
        <w:rPr>
          <w:noProof/>
        </w:rPr>
        <w:drawing>
          <wp:inline distT="0" distB="0" distL="0" distR="0" wp14:anchorId="18430815" wp14:editId="71F95A9F">
            <wp:extent cx="6188710" cy="3183890"/>
            <wp:effectExtent l="0" t="0" r="0" b="0"/>
            <wp:docPr id="5011" name="Picture 5011" descr="-5627234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23400.emf" descr="-562723400.em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88710" cy="3183890"/>
                    </a:xfrm>
                    <a:prstGeom prst="rect">
                      <a:avLst/>
                    </a:prstGeom>
                    <a:noFill/>
                    <a:ln>
                      <a:noFill/>
                    </a:ln>
                  </pic:spPr>
                </pic:pic>
              </a:graphicData>
            </a:graphic>
          </wp:inline>
        </w:drawing>
      </w:r>
    </w:p>
    <w:p w14:paraId="17B2A3CD"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Activity Map Rule</w:t>
      </w:r>
    </w:p>
    <w:p w14:paraId="3B42B5AE" w14:textId="77777777" w:rsidR="005B0762" w:rsidRDefault="005B0762" w:rsidP="005B0762">
      <w:pPr>
        <w:pStyle w:val="Code0"/>
      </w:pPr>
      <w:r w:rsidRPr="00043180">
        <w:rPr>
          <w:b/>
          <w:sz w:val="24"/>
          <w:szCs w:val="24"/>
        </w:rPr>
        <w:t>package</w:t>
      </w:r>
      <w:r>
        <w:t xml:space="preserve"> NIEM Mapping to the threat / risk model::NIEM Mapping Rules and Relationships::NIEM Activity</w:t>
      </w:r>
    </w:p>
    <w:p w14:paraId="51BE9AA7" w14:textId="77777777" w:rsidR="005B0762" w:rsidRDefault="005B0762" w:rsidP="005B0762"/>
    <w:p w14:paraId="183FE877" w14:textId="77777777" w:rsidR="005B0762" w:rsidRDefault="005B0762" w:rsidP="005B0762">
      <w:pPr>
        <w:spacing w:after="200" w:line="276" w:lineRule="auto"/>
        <w:rPr>
          <w:b/>
          <w:bCs/>
          <w:color w:val="365F91"/>
          <w:sz w:val="40"/>
          <w:szCs w:val="40"/>
        </w:rPr>
      </w:pPr>
      <w:r>
        <w:br w:type="page"/>
      </w:r>
    </w:p>
    <w:p w14:paraId="66C5D101" w14:textId="77777777" w:rsidR="005B0762" w:rsidRDefault="005B0762" w:rsidP="005B0762">
      <w:pPr>
        <w:pStyle w:val="Heading2"/>
      </w:pPr>
      <w:bookmarkStart w:id="2805" w:name="_Toc468649964"/>
      <w:r>
        <w:t>NIEM Mapping to the threat / risk model::NIEM Mapping Rules and Relationships::NIEM Assessment</w:t>
      </w:r>
      <w:bookmarkEnd w:id="2805"/>
    </w:p>
    <w:p w14:paraId="4DF000E8" w14:textId="77777777" w:rsidR="005B0762" w:rsidRDefault="005B0762" w:rsidP="008C7C30">
      <w:pPr>
        <w:pStyle w:val="BodyText"/>
      </w:pPr>
      <w:r>
        <w:t>Mapping specification of NIEM Assessment to the threat/risk model</w:t>
      </w:r>
    </w:p>
    <w:p w14:paraId="0B5FB38E" w14:textId="77777777" w:rsidR="005B0762" w:rsidRDefault="005B0762" w:rsidP="005B0762">
      <w:pPr>
        <w:pStyle w:val="Heading3"/>
        <w:spacing w:after="0"/>
        <w:ind w:left="1080"/>
      </w:pPr>
      <w:bookmarkStart w:id="2806" w:name="_Toc468649965"/>
      <w:r>
        <w:t>Diagram: Assessment Mapping Summary</w:t>
      </w:r>
      <w:bookmarkEnd w:id="2806"/>
    </w:p>
    <w:p w14:paraId="7177F7F2" w14:textId="157B3F05" w:rsidR="005B0762" w:rsidRDefault="005B0762" w:rsidP="005B0762">
      <w:pPr>
        <w:jc w:val="center"/>
        <w:rPr>
          <w:rFonts w:cs="Arial"/>
        </w:rPr>
      </w:pPr>
      <w:r>
        <w:rPr>
          <w:noProof/>
        </w:rPr>
        <w:drawing>
          <wp:inline distT="0" distB="0" distL="0" distR="0" wp14:anchorId="2ACE881E" wp14:editId="752131AA">
            <wp:extent cx="6188710" cy="3232785"/>
            <wp:effectExtent l="0" t="0" r="0" b="0"/>
            <wp:docPr id="5012" name="Picture 5012" descr="-14650884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088498.emf" descr="-1465088498.em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88710" cy="3232785"/>
                    </a:xfrm>
                    <a:prstGeom prst="rect">
                      <a:avLst/>
                    </a:prstGeom>
                    <a:noFill/>
                    <a:ln>
                      <a:noFill/>
                    </a:ln>
                  </pic:spPr>
                </pic:pic>
              </a:graphicData>
            </a:graphic>
          </wp:inline>
        </w:drawing>
      </w:r>
    </w:p>
    <w:p w14:paraId="226FE2F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Assessment Mapping Summary</w:t>
      </w:r>
    </w:p>
    <w:p w14:paraId="39622446" w14:textId="77777777" w:rsidR="005B0762" w:rsidRDefault="005B0762" w:rsidP="005B0762">
      <w:r>
        <w:t xml:space="preserve"> </w:t>
      </w:r>
    </w:p>
    <w:p w14:paraId="05165A6A" w14:textId="77777777" w:rsidR="005B0762" w:rsidRDefault="005B0762" w:rsidP="005B0762"/>
    <w:p w14:paraId="459744D6" w14:textId="77777777" w:rsidR="005B0762" w:rsidRDefault="005B0762" w:rsidP="005B0762">
      <w:pPr>
        <w:pStyle w:val="Heading3"/>
        <w:spacing w:after="0"/>
        <w:ind w:left="1080"/>
      </w:pPr>
      <w:bookmarkStart w:id="2807" w:name="_5b6338d207481a957d0ee9f20a599d63"/>
      <w:bookmarkStart w:id="2808" w:name="_Toc468649966"/>
      <w:r>
        <w:t>Class Assessment Map Rule</w:t>
      </w:r>
      <w:bookmarkEnd w:id="2807"/>
      <w:bookmarkEnd w:id="2808"/>
      <w:r w:rsidRPr="003A31EC">
        <w:rPr>
          <w:rFonts w:cs="Arial"/>
        </w:rPr>
        <w:t xml:space="preserve"> </w:t>
      </w:r>
      <w:r>
        <w:rPr>
          <w:rFonts w:cs="Arial"/>
        </w:rPr>
        <w:fldChar w:fldCharType="begin"/>
      </w:r>
      <w:r>
        <w:instrText>XE"</w:instrText>
      </w:r>
      <w:r w:rsidRPr="00413D75">
        <w:rPr>
          <w:rFonts w:cs="Arial"/>
        </w:rPr>
        <w:instrText>Assessment Map Rule</w:instrText>
      </w:r>
      <w:r>
        <w:instrText>"</w:instrText>
      </w:r>
      <w:r>
        <w:rPr>
          <w:rFonts w:cs="Arial"/>
        </w:rPr>
        <w:fldChar w:fldCharType="end"/>
      </w:r>
    </w:p>
    <w:p w14:paraId="5738A5A6" w14:textId="412949F4" w:rsidR="005B0762" w:rsidRDefault="005B0762" w:rsidP="005B0762">
      <w:pPr>
        <w:jc w:val="center"/>
      </w:pPr>
      <w:r>
        <w:rPr>
          <w:noProof/>
        </w:rPr>
        <w:drawing>
          <wp:inline distT="0" distB="0" distL="0" distR="0" wp14:anchorId="50489DE5" wp14:editId="7EE5638E">
            <wp:extent cx="6188710" cy="3358515"/>
            <wp:effectExtent l="0" t="0" r="0" b="0"/>
            <wp:docPr id="5013" name="Picture 5013" descr="6067175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717532.emf" descr="606717532.em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88710" cy="3358515"/>
                    </a:xfrm>
                    <a:prstGeom prst="rect">
                      <a:avLst/>
                    </a:prstGeom>
                    <a:noFill/>
                    <a:ln>
                      <a:noFill/>
                    </a:ln>
                  </pic:spPr>
                </pic:pic>
              </a:graphicData>
            </a:graphic>
          </wp:inline>
        </w:drawing>
      </w:r>
    </w:p>
    <w:p w14:paraId="3337BE54"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Assessment Map Rule</w:t>
      </w:r>
    </w:p>
    <w:p w14:paraId="7C8D5B01" w14:textId="77777777" w:rsidR="005B0762" w:rsidRDefault="005B0762" w:rsidP="005B0762">
      <w:pPr>
        <w:pStyle w:val="Code0"/>
      </w:pPr>
      <w:r w:rsidRPr="00043180">
        <w:rPr>
          <w:b/>
          <w:sz w:val="24"/>
          <w:szCs w:val="24"/>
        </w:rPr>
        <w:t>package</w:t>
      </w:r>
      <w:r>
        <w:t xml:space="preserve"> NIEM Mapping to the threat / risk model::NIEM Mapping Rules and Relationships::NIEM Assessment</w:t>
      </w:r>
    </w:p>
    <w:p w14:paraId="3C9DADD8" w14:textId="77777777" w:rsidR="005B0762" w:rsidRDefault="005B0762" w:rsidP="005B0762"/>
    <w:p w14:paraId="0823179B" w14:textId="77777777" w:rsidR="005B0762" w:rsidRDefault="005B0762" w:rsidP="005B0762">
      <w:pPr>
        <w:spacing w:after="200" w:line="276" w:lineRule="auto"/>
        <w:rPr>
          <w:b/>
          <w:bCs/>
          <w:color w:val="365F91"/>
          <w:sz w:val="40"/>
          <w:szCs w:val="40"/>
        </w:rPr>
      </w:pPr>
      <w:r>
        <w:br w:type="page"/>
      </w:r>
    </w:p>
    <w:p w14:paraId="454D4A82" w14:textId="77777777" w:rsidR="005B0762" w:rsidRDefault="005B0762" w:rsidP="005B0762">
      <w:pPr>
        <w:pStyle w:val="Heading2"/>
      </w:pPr>
      <w:bookmarkStart w:id="2809" w:name="_Toc468649967"/>
      <w:r>
        <w:t>NIEM Mapping to the threat / risk model::NIEM Mapping Rules and Relationships::NIEM ContactInformation</w:t>
      </w:r>
      <w:bookmarkEnd w:id="2809"/>
    </w:p>
    <w:p w14:paraId="413035B8" w14:textId="77777777" w:rsidR="005B0762" w:rsidRDefault="005B0762" w:rsidP="008C7C30">
      <w:pPr>
        <w:pStyle w:val="BodyText"/>
      </w:pPr>
      <w:r>
        <w:t>Mapping specification of NIEM Contact Information to the threat/risk model</w:t>
      </w:r>
    </w:p>
    <w:p w14:paraId="71899B2C" w14:textId="77777777" w:rsidR="005B0762" w:rsidRDefault="005B0762" w:rsidP="005B0762">
      <w:pPr>
        <w:pStyle w:val="Heading3"/>
        <w:spacing w:after="0"/>
        <w:ind w:left="1080"/>
      </w:pPr>
      <w:bookmarkStart w:id="2810" w:name="_Toc468649968"/>
      <w:r>
        <w:t>Diagram: Contact Information Mapping Summary</w:t>
      </w:r>
      <w:bookmarkEnd w:id="2810"/>
    </w:p>
    <w:p w14:paraId="4712E430" w14:textId="2B9BC413" w:rsidR="005B0762" w:rsidRDefault="005B0762" w:rsidP="005B0762">
      <w:pPr>
        <w:jc w:val="center"/>
        <w:rPr>
          <w:rFonts w:cs="Arial"/>
        </w:rPr>
      </w:pPr>
      <w:r>
        <w:rPr>
          <w:noProof/>
        </w:rPr>
        <w:drawing>
          <wp:inline distT="0" distB="0" distL="0" distR="0" wp14:anchorId="4D0D229F" wp14:editId="12C5069F">
            <wp:extent cx="6188710" cy="5121910"/>
            <wp:effectExtent l="0" t="0" r="0" b="0"/>
            <wp:docPr id="5014" name="Picture 5014" descr="3196972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97257.emf" descr="319697257.em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88710" cy="5121910"/>
                    </a:xfrm>
                    <a:prstGeom prst="rect">
                      <a:avLst/>
                    </a:prstGeom>
                    <a:noFill/>
                    <a:ln>
                      <a:noFill/>
                    </a:ln>
                  </pic:spPr>
                </pic:pic>
              </a:graphicData>
            </a:graphic>
          </wp:inline>
        </w:drawing>
      </w:r>
    </w:p>
    <w:p w14:paraId="3AC8F35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Mapping Summary</w:t>
      </w:r>
    </w:p>
    <w:p w14:paraId="4A2CD5CE" w14:textId="77777777" w:rsidR="005B0762" w:rsidRDefault="005B0762" w:rsidP="005B0762">
      <w:r>
        <w:t xml:space="preserve"> </w:t>
      </w:r>
    </w:p>
    <w:p w14:paraId="35132152" w14:textId="77777777" w:rsidR="005B0762" w:rsidRDefault="005B0762" w:rsidP="005B0762"/>
    <w:p w14:paraId="39F20654" w14:textId="77777777" w:rsidR="005B0762" w:rsidRDefault="005B0762" w:rsidP="005B0762">
      <w:pPr>
        <w:pStyle w:val="Heading3"/>
        <w:spacing w:after="0"/>
        <w:ind w:left="1080"/>
      </w:pPr>
      <w:bookmarkStart w:id="2811" w:name="_a1706b66f8bcd215fea7cddca49ea825"/>
      <w:bookmarkStart w:id="2812" w:name="_Toc468649969"/>
      <w:r>
        <w:t>Class Address Map Rule</w:t>
      </w:r>
      <w:bookmarkEnd w:id="2811"/>
      <w:bookmarkEnd w:id="2812"/>
      <w:r w:rsidRPr="003A31EC">
        <w:rPr>
          <w:rFonts w:cs="Arial"/>
        </w:rPr>
        <w:t xml:space="preserve"> </w:t>
      </w:r>
      <w:r>
        <w:rPr>
          <w:rFonts w:cs="Arial"/>
        </w:rPr>
        <w:fldChar w:fldCharType="begin"/>
      </w:r>
      <w:r>
        <w:instrText>XE"</w:instrText>
      </w:r>
      <w:r w:rsidRPr="00413D75">
        <w:rPr>
          <w:rFonts w:cs="Arial"/>
        </w:rPr>
        <w:instrText>Address Map Rule</w:instrText>
      </w:r>
      <w:r>
        <w:instrText>"</w:instrText>
      </w:r>
      <w:r>
        <w:rPr>
          <w:rFonts w:cs="Arial"/>
        </w:rPr>
        <w:fldChar w:fldCharType="end"/>
      </w:r>
    </w:p>
    <w:p w14:paraId="14E99F8E" w14:textId="0E58E7AD" w:rsidR="005B0762" w:rsidRDefault="005B0762" w:rsidP="005B0762">
      <w:pPr>
        <w:jc w:val="center"/>
      </w:pPr>
      <w:r>
        <w:rPr>
          <w:noProof/>
        </w:rPr>
        <w:drawing>
          <wp:inline distT="0" distB="0" distL="0" distR="0" wp14:anchorId="0BF60A74" wp14:editId="57345976">
            <wp:extent cx="6188710" cy="4093210"/>
            <wp:effectExtent l="0" t="0" r="0" b="0"/>
            <wp:docPr id="5015" name="Picture 5015" descr="-10837842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84216.emf" descr="-1083784216.em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88710" cy="4093210"/>
                    </a:xfrm>
                    <a:prstGeom prst="rect">
                      <a:avLst/>
                    </a:prstGeom>
                    <a:noFill/>
                    <a:ln>
                      <a:noFill/>
                    </a:ln>
                  </pic:spPr>
                </pic:pic>
              </a:graphicData>
            </a:graphic>
          </wp:inline>
        </w:drawing>
      </w:r>
    </w:p>
    <w:p w14:paraId="619AD8A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Address Map Rule</w:t>
      </w:r>
    </w:p>
    <w:p w14:paraId="0C76AF94"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01E0719C" w14:textId="77777777" w:rsidR="005B0762" w:rsidRDefault="005B0762" w:rsidP="005B0762"/>
    <w:p w14:paraId="1A730EA5" w14:textId="77777777" w:rsidR="005B0762" w:rsidRDefault="005B0762" w:rsidP="005B0762">
      <w:pPr>
        <w:pStyle w:val="Heading3"/>
        <w:spacing w:after="0"/>
        <w:ind w:left="1080"/>
      </w:pPr>
      <w:bookmarkStart w:id="2813" w:name="_044a225182415b3deb506054589b1b23"/>
      <w:bookmarkStart w:id="2814" w:name="_Toc468649970"/>
      <w:r>
        <w:t>Class Contact Information Mapping Rule</w:t>
      </w:r>
      <w:bookmarkEnd w:id="2813"/>
      <w:bookmarkEnd w:id="2814"/>
      <w:r w:rsidRPr="003A31EC">
        <w:rPr>
          <w:rFonts w:cs="Arial"/>
        </w:rPr>
        <w:t xml:space="preserve"> </w:t>
      </w:r>
      <w:r>
        <w:rPr>
          <w:rFonts w:cs="Arial"/>
        </w:rPr>
        <w:fldChar w:fldCharType="begin"/>
      </w:r>
      <w:r>
        <w:instrText>XE"</w:instrText>
      </w:r>
      <w:r w:rsidRPr="00413D75">
        <w:rPr>
          <w:rFonts w:cs="Arial"/>
        </w:rPr>
        <w:instrText>Contact Information Mapping Rule</w:instrText>
      </w:r>
      <w:r>
        <w:instrText>"</w:instrText>
      </w:r>
      <w:r>
        <w:rPr>
          <w:rFonts w:cs="Arial"/>
        </w:rPr>
        <w:fldChar w:fldCharType="end"/>
      </w:r>
    </w:p>
    <w:p w14:paraId="4B05806C" w14:textId="0F33D1C1" w:rsidR="005B0762" w:rsidRDefault="005B0762" w:rsidP="005B0762">
      <w:pPr>
        <w:jc w:val="center"/>
      </w:pPr>
      <w:r>
        <w:rPr>
          <w:noProof/>
        </w:rPr>
        <w:drawing>
          <wp:inline distT="0" distB="0" distL="0" distR="0" wp14:anchorId="412D9963" wp14:editId="3A77563A">
            <wp:extent cx="6188710" cy="4555490"/>
            <wp:effectExtent l="0" t="0" r="0" b="0"/>
            <wp:docPr id="5016" name="Picture 5016" descr="-16718408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840830.emf" descr="-1671840830.em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8710" cy="4555490"/>
                    </a:xfrm>
                    <a:prstGeom prst="rect">
                      <a:avLst/>
                    </a:prstGeom>
                    <a:noFill/>
                    <a:ln>
                      <a:noFill/>
                    </a:ln>
                  </pic:spPr>
                </pic:pic>
              </a:graphicData>
            </a:graphic>
          </wp:inline>
        </w:drawing>
      </w:r>
    </w:p>
    <w:p w14:paraId="2D1C8DB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Contact Information Mapping Rule</w:t>
      </w:r>
    </w:p>
    <w:p w14:paraId="3B75A78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60688938" w14:textId="77777777" w:rsidR="005B0762" w:rsidRDefault="005B0762" w:rsidP="005B0762"/>
    <w:p w14:paraId="2565013D" w14:textId="77777777" w:rsidR="005B0762" w:rsidRDefault="005B0762" w:rsidP="005B0762">
      <w:pPr>
        <w:pStyle w:val="Heading3"/>
        <w:spacing w:after="0"/>
        <w:ind w:left="1080"/>
      </w:pPr>
      <w:bookmarkStart w:id="2815" w:name="_046d952a0b2d1044829c250c6d633f78"/>
      <w:bookmarkStart w:id="2816" w:name="_Toc468649971"/>
      <w:r>
        <w:t>Class Internet Contact Map Rule</w:t>
      </w:r>
      <w:bookmarkEnd w:id="2815"/>
      <w:bookmarkEnd w:id="2816"/>
      <w:r w:rsidRPr="003A31EC">
        <w:rPr>
          <w:rFonts w:cs="Arial"/>
        </w:rPr>
        <w:t xml:space="preserve"> </w:t>
      </w:r>
      <w:r>
        <w:rPr>
          <w:rFonts w:cs="Arial"/>
        </w:rPr>
        <w:fldChar w:fldCharType="begin"/>
      </w:r>
      <w:r>
        <w:instrText>XE"</w:instrText>
      </w:r>
      <w:r w:rsidRPr="00413D75">
        <w:rPr>
          <w:rFonts w:cs="Arial"/>
        </w:rPr>
        <w:instrText>Internet Contact Map Rule</w:instrText>
      </w:r>
      <w:r>
        <w:instrText>"</w:instrText>
      </w:r>
      <w:r>
        <w:rPr>
          <w:rFonts w:cs="Arial"/>
        </w:rPr>
        <w:fldChar w:fldCharType="end"/>
      </w:r>
    </w:p>
    <w:p w14:paraId="2EED371C" w14:textId="1FC49E64" w:rsidR="005B0762" w:rsidRDefault="005B0762" w:rsidP="005B0762">
      <w:pPr>
        <w:jc w:val="center"/>
      </w:pPr>
      <w:r>
        <w:rPr>
          <w:noProof/>
        </w:rPr>
        <w:drawing>
          <wp:inline distT="0" distB="0" distL="0" distR="0" wp14:anchorId="50101D5B" wp14:editId="525EF407">
            <wp:extent cx="6188710" cy="5181600"/>
            <wp:effectExtent l="0" t="0" r="0" b="0"/>
            <wp:docPr id="5017" name="Picture 5017" descr="-15854563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56324.emf" descr="-1585456324.em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88710" cy="5181600"/>
                    </a:xfrm>
                    <a:prstGeom prst="rect">
                      <a:avLst/>
                    </a:prstGeom>
                    <a:noFill/>
                    <a:ln>
                      <a:noFill/>
                    </a:ln>
                  </pic:spPr>
                </pic:pic>
              </a:graphicData>
            </a:graphic>
          </wp:inline>
        </w:drawing>
      </w:r>
    </w:p>
    <w:p w14:paraId="5D67FE9E"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Internet Contact Map Rule</w:t>
      </w:r>
    </w:p>
    <w:p w14:paraId="799FDE3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49E7E921" w14:textId="77777777" w:rsidR="005B0762" w:rsidRDefault="005B0762" w:rsidP="005B0762"/>
    <w:p w14:paraId="60E77D04" w14:textId="77777777" w:rsidR="005B0762" w:rsidRDefault="005B0762" w:rsidP="005B0762">
      <w:pPr>
        <w:pStyle w:val="Heading3"/>
        <w:spacing w:after="0"/>
        <w:ind w:left="1080"/>
      </w:pPr>
      <w:bookmarkStart w:id="2817" w:name="_170af1d912d5850f5fb4fa286a51e7e7"/>
      <w:bookmarkStart w:id="2818" w:name="_Toc468649972"/>
      <w:r>
        <w:t>Class Radio Map Rule</w:t>
      </w:r>
      <w:bookmarkEnd w:id="2817"/>
      <w:bookmarkEnd w:id="2818"/>
      <w:r w:rsidRPr="003A31EC">
        <w:rPr>
          <w:rFonts w:cs="Arial"/>
        </w:rPr>
        <w:t xml:space="preserve"> </w:t>
      </w:r>
      <w:r>
        <w:rPr>
          <w:rFonts w:cs="Arial"/>
        </w:rPr>
        <w:fldChar w:fldCharType="begin"/>
      </w:r>
      <w:r>
        <w:instrText>XE"</w:instrText>
      </w:r>
      <w:r w:rsidRPr="00413D75">
        <w:rPr>
          <w:rFonts w:cs="Arial"/>
        </w:rPr>
        <w:instrText>Radio Map Rule</w:instrText>
      </w:r>
      <w:r>
        <w:instrText>"</w:instrText>
      </w:r>
      <w:r>
        <w:rPr>
          <w:rFonts w:cs="Arial"/>
        </w:rPr>
        <w:fldChar w:fldCharType="end"/>
      </w:r>
    </w:p>
    <w:p w14:paraId="2BB3EBA7" w14:textId="493A26C1" w:rsidR="005B0762" w:rsidRDefault="005B0762" w:rsidP="005B0762">
      <w:pPr>
        <w:jc w:val="center"/>
      </w:pPr>
      <w:r>
        <w:rPr>
          <w:noProof/>
        </w:rPr>
        <w:drawing>
          <wp:inline distT="0" distB="0" distL="0" distR="0" wp14:anchorId="78B28455" wp14:editId="660AD92B">
            <wp:extent cx="6188710" cy="2416810"/>
            <wp:effectExtent l="0" t="0" r="0" b="0"/>
            <wp:docPr id="5018" name="Picture 5018" descr="-8084552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55200.emf" descr="-808455200.em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88710" cy="2416810"/>
                    </a:xfrm>
                    <a:prstGeom prst="rect">
                      <a:avLst/>
                    </a:prstGeom>
                    <a:noFill/>
                    <a:ln>
                      <a:noFill/>
                    </a:ln>
                  </pic:spPr>
                </pic:pic>
              </a:graphicData>
            </a:graphic>
          </wp:inline>
        </w:drawing>
      </w:r>
    </w:p>
    <w:p w14:paraId="3064406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Radio Map Rule</w:t>
      </w:r>
    </w:p>
    <w:p w14:paraId="1107AE5A"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59F55B3B" w14:textId="77777777" w:rsidR="005B0762" w:rsidRDefault="005B0762" w:rsidP="005B0762"/>
    <w:p w14:paraId="34B9DDCC" w14:textId="77777777" w:rsidR="005B0762" w:rsidRDefault="005B0762" w:rsidP="005B0762">
      <w:pPr>
        <w:pStyle w:val="Heading3"/>
        <w:spacing w:after="0"/>
        <w:ind w:left="1080"/>
      </w:pPr>
      <w:bookmarkStart w:id="2819" w:name="_c42c94f7d8006396d81e6ed2ec5e2435"/>
      <w:bookmarkStart w:id="2820" w:name="_Toc468649973"/>
      <w:r>
        <w:t>Class Telephone Map Rule</w:t>
      </w:r>
      <w:bookmarkEnd w:id="2819"/>
      <w:bookmarkEnd w:id="2820"/>
      <w:r w:rsidRPr="003A31EC">
        <w:rPr>
          <w:rFonts w:cs="Arial"/>
        </w:rPr>
        <w:t xml:space="preserve"> </w:t>
      </w:r>
      <w:r>
        <w:rPr>
          <w:rFonts w:cs="Arial"/>
        </w:rPr>
        <w:fldChar w:fldCharType="begin"/>
      </w:r>
      <w:r>
        <w:instrText>XE"</w:instrText>
      </w:r>
      <w:r w:rsidRPr="00413D75">
        <w:rPr>
          <w:rFonts w:cs="Arial"/>
        </w:rPr>
        <w:instrText>Telephone Map Rule</w:instrText>
      </w:r>
      <w:r>
        <w:instrText>"</w:instrText>
      </w:r>
      <w:r>
        <w:rPr>
          <w:rFonts w:cs="Arial"/>
        </w:rPr>
        <w:fldChar w:fldCharType="end"/>
      </w:r>
    </w:p>
    <w:p w14:paraId="597E9C25" w14:textId="5B2FB3CF" w:rsidR="005B0762" w:rsidRDefault="005B0762" w:rsidP="005B0762">
      <w:pPr>
        <w:jc w:val="center"/>
      </w:pPr>
      <w:r>
        <w:rPr>
          <w:noProof/>
        </w:rPr>
        <w:drawing>
          <wp:inline distT="0" distB="0" distL="0" distR="0" wp14:anchorId="57761E29" wp14:editId="27EA1B8D">
            <wp:extent cx="6188710" cy="6068695"/>
            <wp:effectExtent l="0" t="0" r="0" b="0"/>
            <wp:docPr id="5019" name="Picture 5019" descr="1426833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833420.emf" descr="1426833420.em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8710" cy="6068695"/>
                    </a:xfrm>
                    <a:prstGeom prst="rect">
                      <a:avLst/>
                    </a:prstGeom>
                    <a:noFill/>
                    <a:ln>
                      <a:noFill/>
                    </a:ln>
                  </pic:spPr>
                </pic:pic>
              </a:graphicData>
            </a:graphic>
          </wp:inline>
        </w:drawing>
      </w:r>
    </w:p>
    <w:p w14:paraId="69392AC1"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Telephone Map Rule</w:t>
      </w:r>
    </w:p>
    <w:p w14:paraId="512A1CDB"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76072EA6" w14:textId="77777777" w:rsidR="005B0762" w:rsidRDefault="005B0762" w:rsidP="005B0762"/>
    <w:p w14:paraId="0C959310" w14:textId="77777777" w:rsidR="005B0762" w:rsidRDefault="005B0762" w:rsidP="005B0762">
      <w:pPr>
        <w:spacing w:after="200" w:line="276" w:lineRule="auto"/>
        <w:rPr>
          <w:b/>
          <w:bCs/>
          <w:color w:val="365F91"/>
          <w:sz w:val="40"/>
          <w:szCs w:val="40"/>
        </w:rPr>
      </w:pPr>
      <w:r>
        <w:br w:type="page"/>
      </w:r>
    </w:p>
    <w:p w14:paraId="613790EC" w14:textId="77777777" w:rsidR="005B0762" w:rsidRDefault="005B0762" w:rsidP="005B0762">
      <w:pPr>
        <w:pStyle w:val="Heading2"/>
      </w:pPr>
      <w:bookmarkStart w:id="2821" w:name="_Toc468649974"/>
      <w:r>
        <w:t>NIEM Mapping to the threat / risk model::NIEM Mapping Rules and Relationships::NIEM Entity</w:t>
      </w:r>
      <w:bookmarkEnd w:id="2821"/>
    </w:p>
    <w:p w14:paraId="2BBF8BD9" w14:textId="77777777" w:rsidR="005B0762" w:rsidRDefault="005B0762" w:rsidP="008C7C30">
      <w:pPr>
        <w:pStyle w:val="BodyText"/>
      </w:pPr>
      <w:r>
        <w:t>Mapping specification of NIEM Entity to the threat/risk model.</w:t>
      </w:r>
    </w:p>
    <w:p w14:paraId="6E64BCB3" w14:textId="77777777" w:rsidR="005B0762" w:rsidRDefault="005B0762" w:rsidP="005B0762">
      <w:pPr>
        <w:pStyle w:val="Heading3"/>
        <w:spacing w:after="0"/>
        <w:ind w:left="1080"/>
      </w:pPr>
      <w:bookmarkStart w:id="2822" w:name="_Toc468649975"/>
      <w:r>
        <w:t>Diagram: Entity Mapping Summary</w:t>
      </w:r>
      <w:bookmarkEnd w:id="2822"/>
    </w:p>
    <w:p w14:paraId="29A81A10" w14:textId="23E45515" w:rsidR="005B0762" w:rsidRDefault="005B0762" w:rsidP="005B0762">
      <w:pPr>
        <w:jc w:val="center"/>
        <w:rPr>
          <w:rFonts w:cs="Arial"/>
        </w:rPr>
      </w:pPr>
      <w:r>
        <w:rPr>
          <w:noProof/>
        </w:rPr>
        <w:drawing>
          <wp:inline distT="0" distB="0" distL="0" distR="0" wp14:anchorId="379CED2B" wp14:editId="061D0F65">
            <wp:extent cx="4474210" cy="2476500"/>
            <wp:effectExtent l="0" t="0" r="0" b="0"/>
            <wp:docPr id="5020" name="Picture 5020" descr="-19393884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388421.emf" descr="-1939388421.em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74210" cy="2476500"/>
                    </a:xfrm>
                    <a:prstGeom prst="rect">
                      <a:avLst/>
                    </a:prstGeom>
                    <a:noFill/>
                    <a:ln>
                      <a:noFill/>
                    </a:ln>
                  </pic:spPr>
                </pic:pic>
              </a:graphicData>
            </a:graphic>
          </wp:inline>
        </w:drawing>
      </w:r>
    </w:p>
    <w:p w14:paraId="30FC952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Entity Mapping Summary</w:t>
      </w:r>
    </w:p>
    <w:p w14:paraId="64F3D67B" w14:textId="77777777" w:rsidR="005B0762" w:rsidRDefault="005B0762" w:rsidP="005B0762">
      <w:r>
        <w:t xml:space="preserve"> </w:t>
      </w:r>
    </w:p>
    <w:p w14:paraId="7978258A" w14:textId="77777777" w:rsidR="005B0762" w:rsidRDefault="005B0762" w:rsidP="005B0762"/>
    <w:p w14:paraId="11451ED0" w14:textId="77777777" w:rsidR="005B0762" w:rsidRDefault="005B0762" w:rsidP="005B0762">
      <w:pPr>
        <w:pStyle w:val="Heading3"/>
        <w:spacing w:after="0"/>
        <w:ind w:left="1080"/>
      </w:pPr>
      <w:bookmarkStart w:id="2823" w:name="_cfe0c35d50b57c2611a0348b61e2f476"/>
      <w:bookmarkStart w:id="2824" w:name="_Toc468649976"/>
      <w:r>
        <w:t>Class Entiy Map Rule</w:t>
      </w:r>
      <w:bookmarkEnd w:id="2823"/>
      <w:bookmarkEnd w:id="2824"/>
      <w:r w:rsidRPr="003A31EC">
        <w:rPr>
          <w:rFonts w:cs="Arial"/>
        </w:rPr>
        <w:t xml:space="preserve"> </w:t>
      </w:r>
      <w:r>
        <w:rPr>
          <w:rFonts w:cs="Arial"/>
        </w:rPr>
        <w:fldChar w:fldCharType="begin"/>
      </w:r>
      <w:r>
        <w:instrText>XE"</w:instrText>
      </w:r>
      <w:r w:rsidRPr="00413D75">
        <w:rPr>
          <w:rFonts w:cs="Arial"/>
        </w:rPr>
        <w:instrText>Entiy Map Rule</w:instrText>
      </w:r>
      <w:r>
        <w:instrText>"</w:instrText>
      </w:r>
      <w:r>
        <w:rPr>
          <w:rFonts w:cs="Arial"/>
        </w:rPr>
        <w:fldChar w:fldCharType="end"/>
      </w:r>
    </w:p>
    <w:p w14:paraId="23BBD8D2" w14:textId="77777777" w:rsidR="005B0762" w:rsidRDefault="005B0762" w:rsidP="008C7C30">
      <w:pPr>
        <w:pStyle w:val="BodyText"/>
      </w:pPr>
      <w:r>
        <w:t>Detail is provide in the mappings to person and organization.</w:t>
      </w:r>
    </w:p>
    <w:p w14:paraId="7879C029" w14:textId="40261D6E" w:rsidR="005B0762" w:rsidRDefault="005B0762" w:rsidP="005B0762">
      <w:pPr>
        <w:jc w:val="center"/>
      </w:pPr>
      <w:r>
        <w:rPr>
          <w:noProof/>
        </w:rPr>
        <w:drawing>
          <wp:inline distT="0" distB="0" distL="0" distR="0" wp14:anchorId="1A435FBE" wp14:editId="2EB0652C">
            <wp:extent cx="6188710" cy="3216910"/>
            <wp:effectExtent l="0" t="0" r="0" b="0"/>
            <wp:docPr id="5021" name="Picture 5021" descr="12260690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69059.emf" descr="1226069059.em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88710" cy="3216910"/>
                    </a:xfrm>
                    <a:prstGeom prst="rect">
                      <a:avLst/>
                    </a:prstGeom>
                    <a:noFill/>
                    <a:ln>
                      <a:noFill/>
                    </a:ln>
                  </pic:spPr>
                </pic:pic>
              </a:graphicData>
            </a:graphic>
          </wp:inline>
        </w:drawing>
      </w:r>
    </w:p>
    <w:p w14:paraId="71CDD6D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Entity Map Rule</w:t>
      </w:r>
    </w:p>
    <w:p w14:paraId="00B89A68" w14:textId="77777777" w:rsidR="005B0762" w:rsidRDefault="005B0762" w:rsidP="005B0762">
      <w:pPr>
        <w:pStyle w:val="Code0"/>
      </w:pPr>
      <w:r w:rsidRPr="00043180">
        <w:rPr>
          <w:b/>
          <w:sz w:val="24"/>
          <w:szCs w:val="24"/>
        </w:rPr>
        <w:t>package</w:t>
      </w:r>
      <w:r>
        <w:t xml:space="preserve"> NIEM Mapping to the threat / risk model::NIEM Mapping Rules and Relationships::NIEM Entity</w:t>
      </w:r>
    </w:p>
    <w:p w14:paraId="7C1EF1FB" w14:textId="77777777" w:rsidR="005B0762" w:rsidRDefault="005B0762" w:rsidP="005B0762"/>
    <w:p w14:paraId="4A36272A" w14:textId="77777777" w:rsidR="005B0762" w:rsidRDefault="005B0762" w:rsidP="005B0762">
      <w:pPr>
        <w:spacing w:after="200" w:line="276" w:lineRule="auto"/>
        <w:rPr>
          <w:b/>
          <w:bCs/>
          <w:color w:val="365F91"/>
          <w:sz w:val="40"/>
          <w:szCs w:val="40"/>
        </w:rPr>
      </w:pPr>
      <w:r>
        <w:br w:type="page"/>
      </w:r>
    </w:p>
    <w:p w14:paraId="1A894F33" w14:textId="77777777" w:rsidR="005B0762" w:rsidRDefault="005B0762" w:rsidP="005B0762">
      <w:pPr>
        <w:pStyle w:val="Heading2"/>
      </w:pPr>
      <w:bookmarkStart w:id="2825" w:name="_Toc468649977"/>
      <w:r>
        <w:t>NIEM Mapping to the threat / risk model::NIEM Mapping Rules and Relationships::NIEM Identification</w:t>
      </w:r>
      <w:bookmarkEnd w:id="2825"/>
    </w:p>
    <w:p w14:paraId="20B0224F" w14:textId="77777777" w:rsidR="005B0762" w:rsidRDefault="005B0762" w:rsidP="008C7C30">
      <w:pPr>
        <w:pStyle w:val="BodyText"/>
      </w:pPr>
      <w:r>
        <w:t>Mapping specification of NIEM Identification and identifiers to the threat/risk model.</w:t>
      </w:r>
    </w:p>
    <w:p w14:paraId="2020EED1" w14:textId="77777777" w:rsidR="005B0762" w:rsidRDefault="005B0762" w:rsidP="005B0762">
      <w:pPr>
        <w:pStyle w:val="Heading3"/>
        <w:spacing w:after="0"/>
        <w:ind w:left="1080"/>
      </w:pPr>
      <w:bookmarkStart w:id="2826" w:name="_Toc468649978"/>
      <w:r>
        <w:t>Diagram: Identification Mapping Summary</w:t>
      </w:r>
      <w:bookmarkEnd w:id="2826"/>
    </w:p>
    <w:p w14:paraId="2A7691A8" w14:textId="74365EFC" w:rsidR="005B0762" w:rsidRDefault="005B0762" w:rsidP="005B0762">
      <w:pPr>
        <w:jc w:val="center"/>
        <w:rPr>
          <w:rFonts w:cs="Arial"/>
        </w:rPr>
      </w:pPr>
      <w:r>
        <w:rPr>
          <w:noProof/>
        </w:rPr>
        <w:drawing>
          <wp:inline distT="0" distB="0" distL="0" distR="0" wp14:anchorId="6D3A6E09" wp14:editId="404A0F36">
            <wp:extent cx="6188710" cy="2569210"/>
            <wp:effectExtent l="0" t="0" r="0" b="0"/>
            <wp:docPr id="5022" name="Picture 5022" descr="-11983269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326993.emf" descr="-1198326993.em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88710" cy="2569210"/>
                    </a:xfrm>
                    <a:prstGeom prst="rect">
                      <a:avLst/>
                    </a:prstGeom>
                    <a:noFill/>
                    <a:ln>
                      <a:noFill/>
                    </a:ln>
                  </pic:spPr>
                </pic:pic>
              </a:graphicData>
            </a:graphic>
          </wp:inline>
        </w:drawing>
      </w:r>
    </w:p>
    <w:p w14:paraId="21BEA9AF"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Identification Mapping Summary</w:t>
      </w:r>
    </w:p>
    <w:p w14:paraId="2A805546" w14:textId="77777777" w:rsidR="005B0762" w:rsidRDefault="005B0762" w:rsidP="005B0762">
      <w:r>
        <w:t xml:space="preserve"> </w:t>
      </w:r>
    </w:p>
    <w:p w14:paraId="185428D6" w14:textId="77777777" w:rsidR="005B0762" w:rsidRDefault="005B0762" w:rsidP="005B0762"/>
    <w:p w14:paraId="6FAF5B60" w14:textId="77777777" w:rsidR="005B0762" w:rsidRDefault="005B0762" w:rsidP="005B0762">
      <w:pPr>
        <w:pStyle w:val="Heading3"/>
        <w:spacing w:after="0"/>
        <w:ind w:left="1080"/>
      </w:pPr>
      <w:bookmarkStart w:id="2827" w:name="_b94f02174f8fcd1648bc118b2db05dbb"/>
      <w:bookmarkStart w:id="2828" w:name="_Toc468649979"/>
      <w:r>
        <w:t>Class Identification Map Rule</w:t>
      </w:r>
      <w:bookmarkEnd w:id="2827"/>
      <w:bookmarkEnd w:id="2828"/>
      <w:r w:rsidRPr="003A31EC">
        <w:rPr>
          <w:rFonts w:cs="Arial"/>
        </w:rPr>
        <w:t xml:space="preserve"> </w:t>
      </w:r>
      <w:r>
        <w:rPr>
          <w:rFonts w:cs="Arial"/>
        </w:rPr>
        <w:fldChar w:fldCharType="begin"/>
      </w:r>
      <w:r>
        <w:instrText>XE"</w:instrText>
      </w:r>
      <w:r w:rsidRPr="00413D75">
        <w:rPr>
          <w:rFonts w:cs="Arial"/>
        </w:rPr>
        <w:instrText>Identification Map Rule</w:instrText>
      </w:r>
      <w:r>
        <w:instrText>"</w:instrText>
      </w:r>
      <w:r>
        <w:rPr>
          <w:rFonts w:cs="Arial"/>
        </w:rPr>
        <w:fldChar w:fldCharType="end"/>
      </w:r>
    </w:p>
    <w:p w14:paraId="35517693" w14:textId="798B14E6" w:rsidR="005B0762" w:rsidRDefault="005B0762" w:rsidP="005B0762">
      <w:pPr>
        <w:jc w:val="center"/>
      </w:pPr>
      <w:r>
        <w:rPr>
          <w:noProof/>
        </w:rPr>
        <w:drawing>
          <wp:inline distT="0" distB="0" distL="0" distR="0" wp14:anchorId="759C46ED" wp14:editId="3C112A28">
            <wp:extent cx="6188710" cy="4517390"/>
            <wp:effectExtent l="0" t="0" r="0" b="0"/>
            <wp:docPr id="5023" name="Picture 5023" descr="11241482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48284.emf" descr="1124148284.em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88710" cy="4517390"/>
                    </a:xfrm>
                    <a:prstGeom prst="rect">
                      <a:avLst/>
                    </a:prstGeom>
                    <a:noFill/>
                    <a:ln>
                      <a:noFill/>
                    </a:ln>
                  </pic:spPr>
                </pic:pic>
              </a:graphicData>
            </a:graphic>
          </wp:inline>
        </w:drawing>
      </w:r>
    </w:p>
    <w:p w14:paraId="113EB34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Identification Map Rule</w:t>
      </w:r>
    </w:p>
    <w:p w14:paraId="2D6F93E4" w14:textId="77777777" w:rsidR="005B0762" w:rsidRDefault="005B0762" w:rsidP="005B0762">
      <w:pPr>
        <w:pStyle w:val="Code0"/>
      </w:pPr>
      <w:r w:rsidRPr="00043180">
        <w:rPr>
          <w:b/>
          <w:sz w:val="24"/>
          <w:szCs w:val="24"/>
        </w:rPr>
        <w:t>package</w:t>
      </w:r>
      <w:r>
        <w:t xml:space="preserve"> NIEM Mapping to the threat / risk model::NIEM Mapping Rules and Relationships::NIEM Identification</w:t>
      </w:r>
    </w:p>
    <w:p w14:paraId="7C5BBAC3" w14:textId="77777777" w:rsidR="005B0762" w:rsidRDefault="005B0762" w:rsidP="005B0762"/>
    <w:p w14:paraId="6618B9E2" w14:textId="77777777" w:rsidR="005B0762" w:rsidRDefault="005B0762" w:rsidP="005B0762">
      <w:pPr>
        <w:spacing w:after="200" w:line="276" w:lineRule="auto"/>
        <w:rPr>
          <w:b/>
          <w:bCs/>
          <w:color w:val="365F91"/>
          <w:sz w:val="40"/>
          <w:szCs w:val="40"/>
        </w:rPr>
      </w:pPr>
      <w:r>
        <w:br w:type="page"/>
      </w:r>
    </w:p>
    <w:p w14:paraId="5D9FF46F" w14:textId="77777777" w:rsidR="005B0762" w:rsidRDefault="005B0762" w:rsidP="005B0762">
      <w:pPr>
        <w:pStyle w:val="Heading2"/>
      </w:pPr>
      <w:bookmarkStart w:id="2829" w:name="_Toc468649980"/>
      <w:r>
        <w:t>NIEM Mapping to the threat / risk model::NIEM Mapping Rules and Relationships::NIEM Incident</w:t>
      </w:r>
      <w:bookmarkEnd w:id="2829"/>
    </w:p>
    <w:p w14:paraId="5C711E4A" w14:textId="77777777" w:rsidR="005B0762" w:rsidRDefault="005B0762" w:rsidP="008C7C30">
      <w:pPr>
        <w:pStyle w:val="BodyText"/>
      </w:pPr>
      <w:r>
        <w:t>Mapping specification of NIEM Incident to the threat/risk model.</w:t>
      </w:r>
    </w:p>
    <w:p w14:paraId="7AA3E029" w14:textId="77777777" w:rsidR="005B0762" w:rsidRDefault="005B0762" w:rsidP="005B0762">
      <w:pPr>
        <w:pStyle w:val="Heading3"/>
        <w:spacing w:after="0"/>
        <w:ind w:left="1080"/>
      </w:pPr>
      <w:bookmarkStart w:id="2830" w:name="_Toc468649981"/>
      <w:r>
        <w:t>Diagram: Incident mapping summary</w:t>
      </w:r>
      <w:bookmarkEnd w:id="2830"/>
    </w:p>
    <w:p w14:paraId="7BDB7895" w14:textId="102DC028" w:rsidR="005B0762" w:rsidRDefault="005B0762" w:rsidP="005B0762">
      <w:pPr>
        <w:jc w:val="center"/>
        <w:rPr>
          <w:rFonts w:cs="Arial"/>
        </w:rPr>
      </w:pPr>
      <w:r>
        <w:rPr>
          <w:noProof/>
        </w:rPr>
        <w:drawing>
          <wp:inline distT="0" distB="0" distL="0" distR="0" wp14:anchorId="5E4FA3BA" wp14:editId="67E9D218">
            <wp:extent cx="6188710" cy="1687195"/>
            <wp:effectExtent l="0" t="0" r="0" b="0"/>
            <wp:docPr id="5024" name="Picture 5024" descr="-424290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290053.emf" descr="-424290053.em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88710" cy="1687195"/>
                    </a:xfrm>
                    <a:prstGeom prst="rect">
                      <a:avLst/>
                    </a:prstGeom>
                    <a:noFill/>
                    <a:ln>
                      <a:noFill/>
                    </a:ln>
                  </pic:spPr>
                </pic:pic>
              </a:graphicData>
            </a:graphic>
          </wp:inline>
        </w:drawing>
      </w:r>
    </w:p>
    <w:p w14:paraId="2DADD75A"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Incident mapping summary</w:t>
      </w:r>
    </w:p>
    <w:p w14:paraId="012B6ED7" w14:textId="77777777" w:rsidR="005B0762" w:rsidRDefault="005B0762" w:rsidP="005B0762">
      <w:r>
        <w:t xml:space="preserve"> </w:t>
      </w:r>
    </w:p>
    <w:p w14:paraId="7A47EB18" w14:textId="77777777" w:rsidR="005B0762" w:rsidRDefault="005B0762" w:rsidP="005B0762"/>
    <w:p w14:paraId="3412F261" w14:textId="77777777" w:rsidR="005B0762" w:rsidRDefault="005B0762" w:rsidP="005B0762">
      <w:pPr>
        <w:pStyle w:val="Heading3"/>
        <w:spacing w:after="0"/>
        <w:ind w:left="1080"/>
      </w:pPr>
      <w:bookmarkStart w:id="2831" w:name="_c5fc0a426d6ca6bd9bc10e120121eace"/>
      <w:bookmarkStart w:id="2832" w:name="_Toc468649982"/>
      <w:r>
        <w:t>Class Incident Map Rule</w:t>
      </w:r>
      <w:bookmarkEnd w:id="2831"/>
      <w:bookmarkEnd w:id="2832"/>
      <w:r w:rsidRPr="003A31EC">
        <w:rPr>
          <w:rFonts w:cs="Arial"/>
        </w:rPr>
        <w:t xml:space="preserve"> </w:t>
      </w:r>
      <w:r>
        <w:rPr>
          <w:rFonts w:cs="Arial"/>
        </w:rPr>
        <w:fldChar w:fldCharType="begin"/>
      </w:r>
      <w:r>
        <w:instrText>XE"</w:instrText>
      </w:r>
      <w:r w:rsidRPr="00413D75">
        <w:rPr>
          <w:rFonts w:cs="Arial"/>
        </w:rPr>
        <w:instrText>Incident Map Rule</w:instrText>
      </w:r>
      <w:r>
        <w:instrText>"</w:instrText>
      </w:r>
      <w:r>
        <w:rPr>
          <w:rFonts w:cs="Arial"/>
        </w:rPr>
        <w:fldChar w:fldCharType="end"/>
      </w:r>
    </w:p>
    <w:p w14:paraId="55E93F97" w14:textId="32561DC8" w:rsidR="005B0762" w:rsidRDefault="005B0762" w:rsidP="005B0762">
      <w:pPr>
        <w:jc w:val="center"/>
      </w:pPr>
      <w:r>
        <w:rPr>
          <w:noProof/>
        </w:rPr>
        <w:drawing>
          <wp:inline distT="0" distB="0" distL="0" distR="0" wp14:anchorId="30490B29" wp14:editId="3CB6227E">
            <wp:extent cx="6182995" cy="3004185"/>
            <wp:effectExtent l="0" t="0" r="0" b="0"/>
            <wp:docPr id="5025" name="Picture 5025" descr="950535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35932.emf" descr="950535932.em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82995" cy="3004185"/>
                    </a:xfrm>
                    <a:prstGeom prst="rect">
                      <a:avLst/>
                    </a:prstGeom>
                    <a:noFill/>
                    <a:ln>
                      <a:noFill/>
                    </a:ln>
                  </pic:spPr>
                </pic:pic>
              </a:graphicData>
            </a:graphic>
          </wp:inline>
        </w:drawing>
      </w:r>
    </w:p>
    <w:p w14:paraId="7039613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Incident Map Rule</w:t>
      </w:r>
    </w:p>
    <w:p w14:paraId="64536141" w14:textId="77777777" w:rsidR="005B0762" w:rsidRDefault="005B0762" w:rsidP="008A4C70">
      <w:pPr>
        <w:pStyle w:val="Heading4"/>
        <w:numPr>
          <w:ilvl w:val="3"/>
          <w:numId w:val="1"/>
        </w:numPr>
      </w:pPr>
      <w:r>
        <w:t>Direct Supertypes</w:t>
      </w:r>
    </w:p>
    <w:p w14:paraId="6DC6F891" w14:textId="77777777" w:rsidR="005B0762" w:rsidRDefault="003D454B" w:rsidP="005B0762">
      <w:pPr>
        <w:ind w:left="360"/>
      </w:pPr>
      <w:hyperlink w:anchor="_de0a685b8fff3f78330c72a6b9e4e03d" w:history="1">
        <w:r w:rsidR="005B0762">
          <w:rPr>
            <w:rStyle w:val="Hyperlink"/>
          </w:rPr>
          <w:t>Activity Map Rule</w:t>
        </w:r>
      </w:hyperlink>
    </w:p>
    <w:p w14:paraId="053AB97B" w14:textId="77777777" w:rsidR="005B0762" w:rsidRDefault="005B0762" w:rsidP="005B0762">
      <w:pPr>
        <w:pStyle w:val="Code0"/>
      </w:pPr>
      <w:r w:rsidRPr="00043180">
        <w:rPr>
          <w:b/>
          <w:sz w:val="24"/>
          <w:szCs w:val="24"/>
        </w:rPr>
        <w:t>package</w:t>
      </w:r>
      <w:r>
        <w:t xml:space="preserve"> NIEM Mapping to the threat / risk model::NIEM Mapping Rules and Relationships::NIEM Incident</w:t>
      </w:r>
    </w:p>
    <w:p w14:paraId="2631AE35" w14:textId="77777777" w:rsidR="005B0762" w:rsidRDefault="005B0762" w:rsidP="005B0762"/>
    <w:p w14:paraId="5AF4F328" w14:textId="77777777" w:rsidR="005B0762" w:rsidRDefault="005B0762" w:rsidP="005B0762">
      <w:pPr>
        <w:spacing w:after="200" w:line="276" w:lineRule="auto"/>
        <w:rPr>
          <w:b/>
          <w:bCs/>
          <w:color w:val="365F91"/>
          <w:sz w:val="40"/>
          <w:szCs w:val="40"/>
        </w:rPr>
      </w:pPr>
      <w:r>
        <w:br w:type="page"/>
      </w:r>
    </w:p>
    <w:p w14:paraId="02213674" w14:textId="77777777" w:rsidR="005B0762" w:rsidRDefault="005B0762" w:rsidP="005B0762">
      <w:pPr>
        <w:pStyle w:val="Heading2"/>
      </w:pPr>
      <w:bookmarkStart w:id="2833" w:name="_Toc468649983"/>
      <w:r>
        <w:t>NIEM Mapping to the threat / risk model::NIEM Mapping Rules and Relationships::NIEM Injury</w:t>
      </w:r>
      <w:bookmarkEnd w:id="2833"/>
    </w:p>
    <w:p w14:paraId="4F32A95A" w14:textId="77777777" w:rsidR="005B0762" w:rsidRDefault="005B0762" w:rsidP="008C7C30">
      <w:pPr>
        <w:pStyle w:val="BodyText"/>
      </w:pPr>
      <w:r>
        <w:t>Mapping specification of NIEM Injury to the threat/risk model.</w:t>
      </w:r>
    </w:p>
    <w:p w14:paraId="6597B7CA" w14:textId="77777777" w:rsidR="005B0762" w:rsidRDefault="005B0762" w:rsidP="005B0762">
      <w:pPr>
        <w:pStyle w:val="Heading3"/>
        <w:spacing w:after="0"/>
        <w:ind w:left="1080"/>
      </w:pPr>
      <w:bookmarkStart w:id="2834" w:name="_Toc468649984"/>
      <w:r>
        <w:t>Diagram: Injury Mapping Summary</w:t>
      </w:r>
      <w:bookmarkEnd w:id="2834"/>
    </w:p>
    <w:p w14:paraId="0872A5EA" w14:textId="6B09B0E5" w:rsidR="005B0762" w:rsidRDefault="005B0762" w:rsidP="005B0762">
      <w:pPr>
        <w:jc w:val="center"/>
        <w:rPr>
          <w:rFonts w:cs="Arial"/>
        </w:rPr>
      </w:pPr>
      <w:r>
        <w:rPr>
          <w:noProof/>
        </w:rPr>
        <w:drawing>
          <wp:inline distT="0" distB="0" distL="0" distR="0" wp14:anchorId="6E46F515" wp14:editId="164187F6">
            <wp:extent cx="6188710" cy="2667000"/>
            <wp:effectExtent l="0" t="0" r="0" b="0"/>
            <wp:docPr id="5026" name="Picture 5026" descr="7568491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49121.emf" descr="756849121.em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88710" cy="2667000"/>
                    </a:xfrm>
                    <a:prstGeom prst="rect">
                      <a:avLst/>
                    </a:prstGeom>
                    <a:noFill/>
                    <a:ln>
                      <a:noFill/>
                    </a:ln>
                  </pic:spPr>
                </pic:pic>
              </a:graphicData>
            </a:graphic>
          </wp:inline>
        </w:drawing>
      </w:r>
    </w:p>
    <w:p w14:paraId="3153BA35"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Injury Mapping Summary</w:t>
      </w:r>
    </w:p>
    <w:p w14:paraId="741B3F91" w14:textId="77777777" w:rsidR="005B0762" w:rsidRDefault="005B0762" w:rsidP="005B0762">
      <w:r>
        <w:t xml:space="preserve"> </w:t>
      </w:r>
    </w:p>
    <w:p w14:paraId="5462A658" w14:textId="77777777" w:rsidR="005B0762" w:rsidRDefault="005B0762" w:rsidP="005B0762"/>
    <w:p w14:paraId="679463CB" w14:textId="77777777" w:rsidR="005B0762" w:rsidRDefault="005B0762" w:rsidP="005B0762">
      <w:pPr>
        <w:pStyle w:val="Heading3"/>
        <w:spacing w:after="0"/>
        <w:ind w:left="1080"/>
      </w:pPr>
      <w:bookmarkStart w:id="2835" w:name="_5339c00e4a1ad8273d1026eba30100e7"/>
      <w:bookmarkStart w:id="2836" w:name="_Toc468649985"/>
      <w:r>
        <w:t>Class Injury Map Rule</w:t>
      </w:r>
      <w:bookmarkEnd w:id="2835"/>
      <w:bookmarkEnd w:id="2836"/>
      <w:r w:rsidRPr="003A31EC">
        <w:rPr>
          <w:rFonts w:cs="Arial"/>
        </w:rPr>
        <w:t xml:space="preserve"> </w:t>
      </w:r>
      <w:r>
        <w:rPr>
          <w:rFonts w:cs="Arial"/>
        </w:rPr>
        <w:fldChar w:fldCharType="begin"/>
      </w:r>
      <w:r>
        <w:instrText>XE"</w:instrText>
      </w:r>
      <w:r w:rsidRPr="00413D75">
        <w:rPr>
          <w:rFonts w:cs="Arial"/>
        </w:rPr>
        <w:instrText>Injury Map Rule</w:instrText>
      </w:r>
      <w:r>
        <w:instrText>"</w:instrText>
      </w:r>
      <w:r>
        <w:rPr>
          <w:rFonts w:cs="Arial"/>
        </w:rPr>
        <w:fldChar w:fldCharType="end"/>
      </w:r>
    </w:p>
    <w:p w14:paraId="42C55D2E" w14:textId="6E0DEB98" w:rsidR="005B0762" w:rsidRDefault="005B0762" w:rsidP="005B0762">
      <w:pPr>
        <w:jc w:val="center"/>
      </w:pPr>
      <w:r>
        <w:rPr>
          <w:noProof/>
        </w:rPr>
        <w:drawing>
          <wp:inline distT="0" distB="0" distL="0" distR="0" wp14:anchorId="33352A81" wp14:editId="14E9F2A2">
            <wp:extent cx="6188710" cy="4082415"/>
            <wp:effectExtent l="0" t="0" r="0" b="0"/>
            <wp:docPr id="5027" name="Picture 5027" descr="21332659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265973.emf" descr="2133265973.em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88710" cy="4082415"/>
                    </a:xfrm>
                    <a:prstGeom prst="rect">
                      <a:avLst/>
                    </a:prstGeom>
                    <a:noFill/>
                    <a:ln>
                      <a:noFill/>
                    </a:ln>
                  </pic:spPr>
                </pic:pic>
              </a:graphicData>
            </a:graphic>
          </wp:inline>
        </w:drawing>
      </w:r>
    </w:p>
    <w:p w14:paraId="28947FE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Injury Map Rule</w:t>
      </w:r>
    </w:p>
    <w:p w14:paraId="63FBCB15" w14:textId="77777777" w:rsidR="005B0762" w:rsidRDefault="005B0762" w:rsidP="005B0762">
      <w:pPr>
        <w:pStyle w:val="Code0"/>
      </w:pPr>
      <w:r w:rsidRPr="00043180">
        <w:rPr>
          <w:b/>
          <w:sz w:val="24"/>
          <w:szCs w:val="24"/>
        </w:rPr>
        <w:t>package</w:t>
      </w:r>
      <w:r>
        <w:t xml:space="preserve"> NIEM Mapping to the threat / risk model::NIEM Mapping Rules and Relationships::NIEM Injury</w:t>
      </w:r>
    </w:p>
    <w:p w14:paraId="18805616" w14:textId="77777777" w:rsidR="005B0762" w:rsidRDefault="005B0762" w:rsidP="005B0762"/>
    <w:p w14:paraId="0E734544" w14:textId="77777777" w:rsidR="005B0762" w:rsidRDefault="005B0762" w:rsidP="005B0762">
      <w:pPr>
        <w:spacing w:after="200" w:line="276" w:lineRule="auto"/>
        <w:rPr>
          <w:b/>
          <w:bCs/>
          <w:color w:val="365F91"/>
          <w:sz w:val="40"/>
          <w:szCs w:val="40"/>
        </w:rPr>
      </w:pPr>
      <w:r>
        <w:br w:type="page"/>
      </w:r>
    </w:p>
    <w:p w14:paraId="7734E8D0" w14:textId="77777777" w:rsidR="005B0762" w:rsidRDefault="005B0762" w:rsidP="005B0762">
      <w:pPr>
        <w:pStyle w:val="Heading2"/>
      </w:pPr>
      <w:bookmarkStart w:id="2837" w:name="_Toc468649986"/>
      <w:r>
        <w:t>NIEM Mapping to the threat / risk model::NIEM Mapping Rules and Relationships::NIEM Item</w:t>
      </w:r>
      <w:bookmarkEnd w:id="2837"/>
    </w:p>
    <w:p w14:paraId="43D46CB9" w14:textId="77777777" w:rsidR="005B0762" w:rsidRDefault="005B0762" w:rsidP="008C7C30">
      <w:pPr>
        <w:pStyle w:val="BodyText"/>
      </w:pPr>
      <w:r>
        <w:t>Mapping specification of NIEM Item to the threat/risk model.</w:t>
      </w:r>
    </w:p>
    <w:p w14:paraId="475BC41B" w14:textId="77777777" w:rsidR="005B0762" w:rsidRDefault="005B0762" w:rsidP="005B0762">
      <w:pPr>
        <w:pStyle w:val="Heading3"/>
        <w:spacing w:after="0"/>
        <w:ind w:left="1080"/>
      </w:pPr>
      <w:bookmarkStart w:id="2838" w:name="_Toc468649987"/>
      <w:r>
        <w:t>Diagram: Item Mapping Summary</w:t>
      </w:r>
      <w:bookmarkEnd w:id="2838"/>
    </w:p>
    <w:p w14:paraId="267F23EA" w14:textId="08DB8247" w:rsidR="005B0762" w:rsidRDefault="005B0762" w:rsidP="005B0762">
      <w:pPr>
        <w:jc w:val="center"/>
        <w:rPr>
          <w:rFonts w:cs="Arial"/>
        </w:rPr>
      </w:pPr>
      <w:r>
        <w:rPr>
          <w:noProof/>
        </w:rPr>
        <w:drawing>
          <wp:inline distT="0" distB="0" distL="0" distR="0" wp14:anchorId="7BB7BFB1" wp14:editId="31C25FA1">
            <wp:extent cx="6188710" cy="3766185"/>
            <wp:effectExtent l="0" t="0" r="0" b="0"/>
            <wp:docPr id="5028" name="Picture 5028" descr="-20560136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13655.emf" descr="-2056013655.em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88710" cy="3766185"/>
                    </a:xfrm>
                    <a:prstGeom prst="rect">
                      <a:avLst/>
                    </a:prstGeom>
                    <a:noFill/>
                    <a:ln>
                      <a:noFill/>
                    </a:ln>
                  </pic:spPr>
                </pic:pic>
              </a:graphicData>
            </a:graphic>
          </wp:inline>
        </w:drawing>
      </w:r>
    </w:p>
    <w:p w14:paraId="769195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Item Mapping Summary</w:t>
      </w:r>
    </w:p>
    <w:p w14:paraId="4A17E93B" w14:textId="77777777" w:rsidR="005B0762" w:rsidRDefault="005B0762" w:rsidP="005B0762">
      <w:r>
        <w:t xml:space="preserve"> </w:t>
      </w:r>
    </w:p>
    <w:p w14:paraId="125B57C6" w14:textId="77777777" w:rsidR="005B0762" w:rsidRDefault="005B0762" w:rsidP="005B0762"/>
    <w:p w14:paraId="55430A84" w14:textId="77777777" w:rsidR="005B0762" w:rsidRDefault="005B0762" w:rsidP="005B0762">
      <w:pPr>
        <w:pStyle w:val="Heading3"/>
        <w:spacing w:after="0"/>
        <w:ind w:left="1080"/>
      </w:pPr>
      <w:bookmarkStart w:id="2839" w:name="_2aa291329eee584b1892a5c8c6f62d3e"/>
      <w:bookmarkStart w:id="2840" w:name="_Toc468649988"/>
      <w:r>
        <w:t>Class Item Map Rule</w:t>
      </w:r>
      <w:bookmarkEnd w:id="2839"/>
      <w:bookmarkEnd w:id="2840"/>
      <w:r w:rsidRPr="003A31EC">
        <w:rPr>
          <w:rFonts w:cs="Arial"/>
        </w:rPr>
        <w:t xml:space="preserve"> </w:t>
      </w:r>
      <w:r>
        <w:rPr>
          <w:rFonts w:cs="Arial"/>
        </w:rPr>
        <w:fldChar w:fldCharType="begin"/>
      </w:r>
      <w:r>
        <w:instrText>XE"</w:instrText>
      </w:r>
      <w:r w:rsidRPr="00413D75">
        <w:rPr>
          <w:rFonts w:cs="Arial"/>
        </w:rPr>
        <w:instrText>Item Map Rule</w:instrText>
      </w:r>
      <w:r>
        <w:instrText>"</w:instrText>
      </w:r>
      <w:r>
        <w:rPr>
          <w:rFonts w:cs="Arial"/>
        </w:rPr>
        <w:fldChar w:fldCharType="end"/>
      </w:r>
    </w:p>
    <w:p w14:paraId="07F73DA7" w14:textId="70A82D75" w:rsidR="005B0762" w:rsidRDefault="005B0762" w:rsidP="005B0762">
      <w:pPr>
        <w:jc w:val="center"/>
      </w:pPr>
      <w:r>
        <w:rPr>
          <w:noProof/>
        </w:rPr>
        <w:drawing>
          <wp:inline distT="0" distB="0" distL="0" distR="0" wp14:anchorId="5341EEAC" wp14:editId="214F0CBB">
            <wp:extent cx="6188710" cy="4855210"/>
            <wp:effectExtent l="0" t="0" r="0" b="0"/>
            <wp:docPr id="5029" name="Picture 5029" descr="-1494691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9100.emf" descr="-149469100.em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88710" cy="4855210"/>
                    </a:xfrm>
                    <a:prstGeom prst="rect">
                      <a:avLst/>
                    </a:prstGeom>
                    <a:noFill/>
                    <a:ln>
                      <a:noFill/>
                    </a:ln>
                  </pic:spPr>
                </pic:pic>
              </a:graphicData>
            </a:graphic>
          </wp:inline>
        </w:drawing>
      </w:r>
    </w:p>
    <w:p w14:paraId="3304DF06"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Item Map Rule</w:t>
      </w:r>
    </w:p>
    <w:p w14:paraId="5CECBB3A" w14:textId="77777777" w:rsidR="005B0762" w:rsidRDefault="005B0762" w:rsidP="005B0762">
      <w:pPr>
        <w:pStyle w:val="Code0"/>
      </w:pPr>
      <w:r w:rsidRPr="00043180">
        <w:rPr>
          <w:b/>
          <w:sz w:val="24"/>
          <w:szCs w:val="24"/>
        </w:rPr>
        <w:t>package</w:t>
      </w:r>
      <w:r>
        <w:t xml:space="preserve"> NIEM Mapping to the threat / risk model::NIEM Mapping Rules and Relationships::NIEM Item</w:t>
      </w:r>
    </w:p>
    <w:p w14:paraId="4645F922" w14:textId="77777777" w:rsidR="005B0762" w:rsidRDefault="005B0762" w:rsidP="005B0762"/>
    <w:p w14:paraId="05737967" w14:textId="77777777" w:rsidR="005B0762" w:rsidRDefault="005B0762" w:rsidP="005B0762">
      <w:pPr>
        <w:spacing w:after="200" w:line="276" w:lineRule="auto"/>
        <w:rPr>
          <w:b/>
          <w:bCs/>
          <w:color w:val="365F91"/>
          <w:sz w:val="40"/>
          <w:szCs w:val="40"/>
        </w:rPr>
      </w:pPr>
      <w:r>
        <w:br w:type="page"/>
      </w:r>
    </w:p>
    <w:p w14:paraId="3A05150C" w14:textId="77777777" w:rsidR="005B0762" w:rsidRDefault="005B0762" w:rsidP="005B0762">
      <w:pPr>
        <w:pStyle w:val="Heading2"/>
      </w:pPr>
      <w:bookmarkStart w:id="2841" w:name="_Toc468649989"/>
      <w:r>
        <w:t>NIEM Mapping to the threat / risk model::NIEM Mapping Rules and Relationships::NIEM Location</w:t>
      </w:r>
      <w:bookmarkEnd w:id="2841"/>
    </w:p>
    <w:p w14:paraId="700542C6" w14:textId="77777777" w:rsidR="005B0762" w:rsidRDefault="005B0762" w:rsidP="008C7C30">
      <w:pPr>
        <w:pStyle w:val="BodyText"/>
      </w:pPr>
      <w:r>
        <w:t>Mapping specification of NIEM Location to the threat/risk model.</w:t>
      </w:r>
    </w:p>
    <w:p w14:paraId="14DFA8D5" w14:textId="77777777" w:rsidR="005B0762" w:rsidRDefault="005B0762" w:rsidP="005B0762">
      <w:pPr>
        <w:pStyle w:val="Heading3"/>
        <w:spacing w:after="0"/>
        <w:ind w:left="1080"/>
      </w:pPr>
      <w:bookmarkStart w:id="2842" w:name="_Toc468649990"/>
      <w:r>
        <w:t>Diagram: Location mapping summary</w:t>
      </w:r>
      <w:bookmarkEnd w:id="2842"/>
    </w:p>
    <w:p w14:paraId="635CB371" w14:textId="76DFFBB5" w:rsidR="005B0762" w:rsidRDefault="005B0762" w:rsidP="005B0762">
      <w:pPr>
        <w:jc w:val="center"/>
        <w:rPr>
          <w:rFonts w:cs="Arial"/>
        </w:rPr>
      </w:pPr>
      <w:r>
        <w:rPr>
          <w:noProof/>
        </w:rPr>
        <w:drawing>
          <wp:inline distT="0" distB="0" distL="0" distR="0" wp14:anchorId="1AE09EC1" wp14:editId="2E9DCD76">
            <wp:extent cx="4958715" cy="6830695"/>
            <wp:effectExtent l="0" t="0" r="0" b="0"/>
            <wp:docPr id="5030" name="Picture 5030" descr="-15554809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480967.emf" descr="-1555480967.em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58715" cy="6830695"/>
                    </a:xfrm>
                    <a:prstGeom prst="rect">
                      <a:avLst/>
                    </a:prstGeom>
                    <a:noFill/>
                    <a:ln>
                      <a:noFill/>
                    </a:ln>
                  </pic:spPr>
                </pic:pic>
              </a:graphicData>
            </a:graphic>
          </wp:inline>
        </w:drawing>
      </w:r>
    </w:p>
    <w:p w14:paraId="765CDB8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Location mapping summary</w:t>
      </w:r>
    </w:p>
    <w:p w14:paraId="635DBB74" w14:textId="77777777" w:rsidR="005B0762" w:rsidRDefault="005B0762" w:rsidP="005B0762">
      <w:r>
        <w:t xml:space="preserve"> </w:t>
      </w:r>
    </w:p>
    <w:p w14:paraId="1DED3805" w14:textId="77777777" w:rsidR="005B0762" w:rsidRDefault="005B0762" w:rsidP="005B0762"/>
    <w:p w14:paraId="308ADA5B" w14:textId="77777777" w:rsidR="005B0762" w:rsidRDefault="005B0762" w:rsidP="005B0762">
      <w:pPr>
        <w:pStyle w:val="Heading3"/>
        <w:spacing w:after="0"/>
        <w:ind w:left="1080"/>
      </w:pPr>
      <w:bookmarkStart w:id="2843" w:name="_22b9493760dc2e9b84ffe5e0ebb00dc4"/>
      <w:bookmarkStart w:id="2844" w:name="_Toc468649991"/>
      <w:r>
        <w:t>Class Area Map Rule</w:t>
      </w:r>
      <w:bookmarkEnd w:id="2843"/>
      <w:bookmarkEnd w:id="2844"/>
      <w:r w:rsidRPr="003A31EC">
        <w:rPr>
          <w:rFonts w:cs="Arial"/>
        </w:rPr>
        <w:t xml:space="preserve"> </w:t>
      </w:r>
      <w:r>
        <w:rPr>
          <w:rFonts w:cs="Arial"/>
        </w:rPr>
        <w:fldChar w:fldCharType="begin"/>
      </w:r>
      <w:r>
        <w:instrText>XE"</w:instrText>
      </w:r>
      <w:r w:rsidRPr="00413D75">
        <w:rPr>
          <w:rFonts w:cs="Arial"/>
        </w:rPr>
        <w:instrText>Area Map Rule</w:instrText>
      </w:r>
      <w:r>
        <w:instrText>"</w:instrText>
      </w:r>
      <w:r>
        <w:rPr>
          <w:rFonts w:cs="Arial"/>
        </w:rPr>
        <w:fldChar w:fldCharType="end"/>
      </w:r>
    </w:p>
    <w:p w14:paraId="59E793EC" w14:textId="3D2B2479" w:rsidR="005B0762" w:rsidRDefault="005B0762" w:rsidP="005B0762">
      <w:pPr>
        <w:jc w:val="center"/>
      </w:pPr>
      <w:r>
        <w:rPr>
          <w:noProof/>
        </w:rPr>
        <w:drawing>
          <wp:inline distT="0" distB="0" distL="0" distR="0" wp14:anchorId="36371F71" wp14:editId="04D6BD5C">
            <wp:extent cx="6188710" cy="3494405"/>
            <wp:effectExtent l="0" t="0" r="0" b="0"/>
            <wp:docPr id="5031" name="Picture 5031" descr="2030203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203865.emf" descr="2030203865.em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88710" cy="3494405"/>
                    </a:xfrm>
                    <a:prstGeom prst="rect">
                      <a:avLst/>
                    </a:prstGeom>
                    <a:noFill/>
                    <a:ln>
                      <a:noFill/>
                    </a:ln>
                  </pic:spPr>
                </pic:pic>
              </a:graphicData>
            </a:graphic>
          </wp:inline>
        </w:drawing>
      </w:r>
    </w:p>
    <w:p w14:paraId="2422ADC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Area Map Rule</w:t>
      </w:r>
    </w:p>
    <w:p w14:paraId="6171C4D2"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4BA1DC44" w14:textId="77777777" w:rsidR="005B0762" w:rsidRDefault="005B0762" w:rsidP="005B0762"/>
    <w:p w14:paraId="1B8C0335" w14:textId="77777777" w:rsidR="005B0762" w:rsidRDefault="005B0762" w:rsidP="005B0762">
      <w:pPr>
        <w:pStyle w:val="Heading3"/>
        <w:spacing w:after="0"/>
        <w:ind w:left="1080"/>
      </w:pPr>
      <w:bookmarkStart w:id="2845" w:name="_9fd503cb996ffba51bf48823f4c585be"/>
      <w:bookmarkStart w:id="2846" w:name="_Toc468649992"/>
      <w:r>
        <w:t>Class Coordinate Map Rule</w:t>
      </w:r>
      <w:bookmarkEnd w:id="2845"/>
      <w:bookmarkEnd w:id="2846"/>
      <w:r w:rsidRPr="003A31EC">
        <w:rPr>
          <w:rFonts w:cs="Arial"/>
        </w:rPr>
        <w:t xml:space="preserve"> </w:t>
      </w:r>
      <w:r>
        <w:rPr>
          <w:rFonts w:cs="Arial"/>
        </w:rPr>
        <w:fldChar w:fldCharType="begin"/>
      </w:r>
      <w:r>
        <w:instrText>XE"</w:instrText>
      </w:r>
      <w:r w:rsidRPr="00413D75">
        <w:rPr>
          <w:rFonts w:cs="Arial"/>
        </w:rPr>
        <w:instrText>Coordinate Map Rule</w:instrText>
      </w:r>
      <w:r>
        <w:instrText>"</w:instrText>
      </w:r>
      <w:r>
        <w:rPr>
          <w:rFonts w:cs="Arial"/>
        </w:rPr>
        <w:fldChar w:fldCharType="end"/>
      </w:r>
    </w:p>
    <w:p w14:paraId="6563CE4F" w14:textId="5146697A" w:rsidR="005B0762" w:rsidRDefault="005B0762" w:rsidP="005B0762">
      <w:pPr>
        <w:jc w:val="center"/>
      </w:pPr>
      <w:r>
        <w:rPr>
          <w:noProof/>
        </w:rPr>
        <w:drawing>
          <wp:inline distT="0" distB="0" distL="0" distR="0" wp14:anchorId="524AE2E3" wp14:editId="09BA75D0">
            <wp:extent cx="6188710" cy="2585085"/>
            <wp:effectExtent l="0" t="0" r="0" b="0"/>
            <wp:docPr id="5032" name="Picture 5032" descr="-14656787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678795.emf" descr="-1465678795.em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88710" cy="2585085"/>
                    </a:xfrm>
                    <a:prstGeom prst="rect">
                      <a:avLst/>
                    </a:prstGeom>
                    <a:noFill/>
                    <a:ln>
                      <a:noFill/>
                    </a:ln>
                  </pic:spPr>
                </pic:pic>
              </a:graphicData>
            </a:graphic>
          </wp:inline>
        </w:drawing>
      </w:r>
    </w:p>
    <w:p w14:paraId="40EEA68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Coordinate Map Rule</w:t>
      </w:r>
    </w:p>
    <w:p w14:paraId="1E779696"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68033790" w14:textId="77777777" w:rsidR="005B0762" w:rsidRDefault="005B0762" w:rsidP="005B0762"/>
    <w:p w14:paraId="5E778B18" w14:textId="77777777" w:rsidR="005B0762" w:rsidRDefault="005B0762" w:rsidP="005B0762">
      <w:pPr>
        <w:pStyle w:val="Heading3"/>
        <w:spacing w:after="0"/>
        <w:ind w:left="1080"/>
      </w:pPr>
      <w:bookmarkStart w:id="2847" w:name="_0511cec7e4ae0f76f6fc2cb6ed064da2"/>
      <w:bookmarkStart w:id="2848" w:name="_Toc468649993"/>
      <w:r>
        <w:t>Class Facility Map Rule</w:t>
      </w:r>
      <w:bookmarkEnd w:id="2847"/>
      <w:bookmarkEnd w:id="2848"/>
      <w:r w:rsidRPr="003A31EC">
        <w:rPr>
          <w:rFonts w:cs="Arial"/>
        </w:rPr>
        <w:t xml:space="preserve"> </w:t>
      </w:r>
      <w:r>
        <w:rPr>
          <w:rFonts w:cs="Arial"/>
        </w:rPr>
        <w:fldChar w:fldCharType="begin"/>
      </w:r>
      <w:r>
        <w:instrText>XE"</w:instrText>
      </w:r>
      <w:r w:rsidRPr="00413D75">
        <w:rPr>
          <w:rFonts w:cs="Arial"/>
        </w:rPr>
        <w:instrText>Facility Map Rule</w:instrText>
      </w:r>
      <w:r>
        <w:instrText>"</w:instrText>
      </w:r>
      <w:r>
        <w:rPr>
          <w:rFonts w:cs="Arial"/>
        </w:rPr>
        <w:fldChar w:fldCharType="end"/>
      </w:r>
    </w:p>
    <w:p w14:paraId="2B1FF442" w14:textId="605EDC2D" w:rsidR="005B0762" w:rsidRDefault="005B0762" w:rsidP="005B0762">
      <w:pPr>
        <w:jc w:val="center"/>
      </w:pPr>
      <w:r>
        <w:rPr>
          <w:noProof/>
        </w:rPr>
        <w:drawing>
          <wp:inline distT="0" distB="0" distL="0" distR="0" wp14:anchorId="0B2D9F1E" wp14:editId="7B0A9764">
            <wp:extent cx="6188710" cy="4860290"/>
            <wp:effectExtent l="0" t="0" r="0" b="0"/>
            <wp:docPr id="5033" name="Picture 5033" descr="14615483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48395.emf" descr="1461548395.em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88710" cy="4860290"/>
                    </a:xfrm>
                    <a:prstGeom prst="rect">
                      <a:avLst/>
                    </a:prstGeom>
                    <a:noFill/>
                    <a:ln>
                      <a:noFill/>
                    </a:ln>
                  </pic:spPr>
                </pic:pic>
              </a:graphicData>
            </a:graphic>
          </wp:inline>
        </w:drawing>
      </w:r>
    </w:p>
    <w:p w14:paraId="03EA47F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Facility Map Rule</w:t>
      </w:r>
    </w:p>
    <w:p w14:paraId="4DD7AD37"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0D7E0A68" w14:textId="77777777" w:rsidR="005B0762" w:rsidRDefault="005B0762" w:rsidP="005B0762"/>
    <w:p w14:paraId="3761F6B9" w14:textId="77777777" w:rsidR="005B0762" w:rsidRDefault="005B0762" w:rsidP="005B0762">
      <w:pPr>
        <w:pStyle w:val="Heading3"/>
        <w:spacing w:after="0"/>
        <w:ind w:left="1080"/>
      </w:pPr>
      <w:bookmarkStart w:id="2849" w:name="_a42887ed7f2a22c968159a4f6dc3e1a9"/>
      <w:bookmarkStart w:id="2850" w:name="_Toc468649994"/>
      <w:r>
        <w:t>Class Location Map Rule</w:t>
      </w:r>
      <w:bookmarkEnd w:id="2849"/>
      <w:bookmarkEnd w:id="2850"/>
      <w:r w:rsidRPr="003A31EC">
        <w:rPr>
          <w:rFonts w:cs="Arial"/>
        </w:rPr>
        <w:t xml:space="preserve"> </w:t>
      </w:r>
      <w:r>
        <w:rPr>
          <w:rFonts w:cs="Arial"/>
        </w:rPr>
        <w:fldChar w:fldCharType="begin"/>
      </w:r>
      <w:r>
        <w:instrText>XE"</w:instrText>
      </w:r>
      <w:r w:rsidRPr="00413D75">
        <w:rPr>
          <w:rFonts w:cs="Arial"/>
        </w:rPr>
        <w:instrText>Location Map Rule</w:instrText>
      </w:r>
      <w:r>
        <w:instrText>"</w:instrText>
      </w:r>
      <w:r>
        <w:rPr>
          <w:rFonts w:cs="Arial"/>
        </w:rPr>
        <w:fldChar w:fldCharType="end"/>
      </w:r>
    </w:p>
    <w:p w14:paraId="4442E0DD" w14:textId="15303AD1" w:rsidR="005B0762" w:rsidRDefault="005B0762" w:rsidP="005B0762">
      <w:pPr>
        <w:jc w:val="center"/>
      </w:pPr>
      <w:r>
        <w:rPr>
          <w:noProof/>
        </w:rPr>
        <w:drawing>
          <wp:inline distT="0" distB="0" distL="0" distR="0" wp14:anchorId="1D97DEDE" wp14:editId="3B49B1A1">
            <wp:extent cx="6188710" cy="5067300"/>
            <wp:effectExtent l="0" t="0" r="0" b="0"/>
            <wp:docPr id="5034" name="Picture 5034" descr="14094037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403746.emf" descr="1409403746.em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88710" cy="5067300"/>
                    </a:xfrm>
                    <a:prstGeom prst="rect">
                      <a:avLst/>
                    </a:prstGeom>
                    <a:noFill/>
                    <a:ln>
                      <a:noFill/>
                    </a:ln>
                  </pic:spPr>
                </pic:pic>
              </a:graphicData>
            </a:graphic>
          </wp:inline>
        </w:drawing>
      </w:r>
    </w:p>
    <w:p w14:paraId="54B946F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Location Map Rule</w:t>
      </w:r>
    </w:p>
    <w:p w14:paraId="62E452E9"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1F1EA958" w14:textId="77777777" w:rsidR="005B0762" w:rsidRDefault="005B0762" w:rsidP="005B0762">
      <w:pPr>
        <w:spacing w:after="200" w:line="276" w:lineRule="auto"/>
        <w:rPr>
          <w:b/>
          <w:bCs/>
          <w:color w:val="365F91"/>
          <w:sz w:val="40"/>
          <w:szCs w:val="40"/>
        </w:rPr>
      </w:pPr>
      <w:r>
        <w:br w:type="page"/>
      </w:r>
    </w:p>
    <w:p w14:paraId="76534DE9" w14:textId="77777777" w:rsidR="005B0762" w:rsidRDefault="005B0762" w:rsidP="005B0762">
      <w:pPr>
        <w:pStyle w:val="Heading2"/>
      </w:pPr>
      <w:bookmarkStart w:id="2851" w:name="_Toc468649995"/>
      <w:r>
        <w:t>NIEM Mapping to the threat / risk model::NIEM Mapping Rules and Relationships::NIEM Organization</w:t>
      </w:r>
      <w:bookmarkEnd w:id="2851"/>
    </w:p>
    <w:p w14:paraId="74E0E5A4" w14:textId="77777777" w:rsidR="005B0762" w:rsidRDefault="005B0762" w:rsidP="008C7C30">
      <w:pPr>
        <w:pStyle w:val="BodyText"/>
      </w:pPr>
      <w:r>
        <w:t>Mapping specification of NIEM Organization to the threat/risk model.</w:t>
      </w:r>
    </w:p>
    <w:p w14:paraId="72D6CA79" w14:textId="77777777" w:rsidR="005B0762" w:rsidRDefault="005B0762" w:rsidP="005B0762">
      <w:pPr>
        <w:pStyle w:val="Heading3"/>
        <w:spacing w:after="0"/>
        <w:ind w:left="1080"/>
      </w:pPr>
      <w:bookmarkStart w:id="2852" w:name="_Toc468649996"/>
      <w:r>
        <w:t>Diagram: NIEM Organization Mapping Summary</w:t>
      </w:r>
      <w:bookmarkEnd w:id="2852"/>
    </w:p>
    <w:p w14:paraId="35227493" w14:textId="05185B6A" w:rsidR="005B0762" w:rsidRDefault="005B0762" w:rsidP="005B0762">
      <w:pPr>
        <w:jc w:val="center"/>
        <w:rPr>
          <w:rFonts w:cs="Arial"/>
        </w:rPr>
      </w:pPr>
      <w:r>
        <w:rPr>
          <w:noProof/>
        </w:rPr>
        <w:drawing>
          <wp:inline distT="0" distB="0" distL="0" distR="0" wp14:anchorId="1BC75CCC" wp14:editId="21EC662C">
            <wp:extent cx="6188710" cy="3924300"/>
            <wp:effectExtent l="0" t="0" r="0" b="0"/>
            <wp:docPr id="5035" name="Picture 5035" descr="4252271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227145.emf" descr="425227145.em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88710" cy="3924300"/>
                    </a:xfrm>
                    <a:prstGeom prst="rect">
                      <a:avLst/>
                    </a:prstGeom>
                    <a:noFill/>
                    <a:ln>
                      <a:noFill/>
                    </a:ln>
                  </pic:spPr>
                </pic:pic>
              </a:graphicData>
            </a:graphic>
          </wp:inline>
        </w:drawing>
      </w:r>
    </w:p>
    <w:p w14:paraId="05DF058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Organization Mapping Summary</w:t>
      </w:r>
    </w:p>
    <w:p w14:paraId="57E46CAD" w14:textId="77777777" w:rsidR="005B0762" w:rsidRDefault="005B0762" w:rsidP="005B0762">
      <w:r>
        <w:t xml:space="preserve"> </w:t>
      </w:r>
    </w:p>
    <w:p w14:paraId="712A181D" w14:textId="77777777" w:rsidR="005B0762" w:rsidRDefault="005B0762" w:rsidP="005B0762"/>
    <w:p w14:paraId="76EC069E" w14:textId="77777777" w:rsidR="005B0762" w:rsidRDefault="005B0762" w:rsidP="005B0762">
      <w:pPr>
        <w:pStyle w:val="Heading3"/>
        <w:spacing w:after="0"/>
        <w:ind w:left="1080"/>
      </w:pPr>
      <w:bookmarkStart w:id="2853" w:name="_452ba8a2ca39598606ef21d253346888"/>
      <w:bookmarkStart w:id="2854" w:name="_Toc468649997"/>
      <w:r>
        <w:t>Class Organization Map Rule</w:t>
      </w:r>
      <w:bookmarkEnd w:id="2853"/>
      <w:bookmarkEnd w:id="2854"/>
      <w:r w:rsidRPr="003A31EC">
        <w:rPr>
          <w:rFonts w:cs="Arial"/>
        </w:rPr>
        <w:t xml:space="preserve"> </w:t>
      </w:r>
      <w:r>
        <w:rPr>
          <w:rFonts w:cs="Arial"/>
        </w:rPr>
        <w:fldChar w:fldCharType="begin"/>
      </w:r>
      <w:r>
        <w:instrText>XE"</w:instrText>
      </w:r>
      <w:r w:rsidRPr="00413D75">
        <w:rPr>
          <w:rFonts w:cs="Arial"/>
        </w:rPr>
        <w:instrText>Organization Map Rule</w:instrText>
      </w:r>
      <w:r>
        <w:instrText>"</w:instrText>
      </w:r>
      <w:r>
        <w:rPr>
          <w:rFonts w:cs="Arial"/>
        </w:rPr>
        <w:fldChar w:fldCharType="end"/>
      </w:r>
    </w:p>
    <w:p w14:paraId="57C6E5CA" w14:textId="19DC53EE" w:rsidR="005B0762" w:rsidRDefault="005B0762" w:rsidP="005B0762">
      <w:pPr>
        <w:jc w:val="center"/>
      </w:pPr>
      <w:r>
        <w:rPr>
          <w:noProof/>
        </w:rPr>
        <w:drawing>
          <wp:inline distT="0" distB="0" distL="0" distR="0" wp14:anchorId="4A3FC451" wp14:editId="2B73F074">
            <wp:extent cx="6036310" cy="7173595"/>
            <wp:effectExtent l="0" t="0" r="0" b="0"/>
            <wp:docPr id="5036" name="Picture 5036" descr="8365572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57283.emf" descr="836557283.em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036310" cy="7173595"/>
                    </a:xfrm>
                    <a:prstGeom prst="rect">
                      <a:avLst/>
                    </a:prstGeom>
                    <a:noFill/>
                    <a:ln>
                      <a:noFill/>
                    </a:ln>
                  </pic:spPr>
                </pic:pic>
              </a:graphicData>
            </a:graphic>
          </wp:inline>
        </w:drawing>
      </w:r>
    </w:p>
    <w:p w14:paraId="046A631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Organization Map Rule</w:t>
      </w:r>
    </w:p>
    <w:p w14:paraId="0068CBCB" w14:textId="77777777" w:rsidR="005B0762" w:rsidRDefault="005B0762" w:rsidP="005B0762">
      <w:pPr>
        <w:pStyle w:val="Code0"/>
      </w:pPr>
      <w:r w:rsidRPr="00043180">
        <w:rPr>
          <w:b/>
          <w:sz w:val="24"/>
          <w:szCs w:val="24"/>
        </w:rPr>
        <w:t>package</w:t>
      </w:r>
      <w:r>
        <w:t xml:space="preserve"> NIEM Mapping to the threat / risk model::NIEM Mapping Rules and Relationships::NIEM Organization</w:t>
      </w:r>
    </w:p>
    <w:p w14:paraId="1CD1F689" w14:textId="77777777" w:rsidR="005B0762" w:rsidRDefault="005B0762" w:rsidP="005B0762"/>
    <w:p w14:paraId="3DEBA383" w14:textId="77777777" w:rsidR="005B0762" w:rsidRDefault="005B0762" w:rsidP="005B0762">
      <w:pPr>
        <w:spacing w:after="200" w:line="276" w:lineRule="auto"/>
        <w:rPr>
          <w:b/>
          <w:bCs/>
          <w:color w:val="365F91"/>
          <w:sz w:val="40"/>
          <w:szCs w:val="40"/>
        </w:rPr>
      </w:pPr>
      <w:r>
        <w:br w:type="page"/>
      </w:r>
    </w:p>
    <w:p w14:paraId="13ECA5D8" w14:textId="77777777" w:rsidR="005B0762" w:rsidRDefault="005B0762" w:rsidP="005B0762">
      <w:pPr>
        <w:pStyle w:val="Heading2"/>
      </w:pPr>
      <w:bookmarkStart w:id="2855" w:name="_Toc468649998"/>
      <w:r>
        <w:t>NIEM Mapping to the threat / risk model::NIEM Mapping Rules and Relationships::NIEM Person</w:t>
      </w:r>
      <w:bookmarkEnd w:id="2855"/>
    </w:p>
    <w:p w14:paraId="78A30D5B" w14:textId="77777777" w:rsidR="005B0762" w:rsidRDefault="005B0762" w:rsidP="008C7C30">
      <w:pPr>
        <w:pStyle w:val="BodyText"/>
      </w:pPr>
      <w:r>
        <w:t>Mapping specification of NIEM Person to the threat/risk model.</w:t>
      </w:r>
    </w:p>
    <w:p w14:paraId="22445D9D" w14:textId="77777777" w:rsidR="005B0762" w:rsidRDefault="005B0762" w:rsidP="005B0762">
      <w:pPr>
        <w:pStyle w:val="Heading3"/>
        <w:spacing w:after="0"/>
        <w:ind w:left="1080"/>
      </w:pPr>
      <w:bookmarkStart w:id="2856" w:name="_Toc468649999"/>
      <w:r>
        <w:t>Diagram: Person Mapping Summary</w:t>
      </w:r>
      <w:bookmarkEnd w:id="2856"/>
    </w:p>
    <w:p w14:paraId="33C805C3" w14:textId="253A2560" w:rsidR="005B0762" w:rsidRDefault="005B0762" w:rsidP="005B0762">
      <w:pPr>
        <w:jc w:val="center"/>
        <w:rPr>
          <w:rFonts w:cs="Arial"/>
        </w:rPr>
      </w:pPr>
      <w:r>
        <w:rPr>
          <w:noProof/>
        </w:rPr>
        <w:drawing>
          <wp:inline distT="0" distB="0" distL="0" distR="0" wp14:anchorId="28300274" wp14:editId="0CA807A6">
            <wp:extent cx="6188710" cy="4686300"/>
            <wp:effectExtent l="0" t="0" r="0" b="0"/>
            <wp:docPr id="5037" name="Picture 5037" descr="18931690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169004.emf" descr="1893169004.em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88710" cy="4686300"/>
                    </a:xfrm>
                    <a:prstGeom prst="rect">
                      <a:avLst/>
                    </a:prstGeom>
                    <a:noFill/>
                    <a:ln>
                      <a:noFill/>
                    </a:ln>
                  </pic:spPr>
                </pic:pic>
              </a:graphicData>
            </a:graphic>
          </wp:inline>
        </w:drawing>
      </w:r>
    </w:p>
    <w:p w14:paraId="1B91C66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Mapping Summary</w:t>
      </w:r>
    </w:p>
    <w:p w14:paraId="42746E73" w14:textId="77777777" w:rsidR="005B0762" w:rsidRDefault="005B0762" w:rsidP="005B0762">
      <w:r>
        <w:t xml:space="preserve"> </w:t>
      </w:r>
    </w:p>
    <w:p w14:paraId="07BE0B3F" w14:textId="77777777" w:rsidR="005B0762" w:rsidRDefault="005B0762" w:rsidP="005B0762"/>
    <w:p w14:paraId="20C21EB8" w14:textId="77777777" w:rsidR="005B0762" w:rsidRDefault="005B0762" w:rsidP="005B0762">
      <w:pPr>
        <w:pStyle w:val="Heading3"/>
        <w:spacing w:after="0"/>
        <w:ind w:left="1080"/>
      </w:pPr>
      <w:bookmarkStart w:id="2857" w:name="_80d9d07d98a2a5f7239347071b0950aa"/>
      <w:bookmarkStart w:id="2858" w:name="_Toc468650000"/>
      <w:r>
        <w:t>Class Person Map Rule</w:t>
      </w:r>
      <w:bookmarkEnd w:id="2857"/>
      <w:bookmarkEnd w:id="2858"/>
      <w:r w:rsidRPr="003A31EC">
        <w:rPr>
          <w:rFonts w:cs="Arial"/>
        </w:rPr>
        <w:t xml:space="preserve"> </w:t>
      </w:r>
      <w:r>
        <w:rPr>
          <w:rFonts w:cs="Arial"/>
        </w:rPr>
        <w:fldChar w:fldCharType="begin"/>
      </w:r>
      <w:r>
        <w:instrText>XE"</w:instrText>
      </w:r>
      <w:r w:rsidRPr="00413D75">
        <w:rPr>
          <w:rFonts w:cs="Arial"/>
        </w:rPr>
        <w:instrText>Person Map Rule</w:instrText>
      </w:r>
      <w:r>
        <w:instrText>"</w:instrText>
      </w:r>
      <w:r>
        <w:rPr>
          <w:rFonts w:cs="Arial"/>
        </w:rPr>
        <w:fldChar w:fldCharType="end"/>
      </w:r>
    </w:p>
    <w:p w14:paraId="52214079" w14:textId="0B6B3D1D" w:rsidR="005B0762" w:rsidRDefault="005B0762" w:rsidP="005B0762">
      <w:pPr>
        <w:jc w:val="center"/>
      </w:pPr>
      <w:r>
        <w:rPr>
          <w:noProof/>
        </w:rPr>
        <w:drawing>
          <wp:inline distT="0" distB="0" distL="0" distR="0" wp14:anchorId="54DAD3D0" wp14:editId="3C43ADB1">
            <wp:extent cx="6188710" cy="6362700"/>
            <wp:effectExtent l="0" t="0" r="0" b="0"/>
            <wp:docPr id="5038" name="Picture 5038" descr="17649843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984348.emf" descr="1764984348.em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88710" cy="6362700"/>
                    </a:xfrm>
                    <a:prstGeom prst="rect">
                      <a:avLst/>
                    </a:prstGeom>
                    <a:noFill/>
                    <a:ln>
                      <a:noFill/>
                    </a:ln>
                  </pic:spPr>
                </pic:pic>
              </a:graphicData>
            </a:graphic>
          </wp:inline>
        </w:drawing>
      </w:r>
    </w:p>
    <w:p w14:paraId="60B354A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Map Rule</w:t>
      </w:r>
    </w:p>
    <w:p w14:paraId="5AC427D8"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16577C3B" w14:textId="77777777" w:rsidR="005B0762" w:rsidRDefault="005B0762" w:rsidP="005B0762"/>
    <w:p w14:paraId="35459A35" w14:textId="77777777" w:rsidR="005B0762" w:rsidRDefault="005B0762" w:rsidP="005B0762">
      <w:pPr>
        <w:pStyle w:val="Heading3"/>
        <w:spacing w:after="0"/>
        <w:ind w:left="1080"/>
      </w:pPr>
      <w:bookmarkStart w:id="2859" w:name="_858498cdc244deba431f33e000cb0643"/>
      <w:bookmarkStart w:id="2860" w:name="_Toc468650001"/>
      <w:r>
        <w:t>Class Person Name Map Rule</w:t>
      </w:r>
      <w:bookmarkEnd w:id="2859"/>
      <w:bookmarkEnd w:id="2860"/>
      <w:r w:rsidRPr="003A31EC">
        <w:rPr>
          <w:rFonts w:cs="Arial"/>
        </w:rPr>
        <w:t xml:space="preserve"> </w:t>
      </w:r>
      <w:r>
        <w:rPr>
          <w:rFonts w:cs="Arial"/>
        </w:rPr>
        <w:fldChar w:fldCharType="begin"/>
      </w:r>
      <w:r>
        <w:instrText>XE"</w:instrText>
      </w:r>
      <w:r w:rsidRPr="00413D75">
        <w:rPr>
          <w:rFonts w:cs="Arial"/>
        </w:rPr>
        <w:instrText>Person Name Map Rule</w:instrText>
      </w:r>
      <w:r>
        <w:instrText>"</w:instrText>
      </w:r>
      <w:r>
        <w:rPr>
          <w:rFonts w:cs="Arial"/>
        </w:rPr>
        <w:fldChar w:fldCharType="end"/>
      </w:r>
    </w:p>
    <w:p w14:paraId="4A39B4A0" w14:textId="6E2441ED" w:rsidR="005B0762" w:rsidRDefault="005B0762" w:rsidP="005B0762">
      <w:pPr>
        <w:jc w:val="center"/>
      </w:pPr>
      <w:r>
        <w:rPr>
          <w:noProof/>
        </w:rPr>
        <w:drawing>
          <wp:inline distT="0" distB="0" distL="0" distR="0" wp14:anchorId="1D08A83E" wp14:editId="1BD5A4E9">
            <wp:extent cx="6188710" cy="5230495"/>
            <wp:effectExtent l="0" t="0" r="0" b="0"/>
            <wp:docPr id="5039" name="Picture 5039" descr="838640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4007.emf" descr="83864007.em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88710" cy="5230495"/>
                    </a:xfrm>
                    <a:prstGeom prst="rect">
                      <a:avLst/>
                    </a:prstGeom>
                    <a:noFill/>
                    <a:ln>
                      <a:noFill/>
                    </a:ln>
                  </pic:spPr>
                </pic:pic>
              </a:graphicData>
            </a:graphic>
          </wp:inline>
        </w:drawing>
      </w:r>
    </w:p>
    <w:p w14:paraId="22D3420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Name Map Rule</w:t>
      </w:r>
    </w:p>
    <w:p w14:paraId="1D97FF13"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327D0E2F" w14:textId="77777777" w:rsidR="005B0762" w:rsidRDefault="005B0762" w:rsidP="005B0762"/>
    <w:p w14:paraId="0295F992" w14:textId="77777777" w:rsidR="005B0762" w:rsidRDefault="005B0762" w:rsidP="005B0762">
      <w:pPr>
        <w:spacing w:after="200" w:line="276" w:lineRule="auto"/>
        <w:rPr>
          <w:b/>
          <w:bCs/>
          <w:color w:val="365F91"/>
          <w:sz w:val="40"/>
          <w:szCs w:val="40"/>
        </w:rPr>
      </w:pPr>
      <w:r>
        <w:br w:type="page"/>
      </w:r>
    </w:p>
    <w:p w14:paraId="4E93F702" w14:textId="77777777" w:rsidR="005B0762" w:rsidRDefault="005B0762" w:rsidP="005B0762">
      <w:pPr>
        <w:pStyle w:val="Heading2"/>
      </w:pPr>
      <w:bookmarkStart w:id="2861" w:name="_Toc468650002"/>
      <w:r>
        <w:t>NIEM Mapping to the threat / risk model::NIEM Mapping Rules and Relationships::NIEM PrimitiveTypes</w:t>
      </w:r>
      <w:bookmarkEnd w:id="2861"/>
    </w:p>
    <w:p w14:paraId="1D77DE93" w14:textId="77777777" w:rsidR="005B0762" w:rsidRDefault="005B0762" w:rsidP="008C7C30">
      <w:pPr>
        <w:pStyle w:val="BodyText"/>
      </w:pPr>
      <w:r>
        <w:t>Mapping for values. Specifics of value mapping within the bounds of the defined representation rules are implementation specific.</w:t>
      </w:r>
    </w:p>
    <w:p w14:paraId="1AA26587" w14:textId="77777777" w:rsidR="005B0762" w:rsidRDefault="005B0762" w:rsidP="005B0762">
      <w:pPr>
        <w:pStyle w:val="Heading3"/>
        <w:spacing w:after="0"/>
        <w:ind w:left="1080"/>
      </w:pPr>
      <w:bookmarkStart w:id="2862" w:name="_Toc468650003"/>
      <w:r>
        <w:t>Diagram: Primitive Type Mapping</w:t>
      </w:r>
      <w:bookmarkEnd w:id="2862"/>
    </w:p>
    <w:p w14:paraId="631DA164" w14:textId="1E6FD5F1" w:rsidR="005B0762" w:rsidRDefault="005B0762" w:rsidP="005B0762">
      <w:pPr>
        <w:jc w:val="center"/>
        <w:rPr>
          <w:rFonts w:cs="Arial"/>
        </w:rPr>
      </w:pPr>
      <w:r>
        <w:rPr>
          <w:noProof/>
        </w:rPr>
        <w:drawing>
          <wp:inline distT="0" distB="0" distL="0" distR="0" wp14:anchorId="7916478B" wp14:editId="0DB2C658">
            <wp:extent cx="4942205" cy="5317490"/>
            <wp:effectExtent l="0" t="0" r="0" b="0"/>
            <wp:docPr id="5040" name="Picture 5040" descr="8972530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53021.emf" descr="897253021.em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42205" cy="5317490"/>
                    </a:xfrm>
                    <a:prstGeom prst="rect">
                      <a:avLst/>
                    </a:prstGeom>
                    <a:noFill/>
                    <a:ln>
                      <a:noFill/>
                    </a:ln>
                  </pic:spPr>
                </pic:pic>
              </a:graphicData>
            </a:graphic>
          </wp:inline>
        </w:drawing>
      </w:r>
    </w:p>
    <w:p w14:paraId="02C55FC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Primitive Type Mapping</w:t>
      </w:r>
    </w:p>
    <w:p w14:paraId="68F75490" w14:textId="77777777" w:rsidR="005B0762" w:rsidRDefault="005B0762" w:rsidP="005B0762">
      <w:r>
        <w:t xml:space="preserve"> </w:t>
      </w:r>
    </w:p>
    <w:p w14:paraId="03BD22DD" w14:textId="7DD19057" w:rsidR="006F7593" w:rsidRDefault="006E78FA" w:rsidP="006E78FA">
      <w:pPr>
        <w:pStyle w:val="Heading1"/>
        <w:rPr>
          <w:lang w:val="en-US"/>
        </w:rPr>
      </w:pPr>
      <w:r>
        <w:br w:type="page"/>
      </w:r>
      <w:bookmarkStart w:id="2863" w:name="_Ref434853733"/>
      <w:bookmarkStart w:id="2864" w:name="_Ref434853842"/>
      <w:bookmarkStart w:id="2865" w:name="_Toc450313992"/>
      <w:bookmarkStart w:id="2866" w:name="_Toc468650004"/>
      <w:r w:rsidR="006F7593">
        <w:rPr>
          <w:lang w:val="en-US"/>
        </w:rPr>
        <w:t>Threat and Risk Alignment to NIST 800-53</w:t>
      </w:r>
      <w:bookmarkEnd w:id="2863"/>
      <w:bookmarkEnd w:id="2864"/>
      <w:bookmarkEnd w:id="2865"/>
      <w:bookmarkEnd w:id="2866"/>
    </w:p>
    <w:p w14:paraId="43490CB7" w14:textId="3602EDE5" w:rsidR="00C74C43" w:rsidRDefault="00C74C43" w:rsidP="00C74C43">
      <w:r>
        <w:t>T</w:t>
      </w:r>
      <w:r w:rsidRPr="0077516D">
        <w:t xml:space="preserve">he NIST Special Publication 800-53, Revision 4 are security and privacy controls designed primarily as policy and technology neutral, supporting system development lifecycles and implementations.  In this submission, security and privacy terms are represented as a distinct and contemporary concepts e.g., </w:t>
      </w:r>
      <w:r w:rsidRPr="0077516D">
        <w:rPr>
          <w:i/>
          <w:iCs/>
        </w:rPr>
        <w:t>Security Requirements</w:t>
      </w:r>
      <w:r w:rsidRPr="0077516D">
        <w:t xml:space="preserve">, and </w:t>
      </w:r>
      <w:r w:rsidRPr="0077516D">
        <w:rPr>
          <w:i/>
          <w:iCs/>
        </w:rPr>
        <w:t>Common Vulnerability Scoring System</w:t>
      </w:r>
      <w:r w:rsidRPr="0077516D">
        <w:t xml:space="preserve"> throughout the model.  This is designed to implement a vendor neutral vocabulary of terms that provide a well-defined taxonomy for cross-domain understanding and business competency for the treatment of threats and risk.  Linking the threat and risk model to the NIST family of controls provides extensive meaning for analysis through a normative and common platform.  </w:t>
      </w:r>
    </w:p>
    <w:p w14:paraId="64799954" w14:textId="77777777" w:rsidR="00C74C43" w:rsidRDefault="00C74C43" w:rsidP="00C74C43">
      <w:r w:rsidRPr="00942621">
        <w:rPr>
          <w:i/>
        </w:rPr>
        <w:t>For example</w:t>
      </w:r>
      <w:r>
        <w:t xml:space="preserve">; </w:t>
      </w:r>
    </w:p>
    <w:p w14:paraId="27FC04FB" w14:textId="77777777" w:rsidR="00C74C43" w:rsidRDefault="00C74C43" w:rsidP="00C74C43">
      <w:r>
        <w:t xml:space="preserve">The 800.53 </w:t>
      </w:r>
      <w:r w:rsidRPr="007319C8">
        <w:rPr>
          <w:b/>
          <w:u w:val="single"/>
        </w:rPr>
        <w:t>Access Control</w:t>
      </w:r>
      <w:r>
        <w:t xml:space="preserve"> (AC); </w:t>
      </w:r>
    </w:p>
    <w:p w14:paraId="0A57E661" w14:textId="77777777" w:rsidR="00C74C43" w:rsidRDefault="00C74C43" w:rsidP="00C74C43">
      <w:r>
        <w:t>According to 800-53, Revision 4, this control family addresses the establishment of policy and procedures for the effective implementation of selected security controls and control enhancements in the AC family.  Policy and procedures reflect applicable federal laws, Executive Orders, directives, regulations, policies, standards, and guidance.  The threat and risk model can be used to convey the selected security controls in documentation, software, physical, and managerial controls in a consistent manner.  The AC control family addresses a myriad of details related in and between both physical and cyber system requirements.  To this end, the threat and risk model may be consumed for reporting, analyzing and mitigating threats, as well as assisting in the assessment of risk through scoring and measurement</w:t>
      </w:r>
      <w:r w:rsidRPr="00942621">
        <w:t xml:space="preserve"> </w:t>
      </w:r>
      <w:r>
        <w:t>categorization.</w:t>
      </w:r>
    </w:p>
    <w:p w14:paraId="692DDEDE" w14:textId="77777777" w:rsidR="00C74C43" w:rsidRPr="007319C8" w:rsidRDefault="00C74C43" w:rsidP="00C74C43">
      <w:pPr>
        <w:rPr>
          <w:b/>
        </w:rPr>
      </w:pPr>
      <w:r>
        <w:t xml:space="preserve">Below is a table showing the AC control family mapped to the threat and risk model’s Access Property, Control Authority, Security Level, Asserting Policy, Process and Planning.  All Control Families map to these areas in the model as a </w:t>
      </w:r>
      <w:r w:rsidRPr="007319C8">
        <w:rPr>
          <w:b/>
        </w:rPr>
        <w:t xml:space="preserve">consistent set of generic information for all 800.53 control families. </w:t>
      </w:r>
    </w:p>
    <w:p w14:paraId="1FCBDD5E" w14:textId="77777777" w:rsidR="00C74C43" w:rsidRPr="007319C8" w:rsidRDefault="00C74C43" w:rsidP="00C74C43">
      <w:pPr>
        <w:rPr>
          <w:b/>
        </w:rPr>
      </w:pPr>
    </w:p>
    <w:tbl>
      <w:tblPr>
        <w:tblStyle w:val="TableGrid"/>
        <w:tblW w:w="0" w:type="auto"/>
        <w:tblLook w:val="04A0" w:firstRow="1" w:lastRow="0" w:firstColumn="1" w:lastColumn="0" w:noHBand="0" w:noVBand="1"/>
      </w:tblPr>
      <w:tblGrid>
        <w:gridCol w:w="3320"/>
        <w:gridCol w:w="3320"/>
        <w:gridCol w:w="3321"/>
      </w:tblGrid>
      <w:tr w:rsidR="00C74C43" w:rsidRPr="007319C8" w14:paraId="30783221" w14:textId="77777777" w:rsidTr="002403B1">
        <w:tc>
          <w:tcPr>
            <w:tcW w:w="3320" w:type="dxa"/>
            <w:shd w:val="clear" w:color="auto" w:fill="000000" w:themeFill="text1"/>
          </w:tcPr>
          <w:p w14:paraId="6AF81625"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800.53 Control Family</w:t>
            </w:r>
          </w:p>
        </w:tc>
        <w:tc>
          <w:tcPr>
            <w:tcW w:w="3320" w:type="dxa"/>
            <w:shd w:val="clear" w:color="auto" w:fill="000000" w:themeFill="text1"/>
          </w:tcPr>
          <w:p w14:paraId="4A766FB8"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Threat and Risk Model</w:t>
            </w:r>
          </w:p>
        </w:tc>
        <w:tc>
          <w:tcPr>
            <w:tcW w:w="3321" w:type="dxa"/>
            <w:shd w:val="clear" w:color="auto" w:fill="000000" w:themeFill="text1"/>
          </w:tcPr>
          <w:p w14:paraId="3CA8BD6F"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Comparative Explanation of Use</w:t>
            </w:r>
          </w:p>
        </w:tc>
      </w:tr>
      <w:tr w:rsidR="00C74C43" w:rsidRPr="007319C8" w14:paraId="70510615" w14:textId="77777777" w:rsidTr="002403B1">
        <w:tc>
          <w:tcPr>
            <w:tcW w:w="3320" w:type="dxa"/>
          </w:tcPr>
          <w:p w14:paraId="0E27D78F" w14:textId="77777777" w:rsidR="00C74C43" w:rsidRPr="007319C8" w:rsidRDefault="00C74C43" w:rsidP="002403B1">
            <w:pPr>
              <w:pStyle w:val="Default"/>
              <w:spacing w:before="60" w:after="20"/>
              <w:rPr>
                <w:rFonts w:ascii="Calibri" w:eastAsia="Calibri" w:hAnsi="Calibri"/>
                <w:b/>
                <w:bCs/>
                <w:sz w:val="20"/>
                <w:szCs w:val="20"/>
              </w:rPr>
            </w:pPr>
            <w:r w:rsidRPr="007319C8">
              <w:rPr>
                <w:rFonts w:ascii="Calibri" w:eastAsia="Calibri" w:hAnsi="Calibri"/>
                <w:b/>
                <w:color w:val="4F81BD"/>
                <w:sz w:val="20"/>
                <w:szCs w:val="20"/>
              </w:rPr>
              <w:t xml:space="preserve">Access Control </w:t>
            </w:r>
            <w:r w:rsidRPr="007319C8">
              <w:rPr>
                <w:rFonts w:ascii="Calibri" w:eastAsia="Calibri" w:hAnsi="Calibri"/>
                <w:b/>
                <w:sz w:val="20"/>
                <w:szCs w:val="20"/>
              </w:rPr>
              <w:t>(</w:t>
            </w:r>
            <w:r w:rsidRPr="007319C8">
              <w:rPr>
                <w:rFonts w:ascii="Calibri" w:eastAsia="Calibri" w:hAnsi="Calibri"/>
                <w:b/>
                <w:bCs/>
                <w:sz w:val="20"/>
                <w:szCs w:val="20"/>
              </w:rPr>
              <w:t>AC)</w:t>
            </w:r>
          </w:p>
          <w:p w14:paraId="29854B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ACCESS CONTROL POLICY AND PROCEDURES </w:t>
            </w:r>
          </w:p>
          <w:p w14:paraId="79BEF87F"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16"/>
                <w:u w:val="single"/>
              </w:rPr>
              <w:t>Control</w:t>
            </w:r>
            <w:r w:rsidRPr="007319C8">
              <w:rPr>
                <w:rFonts w:ascii="Calibri" w:eastAsia="Calibri" w:hAnsi="Calibri"/>
                <w:b/>
                <w:bCs/>
                <w:sz w:val="18"/>
                <w:szCs w:val="16"/>
              </w:rPr>
              <w:t xml:space="preserve">: </w:t>
            </w:r>
            <w:r w:rsidRPr="007319C8">
              <w:rPr>
                <w:rFonts w:ascii="Calibri" w:eastAsia="Calibri" w:hAnsi="Calibri"/>
                <w:b/>
                <w:bCs/>
                <w:sz w:val="18"/>
                <w:szCs w:val="22"/>
              </w:rPr>
              <w:t xml:space="preserve">The organization: </w:t>
            </w:r>
          </w:p>
          <w:p w14:paraId="2E5016D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a. Develops, documents, and disseminates to [</w:t>
            </w:r>
            <w:r w:rsidRPr="007319C8">
              <w:rPr>
                <w:rFonts w:ascii="Calibri" w:eastAsia="Calibri" w:hAnsi="Calibri"/>
                <w:b/>
                <w:bCs/>
                <w:i/>
                <w:iCs/>
                <w:sz w:val="18"/>
                <w:szCs w:val="22"/>
              </w:rPr>
              <w:t>Assignment: organization-defined personnel or roles</w:t>
            </w:r>
            <w:r w:rsidRPr="007319C8">
              <w:rPr>
                <w:rFonts w:ascii="Calibri" w:eastAsia="Calibri" w:hAnsi="Calibri"/>
                <w:b/>
                <w:bCs/>
                <w:sz w:val="18"/>
                <w:szCs w:val="22"/>
              </w:rPr>
              <w:t xml:space="preserve">]: </w:t>
            </w:r>
          </w:p>
          <w:p w14:paraId="51886BB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1. An access control policy that addresses purpose, scope, roles, responsibilities, management commitment, coordination among organizational entities, and compliance; and </w:t>
            </w:r>
          </w:p>
          <w:p w14:paraId="7998A411"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2. Procedures to facilitate the implementation of the access control policy and associated access controls; and b. Reviews and updates the current: </w:t>
            </w:r>
          </w:p>
          <w:p w14:paraId="6FDB0B8C"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1. Access control policy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and </w:t>
            </w:r>
          </w:p>
          <w:p w14:paraId="4156DE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2. Access control procedures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w:t>
            </w:r>
          </w:p>
          <w:p w14:paraId="3CB37860" w14:textId="77777777" w:rsidR="00C74C43" w:rsidRPr="007319C8" w:rsidRDefault="00C74C43" w:rsidP="002403B1">
            <w:pPr>
              <w:rPr>
                <w:rFonts w:ascii="Arial" w:hAnsi="Arial" w:cs="Arial"/>
                <w:b/>
                <w:color w:val="555555"/>
              </w:rPr>
            </w:pPr>
          </w:p>
        </w:tc>
        <w:tc>
          <w:tcPr>
            <w:tcW w:w="3320" w:type="dxa"/>
          </w:tcPr>
          <w:p w14:paraId="4C1DD6E3" w14:textId="77777777" w:rsidR="00C74C43" w:rsidRPr="007319C8" w:rsidRDefault="00C74C43" w:rsidP="002403B1">
            <w:pPr>
              <w:spacing w:after="0"/>
              <w:rPr>
                <w:rFonts w:ascii="Calibri" w:eastAsia="Calibri" w:hAnsi="Calibri"/>
                <w:b/>
                <w:sz w:val="18"/>
                <w:szCs w:val="18"/>
              </w:rPr>
            </w:pPr>
          </w:p>
          <w:p w14:paraId="2FC99E67"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1BED754" wp14:editId="3157715B">
                  <wp:extent cx="152400" cy="152400"/>
                  <wp:effectExtent l="0" t="0" r="0" b="0"/>
                  <wp:docPr id="10" name="Picture 1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2"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64CEAA6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2A4809C" wp14:editId="7BE69E42">
                  <wp:extent cx="152400" cy="152400"/>
                  <wp:effectExtent l="0" t="0" r="0" b="0"/>
                  <wp:docPr id="9" name="Picture 9"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5"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676B710D"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9525605" wp14:editId="46BADAF4">
                  <wp:extent cx="152400" cy="152400"/>
                  <wp:effectExtent l="0" t="0" r="0" b="0"/>
                  <wp:docPr id="8" name="Picture 8" descr="http://www.threatrisk.org/spec/Threat%20Risk%20Model_files/icon_class_18_1_3ba019e_1444854875150_16436_31006.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8"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FDCFECE"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96E9404" wp14:editId="72311AF7">
                  <wp:extent cx="152400" cy="152400"/>
                  <wp:effectExtent l="0" t="0" r="0" b="0"/>
                  <wp:docPr id="7" name="Picture 7" descr="http://www.threatrisk.org/spec/Threat%20Risk%20Model_files/icon_property_18_1_3ba019e_1444859569693_533016_32212.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property_18_1_3ba019e_1444859569693_533016_32212.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1"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7C27DAB5" w14:textId="347D9FD8" w:rsidR="00C74C43" w:rsidRPr="007319C8" w:rsidRDefault="003D454B" w:rsidP="002403B1">
            <w:pPr>
              <w:spacing w:line="276" w:lineRule="auto"/>
              <w:rPr>
                <w:rFonts w:ascii="Calibri" w:eastAsia="Calibri" w:hAnsi="Calibri" w:cs="Arial"/>
                <w:b/>
                <w:color w:val="000000"/>
                <w:sz w:val="18"/>
                <w:szCs w:val="18"/>
              </w:rPr>
            </w:pPr>
            <w:r>
              <w:rPr>
                <w:noProof/>
              </w:rPr>
              <w:pict w14:anchorId="69672183">
                <v:line id="Straight Connector 31" o:spid="_x0000_s1867"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LLkM3/iAQAAtQMAAA4AAAAAAAAAAAAAAAAALgIAAGRycy9lMm9Eb2MueG1sUEsBAi0A&#10;FAAGAAgAAAAhAGriE6jeAAAACAEAAA8AAAAAAAAAAAAAAAAAPAQAAGRycy9kb3ducmV2LnhtbFBL&#10;BQYAAAAABAAEAPMAAABHBQAAAAA=&#10;" strokecolor="#4a7ebb" strokeweight="1.5pt">
                  <o:lock v:ext="edit" shapetype="f"/>
                </v:line>
              </w:pict>
            </w:r>
          </w:p>
          <w:p w14:paraId="1FFE4299" w14:textId="77777777" w:rsidR="00C74C43" w:rsidRPr="007319C8" w:rsidRDefault="003D454B"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0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Model_files/icon_property_1853627376.jpg"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Model_files/icon_property_1853627376.jpg"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0C20986D">
                  <v:shape id="_x0000_i1040" type="#_x0000_t75" alt="" href="javascript: showSpec('_18_0_2_3ba019e_1423848758806_896185_5919');" style="width:11.4pt;height:11.4pt" o:button="t">
                    <v:imagedata r:id="rId303" r:href="rId304"/>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5"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84DB056" w14:textId="77777777" w:rsidR="00C74C43" w:rsidRPr="007319C8" w:rsidRDefault="003D454B" w:rsidP="002403B1">
            <w:pPr>
              <w:shd w:val="clear" w:color="auto" w:fill="FFFFFF"/>
              <w:rPr>
                <w:rFonts w:ascii="Calibri" w:hAnsi="Calibri" w:cs="Arial"/>
                <w:b/>
                <w:color w:val="000000"/>
                <w:sz w:val="18"/>
                <w:szCs w:val="18"/>
              </w:rPr>
            </w:pPr>
            <w:hyperlink r:id="rId30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59844112">
                  <v:shape id="_x0000_i1041" type="#_x0000_t75" alt="" href="javascript: showSpec('_18_0_2_3ba019e_1423848758804_10086_5918');" style="width:11.4pt;height:11.4pt" o:button="t">
                    <v:imagedata r:id="rId307" r:href="rId308"/>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9"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772BB64" w14:textId="77777777" w:rsidR="00C74C43" w:rsidRPr="007319C8" w:rsidRDefault="003D454B" w:rsidP="002403B1">
            <w:pPr>
              <w:shd w:val="clear" w:color="auto" w:fill="FFFFFF"/>
              <w:rPr>
                <w:rFonts w:ascii="Calibri" w:hAnsi="Calibri" w:cs="Arial"/>
                <w:b/>
                <w:color w:val="000000"/>
                <w:sz w:val="18"/>
                <w:szCs w:val="18"/>
              </w:rPr>
            </w:pPr>
            <w:hyperlink r:id="rId31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41C14793">
                  <v:shape id="_x0000_i1042" type="#_x0000_t75" alt="" href="javascript: showSpec('_18_1_3ba019e_1445379115924_538758_31530');" style="width:11.4pt;height:11.4pt" o:button="t">
                    <v:imagedata r:id="rId311" r:href="rId312"/>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3"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678BD7BF" w14:textId="77777777" w:rsidR="00C74C43" w:rsidRPr="007319C8" w:rsidRDefault="003D454B" w:rsidP="002403B1">
            <w:pPr>
              <w:shd w:val="clear" w:color="auto" w:fill="FFFFFF"/>
              <w:rPr>
                <w:rFonts w:ascii="Calibri" w:hAnsi="Calibri" w:cs="Arial"/>
                <w:b/>
                <w:color w:val="000000"/>
                <w:sz w:val="18"/>
                <w:szCs w:val="18"/>
              </w:rPr>
            </w:pPr>
            <w:hyperlink r:id="rId31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2EE3ABCB">
                  <v:shape id="_x0000_i1043" type="#_x0000_t75" alt="" href="javascript: showSpec('_18_1_3ba019e_1426032490067_111530_6698');" style="width:11.4pt;height:11.4pt" o:button="t">
                    <v:imagedata r:id="rId311" r:href="rId315"/>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6"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7AE0B438" w14:textId="77777777" w:rsidR="00C74C43" w:rsidRPr="007319C8" w:rsidRDefault="003D454B" w:rsidP="002403B1">
            <w:pPr>
              <w:shd w:val="clear" w:color="auto" w:fill="FFFFFF"/>
              <w:rPr>
                <w:rFonts w:ascii="Calibri" w:hAnsi="Calibri" w:cs="Arial"/>
                <w:b/>
                <w:color w:val="000000"/>
                <w:sz w:val="18"/>
                <w:szCs w:val="18"/>
              </w:rPr>
            </w:pPr>
            <w:hyperlink r:id="rId31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6F4258F8">
                  <v:shape id="_x0000_i1044" type="#_x0000_t75" alt="" href="javascript: showSpec('_18_1_3ba019e_1443219962548_952937_9436');" style="width:11.4pt;height:11.4pt" o:button="t">
                    <v:imagedata r:id="rId307" r:href="rId318"/>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9"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196EAF86" w14:textId="77777777" w:rsidR="00C74C43" w:rsidRPr="007319C8" w:rsidRDefault="003D454B" w:rsidP="002403B1">
            <w:pPr>
              <w:shd w:val="clear" w:color="auto" w:fill="FFFFFF"/>
              <w:rPr>
                <w:rFonts w:ascii="Calibri" w:hAnsi="Calibri" w:cs="Arial"/>
                <w:b/>
                <w:color w:val="000000"/>
                <w:sz w:val="18"/>
                <w:szCs w:val="18"/>
              </w:rPr>
            </w:pPr>
            <w:hyperlink r:id="rId32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5F5C1435">
                  <v:shape id="_x0000_i1045" type="#_x0000_t75" alt="" href="javascript: showSpec('_18_1_3ba019e_1443220011644_350533_9469');" style="width:11.4pt;height:11.4pt" o:button="t">
                    <v:imagedata r:id="rId307" r:href="rId321"/>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2"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46505FCD" w14:textId="77777777" w:rsidR="00C74C43" w:rsidRPr="007319C8" w:rsidRDefault="003D454B" w:rsidP="002403B1">
            <w:pPr>
              <w:shd w:val="clear" w:color="auto" w:fill="FFFFFF"/>
              <w:rPr>
                <w:rFonts w:ascii="Calibri" w:hAnsi="Calibri" w:cs="Arial"/>
                <w:b/>
                <w:color w:val="000000"/>
                <w:sz w:val="18"/>
                <w:szCs w:val="18"/>
              </w:rPr>
            </w:pPr>
            <w:hyperlink r:id="rId32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6A8027AB">
                  <v:shape id="_x0000_i1046" type="#_x0000_t75" alt="" href="javascript: showSpec('_18_2_62501eb_1460995359204_192818_10044');" style="width:11.4pt;height:11.4pt" o:button="t">
                    <v:imagedata r:id="rId324" r:href="rId325"/>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6"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14781730" w14:textId="77777777" w:rsidR="00C74C43" w:rsidRPr="007319C8" w:rsidRDefault="003D454B" w:rsidP="002403B1">
            <w:pPr>
              <w:shd w:val="clear" w:color="auto" w:fill="FFFFFF"/>
              <w:rPr>
                <w:rFonts w:ascii="Calibri" w:hAnsi="Calibri" w:cs="Arial"/>
                <w:b/>
                <w:color w:val="000000"/>
                <w:sz w:val="18"/>
                <w:szCs w:val="18"/>
              </w:rPr>
            </w:pPr>
            <w:hyperlink r:id="rId32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517EB2F9">
                  <v:shape id="_x0000_i1047" type="#_x0000_t75" alt="" href="javascript: showSpec('_18_2_62501eb_1460994890076_771677_10008');" style="width:11.4pt;height:11.4pt" o:button="t">
                    <v:imagedata r:id="rId324" r:href="rId328"/>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9"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5E1E4C80" w14:textId="77777777" w:rsidR="00C74C43" w:rsidRPr="007319C8" w:rsidRDefault="003D454B" w:rsidP="002403B1">
            <w:pPr>
              <w:shd w:val="clear" w:color="auto" w:fill="FFFFFF"/>
              <w:rPr>
                <w:rFonts w:ascii="Calibri" w:hAnsi="Calibri" w:cs="Arial"/>
                <w:b/>
                <w:color w:val="000000"/>
                <w:sz w:val="18"/>
                <w:szCs w:val="18"/>
              </w:rPr>
            </w:pPr>
            <w:hyperlink r:id="rId33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04A4CADC">
                  <v:shape id="_x0000_i1048" type="#_x0000_t75" alt="" href="javascript: showSpec('_18_2_62501eb_1458223017372_935546_8689');" style="width:11.4pt;height:11.4pt" o:button="t">
                    <v:imagedata r:id="rId311" r:href="rId331"/>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2"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4B69AFF4" w14:textId="77777777" w:rsidR="00C74C43" w:rsidRPr="007319C8" w:rsidRDefault="003D454B" w:rsidP="002403B1">
            <w:pPr>
              <w:shd w:val="clear" w:color="auto" w:fill="FFFFFF"/>
              <w:rPr>
                <w:rFonts w:ascii="Calibri" w:hAnsi="Calibri" w:cs="Arial"/>
                <w:b/>
                <w:color w:val="000000"/>
                <w:sz w:val="18"/>
                <w:szCs w:val="18"/>
              </w:rPr>
            </w:pPr>
            <w:hyperlink r:id="rId33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w:instrText>
              </w:r>
              <w:r>
                <w:rPr>
                  <w:rFonts w:ascii="Calibri" w:hAnsi="Calibri" w:cs="Arial"/>
                  <w:b/>
                  <w:color w:val="1863A1"/>
                  <w:sz w:val="18"/>
                  <w:szCs w:val="18"/>
                </w:rPr>
                <w:instrText>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41070994">
                  <v:shape id="_x0000_i1049" type="#_x0000_t75" alt="" href="javascript: showSpec('_18_2_62501eb_1455753045476_515237_8690');" style="width:11.4pt;height:11.4pt" o:button="t">
                    <v:imagedata r:id="rId307" r:href="rId334"/>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5"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308FFB3C" w14:textId="77777777" w:rsidR="00C74C43" w:rsidRPr="007319C8" w:rsidRDefault="003D454B" w:rsidP="002403B1">
            <w:pPr>
              <w:shd w:val="clear" w:color="auto" w:fill="FFFFFF"/>
              <w:rPr>
                <w:rFonts w:ascii="Calibri" w:eastAsia="Calibri" w:hAnsi="Calibri"/>
                <w:b/>
                <w:sz w:val="18"/>
                <w:szCs w:val="18"/>
              </w:rPr>
            </w:pPr>
            <w:hyperlink r:id="rId33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w:instrText>
              </w:r>
              <w:r>
                <w:rPr>
                  <w:rFonts w:ascii="Calibri" w:hAnsi="Calibri" w:cs="Arial"/>
                  <w:b/>
                  <w:color w:val="1863A1"/>
                  <w:sz w:val="18"/>
                  <w:szCs w:val="18"/>
                </w:rPr>
                <w:instrText>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46073A52">
                  <v:shape id="_x0000_i1050" type="#_x0000_t75" alt="" href="javascript: showSpec('_18_2_62501eb_1456175443094_775061_7515');" style="width:11.4pt;height:11.4pt" o:button="t">
                    <v:imagedata r:id="rId307" r:href="rId337"/>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8"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1EA5ED3D" w14:textId="77777777" w:rsidR="00C74C43" w:rsidRPr="007319C8" w:rsidRDefault="00C74C43" w:rsidP="002403B1">
            <w:pPr>
              <w:shd w:val="clear" w:color="auto" w:fill="FFFFFF"/>
              <w:rPr>
                <w:rFonts w:ascii="Calibri" w:eastAsia="Calibri" w:hAnsi="Calibri"/>
                <w:b/>
                <w:sz w:val="18"/>
                <w:szCs w:val="18"/>
              </w:rPr>
            </w:pPr>
          </w:p>
          <w:p w14:paraId="5E8AF8BA"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C787B6B" wp14:editId="75239E72">
                  <wp:extent cx="152400" cy="152400"/>
                  <wp:effectExtent l="0" t="0" r="0" b="0"/>
                  <wp:docPr id="6" name="Picture 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0"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474E0EC"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2826ECD" wp14:editId="10E1A430">
                  <wp:extent cx="152400" cy="152400"/>
                  <wp:effectExtent l="0" t="0" r="0" b="0"/>
                  <wp:docPr id="5" name="Picture 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3"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62E5800B"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B6486B3" wp14:editId="1A9062E3">
                  <wp:extent cx="152400" cy="152400"/>
                  <wp:effectExtent l="0" t="0" r="0" b="0"/>
                  <wp:docPr id="4" name="Picture 4" descr="http://www.threatrisk.org/spec/Threat%20Risk%20Model_files/icon_property_18_1_3ba019e_1443825854334_594716_27104.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4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5"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96E1CAF"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02E5A7C" wp14:editId="7D520D7A">
                  <wp:extent cx="152400" cy="152400"/>
                  <wp:effectExtent l="0" t="0" r="0" b="0"/>
                  <wp:docPr id="3" name="Picture 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7"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304F34A0" w14:textId="77777777" w:rsidR="00C74C43" w:rsidRPr="007319C8" w:rsidRDefault="00C74C43" w:rsidP="002403B1">
            <w:pPr>
              <w:spacing w:line="276" w:lineRule="auto"/>
              <w:rPr>
                <w:rFonts w:ascii="Calibri" w:eastAsia="Calibri" w:hAnsi="Calibri"/>
                <w:b/>
                <w:sz w:val="18"/>
                <w:szCs w:val="18"/>
              </w:rPr>
            </w:pPr>
          </w:p>
          <w:p w14:paraId="69A2A9CD" w14:textId="77777777" w:rsidR="00C74C43" w:rsidRPr="007319C8" w:rsidRDefault="003D454B" w:rsidP="002403B1">
            <w:pPr>
              <w:spacing w:line="276" w:lineRule="auto"/>
              <w:rPr>
                <w:rFonts w:ascii="Calibri" w:eastAsia="Calibri" w:hAnsi="Calibri" w:cs="Arial"/>
                <w:b/>
                <w:color w:val="000000"/>
                <w:sz w:val="18"/>
                <w:szCs w:val="18"/>
              </w:rPr>
            </w:pPr>
            <w:hyperlink r:id="rId348"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05908D9"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4FDBF7A2" wp14:editId="44B7D47F">
                  <wp:extent cx="152400" cy="152400"/>
                  <wp:effectExtent l="0" t="0" r="0" b="0"/>
                  <wp:docPr id="1" name="Picture 1" descr="http://www.threatrisk.org/spec/Threat%20Risk%20Model_files/icon_Class%20Diagram_18_1_3ba019e_1444405831426_950564_26396.jp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49"/>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0"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12B52B7A"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B5FF363" wp14:editId="0B090259">
                  <wp:extent cx="152400" cy="152400"/>
                  <wp:effectExtent l="0" t="0" r="0" b="0"/>
                  <wp:docPr id="11" name="Picture 11"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2"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4B51951A" w14:textId="76409DCF" w:rsidR="00C74C43" w:rsidRPr="007319C8" w:rsidRDefault="003D454B" w:rsidP="002403B1">
            <w:pPr>
              <w:rPr>
                <w:rFonts w:ascii="Calibri" w:eastAsia="Calibri" w:hAnsi="Calibri" w:cs="Arial"/>
                <w:b/>
                <w:color w:val="000000"/>
                <w:sz w:val="18"/>
                <w:szCs w:val="18"/>
              </w:rPr>
            </w:pPr>
            <w:r>
              <w:rPr>
                <w:noProof/>
              </w:rPr>
              <w:pict w14:anchorId="44EA941B">
                <v:line id="Straight Connector 12" o:spid="_x0000_s186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IQ4QEAALU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bs6ZBUM7OsQA&#10;qh8i2zhriUEXGAWJqdFjTQkbuw9pVnG2B//kxC+kWPEimC7op2fnLpj0nIZl58z85c68PEcmyFkt&#10;qvl8SQsSt1gB9S3RB4xfpDMsGQ3XyiZSoIbTE8ZUGurbk+S2bqe0zovVlo0EviwfEjSQvjoNkUzj&#10;aWK0PWegexKuiCFDotOqTekJCEN/3OjATkDi+bhbVJ+306MBWjl5lw9leRURQvzq2sldUcHJT71d&#10;YXKfL/BT01vAYcrJocQypWib6sus3+uMfxlN1tG1l3240U7ayGlXHSfxPb+T/fy3rf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uS5yEOEBAAC1AwAADgAAAAAAAAAAAAAAAAAuAgAAZHJzL2Uyb0RvYy54bWxQSwECLQAU&#10;AAYACAAAACEA1OJWBt4AAAAIAQAADwAAAAAAAAAAAAAAAAA7BAAAZHJzL2Rvd25yZXYueG1sUEsF&#10;BgAAAAAEAAQA8wAAAEYFAAAAAA==&#10;" strokecolor="#4a7ebb" strokeweight="1.5pt">
                  <o:lock v:ext="edit" shapetype="f"/>
                </v:line>
              </w:pict>
            </w:r>
          </w:p>
          <w:p w14:paraId="13D1DF9D" w14:textId="77777777" w:rsidR="00C74C43" w:rsidRPr="007319C8" w:rsidRDefault="003D454B"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353"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Model_files/icon_package_1415545023.jpg"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Model_files/icon_package_141554</w:instrText>
              </w:r>
              <w:r>
                <w:rPr>
                  <w:rFonts w:ascii="Calibri" w:hAnsi="Calibri" w:cs="Arial"/>
                  <w:b/>
                  <w:color w:val="1863A1"/>
                  <w:sz w:val="18"/>
                  <w:szCs w:val="22"/>
                </w:rPr>
                <w:instrText>5023.jpg"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1E55478A">
                  <v:shape id="_x0000_i1051" type="#_x0000_t75" alt="" href="javascript: showSpec('_17_0_5_1_3ba019e_1407960318412_69485_4170');" style="width:11.4pt;height:11.4pt" o:button="t">
                    <v:imagedata r:id="rId354" r:href="rId355"/>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56"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757C435A" w14:textId="77777777" w:rsidR="00C74C43" w:rsidRPr="007319C8" w:rsidRDefault="003D454B" w:rsidP="002403B1">
            <w:pPr>
              <w:shd w:val="clear" w:color="auto" w:fill="FFFFFF"/>
              <w:rPr>
                <w:rFonts w:ascii="Calibri" w:hAnsi="Calibri" w:cs="Arial"/>
                <w:b/>
                <w:color w:val="000000"/>
                <w:sz w:val="18"/>
                <w:szCs w:val="22"/>
              </w:rPr>
            </w:pPr>
            <w:hyperlink r:id="rId35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 Diagram_1633981689.jpg"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 Diagram_1633981689.jpg"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48A63440">
                  <v:shape id="_x0000_i1052" type="#_x0000_t75" alt="" href="javascript: showSpec('_17_0_5_1_3ba019e_1407960337744_968303_4171');" style="width:11.4pt;height:11.4pt" o:button="t">
                    <v:imagedata r:id="rId358" r:href="rId359"/>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0"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3B30D22D" w14:textId="77777777" w:rsidR="00C74C43" w:rsidRPr="007319C8" w:rsidRDefault="003D454B" w:rsidP="002403B1">
            <w:pPr>
              <w:shd w:val="clear" w:color="auto" w:fill="FFFFFF"/>
              <w:rPr>
                <w:rFonts w:ascii="Calibri" w:hAnsi="Calibri" w:cs="Arial"/>
                <w:b/>
                <w:color w:val="000000"/>
                <w:sz w:val="18"/>
                <w:szCs w:val="22"/>
              </w:rPr>
            </w:pPr>
            <w:hyperlink r:id="rId361"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w:instrText>
              </w:r>
              <w:r>
                <w:rPr>
                  <w:rFonts w:ascii="Calibri" w:hAnsi="Calibri" w:cs="Arial"/>
                  <w:b/>
                  <w:color w:val="1863A1"/>
                  <w:sz w:val="18"/>
                  <w:szCs w:val="22"/>
                </w:rPr>
                <w:instrText>/threatrisk.org/spec/Threat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2B2F6127">
                  <v:shape id="_x0000_i1053" type="#_x0000_t75" alt="" href="javascript: showSpec('_18_2_62501eb_1461269570989_330366_4856');" style="width:11.4pt;height:11.4pt" o:button="t">
                    <v:imagedata r:id="rId362" r:href="rId363"/>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4"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5AFBD333" w14:textId="77777777" w:rsidR="00C74C43" w:rsidRPr="007319C8" w:rsidRDefault="003D454B" w:rsidP="002403B1">
            <w:pPr>
              <w:shd w:val="clear" w:color="auto" w:fill="FFFFFF"/>
              <w:rPr>
                <w:rFonts w:ascii="Calibri" w:hAnsi="Calibri" w:cs="Arial"/>
                <w:b/>
                <w:color w:val="000000"/>
                <w:sz w:val="18"/>
                <w:szCs w:val="22"/>
              </w:rPr>
            </w:pPr>
            <w:hyperlink r:id="rId36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w:instrText>
              </w:r>
              <w:r>
                <w:rPr>
                  <w:rFonts w:ascii="Calibri" w:hAnsi="Calibri" w:cs="Arial"/>
                  <w:b/>
                  <w:color w:val="1863A1"/>
                  <w:sz w:val="18"/>
                  <w:szCs w:val="22"/>
                </w:rPr>
                <w:instrText>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53AEF034">
                  <v:shape id="_x0000_i1054" type="#_x0000_t75" alt="" href="javascript: showSpec('_18_2_62501eb_1461269570989_206434_4858');" style="width:11.4pt;height:11.4pt" o:button="t">
                    <v:imagedata r:id="rId362" r:href="rId366"/>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7"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09E236FA" w14:textId="77777777" w:rsidR="00C74C43" w:rsidRPr="007319C8" w:rsidRDefault="003D454B" w:rsidP="002403B1">
            <w:pPr>
              <w:rPr>
                <w:rFonts w:ascii="Calibri" w:eastAsia="Calibri" w:hAnsi="Calibri" w:cs="Arial"/>
                <w:b/>
                <w:color w:val="000000"/>
                <w:sz w:val="14"/>
                <w:szCs w:val="18"/>
              </w:rPr>
            </w:pPr>
            <w:hyperlink r:id="rId36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Model_files/icon_class_1907467420.jpg"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Model_files/icon_class_1907467420.jpg"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7941EF53">
                  <v:shape id="_x0000_i1055" type="#_x0000_t75" alt="" href="javascript: showSpec('_18_1_3ba019e_1431628997747_205015_17989');" style="width:11.4pt;height:11.4pt" o:button="t">
                    <v:imagedata r:id="rId311" r:href="rId369"/>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70"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4663DA6E" w14:textId="77777777" w:rsidR="00C74C43" w:rsidRPr="007319C8" w:rsidRDefault="00C74C43" w:rsidP="002403B1">
            <w:pPr>
              <w:rPr>
                <w:rFonts w:ascii="Arial" w:hAnsi="Arial" w:cs="Arial"/>
                <w:b/>
                <w:color w:val="555555"/>
              </w:rPr>
            </w:pPr>
          </w:p>
        </w:tc>
        <w:tc>
          <w:tcPr>
            <w:tcW w:w="3321" w:type="dxa"/>
          </w:tcPr>
          <w:p w14:paraId="7FBF7DFB" w14:textId="77777777" w:rsidR="00C74C43" w:rsidRPr="007319C8" w:rsidRDefault="00C74C43" w:rsidP="002403B1">
            <w:pPr>
              <w:rPr>
                <w:rFonts w:asciiTheme="minorHAnsi" w:hAnsiTheme="minorHAnsi" w:cs="Arial"/>
                <w:b/>
                <w:color w:val="000000"/>
                <w:sz w:val="18"/>
                <w:szCs w:val="22"/>
              </w:rPr>
            </w:pPr>
            <w:r w:rsidRPr="007319C8">
              <w:rPr>
                <w:rFonts w:asciiTheme="minorHAnsi" w:hAnsiTheme="minorHAnsi" w:cs="Arial"/>
                <w:b/>
                <w:color w:val="000000"/>
                <w:sz w:val="18"/>
                <w:szCs w:val="22"/>
              </w:rPr>
              <w:t>The “</w:t>
            </w:r>
            <w:r w:rsidRPr="007319C8">
              <w:rPr>
                <w:rFonts w:asciiTheme="minorHAnsi" w:hAnsiTheme="minorHAnsi" w:cs="Arial"/>
                <w:b/>
                <w:color w:val="000000"/>
                <w:sz w:val="18"/>
                <w:szCs w:val="22"/>
                <w:u w:val="single"/>
              </w:rPr>
              <w:t>Provides Access to</w:t>
            </w:r>
            <w:r w:rsidRPr="007319C8">
              <w:rPr>
                <w:rFonts w:asciiTheme="minorHAnsi" w:hAnsiTheme="minorHAnsi" w:cs="Arial"/>
                <w:b/>
                <w:color w:val="000000"/>
                <w:sz w:val="18"/>
                <w:szCs w:val="22"/>
              </w:rPr>
              <w:t>” property, and association entities, in relationship to “</w:t>
            </w:r>
            <w:r w:rsidRPr="007319C8">
              <w:rPr>
                <w:rFonts w:asciiTheme="minorHAnsi" w:hAnsiTheme="minorHAnsi" w:cs="Arial"/>
                <w:b/>
                <w:color w:val="000000"/>
                <w:sz w:val="18"/>
                <w:szCs w:val="22"/>
                <w:u w:val="single"/>
              </w:rPr>
              <w:t>Access Control</w:t>
            </w:r>
            <w:r w:rsidRPr="007319C8">
              <w:rPr>
                <w:rFonts w:asciiTheme="minorHAnsi" w:hAnsiTheme="minorHAnsi" w:cs="Arial"/>
                <w:b/>
                <w:color w:val="000000"/>
                <w:sz w:val="18"/>
                <w:szCs w:val="22"/>
              </w:rPr>
              <w:t xml:space="preserve">” family is exploited as the </w:t>
            </w:r>
            <w:r w:rsidRPr="007319C8">
              <w:rPr>
                <w:rFonts w:asciiTheme="minorHAnsi" w:hAnsiTheme="minorHAnsi" w:cs="Arial"/>
                <w:b/>
                <w:i/>
                <w:color w:val="000000"/>
                <w:sz w:val="18"/>
                <w:szCs w:val="22"/>
              </w:rPr>
              <w:t>capability</w:t>
            </w:r>
            <w:r w:rsidRPr="007319C8">
              <w:rPr>
                <w:rFonts w:asciiTheme="minorHAnsi" w:hAnsiTheme="minorHAnsi" w:cs="Arial"/>
                <w:b/>
                <w:color w:val="000000"/>
                <w:sz w:val="18"/>
                <w:szCs w:val="22"/>
              </w:rPr>
              <w:t xml:space="preserve"> of an actor.  As defined within the conceptual Ontology of the Threat and Risk Model.  Further, the Access Control (s) family of controls can now be described with specificity of ownership i.e.,  associations, identifiers, points of entry, complexity and vectors reflecting scores, as well as failures to entities.  Other areas of the model shared include Control Authority, Security level, Asserting Policy, and Process Package and Plans.  </w:t>
            </w:r>
          </w:p>
        </w:tc>
      </w:tr>
    </w:tbl>
    <w:p w14:paraId="6F63563A" w14:textId="4F16B0CC" w:rsidR="00C74C43" w:rsidRPr="007319C8" w:rsidRDefault="003D454B" w:rsidP="00C74C43">
      <w:pPr>
        <w:rPr>
          <w:rFonts w:ascii="Arial" w:hAnsi="Arial" w:cs="Arial"/>
          <w:b/>
          <w:color w:val="555555"/>
        </w:rPr>
      </w:pPr>
      <w:r>
        <w:rPr>
          <w:noProof/>
        </w:rPr>
        <w:pict w14:anchorId="53FA9443">
          <v:line id="Straight Connector 13" o:spid="_x0000_s1865"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5pt,-227.95pt" to="310.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I74QEAALU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" strokecolor="#4a7ebb" strokeweight="1.5pt">
            <o:lock v:ext="edit" shapetype="f"/>
          </v:line>
        </w:pict>
      </w:r>
      <w:r>
        <w:rPr>
          <w:noProof/>
        </w:rPr>
        <w:pict w14:anchorId="5A7C6B0F">
          <v:line id="Straight Connector 154" o:spid="_x0000_s1864"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8.3pt,-328.05pt" to="31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" strokecolor="#4a7ebb" strokeweight="1.5pt">
            <o:lock v:ext="edit" shapetype="f"/>
          </v:line>
        </w:pict>
      </w:r>
    </w:p>
    <w:p w14:paraId="50EFDFFD" w14:textId="77777777" w:rsidR="00C74C43" w:rsidRPr="007319C8" w:rsidRDefault="00C74C43" w:rsidP="00C74C43">
      <w:pPr>
        <w:rPr>
          <w:rFonts w:ascii="Arial" w:hAnsi="Arial" w:cs="Arial"/>
          <w:b/>
          <w:color w:val="555555"/>
        </w:rPr>
      </w:pPr>
      <w:r w:rsidRPr="007319C8">
        <w:rPr>
          <w:b/>
        </w:rPr>
        <w:t>Study of Information Architecture</w:t>
      </w:r>
    </w:p>
    <w:p w14:paraId="1D70BC90" w14:textId="77777777" w:rsidR="00C74C43" w:rsidRPr="007319C8" w:rsidRDefault="00C74C43" w:rsidP="008C7C30">
      <w:pPr>
        <w:pStyle w:val="BodyText"/>
      </w:pPr>
      <w:r w:rsidRPr="007319C8">
        <w:t>This section links the top-level of the 800-53 family of controls to specific subject areas of the threat and risk model.  Providing vendor and business consumers with the ability to define threats and risk through the lens of information architecture data model.  Unlike non-specific models, this provides a variety of enhanced reporting capabilities within and across communities, i.e., Law Enforcement, Cybersecurity, Defense and others.  In this way, the threat and risk model enables the integration of information security and privacy concerns into organizational processes including data modeling, analytics and reporting across a myriad of platforms and communities of interest.  Ultimately, successful use of this may expose the development of the entire threat and risk field of study, for modern uses in information architecture.</w:t>
      </w:r>
    </w:p>
    <w:p w14:paraId="08FE9704" w14:textId="77777777" w:rsidR="00C74C43" w:rsidRPr="007319C8" w:rsidRDefault="00C74C43" w:rsidP="00C74C43">
      <w:pPr>
        <w:rPr>
          <w:b/>
        </w:rPr>
      </w:pPr>
      <w:r w:rsidRPr="002D5062">
        <w:t>The following table describes how the threat and risk model facilitates the NIST 800-53 controls.</w:t>
      </w:r>
    </w:p>
    <w:tbl>
      <w:tblPr>
        <w:tblW w:w="10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18"/>
        <w:gridCol w:w="3020"/>
        <w:gridCol w:w="3226"/>
      </w:tblGrid>
      <w:tr w:rsidR="00C74C43" w:rsidRPr="007319C8" w14:paraId="50E5697A" w14:textId="77777777" w:rsidTr="002403B1">
        <w:trPr>
          <w:trHeight w:val="350"/>
        </w:trPr>
        <w:tc>
          <w:tcPr>
            <w:tcW w:w="4018" w:type="dxa"/>
            <w:shd w:val="clear" w:color="auto" w:fill="000000"/>
            <w:vAlign w:val="center"/>
          </w:tcPr>
          <w:p w14:paraId="29F4187F"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800.53 r4 Control Area/Definition</w:t>
            </w:r>
          </w:p>
        </w:tc>
        <w:tc>
          <w:tcPr>
            <w:tcW w:w="3020" w:type="dxa"/>
            <w:shd w:val="clear" w:color="auto" w:fill="000000"/>
            <w:vAlign w:val="center"/>
          </w:tcPr>
          <w:p w14:paraId="145C81C7"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Threat and Risk Model</w:t>
            </w:r>
          </w:p>
        </w:tc>
        <w:tc>
          <w:tcPr>
            <w:tcW w:w="3226" w:type="dxa"/>
            <w:shd w:val="clear" w:color="auto" w:fill="000000"/>
            <w:vAlign w:val="center"/>
          </w:tcPr>
          <w:p w14:paraId="3BEB6744"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Explanations and Association</w:t>
            </w:r>
          </w:p>
        </w:tc>
      </w:tr>
      <w:tr w:rsidR="00C74C43" w:rsidRPr="007319C8" w14:paraId="4ED56C8E" w14:textId="77777777" w:rsidTr="002403B1">
        <w:tc>
          <w:tcPr>
            <w:tcW w:w="4018" w:type="dxa"/>
            <w:shd w:val="clear" w:color="auto" w:fill="auto"/>
          </w:tcPr>
          <w:p w14:paraId="0C0C5BFE"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color w:val="4F81BD"/>
                <w:sz w:val="18"/>
                <w:szCs w:val="18"/>
              </w:rPr>
              <w:t xml:space="preserve">Access Control </w:t>
            </w:r>
            <w:r w:rsidRPr="007319C8">
              <w:rPr>
                <w:rFonts w:asciiTheme="minorHAnsi" w:eastAsia="Calibri" w:hAnsiTheme="minorHAnsi"/>
                <w:b/>
                <w:sz w:val="18"/>
                <w:szCs w:val="18"/>
              </w:rPr>
              <w:t>(</w:t>
            </w:r>
            <w:r w:rsidRPr="007319C8">
              <w:rPr>
                <w:rFonts w:asciiTheme="minorHAnsi" w:eastAsia="Calibri" w:hAnsiTheme="minorHAnsi"/>
                <w:b/>
                <w:bCs/>
                <w:sz w:val="18"/>
                <w:szCs w:val="18"/>
              </w:rPr>
              <w:t>AC)</w:t>
            </w:r>
          </w:p>
          <w:p w14:paraId="5131DD9D"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ACCESS CONTROL POLICY AND PROCEDURES </w:t>
            </w:r>
          </w:p>
          <w:p w14:paraId="010FAEA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u w:val="single"/>
              </w:rPr>
              <w:t>Control</w:t>
            </w:r>
            <w:r w:rsidRPr="007319C8">
              <w:rPr>
                <w:rFonts w:asciiTheme="minorHAnsi" w:eastAsia="Calibri" w:hAnsiTheme="minorHAnsi"/>
                <w:b/>
                <w:bCs/>
                <w:sz w:val="18"/>
                <w:szCs w:val="18"/>
              </w:rPr>
              <w:t xml:space="preserve">: The organization: </w:t>
            </w:r>
          </w:p>
          <w:p w14:paraId="51ACBFC5"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a. Develops, documents, and disseminates to [</w:t>
            </w:r>
            <w:r w:rsidRPr="007319C8">
              <w:rPr>
                <w:rFonts w:asciiTheme="minorHAnsi" w:eastAsia="Calibri" w:hAnsiTheme="minorHAnsi"/>
                <w:b/>
                <w:bCs/>
                <w:i/>
                <w:iCs/>
                <w:sz w:val="18"/>
                <w:szCs w:val="18"/>
              </w:rPr>
              <w:t>Assignment: organization-defined personnel or roles</w:t>
            </w:r>
            <w:r w:rsidRPr="007319C8">
              <w:rPr>
                <w:rFonts w:asciiTheme="minorHAnsi" w:eastAsia="Calibri" w:hAnsiTheme="minorHAnsi"/>
                <w:b/>
                <w:bCs/>
                <w:sz w:val="18"/>
                <w:szCs w:val="18"/>
              </w:rPr>
              <w:t xml:space="preserve">]: </w:t>
            </w:r>
          </w:p>
          <w:p w14:paraId="6B45C6C0"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1. An access control policy that addresses purpose, scope, roles, responsibilities, management commitment, coordination among organizational entities, and compliance; and </w:t>
            </w:r>
          </w:p>
          <w:p w14:paraId="6EE6A56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2. Procedures to facilitate the implementation of the access control policy and associated access controls; and b. Reviews and updates the current: </w:t>
            </w:r>
          </w:p>
          <w:p w14:paraId="2164C27B" w14:textId="77777777" w:rsidR="00C74C43" w:rsidRPr="007319C8" w:rsidRDefault="00C74C43" w:rsidP="002403B1">
            <w:pPr>
              <w:rPr>
                <w:rFonts w:asciiTheme="minorHAnsi" w:eastAsia="Calibri" w:hAnsiTheme="minorHAnsi"/>
                <w:b/>
                <w:bCs/>
                <w:sz w:val="18"/>
                <w:szCs w:val="18"/>
              </w:rPr>
            </w:pPr>
          </w:p>
          <w:p w14:paraId="31859C9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1. Access control policy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and </w:t>
            </w:r>
          </w:p>
          <w:p w14:paraId="6DD5E1C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2. Access control procedures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w:t>
            </w:r>
          </w:p>
          <w:p w14:paraId="4143E969"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bCs/>
                <w:sz w:val="18"/>
                <w:szCs w:val="18"/>
              </w:rPr>
              <w:t xml:space="preserve"> </w:t>
            </w:r>
          </w:p>
        </w:tc>
        <w:tc>
          <w:tcPr>
            <w:tcW w:w="3020" w:type="dxa"/>
            <w:shd w:val="clear" w:color="auto" w:fill="auto"/>
          </w:tcPr>
          <w:p w14:paraId="655E31B1" w14:textId="77777777" w:rsidR="00C74C43" w:rsidRPr="007319C8" w:rsidRDefault="00C74C43" w:rsidP="002403B1">
            <w:pPr>
              <w:spacing w:after="0"/>
              <w:rPr>
                <w:rFonts w:asciiTheme="minorHAnsi" w:eastAsia="Calibri" w:hAnsiTheme="minorHAnsi"/>
                <w:b/>
                <w:sz w:val="18"/>
                <w:szCs w:val="18"/>
              </w:rPr>
            </w:pPr>
          </w:p>
          <w:p w14:paraId="69A5374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8E4DBD5" wp14:editId="1ED24BD4">
                  <wp:extent cx="152400" cy="152400"/>
                  <wp:effectExtent l="0" t="0" r="0" b="0"/>
                  <wp:docPr id="506" name="Picture 506"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1"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02459E4C"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4B3C881" wp14:editId="001FB118">
                  <wp:extent cx="152400" cy="152400"/>
                  <wp:effectExtent l="0" t="0" r="0" b="0"/>
                  <wp:docPr id="505" name="Picture 505"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2"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43D6696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AD989FC" wp14:editId="668F5F17">
                  <wp:extent cx="152400" cy="152400"/>
                  <wp:effectExtent l="0" t="0" r="0" b="0"/>
                  <wp:docPr id="504" name="Picture 504" descr="http://www.threatrisk.org/spec/Threat%20Risk%20Model_files/icon_class_18_1_3ba019e_1444854875150_16436_31006.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3"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39588AF"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53FD5B7" wp14:editId="1CF69796">
                  <wp:extent cx="152400" cy="152400"/>
                  <wp:effectExtent l="0" t="0" r="0" b="0"/>
                  <wp:docPr id="503" name="Picture 503" descr="http://www.threatrisk.org/spec/Threat%20Risk%20Model_files/icon_property_18_1_3ba019e_1444859569693_533016_32212.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property_18_1_3ba019e_1444859569693_533016_32212.jpg">
                            <a:hlinkClick r:id="rId30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4"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6AA94EE7" w14:textId="0212857C" w:rsidR="00C74C43" w:rsidRPr="007319C8" w:rsidRDefault="003D454B" w:rsidP="002403B1">
            <w:pPr>
              <w:spacing w:line="276" w:lineRule="auto"/>
              <w:rPr>
                <w:rFonts w:ascii="Calibri" w:eastAsia="Calibri" w:hAnsi="Calibri" w:cs="Arial"/>
                <w:b/>
                <w:color w:val="000000"/>
                <w:sz w:val="18"/>
                <w:szCs w:val="18"/>
              </w:rPr>
            </w:pPr>
            <w:r>
              <w:rPr>
                <w:noProof/>
              </w:rPr>
              <w:pict w14:anchorId="3B8540C4">
                <v:line id="Straight Connector 65" o:spid="_x0000_s1863"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cU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fMa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d0lxTiAQAAtQMAAA4AAAAAAAAAAAAAAAAALgIAAGRycy9lMm9Eb2MueG1sUEsBAi0A&#10;FAAGAAgAAAAhAGriE6jeAAAACAEAAA8AAAAAAAAAAAAAAAAAPAQAAGRycy9kb3ducmV2LnhtbFBL&#10;BQYAAAAABAAEAPMAAABHBQAAAAA=&#10;" strokecolor="#4a7ebb" strokeweight="1.5pt">
                  <o:lock v:ext="edit" shapetype="f"/>
                </v:line>
              </w:pict>
            </w:r>
          </w:p>
          <w:p w14:paraId="7C44EFFF" w14:textId="77777777" w:rsidR="00C74C43" w:rsidRPr="007319C8" w:rsidRDefault="003D454B"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7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Model_files/icon_property_1853627376.jpg"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Model_files/icon_property_1853627376.jpg"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71874DB1">
                  <v:shape id="_x0000_i1056" type="#_x0000_t75" alt="" href="javascript: showSpec('_18_0_2_3ba019e_1423848758806_896185_5919');" style="width:11.4pt;height:11.4pt" o:button="t">
                    <v:imagedata r:id="rId303" r:href="rId376"/>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77"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BB8020B" w14:textId="77777777" w:rsidR="00C74C43" w:rsidRPr="007319C8" w:rsidRDefault="003D454B" w:rsidP="002403B1">
            <w:pPr>
              <w:shd w:val="clear" w:color="auto" w:fill="FFFFFF"/>
              <w:rPr>
                <w:rFonts w:ascii="Calibri" w:hAnsi="Calibri" w:cs="Arial"/>
                <w:b/>
                <w:color w:val="000000"/>
                <w:sz w:val="18"/>
                <w:szCs w:val="18"/>
              </w:rPr>
            </w:pPr>
            <w:hyperlink r:id="rId378"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6EBC79F5">
                  <v:shape id="_x0000_i1057" type="#_x0000_t75" alt="" href="javascript: showSpec('_18_0_2_3ba019e_1423848758804_10086_5918');" style="width:11.4pt;height:11.4pt" o:button="t">
                    <v:imagedata r:id="rId307" r:href="rId379"/>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0"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D335C4D" w14:textId="77777777" w:rsidR="00C74C43" w:rsidRPr="007319C8" w:rsidRDefault="003D454B" w:rsidP="002403B1">
            <w:pPr>
              <w:shd w:val="clear" w:color="auto" w:fill="FFFFFF"/>
              <w:rPr>
                <w:rFonts w:ascii="Calibri" w:hAnsi="Calibri" w:cs="Arial"/>
                <w:b/>
                <w:color w:val="000000"/>
                <w:sz w:val="18"/>
                <w:szCs w:val="18"/>
              </w:rPr>
            </w:pPr>
            <w:hyperlink r:id="rId38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4F9F932E">
                  <v:shape id="_x0000_i1058" type="#_x0000_t75" alt="" href="javascript: showSpec('_18_1_3ba019e_1445379115924_538758_31530');" style="width:11.4pt;height:11.4pt" o:button="t">
                    <v:imagedata r:id="rId311" r:href="rId382"/>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3"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1668DD00" w14:textId="77777777" w:rsidR="00C74C43" w:rsidRPr="007319C8" w:rsidRDefault="003D454B" w:rsidP="002403B1">
            <w:pPr>
              <w:shd w:val="clear" w:color="auto" w:fill="FFFFFF"/>
              <w:rPr>
                <w:rFonts w:ascii="Calibri" w:hAnsi="Calibri" w:cs="Arial"/>
                <w:b/>
                <w:color w:val="000000"/>
                <w:sz w:val="18"/>
                <w:szCs w:val="18"/>
              </w:rPr>
            </w:pPr>
            <w:hyperlink r:id="rId38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37DE2A32">
                  <v:shape id="_x0000_i1059" type="#_x0000_t75" alt="" href="javascript: showSpec('_18_1_3ba019e_1426032490067_111530_6698');" style="width:11.4pt;height:11.4pt" o:button="t">
                    <v:imagedata r:id="rId311" r:href="rId385"/>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6"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4FF31979" w14:textId="77777777" w:rsidR="00C74C43" w:rsidRPr="007319C8" w:rsidRDefault="003D454B" w:rsidP="002403B1">
            <w:pPr>
              <w:shd w:val="clear" w:color="auto" w:fill="FFFFFF"/>
              <w:rPr>
                <w:rFonts w:ascii="Calibri" w:hAnsi="Calibri" w:cs="Arial"/>
                <w:b/>
                <w:color w:val="000000"/>
                <w:sz w:val="18"/>
                <w:szCs w:val="18"/>
              </w:rPr>
            </w:pPr>
            <w:hyperlink r:id="rId38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61059BE0">
                  <v:shape id="_x0000_i1060" type="#_x0000_t75" alt="" href="javascript: showSpec('_18_1_3ba019e_1443219962548_952937_9436');" style="width:11.4pt;height:11.4pt" o:button="t">
                    <v:imagedata r:id="rId307" r:href="rId388"/>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9"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3C2513F2" w14:textId="77777777" w:rsidR="00C74C43" w:rsidRPr="007319C8" w:rsidRDefault="003D454B" w:rsidP="002403B1">
            <w:pPr>
              <w:shd w:val="clear" w:color="auto" w:fill="FFFFFF"/>
              <w:rPr>
                <w:rFonts w:ascii="Calibri" w:hAnsi="Calibri" w:cs="Arial"/>
                <w:b/>
                <w:color w:val="000000"/>
                <w:sz w:val="18"/>
                <w:szCs w:val="18"/>
              </w:rPr>
            </w:pPr>
            <w:hyperlink r:id="rId39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2F39C6CE">
                  <v:shape id="_x0000_i1061" type="#_x0000_t75" alt="" href="javascript: showSpec('_18_1_3ba019e_1443220011644_350533_9469');" style="width:11.4pt;height:11.4pt" o:button="t">
                    <v:imagedata r:id="rId307" r:href="rId391"/>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2"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757AEE59" w14:textId="77777777" w:rsidR="00C74C43" w:rsidRPr="007319C8" w:rsidRDefault="003D454B" w:rsidP="002403B1">
            <w:pPr>
              <w:shd w:val="clear" w:color="auto" w:fill="FFFFFF"/>
              <w:rPr>
                <w:rFonts w:ascii="Calibri" w:hAnsi="Calibri" w:cs="Arial"/>
                <w:b/>
                <w:color w:val="000000"/>
                <w:sz w:val="18"/>
                <w:szCs w:val="18"/>
              </w:rPr>
            </w:pPr>
            <w:hyperlink r:id="rId39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568C8BED">
                  <v:shape id="_x0000_i1062" type="#_x0000_t75" alt="" href="javascript: showSpec('_18_2_62501eb_1460995359204_192818_10044');" style="width:11.4pt;height:11.4pt" o:button="t">
                    <v:imagedata r:id="rId324" r:href="rId394"/>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5"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0816B875" w14:textId="77777777" w:rsidR="00C74C43" w:rsidRPr="007319C8" w:rsidRDefault="003D454B" w:rsidP="002403B1">
            <w:pPr>
              <w:shd w:val="clear" w:color="auto" w:fill="FFFFFF"/>
              <w:rPr>
                <w:rFonts w:ascii="Calibri" w:hAnsi="Calibri" w:cs="Arial"/>
                <w:b/>
                <w:color w:val="000000"/>
                <w:sz w:val="18"/>
                <w:szCs w:val="18"/>
              </w:rPr>
            </w:pPr>
            <w:hyperlink r:id="rId39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Model_files/icon_enumeration_1800605369.jpg"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68E0DAB0">
                  <v:shape id="_x0000_i1063" type="#_x0000_t75" alt="" href="javascript: showSpec('_18_2_62501eb_1460994890076_771677_10008');" style="width:11.4pt;height:11.4pt" o:button="t">
                    <v:imagedata r:id="rId324" r:href="rId397"/>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8"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6AAF182C" w14:textId="77777777" w:rsidR="00C74C43" w:rsidRPr="007319C8" w:rsidRDefault="003D454B" w:rsidP="002403B1">
            <w:pPr>
              <w:shd w:val="clear" w:color="auto" w:fill="FFFFFF"/>
              <w:rPr>
                <w:rFonts w:ascii="Calibri" w:hAnsi="Calibri" w:cs="Arial"/>
                <w:b/>
                <w:color w:val="000000"/>
                <w:sz w:val="18"/>
                <w:szCs w:val="18"/>
              </w:rPr>
            </w:pPr>
            <w:hyperlink r:id="rId39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"http://threatrisk.org/spec/Threat Risk Model_files/icon_class_1907467420.jpg"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153278BE">
                  <v:shape id="_x0000_i1064" type="#_x0000_t75" alt="" href="javascript: showSpec('_18_2_62501eb_1458223017372_935546_8689');" style="width:11.4pt;height:11.4pt" o:button="t">
                    <v:imagedata r:id="rId311" r:href="rId400"/>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1"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5A3F4E9D" w14:textId="77777777" w:rsidR="00C74C43" w:rsidRPr="007319C8" w:rsidRDefault="003D454B" w:rsidP="002403B1">
            <w:pPr>
              <w:shd w:val="clear" w:color="auto" w:fill="FFFFFF"/>
              <w:rPr>
                <w:rFonts w:ascii="Calibri" w:hAnsi="Calibri" w:cs="Arial"/>
                <w:b/>
                <w:color w:val="000000"/>
                <w:sz w:val="18"/>
                <w:szCs w:val="18"/>
              </w:rPr>
            </w:pPr>
            <w:hyperlink r:id="rId40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w:instrText>
              </w:r>
              <w:r>
                <w:rPr>
                  <w:rFonts w:ascii="Calibri" w:hAnsi="Calibri" w:cs="Arial"/>
                  <w:b/>
                  <w:color w:val="1863A1"/>
                  <w:sz w:val="18"/>
                  <w:szCs w:val="18"/>
                </w:rPr>
                <w:instrText>isk.org/spec/Threat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4C4ECC97">
                  <v:shape id="_x0000_i1065" type="#_x0000_t75" alt="" href="javascript: showSpec('_18_2_62501eb_1455753045476_515237_8690');" style="width:11.4pt;height:11.4pt" o:button="t">
                    <v:imagedata r:id="rId307" r:href="rId403"/>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4"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49B7B5D3" w14:textId="77777777" w:rsidR="00C74C43" w:rsidRPr="007319C8" w:rsidRDefault="003D454B" w:rsidP="002403B1">
            <w:pPr>
              <w:shd w:val="clear" w:color="auto" w:fill="FFFFFF"/>
              <w:rPr>
                <w:rFonts w:ascii="Calibri" w:eastAsia="Calibri" w:hAnsi="Calibri"/>
                <w:b/>
                <w:sz w:val="18"/>
                <w:szCs w:val="18"/>
              </w:rPr>
            </w:pPr>
            <w:hyperlink r:id="rId40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w:instrText>
              </w:r>
              <w:r>
                <w:rPr>
                  <w:rFonts w:ascii="Calibri" w:hAnsi="Calibri" w:cs="Arial"/>
                  <w:b/>
                  <w:color w:val="1863A1"/>
                  <w:sz w:val="18"/>
                  <w:szCs w:val="18"/>
                </w:rPr>
                <w:instrText>INCLUDEPICTURE  "http://threatrisk.org/spec/Thr</w:instrText>
              </w:r>
              <w:r>
                <w:rPr>
                  <w:rFonts w:ascii="Calibri" w:hAnsi="Calibri" w:cs="Arial"/>
                  <w:b/>
                  <w:color w:val="1863A1"/>
                  <w:sz w:val="18"/>
                  <w:szCs w:val="18"/>
                </w:rPr>
                <w:instrText>eat Risk Model_files/icon_association_947687147.jpg" \* MERGEFORMATINET</w:instrText>
              </w:r>
              <w:r>
                <w:rPr>
                  <w:rFonts w:ascii="Calibri" w:hAnsi="Calibri" w:cs="Arial"/>
                  <w:b/>
                  <w:color w:val="1863A1"/>
                  <w:sz w:val="18"/>
                  <w:szCs w:val="18"/>
                </w:rPr>
                <w:instrText xml:space="preserve"> </w:instrText>
              </w:r>
              <w:r>
                <w:rPr>
                  <w:rFonts w:ascii="Calibri" w:hAnsi="Calibri" w:cs="Arial"/>
                  <w:b/>
                  <w:color w:val="1863A1"/>
                  <w:sz w:val="18"/>
                  <w:szCs w:val="18"/>
                </w:rPr>
                <w:fldChar w:fldCharType="separate"/>
              </w:r>
              <w:r w:rsidR="008D50EE">
                <w:rPr>
                  <w:rFonts w:ascii="Calibri" w:hAnsi="Calibri" w:cs="Arial"/>
                  <w:b/>
                  <w:color w:val="1863A1"/>
                  <w:sz w:val="18"/>
                  <w:szCs w:val="18"/>
                </w:rPr>
                <w:pict w14:anchorId="060BA635">
                  <v:shape id="_x0000_i1066" type="#_x0000_t75" alt="" href="javascript: showSpec('_18_2_62501eb_1456175443094_775061_7515');" style="width:11.4pt;height:11.4pt" o:button="t">
                    <v:imagedata r:id="rId307" r:href="rId406"/>
                  </v:shape>
                </w:pict>
              </w:r>
              <w:r>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7"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27C742DC" w14:textId="7B455EE3" w:rsidR="00C74C43" w:rsidRPr="007319C8" w:rsidRDefault="003D454B" w:rsidP="002403B1">
            <w:pPr>
              <w:shd w:val="clear" w:color="auto" w:fill="FFFFFF"/>
              <w:rPr>
                <w:rFonts w:ascii="Calibri" w:eastAsia="Calibri" w:hAnsi="Calibri"/>
                <w:b/>
                <w:sz w:val="18"/>
                <w:szCs w:val="18"/>
              </w:rPr>
            </w:pPr>
            <w:r>
              <w:rPr>
                <w:noProof/>
              </w:rPr>
              <w:pict w14:anchorId="04097E77">
                <v:line id="Straight Connector 64" o:spid="_x0000_s1862"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ScH7POEBAAC1AwAADgAAAAAAAAAAAAAAAAAuAgAAZHJzL2Uyb0RvYy54bWxQSwECLQAU&#10;AAYACAAAACEANvk5dt4AAAAIAQAADwAAAAAAAAAAAAAAAAA7BAAAZHJzL2Rvd25yZXYueG1sUEsF&#10;BgAAAAAEAAQA8wAAAEYFAAAAAA==&#10;" strokecolor="#4a7ebb" strokeweight="1.5pt">
                  <o:lock v:ext="edit" shapetype="f"/>
                </v:line>
              </w:pict>
            </w:r>
          </w:p>
          <w:p w14:paraId="225CB848"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86E3190" wp14:editId="36705ED1">
                  <wp:extent cx="152400" cy="152400"/>
                  <wp:effectExtent l="0" t="0" r="0" b="0"/>
                  <wp:docPr id="502" name="Picture 502"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08"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5A166B23"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FF25B5C" wp14:editId="5FA78D52">
                  <wp:extent cx="152400" cy="152400"/>
                  <wp:effectExtent l="0" t="0" r="0" b="0"/>
                  <wp:docPr id="501" name="Picture 501"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09"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2918F469"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E565C5" wp14:editId="307E0E62">
                  <wp:extent cx="152400" cy="152400"/>
                  <wp:effectExtent l="0" t="0" r="0" b="0"/>
                  <wp:docPr id="500" name="Picture 500" descr="http://www.threatrisk.org/spec/Threat%20Risk%20Model_files/icon_property_18_1_3ba019e_1443825854334_594716_27104.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4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0"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3D6519B1"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6EFA9AF1" wp14:editId="1F170B7C">
                  <wp:extent cx="152400" cy="152400"/>
                  <wp:effectExtent l="0" t="0" r="0" b="0"/>
                  <wp:docPr id="499" name="Picture 499"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1"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6A9761F5" w14:textId="2CEFBE51" w:rsidR="00C74C43" w:rsidRPr="007319C8" w:rsidRDefault="003D454B" w:rsidP="002403B1">
            <w:pPr>
              <w:spacing w:line="276" w:lineRule="auto"/>
              <w:rPr>
                <w:rFonts w:ascii="Calibri" w:eastAsia="Calibri" w:hAnsi="Calibri"/>
                <w:b/>
                <w:sz w:val="18"/>
                <w:szCs w:val="18"/>
              </w:rPr>
            </w:pPr>
            <w:r>
              <w:rPr>
                <w:noProof/>
              </w:rPr>
              <w:pict w14:anchorId="3A6E1A32">
                <v:line id="Straight Connector 612" o:spid="_x0000_s1861"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c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Zpz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UX5+c4gEAALcDAAAOAAAAAAAAAAAAAAAAAC4CAABkcnMvZTJvRG9jLnhtbFBLAQItABQA&#10;BgAIAAAAIQD8rkLk3AAAAAUBAAAPAAAAAAAAAAAAAAAAADwEAABkcnMvZG93bnJldi54bWxQSwUG&#10;AAAAAAQABADzAAAARQUAAAAA&#10;" strokecolor="#4a7ebb" strokeweight="1.5pt">
                  <o:lock v:ext="edit" shapetype="f"/>
                </v:line>
              </w:pict>
            </w:r>
          </w:p>
          <w:p w14:paraId="4C95D8DB" w14:textId="77777777" w:rsidR="00C74C43" w:rsidRPr="007319C8" w:rsidRDefault="003D454B" w:rsidP="002403B1">
            <w:pPr>
              <w:spacing w:line="276" w:lineRule="auto"/>
              <w:rPr>
                <w:rFonts w:ascii="Calibri" w:eastAsia="Calibri" w:hAnsi="Calibri" w:cs="Arial"/>
                <w:b/>
                <w:color w:val="000000"/>
                <w:sz w:val="18"/>
                <w:szCs w:val="18"/>
              </w:rPr>
            </w:pPr>
            <w:hyperlink r:id="rId412"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BAD362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E914A98" wp14:editId="46E77EA3">
                  <wp:extent cx="152400" cy="152400"/>
                  <wp:effectExtent l="0" t="0" r="0" b="0"/>
                  <wp:docPr id="498" name="Picture 498" descr="http://www.threatrisk.org/spec/Threat%20Risk%20Model_files/icon_Class%20Diagram_18_1_3ba019e_1444405831426_950564_26396.jp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49"/>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3"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2F027165"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F20FC1" wp14:editId="16531F1B">
                  <wp:extent cx="152400" cy="152400"/>
                  <wp:effectExtent l="0" t="0" r="0" b="0"/>
                  <wp:docPr id="497" name="Picture 497"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4"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0BC50EA1" w14:textId="67698EB6" w:rsidR="00C74C43" w:rsidRPr="007319C8" w:rsidRDefault="003D454B" w:rsidP="002403B1">
            <w:pPr>
              <w:rPr>
                <w:rFonts w:ascii="Calibri" w:eastAsia="Calibri" w:hAnsi="Calibri" w:cs="Arial"/>
                <w:b/>
                <w:color w:val="000000"/>
                <w:sz w:val="18"/>
                <w:szCs w:val="18"/>
              </w:rPr>
            </w:pPr>
            <w:r>
              <w:rPr>
                <w:noProof/>
              </w:rPr>
              <w:pict w14:anchorId="537C6CDF">
                <v:line id="Straight Connector 63" o:spid="_x0000_s1860"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Kn3K7+EBAAC1AwAADgAAAAAAAAAAAAAAAAAuAgAAZHJzL2Uyb0RvYy54bWxQSwECLQAU&#10;AAYACAAAACEA1OJWBt4AAAAIAQAADwAAAAAAAAAAAAAAAAA7BAAAZHJzL2Rvd25yZXYueG1sUEsF&#10;BgAAAAAEAAQA8wAAAEYFAAAAAA==&#10;" strokecolor="#4a7ebb" strokeweight="1.5pt">
                  <o:lock v:ext="edit" shapetype="f"/>
                </v:line>
              </w:pict>
            </w:r>
          </w:p>
          <w:p w14:paraId="21CEEF49" w14:textId="77777777" w:rsidR="00C74C43" w:rsidRPr="007319C8" w:rsidRDefault="003D454B"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41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Model_files/icon_package_1415545023.jpg"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Model_files/icon_package_1415545023.jpg"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07F40192">
                  <v:shape id="_x0000_i1067" type="#_x0000_t75" alt="" href="javascript: showSpec('_17_0_5_1_3ba019e_1407960318412_69485_4170');" style="width:11.4pt;height:11.4pt" o:button="t">
                    <v:imagedata r:id="rId354" r:href="rId416"/>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17"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1ABE9139" w14:textId="77777777" w:rsidR="00C74C43" w:rsidRPr="007319C8" w:rsidRDefault="003D454B" w:rsidP="002403B1">
            <w:pPr>
              <w:shd w:val="clear" w:color="auto" w:fill="FFFFFF"/>
              <w:rPr>
                <w:rFonts w:ascii="Calibri" w:hAnsi="Calibri" w:cs="Arial"/>
                <w:b/>
                <w:color w:val="000000"/>
                <w:sz w:val="18"/>
                <w:szCs w:val="22"/>
              </w:rPr>
            </w:pPr>
            <w:hyperlink r:id="rId41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 Diagram_1633981689.jpg"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w:instrText>
              </w:r>
              <w:r>
                <w:rPr>
                  <w:rFonts w:ascii="Calibri" w:hAnsi="Calibri" w:cs="Arial"/>
                  <w:b/>
                  <w:color w:val="1863A1"/>
                  <w:sz w:val="18"/>
                  <w:szCs w:val="22"/>
                </w:rPr>
                <w:instrText>CTURE  "http://threatrisk.org/spec/Threat Risk Model_files/icon_Class Diagram_1633981689.jpg"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36ECE800">
                  <v:shape id="_x0000_i1068" type="#_x0000_t75" alt="" href="javascript: showSpec('_17_0_5_1_3ba019e_1407960337744_968303_4171');" style="width:11.4pt;height:11.4pt" o:button="t">
                    <v:imagedata r:id="rId358" r:href="rId419"/>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0"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1BD5F90C" w14:textId="77777777" w:rsidR="00C74C43" w:rsidRPr="007319C8" w:rsidRDefault="003D454B" w:rsidP="002403B1">
            <w:pPr>
              <w:shd w:val="clear" w:color="auto" w:fill="FFFFFF"/>
              <w:rPr>
                <w:rFonts w:ascii="Calibri" w:hAnsi="Calibri" w:cs="Arial"/>
                <w:b/>
                <w:color w:val="000000"/>
                <w:sz w:val="18"/>
                <w:szCs w:val="22"/>
              </w:rPr>
            </w:pPr>
            <w:hyperlink r:id="rId421"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w:instrText>
              </w:r>
              <w:r>
                <w:rPr>
                  <w:rFonts w:ascii="Calibri" w:hAnsi="Calibri" w:cs="Arial"/>
                  <w:b/>
                  <w:color w:val="1863A1"/>
                  <w:sz w:val="18"/>
                  <w:szCs w:val="22"/>
                </w:rPr>
                <w:instrText>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398D170D">
                  <v:shape id="_x0000_i1069" type="#_x0000_t75" alt="" href="javascript: showSpec('_18_2_62501eb_1461269570989_330366_4856');" style="width:11.4pt;height:11.4pt" o:button="t">
                    <v:imagedata r:id="rId362" r:href="rId422"/>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3"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7AC003D1" w14:textId="77777777" w:rsidR="00C74C43" w:rsidRPr="007319C8" w:rsidRDefault="003D454B" w:rsidP="002403B1">
            <w:pPr>
              <w:shd w:val="clear" w:color="auto" w:fill="FFFFFF"/>
              <w:rPr>
                <w:rFonts w:ascii="Calibri" w:hAnsi="Calibri" w:cs="Arial"/>
                <w:b/>
                <w:color w:val="000000"/>
                <w:sz w:val="18"/>
                <w:szCs w:val="22"/>
              </w:rPr>
            </w:pPr>
            <w:hyperlink r:id="rId42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INCLUDEPICTURE  "http://threatrisk.org/spec/Threat Risk Model_files/icon_elementvalue_1178525020.jpg"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74BA1966">
                  <v:shape id="_x0000_i1070" type="#_x0000_t75" alt="" href="javascript: showSpec('_18_2_62501eb_1461269570989_206434_4858');" style="width:11.4pt;height:11.4pt" o:button="t">
                    <v:imagedata r:id="rId362" r:href="rId425"/>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6"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335F6D8D" w14:textId="77777777" w:rsidR="00C74C43" w:rsidRPr="007319C8" w:rsidRDefault="003D454B" w:rsidP="002403B1">
            <w:pPr>
              <w:rPr>
                <w:rFonts w:ascii="Calibri" w:eastAsia="Calibri" w:hAnsi="Calibri" w:cs="Arial"/>
                <w:b/>
                <w:color w:val="000000"/>
                <w:sz w:val="14"/>
                <w:szCs w:val="18"/>
              </w:rPr>
            </w:pPr>
            <w:hyperlink r:id="rId42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Model_files/icon_class_1907467420.jpg" \* MERGEFORMATINET </w:instrText>
              </w:r>
              <w:r w:rsidR="001020A2">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w:instrText>
              </w:r>
              <w:r>
                <w:rPr>
                  <w:rFonts w:ascii="Calibri" w:hAnsi="Calibri" w:cs="Arial"/>
                  <w:b/>
                  <w:color w:val="1863A1"/>
                  <w:sz w:val="18"/>
                  <w:szCs w:val="22"/>
                </w:rPr>
                <w:instrText xml:space="preserve">INCLUDEPICTURE  "http://threatrisk.org/spec/Threat </w:instrText>
              </w:r>
              <w:r>
                <w:rPr>
                  <w:rFonts w:ascii="Calibri" w:hAnsi="Calibri" w:cs="Arial"/>
                  <w:b/>
                  <w:color w:val="1863A1"/>
                  <w:sz w:val="18"/>
                  <w:szCs w:val="22"/>
                </w:rPr>
                <w:instrText>Risk Model_files/icon_class_1907467420.jpg" \* MERGEFORMATINET</w:instrText>
              </w:r>
              <w:r>
                <w:rPr>
                  <w:rFonts w:ascii="Calibri" w:hAnsi="Calibri" w:cs="Arial"/>
                  <w:b/>
                  <w:color w:val="1863A1"/>
                  <w:sz w:val="18"/>
                  <w:szCs w:val="22"/>
                </w:rPr>
                <w:instrText xml:space="preserve"> </w:instrText>
              </w:r>
              <w:r>
                <w:rPr>
                  <w:rFonts w:ascii="Calibri" w:hAnsi="Calibri" w:cs="Arial"/>
                  <w:b/>
                  <w:color w:val="1863A1"/>
                  <w:sz w:val="18"/>
                  <w:szCs w:val="22"/>
                </w:rPr>
                <w:fldChar w:fldCharType="separate"/>
              </w:r>
              <w:r w:rsidR="008D50EE">
                <w:rPr>
                  <w:rFonts w:ascii="Calibri" w:hAnsi="Calibri" w:cs="Arial"/>
                  <w:b/>
                  <w:color w:val="1863A1"/>
                  <w:sz w:val="18"/>
                  <w:szCs w:val="22"/>
                </w:rPr>
                <w:pict w14:anchorId="226D496E">
                  <v:shape id="_x0000_i1071" type="#_x0000_t75" alt="" href="javascript: showSpec('_18_1_3ba019e_1431628997747_205015_17989');" style="width:11.4pt;height:11.4pt" o:button="t">
                    <v:imagedata r:id="rId311" r:href="rId428"/>
                  </v:shape>
                </w:pict>
              </w:r>
              <w:r>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9"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6EFA812D" w14:textId="77777777" w:rsidR="00C74C43" w:rsidRPr="007319C8" w:rsidRDefault="00C74C43" w:rsidP="002403B1">
            <w:pPr>
              <w:rPr>
                <w:rFonts w:asciiTheme="minorHAnsi" w:eastAsia="Calibri" w:hAnsiTheme="minorHAnsi"/>
                <w:b/>
                <w:sz w:val="18"/>
                <w:szCs w:val="18"/>
              </w:rPr>
            </w:pPr>
          </w:p>
        </w:tc>
        <w:tc>
          <w:tcPr>
            <w:tcW w:w="3226" w:type="dxa"/>
            <w:shd w:val="clear" w:color="auto" w:fill="auto"/>
          </w:tcPr>
          <w:p w14:paraId="1B3A9C14" w14:textId="46C9C9F0" w:rsidR="00C74C43" w:rsidRPr="007319C8" w:rsidRDefault="00C74C43" w:rsidP="002403B1">
            <w:pPr>
              <w:rPr>
                <w:rFonts w:asciiTheme="minorHAnsi" w:eastAsia="Calibri" w:hAnsiTheme="minorHAnsi"/>
                <w:b/>
                <w:sz w:val="18"/>
                <w:szCs w:val="18"/>
              </w:rPr>
            </w:pPr>
            <w:r w:rsidRPr="007319C8">
              <w:rPr>
                <w:rFonts w:asciiTheme="minorHAnsi" w:eastAsia="Calibri" w:hAnsiTheme="minorHAnsi"/>
                <w:b/>
                <w:sz w:val="18"/>
                <w:szCs w:val="18"/>
              </w:rPr>
              <w:t>This control area (</w:t>
            </w:r>
            <w:r w:rsidRPr="007319C8">
              <w:rPr>
                <w:rFonts w:asciiTheme="minorHAnsi" w:eastAsia="Calibri" w:hAnsiTheme="minorHAnsi"/>
                <w:b/>
                <w:bCs/>
                <w:sz w:val="18"/>
                <w:szCs w:val="18"/>
              </w:rPr>
              <w:t>Access Control (</w:t>
            </w:r>
            <w:r w:rsidRPr="007319C8">
              <w:rPr>
                <w:rFonts w:asciiTheme="minorHAnsi" w:eastAsia="Calibri" w:hAnsiTheme="minorHAnsi"/>
                <w:b/>
                <w:sz w:val="18"/>
                <w:szCs w:val="18"/>
              </w:rPr>
              <w:t xml:space="preserve">AC)) of the 800.53 controls map to the Authority Class of the Threat and Risk </w:t>
            </w:r>
            <w:r w:rsidR="00245B40">
              <w:rPr>
                <w:rFonts w:asciiTheme="minorHAnsi" w:eastAsia="Calibri" w:hAnsiTheme="minorHAnsi"/>
                <w:b/>
                <w:sz w:val="18"/>
                <w:szCs w:val="18"/>
              </w:rPr>
              <w:t>Conceptual reference model</w:t>
            </w:r>
            <w:r w:rsidRPr="007319C8">
              <w:rPr>
                <w:rFonts w:asciiTheme="minorHAnsi" w:eastAsia="Calibri" w:hAnsiTheme="minorHAnsi"/>
                <w:b/>
                <w:sz w:val="18"/>
                <w:szCs w:val="18"/>
              </w:rPr>
              <w:t xml:space="preserve">.  The </w:t>
            </w:r>
            <w:r w:rsidRPr="007319C8">
              <w:rPr>
                <w:rFonts w:asciiTheme="minorHAnsi" w:eastAsia="Calibri" w:hAnsiTheme="minorHAnsi"/>
                <w:b/>
                <w:i/>
                <w:sz w:val="18"/>
                <w:szCs w:val="18"/>
              </w:rPr>
              <w:t xml:space="preserve">Control </w:t>
            </w:r>
            <w:r w:rsidRPr="006D4CD8">
              <w:rPr>
                <w:rFonts w:asciiTheme="minorHAnsi" w:eastAsia="Calibri" w:hAnsiTheme="minorHAnsi"/>
                <w:i/>
                <w:sz w:val="18"/>
                <w:szCs w:val="18"/>
              </w:rPr>
              <w:t>Authority, Security and Policy Classes and Property</w:t>
            </w:r>
            <w:r w:rsidRPr="006D4CD8">
              <w:rPr>
                <w:rFonts w:asciiTheme="minorHAnsi" w:eastAsia="Calibri" w:hAnsiTheme="minorHAnsi"/>
                <w:sz w:val="18"/>
                <w:szCs w:val="18"/>
              </w:rPr>
              <w:t xml:space="preserve"> of the model address the assignment of the access authority and policies /procedures to facilitate the access or the prevention of access to organizational entities.</w:t>
            </w:r>
          </w:p>
          <w:p w14:paraId="32826124" w14:textId="77777777" w:rsidR="00C74C43" w:rsidRPr="007319C8" w:rsidRDefault="00C74C43" w:rsidP="002403B1">
            <w:pPr>
              <w:rPr>
                <w:rFonts w:asciiTheme="minorHAnsi" w:eastAsia="Calibri" w:hAnsiTheme="minorHAnsi"/>
                <w:b/>
                <w:sz w:val="18"/>
                <w:szCs w:val="18"/>
              </w:rPr>
            </w:pPr>
          </w:p>
        </w:tc>
      </w:tr>
      <w:tr w:rsidR="00C74C43" w:rsidRPr="00C849A8" w14:paraId="04C205F0" w14:textId="77777777" w:rsidTr="002403B1">
        <w:tc>
          <w:tcPr>
            <w:tcW w:w="4018" w:type="dxa"/>
            <w:shd w:val="clear" w:color="auto" w:fill="auto"/>
          </w:tcPr>
          <w:p w14:paraId="6CB272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Awareness and Training</w:t>
            </w:r>
            <w:r w:rsidRPr="00C849A8">
              <w:rPr>
                <w:rFonts w:asciiTheme="minorHAnsi" w:eastAsia="Calibri" w:hAnsiTheme="minorHAnsi"/>
                <w:bCs/>
                <w:color w:val="4F81BD"/>
                <w:sz w:val="18"/>
                <w:szCs w:val="18"/>
              </w:rPr>
              <w:t xml:space="preserve"> </w:t>
            </w:r>
            <w:r w:rsidRPr="00C849A8">
              <w:rPr>
                <w:rFonts w:asciiTheme="minorHAnsi" w:eastAsia="Calibri" w:hAnsiTheme="minorHAnsi"/>
                <w:bCs/>
                <w:sz w:val="18"/>
                <w:szCs w:val="18"/>
              </w:rPr>
              <w:t>(AT)</w:t>
            </w:r>
          </w:p>
          <w:p w14:paraId="14E18BC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AWARENESS AND TRAINING POLICY AND PROCEDURES </w:t>
            </w:r>
          </w:p>
          <w:p w14:paraId="2BBD05A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sz w:val="18"/>
                <w:szCs w:val="18"/>
                <w:u w:val="single"/>
              </w:rPr>
              <w:t>Control</w:t>
            </w:r>
            <w:r w:rsidRPr="00C849A8">
              <w:rPr>
                <w:rFonts w:asciiTheme="minorHAnsi" w:eastAsia="Calibri" w:hAnsiTheme="minorHAnsi"/>
                <w:bCs/>
                <w:sz w:val="18"/>
                <w:szCs w:val="18"/>
              </w:rPr>
              <w:t xml:space="preserve">: The organization: </w:t>
            </w:r>
          </w:p>
          <w:p w14:paraId="0D8D8F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0AD6AD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awareness and training policy that addresses purpose, scope, roles, responsibilities, management commitment, coordination among organizational entities, and compliance; and </w:t>
            </w:r>
          </w:p>
          <w:p w14:paraId="68D432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awareness and training policy and associated security awareness and training controls; and </w:t>
            </w:r>
          </w:p>
          <w:p w14:paraId="2FA3637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A2AF6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awareness and training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D45A0F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awareness and training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33CE8F8"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2C21F4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8FE269" wp14:editId="5FEDBBAC">
                  <wp:extent cx="152400" cy="152400"/>
                  <wp:effectExtent l="0" t="0" r="0" b="0"/>
                  <wp:docPr id="496" name="Picture 496" descr="http://www.threatrisk.org/spec/Threat%20Risk%20Model_files/icon_package_18_1_3ba019e_1431438873620_947480_5969.jpg">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reatrisk.org/spec/Threat%20Risk%20Model_files/icon_package_18_1_3ba019e_1431438873620_947480_5969.jpg">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2"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7C36AE93"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E45940B" wp14:editId="0E4D4CAE">
                  <wp:extent cx="152400" cy="152400"/>
                  <wp:effectExtent l="0" t="0" r="0" b="0"/>
                  <wp:docPr id="495" name="Picture 495" descr="http://www.threatrisk.org/spec/Threat%20Risk%20Model_files/icon_Class%20Diagram_18_1_3ba019e_1443825514932_740093_26881.jp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reatrisk.org/spec/Threat%20Risk%20Model_files/icon_Class%20Diagram_18_1_3ba019e_1443825514932_740093_26881.jpg">
                            <a:hlinkClick r:id="rId43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4"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8D42EB1"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6836B27" wp14:editId="3AB29CFF">
                  <wp:extent cx="152400" cy="152400"/>
                  <wp:effectExtent l="0" t="0" r="0" b="0"/>
                  <wp:docPr id="494" name="Picture 494" descr="http://www.threatrisk.org/spec/Threat%20Risk%20Model_files/icon_class_18_1_3ba019e_1443825538731_383581_26914.j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class_18_1_3ba019e_1443825538731_383581_26914.jpg">
                            <a:hlinkClick r:id="rId4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6"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F102EB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13DB6B4" wp14:editId="67970FF3">
                  <wp:extent cx="152400" cy="152400"/>
                  <wp:effectExtent l="0" t="0" r="0" b="0"/>
                  <wp:docPr id="493" name="Picture 493" descr="http://www.threatrisk.org/spec/Threat%20Risk%20Model_files/icon_class_18_1_3ba019e_1443825538731_383581_26914.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reatrisk.org/spec/Threat%20Risk%20Model_files/icon_class_18_1_3ba019e_1443825538731_383581_26914.jpg">
                            <a:hlinkClick r:id="rId4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8"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ADD0A5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94BC129" wp14:editId="5A3DFA3D">
                  <wp:extent cx="152400" cy="152400"/>
                  <wp:effectExtent l="0" t="0" r="0" b="0"/>
                  <wp:docPr id="492" name="Picture 492" descr="http://www.threatrisk.org/spec/Threat%20Risk%20Model_files/icon_property_18_1_3ba019e_1443825854334_594716_27104.jp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reatrisk.org/spec/Threat%20Risk%20Model_files/icon_property_18_1_3ba019e_1443825854334_594716_27104.jpg">
                            <a:hlinkClick r:id="rId4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0"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CE22F4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16B5E6C8" wp14:editId="5B633A5B">
                  <wp:extent cx="152400" cy="152400"/>
                  <wp:effectExtent l="0" t="0" r="0" b="0"/>
                  <wp:docPr id="491" name="Picture 491" descr="http://www.threatrisk.org/spec/Threat%20Risk%20Model_files/icon_property_18_1_3ba019e_1443825854334_594716_27104.jp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reatrisk.org/spec/Threat%20Risk%20Model_files/icon_property_18_1_3ba019e_1443825854334_594716_27104.jpg">
                            <a:hlinkClick r:id="rId44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2"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C3C8CCF" w14:textId="19953ACD" w:rsidR="00C74C43" w:rsidRPr="00C849A8" w:rsidRDefault="003D454B" w:rsidP="002403B1">
            <w:pPr>
              <w:rPr>
                <w:rFonts w:asciiTheme="minorHAnsi" w:eastAsia="Calibri" w:hAnsiTheme="minorHAnsi"/>
                <w:b/>
                <w:sz w:val="18"/>
                <w:szCs w:val="18"/>
              </w:rPr>
            </w:pPr>
            <w:r>
              <w:rPr>
                <w:noProof/>
              </w:rPr>
              <w:pict w14:anchorId="78A6298F">
                <v:line id="Straight Connector 62" o:spid="_x0000_s1859"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9.4pt" to="143.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rE4QEAALU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" strokecolor="#4a7ebb" strokeweight="1.5pt">
                  <o:lock v:ext="edit" shapetype="f"/>
                </v:line>
              </w:pict>
            </w:r>
          </w:p>
          <w:p w14:paraId="69F2CF1E"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072DEE0" wp14:editId="41DCF890">
                  <wp:extent cx="152400" cy="152400"/>
                  <wp:effectExtent l="0" t="0" r="0" b="0"/>
                  <wp:docPr id="490" name="Picture 490" descr="http://www.threatrisk.org/spec/Threat%20Risk%20Model_files/icon_package_18_1_3ba019e_1431438873620_947480_5969.jp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hreatrisk.org/spec/Threat%20Risk%20Model_files/icon_package_18_1_3ba019e_1431438873620_947480_5969.jpg">
                            <a:hlinkClick r:id="rId44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4"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23009DB9"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5388733" wp14:editId="74A79607">
                  <wp:extent cx="152400" cy="152400"/>
                  <wp:effectExtent l="0" t="0" r="0" b="0"/>
                  <wp:docPr id="489" name="Picture 489" descr="http://www.threatrisk.org/spec/Threat%20Risk%20Model_files/icon_Class%20Diagram_18_1_3ba019e_1443825514932_740093_26881.jp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hreatrisk.org/spec/Threat%20Risk%20Model_files/icon_Class%20Diagram_18_1_3ba019e_1443825514932_740093_26881.jpg">
                            <a:hlinkClick r:id="rId44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6"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9AF844B"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C3376F6" wp14:editId="3D67B547">
                  <wp:extent cx="152400" cy="152400"/>
                  <wp:effectExtent l="0" t="0" r="0" b="0"/>
                  <wp:docPr id="488" name="Picture 488" descr="http://www.threatrisk.org/spec/Threat%20Risk%20Model_files/icon_associationclass_17_0_5_1_3ba019e_1408481200231_960761_4421.jp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reatrisk.org/spec/Threat%20Risk%20Model_files/icon_associationclass_17_0_5_1_3ba019e_1408481200231_960761_4421.jpg">
                            <a:hlinkClick r:id="rId44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8"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 Class</w:t>
            </w:r>
          </w:p>
          <w:p w14:paraId="0D731308"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EA22C93" wp14:editId="3E94DDB1">
                  <wp:extent cx="152400" cy="152400"/>
                  <wp:effectExtent l="0" t="0" r="0" b="0"/>
                  <wp:docPr id="487" name="Picture 487" descr="http://www.threatrisk.org/spec/Threat%20Risk%20Model_files/icon_class_18_1_3ba019e_1443825538731_383581_26914.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hreatrisk.org/spec/Threat%20Risk%20Model_files/icon_class_18_1_3ba019e_1443825538731_383581_26914.jpg">
                            <a:hlinkClick r:id="rId44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0"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2ADCEF5"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009A46B" wp14:editId="3CF583E6">
                  <wp:extent cx="152400" cy="152400"/>
                  <wp:effectExtent l="0" t="0" r="0" b="0"/>
                  <wp:docPr id="486" name="Picture 486" descr="http://www.threatrisk.org/spec/Threat%20Risk%20Model_files/icon_property_18_1_3ba019e_1443825854334_594716_27104.jp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hreatrisk.org/spec/Threat%20Risk%20Model_files/icon_property_18_1_3ba019e_1443825854334_594716_27104.jpg">
                            <a:hlinkClick r:id="rId45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2" w:history="1">
              <w:r w:rsidRPr="00C849A8">
                <w:rPr>
                  <w:rStyle w:val="Hyperlink"/>
                  <w:rFonts w:asciiTheme="minorHAnsi" w:eastAsia="Calibri" w:hAnsiTheme="minorHAnsi"/>
                  <w:sz w:val="18"/>
                  <w:szCs w:val="18"/>
                </w:rPr>
                <w:t>contact for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E9578F" w14:textId="1CF2506B" w:rsidR="00C74C43" w:rsidRPr="00C849A8" w:rsidRDefault="003D454B" w:rsidP="002403B1">
            <w:pPr>
              <w:rPr>
                <w:rFonts w:asciiTheme="minorHAnsi" w:eastAsia="Calibri" w:hAnsiTheme="minorHAnsi"/>
                <w:sz w:val="18"/>
                <w:szCs w:val="18"/>
              </w:rPr>
            </w:pPr>
            <w:r>
              <w:rPr>
                <w:noProof/>
              </w:rPr>
              <w:pict w14:anchorId="0713C828">
                <v:line id="Straight Connector 91" o:spid="_x0000_s1858"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6.7pt" to="146.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" strokecolor="#4a7ebb" strokeweight="1pt">
                  <o:lock v:ext="edit" shapetype="f"/>
                </v:line>
              </w:pict>
            </w:r>
          </w:p>
          <w:p w14:paraId="02D0D88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E764ABB" wp14:editId="7B1DD46D">
                  <wp:extent cx="152400" cy="152400"/>
                  <wp:effectExtent l="0" t="0" r="0" b="0"/>
                  <wp:docPr id="485" name="Picture 485"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10F62C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26B5A66" wp14:editId="2B77DE30">
                  <wp:extent cx="152400" cy="152400"/>
                  <wp:effectExtent l="0" t="0" r="0" b="0"/>
                  <wp:docPr id="484" name="Picture 484"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664D147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09396D4" wp14:editId="290E101E">
                  <wp:extent cx="152400" cy="152400"/>
                  <wp:effectExtent l="0" t="0" r="0" b="0"/>
                  <wp:docPr id="483" name="Picture 483" descr="http://www.threatrisk.org/spec/Threat%20Risk%20Model_files/icon_class_18_1_3ba019e_1444854875150_16436_31006.jp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7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616A4C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B8D2538" wp14:editId="10D9926A">
                  <wp:extent cx="152400" cy="152400"/>
                  <wp:effectExtent l="0" t="0" r="0" b="0"/>
                  <wp:docPr id="482" name="Picture 482"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DBBF25C" w14:textId="37836803" w:rsidR="00C74C43" w:rsidRPr="002F6C58" w:rsidRDefault="003D454B" w:rsidP="002403B1">
            <w:pPr>
              <w:spacing w:line="276" w:lineRule="auto"/>
              <w:rPr>
                <w:rFonts w:ascii="Calibri" w:eastAsia="Calibri" w:hAnsi="Calibri" w:cs="Arial"/>
                <w:color w:val="000000"/>
                <w:sz w:val="18"/>
                <w:szCs w:val="18"/>
              </w:rPr>
            </w:pPr>
            <w:r>
              <w:rPr>
                <w:noProof/>
              </w:rPr>
              <w:pict w14:anchorId="39FCEFAC">
                <v:line id="Straight Connector 61" o:spid="_x0000_s1857"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a74gEAALU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Nvwh4ozC4beaB8D&#10;qH6IbO2sJQZdYBQkpkaPNRWs7S6kXcXJ7v2TEz+RYsWrYLqgn9JOXTApnZZlp8z8+ca8PEUmyFnN&#10;3398WNADiWusgPpa6APGz9IZloyGa2UTKVDD8Qljag31NSW5rdsqrfPDastGAl+U9wkaSF+dhkim&#10;8bQx2p4z0D0JV8SQIdFp1abyBIShP6x1YEcg8XzYzqtPmylpgFZO3sV9WV5EhBC/uHZyV9Rw8tNs&#10;F5g85yv8NPQGcJhqciixTCXapv4y6/ey4zOjyTq49rwLV9pJG7nsouMkvpd3sl/+tt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M/1rviAQAAtQMAAA4AAAAAAAAAAAAAAAAALgIAAGRycy9lMm9Eb2MueG1sUEsBAi0A&#10;FAAGAAgAAAAhAGriE6jeAAAACAEAAA8AAAAAAAAAAAAAAAAAPAQAAGRycy9kb3ducmV2LnhtbFBL&#10;BQYAAAAABAAEAPMAAABHBQAAAAA=&#10;" strokecolor="#4a7ebb" strokeweight="1.5pt">
                  <o:lock v:ext="edit" shapetype="f"/>
                </v:line>
              </w:pict>
            </w:r>
          </w:p>
          <w:p w14:paraId="4E4D7043"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4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5A6BFAD">
                  <v:shape id="_x0000_i1072" type="#_x0000_t75" alt="" href="javascript: showSpec('_18_0_2_3ba019e_1423848758806_896185_5919');" style="width:11.4pt;height:11.4pt" o:button="t">
                    <v:imagedata r:id="rId303" r:href="rId45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5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0BD8A710" w14:textId="77777777" w:rsidR="00C74C43" w:rsidRPr="002F6C58" w:rsidRDefault="003D454B" w:rsidP="002403B1">
            <w:pPr>
              <w:shd w:val="clear" w:color="auto" w:fill="FFFFFF"/>
              <w:rPr>
                <w:rFonts w:ascii="Calibri" w:hAnsi="Calibri" w:cs="Arial"/>
                <w:color w:val="000000"/>
                <w:sz w:val="18"/>
                <w:szCs w:val="18"/>
              </w:rPr>
            </w:pPr>
            <w:hyperlink r:id="rId46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9142AF5">
                  <v:shape id="_x0000_i1073" type="#_x0000_t75" alt="" href="javascript: showSpec('_18_0_2_3ba019e_1423848758804_10086_5918');" style="width:11.4pt;height:11.4pt" o:button="t">
                    <v:imagedata r:id="rId307" r:href="rId46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8DD9CC" w14:textId="77777777" w:rsidR="00C74C43" w:rsidRPr="002F6C58" w:rsidRDefault="003D454B" w:rsidP="002403B1">
            <w:pPr>
              <w:shd w:val="clear" w:color="auto" w:fill="FFFFFF"/>
              <w:rPr>
                <w:rFonts w:ascii="Calibri" w:hAnsi="Calibri" w:cs="Arial"/>
                <w:color w:val="000000"/>
                <w:sz w:val="18"/>
                <w:szCs w:val="18"/>
              </w:rPr>
            </w:pPr>
            <w:hyperlink r:id="rId46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5C0F46A">
                  <v:shape id="_x0000_i1074" type="#_x0000_t75" alt="" href="javascript: showSpec('_18_1_3ba019e_1445379115924_538758_31530');" style="width:11.4pt;height:11.4pt" o:button="t">
                    <v:imagedata r:id="rId311" r:href="rId46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09E91771" w14:textId="77777777" w:rsidR="00C74C43" w:rsidRPr="002F6C58" w:rsidRDefault="003D454B" w:rsidP="002403B1">
            <w:pPr>
              <w:shd w:val="clear" w:color="auto" w:fill="FFFFFF"/>
              <w:rPr>
                <w:rFonts w:ascii="Calibri" w:hAnsi="Calibri" w:cs="Arial"/>
                <w:color w:val="000000"/>
                <w:sz w:val="18"/>
                <w:szCs w:val="18"/>
              </w:rPr>
            </w:pPr>
            <w:hyperlink r:id="rId46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66D4048">
                  <v:shape id="_x0000_i1075" type="#_x0000_t75" alt="" href="javascript: showSpec('_18_1_3ba019e_1426032490067_111530_6698');" style="width:11.4pt;height:11.4pt" o:button="t">
                    <v:imagedata r:id="rId311" r:href="rId46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E350398" w14:textId="77777777" w:rsidR="00C74C43" w:rsidRPr="002F6C58" w:rsidRDefault="003D454B" w:rsidP="002403B1">
            <w:pPr>
              <w:shd w:val="clear" w:color="auto" w:fill="FFFFFF"/>
              <w:rPr>
                <w:rFonts w:ascii="Calibri" w:hAnsi="Calibri" w:cs="Arial"/>
                <w:color w:val="000000"/>
                <w:sz w:val="18"/>
                <w:szCs w:val="18"/>
              </w:rPr>
            </w:pPr>
            <w:hyperlink r:id="rId46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847BF5B">
                  <v:shape id="_x0000_i1076" type="#_x0000_t75" alt="" href="javascript: showSpec('_18_1_3ba019e_1443219962548_952937_9436');" style="width:11.4pt;height:11.4pt" o:button="t">
                    <v:imagedata r:id="rId307" r:href="rId47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2D7CB3D" w14:textId="77777777" w:rsidR="00C74C43" w:rsidRPr="002F6C58" w:rsidRDefault="003D454B" w:rsidP="002403B1">
            <w:pPr>
              <w:shd w:val="clear" w:color="auto" w:fill="FFFFFF"/>
              <w:rPr>
                <w:rFonts w:ascii="Calibri" w:hAnsi="Calibri" w:cs="Arial"/>
                <w:color w:val="000000"/>
                <w:sz w:val="18"/>
                <w:szCs w:val="18"/>
              </w:rPr>
            </w:pPr>
            <w:hyperlink r:id="rId47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384DE8E">
                  <v:shape id="_x0000_i1077" type="#_x0000_t75" alt="" href="javascript: showSpec('_18_1_3ba019e_1443220011644_350533_9469');" style="width:11.4pt;height:11.4pt" o:button="t">
                    <v:imagedata r:id="rId307" r:href="rId47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9CC804" w14:textId="77777777" w:rsidR="00C74C43" w:rsidRPr="002F6C58" w:rsidRDefault="003D454B" w:rsidP="002403B1">
            <w:pPr>
              <w:shd w:val="clear" w:color="auto" w:fill="FFFFFF"/>
              <w:rPr>
                <w:rFonts w:ascii="Calibri" w:hAnsi="Calibri" w:cs="Arial"/>
                <w:color w:val="000000"/>
                <w:sz w:val="18"/>
                <w:szCs w:val="18"/>
              </w:rPr>
            </w:pPr>
            <w:hyperlink r:id="rId47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B5A8E8F">
                  <v:shape id="_x0000_i1078" type="#_x0000_t75" alt="" href="javascript: showSpec('_18_2_62501eb_1460995359204_192818_10044');" style="width:11.4pt;height:11.4pt" o:button="t">
                    <v:imagedata r:id="rId324" r:href="rId47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8B207AA" w14:textId="77777777" w:rsidR="00C74C43" w:rsidRPr="002F6C58" w:rsidRDefault="003D454B" w:rsidP="002403B1">
            <w:pPr>
              <w:shd w:val="clear" w:color="auto" w:fill="FFFFFF"/>
              <w:rPr>
                <w:rFonts w:ascii="Calibri" w:hAnsi="Calibri" w:cs="Arial"/>
                <w:color w:val="000000"/>
                <w:sz w:val="18"/>
                <w:szCs w:val="18"/>
              </w:rPr>
            </w:pPr>
            <w:hyperlink r:id="rId47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C1BB46D">
                  <v:shape id="_x0000_i1079" type="#_x0000_t75" alt="" href="javascript: showSpec('_18_2_62501eb_1460994890076_771677_10008');" style="width:11.4pt;height:11.4pt" o:button="t">
                    <v:imagedata r:id="rId324" r:href="rId47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0DCBFCE" w14:textId="77777777" w:rsidR="00C74C43" w:rsidRPr="002F6C58" w:rsidRDefault="003D454B" w:rsidP="002403B1">
            <w:pPr>
              <w:shd w:val="clear" w:color="auto" w:fill="FFFFFF"/>
              <w:rPr>
                <w:rFonts w:ascii="Calibri" w:hAnsi="Calibri" w:cs="Arial"/>
                <w:color w:val="000000"/>
                <w:sz w:val="18"/>
                <w:szCs w:val="18"/>
              </w:rPr>
            </w:pPr>
            <w:hyperlink r:id="rId48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DE5A771">
                  <v:shape id="_x0000_i1080" type="#_x0000_t75" alt="" href="javascript: showSpec('_18_2_62501eb_1458223017372_935546_8689');" style="width:11.4pt;height:11.4pt" o:button="t">
                    <v:imagedata r:id="rId311" r:href="rId48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B6FA68" w14:textId="77777777" w:rsidR="00C74C43" w:rsidRPr="002F6C58" w:rsidRDefault="003D454B" w:rsidP="002403B1">
            <w:pPr>
              <w:shd w:val="clear" w:color="auto" w:fill="FFFFFF"/>
              <w:rPr>
                <w:rFonts w:ascii="Calibri" w:hAnsi="Calibri" w:cs="Arial"/>
                <w:color w:val="000000"/>
                <w:sz w:val="18"/>
                <w:szCs w:val="18"/>
              </w:rPr>
            </w:pPr>
            <w:hyperlink r:id="rId48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E557EFA">
                  <v:shape id="_x0000_i1081" type="#_x0000_t75" alt="" href="javascript: showSpec('_18_2_62501eb_1455753045476_515237_8690');" style="width:11.4pt;height:11.4pt" o:button="t">
                    <v:imagedata r:id="rId307" r:href="rId48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9B146F2" w14:textId="77777777" w:rsidR="00C74C43" w:rsidRPr="002F6C58" w:rsidRDefault="003D454B" w:rsidP="002403B1">
            <w:pPr>
              <w:shd w:val="clear" w:color="auto" w:fill="FFFFFF"/>
              <w:rPr>
                <w:rFonts w:ascii="Calibri" w:eastAsia="Calibri" w:hAnsi="Calibri"/>
                <w:sz w:val="18"/>
                <w:szCs w:val="18"/>
              </w:rPr>
            </w:pPr>
            <w:hyperlink r:id="rId48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0F5305C">
                  <v:shape id="_x0000_i1082" type="#_x0000_t75" alt="" href="javascript: showSpec('_18_2_62501eb_1456175443094_775061_7515');" style="width:11.4pt;height:11.4pt" o:button="t">
                    <v:imagedata r:id="rId307" r:href="rId48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40FB64C1" w14:textId="29F419E4" w:rsidR="00C74C43" w:rsidRPr="002F6C58" w:rsidRDefault="003D454B" w:rsidP="002403B1">
            <w:pPr>
              <w:shd w:val="clear" w:color="auto" w:fill="FFFFFF"/>
              <w:rPr>
                <w:rFonts w:ascii="Calibri" w:eastAsia="Calibri" w:hAnsi="Calibri"/>
                <w:sz w:val="18"/>
                <w:szCs w:val="18"/>
              </w:rPr>
            </w:pPr>
            <w:r>
              <w:rPr>
                <w:noProof/>
              </w:rPr>
              <w:pict w14:anchorId="0140B1DD">
                <v:line id="Straight Connector 60" o:spid="_x0000_s185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5pt,5.65pt" to="142.0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" strokecolor="#4a7ebb" strokeweight="1.5pt">
                  <o:lock v:ext="edit" shapetype="f"/>
                </v:line>
              </w:pict>
            </w:r>
          </w:p>
          <w:p w14:paraId="0755101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174B72" wp14:editId="07B618AD">
                  <wp:extent cx="152400" cy="152400"/>
                  <wp:effectExtent l="0" t="0" r="0" b="0"/>
                  <wp:docPr id="481" name="Picture 481"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557784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DD6A87" wp14:editId="1C4CBA67">
                  <wp:extent cx="152400" cy="152400"/>
                  <wp:effectExtent l="0" t="0" r="0" b="0"/>
                  <wp:docPr id="480" name="Picture 480"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67AE3CE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697B08C" wp14:editId="445CCE5D">
                  <wp:extent cx="152400" cy="152400"/>
                  <wp:effectExtent l="0" t="0" r="0" b="0"/>
                  <wp:docPr id="479" name="Picture 479" descr="http://www.threatrisk.org/spec/Threat%20Risk%20Model_files/icon_property_18_1_3ba019e_1443825854334_594716_27104.jpg">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1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262F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765A804" wp14:editId="51EB8050">
                  <wp:extent cx="152400" cy="152400"/>
                  <wp:effectExtent l="0" t="0" r="0" b="0"/>
                  <wp:docPr id="478" name="Picture 478"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97AE1C7" w14:textId="41EDEA1B" w:rsidR="00C74C43" w:rsidRPr="002F6C58" w:rsidRDefault="003D454B" w:rsidP="002403B1">
            <w:pPr>
              <w:spacing w:line="276" w:lineRule="auto"/>
              <w:rPr>
                <w:rFonts w:ascii="Calibri" w:eastAsia="Calibri" w:hAnsi="Calibri"/>
                <w:sz w:val="18"/>
                <w:szCs w:val="18"/>
              </w:rPr>
            </w:pPr>
            <w:r>
              <w:rPr>
                <w:noProof/>
              </w:rPr>
              <w:pict w14:anchorId="6CFD0677">
                <v:line id="Straight Connector 59" o:spid="_x0000_s1855"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pt,4.2pt" to="14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" strokecolor="#4a7ebb" strokeweight="1.5pt">
                  <o:lock v:ext="edit" shapetype="f"/>
                </v:line>
              </w:pict>
            </w:r>
          </w:p>
          <w:p w14:paraId="0A346204" w14:textId="77777777" w:rsidR="00C74C43" w:rsidRPr="002F6C58" w:rsidRDefault="003D454B" w:rsidP="002403B1">
            <w:pPr>
              <w:spacing w:line="276" w:lineRule="auto"/>
              <w:rPr>
                <w:rFonts w:ascii="Calibri" w:eastAsia="Calibri" w:hAnsi="Calibri" w:cs="Arial"/>
                <w:color w:val="000000"/>
                <w:sz w:val="18"/>
                <w:szCs w:val="18"/>
              </w:rPr>
            </w:pPr>
            <w:hyperlink r:id="rId49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16A0FB5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7E339A6" wp14:editId="132781A7">
                  <wp:extent cx="152400" cy="152400"/>
                  <wp:effectExtent l="0" t="0" r="0" b="0"/>
                  <wp:docPr id="477" name="Picture 477"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38D5E6F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A5B02B" wp14:editId="08644CEC">
                  <wp:extent cx="152400" cy="152400"/>
                  <wp:effectExtent l="0" t="0" r="0" b="0"/>
                  <wp:docPr id="476" name="Picture 476"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010A1601" w14:textId="0200F2C9" w:rsidR="00C74C43" w:rsidRPr="002F6C58" w:rsidRDefault="003D454B" w:rsidP="002403B1">
            <w:pPr>
              <w:rPr>
                <w:rFonts w:ascii="Calibri" w:eastAsia="Calibri" w:hAnsi="Calibri" w:cs="Arial"/>
                <w:color w:val="000000"/>
                <w:sz w:val="18"/>
                <w:szCs w:val="18"/>
              </w:rPr>
            </w:pPr>
            <w:r>
              <w:rPr>
                <w:noProof/>
              </w:rPr>
              <w:pict w14:anchorId="2CCAFAB6">
                <v:line id="Straight Connector 58" o:spid="_x0000_s1854"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rj4AEAALU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" strokecolor="#4a7ebb" strokeweight="1.5pt">
                  <o:lock v:ext="edit" shapetype="f"/>
                </v:line>
              </w:pict>
            </w:r>
          </w:p>
          <w:p w14:paraId="7AFAE566"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49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494D16DB">
                  <v:shape id="_x0000_i1083" type="#_x0000_t75" alt="" href="javascript: showSpec('_17_0_5_1_3ba019e_1407960318412_69485_4170');" style="width:11.4pt;height:11.4pt" o:button="t">
                    <v:imagedata r:id="rId354" r:href="rId49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99"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063F6D60" w14:textId="77777777" w:rsidR="00C74C43" w:rsidRPr="002F6C58" w:rsidRDefault="003D454B" w:rsidP="002403B1">
            <w:pPr>
              <w:shd w:val="clear" w:color="auto" w:fill="FFFFFF"/>
              <w:rPr>
                <w:rFonts w:ascii="Calibri" w:hAnsi="Calibri" w:cs="Arial"/>
                <w:color w:val="000000"/>
                <w:sz w:val="18"/>
                <w:szCs w:val="22"/>
              </w:rPr>
            </w:pPr>
            <w:hyperlink r:id="rId50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D72BCCE">
                  <v:shape id="_x0000_i1084" type="#_x0000_t75" alt="" href="javascript: showSpec('_17_0_5_1_3ba019e_1407960337744_968303_4171');" style="width:11.4pt;height:11.4pt" o:button="t">
                    <v:imagedata r:id="rId358" r:href="rId50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2"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A53A982" w14:textId="77777777" w:rsidR="00C74C43" w:rsidRPr="002F6C58" w:rsidRDefault="003D454B" w:rsidP="002403B1">
            <w:pPr>
              <w:shd w:val="clear" w:color="auto" w:fill="FFFFFF"/>
              <w:rPr>
                <w:rFonts w:ascii="Calibri" w:hAnsi="Calibri" w:cs="Arial"/>
                <w:color w:val="000000"/>
                <w:sz w:val="18"/>
                <w:szCs w:val="22"/>
              </w:rPr>
            </w:pPr>
            <w:hyperlink r:id="rId50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5C1FE3C">
                  <v:shape id="_x0000_i1085" type="#_x0000_t75" alt="" href="javascript: showSpec('_18_2_62501eb_1461269570989_330366_4856');" style="width:11.4pt;height:11.4pt" o:button="t">
                    <v:imagedata r:id="rId362" r:href="rId50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69AAB75" w14:textId="77777777" w:rsidR="00C74C43" w:rsidRPr="002F6C58" w:rsidRDefault="003D454B" w:rsidP="002403B1">
            <w:pPr>
              <w:shd w:val="clear" w:color="auto" w:fill="FFFFFF"/>
              <w:rPr>
                <w:rFonts w:ascii="Calibri" w:hAnsi="Calibri" w:cs="Arial"/>
                <w:color w:val="000000"/>
                <w:sz w:val="18"/>
                <w:szCs w:val="22"/>
              </w:rPr>
            </w:pPr>
            <w:hyperlink r:id="rId50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E42FDA5">
                  <v:shape id="_x0000_i1086" type="#_x0000_t75" alt="" href="javascript: showSpec('_18_2_62501eb_1461269570989_206434_4858');" style="width:11.4pt;height:11.4pt" o:button="t">
                    <v:imagedata r:id="rId362" r:href="rId50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76B06910" w14:textId="77777777" w:rsidR="00C74C43" w:rsidRPr="002F6C58" w:rsidRDefault="003D454B" w:rsidP="002403B1">
            <w:pPr>
              <w:rPr>
                <w:rFonts w:ascii="Calibri" w:eastAsia="Calibri" w:hAnsi="Calibri" w:cs="Arial"/>
                <w:color w:val="000000"/>
                <w:sz w:val="14"/>
                <w:szCs w:val="18"/>
              </w:rPr>
            </w:pPr>
            <w:hyperlink r:id="rId50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B095F1D">
                  <v:shape id="_x0000_i1087" type="#_x0000_t75" alt="" href="javascript: showSpec('_18_1_3ba019e_1431628997747_205015_17989');" style="width:11.4pt;height:11.4pt" o:button="t">
                    <v:imagedata r:id="rId311" r:href="rId51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1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8BB888A"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D720E8A" w14:textId="4654D7E6"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Cs/>
                <w:color w:val="4F81BD"/>
                <w:sz w:val="18"/>
                <w:szCs w:val="18"/>
              </w:rPr>
              <w:t>Awareness and Training</w:t>
            </w:r>
            <w:r w:rsidRPr="00C849A8">
              <w:rPr>
                <w:rFonts w:asciiTheme="minorHAnsi" w:eastAsia="Calibri" w:hAnsiTheme="minorHAnsi"/>
                <w:b/>
                <w:bCs/>
                <w:color w:val="4F81BD"/>
                <w:sz w:val="18"/>
                <w:szCs w:val="18"/>
              </w:rPr>
              <w:t xml:space="preserve"> </w:t>
            </w:r>
            <w:r w:rsidRPr="00C849A8">
              <w:rPr>
                <w:rFonts w:asciiTheme="minorHAnsi" w:eastAsia="Calibri" w:hAnsiTheme="minorHAnsi"/>
                <w:b/>
                <w:bCs/>
                <w:sz w:val="18"/>
                <w:szCs w:val="18"/>
              </w:rPr>
              <w:t xml:space="preserve">(AT)) </w:t>
            </w:r>
            <w:r w:rsidRPr="00C849A8">
              <w:rPr>
                <w:rFonts w:asciiTheme="minorHAnsi" w:eastAsia="Calibri" w:hAnsiTheme="minorHAnsi"/>
                <w:sz w:val="18"/>
                <w:szCs w:val="18"/>
              </w:rPr>
              <w:t xml:space="preserve">of the 800.53 controls map to the </w:t>
            </w:r>
            <w:r w:rsidRPr="00C849A8">
              <w:rPr>
                <w:rFonts w:asciiTheme="minorHAnsi" w:eastAsia="Calibri" w:hAnsiTheme="minorHAnsi"/>
                <w:b/>
                <w:sz w:val="18"/>
                <w:szCs w:val="18"/>
              </w:rPr>
              <w:t>Observation Class</w:t>
            </w:r>
            <w:r w:rsidRPr="00C849A8">
              <w:rPr>
                <w:rFonts w:asciiTheme="minorHAnsi" w:eastAsia="Calibri" w:hAnsiTheme="minorHAnsi"/>
                <w:sz w:val="18"/>
                <w:szCs w:val="18"/>
              </w:rPr>
              <w:t xml:space="preserve"> </w:t>
            </w:r>
            <w:r>
              <w:rPr>
                <w:rFonts w:asciiTheme="minorHAnsi" w:eastAsia="Calibri" w:hAnsiTheme="minorHAnsi"/>
                <w:sz w:val="18"/>
                <w:szCs w:val="18"/>
              </w:rPr>
              <w:t>and Basic Packages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w:t>
            </w:r>
            <w:r>
              <w:rPr>
                <w:rFonts w:asciiTheme="minorHAnsi" w:eastAsia="Calibri" w:hAnsiTheme="minorHAnsi"/>
                <w:sz w:val="18"/>
                <w:szCs w:val="18"/>
              </w:rPr>
              <w:t xml:space="preserve">in </w:t>
            </w:r>
            <w:r w:rsidRPr="00C849A8">
              <w:rPr>
                <w:rFonts w:asciiTheme="minorHAnsi" w:eastAsia="Calibri" w:hAnsiTheme="minorHAnsi"/>
                <w:sz w:val="18"/>
                <w:szCs w:val="18"/>
              </w:rPr>
              <w:t xml:space="preserve">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w:t>
            </w:r>
            <w:r>
              <w:rPr>
                <w:rFonts w:asciiTheme="minorHAnsi" w:eastAsia="Calibri" w:hAnsiTheme="minorHAnsi"/>
                <w:b/>
                <w:sz w:val="18"/>
                <w:szCs w:val="18"/>
              </w:rPr>
              <w:t xml:space="preserve">, </w:t>
            </w:r>
            <w:r w:rsidRPr="00C849A8">
              <w:rPr>
                <w:rFonts w:asciiTheme="minorHAnsi" w:eastAsia="Calibri" w:hAnsiTheme="minorHAnsi"/>
                <w:b/>
                <w:sz w:val="18"/>
                <w:szCs w:val="18"/>
              </w:rPr>
              <w:t>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w:t>
            </w:r>
            <w:r w:rsidRPr="00C849A8">
              <w:rPr>
                <w:rFonts w:asciiTheme="minorHAnsi" w:eastAsia="Calibri" w:hAnsiTheme="minorHAnsi"/>
                <w:b/>
                <w:sz w:val="18"/>
                <w:szCs w:val="18"/>
              </w:rPr>
              <w:t>SECURITY AWARENESS AND TRAINING POLICY AND PROCEDURES.</w:t>
            </w:r>
          </w:p>
          <w:p w14:paraId="1BA4C05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1A748FEC" w14:textId="77777777" w:rsidR="00C74C43" w:rsidRPr="00C849A8" w:rsidRDefault="00C74C43" w:rsidP="002403B1">
            <w:pPr>
              <w:rPr>
                <w:rFonts w:asciiTheme="minorHAnsi" w:eastAsia="Calibri" w:hAnsiTheme="minorHAnsi"/>
                <w:sz w:val="18"/>
                <w:szCs w:val="18"/>
              </w:rPr>
            </w:pPr>
          </w:p>
        </w:tc>
      </w:tr>
      <w:tr w:rsidR="00C74C43" w:rsidRPr="00C849A8" w14:paraId="10E9015D" w14:textId="77777777" w:rsidTr="002403B1">
        <w:tc>
          <w:tcPr>
            <w:tcW w:w="4018" w:type="dxa"/>
            <w:shd w:val="clear" w:color="auto" w:fill="auto"/>
          </w:tcPr>
          <w:p w14:paraId="226A7A51"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bCs/>
                <w:color w:val="4F81BD"/>
                <w:sz w:val="18"/>
                <w:szCs w:val="18"/>
              </w:rPr>
              <w:t>Audit and Accountability</w:t>
            </w:r>
            <w:r w:rsidRPr="00C849A8">
              <w:rPr>
                <w:rFonts w:asciiTheme="minorHAnsi" w:eastAsia="Calibri" w:hAnsiTheme="minorHAnsi"/>
                <w:color w:val="4F81BD"/>
                <w:sz w:val="18"/>
                <w:szCs w:val="18"/>
              </w:rPr>
              <w:t xml:space="preserve">  </w:t>
            </w:r>
            <w:r w:rsidRPr="00C849A8">
              <w:rPr>
                <w:rFonts w:asciiTheme="minorHAnsi" w:eastAsia="Calibri" w:hAnsiTheme="minorHAnsi"/>
                <w:b/>
                <w:sz w:val="18"/>
                <w:szCs w:val="18"/>
              </w:rPr>
              <w:t>(AU)</w:t>
            </w:r>
          </w:p>
          <w:p w14:paraId="69E33C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AUDIT AND ACCOUNTABILITY POLICY AND PROCEDURES </w:t>
            </w:r>
          </w:p>
          <w:p w14:paraId="4D9EB55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u w:val="single"/>
              </w:rPr>
              <w:t>Control</w:t>
            </w:r>
            <w:r w:rsidRPr="00C849A8">
              <w:rPr>
                <w:rFonts w:asciiTheme="minorHAnsi" w:eastAsia="Calibri" w:hAnsiTheme="minorHAnsi"/>
                <w:bCs/>
                <w:sz w:val="18"/>
                <w:szCs w:val="18"/>
              </w:rPr>
              <w:t xml:space="preserve">: The organization: </w:t>
            </w:r>
          </w:p>
          <w:p w14:paraId="5C9ED2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3F585D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audit and accountability policy that addresses purpose, scope, roles, responsibilities, management commitment, coordination among organizational entities, and compliance; and </w:t>
            </w:r>
          </w:p>
          <w:p w14:paraId="0D1C951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audit and accountability policy and associated audit and accountability controls; and </w:t>
            </w:r>
          </w:p>
          <w:p w14:paraId="1C8FB91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0BB9F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Audit and accountability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8EBD1F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Audit and accountability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9E34621" w14:textId="77777777" w:rsidR="00C74C43" w:rsidRPr="00C849A8" w:rsidRDefault="00C74C43" w:rsidP="002403B1">
            <w:pPr>
              <w:rPr>
                <w:rFonts w:asciiTheme="minorHAnsi" w:eastAsia="Calibri" w:hAnsiTheme="minorHAnsi"/>
                <w:b/>
                <w:bCs/>
                <w:sz w:val="18"/>
                <w:szCs w:val="18"/>
              </w:rPr>
            </w:pPr>
          </w:p>
          <w:p w14:paraId="3F061F74"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68F17935" w14:textId="77777777" w:rsidR="00C74C43" w:rsidRPr="00C849A8" w:rsidRDefault="003D454B" w:rsidP="002403B1">
            <w:pPr>
              <w:spacing w:line="276" w:lineRule="auto"/>
              <w:rPr>
                <w:rFonts w:asciiTheme="minorHAnsi" w:eastAsia="Calibri" w:hAnsiTheme="minorHAnsi"/>
                <w:sz w:val="18"/>
                <w:szCs w:val="18"/>
              </w:rPr>
            </w:pPr>
            <w:hyperlink r:id="rId512" w:history="1">
              <w:r w:rsidR="00C74C43" w:rsidRPr="00C849A8">
                <w:rPr>
                  <w:rStyle w:val="Hyperlink"/>
                  <w:rFonts w:asciiTheme="minorHAnsi" w:eastAsia="Calibri" w:hAnsiTheme="minorHAnsi"/>
                  <w:sz w:val="18"/>
                  <w:szCs w:val="18"/>
                </w:rPr>
                <w:t>Observation</w:t>
              </w:r>
            </w:hyperlink>
            <w:r w:rsidR="00C74C43" w:rsidRPr="00C849A8">
              <w:rPr>
                <w:rFonts w:asciiTheme="minorHAnsi" w:eastAsia="Calibri" w:hAnsiTheme="minorHAnsi"/>
                <w:sz w:val="18"/>
                <w:szCs w:val="18"/>
              </w:rPr>
              <w:t xml:space="preserve"> </w:t>
            </w:r>
            <w:r w:rsidR="00C74C43" w:rsidRPr="00C849A8">
              <w:rPr>
                <w:rFonts w:asciiTheme="minorHAnsi" w:eastAsia="Calibri" w:hAnsiTheme="minorHAnsi"/>
                <w:b/>
                <w:sz w:val="18"/>
                <w:szCs w:val="18"/>
              </w:rPr>
              <w:t>Package</w:t>
            </w:r>
          </w:p>
          <w:p w14:paraId="12C3DED1"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94D9426" wp14:editId="10395917">
                  <wp:extent cx="152400" cy="152400"/>
                  <wp:effectExtent l="0" t="0" r="0" b="0"/>
                  <wp:docPr id="475" name="Picture 475" descr="http://www.threatrisk.org/spec/Threat%20Risk%20Model_files/icon_Class%20Diagram_18_1_3ba019e_1443825514932_740093_26881.jpg">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reatrisk.org/spec/Threat%20Risk%20Model_files/icon_Class%20Diagram_18_1_3ba019e_1443825514932_740093_26881.jpg">
                            <a:hlinkClick r:id="rId43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3"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F47B55D"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31B6E52" wp14:editId="4E6404A6">
                  <wp:extent cx="152400" cy="152400"/>
                  <wp:effectExtent l="0" t="0" r="0" b="0"/>
                  <wp:docPr id="474" name="Picture 474" descr="http://www.threatrisk.org/spec/Threat%20Risk%20Model_files/icon_class_18_1_3ba019e_1443825538731_383581_26914.j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hreatrisk.org/spec/Threat%20Risk%20Model_files/icon_class_18_1_3ba019e_1443825538731_383581_26914.jpg">
                            <a:hlinkClick r:id="rId4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4"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D05AEE3"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132B5F" wp14:editId="7073CEE6">
                  <wp:extent cx="152400" cy="152400"/>
                  <wp:effectExtent l="0" t="0" r="0" b="0"/>
                  <wp:docPr id="473" name="Picture 473" descr="http://www.threatrisk.org/spec/Threat%20Risk%20Model_files/icon_class_18_1_3ba019e_1443825538731_383581_26914.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hreatrisk.org/spec/Threat%20Risk%20Model_files/icon_class_18_1_3ba019e_1443825538731_383581_26914.jpg">
                            <a:hlinkClick r:id="rId4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5"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E132F4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5D54345" wp14:editId="01826F55">
                  <wp:extent cx="152400" cy="152400"/>
                  <wp:effectExtent l="0" t="0" r="0" b="0"/>
                  <wp:docPr id="472" name="Picture 472" descr="http://www.threatrisk.org/spec/Threat%20Risk%20Model_files/icon_property_18_1_3ba019e_1443825854334_594716_27104.jp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hreatrisk.org/spec/Threat%20Risk%20Model_files/icon_property_18_1_3ba019e_1443825854334_594716_27104.jpg">
                            <a:hlinkClick r:id="rId4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6"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109978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03F5CB60" wp14:editId="0787DDE6">
                  <wp:extent cx="152400" cy="152400"/>
                  <wp:effectExtent l="0" t="0" r="0" b="0"/>
                  <wp:docPr id="471" name="Picture 471" descr="http://www.threatrisk.org/spec/Threat%20Risk%20Model_files/icon_property_18_1_3ba019e_1443825854334_594716_27104.jp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hreatrisk.org/spec/Threat%20Risk%20Model_files/icon_property_18_1_3ba019e_1443825854334_594716_27104.jpg">
                            <a:hlinkClick r:id="rId44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7"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806DCA1" w14:textId="66638804" w:rsidR="00C74C43" w:rsidRPr="00C849A8" w:rsidRDefault="003D454B" w:rsidP="002403B1">
            <w:pPr>
              <w:rPr>
                <w:rFonts w:asciiTheme="minorHAnsi" w:eastAsia="Calibri" w:hAnsiTheme="minorHAnsi" w:cs="Arial"/>
                <w:sz w:val="18"/>
                <w:szCs w:val="18"/>
              </w:rPr>
            </w:pPr>
            <w:r>
              <w:rPr>
                <w:noProof/>
              </w:rPr>
              <w:pict w14:anchorId="4BF3E34B">
                <v:line id="Straight Connector 57" o:spid="_x0000_s1853"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5.7pt" to="141.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" strokecolor="#4a7ebb" strokeweight="1.5pt">
                  <o:lock v:ext="edit" shapetype="f"/>
                </v:line>
              </w:pict>
            </w:r>
          </w:p>
          <w:p w14:paraId="0A4AC404"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3C00B311" wp14:editId="01E26AFA">
                  <wp:extent cx="152400" cy="152400"/>
                  <wp:effectExtent l="0" t="0" r="0" b="0"/>
                  <wp:docPr id="470" name="Picture 47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8" w:history="1">
              <w:r w:rsidRPr="00C6542E">
                <w:rPr>
                  <w:rStyle w:val="Hyperlink"/>
                  <w:rFonts w:ascii="Calibri" w:eastAsia="Calibri" w:hAnsi="Calibri" w:cs="Arial"/>
                  <w:sz w:val="18"/>
                  <w:szCs w:val="18"/>
                </w:rPr>
                <w:t>Control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714E716B"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662EAFAA" wp14:editId="28160B77">
                  <wp:extent cx="152400" cy="152400"/>
                  <wp:effectExtent l="0" t="0" r="0" b="0"/>
                  <wp:docPr id="469" name="Picture 469"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9" w:history="1">
              <w:r w:rsidRPr="00C6542E">
                <w:rPr>
                  <w:rStyle w:val="Hyperlink"/>
                  <w:rFonts w:ascii="Calibri" w:eastAsia="Calibri" w:hAnsi="Calibri" w:cs="Arial"/>
                  <w:sz w:val="18"/>
                  <w:szCs w:val="18"/>
                </w:rPr>
                <w:t>Subject to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Association Class</w:t>
            </w:r>
          </w:p>
          <w:p w14:paraId="6961F6E7"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0C2A4A0" wp14:editId="76328A81">
                  <wp:extent cx="152400" cy="152400"/>
                  <wp:effectExtent l="0" t="0" r="0" b="0"/>
                  <wp:docPr id="468" name="Picture 468"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0" w:history="1">
              <w:r w:rsidRPr="00C6542E">
                <w:rPr>
                  <w:rStyle w:val="Hyperlink"/>
                  <w:rFonts w:ascii="Calibri" w:eastAsia="Calibri" w:hAnsi="Calibri" w:cs="Arial"/>
                  <w:sz w:val="18"/>
                  <w:szCs w:val="18"/>
                </w:rPr>
                <w:t>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6E49DE72"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BF864C9" wp14:editId="533F387A">
                  <wp:extent cx="152400" cy="152400"/>
                  <wp:effectExtent l="0" t="0" r="0" b="0"/>
                  <wp:docPr id="467" name="Picture 467"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1" w:history="1">
              <w:r w:rsidRPr="00C6542E">
                <w:rPr>
                  <w:rStyle w:val="Hyperlink"/>
                  <w:rFonts w:ascii="Calibri" w:eastAsia="Calibri" w:hAnsi="Calibri" w:cs="Arial"/>
                  <w:sz w:val="18"/>
                  <w:szCs w:val="18"/>
                </w:rPr>
                <w:t>has authority over</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Property</w:t>
            </w:r>
          </w:p>
          <w:p w14:paraId="22E7B626" w14:textId="2B1190A8" w:rsidR="00C74C43" w:rsidRPr="00C6542E" w:rsidRDefault="003D454B" w:rsidP="002403B1">
            <w:pPr>
              <w:spacing w:line="276" w:lineRule="auto"/>
              <w:rPr>
                <w:rFonts w:ascii="Calibri" w:eastAsia="Calibri" w:hAnsi="Calibri" w:cs="Arial"/>
                <w:color w:val="000000"/>
                <w:sz w:val="18"/>
                <w:szCs w:val="18"/>
              </w:rPr>
            </w:pPr>
            <w:r>
              <w:rPr>
                <w:noProof/>
              </w:rPr>
              <w:pict w14:anchorId="7BE8BFC3">
                <v:line id="Straight Connector 56" o:spid="_x0000_s1852"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Sd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bM6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NA3lJ3iAQAAtQMAAA4AAAAAAAAAAAAAAAAALgIAAGRycy9lMm9Eb2MueG1sUEsBAi0A&#10;FAAGAAgAAAAhAGriE6jeAAAACAEAAA8AAAAAAAAAAAAAAAAAPAQAAGRycy9kb3ducmV2LnhtbFBL&#10;BQYAAAAABAAEAPMAAABHBQAAAAA=&#10;" strokecolor="#4a7ebb" strokeweight="1.5pt">
                  <o:lock v:ext="edit" shapetype="f"/>
                </v:line>
              </w:pict>
            </w:r>
          </w:p>
          <w:p w14:paraId="2E4397AA" w14:textId="77777777" w:rsidR="00C74C43" w:rsidRPr="00C6542E"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2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"http://threatrisk.org/spec/Threat%20Risk%20Model_files/icon_property_1853627376.jpg"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192898C">
                  <v:shape id="_x0000_i1088" type="#_x0000_t75" alt="" href="javascript: showSpec('_18_0_2_3ba019e_1423848758806_896185_5919');" style="width:11.4pt;height:11.4pt" o:button="t">
                    <v:imagedata r:id="rId303" r:href="rId5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24" w:history="1">
              <w:r w:rsidR="00C74C43" w:rsidRPr="00C6542E">
                <w:rPr>
                  <w:rStyle w:val="Hyperlink"/>
                  <w:rFonts w:ascii="Calibri" w:hAnsi="Calibri"/>
                  <w:sz w:val="18"/>
                  <w:szCs w:val="18"/>
                </w:rPr>
                <w:t>provides access to</w:t>
              </w:r>
            </w:hyperlink>
            <w:r w:rsidR="00C74C43" w:rsidRPr="00C6542E">
              <w:rPr>
                <w:rFonts w:ascii="Calibri" w:hAnsi="Calibri" w:cs="Arial"/>
                <w:color w:val="000000"/>
                <w:sz w:val="18"/>
                <w:szCs w:val="18"/>
              </w:rPr>
              <w:t xml:space="preserve"> Property</w:t>
            </w:r>
          </w:p>
          <w:p w14:paraId="721E0FA6" w14:textId="77777777" w:rsidR="00C74C43" w:rsidRPr="00C6542E" w:rsidRDefault="003D454B" w:rsidP="002403B1">
            <w:pPr>
              <w:shd w:val="clear" w:color="auto" w:fill="FFFFFF"/>
              <w:rPr>
                <w:rFonts w:ascii="Calibri" w:hAnsi="Calibri" w:cs="Arial"/>
                <w:color w:val="000000"/>
                <w:sz w:val="18"/>
                <w:szCs w:val="18"/>
              </w:rPr>
            </w:pPr>
            <w:hyperlink r:id="rId525"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DB36133">
                  <v:shape id="_x0000_i1089" type="#_x0000_t75" alt="" href="javascript: showSpec('_18_0_2_3ba019e_1423848758804_10086_5918');" style="width:11.4pt;height:11.4pt" o:button="t">
                    <v:imagedata r:id="rId307" r:href="rId52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27" w:history="1">
              <w:r w:rsidR="00C74C43" w:rsidRPr="00C6542E">
                <w:rPr>
                  <w:rStyle w:val="Hyperlink"/>
                  <w:rFonts w:ascii="Calibri" w:hAnsi="Calibri"/>
                  <w:sz w:val="18"/>
                  <w:szCs w:val="18"/>
                </w:rPr>
                <w:t>Association[made available by:Alter Ability - provides access to:Entity]</w:t>
              </w:r>
            </w:hyperlink>
            <w:r w:rsidR="00C74C43" w:rsidRPr="00C6542E">
              <w:rPr>
                <w:rFonts w:ascii="Calibri" w:hAnsi="Calibri" w:cs="Arial"/>
                <w:color w:val="000000"/>
                <w:sz w:val="18"/>
                <w:szCs w:val="18"/>
              </w:rPr>
              <w:t>Association</w:t>
            </w:r>
          </w:p>
          <w:p w14:paraId="064B4AAB" w14:textId="77777777" w:rsidR="00C74C43" w:rsidRPr="00C6542E" w:rsidRDefault="003D454B" w:rsidP="002403B1">
            <w:pPr>
              <w:shd w:val="clear" w:color="auto" w:fill="FFFFFF"/>
              <w:rPr>
                <w:rFonts w:ascii="Calibri" w:hAnsi="Calibri" w:cs="Arial"/>
                <w:color w:val="000000"/>
                <w:sz w:val="18"/>
                <w:szCs w:val="18"/>
              </w:rPr>
            </w:pPr>
            <w:hyperlink r:id="rId528"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5A4DB37">
                  <v:shape id="_x0000_i1090" type="#_x0000_t75" alt="" href="javascript: showSpec('_18_1_3ba019e_1445379115924_538758_31530');" style="width:11.4pt;height:11.4pt" o:button="t">
                    <v:imagedata r:id="rId311" r:href="rId52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0" w:history="1">
              <w:r w:rsidR="00C74C43" w:rsidRPr="00C6542E">
                <w:rPr>
                  <w:rStyle w:val="Hyperlink"/>
                  <w:rFonts w:ascii="Calibri" w:hAnsi="Calibri"/>
                  <w:sz w:val="18"/>
                  <w:szCs w:val="18"/>
                </w:rPr>
                <w:t>Access Identifier</w:t>
              </w:r>
            </w:hyperlink>
            <w:r w:rsidR="00C74C43" w:rsidRPr="00C6542E">
              <w:rPr>
                <w:rFonts w:ascii="Calibri" w:hAnsi="Calibri" w:cs="Arial"/>
                <w:color w:val="000000"/>
                <w:sz w:val="18"/>
                <w:szCs w:val="18"/>
              </w:rPr>
              <w:t>Class</w:t>
            </w:r>
          </w:p>
          <w:p w14:paraId="117C433D" w14:textId="77777777" w:rsidR="00C74C43" w:rsidRPr="00C6542E" w:rsidRDefault="003D454B" w:rsidP="002403B1">
            <w:pPr>
              <w:shd w:val="clear" w:color="auto" w:fill="FFFFFF"/>
              <w:rPr>
                <w:rFonts w:ascii="Calibri" w:hAnsi="Calibri" w:cs="Arial"/>
                <w:color w:val="000000"/>
                <w:sz w:val="18"/>
                <w:szCs w:val="18"/>
              </w:rPr>
            </w:pPr>
            <w:hyperlink r:id="rId531"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07A8B65">
                  <v:shape id="_x0000_i1091" type="#_x0000_t75" alt="" href="javascript: showSpec('_18_1_3ba019e_1426032490067_111530_6698');" style="width:11.4pt;height:11.4pt" o:button="t">
                    <v:imagedata r:id="rId311" r:href="rId53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3" w:history="1">
              <w:r w:rsidR="00C74C43" w:rsidRPr="00C6542E">
                <w:rPr>
                  <w:rStyle w:val="Hyperlink"/>
                  <w:rFonts w:ascii="Calibri" w:hAnsi="Calibri"/>
                  <w:sz w:val="18"/>
                  <w:szCs w:val="18"/>
                </w:rPr>
                <w:t>Access Point</w:t>
              </w:r>
            </w:hyperlink>
            <w:r w:rsidR="00C74C43" w:rsidRPr="00C6542E">
              <w:rPr>
                <w:rFonts w:ascii="Calibri" w:hAnsi="Calibri" w:cs="Arial"/>
                <w:color w:val="000000"/>
                <w:sz w:val="18"/>
                <w:szCs w:val="18"/>
              </w:rPr>
              <w:t>Class</w:t>
            </w:r>
          </w:p>
          <w:p w14:paraId="672C28B7" w14:textId="77777777" w:rsidR="00C74C43" w:rsidRPr="00C6542E" w:rsidRDefault="003D454B" w:rsidP="002403B1">
            <w:pPr>
              <w:shd w:val="clear" w:color="auto" w:fill="FFFFFF"/>
              <w:rPr>
                <w:rFonts w:ascii="Calibri" w:hAnsi="Calibri" w:cs="Arial"/>
                <w:color w:val="000000"/>
                <w:sz w:val="18"/>
                <w:szCs w:val="18"/>
              </w:rPr>
            </w:pPr>
            <w:hyperlink r:id="rId534"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842874C">
                  <v:shape id="_x0000_i1092" type="#_x0000_t75" alt="" href="javascript: showSpec('_18_1_3ba019e_1443219962548_952937_9436');" style="width:11.4pt;height:11.4pt" o:button="t">
                    <v:imagedata r:id="rId307" r:href="rId53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6" w:history="1">
              <w:r w:rsidR="00C74C43" w:rsidRPr="00C6542E">
                <w:rPr>
                  <w:rStyle w:val="Hyperlink"/>
                  <w:rFonts w:ascii="Calibri" w:hAnsi="Calibri"/>
                  <w:sz w:val="18"/>
                  <w:szCs w:val="18"/>
                </w:rPr>
                <w:t>Association[has opening:Access Point - enters through:Boundary]</w:t>
              </w:r>
            </w:hyperlink>
            <w:r w:rsidR="00C74C43" w:rsidRPr="00C6542E">
              <w:rPr>
                <w:rFonts w:ascii="Calibri" w:hAnsi="Calibri" w:cs="Arial"/>
                <w:color w:val="000000"/>
                <w:sz w:val="18"/>
                <w:szCs w:val="18"/>
              </w:rPr>
              <w:t>Association</w:t>
            </w:r>
          </w:p>
          <w:p w14:paraId="2422DF1B" w14:textId="77777777" w:rsidR="00C74C43" w:rsidRPr="00C6542E" w:rsidRDefault="003D454B" w:rsidP="002403B1">
            <w:pPr>
              <w:shd w:val="clear" w:color="auto" w:fill="FFFFFF"/>
              <w:rPr>
                <w:rFonts w:ascii="Calibri" w:hAnsi="Calibri" w:cs="Arial"/>
                <w:color w:val="000000"/>
                <w:sz w:val="18"/>
                <w:szCs w:val="18"/>
              </w:rPr>
            </w:pPr>
            <w:hyperlink r:id="rId537"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B4D2DC7">
                  <v:shape id="_x0000_i1093" type="#_x0000_t75" alt="" href="javascript: showSpec('_18_1_3ba019e_1443220011644_350533_9469');" style="width:11.4pt;height:11.4pt" o:button="t">
                    <v:imagedata r:id="rId307" r:href="rId53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9" w:history="1">
              <w:r w:rsidR="00C74C43" w:rsidRPr="00C6542E">
                <w:rPr>
                  <w:rStyle w:val="Hyperlink"/>
                  <w:rFonts w:ascii="Calibri" w:hAnsi="Calibri"/>
                  <w:sz w:val="18"/>
                  <w:szCs w:val="18"/>
                </w:rPr>
                <w:t>Association[has portal:Access Point - enters into:System]</w:t>
              </w:r>
            </w:hyperlink>
            <w:r w:rsidR="00C74C43" w:rsidRPr="00C6542E">
              <w:rPr>
                <w:rFonts w:ascii="Calibri" w:hAnsi="Calibri" w:cs="Arial"/>
                <w:color w:val="000000"/>
                <w:sz w:val="18"/>
                <w:szCs w:val="18"/>
              </w:rPr>
              <w:t>Association</w:t>
            </w:r>
          </w:p>
          <w:p w14:paraId="68D5D47D" w14:textId="77777777" w:rsidR="00C74C43" w:rsidRPr="00C6542E" w:rsidRDefault="003D454B" w:rsidP="002403B1">
            <w:pPr>
              <w:shd w:val="clear" w:color="auto" w:fill="FFFFFF"/>
              <w:rPr>
                <w:rFonts w:ascii="Calibri" w:hAnsi="Calibri" w:cs="Arial"/>
                <w:color w:val="000000"/>
                <w:sz w:val="18"/>
                <w:szCs w:val="18"/>
              </w:rPr>
            </w:pPr>
            <w:hyperlink r:id="rId540"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w:instrText>
              </w:r>
              <w:r>
                <w:rPr>
                  <w:rFonts w:ascii="Calibri" w:hAnsi="Calibri" w:cs="Arial"/>
                  <w:color w:val="1863A1"/>
                  <w:sz w:val="18"/>
                  <w:szCs w:val="18"/>
                </w:rPr>
                <w:instrText>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AE1E37C">
                  <v:shape id="_x0000_i1094" type="#_x0000_t75" alt="" href="javascript: showSpec('_18_2_62501eb_1460995359204_192818_10044');" style="width:11.4pt;height:11.4pt" o:button="t">
                    <v:imagedata r:id="rId324" r:href="rId54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2" w:history="1">
              <w:r w:rsidR="00C74C43" w:rsidRPr="00C6542E">
                <w:rPr>
                  <w:rStyle w:val="Hyperlink"/>
                  <w:rFonts w:ascii="Calibri" w:hAnsi="Calibri"/>
                  <w:sz w:val="18"/>
                  <w:szCs w:val="18"/>
                </w:rPr>
                <w:t>Access Complexity</w:t>
              </w:r>
            </w:hyperlink>
            <w:r w:rsidR="00C74C43" w:rsidRPr="00C6542E">
              <w:rPr>
                <w:rFonts w:ascii="Calibri" w:hAnsi="Calibri" w:cs="Arial"/>
                <w:color w:val="000000"/>
                <w:sz w:val="18"/>
                <w:szCs w:val="18"/>
              </w:rPr>
              <w:t>Enumeration</w:t>
            </w:r>
          </w:p>
          <w:p w14:paraId="6E45BCC3" w14:textId="77777777" w:rsidR="00C74C43" w:rsidRPr="00C6542E" w:rsidRDefault="003D454B" w:rsidP="002403B1">
            <w:pPr>
              <w:shd w:val="clear" w:color="auto" w:fill="FFFFFF"/>
              <w:rPr>
                <w:rFonts w:ascii="Calibri" w:hAnsi="Calibri" w:cs="Arial"/>
                <w:color w:val="000000"/>
                <w:sz w:val="18"/>
                <w:szCs w:val="18"/>
              </w:rPr>
            </w:pPr>
            <w:hyperlink r:id="rId543"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w:instrText>
              </w:r>
              <w:r>
                <w:rPr>
                  <w:rFonts w:ascii="Calibri" w:hAnsi="Calibri" w:cs="Arial"/>
                  <w:color w:val="1863A1"/>
                  <w:sz w:val="18"/>
                  <w:szCs w:val="18"/>
                </w:rPr>
                <w:instrText>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6E11517">
                  <v:shape id="_x0000_i1095" type="#_x0000_t75" alt="" href="javascript: showSpec('_18_2_62501eb_1460994890076_771677_10008');" style="width:11.4pt;height:11.4pt" o:button="t">
                    <v:imagedata r:id="rId324" r:href="rId54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5" w:history="1">
              <w:r w:rsidR="00C74C43" w:rsidRPr="00C6542E">
                <w:rPr>
                  <w:rStyle w:val="Hyperlink"/>
                  <w:rFonts w:ascii="Calibri" w:hAnsi="Calibri"/>
                  <w:sz w:val="18"/>
                  <w:szCs w:val="18"/>
                </w:rPr>
                <w:t>Access Vector</w:t>
              </w:r>
            </w:hyperlink>
            <w:r w:rsidR="00C74C43" w:rsidRPr="00C6542E">
              <w:rPr>
                <w:rFonts w:ascii="Calibri" w:hAnsi="Calibri" w:cs="Arial"/>
                <w:color w:val="000000"/>
                <w:sz w:val="18"/>
                <w:szCs w:val="18"/>
              </w:rPr>
              <w:t>Enumeration</w:t>
            </w:r>
          </w:p>
          <w:p w14:paraId="046780A0" w14:textId="77777777" w:rsidR="00C74C43" w:rsidRPr="00C6542E" w:rsidRDefault="003D454B" w:rsidP="002403B1">
            <w:pPr>
              <w:shd w:val="clear" w:color="auto" w:fill="FFFFFF"/>
              <w:rPr>
                <w:rFonts w:ascii="Calibri" w:hAnsi="Calibri" w:cs="Arial"/>
                <w:color w:val="000000"/>
                <w:sz w:val="18"/>
                <w:szCs w:val="18"/>
              </w:rPr>
            </w:pPr>
            <w:hyperlink r:id="rId546"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F2F5BD">
                  <v:shape id="_x0000_i1096" type="#_x0000_t75" alt="" href="javascript: showSpec('_18_2_62501eb_1458223017372_935546_8689');" style="width:11.4pt;height:11.4pt" o:button="t">
                    <v:imagedata r:id="rId311" r:href="rId54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8" w:history="1">
              <w:r w:rsidR="00C74C43" w:rsidRPr="00C6542E">
                <w:rPr>
                  <w:rStyle w:val="Hyperlink"/>
                  <w:rFonts w:ascii="Calibri" w:hAnsi="Calibri"/>
                  <w:sz w:val="18"/>
                  <w:szCs w:val="18"/>
                </w:rPr>
                <w:t>Access Control Failure</w:t>
              </w:r>
            </w:hyperlink>
            <w:r w:rsidR="00C74C43" w:rsidRPr="00C6542E">
              <w:rPr>
                <w:rFonts w:ascii="Calibri" w:hAnsi="Calibri" w:cs="Arial"/>
                <w:color w:val="000000"/>
                <w:sz w:val="18"/>
                <w:szCs w:val="18"/>
              </w:rPr>
              <w:t>Class</w:t>
            </w:r>
          </w:p>
          <w:p w14:paraId="11BE304D" w14:textId="77777777" w:rsidR="00C74C43" w:rsidRPr="00C6542E" w:rsidRDefault="003D454B" w:rsidP="002403B1">
            <w:pPr>
              <w:shd w:val="clear" w:color="auto" w:fill="FFFFFF"/>
              <w:rPr>
                <w:rFonts w:ascii="Calibri" w:hAnsi="Calibri" w:cs="Arial"/>
                <w:color w:val="000000"/>
                <w:sz w:val="18"/>
                <w:szCs w:val="18"/>
              </w:rPr>
            </w:pPr>
            <w:hyperlink r:id="rId549"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ACA1A17">
                  <v:shape id="_x0000_i1097" type="#_x0000_t75" alt="" href="javascript: showSpec('_18_2_62501eb_1455753045476_515237_8690');" style="width:11.4pt;height:11.4pt" o:button="t">
                    <v:imagedata r:id="rId307" r:href="rId55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1" w:history="1">
              <w:r w:rsidR="00C74C43" w:rsidRPr="00C6542E">
                <w:rPr>
                  <w:rStyle w:val="Hyperlink"/>
                  <w:rFonts w:ascii="Calibri" w:hAnsi="Calibri"/>
                  <w:sz w:val="18"/>
                  <w:szCs w:val="18"/>
                </w:rPr>
                <w:t>Association[traversed using:Entry Action - enters through:Access Point]</w:t>
              </w:r>
            </w:hyperlink>
            <w:r w:rsidR="00C74C43" w:rsidRPr="00C6542E">
              <w:rPr>
                <w:rFonts w:ascii="Calibri" w:hAnsi="Calibri" w:cs="Arial"/>
                <w:color w:val="000000"/>
                <w:sz w:val="18"/>
                <w:szCs w:val="18"/>
              </w:rPr>
              <w:t>Association</w:t>
            </w:r>
          </w:p>
          <w:p w14:paraId="484FB9F6" w14:textId="77777777" w:rsidR="00C74C43" w:rsidRPr="00C6542E" w:rsidRDefault="003D454B" w:rsidP="002403B1">
            <w:pPr>
              <w:shd w:val="clear" w:color="auto" w:fill="FFFFFF"/>
              <w:rPr>
                <w:rFonts w:ascii="Calibri" w:eastAsia="Calibri" w:hAnsi="Calibri"/>
                <w:sz w:val="18"/>
                <w:szCs w:val="18"/>
              </w:rPr>
            </w:pPr>
            <w:hyperlink r:id="rId55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657DAAC">
                  <v:shape id="_x0000_i1098" type="#_x0000_t75" alt="" href="javascript: showSpec('_18_2_62501eb_1456175443094_775061_7515');" style="width:11.4pt;height:11.4pt" o:button="t">
                    <v:imagedata r:id="rId307" r:href="rId55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4" w:history="1">
              <w:r w:rsidR="00C74C43" w:rsidRPr="00C6542E">
                <w:rPr>
                  <w:rStyle w:val="Hyperlink"/>
                  <w:rFonts w:ascii="Calibri" w:hAnsi="Calibri"/>
                  <w:sz w:val="18"/>
                  <w:szCs w:val="18"/>
                </w:rPr>
                <w:t>Association[Exit Action - exit through:Access Point]</w:t>
              </w:r>
            </w:hyperlink>
            <w:r w:rsidR="00C74C43" w:rsidRPr="00C6542E">
              <w:rPr>
                <w:rFonts w:ascii="Calibri" w:hAnsi="Calibri" w:cs="Arial"/>
                <w:color w:val="000000"/>
                <w:sz w:val="18"/>
                <w:szCs w:val="18"/>
              </w:rPr>
              <w:t>Association</w:t>
            </w:r>
            <w:r w:rsidR="00C74C43" w:rsidRPr="00C6542E">
              <w:rPr>
                <w:rFonts w:ascii="Calibri" w:eastAsia="Calibri" w:hAnsi="Calibri"/>
                <w:sz w:val="18"/>
                <w:szCs w:val="18"/>
              </w:rPr>
              <w:t xml:space="preserve"> </w:t>
            </w:r>
          </w:p>
          <w:p w14:paraId="359DF0DA" w14:textId="705EDF97" w:rsidR="00C74C43" w:rsidRPr="00C6542E" w:rsidRDefault="003D454B" w:rsidP="002403B1">
            <w:pPr>
              <w:shd w:val="clear" w:color="auto" w:fill="FFFFFF"/>
              <w:rPr>
                <w:rFonts w:ascii="Calibri" w:eastAsia="Calibri" w:hAnsi="Calibri"/>
                <w:sz w:val="18"/>
                <w:szCs w:val="18"/>
              </w:rPr>
            </w:pPr>
            <w:r>
              <w:rPr>
                <w:noProof/>
              </w:rPr>
              <w:pict w14:anchorId="088BA5A8">
                <v:line id="Straight Connector 55" o:spid="_x0000_s1851"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5pt,4.1pt" to="141.5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ji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" strokecolor="#4a7ebb" strokeweight="1.5pt">
                  <o:lock v:ext="edit" shapetype="f"/>
                </v:line>
              </w:pict>
            </w:r>
          </w:p>
          <w:p w14:paraId="072DB6E9"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18489621" wp14:editId="33B41FB8">
                  <wp:extent cx="152400" cy="152400"/>
                  <wp:effectExtent l="0" t="0" r="0" b="0"/>
                  <wp:docPr id="466" name="Picture 46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5"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7FCEC8B4"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2031A45F" wp14:editId="2B7B91C7">
                  <wp:extent cx="152400" cy="152400"/>
                  <wp:effectExtent l="0" t="0" r="0" b="0"/>
                  <wp:docPr id="465" name="Picture 465" descr="http://www.threatrisk.org/spec/Threat%20Risk%20Model_files/icon_class_18_1_3ba019e_1429802111601_842589_5968.jp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9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6" w:history="1">
              <w:r w:rsidRPr="00C6542E">
                <w:rPr>
                  <w:rStyle w:val="Hyperlink"/>
                  <w:rFonts w:ascii="Calibri" w:eastAsia="Calibri" w:hAnsi="Calibri"/>
                  <w:sz w:val="18"/>
                  <w:szCs w:val="18"/>
                </w:rPr>
                <w:t>Communications Security Level</w:t>
              </w:r>
            </w:hyperlink>
            <w:r w:rsidRPr="00C6542E">
              <w:rPr>
                <w:rFonts w:ascii="Calibri" w:eastAsia="Calibri" w:hAnsi="Calibri" w:cs="Arial"/>
                <w:color w:val="000000"/>
                <w:sz w:val="18"/>
                <w:szCs w:val="18"/>
              </w:rPr>
              <w:t>Class</w:t>
            </w:r>
          </w:p>
          <w:p w14:paraId="3AF6AD35"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E943AC9" wp14:editId="57A01366">
                  <wp:extent cx="152400" cy="152400"/>
                  <wp:effectExtent l="0" t="0" r="0" b="0"/>
                  <wp:docPr id="464" name="Picture 464" descr="http://www.threatrisk.org/spec/Threat%20Risk%20Model_files/icon_property_18_1_3ba019e_1443825854334_594716_27104.jpg">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9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7"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245FA1FF"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3151CDA" wp14:editId="4C00A725">
                  <wp:extent cx="152400" cy="152400"/>
                  <wp:effectExtent l="0" t="0" r="0" b="0"/>
                  <wp:docPr id="463" name="Picture 46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8" w:history="1">
              <w:r w:rsidRPr="00C6542E">
                <w:rPr>
                  <w:rStyle w:val="Hyperlink"/>
                  <w:rFonts w:ascii="Calibri" w:eastAsia="Calibri" w:hAnsi="Calibri"/>
                  <w:sz w:val="18"/>
                  <w:szCs w:val="18"/>
                </w:rPr>
                <w:t>Security Danger</w:t>
              </w:r>
            </w:hyperlink>
            <w:r w:rsidRPr="00C6542E">
              <w:rPr>
                <w:rFonts w:ascii="Calibri" w:eastAsia="Calibri" w:hAnsi="Calibri" w:cs="Arial"/>
                <w:color w:val="000000"/>
                <w:sz w:val="18"/>
                <w:szCs w:val="18"/>
              </w:rPr>
              <w:t>Class</w:t>
            </w:r>
          </w:p>
          <w:p w14:paraId="03D68204" w14:textId="27C0B15A" w:rsidR="00C74C43" w:rsidRPr="00C6542E" w:rsidRDefault="003D454B" w:rsidP="002403B1">
            <w:pPr>
              <w:spacing w:line="276" w:lineRule="auto"/>
              <w:rPr>
                <w:rFonts w:ascii="Calibri" w:eastAsia="Calibri" w:hAnsi="Calibri"/>
                <w:sz w:val="18"/>
                <w:szCs w:val="18"/>
              </w:rPr>
            </w:pPr>
            <w:r>
              <w:rPr>
                <w:noProof/>
              </w:rPr>
              <w:pict w14:anchorId="31B92B59">
                <v:line id="Straight Connector 54" o:spid="_x0000_s1850"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pt,4.15pt" to="141.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jJ4QEAALU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" strokecolor="#4a7ebb" strokeweight="1.5pt">
                  <o:lock v:ext="edit" shapetype="f"/>
                </v:line>
              </w:pict>
            </w:r>
          </w:p>
          <w:p w14:paraId="574686C7" w14:textId="77777777" w:rsidR="00C74C43" w:rsidRPr="00C6542E" w:rsidRDefault="003D454B" w:rsidP="002403B1">
            <w:pPr>
              <w:spacing w:line="276" w:lineRule="auto"/>
              <w:rPr>
                <w:rFonts w:ascii="Calibri" w:eastAsia="Calibri" w:hAnsi="Calibri" w:cs="Arial"/>
                <w:color w:val="000000"/>
                <w:sz w:val="18"/>
                <w:szCs w:val="18"/>
              </w:rPr>
            </w:pPr>
            <w:hyperlink r:id="rId559" w:history="1">
              <w:r w:rsidR="00C74C43" w:rsidRPr="00C6542E">
                <w:rPr>
                  <w:rStyle w:val="Hyperlink"/>
                  <w:rFonts w:ascii="Calibri" w:eastAsia="Calibri" w:hAnsi="Calibri" w:cs="Arial"/>
                  <w:sz w:val="18"/>
                  <w:szCs w:val="18"/>
                </w:rPr>
                <w:t>Asserting Policy</w:t>
              </w:r>
            </w:hyperlink>
            <w:r w:rsidR="00C74C43" w:rsidRPr="00C6542E">
              <w:rPr>
                <w:rFonts w:ascii="Calibri" w:eastAsia="Calibri" w:hAnsi="Calibri" w:cs="Arial"/>
                <w:color w:val="000000"/>
                <w:sz w:val="18"/>
                <w:szCs w:val="18"/>
              </w:rPr>
              <w:t xml:space="preserve"> </w:t>
            </w:r>
            <w:r w:rsidR="00C74C43" w:rsidRPr="00C6542E">
              <w:rPr>
                <w:rFonts w:ascii="Calibri" w:eastAsia="Calibri" w:hAnsi="Calibri" w:cs="Arial"/>
                <w:b/>
                <w:color w:val="000000"/>
                <w:sz w:val="18"/>
                <w:szCs w:val="18"/>
              </w:rPr>
              <w:t>Association</w:t>
            </w:r>
          </w:p>
          <w:p w14:paraId="47AD6A64"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F915E02" wp14:editId="06D06958">
                  <wp:extent cx="152400" cy="152400"/>
                  <wp:effectExtent l="0" t="0" r="0" b="0"/>
                  <wp:docPr id="462" name="Picture 46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0"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62D75FF5"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465F6C4" wp14:editId="56B86D9B">
                  <wp:extent cx="152400" cy="152400"/>
                  <wp:effectExtent l="0" t="0" r="0" b="0"/>
                  <wp:docPr id="461" name="Picture 461"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1"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7B892DD7" w14:textId="727E649F" w:rsidR="00C74C43" w:rsidRPr="00C6542E" w:rsidRDefault="003D454B" w:rsidP="002403B1">
            <w:pPr>
              <w:rPr>
                <w:rFonts w:ascii="Calibri" w:eastAsia="Calibri" w:hAnsi="Calibri" w:cs="Arial"/>
                <w:color w:val="000000"/>
                <w:sz w:val="18"/>
                <w:szCs w:val="18"/>
              </w:rPr>
            </w:pPr>
            <w:r>
              <w:rPr>
                <w:noProof/>
              </w:rPr>
              <w:pict w14:anchorId="492383A6">
                <v:line id="Straight Connector 53" o:spid="_x0000_s1849"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ka4QEAALU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Z4zC4be6BAD&#10;qH6IbOusJQZdYBQkpkaPNRVs7VNIu4qzPfhHJ34ixYpXwXRBP6Wdu2BSOi3Lzpn5y515eY5MkLNa&#10;VvP5ih5I3GIF1LdCHzB+ls6wZDRcK5tIgRpOjxhTa6hvKclt3V5pnR9WWzYS+KpcJGggfXUaIpnG&#10;08Zoe85A9yRcEUOGRKdVm8oTEIb+uNWBnYDE82G/rD7tpqQBWjl5V4uyvIoIIX5x7eSuqOHkp9mu&#10;MHnOV/hp6B3gMNXkUGKZSrRN/WXW73XHZ0aTdXTt5SncaCdt5LKrjpP4Xt7JfvnbNr8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ism5GuEBAAC1AwAADgAAAAAAAAAAAAAAAAAuAgAAZHJzL2Uyb0RvYy54bWxQSwECLQAU&#10;AAYACAAAACEA1OJWBt4AAAAIAQAADwAAAAAAAAAAAAAAAAA7BAAAZHJzL2Rvd25yZXYueG1sUEsF&#10;BgAAAAAEAAQA8wAAAEYFAAAAAA==&#10;" strokecolor="#4a7ebb" strokeweight="1.5pt">
                  <o:lock v:ext="edit" shapetype="f"/>
                </v:line>
              </w:pict>
            </w:r>
          </w:p>
          <w:p w14:paraId="58B08A43" w14:textId="77777777" w:rsidR="00C74C43" w:rsidRPr="00C6542E"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56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436CA4B1">
                  <v:shape id="_x0000_i1099" type="#_x0000_t75" alt="" href="javascript: showSpec('_17_0_5_1_3ba019e_1407960318412_69485_4170');" style="width:11.4pt;height:11.4pt" o:button="t">
                    <v:imagedata r:id="rId354" r:href="rId56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64"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07B5219B" w14:textId="77777777" w:rsidR="00C74C43" w:rsidRPr="00C6542E" w:rsidRDefault="003D454B" w:rsidP="002403B1">
            <w:pPr>
              <w:shd w:val="clear" w:color="auto" w:fill="FFFFFF"/>
              <w:rPr>
                <w:rFonts w:ascii="Calibri" w:hAnsi="Calibri" w:cs="Arial"/>
                <w:color w:val="000000"/>
                <w:sz w:val="18"/>
                <w:szCs w:val="22"/>
              </w:rPr>
            </w:pPr>
            <w:hyperlink r:id="rId56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9F6FA96">
                  <v:shape id="_x0000_i1100" type="#_x0000_t75" alt="" href="javascript: showSpec('_17_0_5_1_3ba019e_1407960337744_968303_4171');" style="width:11.4pt;height:11.4pt" o:button="t">
                    <v:imagedata r:id="rId358" r:href="rId56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67"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AD6F50D" w14:textId="77777777" w:rsidR="00C74C43" w:rsidRPr="00C6542E" w:rsidRDefault="003D454B" w:rsidP="002403B1">
            <w:pPr>
              <w:shd w:val="clear" w:color="auto" w:fill="FFFFFF"/>
              <w:rPr>
                <w:rFonts w:ascii="Calibri" w:hAnsi="Calibri" w:cs="Arial"/>
                <w:color w:val="000000"/>
                <w:sz w:val="18"/>
                <w:szCs w:val="22"/>
              </w:rPr>
            </w:pPr>
            <w:hyperlink r:id="rId56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2F80FA1">
                  <v:shape id="_x0000_i1101" type="#_x0000_t75" alt="" href="javascript: showSpec('_18_2_62501eb_1461269570989_330366_4856');" style="width:11.4pt;height:11.4pt" o:button="t">
                    <v:imagedata r:id="rId362" r:href="rId56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0"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3383C0FA" w14:textId="77777777" w:rsidR="00C74C43" w:rsidRPr="00C6542E" w:rsidRDefault="003D454B" w:rsidP="002403B1">
            <w:pPr>
              <w:shd w:val="clear" w:color="auto" w:fill="FFFFFF"/>
              <w:rPr>
                <w:rFonts w:ascii="Calibri" w:hAnsi="Calibri" w:cs="Arial"/>
                <w:color w:val="000000"/>
                <w:sz w:val="18"/>
                <w:szCs w:val="22"/>
              </w:rPr>
            </w:pPr>
            <w:hyperlink r:id="rId57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17C63BD">
                  <v:shape id="_x0000_i1102" type="#_x0000_t75" alt="" href="javascript: showSpec('_18_2_62501eb_1461269570989_206434_4858');" style="width:11.4pt;height:11.4pt" o:button="t">
                    <v:imagedata r:id="rId362" r:href="rId57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EF4B6" w14:textId="77777777" w:rsidR="00C74C43" w:rsidRPr="00C6542E" w:rsidRDefault="003D454B" w:rsidP="002403B1">
            <w:pPr>
              <w:rPr>
                <w:rFonts w:ascii="Calibri" w:eastAsia="Calibri" w:hAnsi="Calibri" w:cs="Arial"/>
                <w:color w:val="000000"/>
                <w:sz w:val="14"/>
                <w:szCs w:val="18"/>
              </w:rPr>
            </w:pPr>
            <w:hyperlink r:id="rId57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C0B11BD">
                  <v:shape id="_x0000_i1103" type="#_x0000_t75" alt="" href="javascript: showSpec('_18_1_3ba019e_1431628997747_205015_17989');" style="width:11.4pt;height:11.4pt" o:button="t">
                    <v:imagedata r:id="rId311" r:href="rId57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6"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74EC54E" w14:textId="77777777" w:rsidR="00C74C43" w:rsidRPr="00C6542E" w:rsidRDefault="00C74C43" w:rsidP="002403B1">
            <w:pPr>
              <w:rPr>
                <w:rFonts w:ascii="Calibri" w:eastAsia="Calibri" w:hAnsi="Calibri" w:cs="Arial"/>
                <w:color w:val="000000"/>
                <w:sz w:val="18"/>
                <w:szCs w:val="18"/>
              </w:rPr>
            </w:pPr>
          </w:p>
          <w:p w14:paraId="53F41D59"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716BB45" w14:textId="478D1AA3"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Audit and Accountability</w:t>
            </w:r>
            <w:r w:rsidRPr="00C849A8">
              <w:rPr>
                <w:rFonts w:asciiTheme="minorHAnsi" w:eastAsia="Calibri" w:hAnsiTheme="minorHAnsi"/>
                <w:b/>
                <w:bCs/>
                <w:sz w:val="18"/>
                <w:szCs w:val="18"/>
              </w:rPr>
              <w:t xml:space="preserve">  </w:t>
            </w:r>
            <w:r w:rsidRPr="00C849A8">
              <w:rPr>
                <w:rFonts w:asciiTheme="minorHAnsi" w:eastAsia="Calibri" w:hAnsiTheme="minorHAnsi"/>
                <w:bCs/>
                <w:sz w:val="18"/>
                <w:szCs w:val="18"/>
              </w:rPr>
              <w:t>(AU)</w:t>
            </w:r>
            <w:r>
              <w:rPr>
                <w:rFonts w:asciiTheme="minorHAnsi" w:eastAsia="Calibri" w:hAnsiTheme="minorHAnsi"/>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sidRPr="00C849A8">
              <w:rPr>
                <w:rFonts w:asciiTheme="minorHAnsi" w:eastAsia="Calibri" w:hAnsiTheme="minorHAnsi"/>
                <w:b/>
                <w:sz w:val="18"/>
                <w:szCs w:val="18"/>
              </w:rPr>
              <w:t>Observation 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 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w:t>
            </w:r>
            <w:r w:rsidRPr="00C849A8">
              <w:rPr>
                <w:rFonts w:asciiTheme="minorHAnsi" w:eastAsia="Calibri" w:hAnsiTheme="minorHAnsi"/>
                <w:b/>
                <w:sz w:val="18"/>
                <w:szCs w:val="18"/>
              </w:rPr>
              <w:t xml:space="preserve"> AUDIT AND ACCOUNTABILITY POLICY AND PROCEDURES. </w:t>
            </w:r>
          </w:p>
          <w:p w14:paraId="1E1B1B0A" w14:textId="77777777" w:rsidR="00C74C43" w:rsidRPr="00C849A8" w:rsidRDefault="00C74C43" w:rsidP="002403B1">
            <w:pPr>
              <w:rPr>
                <w:rFonts w:asciiTheme="minorHAnsi" w:eastAsia="Calibri" w:hAnsiTheme="minorHAnsi"/>
                <w:sz w:val="18"/>
                <w:szCs w:val="18"/>
              </w:rPr>
            </w:pPr>
          </w:p>
        </w:tc>
      </w:tr>
      <w:tr w:rsidR="00C74C43" w:rsidRPr="00C849A8" w14:paraId="2420425D" w14:textId="77777777" w:rsidTr="002403B1">
        <w:tc>
          <w:tcPr>
            <w:tcW w:w="4018" w:type="dxa"/>
            <w:shd w:val="clear" w:color="auto" w:fill="auto"/>
          </w:tcPr>
          <w:p w14:paraId="55E5FF2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Security Assessment and Authorization</w:t>
            </w:r>
            <w:r w:rsidRPr="00C849A8">
              <w:rPr>
                <w:rFonts w:asciiTheme="minorHAnsi" w:eastAsia="Calibri" w:hAnsiTheme="minorHAnsi"/>
                <w:bCs/>
                <w:color w:val="4F81BD"/>
                <w:sz w:val="18"/>
                <w:szCs w:val="18"/>
              </w:rPr>
              <w:t xml:space="preserve"> </w:t>
            </w:r>
            <w:r w:rsidRPr="00C849A8">
              <w:rPr>
                <w:rFonts w:asciiTheme="minorHAnsi" w:eastAsia="Calibri" w:hAnsiTheme="minorHAnsi"/>
                <w:b/>
                <w:bCs/>
                <w:sz w:val="18"/>
                <w:szCs w:val="18"/>
              </w:rPr>
              <w:t>(CA)</w:t>
            </w:r>
          </w:p>
          <w:p w14:paraId="7379BDF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ASSESSMENT AND AUTHORIZATION POLICY AND PROCEDURES </w:t>
            </w:r>
          </w:p>
          <w:p w14:paraId="207904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D9FE20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9AE9B9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assessment and authorization policy that addresses purpose, scope, roles, responsibilities, management commitment, coordination among organizational entities, and compliance; and </w:t>
            </w:r>
          </w:p>
          <w:p w14:paraId="1A944F3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assessment and authorization policy and associated security assessment and authorization controls; and </w:t>
            </w:r>
          </w:p>
          <w:p w14:paraId="46AFDCE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3B96C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assessment and authorization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B8F856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assessment and authorization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BFDC292" w14:textId="77777777" w:rsidR="00C74C43" w:rsidRPr="00C849A8" w:rsidRDefault="00C74C43" w:rsidP="002403B1">
            <w:pPr>
              <w:pStyle w:val="Default"/>
              <w:spacing w:before="60" w:after="20"/>
              <w:rPr>
                <w:rFonts w:asciiTheme="minorHAnsi" w:eastAsia="Calibri" w:hAnsiTheme="minorHAnsi"/>
                <w:b/>
                <w:bCs/>
                <w:sz w:val="18"/>
                <w:szCs w:val="18"/>
              </w:rPr>
            </w:pPr>
          </w:p>
          <w:p w14:paraId="411E2212" w14:textId="77777777" w:rsidR="00C74C43" w:rsidRPr="00C849A8" w:rsidRDefault="00C74C43" w:rsidP="002403B1">
            <w:pPr>
              <w:pStyle w:val="Default"/>
              <w:spacing w:before="60" w:after="20"/>
              <w:rPr>
                <w:rFonts w:asciiTheme="minorHAnsi" w:eastAsia="Calibri" w:hAnsiTheme="minorHAnsi"/>
                <w:b/>
                <w:bCs/>
                <w:sz w:val="18"/>
                <w:szCs w:val="18"/>
              </w:rPr>
            </w:pPr>
          </w:p>
          <w:p w14:paraId="3C0DEDD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7D6B5BF9"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00086B0" wp14:editId="4F3BD0A0">
                  <wp:extent cx="152400" cy="152400"/>
                  <wp:effectExtent l="0" t="0" r="0" b="0"/>
                  <wp:docPr id="460" name="Picture 46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7"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AB4691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4BF56ED" wp14:editId="7B76A2E7">
                  <wp:extent cx="152400" cy="152400"/>
                  <wp:effectExtent l="0" t="0" r="0" b="0"/>
                  <wp:docPr id="459" name="Picture 459"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8"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1630D7D9"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546BD6" wp14:editId="6EB9A437">
                  <wp:extent cx="152400" cy="152400"/>
                  <wp:effectExtent l="0" t="0" r="0" b="0"/>
                  <wp:docPr id="458" name="Picture 458"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9"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AD56BA8"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62DDCA04" wp14:editId="719BD4FD">
                  <wp:extent cx="152400" cy="152400"/>
                  <wp:effectExtent l="0" t="0" r="0" b="0"/>
                  <wp:docPr id="457" name="Picture 457"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0"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18900558" w14:textId="7C0D8864" w:rsidR="00C74C43" w:rsidRPr="003644B3" w:rsidRDefault="003D454B" w:rsidP="002403B1">
            <w:pPr>
              <w:spacing w:line="276" w:lineRule="auto"/>
              <w:rPr>
                <w:rFonts w:ascii="Calibri" w:eastAsia="Calibri" w:hAnsi="Calibri" w:cs="Arial"/>
                <w:color w:val="000000"/>
                <w:sz w:val="18"/>
                <w:szCs w:val="18"/>
              </w:rPr>
            </w:pPr>
            <w:r>
              <w:rPr>
                <w:noProof/>
              </w:rPr>
              <w:pict w14:anchorId="236886F1">
                <v:line id="Straight Connector 52" o:spid="_x0000_s1848"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Uy4gEAALU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uPMgqE3OsQA&#10;qusj2zhriUEXGAWJqcFjRQUbuw9pV3G2B//kxE+kWPEqmC7ox7RzG0xKp2XZOTN/uTMvz5EJck4X&#10;7z8+LOmBxC1WQHUr9AHjZ+kMS0bNtbKJFKjg9IQxtYbqlpLc1u2U1vlhtWUDgS/LeYIG0lerIZJp&#10;PG2MtuMMdEfCFTFkSHRaNak8AWHojhsd2AlIPB92i+mn7ZjUQyNH73Je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OR81TLiAQAAtQMAAA4AAAAAAAAAAAAAAAAALgIAAGRycy9lMm9Eb2MueG1sUEsBAi0A&#10;FAAGAAgAAAAhAGriE6jeAAAACAEAAA8AAAAAAAAAAAAAAAAAPAQAAGRycy9kb3ducmV2LnhtbFBL&#10;BQYAAAAABAAEAPMAAABHBQAAAAA=&#10;" strokecolor="#4a7ebb" strokeweight="1.5pt">
                  <o:lock v:ext="edit" shapetype="f"/>
                </v:line>
              </w:pict>
            </w:r>
          </w:p>
          <w:p w14:paraId="6829B771"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FB475D2">
                  <v:shape id="_x0000_i1104" type="#_x0000_t75" alt="" href="javascript: showSpec('_18_0_2_3ba019e_1423848758806_896185_5919');" style="width:11.4pt;height:11.4pt" o:button="t">
                    <v:imagedata r:id="rId303" r:href="rId58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3"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236F45EA" w14:textId="77777777" w:rsidR="00C74C43" w:rsidRPr="003644B3" w:rsidRDefault="003D454B" w:rsidP="002403B1">
            <w:pPr>
              <w:shd w:val="clear" w:color="auto" w:fill="FFFFFF"/>
              <w:rPr>
                <w:rFonts w:ascii="Calibri" w:hAnsi="Calibri" w:cs="Arial"/>
                <w:color w:val="000000"/>
                <w:sz w:val="18"/>
                <w:szCs w:val="18"/>
              </w:rPr>
            </w:pPr>
            <w:hyperlink r:id="rId5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918E45D">
                  <v:shape id="_x0000_i1105" type="#_x0000_t75" alt="" href="javascript: showSpec('_18_0_2_3ba019e_1423848758804_10086_5918');" style="width:11.4pt;height:11.4pt" o:button="t">
                    <v:imagedata r:id="rId307" r:href="rId58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6"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ED9F001" w14:textId="77777777" w:rsidR="00C74C43" w:rsidRPr="003644B3" w:rsidRDefault="003D454B" w:rsidP="002403B1">
            <w:pPr>
              <w:shd w:val="clear" w:color="auto" w:fill="FFFFFF"/>
              <w:rPr>
                <w:rFonts w:ascii="Calibri" w:hAnsi="Calibri" w:cs="Arial"/>
                <w:color w:val="000000"/>
                <w:sz w:val="18"/>
                <w:szCs w:val="18"/>
              </w:rPr>
            </w:pPr>
            <w:hyperlink r:id="rId58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AFD8CFD">
                  <v:shape id="_x0000_i1106" type="#_x0000_t75" alt="" href="javascript: showSpec('_18_1_3ba019e_1445379115924_538758_31530');" style="width:11.4pt;height:11.4pt" o:button="t">
                    <v:imagedata r:id="rId311" r:href="rId58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9"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9D959F1" w14:textId="77777777" w:rsidR="00C74C43" w:rsidRPr="003644B3" w:rsidRDefault="003D454B" w:rsidP="002403B1">
            <w:pPr>
              <w:shd w:val="clear" w:color="auto" w:fill="FFFFFF"/>
              <w:rPr>
                <w:rFonts w:ascii="Calibri" w:hAnsi="Calibri" w:cs="Arial"/>
                <w:color w:val="000000"/>
                <w:sz w:val="18"/>
                <w:szCs w:val="18"/>
              </w:rPr>
            </w:pPr>
            <w:hyperlink r:id="rId59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C16B182">
                  <v:shape id="_x0000_i1107" type="#_x0000_t75" alt="" href="javascript: showSpec('_18_1_3ba019e_1426032490067_111530_6698');" style="width:11.4pt;height:11.4pt" o:button="t">
                    <v:imagedata r:id="rId311" r:href="rId59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2"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5C2486" w14:textId="77777777" w:rsidR="00C74C43" w:rsidRPr="003644B3" w:rsidRDefault="003D454B" w:rsidP="002403B1">
            <w:pPr>
              <w:shd w:val="clear" w:color="auto" w:fill="FFFFFF"/>
              <w:rPr>
                <w:rFonts w:ascii="Calibri" w:hAnsi="Calibri" w:cs="Arial"/>
                <w:color w:val="000000"/>
                <w:sz w:val="18"/>
                <w:szCs w:val="18"/>
              </w:rPr>
            </w:pPr>
            <w:hyperlink r:id="rId59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DA49BC6">
                  <v:shape id="_x0000_i1108" type="#_x0000_t75" alt="" href="javascript: showSpec('_18_1_3ba019e_1443219962548_952937_9436');" style="width:11.4pt;height:11.4pt" o:button="t">
                    <v:imagedata r:id="rId307" r:href="rId59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5"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53F22ECD" w14:textId="77777777" w:rsidR="00C74C43" w:rsidRPr="003644B3" w:rsidRDefault="003D454B" w:rsidP="002403B1">
            <w:pPr>
              <w:shd w:val="clear" w:color="auto" w:fill="FFFFFF"/>
              <w:rPr>
                <w:rFonts w:ascii="Calibri" w:hAnsi="Calibri" w:cs="Arial"/>
                <w:color w:val="000000"/>
                <w:sz w:val="18"/>
                <w:szCs w:val="18"/>
              </w:rPr>
            </w:pPr>
            <w:hyperlink r:id="rId59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EF8C2B6">
                  <v:shape id="_x0000_i1109" type="#_x0000_t75" alt="" href="javascript: showSpec('_18_1_3ba019e_1443220011644_350533_9469');" style="width:11.4pt;height:11.4pt" o:button="t">
                    <v:imagedata r:id="rId307" r:href="rId59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8"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FA4DB6" w14:textId="77777777" w:rsidR="00C74C43" w:rsidRPr="003644B3" w:rsidRDefault="003D454B" w:rsidP="002403B1">
            <w:pPr>
              <w:shd w:val="clear" w:color="auto" w:fill="FFFFFF"/>
              <w:rPr>
                <w:rFonts w:ascii="Calibri" w:hAnsi="Calibri" w:cs="Arial"/>
                <w:color w:val="000000"/>
                <w:sz w:val="18"/>
                <w:szCs w:val="18"/>
              </w:rPr>
            </w:pPr>
            <w:hyperlink r:id="rId59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8529A68">
                  <v:shape id="_x0000_i1110" type="#_x0000_t75" alt="" href="javascript: showSpec('_18_2_62501eb_1460995359204_192818_10044');" style="width:11.4pt;height:11.4pt" o:button="t">
                    <v:imagedata r:id="rId324" r:href="rId60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1"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983ED6B" w14:textId="77777777" w:rsidR="00C74C43" w:rsidRPr="003644B3" w:rsidRDefault="003D454B" w:rsidP="002403B1">
            <w:pPr>
              <w:shd w:val="clear" w:color="auto" w:fill="FFFFFF"/>
              <w:rPr>
                <w:rFonts w:ascii="Calibri" w:hAnsi="Calibri" w:cs="Arial"/>
                <w:color w:val="000000"/>
                <w:sz w:val="18"/>
                <w:szCs w:val="18"/>
              </w:rPr>
            </w:pPr>
            <w:hyperlink r:id="rId60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3FA5CE6">
                  <v:shape id="_x0000_i1111" type="#_x0000_t75" alt="" href="javascript: showSpec('_18_2_62501eb_1460994890076_771677_10008');" style="width:11.4pt;height:11.4pt" o:button="t">
                    <v:imagedata r:id="rId324" r:href="rId60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4"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55382BD0" w14:textId="77777777" w:rsidR="00C74C43" w:rsidRPr="003644B3" w:rsidRDefault="003D454B" w:rsidP="002403B1">
            <w:pPr>
              <w:shd w:val="clear" w:color="auto" w:fill="FFFFFF"/>
              <w:rPr>
                <w:rFonts w:ascii="Calibri" w:hAnsi="Calibri" w:cs="Arial"/>
                <w:color w:val="000000"/>
                <w:sz w:val="18"/>
                <w:szCs w:val="18"/>
              </w:rPr>
            </w:pPr>
            <w:hyperlink r:id="rId60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6CACA95">
                  <v:shape id="_x0000_i1112" type="#_x0000_t75" alt="" href="javascript: showSpec('_18_2_62501eb_1458223017372_935546_8689');" style="width:11.4pt;height:11.4pt" o:button="t">
                    <v:imagedata r:id="rId311" r:href="rId60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7"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66F5B3D6" w14:textId="77777777" w:rsidR="00C74C43" w:rsidRPr="003644B3" w:rsidRDefault="003D454B" w:rsidP="002403B1">
            <w:pPr>
              <w:shd w:val="clear" w:color="auto" w:fill="FFFFFF"/>
              <w:rPr>
                <w:rFonts w:ascii="Calibri" w:hAnsi="Calibri" w:cs="Arial"/>
                <w:color w:val="000000"/>
                <w:sz w:val="18"/>
                <w:szCs w:val="18"/>
              </w:rPr>
            </w:pPr>
            <w:hyperlink r:id="rId60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CCA8699">
                  <v:shape id="_x0000_i1113" type="#_x0000_t75" alt="" href="javascript: showSpec('_18_2_62501eb_1455753045476_515237_8690');" style="width:11.4pt;height:11.4pt" o:button="t">
                    <v:imagedata r:id="rId307" r:href="rId60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0"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7B00FA72" w14:textId="77777777" w:rsidR="00C74C43" w:rsidRPr="003644B3" w:rsidRDefault="003D454B" w:rsidP="002403B1">
            <w:pPr>
              <w:shd w:val="clear" w:color="auto" w:fill="FFFFFF"/>
              <w:rPr>
                <w:rFonts w:ascii="Calibri" w:eastAsia="Calibri" w:hAnsi="Calibri"/>
                <w:sz w:val="18"/>
                <w:szCs w:val="18"/>
              </w:rPr>
            </w:pPr>
            <w:hyperlink r:id="rId61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09A9EEF">
                  <v:shape id="_x0000_i1114" type="#_x0000_t75" alt="" href="javascript: showSpec('_18_2_62501eb_1456175443094_775061_7515');" style="width:11.4pt;height:11.4pt" o:button="t">
                    <v:imagedata r:id="rId307" r:href="rId61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3"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94E238" w14:textId="04C701CC" w:rsidR="00C74C43" w:rsidRPr="003644B3" w:rsidRDefault="003D454B" w:rsidP="002403B1">
            <w:pPr>
              <w:shd w:val="clear" w:color="auto" w:fill="FFFFFF"/>
              <w:rPr>
                <w:rFonts w:ascii="Calibri" w:eastAsia="Calibri" w:hAnsi="Calibri"/>
                <w:sz w:val="18"/>
                <w:szCs w:val="18"/>
              </w:rPr>
            </w:pPr>
            <w:r>
              <w:rPr>
                <w:noProof/>
              </w:rPr>
              <w:pict w14:anchorId="636DC261">
                <v:line id="Straight Connector 51" o:spid="_x0000_s1847"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lN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" strokecolor="#4a7ebb" strokeweight="1.5pt">
                  <o:lock v:ext="edit" shapetype="f"/>
                </v:line>
              </w:pict>
            </w:r>
          </w:p>
          <w:p w14:paraId="3DB77375"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7B26C62" wp14:editId="42F4E104">
                  <wp:extent cx="152400" cy="152400"/>
                  <wp:effectExtent l="0" t="0" r="0" b="0"/>
                  <wp:docPr id="456" name="Picture 456"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1D525B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7692221" wp14:editId="274F375D">
                  <wp:extent cx="152400" cy="152400"/>
                  <wp:effectExtent l="0" t="0" r="0" b="0"/>
                  <wp:docPr id="455" name="Picture 45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5"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915ECD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0BA96D" wp14:editId="4B6F8EBE">
                  <wp:extent cx="152400" cy="152400"/>
                  <wp:effectExtent l="0" t="0" r="0" b="0"/>
                  <wp:docPr id="454" name="Picture 454"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6"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92C203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C3E831" wp14:editId="23AF591F">
                  <wp:extent cx="152400" cy="152400"/>
                  <wp:effectExtent l="0" t="0" r="0" b="0"/>
                  <wp:docPr id="453" name="Picture 45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7"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CDCC096" w14:textId="19D761B9" w:rsidR="00C74C43" w:rsidRPr="003644B3" w:rsidRDefault="003D454B" w:rsidP="002403B1">
            <w:pPr>
              <w:spacing w:line="276" w:lineRule="auto"/>
              <w:rPr>
                <w:rFonts w:ascii="Calibri" w:eastAsia="Calibri" w:hAnsi="Calibri"/>
                <w:sz w:val="18"/>
                <w:szCs w:val="18"/>
              </w:rPr>
            </w:pPr>
            <w:r>
              <w:rPr>
                <w:noProof/>
              </w:rPr>
              <w:pict w14:anchorId="12C49010">
                <v:line id="Straight Connector 50" o:spid="_x0000_s1846" style="position:absolute;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" strokecolor="#4a7ebb" strokeweight="1.5pt">
                  <o:lock v:ext="edit" shapetype="f"/>
                </v:line>
              </w:pict>
            </w:r>
          </w:p>
          <w:p w14:paraId="7BD515D4" w14:textId="77777777" w:rsidR="00C74C43" w:rsidRPr="003644B3" w:rsidRDefault="003D454B" w:rsidP="002403B1">
            <w:pPr>
              <w:spacing w:line="276" w:lineRule="auto"/>
              <w:rPr>
                <w:rFonts w:ascii="Calibri" w:eastAsia="Calibri" w:hAnsi="Calibri" w:cs="Arial"/>
                <w:color w:val="000000"/>
                <w:sz w:val="18"/>
                <w:szCs w:val="18"/>
              </w:rPr>
            </w:pPr>
            <w:hyperlink r:id="rId618"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38B34FF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6EC3CD" wp14:editId="065A7B73">
                  <wp:extent cx="152400" cy="152400"/>
                  <wp:effectExtent l="0" t="0" r="0" b="0"/>
                  <wp:docPr id="452" name="Picture 4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20F8A9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83E9483" wp14:editId="73D44618">
                  <wp:extent cx="152400" cy="152400"/>
                  <wp:effectExtent l="0" t="0" r="0" b="0"/>
                  <wp:docPr id="451" name="Picture 451" descr="http://www.threatrisk.org/spec/Threat%20Risk%20Model_files/icon_class_18_1_3ba019e_1444854875150_16436_31006.jpg">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9440D0F" w14:textId="25B39F40" w:rsidR="00C74C43" w:rsidRPr="00C849A8" w:rsidRDefault="003D454B" w:rsidP="002403B1">
            <w:pPr>
              <w:rPr>
                <w:rFonts w:asciiTheme="minorHAnsi" w:eastAsia="Calibri" w:hAnsiTheme="minorHAnsi"/>
                <w:sz w:val="18"/>
                <w:szCs w:val="18"/>
              </w:rPr>
            </w:pPr>
            <w:r>
              <w:rPr>
                <w:noProof/>
              </w:rPr>
              <w:pict w14:anchorId="050B832A">
                <v:line id="Straight Connector 49" o:spid="_x0000_s1845"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Ag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m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hewAg4gEAALUDAAAOAAAAAAAAAAAAAAAAAC4CAABkcnMvZTJvRG9jLnhtbFBLAQItABQA&#10;BgAIAAAAIQAE4TxU3AAAAAYBAAAPAAAAAAAAAAAAAAAAADwEAABkcnMvZG93bnJldi54bWxQSwUG&#10;AAAAAAQABADzAAAARQUAAAAA&#10;" strokecolor="#4a7ebb" strokeweight="1.5pt">
                  <o:lock v:ext="edit" shapetype="f"/>
                </v:line>
              </w:pict>
            </w:r>
          </w:p>
          <w:p w14:paraId="02B5C242"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0152AAB" wp14:editId="4712A33C">
                  <wp:extent cx="152400" cy="152400"/>
                  <wp:effectExtent l="0" t="0" r="0" b="0"/>
                  <wp:docPr id="450" name="Picture 450" descr="http://www.threatrisk.org/spec/Threat%20Risk%20Model_files/icon_package_18_1_3ba019e_1431438873620_947480_5969.jpg">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1"/>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2"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11EA0E3C"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0D08B8" wp14:editId="5C144CBD">
                  <wp:extent cx="152400" cy="152400"/>
                  <wp:effectExtent l="0" t="0" r="0" b="0"/>
                  <wp:docPr id="449" name="Picture 449" descr="http://www.threatrisk.org/spec/Threat%20Risk%20Model_files/icon_Class%20Diagram_18_1_3ba019e_1443825514932_740093_26881.jp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2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4"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5B30C660"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1D0DCF5" wp14:editId="14B964DE">
                  <wp:extent cx="152400" cy="152400"/>
                  <wp:effectExtent l="0" t="0" r="0" b="0"/>
                  <wp:docPr id="448" name="Picture 448" descr="http://www.threatrisk.org/spec/Threat%20Risk%20Model_files/icon_property_18_1_3ba019e_1443825854334_594716_27104.jp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6" w:history="1">
              <w:r w:rsidRPr="00C849A8">
                <w:rPr>
                  <w:rStyle w:val="Hyperlink"/>
                  <w:rFonts w:asciiTheme="minorHAnsi" w:eastAsia="Calibri" w:hAnsiTheme="minorHAnsi"/>
                  <w:sz w:val="18"/>
                  <w:szCs w:val="18"/>
                </w:rPr>
                <w:t>has 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93732A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75F6587" wp14:editId="11C6AD75">
                  <wp:extent cx="152400" cy="152400"/>
                  <wp:effectExtent l="0" t="0" r="0" b="0"/>
                  <wp:docPr id="447" name="Picture 447" descr="http://www.threatrisk.org/spec/Threat%20Risk%20Model_files/icon_class_18_1_3ba019e_1443825538731_383581_26914.jp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2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8" w:history="1">
              <w:r w:rsidRPr="00C849A8">
                <w:rPr>
                  <w:rStyle w:val="Hyperlink"/>
                  <w:rFonts w:asciiTheme="minorHAnsi" w:eastAsia="Calibri" w:hAnsiTheme="minorHAnsi"/>
                  <w:sz w:val="18"/>
                  <w:szCs w:val="18"/>
                </w:rPr>
                <w:t>Assessment Activity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59F3271"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F92AF0" wp14:editId="2AF0ECF7">
                  <wp:extent cx="152400" cy="152400"/>
                  <wp:effectExtent l="0" t="0" r="0" b="0"/>
                  <wp:docPr id="446" name="Picture 446" descr="http://www.threatrisk.org/spec/Threat%20Risk%20Model_files/icon_class_18_1_3ba019e_1443825538731_383581_26914.jp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0" w:history="1">
              <w:r w:rsidRPr="00C849A8">
                <w:rPr>
                  <w:rStyle w:val="Hyperlink"/>
                  <w:rFonts w:asciiTheme="minorHAnsi" w:eastAsia="Calibri" w:hAnsiTheme="minorHAnsi"/>
                  <w:sz w:val="18"/>
                  <w:szCs w:val="18"/>
                </w:rPr>
                <w:t>Assessment Report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75F09F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7BF86E9" wp14:editId="09A787EB">
                  <wp:extent cx="152400" cy="152400"/>
                  <wp:effectExtent l="0" t="0" r="0" b="0"/>
                  <wp:docPr id="445" name="Picture 445"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2" w:history="1">
              <w:r w:rsidRPr="00C849A8">
                <w:rPr>
                  <w:rStyle w:val="Hyperlink"/>
                  <w:rFonts w:asciiTheme="minorHAnsi" w:eastAsia="Calibri" w:hAnsiTheme="minorHAnsi"/>
                  <w:sz w:val="18"/>
                  <w:szCs w:val="18"/>
                </w:rPr>
                <w:t>assessment of</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40E3EAA"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15EBCE" wp14:editId="130428D6">
                  <wp:extent cx="152400" cy="152400"/>
                  <wp:effectExtent l="0" t="0" r="0" b="0"/>
                  <wp:docPr id="444" name="Picture 444"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4" w:history="1">
              <w:r w:rsidRPr="00C849A8">
                <w:rPr>
                  <w:rStyle w:val="Hyperlink"/>
                  <w:rFonts w:asciiTheme="minorHAnsi" w:eastAsia="Calibri" w:hAnsiTheme="minorHAnsi"/>
                  <w:sz w:val="18"/>
                  <w:szCs w:val="18"/>
                </w:rPr>
                <w:t>assessment score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186FC36" w14:textId="77777777" w:rsidR="00C74C43" w:rsidRPr="00C849A8" w:rsidRDefault="00C74C43" w:rsidP="002403B1">
            <w:pPr>
              <w:rPr>
                <w:rFonts w:asciiTheme="minorHAnsi" w:eastAsia="Calibri" w:hAnsiTheme="minorHAnsi"/>
                <w:sz w:val="18"/>
                <w:szCs w:val="18"/>
              </w:rPr>
            </w:pPr>
          </w:p>
          <w:p w14:paraId="12869895" w14:textId="77777777" w:rsidR="00C74C43" w:rsidRPr="00C6542E"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63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6CFFA56">
                  <v:shape id="_x0000_i1115" type="#_x0000_t75" alt="" href="javascript: showSpec('_17_0_5_1_3ba019e_1407960318412_69485_4170');" style="width:11.4pt;height:11.4pt" o:button="t">
                    <v:imagedata r:id="rId354" r:href="rId63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37"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5098545C" w14:textId="77777777" w:rsidR="00C74C43" w:rsidRPr="00C6542E" w:rsidRDefault="003D454B" w:rsidP="002403B1">
            <w:pPr>
              <w:shd w:val="clear" w:color="auto" w:fill="FFFFFF"/>
              <w:rPr>
                <w:rFonts w:ascii="Calibri" w:hAnsi="Calibri" w:cs="Arial"/>
                <w:color w:val="000000"/>
                <w:sz w:val="18"/>
                <w:szCs w:val="22"/>
              </w:rPr>
            </w:pPr>
            <w:hyperlink r:id="rId63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3C381F8">
                  <v:shape id="_x0000_i1116" type="#_x0000_t75" alt="" href="javascript: showSpec('_17_0_5_1_3ba019e_1407960337744_968303_4171');" style="width:11.4pt;height:11.4pt" o:button="t">
                    <v:imagedata r:id="rId358" r:href="rId63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0"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7EE92B27" w14:textId="77777777" w:rsidR="00C74C43" w:rsidRPr="00C6542E" w:rsidRDefault="003D454B" w:rsidP="002403B1">
            <w:pPr>
              <w:shd w:val="clear" w:color="auto" w:fill="FFFFFF"/>
              <w:rPr>
                <w:rFonts w:ascii="Calibri" w:hAnsi="Calibri" w:cs="Arial"/>
                <w:color w:val="000000"/>
                <w:sz w:val="18"/>
                <w:szCs w:val="22"/>
              </w:rPr>
            </w:pPr>
            <w:hyperlink r:id="rId64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E5DE0EE">
                  <v:shape id="_x0000_i1117" type="#_x0000_t75" alt="" href="javascript: showSpec('_18_2_62501eb_1461269570989_330366_4856');" style="width:11.4pt;height:11.4pt" o:button="t">
                    <v:imagedata r:id="rId362" r:href="rId64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52298049" w14:textId="77777777" w:rsidR="00C74C43" w:rsidRPr="00C6542E" w:rsidRDefault="003D454B" w:rsidP="002403B1">
            <w:pPr>
              <w:shd w:val="clear" w:color="auto" w:fill="FFFFFF"/>
              <w:rPr>
                <w:rFonts w:ascii="Calibri" w:hAnsi="Calibri" w:cs="Arial"/>
                <w:color w:val="000000"/>
                <w:sz w:val="18"/>
                <w:szCs w:val="22"/>
              </w:rPr>
            </w:pPr>
            <w:hyperlink r:id="rId64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28B027F">
                  <v:shape id="_x0000_i1118" type="#_x0000_t75" alt="" href="javascript: showSpec('_18_2_62501eb_1461269570989_206434_4858');" style="width:11.4pt;height:11.4pt" o:button="t">
                    <v:imagedata r:id="rId362" r:href="rId64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6"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1D2B59F2" w14:textId="77777777" w:rsidR="00C74C43" w:rsidRPr="00C6542E" w:rsidRDefault="003D454B" w:rsidP="002403B1">
            <w:pPr>
              <w:rPr>
                <w:rFonts w:ascii="Calibri" w:eastAsia="Calibri" w:hAnsi="Calibri" w:cs="Arial"/>
                <w:color w:val="000000"/>
                <w:sz w:val="14"/>
                <w:szCs w:val="18"/>
              </w:rPr>
            </w:pPr>
            <w:hyperlink r:id="rId64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9EB9B87">
                  <v:shape id="_x0000_i1119" type="#_x0000_t75" alt="" href="javascript: showSpec('_18_1_3ba019e_1431628997747_205015_17989');" style="width:11.4pt;height:11.4pt" o:button="t">
                    <v:imagedata r:id="rId311" r:href="rId64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9"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23266232" w14:textId="77777777" w:rsidR="00C74C43" w:rsidRPr="00C849A8" w:rsidRDefault="00C74C43" w:rsidP="002403B1">
            <w:pPr>
              <w:rPr>
                <w:rFonts w:asciiTheme="minorHAnsi" w:eastAsia="Calibri" w:hAnsiTheme="minorHAnsi"/>
                <w:sz w:val="18"/>
                <w:szCs w:val="18"/>
              </w:rPr>
            </w:pPr>
          </w:p>
          <w:p w14:paraId="1291E45F"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01F2B994" w14:textId="0B43B6CF"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bCs/>
                <w:sz w:val="18"/>
                <w:szCs w:val="18"/>
              </w:rPr>
              <w:t>Security Assessment and Authorization</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 xml:space="preserve">(CA)) </w:t>
            </w:r>
            <w:r w:rsidRPr="00C849A8">
              <w:rPr>
                <w:rFonts w:asciiTheme="minorHAnsi" w:eastAsia="Calibri" w:hAnsiTheme="minorHAnsi"/>
                <w:sz w:val="18"/>
                <w:szCs w:val="18"/>
              </w:rPr>
              <w:t xml:space="preserve">of the 800.53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57C6048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62A9B8B7" w14:textId="77777777" w:rsidR="00C74C43" w:rsidRPr="00C849A8" w:rsidRDefault="00C74C43" w:rsidP="002403B1">
            <w:pPr>
              <w:rPr>
                <w:rFonts w:asciiTheme="minorHAnsi" w:eastAsia="Calibri" w:hAnsiTheme="minorHAnsi"/>
                <w:sz w:val="18"/>
                <w:szCs w:val="18"/>
              </w:rPr>
            </w:pPr>
          </w:p>
        </w:tc>
      </w:tr>
      <w:tr w:rsidR="00C74C43" w:rsidRPr="00C849A8" w14:paraId="2B3CAA3F" w14:textId="77777777" w:rsidTr="002403B1">
        <w:tc>
          <w:tcPr>
            <w:tcW w:w="4018" w:type="dxa"/>
            <w:shd w:val="clear" w:color="auto" w:fill="auto"/>
          </w:tcPr>
          <w:p w14:paraId="049EA342"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4F81BD"/>
                <w:sz w:val="18"/>
                <w:szCs w:val="18"/>
              </w:rPr>
              <w:t>Configuration Management</w:t>
            </w:r>
            <w:r w:rsidRPr="00C849A8">
              <w:rPr>
                <w:rFonts w:asciiTheme="minorHAnsi" w:eastAsia="Calibri" w:hAnsiTheme="minorHAnsi"/>
                <w:color w:val="4F81BD"/>
                <w:sz w:val="18"/>
                <w:szCs w:val="18"/>
              </w:rPr>
              <w:t xml:space="preserve"> </w:t>
            </w:r>
            <w:r w:rsidRPr="00C849A8">
              <w:rPr>
                <w:rFonts w:asciiTheme="minorHAnsi" w:eastAsia="Calibri" w:hAnsiTheme="minorHAnsi"/>
                <w:b/>
                <w:bCs/>
                <w:sz w:val="18"/>
                <w:szCs w:val="18"/>
              </w:rPr>
              <w:t>(CM)</w:t>
            </w:r>
          </w:p>
          <w:p w14:paraId="54E9DA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CONFIGURATION MANAGEMENT POLICY AND PROCEDURES </w:t>
            </w:r>
          </w:p>
          <w:p w14:paraId="2A7694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2234B6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3BF4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configuration management policy that addresses purpose, scope, roles, responsibilities, management commitment, coordination among organizational entities, and compliance; and </w:t>
            </w:r>
          </w:p>
          <w:p w14:paraId="262FA8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configuration management policy and associated configuration management controls; and </w:t>
            </w:r>
          </w:p>
          <w:p w14:paraId="0D61E0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7EE0CA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Configuration management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CF036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Configuration management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0C1CC7F"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5CF14AE"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19F5BE8" wp14:editId="799595AA">
                  <wp:extent cx="152400" cy="152400"/>
                  <wp:effectExtent l="0" t="0" r="0" b="0"/>
                  <wp:docPr id="443" name="Picture 443"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0"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4592A7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9B9869" wp14:editId="3E32E583">
                  <wp:extent cx="152400" cy="152400"/>
                  <wp:effectExtent l="0" t="0" r="0" b="0"/>
                  <wp:docPr id="442" name="Picture 442"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1"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BBE9CC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19BA5B0" wp14:editId="0B301547">
                  <wp:extent cx="152400" cy="152400"/>
                  <wp:effectExtent l="0" t="0" r="0" b="0"/>
                  <wp:docPr id="441" name="Picture 441"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2"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A9142B5"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EACEB15" wp14:editId="5AC35780">
                  <wp:extent cx="152400" cy="152400"/>
                  <wp:effectExtent l="0" t="0" r="0" b="0"/>
                  <wp:docPr id="440" name="Picture 440"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3"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1B8C717" w14:textId="166E4B2C" w:rsidR="00C74C43" w:rsidRPr="003644B3" w:rsidRDefault="003D454B" w:rsidP="002403B1">
            <w:pPr>
              <w:spacing w:line="276" w:lineRule="auto"/>
              <w:rPr>
                <w:rFonts w:ascii="Calibri" w:eastAsia="Calibri" w:hAnsi="Calibri" w:cs="Arial"/>
                <w:color w:val="000000"/>
                <w:sz w:val="18"/>
                <w:szCs w:val="18"/>
              </w:rPr>
            </w:pPr>
            <w:r>
              <w:rPr>
                <w:noProof/>
              </w:rPr>
              <w:pict w14:anchorId="1509076B">
                <v:line id="Straight Connector 48" o:spid="_x0000_s1844"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AgneAXiAQAAtQMAAA4AAAAAAAAAAAAAAAAALgIAAGRycy9lMm9Eb2MueG1sUEsBAi0A&#10;FAAGAAgAAAAhAGriE6jeAAAACAEAAA8AAAAAAAAAAAAAAAAAPAQAAGRycy9kb3ducmV2LnhtbFBL&#10;BQYAAAAABAAEAPMAAABHBQAAAAA=&#10;" strokecolor="#4a7ebb" strokeweight="1.5pt">
                  <o:lock v:ext="edit" shapetype="f"/>
                </v:line>
              </w:pict>
            </w:r>
          </w:p>
          <w:p w14:paraId="28BA6CB6"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65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EBA5845">
                  <v:shape id="_x0000_i1120" type="#_x0000_t75" alt="" href="javascript: showSpec('_18_0_2_3ba019e_1423848758806_896185_5919');" style="width:11.4pt;height:11.4pt" o:button="t">
                    <v:imagedata r:id="rId303" r:href="rId65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6"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2E9542B" w14:textId="77777777" w:rsidR="00C74C43" w:rsidRPr="003644B3" w:rsidRDefault="003D454B" w:rsidP="002403B1">
            <w:pPr>
              <w:shd w:val="clear" w:color="auto" w:fill="FFFFFF"/>
              <w:rPr>
                <w:rFonts w:ascii="Calibri" w:hAnsi="Calibri" w:cs="Arial"/>
                <w:color w:val="000000"/>
                <w:sz w:val="18"/>
                <w:szCs w:val="18"/>
              </w:rPr>
            </w:pPr>
            <w:hyperlink r:id="rId65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DD91AD1">
                  <v:shape id="_x0000_i1121" type="#_x0000_t75" alt="" href="javascript: showSpec('_18_0_2_3ba019e_1423848758804_10086_5918');" style="width:11.4pt;height:11.4pt" o:button="t">
                    <v:imagedata r:id="rId307" r:href="rId65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9"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C4EBC22" w14:textId="77777777" w:rsidR="00C74C43" w:rsidRPr="003644B3" w:rsidRDefault="003D454B" w:rsidP="002403B1">
            <w:pPr>
              <w:shd w:val="clear" w:color="auto" w:fill="FFFFFF"/>
              <w:rPr>
                <w:rFonts w:ascii="Calibri" w:hAnsi="Calibri" w:cs="Arial"/>
                <w:color w:val="000000"/>
                <w:sz w:val="18"/>
                <w:szCs w:val="18"/>
              </w:rPr>
            </w:pPr>
            <w:hyperlink r:id="rId66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CE6B644">
                  <v:shape id="_x0000_i1122" type="#_x0000_t75" alt="" href="javascript: showSpec('_18_1_3ba019e_1445379115924_538758_31530');" style="width:11.4pt;height:11.4pt" o:button="t">
                    <v:imagedata r:id="rId311" r:href="rId66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2"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39414E8" w14:textId="77777777" w:rsidR="00C74C43" w:rsidRPr="003644B3" w:rsidRDefault="003D454B" w:rsidP="002403B1">
            <w:pPr>
              <w:shd w:val="clear" w:color="auto" w:fill="FFFFFF"/>
              <w:rPr>
                <w:rFonts w:ascii="Calibri" w:hAnsi="Calibri" w:cs="Arial"/>
                <w:color w:val="000000"/>
                <w:sz w:val="18"/>
                <w:szCs w:val="18"/>
              </w:rPr>
            </w:pPr>
            <w:hyperlink r:id="rId66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9EB2FBB">
                  <v:shape id="_x0000_i1123" type="#_x0000_t75" alt="" href="javascript: showSpec('_18_1_3ba019e_1426032490067_111530_6698');" style="width:11.4pt;height:11.4pt" o:button="t">
                    <v:imagedata r:id="rId311" r:href="rId66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5"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2F2D6BB" w14:textId="77777777" w:rsidR="00C74C43" w:rsidRPr="003644B3" w:rsidRDefault="003D454B" w:rsidP="002403B1">
            <w:pPr>
              <w:shd w:val="clear" w:color="auto" w:fill="FFFFFF"/>
              <w:rPr>
                <w:rFonts w:ascii="Calibri" w:hAnsi="Calibri" w:cs="Arial"/>
                <w:color w:val="000000"/>
                <w:sz w:val="18"/>
                <w:szCs w:val="18"/>
              </w:rPr>
            </w:pPr>
            <w:hyperlink r:id="rId66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E9321C1">
                  <v:shape id="_x0000_i1124" type="#_x0000_t75" alt="" href="javascript: showSpec('_18_1_3ba019e_1443219962548_952937_9436');" style="width:11.4pt;height:11.4pt" o:button="t">
                    <v:imagedata r:id="rId307" r:href="rId66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8"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924A498" w14:textId="77777777" w:rsidR="00C74C43" w:rsidRPr="003644B3" w:rsidRDefault="003D454B" w:rsidP="002403B1">
            <w:pPr>
              <w:shd w:val="clear" w:color="auto" w:fill="FFFFFF"/>
              <w:rPr>
                <w:rFonts w:ascii="Calibri" w:hAnsi="Calibri" w:cs="Arial"/>
                <w:color w:val="000000"/>
                <w:sz w:val="18"/>
                <w:szCs w:val="18"/>
              </w:rPr>
            </w:pPr>
            <w:hyperlink r:id="rId66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D82B6A9">
                  <v:shape id="_x0000_i1125" type="#_x0000_t75" alt="" href="javascript: showSpec('_18_1_3ba019e_1443220011644_350533_9469');" style="width:11.4pt;height:11.4pt" o:button="t">
                    <v:imagedata r:id="rId307" r:href="rId67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1"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DCB1AD4" w14:textId="77777777" w:rsidR="00C74C43" w:rsidRPr="003644B3" w:rsidRDefault="003D454B" w:rsidP="002403B1">
            <w:pPr>
              <w:shd w:val="clear" w:color="auto" w:fill="FFFFFF"/>
              <w:rPr>
                <w:rFonts w:ascii="Calibri" w:hAnsi="Calibri" w:cs="Arial"/>
                <w:color w:val="000000"/>
                <w:sz w:val="18"/>
                <w:szCs w:val="18"/>
              </w:rPr>
            </w:pPr>
            <w:hyperlink r:id="rId67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AA67186">
                  <v:shape id="_x0000_i1126" type="#_x0000_t75" alt="" href="javascript: showSpec('_18_2_62501eb_1460995359204_192818_10044');" style="width:11.4pt;height:11.4pt" o:button="t">
                    <v:imagedata r:id="rId324" r:href="rId67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4"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3D13F62" w14:textId="77777777" w:rsidR="00C74C43" w:rsidRPr="003644B3" w:rsidRDefault="003D454B" w:rsidP="002403B1">
            <w:pPr>
              <w:shd w:val="clear" w:color="auto" w:fill="FFFFFF"/>
              <w:rPr>
                <w:rFonts w:ascii="Calibri" w:hAnsi="Calibri" w:cs="Arial"/>
                <w:color w:val="000000"/>
                <w:sz w:val="18"/>
                <w:szCs w:val="18"/>
              </w:rPr>
            </w:pPr>
            <w:hyperlink r:id="rId67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E5DEC88">
                  <v:shape id="_x0000_i1127" type="#_x0000_t75" alt="" href="javascript: showSpec('_18_2_62501eb_1460994890076_771677_10008');" style="width:11.4pt;height:11.4pt" o:button="t">
                    <v:imagedata r:id="rId324" r:href="rId67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7"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7982EB" w14:textId="77777777" w:rsidR="00C74C43" w:rsidRPr="003644B3" w:rsidRDefault="003D454B" w:rsidP="002403B1">
            <w:pPr>
              <w:shd w:val="clear" w:color="auto" w:fill="FFFFFF"/>
              <w:rPr>
                <w:rFonts w:ascii="Calibri" w:hAnsi="Calibri" w:cs="Arial"/>
                <w:color w:val="000000"/>
                <w:sz w:val="18"/>
                <w:szCs w:val="18"/>
              </w:rPr>
            </w:pPr>
            <w:hyperlink r:id="rId67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44808DA">
                  <v:shape id="_x0000_i1128" type="#_x0000_t75" alt="" href="javascript: showSpec('_18_2_62501eb_1458223017372_935546_8689');" style="width:11.4pt;height:11.4pt" o:button="t">
                    <v:imagedata r:id="rId311" r:href="rId67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0"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79A055FF" w14:textId="77777777" w:rsidR="00C74C43" w:rsidRPr="003644B3" w:rsidRDefault="003D454B" w:rsidP="002403B1">
            <w:pPr>
              <w:shd w:val="clear" w:color="auto" w:fill="FFFFFF"/>
              <w:rPr>
                <w:rFonts w:ascii="Calibri" w:hAnsi="Calibri" w:cs="Arial"/>
                <w:color w:val="000000"/>
                <w:sz w:val="18"/>
                <w:szCs w:val="18"/>
              </w:rPr>
            </w:pPr>
            <w:hyperlink r:id="rId6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A887F52">
                  <v:shape id="_x0000_i1129" type="#_x0000_t75" alt="" href="javascript: showSpec('_18_2_62501eb_1455753045476_515237_8690');" style="width:11.4pt;height:11.4pt" o:button="t">
                    <v:imagedata r:id="rId307" r:href="rId68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3"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71015AB" w14:textId="77777777" w:rsidR="00C74C43" w:rsidRPr="003644B3" w:rsidRDefault="003D454B" w:rsidP="002403B1">
            <w:pPr>
              <w:shd w:val="clear" w:color="auto" w:fill="FFFFFF"/>
              <w:rPr>
                <w:rFonts w:ascii="Calibri" w:eastAsia="Calibri" w:hAnsi="Calibri"/>
                <w:sz w:val="18"/>
                <w:szCs w:val="18"/>
              </w:rPr>
            </w:pPr>
            <w:hyperlink r:id="rId6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1892476">
                  <v:shape id="_x0000_i1130" type="#_x0000_t75" alt="" href="javascript: showSpec('_18_2_62501eb_1456175443094_775061_7515');" style="width:11.4pt;height:11.4pt" o:button="t">
                    <v:imagedata r:id="rId307" r:href="rId68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6"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F1C08AD" w14:textId="7DA078F7" w:rsidR="00C74C43" w:rsidRPr="003644B3" w:rsidRDefault="003D454B" w:rsidP="002403B1">
            <w:pPr>
              <w:shd w:val="clear" w:color="auto" w:fill="FFFFFF"/>
              <w:rPr>
                <w:rFonts w:ascii="Calibri" w:eastAsia="Calibri" w:hAnsi="Calibri"/>
                <w:sz w:val="18"/>
                <w:szCs w:val="18"/>
              </w:rPr>
            </w:pPr>
            <w:r>
              <w:rPr>
                <w:noProof/>
              </w:rPr>
              <w:pict w14:anchorId="403CF56F">
                <v:line id="Straight Connector 47" o:spid="_x0000_s1843"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h7AZQ4QEAALUDAAAOAAAAAAAAAAAAAAAAAC4CAABkcnMvZTJvRG9jLnhtbFBLAQItABQA&#10;BgAIAAAAIQCLHJ353QAAAAcBAAAPAAAAAAAAAAAAAAAAADsEAABkcnMvZG93bnJldi54bWxQSwUG&#10;AAAAAAQABADzAAAARQUAAAAA&#10;" strokecolor="#4a7ebb" strokeweight="1.5pt">
                  <o:lock v:ext="edit" shapetype="f"/>
                </v:line>
              </w:pict>
            </w:r>
          </w:p>
          <w:p w14:paraId="5185C09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043BCD" wp14:editId="4376F39A">
                  <wp:extent cx="152400" cy="152400"/>
                  <wp:effectExtent l="0" t="0" r="0" b="0"/>
                  <wp:docPr id="439" name="Picture 439"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33A68B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56C2367" wp14:editId="6096F2B1">
                  <wp:extent cx="152400" cy="152400"/>
                  <wp:effectExtent l="0" t="0" r="0" b="0"/>
                  <wp:docPr id="438" name="Picture 438"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8"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42CF80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E96D0F" wp14:editId="2B099C7C">
                  <wp:extent cx="152400" cy="152400"/>
                  <wp:effectExtent l="0" t="0" r="0" b="0"/>
                  <wp:docPr id="437" name="Picture 437"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2058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AC51831" wp14:editId="663DCCCA">
                  <wp:extent cx="152400" cy="152400"/>
                  <wp:effectExtent l="0" t="0" r="0" b="0"/>
                  <wp:docPr id="436" name="Picture 436"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0"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55E9CD93" w14:textId="4DA801E4" w:rsidR="00C74C43" w:rsidRPr="003644B3" w:rsidRDefault="003D454B" w:rsidP="002403B1">
            <w:pPr>
              <w:spacing w:line="276" w:lineRule="auto"/>
              <w:rPr>
                <w:rFonts w:ascii="Calibri" w:eastAsia="Calibri" w:hAnsi="Calibri"/>
                <w:sz w:val="18"/>
                <w:szCs w:val="18"/>
              </w:rPr>
            </w:pPr>
            <w:r>
              <w:rPr>
                <w:noProof/>
              </w:rPr>
              <w:pict w14:anchorId="7D054153">
                <v:line id="Straight Connector 46" o:spid="_x0000_s1842"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KtXwnbjAQAAtQMAAA4AAAAAAAAAAAAAAAAALgIAAGRycy9lMm9Eb2MueG1sUEsBAi0A&#10;FAAGAAgAAAAhAIql4abdAAAABgEAAA8AAAAAAAAAAAAAAAAAPQQAAGRycy9kb3ducmV2LnhtbFBL&#10;BQYAAAAABAAEAPMAAABHBQAAAAA=&#10;" strokecolor="#4a7ebb" strokeweight="1.5pt">
                  <o:lock v:ext="edit" shapetype="f"/>
                </v:line>
              </w:pict>
            </w:r>
          </w:p>
          <w:p w14:paraId="05806496" w14:textId="77777777" w:rsidR="00C74C43" w:rsidRPr="003644B3" w:rsidRDefault="003D454B" w:rsidP="002403B1">
            <w:pPr>
              <w:spacing w:line="276" w:lineRule="auto"/>
              <w:rPr>
                <w:rFonts w:ascii="Calibri" w:eastAsia="Calibri" w:hAnsi="Calibri" w:cs="Arial"/>
                <w:color w:val="000000"/>
                <w:sz w:val="18"/>
                <w:szCs w:val="18"/>
              </w:rPr>
            </w:pPr>
            <w:hyperlink r:id="rId691"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299F7C5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524DBE" wp14:editId="707D2499">
                  <wp:extent cx="152400" cy="152400"/>
                  <wp:effectExtent l="0" t="0" r="0" b="0"/>
                  <wp:docPr id="435" name="Picture 435"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6724277"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BF1F2BB" wp14:editId="5BF99612">
                  <wp:extent cx="152400" cy="152400"/>
                  <wp:effectExtent l="0" t="0" r="0" b="0"/>
                  <wp:docPr id="434" name="Picture 434" descr="http://www.threatrisk.org/spec/Threat%20Risk%20Model_files/icon_class_18_1_3ba019e_1444854875150_16436_31006.jpg">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2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86CAACB" w14:textId="5563D6C7" w:rsidR="00C74C43" w:rsidRPr="003644B3" w:rsidRDefault="003D454B" w:rsidP="002403B1">
            <w:pPr>
              <w:rPr>
                <w:rFonts w:ascii="Calibri" w:eastAsia="Calibri" w:hAnsi="Calibri"/>
                <w:sz w:val="18"/>
                <w:szCs w:val="18"/>
              </w:rPr>
            </w:pPr>
            <w:r>
              <w:rPr>
                <w:noProof/>
              </w:rPr>
              <w:pict w14:anchorId="2CE7D85B">
                <v:line id="Straight Connector 45" o:spid="_x0000_s1841"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IK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GZBUNvdIgB&#10;VNdHtnHWEoMuMAoSU4PHigo2dh/SruJsD/7JiV9IseJFMF3Qj2nnNpiUTsuyc2b+cmdeniMT5Jx+&#10;mi/nM5pA3GIFVLdCHzB+kc6wZNRcK5tIgQpOTxhTa6huKclt3U5pnR9WWzYQ+LJc0NsLIH21GiKZ&#10;xtPGaDvOQHckXBFDhkSnVZPKExCG7rjRgZ2AxDPfPUw/b8ekHho5epeLsryKCCF+dc3onlLD0U+z&#10;XWHynC/w09BbwH6syaHEMpVom/rLrN/rjn8ZTdbRNZd9uNFO2shlVx0n8T2/k/38t63/AA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8oLIK4gEAALUDAAAOAAAAAAAAAAAAAAAAAC4CAABkcnMvZTJvRG9jLnhtbFBLAQItABQA&#10;BgAIAAAAIQAE4TxU3AAAAAYBAAAPAAAAAAAAAAAAAAAAADwEAABkcnMvZG93bnJldi54bWxQSwUG&#10;AAAAAAQABADzAAAARQUAAAAA&#10;" strokecolor="#4a7ebb" strokeweight="1.5pt">
                  <o:lock v:ext="edit" shapetype="f"/>
                </v:line>
              </w:pict>
            </w:r>
          </w:p>
          <w:p w14:paraId="0BE1063D"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32B08E" wp14:editId="05AC36BE">
                  <wp:extent cx="152400" cy="152400"/>
                  <wp:effectExtent l="0" t="0" r="0" b="0"/>
                  <wp:docPr id="433" name="Picture 433" descr="http://www.threatrisk.org/spec/Threat%20Risk%20Model_files/icon_package_18_1_3ba019e_1431438873620_947480_5969.jp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4"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Package</w:t>
            </w:r>
          </w:p>
          <w:p w14:paraId="52B9197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ABCD3F1" wp14:editId="791B91E0">
                  <wp:extent cx="152400" cy="152400"/>
                  <wp:effectExtent l="0" t="0" r="0" b="0"/>
                  <wp:docPr id="432" name="Picture 432" descr="http://www.threatrisk.org/spec/Threat%20Risk%20Model_files/icon_Class%20Diagram_18_1_3ba019e_1443825514932_740093_26881.jpg">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2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5"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13CD9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1B82999" wp14:editId="0120A9BA">
                  <wp:extent cx="152400" cy="152400"/>
                  <wp:effectExtent l="0" t="0" r="0" b="0"/>
                  <wp:docPr id="431" name="Picture 431" descr="http://www.threatrisk.org/spec/Threat%20Risk%20Model_files/icon_property_18_1_3ba019e_1443825854334_594716_27104.jpg">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6" w:history="1">
              <w:r w:rsidRPr="003644B3">
                <w:rPr>
                  <w:rStyle w:val="Hyperlink"/>
                  <w:rFonts w:ascii="Calibri" w:eastAsia="Calibri" w:hAnsi="Calibri"/>
                  <w:sz w:val="18"/>
                  <w:szCs w:val="18"/>
                </w:rPr>
                <w:t>has 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CC3EDE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D1C018F" wp14:editId="1674C59C">
                  <wp:extent cx="152400" cy="152400"/>
                  <wp:effectExtent l="0" t="0" r="0" b="0"/>
                  <wp:docPr id="430" name="Picture 430" descr="http://www.threatrisk.org/spec/Threat%20Risk%20Model_files/icon_class_18_1_3ba019e_1443825538731_383581_26914.jp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2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7" w:history="1">
              <w:r w:rsidRPr="003644B3">
                <w:rPr>
                  <w:rStyle w:val="Hyperlink"/>
                  <w:rFonts w:ascii="Calibri" w:eastAsia="Calibri" w:hAnsi="Calibri"/>
                  <w:sz w:val="18"/>
                  <w:szCs w:val="18"/>
                </w:rPr>
                <w:t>Assessment Activity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389B585"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8CDBDE0" wp14:editId="27FA09CD">
                  <wp:extent cx="152400" cy="152400"/>
                  <wp:effectExtent l="0" t="0" r="0" b="0"/>
                  <wp:docPr id="429" name="Picture 429" descr="http://www.threatrisk.org/spec/Threat%20Risk%20Model_files/icon_class_18_1_3ba019e_1443825538731_383581_26914.jp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8" w:history="1">
              <w:r w:rsidRPr="003644B3">
                <w:rPr>
                  <w:rStyle w:val="Hyperlink"/>
                  <w:rFonts w:ascii="Calibri" w:eastAsia="Calibri" w:hAnsi="Calibri"/>
                  <w:sz w:val="18"/>
                  <w:szCs w:val="18"/>
                </w:rPr>
                <w:t>Assessment Report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5056EA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56C5A1" wp14:editId="21E88842">
                  <wp:extent cx="152400" cy="152400"/>
                  <wp:effectExtent l="0" t="0" r="0" b="0"/>
                  <wp:docPr id="428" name="Picture 428"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9" w:history="1">
              <w:r w:rsidRPr="003644B3">
                <w:rPr>
                  <w:rStyle w:val="Hyperlink"/>
                  <w:rFonts w:ascii="Calibri" w:eastAsia="Calibri" w:hAnsi="Calibri"/>
                  <w:sz w:val="18"/>
                  <w:szCs w:val="18"/>
                </w:rPr>
                <w:t>assessment of</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C7202FB" w14:textId="77777777" w:rsidR="00C74C43" w:rsidRDefault="00C74C43" w:rsidP="002403B1">
            <w:pPr>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0C00C7D" wp14:editId="12AC0050">
                  <wp:extent cx="152400" cy="152400"/>
                  <wp:effectExtent l="0" t="0" r="0" b="0"/>
                  <wp:docPr id="427" name="Picture 427"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0" w:history="1">
              <w:r w:rsidRPr="003644B3">
                <w:rPr>
                  <w:rStyle w:val="Hyperlink"/>
                  <w:rFonts w:ascii="Calibri" w:eastAsia="Calibri" w:hAnsi="Calibri"/>
                  <w:sz w:val="18"/>
                  <w:szCs w:val="18"/>
                </w:rPr>
                <w:t>assessment score</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E957FC" w14:textId="345AABA0" w:rsidR="00C74C43" w:rsidRPr="003644B3" w:rsidRDefault="003D454B" w:rsidP="002403B1">
            <w:pPr>
              <w:rPr>
                <w:rFonts w:ascii="Calibri" w:eastAsia="Calibri" w:hAnsi="Calibri" w:cs="Arial"/>
                <w:color w:val="000000"/>
                <w:sz w:val="18"/>
                <w:szCs w:val="18"/>
              </w:rPr>
            </w:pPr>
            <w:r>
              <w:rPr>
                <w:noProof/>
              </w:rPr>
              <w:pict w14:anchorId="2EE578DE">
                <v:line id="Straight Connector 76" o:spid="_x0000_s1840"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6.95pt" to="132.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u34QEAALUDAAAOAAAAZHJzL2Uyb0RvYy54bWysU9uO0zAQfUfiHyy/0yQVdLd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" strokecolor="#4a7ebb" strokeweight="1pt">
                  <o:lock v:ext="edit" shapetype="f"/>
                </v:line>
              </w:pict>
            </w:r>
          </w:p>
          <w:p w14:paraId="5EE141A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ADEAC1" wp14:editId="0913DCDC">
                  <wp:extent cx="152400" cy="152400"/>
                  <wp:effectExtent l="0" t="0" r="0" b="0"/>
                  <wp:docPr id="426" name="Picture 426" descr="http://www.threatrisk.org/spec/Threat%20Risk%20Model_files/icon_package_18_1_3ba019e_1431438873620_947480_5969.jpg">
                    <a:hlinkClick xmlns:a="http://schemas.openxmlformats.org/drawingml/2006/main" r:id="rId7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hreatrisk.org/spec/Threat%20Risk%20Model_files/icon_package_18_1_3ba019e_1431438873620_947480_5969.jpg">
                            <a:hlinkClick r:id="rId701"/>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2"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2A16F9B"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0CA961" wp14:editId="32CAD6B0">
                  <wp:extent cx="152400" cy="152400"/>
                  <wp:effectExtent l="0" t="0" r="0" b="0"/>
                  <wp:docPr id="425" name="Picture 425" descr="http://www.threatrisk.org/spec/Threat%20Risk%20Model_files/icon_Class%20Diagram_18_1_3ba019e_1443825514932_740093_26881.jpg">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hreatrisk.org/spec/Threat%20Risk%20Model_files/icon_Class%20Diagram_18_1_3ba019e_1443825514932_740093_26881.jpg">
                            <a:hlinkClick r:id="rId70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4"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0643340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AFFB8" wp14:editId="17511142">
                  <wp:extent cx="152400" cy="152400"/>
                  <wp:effectExtent l="0" t="0" r="0" b="0"/>
                  <wp:docPr id="424" name="Picture 424" descr="http://www.threatrisk.org/spec/Threat%20Risk%20Model_files/icon_generalizationset_17_0_5_1_3ba019e_1407439004205_171253_4253.jpg">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generalizationset_17_0_5_1_3ba019e_1407439004205_171253_4253.jpg">
                            <a:hlinkClick r:id="rId705"/>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7" w:history="1">
              <w:r w:rsidRPr="00C849A8">
                <w:rPr>
                  <w:rStyle w:val="Hyperlink"/>
                  <w:rFonts w:asciiTheme="minorHAnsi" w:eastAsia="Calibri" w:hAnsiTheme="minorHAnsi"/>
                  <w:sz w:val="18"/>
                  <w:szCs w:val="18"/>
                </w:rPr>
                <w:t>Patterning</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Generalization Set</w:t>
            </w:r>
          </w:p>
          <w:p w14:paraId="5B3086A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0FDB88" wp14:editId="2765BFFB">
                  <wp:extent cx="152400" cy="152400"/>
                  <wp:effectExtent l="0" t="0" r="0" b="0"/>
                  <wp:docPr id="423" name="Picture 423" descr="http://www.threatrisk.org/spec/Threat%20Risk%20Model_files/icon_class_18_1_3ba019e_1443825538731_383581_26914.jpg">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hreatrisk.org/spec/Threat%20Risk%20Model_files/icon_class_18_1_3ba019e_1443825538731_383581_26914.jpg">
                            <a:hlinkClick r:id="rId70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9" w:history="1">
              <w:r w:rsidRPr="00C849A8">
                <w:rPr>
                  <w:rStyle w:val="Hyperlink"/>
                  <w:rFonts w:asciiTheme="minorHAnsi" w:eastAsia="Calibri" w:hAnsiTheme="minorHAnsi"/>
                  <w:sz w:val="18"/>
                  <w:szCs w:val="18"/>
                </w:rPr>
                <w:t>Pattern Involvement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FAB9545"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582D648" wp14:editId="07633052">
                  <wp:extent cx="152400" cy="152400"/>
                  <wp:effectExtent l="0" t="0" r="0" b="0"/>
                  <wp:docPr id="422" name="Picture 422" descr="http://www.threatrisk.org/spec/Threat%20Risk%20Model_files/icon_class_18_1_3ba019e_1443825538731_383581_26914.jpg">
                    <a:hlinkClick xmlns:a="http://schemas.openxmlformats.org/drawingml/2006/main" r:id="rId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hreatrisk.org/spec/Threat%20Risk%20Model_files/icon_class_18_1_3ba019e_1443825538731_383581_26914.jpg">
                            <a:hlinkClick r:id="rId71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1" w:history="1">
              <w:r w:rsidRPr="00C849A8">
                <w:rPr>
                  <w:rStyle w:val="Hyperlink"/>
                  <w:rFonts w:asciiTheme="minorHAnsi" w:eastAsia="Calibri" w:hAnsiTheme="minorHAnsi"/>
                  <w:sz w:val="18"/>
                  <w:szCs w:val="18"/>
                </w:rPr>
                <w:t>Situation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48A6158"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3417B0E" wp14:editId="021A8395">
                  <wp:extent cx="152400" cy="152400"/>
                  <wp:effectExtent l="0" t="0" r="0" b="0"/>
                  <wp:docPr id="421" name="Picture 421" descr="http://www.threatrisk.org/spec/Threat%20Risk%20Model_files/icon_class_18_1_3ba019e_1443825538731_383581_26914.jpg">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hreatrisk.org/spec/Threat%20Risk%20Model_files/icon_class_18_1_3ba019e_1443825538731_383581_26914.jpg">
                            <a:hlinkClick r:id="rId71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3" w:history="1">
              <w:r w:rsidRPr="00C849A8">
                <w:rPr>
                  <w:rStyle w:val="Hyperlink"/>
                  <w:rFonts w:asciiTheme="minorHAnsi" w:eastAsia="Calibri" w:hAnsiTheme="minorHAnsi"/>
                  <w:sz w:val="18"/>
                  <w:szCs w:val="18"/>
                </w:rPr>
                <w:t>Indicator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BC52862" w14:textId="77777777" w:rsidR="00C74C43"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4E36A726" wp14:editId="21B73A3D">
                  <wp:extent cx="152400" cy="152400"/>
                  <wp:effectExtent l="0" t="0" r="0" b="0"/>
                  <wp:docPr id="420" name="Picture 420" descr="http://www.threatrisk.org/spec/Threat%20Risk%20Model_files/icon_class_18_1_3ba019e_1443825538731_383581_26914.jpg">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hreatrisk.org/spec/Threat%20Risk%20Model_files/icon_class_18_1_3ba019e_1443825538731_383581_26914.jpg">
                            <a:hlinkClick r:id="rId7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5" w:history="1">
              <w:r w:rsidRPr="00C849A8">
                <w:rPr>
                  <w:rStyle w:val="Hyperlink"/>
                  <w:rFonts w:asciiTheme="minorHAnsi" w:eastAsia="Calibri" w:hAnsiTheme="minorHAnsi"/>
                  <w:sz w:val="18"/>
                  <w:szCs w:val="18"/>
                </w:rPr>
                <w:t>ObservablePatternFacade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5AB3962"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14C508CB" w14:textId="77777777" w:rsidR="00C74C43" w:rsidRPr="00C6542E"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1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5489B21">
                  <v:shape id="_x0000_i1131" type="#_x0000_t75" alt="" href="javascript: showSpec('_17_0_5_1_3ba019e_1407960318412_69485_4170');" style="width:11.4pt;height:11.4pt" o:button="t">
                    <v:imagedata r:id="rId354" r:href="rId71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18"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65EF2351" w14:textId="77777777" w:rsidR="00C74C43" w:rsidRPr="00C6542E" w:rsidRDefault="003D454B" w:rsidP="002403B1">
            <w:pPr>
              <w:shd w:val="clear" w:color="auto" w:fill="FFFFFF"/>
              <w:rPr>
                <w:rFonts w:ascii="Calibri" w:hAnsi="Calibri" w:cs="Arial"/>
                <w:color w:val="000000"/>
                <w:sz w:val="18"/>
                <w:szCs w:val="22"/>
              </w:rPr>
            </w:pPr>
            <w:hyperlink r:id="rId71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D744023">
                  <v:shape id="_x0000_i1132" type="#_x0000_t75" alt="" href="javascript: showSpec('_17_0_5_1_3ba019e_1407960337744_968303_4171');" style="width:11.4pt;height:11.4pt" o:button="t">
                    <v:imagedata r:id="rId358" r:href="rId72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1"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222AD6E2" w14:textId="77777777" w:rsidR="00C74C43" w:rsidRPr="00C6542E" w:rsidRDefault="003D454B" w:rsidP="002403B1">
            <w:pPr>
              <w:shd w:val="clear" w:color="auto" w:fill="FFFFFF"/>
              <w:rPr>
                <w:rFonts w:ascii="Calibri" w:hAnsi="Calibri" w:cs="Arial"/>
                <w:color w:val="000000"/>
                <w:sz w:val="18"/>
                <w:szCs w:val="22"/>
              </w:rPr>
            </w:pPr>
            <w:hyperlink r:id="rId72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FCD885B">
                  <v:shape id="_x0000_i1133" type="#_x0000_t75" alt="" href="javascript: showSpec('_18_2_62501eb_1461269570989_330366_4856');" style="width:11.4pt;height:11.4pt" o:button="t">
                    <v:imagedata r:id="rId362" r:href="rId72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4"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26AA0" w14:textId="77777777" w:rsidR="00C74C43" w:rsidRPr="00C6542E" w:rsidRDefault="003D454B" w:rsidP="002403B1">
            <w:pPr>
              <w:shd w:val="clear" w:color="auto" w:fill="FFFFFF"/>
              <w:rPr>
                <w:rFonts w:ascii="Calibri" w:hAnsi="Calibri" w:cs="Arial"/>
                <w:color w:val="000000"/>
                <w:sz w:val="18"/>
                <w:szCs w:val="22"/>
              </w:rPr>
            </w:pPr>
            <w:hyperlink r:id="rId72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w:instrText>
              </w:r>
              <w:r>
                <w:rPr>
                  <w:rFonts w:ascii="Calibri" w:hAnsi="Calibri" w:cs="Arial"/>
                  <w:color w:val="1863A1"/>
                  <w:sz w:val="18"/>
                  <w:szCs w:val="22"/>
                </w:rPr>
                <w:instrTex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AF4FED3">
                  <v:shape id="_x0000_i1134" type="#_x0000_t75" alt="" href="javascript: showSpec('_18_2_62501eb_1461269570989_206434_4858');" style="width:11.4pt;height:11.4pt" o:button="t">
                    <v:imagedata r:id="rId362" r:href="rId72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7"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064163C1" w14:textId="77777777" w:rsidR="00C74C43" w:rsidRPr="00C6542E" w:rsidRDefault="003D454B" w:rsidP="002403B1">
            <w:pPr>
              <w:rPr>
                <w:rFonts w:ascii="Calibri" w:eastAsia="Calibri" w:hAnsi="Calibri" w:cs="Arial"/>
                <w:color w:val="000000"/>
                <w:sz w:val="14"/>
                <w:szCs w:val="18"/>
              </w:rPr>
            </w:pPr>
            <w:hyperlink r:id="rId72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 xml:space="preserve">INCLUDEPICTURE  "http://threatrisk.org/spec/Threat </w:instrText>
              </w:r>
              <w:r>
                <w:rPr>
                  <w:rFonts w:ascii="Calibri" w:hAnsi="Calibri" w:cs="Arial"/>
                  <w:color w:val="1863A1"/>
                  <w:sz w:val="18"/>
                  <w:szCs w:val="22"/>
                </w:rPr>
                <w:instrText>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3E0B08E">
                  <v:shape id="_x0000_i1135" type="#_x0000_t75" alt="" href="javascript: showSpec('_18_1_3ba019e_1431628997747_205015_17989');" style="width:11.4pt;height:11.4pt" o:button="t">
                    <v:imagedata r:id="rId311" r:href="rId72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30"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159C9E9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347D82B1" w14:textId="3FC8E3A3"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Configuration Management </w:t>
            </w:r>
            <w:r w:rsidRPr="00C849A8">
              <w:rPr>
                <w:rFonts w:asciiTheme="minorHAnsi" w:eastAsia="Calibri" w:hAnsiTheme="minorHAnsi"/>
                <w:sz w:val="18"/>
                <w:szCs w:val="18"/>
              </w:rPr>
              <w:t xml:space="preserve">(CM) of the 800.53 controls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sz w:val="18"/>
                <w:szCs w:val="18"/>
              </w:rPr>
              <w:t xml:space="preserve"> </w:t>
            </w:r>
            <w:r>
              <w:rPr>
                <w:rFonts w:ascii="Calibri" w:eastAsia="Calibri" w:hAnsi="Calibri"/>
                <w:sz w:val="18"/>
                <w:szCs w:val="18"/>
              </w:rPr>
              <w:t xml:space="preserve">and </w:t>
            </w:r>
            <w:r w:rsidRPr="00C849A8">
              <w:rPr>
                <w:rFonts w:asciiTheme="minorHAnsi" w:eastAsia="Calibri" w:hAnsiTheme="minorHAnsi"/>
                <w:sz w:val="18"/>
                <w:szCs w:val="18"/>
              </w:rPr>
              <w:t>Patterns</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SECURITY ASSESSMENT AND AUTHORIZATION POLICY AND PROCEDURES.</w:t>
            </w:r>
          </w:p>
          <w:p w14:paraId="4E0B86BC" w14:textId="77777777" w:rsidR="00C74C43" w:rsidRPr="00C849A8" w:rsidRDefault="00C74C43" w:rsidP="002403B1">
            <w:pPr>
              <w:rPr>
                <w:rFonts w:asciiTheme="minorHAnsi" w:eastAsia="Calibri" w:hAnsiTheme="minorHAnsi"/>
                <w:sz w:val="18"/>
                <w:szCs w:val="18"/>
              </w:rPr>
            </w:pPr>
          </w:p>
        </w:tc>
      </w:tr>
      <w:tr w:rsidR="00C74C43" w:rsidRPr="00C849A8" w14:paraId="1A90DE13" w14:textId="77777777" w:rsidTr="002403B1">
        <w:tc>
          <w:tcPr>
            <w:tcW w:w="4018" w:type="dxa"/>
            <w:shd w:val="clear" w:color="auto" w:fill="auto"/>
          </w:tcPr>
          <w:p w14:paraId="515C0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 xml:space="preserve">Contingency Planning </w:t>
            </w:r>
            <w:r w:rsidRPr="00C849A8">
              <w:rPr>
                <w:rFonts w:asciiTheme="minorHAnsi" w:eastAsia="Calibri" w:hAnsiTheme="minorHAnsi"/>
                <w:b/>
                <w:bCs/>
                <w:sz w:val="18"/>
                <w:szCs w:val="18"/>
              </w:rPr>
              <w:t xml:space="preserve">(CP) </w:t>
            </w:r>
            <w:r w:rsidRPr="00C849A8">
              <w:rPr>
                <w:rFonts w:asciiTheme="minorHAnsi" w:eastAsia="Calibri" w:hAnsiTheme="minorHAnsi"/>
                <w:bCs/>
                <w:sz w:val="18"/>
                <w:szCs w:val="18"/>
              </w:rPr>
              <w:t xml:space="preserve">CONTINGENCY PLANNING POLICY AND PROCEDURES </w:t>
            </w:r>
          </w:p>
          <w:p w14:paraId="524A39C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497BD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C4E6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contingency planning policy that addresses purpose, scope, roles, responsibilities, management commitment, coordination among organizational entities, and compliance; and </w:t>
            </w:r>
          </w:p>
          <w:p w14:paraId="76E7ED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contingency planning policy and associated contingency planning controls; and </w:t>
            </w:r>
          </w:p>
          <w:p w14:paraId="3A98FB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19EC978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Contingency planning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47CF8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Contingency planning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69690CE6" w14:textId="77777777" w:rsidR="00C74C43" w:rsidRPr="00C849A8" w:rsidRDefault="00C74C43" w:rsidP="002403B1">
            <w:pPr>
              <w:pStyle w:val="Default"/>
              <w:spacing w:before="60" w:after="20"/>
              <w:rPr>
                <w:rFonts w:asciiTheme="minorHAnsi" w:eastAsia="Calibri" w:hAnsiTheme="minorHAnsi"/>
                <w:b/>
                <w:bCs/>
                <w:sz w:val="18"/>
                <w:szCs w:val="18"/>
              </w:rPr>
            </w:pPr>
          </w:p>
          <w:p w14:paraId="7E20D195"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C152EE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D41F567" wp14:editId="36702F95">
                  <wp:extent cx="152400" cy="152400"/>
                  <wp:effectExtent l="0" t="0" r="0" b="0"/>
                  <wp:docPr id="419" name="Picture 419"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1"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3B50B7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8DE45B1" wp14:editId="5224539E">
                  <wp:extent cx="152400" cy="152400"/>
                  <wp:effectExtent l="0" t="0" r="0" b="0"/>
                  <wp:docPr id="418" name="Picture 418" descr="http://www.threatrisk.org/spec/Threat%20Risk%20Model_files/icon_associationclass_18_1_3ba019e_1445543931434_520475_38212.jpg">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651"/>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2"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384B86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6A8B6B4" wp14:editId="2175FD38">
                  <wp:extent cx="152400" cy="152400"/>
                  <wp:effectExtent l="0" t="0" r="0" b="0"/>
                  <wp:docPr id="417" name="Picture 417"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3"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5A2424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680216A" wp14:editId="3C8EB1B4">
                  <wp:extent cx="152400" cy="152400"/>
                  <wp:effectExtent l="0" t="0" r="0" b="0"/>
                  <wp:docPr id="416" name="Picture 416"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4"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D53386" w14:textId="4D45B742" w:rsidR="00C74C43" w:rsidRPr="003644B3" w:rsidRDefault="003D454B" w:rsidP="002403B1">
            <w:pPr>
              <w:spacing w:line="276" w:lineRule="auto"/>
              <w:rPr>
                <w:rFonts w:ascii="Calibri" w:eastAsia="Calibri" w:hAnsi="Calibri" w:cs="Arial"/>
                <w:color w:val="000000"/>
                <w:sz w:val="18"/>
                <w:szCs w:val="18"/>
              </w:rPr>
            </w:pPr>
            <w:r>
              <w:rPr>
                <w:noProof/>
              </w:rPr>
              <w:pict w14:anchorId="1697813D">
                <v:line id="Straight Connector 44" o:spid="_x0000_s1839" style="position:absolute;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4gEAALUDAAAOAAAAZHJzL2Uyb0RvYy54bWysU9uO2jAQfa/Uf7D8XhK27B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zPOLBh6o30M&#10;oLo+srWzlhh0gVGQmBo8VlSwtruQdhUnu/dPTvxEihWvgumCfkw7tcGkdFqWnTLz5xvz8hSZIOd0&#10;/vHTw4IeSFxjBVTXQh8wfpHOsGTUXCubSIEKjk8YU2uorinJbd1WaZ0fVls2EPiivE/QQPpqNUQy&#10;jaeN0Xacge5IuCKGDIlOqyaVJyAM3WGtAzsCiWe2nU8/b8akHho5ehf3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X8yi/iAQAAtQMAAA4AAAAAAAAAAAAAAAAALgIAAGRycy9lMm9Eb2MueG1sUEsBAi0A&#10;FAAGAAgAAAAhAGriE6jeAAAACAEAAA8AAAAAAAAAAAAAAAAAPAQAAGRycy9kb3ducmV2LnhtbFBL&#10;BQYAAAAABAAEAPMAAABHBQAAAAA=&#10;" strokecolor="#4a7ebb" strokeweight="1.5pt">
                  <o:lock v:ext="edit" shapetype="f"/>
                </v:line>
              </w:pict>
            </w:r>
          </w:p>
          <w:p w14:paraId="5A266914"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73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DE21180">
                  <v:shape id="_x0000_i1136" type="#_x0000_t75" alt="" href="javascript: showSpec('_18_0_2_3ba019e_1423848758806_896185_5919');" style="width:11.4pt;height:11.4pt" o:button="t">
                    <v:imagedata r:id="rId303" r:href="rId73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37"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0E9A1676" w14:textId="77777777" w:rsidR="00C74C43" w:rsidRPr="003644B3" w:rsidRDefault="003D454B" w:rsidP="002403B1">
            <w:pPr>
              <w:shd w:val="clear" w:color="auto" w:fill="FFFFFF"/>
              <w:rPr>
                <w:rFonts w:ascii="Calibri" w:hAnsi="Calibri" w:cs="Arial"/>
                <w:color w:val="000000"/>
                <w:sz w:val="18"/>
                <w:szCs w:val="18"/>
              </w:rPr>
            </w:pPr>
            <w:hyperlink r:id="rId73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4C63424">
                  <v:shape id="_x0000_i1137" type="#_x0000_t75" alt="" href="javascript: showSpec('_18_0_2_3ba019e_1423848758804_10086_5918');" style="width:11.4pt;height:11.4pt" o:button="t">
                    <v:imagedata r:id="rId307" r:href="rId73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0"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485C5973" w14:textId="77777777" w:rsidR="00C74C43" w:rsidRPr="003644B3" w:rsidRDefault="003D454B" w:rsidP="002403B1">
            <w:pPr>
              <w:shd w:val="clear" w:color="auto" w:fill="FFFFFF"/>
              <w:rPr>
                <w:rFonts w:ascii="Calibri" w:hAnsi="Calibri" w:cs="Arial"/>
                <w:color w:val="000000"/>
                <w:sz w:val="18"/>
                <w:szCs w:val="18"/>
              </w:rPr>
            </w:pPr>
            <w:hyperlink r:id="rId74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2CB1E58">
                  <v:shape id="_x0000_i1138" type="#_x0000_t75" alt="" href="javascript: showSpec('_18_1_3ba019e_1445379115924_538758_31530');" style="width:11.4pt;height:11.4pt" o:button="t">
                    <v:imagedata r:id="rId311" r:href="rId74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3"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9E06D8B" w14:textId="77777777" w:rsidR="00C74C43" w:rsidRPr="003644B3" w:rsidRDefault="003D454B" w:rsidP="002403B1">
            <w:pPr>
              <w:shd w:val="clear" w:color="auto" w:fill="FFFFFF"/>
              <w:rPr>
                <w:rFonts w:ascii="Calibri" w:hAnsi="Calibri" w:cs="Arial"/>
                <w:color w:val="000000"/>
                <w:sz w:val="18"/>
                <w:szCs w:val="18"/>
              </w:rPr>
            </w:pPr>
            <w:hyperlink r:id="rId74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5580AEF">
                  <v:shape id="_x0000_i1139" type="#_x0000_t75" alt="" href="javascript: showSpec('_18_1_3ba019e_1426032490067_111530_6698');" style="width:11.4pt;height:11.4pt" o:button="t">
                    <v:imagedata r:id="rId311" r:href="rId74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6"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D71C07" w14:textId="77777777" w:rsidR="00C74C43" w:rsidRPr="003644B3" w:rsidRDefault="003D454B" w:rsidP="002403B1">
            <w:pPr>
              <w:shd w:val="clear" w:color="auto" w:fill="FFFFFF"/>
              <w:rPr>
                <w:rFonts w:ascii="Calibri" w:hAnsi="Calibri" w:cs="Arial"/>
                <w:color w:val="000000"/>
                <w:sz w:val="18"/>
                <w:szCs w:val="18"/>
              </w:rPr>
            </w:pPr>
            <w:hyperlink r:id="rId74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DA83B0E">
                  <v:shape id="_x0000_i1140" type="#_x0000_t75" alt="" href="javascript: showSpec('_18_1_3ba019e_1443219962548_952937_9436');" style="width:11.4pt;height:11.4pt" o:button="t">
                    <v:imagedata r:id="rId307" r:href="rId74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9"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445B0AAA" w14:textId="77777777" w:rsidR="00C74C43" w:rsidRPr="003644B3" w:rsidRDefault="003D454B" w:rsidP="002403B1">
            <w:pPr>
              <w:shd w:val="clear" w:color="auto" w:fill="FFFFFF"/>
              <w:rPr>
                <w:rFonts w:ascii="Calibri" w:hAnsi="Calibri" w:cs="Arial"/>
                <w:color w:val="000000"/>
                <w:sz w:val="18"/>
                <w:szCs w:val="18"/>
              </w:rPr>
            </w:pPr>
            <w:hyperlink r:id="rId75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9EE65D1">
                  <v:shape id="_x0000_i1141" type="#_x0000_t75" alt="" href="javascript: showSpec('_18_1_3ba019e_1443220011644_350533_9469');" style="width:11.4pt;height:11.4pt" o:button="t">
                    <v:imagedata r:id="rId307" r:href="rId75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2"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3B4F897" w14:textId="77777777" w:rsidR="00C74C43" w:rsidRPr="003644B3" w:rsidRDefault="003D454B" w:rsidP="002403B1">
            <w:pPr>
              <w:shd w:val="clear" w:color="auto" w:fill="FFFFFF"/>
              <w:rPr>
                <w:rFonts w:ascii="Calibri" w:hAnsi="Calibri" w:cs="Arial"/>
                <w:color w:val="000000"/>
                <w:sz w:val="18"/>
                <w:szCs w:val="18"/>
              </w:rPr>
            </w:pPr>
            <w:hyperlink r:id="rId75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9C50C0B">
                  <v:shape id="_x0000_i1142" type="#_x0000_t75" alt="" href="javascript: showSpec('_18_2_62501eb_1460995359204_192818_10044');" style="width:11.4pt;height:11.4pt" o:button="t">
                    <v:imagedata r:id="rId324" r:href="rId75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5"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00B1BB16" w14:textId="77777777" w:rsidR="00C74C43" w:rsidRPr="003644B3" w:rsidRDefault="003D454B" w:rsidP="002403B1">
            <w:pPr>
              <w:shd w:val="clear" w:color="auto" w:fill="FFFFFF"/>
              <w:rPr>
                <w:rFonts w:ascii="Calibri" w:hAnsi="Calibri" w:cs="Arial"/>
                <w:color w:val="000000"/>
                <w:sz w:val="18"/>
                <w:szCs w:val="18"/>
              </w:rPr>
            </w:pPr>
            <w:hyperlink r:id="rId75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76BEB6C">
                  <v:shape id="_x0000_i1143" type="#_x0000_t75" alt="" href="javascript: showSpec('_18_2_62501eb_1460994890076_771677_10008');" style="width:11.4pt;height:11.4pt" o:button="t">
                    <v:imagedata r:id="rId324" r:href="rId75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8"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62E2C8" w14:textId="77777777" w:rsidR="00C74C43" w:rsidRPr="003644B3" w:rsidRDefault="003D454B" w:rsidP="002403B1">
            <w:pPr>
              <w:shd w:val="clear" w:color="auto" w:fill="FFFFFF"/>
              <w:rPr>
                <w:rFonts w:ascii="Calibri" w:hAnsi="Calibri" w:cs="Arial"/>
                <w:color w:val="000000"/>
                <w:sz w:val="18"/>
                <w:szCs w:val="18"/>
              </w:rPr>
            </w:pPr>
            <w:hyperlink r:id="rId75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2335783">
                  <v:shape id="_x0000_i1144" type="#_x0000_t75" alt="" href="javascript: showSpec('_18_2_62501eb_1458223017372_935546_8689');" style="width:11.4pt;height:11.4pt" o:button="t">
                    <v:imagedata r:id="rId311" r:href="rId76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1"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5A2D772" w14:textId="77777777" w:rsidR="00C74C43" w:rsidRPr="003644B3" w:rsidRDefault="003D454B" w:rsidP="002403B1">
            <w:pPr>
              <w:shd w:val="clear" w:color="auto" w:fill="FFFFFF"/>
              <w:rPr>
                <w:rFonts w:ascii="Calibri" w:hAnsi="Calibri" w:cs="Arial"/>
                <w:color w:val="000000"/>
                <w:sz w:val="18"/>
                <w:szCs w:val="18"/>
              </w:rPr>
            </w:pPr>
            <w:hyperlink r:id="rId76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6B12F28">
                  <v:shape id="_x0000_i1145" type="#_x0000_t75" alt="" href="javascript: showSpec('_18_2_62501eb_1455753045476_515237_8690');" style="width:11.4pt;height:11.4pt" o:button="t">
                    <v:imagedata r:id="rId307" r:href="rId76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4"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232FE59E" w14:textId="77777777" w:rsidR="00C74C43" w:rsidRDefault="003D454B" w:rsidP="002403B1">
            <w:pPr>
              <w:shd w:val="clear" w:color="auto" w:fill="FFFFFF"/>
              <w:rPr>
                <w:rFonts w:ascii="Calibri" w:eastAsia="Calibri" w:hAnsi="Calibri"/>
                <w:sz w:val="18"/>
                <w:szCs w:val="18"/>
              </w:rPr>
            </w:pPr>
            <w:hyperlink r:id="rId76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66AE108">
                  <v:shape id="_x0000_i1146" type="#_x0000_t75" alt="" href="javascript: showSpec('_18_2_62501eb_1456175443094_775061_7515');" style="width:11.4pt;height:11.4pt" o:button="t">
                    <v:imagedata r:id="rId307" r:href="rId76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7"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7F889086" w14:textId="77777777" w:rsidR="00C74C43" w:rsidRPr="003644B3" w:rsidRDefault="00C74C43" w:rsidP="002403B1">
            <w:pPr>
              <w:shd w:val="clear" w:color="auto" w:fill="FFFFFF"/>
              <w:rPr>
                <w:rFonts w:ascii="Calibri" w:eastAsia="Calibri" w:hAnsi="Calibri"/>
                <w:sz w:val="18"/>
                <w:szCs w:val="18"/>
              </w:rPr>
            </w:pPr>
          </w:p>
          <w:p w14:paraId="351D5260" w14:textId="044C8BB5" w:rsidR="00C74C43" w:rsidRPr="003644B3" w:rsidRDefault="003D454B" w:rsidP="002403B1">
            <w:pPr>
              <w:shd w:val="clear" w:color="auto" w:fill="FFFFFF"/>
              <w:rPr>
                <w:rFonts w:ascii="Calibri" w:eastAsia="Calibri" w:hAnsi="Calibri"/>
                <w:sz w:val="18"/>
                <w:szCs w:val="18"/>
              </w:rPr>
            </w:pPr>
            <w:r>
              <w:rPr>
                <w:noProof/>
              </w:rPr>
              <w:pict w14:anchorId="101B59B1">
                <v:line id="Straight Connector 43" o:spid="_x0000_s1838"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f/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8J4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Vp0f/4QEAALUDAAAOAAAAAAAAAAAAAAAAAC4CAABkcnMvZTJvRG9jLnhtbFBLAQItABQA&#10;BgAIAAAAIQCLHJ353QAAAAcBAAAPAAAAAAAAAAAAAAAAADsEAABkcnMvZG93bnJldi54bWxQSwUG&#10;AAAAAAQABADzAAAARQUAAAAA&#10;" strokecolor="#4a7ebb" strokeweight="1.5pt">
                  <o:lock v:ext="edit" shapetype="f"/>
                </v:line>
              </w:pict>
            </w:r>
          </w:p>
          <w:p w14:paraId="40EE03B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5A3FF0" wp14:editId="3953E22F">
                  <wp:extent cx="152400" cy="152400"/>
                  <wp:effectExtent l="0" t="0" r="0" b="0"/>
                  <wp:docPr id="415" name="Picture 415"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8"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0611715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218F2A0" wp14:editId="7220BDE3">
                  <wp:extent cx="152400" cy="152400"/>
                  <wp:effectExtent l="0" t="0" r="0" b="0"/>
                  <wp:docPr id="414" name="Picture 414"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9"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663561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D219E87" wp14:editId="3DCBA4FE">
                  <wp:extent cx="152400" cy="152400"/>
                  <wp:effectExtent l="0" t="0" r="0" b="0"/>
                  <wp:docPr id="413" name="Picture 41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8FACD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885792B" wp14:editId="438638BE">
                  <wp:extent cx="152400" cy="152400"/>
                  <wp:effectExtent l="0" t="0" r="0" b="0"/>
                  <wp:docPr id="412" name="Picture 41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1"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899C457" w14:textId="2F0686DB" w:rsidR="00C74C43" w:rsidRPr="003644B3" w:rsidRDefault="003D454B" w:rsidP="002403B1">
            <w:pPr>
              <w:spacing w:line="276" w:lineRule="auto"/>
              <w:rPr>
                <w:rFonts w:ascii="Calibri" w:eastAsia="Calibri" w:hAnsi="Calibri"/>
                <w:sz w:val="18"/>
                <w:szCs w:val="18"/>
              </w:rPr>
            </w:pPr>
            <w:r>
              <w:rPr>
                <w:noProof/>
              </w:rPr>
              <w:pict w14:anchorId="337873FD">
                <v:line id="Straight Connector 42" o:spid="_x0000_s1837"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PZ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a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" strokecolor="#4a7ebb" strokeweight="1.5pt">
                  <o:lock v:ext="edit" shapetype="f"/>
                </v:line>
              </w:pict>
            </w:r>
          </w:p>
          <w:p w14:paraId="7E0E1C29" w14:textId="77777777" w:rsidR="00C74C43" w:rsidRPr="003644B3" w:rsidRDefault="003D454B" w:rsidP="002403B1">
            <w:pPr>
              <w:spacing w:line="276" w:lineRule="auto"/>
              <w:rPr>
                <w:rFonts w:ascii="Calibri" w:eastAsia="Calibri" w:hAnsi="Calibri" w:cs="Arial"/>
                <w:color w:val="000000"/>
                <w:sz w:val="18"/>
                <w:szCs w:val="18"/>
              </w:rPr>
            </w:pPr>
            <w:hyperlink r:id="rId772"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E5B59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B66905" wp14:editId="73E7C219">
                  <wp:extent cx="152400" cy="152400"/>
                  <wp:effectExtent l="0" t="0" r="0" b="0"/>
                  <wp:docPr id="411" name="Picture 41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1962E9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D0E3EC2" wp14:editId="468A4DC0">
                  <wp:extent cx="152400" cy="152400"/>
                  <wp:effectExtent l="0" t="0" r="0" b="0"/>
                  <wp:docPr id="410" name="Picture 41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4"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9855D8C" w14:textId="6982FF02" w:rsidR="00C74C43" w:rsidRPr="00240CCB" w:rsidRDefault="003D454B" w:rsidP="002403B1">
            <w:pPr>
              <w:rPr>
                <w:rFonts w:ascii="Calibri" w:eastAsia="Calibri" w:hAnsi="Calibri"/>
                <w:sz w:val="18"/>
                <w:szCs w:val="18"/>
              </w:rPr>
            </w:pPr>
            <w:r>
              <w:rPr>
                <w:noProof/>
              </w:rPr>
              <w:pict w14:anchorId="5F23550F">
                <v:line id="Straight Connector 41" o:spid="_x0000_s183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l4gEAALU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ouLMgqE3OsQA&#10;qh8i2zpriUEXGAWJqdFjTQVb+xzSruJsD/7JiR9IseJVMF3QT2nnLpiUTsuyc2b+cmdeniMT5Kw+&#10;LFaL+ZIzcYsVUN8KfcD4STrDktFwrWwiBWo4PWFMraG+pSS3dXuldX5YbdlI4KtySW8vgPTVaYhk&#10;Gk8bo+05A92TcEUMGRKdVm0qT0AY+uNWB3YCEs9i/1B93E1JA7Ry8q6WZXkVEUL87NrJXVHDyU+z&#10;XWHynK/w09A7wGGqyaHEMpVom/rLrN/rjr8ZTdbRtZfncKOdtJHLrjpO4nt5J/vlb9v8Ag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I6/Ol4gEAALUDAAAOAAAAAAAAAAAAAAAAAC4CAABkcnMvZTJvRG9jLnhtbFBLAQItABQA&#10;BgAIAAAAIQAE4TxU3AAAAAYBAAAPAAAAAAAAAAAAAAAAADwEAABkcnMvZG93bnJldi54bWxQSwUG&#10;AAAAAAQABADzAAAARQUAAAAA&#10;" strokecolor="#4a7ebb" strokeweight="1.5pt">
                  <o:lock v:ext="edit" shapetype="f"/>
                </v:line>
              </w:pict>
            </w:r>
          </w:p>
          <w:p w14:paraId="1C629AC7"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B7ADC3C" wp14:editId="535FADC2">
                  <wp:extent cx="152400" cy="152400"/>
                  <wp:effectExtent l="0" t="0" r="0" b="0"/>
                  <wp:docPr id="409" name="Picture 409" descr="http://www.threatrisk.org/spec/Threat%20Risk%20Model_files/icon_package_18_1_3ba019e_1431438873620_947480_5969.jp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5"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Package</w:t>
            </w:r>
          </w:p>
          <w:p w14:paraId="0DD892B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899BBA7" wp14:editId="5CC0B6C7">
                  <wp:extent cx="152400" cy="152400"/>
                  <wp:effectExtent l="0" t="0" r="0" b="0"/>
                  <wp:docPr id="408" name="Picture 408" descr="http://www.threatrisk.org/spec/Threat%20Risk%20Model_files/icon_Class%20Diagram_18_1_3ba019e_1443825514932_740093_26881.jpg">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9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6"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Diagram</w:t>
            </w:r>
          </w:p>
          <w:p w14:paraId="488263AE"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6830EA93" wp14:editId="37A3F407">
                  <wp:extent cx="152400" cy="152400"/>
                  <wp:effectExtent l="0" t="0" r="0" b="0"/>
                  <wp:docPr id="407" name="Picture 407" descr="http://www.threatrisk.org/spec/Threat%20Risk%20Model_files/icon_property_18_1_3ba019e_1443825854334_594716_27104.jpg">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7" w:history="1">
              <w:r w:rsidRPr="00240CCB">
                <w:rPr>
                  <w:rStyle w:val="Hyperlink"/>
                  <w:rFonts w:ascii="Calibri" w:eastAsia="Calibri" w:hAnsi="Calibri"/>
                  <w:sz w:val="18"/>
                  <w:szCs w:val="18"/>
                </w:rPr>
                <w:t>has 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4D36F030"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27D5763A" wp14:editId="43256610">
                  <wp:extent cx="152400" cy="152400"/>
                  <wp:effectExtent l="0" t="0" r="0" b="0"/>
                  <wp:docPr id="406" name="Picture 406"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9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8" w:history="1">
              <w:r w:rsidRPr="00240CCB">
                <w:rPr>
                  <w:rStyle w:val="Hyperlink"/>
                  <w:rFonts w:ascii="Calibri" w:eastAsia="Calibri" w:hAnsi="Calibri"/>
                  <w:sz w:val="18"/>
                  <w:szCs w:val="18"/>
                </w:rPr>
                <w:t>Assessment Activity</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4FA94371"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0CC9493C" wp14:editId="210B38F9">
                  <wp:extent cx="152400" cy="152400"/>
                  <wp:effectExtent l="0" t="0" r="0" b="0"/>
                  <wp:docPr id="405" name="Picture 405" descr="http://www.threatrisk.org/spec/Threat%20Risk%20Model_files/icon_class_18_1_3ba019e_1443825538731_383581_26914.jp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3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9" w:history="1">
              <w:r w:rsidRPr="00240CCB">
                <w:rPr>
                  <w:rStyle w:val="Hyperlink"/>
                  <w:rFonts w:ascii="Calibri" w:eastAsia="Calibri" w:hAnsi="Calibri"/>
                  <w:sz w:val="18"/>
                  <w:szCs w:val="18"/>
                </w:rPr>
                <w:t>Assessment Report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2B8D365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46956872" wp14:editId="6CD4BBE5">
                  <wp:extent cx="152400" cy="152400"/>
                  <wp:effectExtent l="0" t="0" r="0" b="0"/>
                  <wp:docPr id="404" name="Picture 404"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0" w:history="1">
              <w:r w:rsidRPr="00240CCB">
                <w:rPr>
                  <w:rStyle w:val="Hyperlink"/>
                  <w:rFonts w:ascii="Calibri" w:eastAsia="Calibri" w:hAnsi="Calibri"/>
                  <w:sz w:val="18"/>
                  <w:szCs w:val="18"/>
                </w:rPr>
                <w:t>assessment of</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636B98B3" w14:textId="77777777" w:rsidR="00C74C43" w:rsidRDefault="00C74C43" w:rsidP="002403B1">
            <w:pPr>
              <w:rPr>
                <w:rFonts w:ascii="Calibri" w:eastAsia="Calibri" w:hAnsi="Calibri" w:cs="Arial"/>
                <w:b/>
                <w:color w:val="000000"/>
                <w:sz w:val="18"/>
                <w:szCs w:val="18"/>
              </w:rPr>
            </w:pPr>
            <w:r w:rsidRPr="00240CCB">
              <w:rPr>
                <w:rFonts w:ascii="Calibri" w:eastAsia="Calibri" w:hAnsi="Calibri" w:cs="Arial"/>
                <w:noProof/>
                <w:color w:val="1863A1"/>
                <w:sz w:val="18"/>
                <w:szCs w:val="18"/>
              </w:rPr>
              <w:drawing>
                <wp:inline distT="0" distB="0" distL="0" distR="0" wp14:anchorId="38394245" wp14:editId="07B01122">
                  <wp:extent cx="152400" cy="152400"/>
                  <wp:effectExtent l="0" t="0" r="0" b="0"/>
                  <wp:docPr id="403" name="Picture 403"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1" w:history="1">
              <w:r w:rsidRPr="00240CCB">
                <w:rPr>
                  <w:rStyle w:val="Hyperlink"/>
                  <w:rFonts w:ascii="Calibri" w:eastAsia="Calibri" w:hAnsi="Calibri"/>
                  <w:sz w:val="18"/>
                  <w:szCs w:val="18"/>
                </w:rPr>
                <w:t>assessment score</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31CE0217" w14:textId="77777777" w:rsidR="00C74C43" w:rsidRPr="00240CCB" w:rsidRDefault="00C74C43" w:rsidP="002403B1">
            <w:pPr>
              <w:rPr>
                <w:rFonts w:ascii="Calibri" w:eastAsia="Calibri" w:hAnsi="Calibri" w:cs="Arial"/>
                <w:color w:val="000000"/>
                <w:sz w:val="18"/>
                <w:szCs w:val="18"/>
              </w:rPr>
            </w:pPr>
          </w:p>
          <w:p w14:paraId="4732F7E2"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88E0472" wp14:editId="4B4D3AA4">
                  <wp:extent cx="152400" cy="152400"/>
                  <wp:effectExtent l="0" t="0" r="0" b="0"/>
                  <wp:docPr id="402" name="Picture 402" descr="http://www.threatrisk.org/spec/Threat%20Risk%20Model_files/icon_package_18_1_3ba019e_1431438873620_947480_5969.jp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hreatrisk.org/spec/Threat%20Risk%20Model_files/icon_package_18_1_3ba019e_1431438873620_947480_5969.jpg">
                            <a:hlinkClick r:id="rId7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3"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Package</w:t>
            </w:r>
          </w:p>
          <w:p w14:paraId="095C768A"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CCF8C61" wp14:editId="7149472B">
                  <wp:extent cx="152400" cy="152400"/>
                  <wp:effectExtent l="0" t="0" r="0" b="0"/>
                  <wp:docPr id="401" name="Picture 401" descr="http://www.threatrisk.org/spec/Threat%20Risk%20Model_files/icon_Class%20Diagram_18_1_3ba019e_1443825514932_740093_26881.jp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hreatrisk.org/spec/Threat%20Risk%20Model_files/icon_Class%20Diagram_18_1_3ba019e_1443825514932_740093_26881.jpg">
                            <a:hlinkClick r:id="rId7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5"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Diagram</w:t>
            </w:r>
          </w:p>
          <w:p w14:paraId="3B3C530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33C260C" wp14:editId="558C63B7">
                  <wp:extent cx="152400" cy="152400"/>
                  <wp:effectExtent l="0" t="0" r="0" b="0"/>
                  <wp:docPr id="400" name="Picture 400" descr="http://www.threatrisk.org/spec/Threat%20Risk%20Model_files/icon_class_18_1_3ba019e_1443825538731_383581_26914.jpg">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hreatrisk.org/spec/Threat%20Risk%20Model_files/icon_class_18_1_3ba019e_1443825538731_383581_26914.jpg">
                            <a:hlinkClick r:id="rId7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7"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Class</w:t>
            </w:r>
          </w:p>
          <w:p w14:paraId="144993DA" w14:textId="126E5365" w:rsidR="00C74C43" w:rsidRPr="00FC1078" w:rsidRDefault="003D454B" w:rsidP="002403B1">
            <w:pPr>
              <w:shd w:val="clear" w:color="auto" w:fill="FFFFFF"/>
              <w:rPr>
                <w:rFonts w:ascii="Calibri" w:eastAsia="Calibri" w:hAnsi="Calibri" w:cs="Arial"/>
                <w:color w:val="000000"/>
                <w:sz w:val="18"/>
                <w:szCs w:val="18"/>
              </w:rPr>
            </w:pPr>
            <w:r>
              <w:rPr>
                <w:noProof/>
              </w:rPr>
              <w:pict w14:anchorId="167B4763">
                <v:line id="Straight Connector 77" o:spid="_x0000_s1835"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8.5pt" to="136.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" strokecolor="#4a7ebb" strokeweight="1pt">
                  <o:lock v:ext="edit" shapetype="f"/>
                </v:line>
              </w:pict>
            </w:r>
          </w:p>
          <w:p w14:paraId="65B9CC0A" w14:textId="77777777" w:rsidR="00C74C43" w:rsidRPr="00FC107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88"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"http://threatrisk.org/spec/Threat%20Risk%20Model_files/icon_package_1415545023.jpg"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D47BF09">
                  <v:shape id="_x0000_i1147" type="#_x0000_t75" alt="" href="javascript: showSpec('_17_0_5_1_3ba019e_1407960318412_69485_4170');" style="width:11.4pt;height:11.4pt" o:button="t">
                    <v:imagedata r:id="rId354" r:href="rId78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0" w:history="1">
              <w:r w:rsidR="00C74C43" w:rsidRPr="00FC1078">
                <w:rPr>
                  <w:rStyle w:val="Hyperlink"/>
                  <w:rFonts w:ascii="Calibri" w:hAnsi="Calibri"/>
                  <w:sz w:val="18"/>
                  <w:szCs w:val="22"/>
                </w:rPr>
                <w:t>Processes</w:t>
              </w:r>
            </w:hyperlink>
            <w:r w:rsidR="00C74C43" w:rsidRPr="00FC1078">
              <w:rPr>
                <w:rFonts w:ascii="Calibri" w:hAnsi="Calibri" w:cs="Arial"/>
                <w:color w:val="000000"/>
                <w:sz w:val="18"/>
                <w:szCs w:val="22"/>
              </w:rPr>
              <w:t>Package</w:t>
            </w:r>
          </w:p>
          <w:p w14:paraId="23D57E2A" w14:textId="77777777" w:rsidR="00C74C43" w:rsidRPr="00FC1078" w:rsidRDefault="003D454B" w:rsidP="002403B1">
            <w:pPr>
              <w:shd w:val="clear" w:color="auto" w:fill="FFFFFF"/>
              <w:rPr>
                <w:rFonts w:ascii="Calibri" w:hAnsi="Calibri" w:cs="Arial"/>
                <w:color w:val="000000"/>
                <w:sz w:val="18"/>
                <w:szCs w:val="22"/>
              </w:rPr>
            </w:pPr>
            <w:hyperlink r:id="rId791"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478688E">
                  <v:shape id="_x0000_i1148" type="#_x0000_t75" alt="" href="javascript: showSpec('_17_0_5_1_3ba019e_1407960337744_968303_4171');" style="width:11.4pt;height:11.4pt" o:button="t">
                    <v:imagedata r:id="rId358" r:href="rId79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3" w:history="1">
              <w:r w:rsidR="00C74C43" w:rsidRPr="00FC1078">
                <w:rPr>
                  <w:rStyle w:val="Hyperlink"/>
                  <w:rFonts w:ascii="Calibri" w:hAnsi="Calibri"/>
                  <w:sz w:val="18"/>
                  <w:szCs w:val="22"/>
                </w:rPr>
                <w:t>Process and plans</w:t>
              </w:r>
            </w:hyperlink>
            <w:r w:rsidR="00C74C43" w:rsidRPr="00FC1078">
              <w:rPr>
                <w:rFonts w:ascii="Calibri" w:hAnsi="Calibri" w:cs="Arial"/>
                <w:color w:val="000000"/>
                <w:sz w:val="18"/>
                <w:szCs w:val="22"/>
              </w:rPr>
              <w:t>Diagram</w:t>
            </w:r>
          </w:p>
          <w:p w14:paraId="5055E5A0" w14:textId="77777777" w:rsidR="00C74C43" w:rsidRPr="00FC1078" w:rsidRDefault="003D454B" w:rsidP="002403B1">
            <w:pPr>
              <w:shd w:val="clear" w:color="auto" w:fill="FFFFFF"/>
              <w:rPr>
                <w:rFonts w:ascii="Calibri" w:hAnsi="Calibri" w:cs="Arial"/>
                <w:color w:val="000000"/>
                <w:sz w:val="18"/>
                <w:szCs w:val="22"/>
              </w:rPr>
            </w:pPr>
            <w:hyperlink r:id="rId794"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A4FD079">
                  <v:shape id="_x0000_i1149" type="#_x0000_t75" alt="" href="javascript: showSpec('_18_2_62501eb_1461269570989_330366_4856');" style="width:11.4pt;height:11.4pt" o:button="t">
                    <v:imagedata r:id="rId362" r:href="rId79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6"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0A571933" w14:textId="77777777" w:rsidR="00C74C43" w:rsidRPr="00FC1078" w:rsidRDefault="003D454B" w:rsidP="002403B1">
            <w:pPr>
              <w:shd w:val="clear" w:color="auto" w:fill="FFFFFF"/>
              <w:rPr>
                <w:rFonts w:ascii="Calibri" w:hAnsi="Calibri" w:cs="Arial"/>
                <w:color w:val="000000"/>
                <w:sz w:val="18"/>
                <w:szCs w:val="22"/>
              </w:rPr>
            </w:pPr>
            <w:hyperlink r:id="rId797"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2FD9757">
                  <v:shape id="_x0000_i1150" type="#_x0000_t75" alt="" href="javascript: showSpec('_18_2_62501eb_1461269570989_206434_4858');" style="width:11.4pt;height:11.4pt" o:button="t">
                    <v:imagedata r:id="rId362" r:href="rId79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9"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4A6E667C" w14:textId="77777777" w:rsidR="00C74C43" w:rsidRPr="00FC1078" w:rsidRDefault="003D454B" w:rsidP="002403B1">
            <w:pPr>
              <w:rPr>
                <w:rFonts w:ascii="Calibri" w:hAnsi="Calibri" w:cs="Arial"/>
                <w:color w:val="000000"/>
                <w:sz w:val="18"/>
                <w:szCs w:val="22"/>
              </w:rPr>
            </w:pPr>
            <w:hyperlink r:id="rId800"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"http://threatrisk.org/spec/Threat%20Risk%20Model_files/icon_class_1907467420.jpg"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5A38EDE">
                  <v:shape id="_x0000_i1151" type="#_x0000_t75" alt="" href="javascript: showSpec('_18_1_3ba019e_1431628997747_205015_17989');" style="width:11.4pt;height:11.4pt" o:button="t">
                    <v:imagedata r:id="rId311" r:href="rId80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2" w:history="1">
              <w:r w:rsidR="00C74C43" w:rsidRPr="00FC1078">
                <w:rPr>
                  <w:rStyle w:val="Hyperlink"/>
                  <w:rFonts w:ascii="Calibri" w:hAnsi="Calibri"/>
                  <w:sz w:val="18"/>
                  <w:szCs w:val="22"/>
                </w:rPr>
                <w:t>Invoke Process</w:t>
              </w:r>
            </w:hyperlink>
            <w:r w:rsidR="00C74C43" w:rsidRPr="00FC1078">
              <w:rPr>
                <w:rFonts w:ascii="Calibri" w:hAnsi="Calibri" w:cs="Arial"/>
                <w:color w:val="000000"/>
                <w:sz w:val="18"/>
                <w:szCs w:val="22"/>
              </w:rPr>
              <w:t>Class</w:t>
            </w:r>
          </w:p>
          <w:p w14:paraId="085E7C4A" w14:textId="77777777" w:rsidR="00C74C43" w:rsidRPr="00FC1078" w:rsidRDefault="00C74C43" w:rsidP="002403B1">
            <w:pPr>
              <w:rPr>
                <w:rFonts w:ascii="Calibri" w:eastAsia="Calibri" w:hAnsi="Calibri"/>
                <w:sz w:val="14"/>
                <w:szCs w:val="18"/>
              </w:rPr>
            </w:pPr>
          </w:p>
          <w:p w14:paraId="2BD2E32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461E2FA" w14:textId="18D1C626"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Contingency Planning</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(CP)</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4A4D8269" w14:textId="77777777" w:rsidR="00C74C43" w:rsidRPr="00C849A8" w:rsidRDefault="00C74C43" w:rsidP="002403B1">
            <w:pPr>
              <w:rPr>
                <w:rFonts w:asciiTheme="minorHAnsi" w:eastAsia="Calibri" w:hAnsiTheme="minorHAnsi"/>
                <w:sz w:val="18"/>
                <w:szCs w:val="18"/>
              </w:rPr>
            </w:pPr>
          </w:p>
        </w:tc>
      </w:tr>
      <w:tr w:rsidR="00C74C43" w:rsidRPr="00C849A8" w14:paraId="12D454DB" w14:textId="77777777" w:rsidTr="002403B1">
        <w:tc>
          <w:tcPr>
            <w:tcW w:w="4018" w:type="dxa"/>
            <w:shd w:val="clear" w:color="auto" w:fill="auto"/>
          </w:tcPr>
          <w:p w14:paraId="42A42FE8"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Identification and Authentication</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(IA)</w:t>
            </w:r>
          </w:p>
          <w:p w14:paraId="2FCEA9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IDENTIFICATION AND AUTHENTICATION POLICY AND PROCEDURES </w:t>
            </w:r>
          </w:p>
          <w:p w14:paraId="263D11A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FDAA8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28AB3B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identification and authentication policy that addresses purpose, scope, roles, responsibilities, management commitment, coordination among organizational entities, and compliance; and </w:t>
            </w:r>
          </w:p>
          <w:p w14:paraId="2E1D34E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identification and authentication policy and associated identification and authentication controls; and </w:t>
            </w:r>
          </w:p>
          <w:p w14:paraId="3182FE9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96EF3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Identification and authentication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08FAC1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Identification and authentication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2CA2A5A"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0C78E6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1276BFE" wp14:editId="30669C28">
                  <wp:extent cx="152400" cy="152400"/>
                  <wp:effectExtent l="0" t="0" r="0" b="0"/>
                  <wp:docPr id="399" name="Picture 399"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3"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42AF8E6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817CCD" wp14:editId="619DAF3E">
                  <wp:extent cx="152400" cy="152400"/>
                  <wp:effectExtent l="0" t="0" r="0" b="0"/>
                  <wp:docPr id="398" name="Picture 398" descr="http://www.threatrisk.org/spec/Threat%20Risk%20Model_files/icon_associationclass_18_1_3ba019e_1445543931434_520475_38212.jpg">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651"/>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4"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3F6DA63"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958D794" wp14:editId="605344D8">
                  <wp:extent cx="152400" cy="152400"/>
                  <wp:effectExtent l="0" t="0" r="0" b="0"/>
                  <wp:docPr id="397" name="Picture 397"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5"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1024E10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5850AE0" wp14:editId="0BFF2F9C">
                  <wp:extent cx="152400" cy="152400"/>
                  <wp:effectExtent l="0" t="0" r="0" b="0"/>
                  <wp:docPr id="396" name="Picture 396"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6"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1DAAECC" w14:textId="5E59FA59" w:rsidR="00C74C43" w:rsidRPr="003644B3" w:rsidRDefault="003D454B" w:rsidP="002403B1">
            <w:pPr>
              <w:spacing w:line="276" w:lineRule="auto"/>
              <w:rPr>
                <w:rFonts w:ascii="Calibri" w:eastAsia="Calibri" w:hAnsi="Calibri" w:cs="Arial"/>
                <w:color w:val="000000"/>
                <w:sz w:val="18"/>
                <w:szCs w:val="18"/>
              </w:rPr>
            </w:pPr>
            <w:r>
              <w:rPr>
                <w:noProof/>
              </w:rPr>
              <w:pict w14:anchorId="39D5E90A">
                <v:line id="Straight Connector 40" o:spid="_x0000_s1834"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G3i4DiAQAAtQMAAA4AAAAAAAAAAAAAAAAALgIAAGRycy9lMm9Eb2MueG1sUEsBAi0A&#10;FAAGAAgAAAAhAGriE6jeAAAACAEAAA8AAAAAAAAAAAAAAAAAPAQAAGRycy9kb3ducmV2LnhtbFBL&#10;BQYAAAAABAAEAPMAAABHBQAAAAA=&#10;" strokecolor="#4a7ebb" strokeweight="1.5pt">
                  <o:lock v:ext="edit" shapetype="f"/>
                </v:line>
              </w:pict>
            </w:r>
          </w:p>
          <w:p w14:paraId="6D70CAB5"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0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EAC9F36">
                  <v:shape id="_x0000_i1152" type="#_x0000_t75" alt="" href="javascript: showSpec('_18_0_2_3ba019e_1423848758806_896185_5919');" style="width:11.4pt;height:11.4pt" o:button="t">
                    <v:imagedata r:id="rId303" r:href="rId80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09"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B1D72AC" w14:textId="77777777" w:rsidR="00C74C43" w:rsidRPr="003644B3" w:rsidRDefault="003D454B" w:rsidP="002403B1">
            <w:pPr>
              <w:shd w:val="clear" w:color="auto" w:fill="FFFFFF"/>
              <w:rPr>
                <w:rFonts w:ascii="Calibri" w:hAnsi="Calibri" w:cs="Arial"/>
                <w:color w:val="000000"/>
                <w:sz w:val="18"/>
                <w:szCs w:val="18"/>
              </w:rPr>
            </w:pPr>
            <w:hyperlink r:id="rId81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F6495D0">
                  <v:shape id="_x0000_i1153" type="#_x0000_t75" alt="" href="javascript: showSpec('_18_0_2_3ba019e_1423848758804_10086_5918');" style="width:11.4pt;height:11.4pt" o:button="t">
                    <v:imagedata r:id="rId307" r:href="rId81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2"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53C50022" w14:textId="77777777" w:rsidR="00C74C43" w:rsidRPr="003644B3" w:rsidRDefault="003D454B" w:rsidP="002403B1">
            <w:pPr>
              <w:shd w:val="clear" w:color="auto" w:fill="FFFFFF"/>
              <w:rPr>
                <w:rFonts w:ascii="Calibri" w:hAnsi="Calibri" w:cs="Arial"/>
                <w:color w:val="000000"/>
                <w:sz w:val="18"/>
                <w:szCs w:val="18"/>
              </w:rPr>
            </w:pPr>
            <w:hyperlink r:id="rId81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0D41312">
                  <v:shape id="_x0000_i1154" type="#_x0000_t75" alt="" href="javascript: showSpec('_18_1_3ba019e_1445379115924_538758_31530');" style="width:11.4pt;height:11.4pt" o:button="t">
                    <v:imagedata r:id="rId311" r:href="rId81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5"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47A2F56A" w14:textId="77777777" w:rsidR="00C74C43" w:rsidRPr="003644B3" w:rsidRDefault="003D454B" w:rsidP="002403B1">
            <w:pPr>
              <w:shd w:val="clear" w:color="auto" w:fill="FFFFFF"/>
              <w:rPr>
                <w:rFonts w:ascii="Calibri" w:hAnsi="Calibri" w:cs="Arial"/>
                <w:color w:val="000000"/>
                <w:sz w:val="18"/>
                <w:szCs w:val="18"/>
              </w:rPr>
            </w:pPr>
            <w:hyperlink r:id="rId81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2EC7076">
                  <v:shape id="_x0000_i1155" type="#_x0000_t75" alt="" href="javascript: showSpec('_18_1_3ba019e_1426032490067_111530_6698');" style="width:11.4pt;height:11.4pt" o:button="t">
                    <v:imagedata r:id="rId311" r:href="rId81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8"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ADADE9" w14:textId="77777777" w:rsidR="00C74C43" w:rsidRPr="003644B3" w:rsidRDefault="003D454B" w:rsidP="002403B1">
            <w:pPr>
              <w:shd w:val="clear" w:color="auto" w:fill="FFFFFF"/>
              <w:rPr>
                <w:rFonts w:ascii="Calibri" w:hAnsi="Calibri" w:cs="Arial"/>
                <w:color w:val="000000"/>
                <w:sz w:val="18"/>
                <w:szCs w:val="18"/>
              </w:rPr>
            </w:pPr>
            <w:hyperlink r:id="rId81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A306F4">
                  <v:shape id="_x0000_i1156" type="#_x0000_t75" alt="" href="javascript: showSpec('_18_1_3ba019e_1443219962548_952937_9436');" style="width:11.4pt;height:11.4pt" o:button="t">
                    <v:imagedata r:id="rId307" r:href="rId82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1"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0EF5ABA6" w14:textId="77777777" w:rsidR="00C74C43" w:rsidRPr="003644B3" w:rsidRDefault="003D454B" w:rsidP="002403B1">
            <w:pPr>
              <w:shd w:val="clear" w:color="auto" w:fill="FFFFFF"/>
              <w:rPr>
                <w:rFonts w:ascii="Calibri" w:hAnsi="Calibri" w:cs="Arial"/>
                <w:color w:val="000000"/>
                <w:sz w:val="18"/>
                <w:szCs w:val="18"/>
              </w:rPr>
            </w:pPr>
            <w:hyperlink r:id="rId82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04E9F4C">
                  <v:shape id="_x0000_i1157" type="#_x0000_t75" alt="" href="javascript: showSpec('_18_1_3ba019e_1443220011644_350533_9469');" style="width:11.4pt;height:11.4pt" o:button="t">
                    <v:imagedata r:id="rId307" r:href="rId8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4"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1C6B748" w14:textId="77777777" w:rsidR="00C74C43" w:rsidRPr="003644B3" w:rsidRDefault="003D454B" w:rsidP="002403B1">
            <w:pPr>
              <w:shd w:val="clear" w:color="auto" w:fill="FFFFFF"/>
              <w:rPr>
                <w:rFonts w:ascii="Calibri" w:hAnsi="Calibri" w:cs="Arial"/>
                <w:color w:val="000000"/>
                <w:sz w:val="18"/>
                <w:szCs w:val="18"/>
              </w:rPr>
            </w:pPr>
            <w:hyperlink r:id="rId82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422397">
                  <v:shape id="_x0000_i1158" type="#_x0000_t75" alt="" href="javascript: showSpec('_18_2_62501eb_1460995359204_192818_10044');" style="width:11.4pt;height:11.4pt" o:button="t">
                    <v:imagedata r:id="rId324" r:href="rId82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7"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F71EC92" w14:textId="77777777" w:rsidR="00C74C43" w:rsidRPr="003644B3" w:rsidRDefault="003D454B" w:rsidP="002403B1">
            <w:pPr>
              <w:shd w:val="clear" w:color="auto" w:fill="FFFFFF"/>
              <w:rPr>
                <w:rFonts w:ascii="Calibri" w:hAnsi="Calibri" w:cs="Arial"/>
                <w:color w:val="000000"/>
                <w:sz w:val="18"/>
                <w:szCs w:val="18"/>
              </w:rPr>
            </w:pPr>
            <w:hyperlink r:id="rId82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B5C30CB">
                  <v:shape id="_x0000_i1159" type="#_x0000_t75" alt="" href="javascript: showSpec('_18_2_62501eb_1460994890076_771677_10008');" style="width:11.4pt;height:11.4pt" o:button="t">
                    <v:imagedata r:id="rId324" r:href="rId82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0"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08D655A" w14:textId="77777777" w:rsidR="00C74C43" w:rsidRPr="003644B3" w:rsidRDefault="003D454B" w:rsidP="002403B1">
            <w:pPr>
              <w:shd w:val="clear" w:color="auto" w:fill="FFFFFF"/>
              <w:rPr>
                <w:rFonts w:ascii="Calibri" w:hAnsi="Calibri" w:cs="Arial"/>
                <w:color w:val="000000"/>
                <w:sz w:val="18"/>
                <w:szCs w:val="18"/>
              </w:rPr>
            </w:pPr>
            <w:hyperlink r:id="rId83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AC8CCE2">
                  <v:shape id="_x0000_i1160" type="#_x0000_t75" alt="" href="javascript: showSpec('_18_2_62501eb_1458223017372_935546_8689');" style="width:11.4pt;height:11.4pt" o:button="t">
                    <v:imagedata r:id="rId311" r:href="rId83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3"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B75DCAE" w14:textId="77777777" w:rsidR="00C74C43" w:rsidRPr="003644B3" w:rsidRDefault="003D454B" w:rsidP="002403B1">
            <w:pPr>
              <w:shd w:val="clear" w:color="auto" w:fill="FFFFFF"/>
              <w:rPr>
                <w:rFonts w:ascii="Calibri" w:hAnsi="Calibri" w:cs="Arial"/>
                <w:color w:val="000000"/>
                <w:sz w:val="18"/>
                <w:szCs w:val="18"/>
              </w:rPr>
            </w:pPr>
            <w:hyperlink r:id="rId83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46904F3">
                  <v:shape id="_x0000_i1161" type="#_x0000_t75" alt="" href="javascript: showSpec('_18_2_62501eb_1455753045476_515237_8690');" style="width:11.4pt;height:11.4pt" o:button="t">
                    <v:imagedata r:id="rId307" r:href="rId83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6"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39FAE6B" w14:textId="77777777" w:rsidR="00C74C43" w:rsidRPr="003644B3" w:rsidRDefault="003D454B" w:rsidP="002403B1">
            <w:pPr>
              <w:shd w:val="clear" w:color="auto" w:fill="FFFFFF"/>
              <w:rPr>
                <w:rFonts w:ascii="Calibri" w:eastAsia="Calibri" w:hAnsi="Calibri"/>
                <w:sz w:val="18"/>
                <w:szCs w:val="18"/>
              </w:rPr>
            </w:pPr>
            <w:hyperlink r:id="rId83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BEF81B8">
                  <v:shape id="_x0000_i1162" type="#_x0000_t75" alt="" href="javascript: showSpec('_18_2_62501eb_1456175443094_775061_7515');" style="width:11.4pt;height:11.4pt" o:button="t">
                    <v:imagedata r:id="rId307" r:href="rId83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9"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F302FA" w14:textId="598E181A" w:rsidR="00C74C43" w:rsidRPr="003644B3" w:rsidRDefault="003D454B" w:rsidP="002403B1">
            <w:pPr>
              <w:shd w:val="clear" w:color="auto" w:fill="FFFFFF"/>
              <w:rPr>
                <w:rFonts w:ascii="Calibri" w:eastAsia="Calibri" w:hAnsi="Calibri"/>
                <w:sz w:val="18"/>
                <w:szCs w:val="18"/>
              </w:rPr>
            </w:pPr>
            <w:r>
              <w:rPr>
                <w:noProof/>
              </w:rPr>
              <w:pict w14:anchorId="494E3D2F">
                <v:line id="Straight Connector 39" o:spid="_x0000_s1833"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A4k3z54QEAALUDAAAOAAAAAAAAAAAAAAAAAC4CAABkcnMvZTJvRG9jLnhtbFBLAQItABQA&#10;BgAIAAAAIQCLHJ353QAAAAcBAAAPAAAAAAAAAAAAAAAAADsEAABkcnMvZG93bnJldi54bWxQSwUG&#10;AAAAAAQABADzAAAARQUAAAAA&#10;" strokecolor="#4a7ebb" strokeweight="1.5pt">
                  <o:lock v:ext="edit" shapetype="f"/>
                </v:line>
              </w:pict>
            </w:r>
          </w:p>
          <w:p w14:paraId="58C6354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52D39B8" wp14:editId="030C0F54">
                  <wp:extent cx="152400" cy="152400"/>
                  <wp:effectExtent l="0" t="0" r="0" b="0"/>
                  <wp:docPr id="395" name="Picture 395"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6F75D7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B4C7EF" wp14:editId="3266DB11">
                  <wp:extent cx="152400" cy="152400"/>
                  <wp:effectExtent l="0" t="0" r="0" b="0"/>
                  <wp:docPr id="394" name="Picture 394"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1"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ACA0C5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EEEF157" wp14:editId="1FAD58F5">
                  <wp:extent cx="152400" cy="152400"/>
                  <wp:effectExtent l="0" t="0" r="0" b="0"/>
                  <wp:docPr id="393" name="Picture 39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2"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5448BC46"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83A6FA1" wp14:editId="54D953A8">
                  <wp:extent cx="152400" cy="152400"/>
                  <wp:effectExtent l="0" t="0" r="0" b="0"/>
                  <wp:docPr id="392" name="Picture 39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3"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056BB2A2" w14:textId="36DFB5E9" w:rsidR="00C74C43" w:rsidRPr="003644B3" w:rsidRDefault="003D454B" w:rsidP="002403B1">
            <w:pPr>
              <w:spacing w:line="276" w:lineRule="auto"/>
              <w:rPr>
                <w:rFonts w:ascii="Calibri" w:eastAsia="Calibri" w:hAnsi="Calibri"/>
                <w:sz w:val="18"/>
                <w:szCs w:val="18"/>
              </w:rPr>
            </w:pPr>
            <w:r>
              <w:rPr>
                <w:noProof/>
              </w:rPr>
              <w:pict w14:anchorId="6F089241">
                <v:line id="Straight Connector 38" o:spid="_x0000_s1832"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IouN/jAQAAtQMAAA4AAAAAAAAAAAAAAAAALgIAAGRycy9lMm9Eb2MueG1sUEsBAi0A&#10;FAAGAAgAAAAhAIql4abdAAAABgEAAA8AAAAAAAAAAAAAAAAAPQQAAGRycy9kb3ducmV2LnhtbFBL&#10;BQYAAAAABAAEAPMAAABHBQAAAAA=&#10;" strokecolor="#4a7ebb" strokeweight="1.5pt">
                  <o:lock v:ext="edit" shapetype="f"/>
                </v:line>
              </w:pict>
            </w:r>
          </w:p>
          <w:p w14:paraId="0FB0A53B" w14:textId="77777777" w:rsidR="00C74C43" w:rsidRPr="003644B3" w:rsidRDefault="003D454B" w:rsidP="002403B1">
            <w:pPr>
              <w:spacing w:line="276" w:lineRule="auto"/>
              <w:rPr>
                <w:rFonts w:ascii="Calibri" w:eastAsia="Calibri" w:hAnsi="Calibri" w:cs="Arial"/>
                <w:color w:val="000000"/>
                <w:sz w:val="18"/>
                <w:szCs w:val="18"/>
              </w:rPr>
            </w:pPr>
            <w:hyperlink r:id="rId844"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6BF7AA4"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E9EA26F" wp14:editId="76CA2ADA">
                  <wp:extent cx="152400" cy="152400"/>
                  <wp:effectExtent l="0" t="0" r="0" b="0"/>
                  <wp:docPr id="391" name="Picture 39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5"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AD08D8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DAE5AE" wp14:editId="1CAA210D">
                  <wp:extent cx="152400" cy="152400"/>
                  <wp:effectExtent l="0" t="0" r="0" b="0"/>
                  <wp:docPr id="390" name="Picture 39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6"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DD1D3AD" w14:textId="0739999E" w:rsidR="00C74C43" w:rsidRPr="004B654B" w:rsidRDefault="003D454B" w:rsidP="002403B1">
            <w:pPr>
              <w:rPr>
                <w:rFonts w:ascii="Calibri" w:eastAsia="Calibri" w:hAnsi="Calibri"/>
                <w:sz w:val="18"/>
                <w:szCs w:val="18"/>
              </w:rPr>
            </w:pPr>
            <w:r>
              <w:rPr>
                <w:noProof/>
              </w:rPr>
              <w:pict w14:anchorId="6767767D">
                <v:line id="Straight Connector 37" o:spid="_x0000_s1831"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" strokecolor="#4a7ebb" strokeweight="1.5pt">
                  <o:lock v:ext="edit" shapetype="f"/>
                </v:line>
              </w:pict>
            </w:r>
          </w:p>
          <w:p w14:paraId="65B25BB4"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0674E9A7" w14:textId="77777777" w:rsidR="00C74C43" w:rsidRPr="00C6542E"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84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E504676">
                  <v:shape id="_x0000_i1163" type="#_x0000_t75" alt="" href="javascript: showSpec('_17_0_5_1_3ba019e_1407960318412_69485_4170');" style="width:11.4pt;height:11.4pt" o:button="t">
                    <v:imagedata r:id="rId354" r:href="rId84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49"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4E34564D" w14:textId="77777777" w:rsidR="00C74C43" w:rsidRPr="00C6542E" w:rsidRDefault="003D454B" w:rsidP="002403B1">
            <w:pPr>
              <w:shd w:val="clear" w:color="auto" w:fill="FFFFFF"/>
              <w:rPr>
                <w:rFonts w:ascii="Calibri" w:hAnsi="Calibri" w:cs="Arial"/>
                <w:color w:val="000000"/>
                <w:sz w:val="18"/>
                <w:szCs w:val="22"/>
              </w:rPr>
            </w:pPr>
            <w:hyperlink r:id="rId850"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8ABF5CF">
                  <v:shape id="_x0000_i1164" type="#_x0000_t75" alt="" href="javascript: showSpec('_17_0_5_1_3ba019e_1407960337744_968303_4171');" style="width:11.4pt;height:11.4pt" o:button="t">
                    <v:imagedata r:id="rId358" r:href="rId85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2"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8DFAF60" w14:textId="77777777" w:rsidR="00C74C43" w:rsidRPr="00C6542E" w:rsidRDefault="003D454B" w:rsidP="002403B1">
            <w:pPr>
              <w:shd w:val="clear" w:color="auto" w:fill="FFFFFF"/>
              <w:rPr>
                <w:rFonts w:ascii="Calibri" w:hAnsi="Calibri" w:cs="Arial"/>
                <w:color w:val="000000"/>
                <w:sz w:val="18"/>
                <w:szCs w:val="22"/>
              </w:rPr>
            </w:pPr>
            <w:hyperlink r:id="rId85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801D0FA">
                  <v:shape id="_x0000_i1165" type="#_x0000_t75" alt="" href="javascript: showSpec('_18_2_62501eb_1461269570989_330366_4856');" style="width:11.4pt;height:11.4pt" o:button="t">
                    <v:imagedata r:id="rId362" r:href="rId85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5"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4857C2D4" w14:textId="77777777" w:rsidR="00C74C43" w:rsidRPr="00C6542E" w:rsidRDefault="003D454B" w:rsidP="002403B1">
            <w:pPr>
              <w:shd w:val="clear" w:color="auto" w:fill="FFFFFF"/>
              <w:rPr>
                <w:rFonts w:ascii="Calibri" w:hAnsi="Calibri" w:cs="Arial"/>
                <w:color w:val="000000"/>
                <w:sz w:val="18"/>
                <w:szCs w:val="22"/>
              </w:rPr>
            </w:pPr>
            <w:hyperlink r:id="rId85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8BAEB4D">
                  <v:shape id="_x0000_i1166" type="#_x0000_t75" alt="" href="javascript: showSpec('_18_2_62501eb_1461269570989_206434_4858');" style="width:11.4pt;height:11.4pt" o:button="t">
                    <v:imagedata r:id="rId362" r:href="rId85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8"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9DA0765" w14:textId="77777777" w:rsidR="00C74C43" w:rsidRDefault="003D454B" w:rsidP="002403B1">
            <w:pPr>
              <w:rPr>
                <w:rFonts w:ascii="Calibri" w:hAnsi="Calibri" w:cs="Arial"/>
                <w:color w:val="000000"/>
                <w:sz w:val="18"/>
                <w:szCs w:val="22"/>
              </w:rPr>
            </w:pPr>
            <w:hyperlink r:id="rId85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5E1B2B4">
                  <v:shape id="_x0000_i1167" type="#_x0000_t75" alt="" href="javascript: showSpec('_18_1_3ba019e_1431628997747_205015_17989');" style="width:11.4pt;height:11.4pt" o:button="t">
                    <v:imagedata r:id="rId311" r:href="rId86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61"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C5A995C" w14:textId="3456D44B" w:rsidR="00C74C43" w:rsidRPr="00C6542E" w:rsidRDefault="003D454B" w:rsidP="002403B1">
            <w:pPr>
              <w:rPr>
                <w:rFonts w:ascii="Calibri" w:eastAsia="Calibri" w:hAnsi="Calibri" w:cs="Arial"/>
                <w:color w:val="000000"/>
                <w:sz w:val="14"/>
                <w:szCs w:val="18"/>
              </w:rPr>
            </w:pPr>
            <w:r>
              <w:rPr>
                <w:noProof/>
              </w:rPr>
              <w:pict w14:anchorId="7F7E88E6">
                <v:line id="Straight Connector 111" o:spid="_x0000_s1830" style="position:absolute;flip:y;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45pt,2.9pt" to="144.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" strokecolor="#4a7ebb" strokeweight="1pt">
                  <o:lock v:ext="edit" shapetype="f"/>
                </v:line>
              </w:pict>
            </w:r>
          </w:p>
          <w:p w14:paraId="6ABA5F4C"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5EBBC74C" wp14:editId="64D98DB2">
                  <wp:extent cx="152400" cy="152400"/>
                  <wp:effectExtent l="0" t="0" r="0" b="0"/>
                  <wp:docPr id="389" name="Picture 389" descr="http://www.threatrisk.org/spec/Threat%20Risk%20Model_files/icon_package_18_1_3ba019e_1431438873620_947480_5969.jp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threatrisk.org/spec/Threat%20Risk%20Model_files/icon_package_18_1_3ba019e_1431438873620_947480_5969.jpg">
                            <a:hlinkClick r:id="rId44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2"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Package</w:t>
            </w:r>
          </w:p>
          <w:p w14:paraId="0AE6D0A3"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91DC367" wp14:editId="55DE02CF">
                  <wp:extent cx="152400" cy="152400"/>
                  <wp:effectExtent l="0" t="0" r="0" b="0"/>
                  <wp:docPr id="388" name="Picture 388" descr="http://www.threatrisk.org/spec/Threat%20Risk%20Model_files/icon_Class%20Diagram_18_1_3ba019e_1443825514932_740093_26881.jp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hreatrisk.org/spec/Threat%20Risk%20Model_files/icon_Class%20Diagram_18_1_3ba019e_1443825514932_740093_26881.jpg">
                            <a:hlinkClick r:id="rId44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3"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Diagram</w:t>
            </w:r>
          </w:p>
          <w:p w14:paraId="53DEB18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411EA879" wp14:editId="50320BAA">
                  <wp:extent cx="152400" cy="152400"/>
                  <wp:effectExtent l="0" t="0" r="0" b="0"/>
                  <wp:docPr id="387" name="Picture 387" descr="http://www.threatrisk.org/spec/Threat%20Risk%20Model_files/icon_associationclass_17_0_5_1_3ba019e_1408481200231_960761_4421.jp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hreatrisk.org/spec/Threat%20Risk%20Model_files/icon_associationclass_17_0_5_1_3ba019e_1408481200231_960761_4421.jpg">
                            <a:hlinkClick r:id="rId448"/>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4"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Association Class</w:t>
            </w:r>
          </w:p>
          <w:p w14:paraId="214CE68D"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AF64D34" wp14:editId="45FC9291">
                  <wp:extent cx="152400" cy="152400"/>
                  <wp:effectExtent l="0" t="0" r="0" b="0"/>
                  <wp:docPr id="386" name="Picture 386" descr="http://www.threatrisk.org/spec/Threat%20Risk%20Model_files/icon_class_18_1_3ba019e_1443825538731_383581_26914.jp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hreatrisk.org/spec/Threat%20Risk%20Model_files/icon_class_18_1_3ba019e_1443825538731_383581_26914.jpg">
                            <a:hlinkClick r:id="rId45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5" w:history="1">
              <w:r w:rsidRPr="00FC1078">
                <w:rPr>
                  <w:rStyle w:val="Hyperlink"/>
                  <w:rFonts w:ascii="Calibri" w:eastAsia="Calibri" w:hAnsi="Calibri"/>
                  <w:sz w:val="18"/>
                  <w:szCs w:val="18"/>
                </w:rPr>
                <w:t>Contact Means</w:t>
              </w:r>
            </w:hyperlink>
            <w:r w:rsidRPr="00FC1078">
              <w:rPr>
                <w:rFonts w:ascii="Calibri" w:eastAsia="Calibri" w:hAnsi="Calibri" w:cs="Arial"/>
                <w:color w:val="000000"/>
                <w:sz w:val="18"/>
                <w:szCs w:val="18"/>
              </w:rPr>
              <w:t xml:space="preserve"> Class</w:t>
            </w:r>
          </w:p>
          <w:p w14:paraId="1E3581A5"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58F93E1" wp14:editId="7028D1FD">
                  <wp:extent cx="152400" cy="152400"/>
                  <wp:effectExtent l="0" t="0" r="0" b="0"/>
                  <wp:docPr id="385" name="Picture 385" descr="http://www.threatrisk.org/spec/Threat%20Risk%20Model_files/icon_property_18_1_3ba019e_1443825854334_594716_27104.jp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hreatrisk.org/spec/Threat%20Risk%20Model_files/icon_property_18_1_3ba019e_1443825854334_594716_27104.jpg">
                            <a:hlinkClick r:id="rId45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6" w:history="1">
              <w:r w:rsidRPr="00FC1078">
                <w:rPr>
                  <w:rStyle w:val="Hyperlink"/>
                  <w:rFonts w:ascii="Calibri" w:eastAsia="Calibri" w:hAnsi="Calibri"/>
                  <w:sz w:val="18"/>
                  <w:szCs w:val="18"/>
                </w:rPr>
                <w:t>contact for</w:t>
              </w:r>
            </w:hyperlink>
            <w:r w:rsidRPr="00FC1078">
              <w:rPr>
                <w:rFonts w:ascii="Calibri" w:eastAsia="Calibri" w:hAnsi="Calibri" w:cs="Arial"/>
                <w:color w:val="000000"/>
                <w:sz w:val="18"/>
                <w:szCs w:val="18"/>
              </w:rPr>
              <w:t xml:space="preserve"> Property</w:t>
            </w:r>
          </w:p>
          <w:p w14:paraId="05BB694B"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90CBA0A" wp14:editId="2849F776">
                  <wp:extent cx="152400" cy="152400"/>
                  <wp:effectExtent l="0" t="0" r="0" b="0"/>
                  <wp:docPr id="384" name="Picture 384" descr="http://www.threatrisk.org/spec/Threat%20Risk%20Model_files/icon_class_18_1_3ba019e_1429802111601_842589_5968.jpg">
                    <a:hlinkClick xmlns:a="http://schemas.openxmlformats.org/drawingml/2006/main" r:id="rId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hreatrisk.org/spec/Threat%20Risk%20Model_files/icon_class_18_1_3ba019e_1429802111601_842589_5968.jpg">
                            <a:hlinkClick r:id="rId86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8" w:history="1">
              <w:r w:rsidRPr="00FC1078">
                <w:rPr>
                  <w:rStyle w:val="Hyperlink"/>
                  <w:rFonts w:ascii="Calibri" w:eastAsia="Calibri" w:hAnsi="Calibri"/>
                  <w:sz w:val="18"/>
                  <w:szCs w:val="18"/>
                </w:rPr>
                <w:t>Contactable</w:t>
              </w:r>
            </w:hyperlink>
            <w:r w:rsidRPr="00FC1078">
              <w:rPr>
                <w:rFonts w:ascii="Calibri" w:eastAsia="Calibri" w:hAnsi="Calibri" w:cs="Arial"/>
                <w:color w:val="000000"/>
                <w:sz w:val="18"/>
                <w:szCs w:val="18"/>
              </w:rPr>
              <w:t xml:space="preserve"> Class</w:t>
            </w:r>
          </w:p>
          <w:p w14:paraId="01C3074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38A73DF0" wp14:editId="02FFF263">
                  <wp:extent cx="152400" cy="152400"/>
                  <wp:effectExtent l="0" t="0" r="0" b="0"/>
                  <wp:docPr id="383" name="Picture 383" descr="http://www.threatrisk.org/spec/Threat%20Risk%20Model_files/icon_property_18_1_3ba019e_1443825854334_594716_27104.jpg">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hreatrisk.org/spec/Threat%20Risk%20Model_files/icon_property_18_1_3ba019e_1443825854334_594716_27104.jpg">
                            <a:hlinkClick r:id="rId86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0" w:history="1">
              <w:r w:rsidRPr="00FC1078">
                <w:rPr>
                  <w:rStyle w:val="Hyperlink"/>
                  <w:rFonts w:ascii="Calibri" w:eastAsia="Calibri" w:hAnsi="Calibri"/>
                  <w:sz w:val="18"/>
                  <w:szCs w:val="18"/>
                </w:rPr>
                <w:t>contact via</w:t>
              </w:r>
            </w:hyperlink>
            <w:r w:rsidRPr="00FC1078">
              <w:rPr>
                <w:rFonts w:ascii="Calibri" w:eastAsia="Calibri" w:hAnsi="Calibri" w:cs="Arial"/>
                <w:color w:val="000000"/>
                <w:sz w:val="18"/>
                <w:szCs w:val="18"/>
              </w:rPr>
              <w:t xml:space="preserve"> Property</w:t>
            </w:r>
          </w:p>
          <w:p w14:paraId="31FA64D7" w14:textId="77777777" w:rsidR="00C74C43" w:rsidRPr="00FC1078" w:rsidRDefault="00C74C43" w:rsidP="002403B1">
            <w:pPr>
              <w:rPr>
                <w:rFonts w:ascii="Calibri" w:eastAsia="Calibri" w:hAnsi="Calibri"/>
                <w:sz w:val="18"/>
                <w:szCs w:val="18"/>
              </w:rPr>
            </w:pPr>
          </w:p>
          <w:p w14:paraId="6DFB5B3B" w14:textId="77777777" w:rsidR="00C74C43" w:rsidRPr="004B654B" w:rsidRDefault="00C74C43" w:rsidP="002403B1">
            <w:pPr>
              <w:rPr>
                <w:rFonts w:ascii="Calibri" w:eastAsia="Calibri" w:hAnsi="Calibri" w:cs="Arial"/>
                <w:color w:val="000000"/>
                <w:sz w:val="18"/>
                <w:szCs w:val="18"/>
              </w:rPr>
            </w:pPr>
          </w:p>
          <w:p w14:paraId="5EE7D015"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E2693F6" w14:textId="77777777" w:rsidR="00C74C43" w:rsidRPr="00C849A8"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Identification and Authentication </w:t>
            </w:r>
            <w:r w:rsidRPr="00C849A8">
              <w:rPr>
                <w:rFonts w:asciiTheme="minorHAnsi" w:eastAsia="Calibri" w:hAnsiTheme="minorHAnsi"/>
                <w:sz w:val="18"/>
                <w:szCs w:val="18"/>
              </w:rPr>
              <w:t>(IA))</w:t>
            </w:r>
          </w:p>
          <w:p w14:paraId="29073882" w14:textId="42AB62CA"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sz w:val="18"/>
                <w:szCs w:val="18"/>
              </w:rPr>
              <w:t xml:space="preserve"> </w:t>
            </w:r>
            <w:r>
              <w:rPr>
                <w:rFonts w:ascii="Calibri" w:eastAsia="Calibri" w:hAnsi="Calibri"/>
                <w:sz w:val="18"/>
                <w:szCs w:val="18"/>
              </w:rPr>
              <w:t xml:space="preserve">, and </w:t>
            </w:r>
            <w:r w:rsidRPr="00A86B6F">
              <w:rPr>
                <w:rFonts w:asciiTheme="minorHAnsi" w:eastAsia="Calibri" w:hAnsiTheme="minorHAnsi"/>
                <w:i/>
                <w:sz w:val="18"/>
                <w:szCs w:val="18"/>
              </w:rPr>
              <w:t>Contact Information</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w:t>
            </w:r>
            <w:r>
              <w:rPr>
                <w:rFonts w:asciiTheme="minorHAnsi" w:eastAsia="Calibri" w:hAnsiTheme="minorHAnsi"/>
                <w:sz w:val="18"/>
                <w:szCs w:val="18"/>
              </w:rPr>
              <w:t xml:space="preserve">organizational entities for the </w:t>
            </w:r>
            <w:r w:rsidRPr="00C849A8">
              <w:rPr>
                <w:rFonts w:asciiTheme="minorHAnsi" w:eastAsia="Calibri" w:hAnsiTheme="minorHAnsi"/>
                <w:b/>
                <w:bCs/>
                <w:sz w:val="18"/>
                <w:szCs w:val="18"/>
              </w:rPr>
              <w:t>IDENTIFICATION AND AUTHENTICATION POLICY AND PROCEDURES.</w:t>
            </w:r>
          </w:p>
          <w:p w14:paraId="150F9BAF" w14:textId="77777777" w:rsidR="00C74C43" w:rsidRPr="00C849A8" w:rsidRDefault="00C74C43" w:rsidP="002403B1">
            <w:pPr>
              <w:rPr>
                <w:rFonts w:asciiTheme="minorHAnsi" w:eastAsia="Calibri" w:hAnsiTheme="minorHAnsi"/>
                <w:sz w:val="18"/>
                <w:szCs w:val="18"/>
              </w:rPr>
            </w:pPr>
          </w:p>
        </w:tc>
      </w:tr>
      <w:tr w:rsidR="00C74C43" w:rsidRPr="00C849A8" w14:paraId="3E642D9A" w14:textId="77777777" w:rsidTr="002403B1">
        <w:tc>
          <w:tcPr>
            <w:tcW w:w="4018" w:type="dxa"/>
            <w:shd w:val="clear" w:color="auto" w:fill="auto"/>
          </w:tcPr>
          <w:p w14:paraId="76C80596"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Incident Response</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(IR)</w:t>
            </w:r>
          </w:p>
          <w:p w14:paraId="728B35E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19F42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35D907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incident response policy that addresses purpose, scope, roles, responsibilities, management commitment, coordination among organizational entities, and compliance; and </w:t>
            </w:r>
          </w:p>
          <w:p w14:paraId="62027AF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incident response policy and associated incident response controls; and </w:t>
            </w:r>
          </w:p>
          <w:p w14:paraId="1433528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FF2033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Incident response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527277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Incident response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C4E034B"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27E118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027D68" wp14:editId="6A91D686">
                  <wp:extent cx="152400" cy="152400"/>
                  <wp:effectExtent l="0" t="0" r="0" b="0"/>
                  <wp:docPr id="382" name="Picture 382" descr="http://www.threatrisk.org/spec/Threat%20Risk%20Model_files/icon_Class%20Diagram_18_1_3ba019e_1444405831426_950564_26396.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2"/>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1"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170392C"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7DFB80E" wp14:editId="5CA4E812">
                  <wp:extent cx="152400" cy="152400"/>
                  <wp:effectExtent l="0" t="0" r="0" b="0"/>
                  <wp:docPr id="381" name="Picture 381"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2"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494E05DB"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D67E576" wp14:editId="55DAC16C">
                  <wp:extent cx="152400" cy="152400"/>
                  <wp:effectExtent l="0" t="0" r="0" b="0"/>
                  <wp:docPr id="380" name="Picture 380" descr="http://www.threatrisk.org/spec/Threat%20Risk%20Model_files/icon_class_18_1_3ba019e_1444854875150_16436_31006.jpg">
                    <a:hlinkClick xmlns:a="http://schemas.openxmlformats.org/drawingml/2006/main" r:id="rId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73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3"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5143773A"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3B391B" wp14:editId="2F0A97BA">
                  <wp:extent cx="152400" cy="152400"/>
                  <wp:effectExtent l="0" t="0" r="0" b="0"/>
                  <wp:docPr id="379" name="Picture 379"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4"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2441DB1E" w14:textId="04016F65" w:rsidR="00C74C43" w:rsidRPr="003644B3" w:rsidRDefault="003D454B" w:rsidP="002403B1">
            <w:pPr>
              <w:spacing w:line="276" w:lineRule="auto"/>
              <w:rPr>
                <w:rFonts w:ascii="Calibri" w:eastAsia="Calibri" w:hAnsi="Calibri" w:cs="Arial"/>
                <w:color w:val="000000"/>
                <w:sz w:val="18"/>
                <w:szCs w:val="18"/>
              </w:rPr>
            </w:pPr>
            <w:r>
              <w:rPr>
                <w:noProof/>
              </w:rPr>
              <w:pict w14:anchorId="74874225">
                <v:line id="Straight Connector 35" o:spid="_x0000_s1829"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3LQ4gEAALU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72ecWTD0RvsY&#10;QHV9ZGtnLTHoAqMgMTV4rKhgbXch7SpOdu+fnPiJFCteBdMF/Zh2aoNJ6bQsO2Xmzzfm5SkyQc7p&#10;/P7Tw4IeSFxjBVTXQh8wfpHOsGTUXCubSIEKjk8YU2uorinJbd1WaZ0fVls2EPiinCVoIH21GiKZ&#10;xtPGaDvOQHckXBFDhkSnVZPKExCG7rDWgR2BxPNxO59+3oxJPTRy9C5m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IavctDiAQAAtQMAAA4AAAAAAAAAAAAAAAAALgIAAGRycy9lMm9Eb2MueG1sUEsBAi0A&#10;FAAGAAgAAAAhAGriE6jeAAAACAEAAA8AAAAAAAAAAAAAAAAAPAQAAGRycy9kb3ducmV2LnhtbFBL&#10;BQYAAAAABAAEAPMAAABHBQAAAAA=&#10;" strokecolor="#4a7ebb" strokeweight="1.5pt">
                  <o:lock v:ext="edit" shapetype="f"/>
                </v:line>
              </w:pict>
            </w:r>
          </w:p>
          <w:p w14:paraId="0D7FC8B8"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7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E91730A">
                  <v:shape id="_x0000_i1168" type="#_x0000_t75" alt="" href="javascript: showSpec('_18_0_2_3ba019e_1423848758806_896185_5919');" style="width:11.4pt;height:11.4pt" o:button="t">
                    <v:imagedata r:id="rId303" r:href="rId87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77"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7A4404DF" w14:textId="77777777" w:rsidR="00C74C43" w:rsidRPr="003644B3" w:rsidRDefault="003D454B" w:rsidP="002403B1">
            <w:pPr>
              <w:shd w:val="clear" w:color="auto" w:fill="FFFFFF"/>
              <w:rPr>
                <w:rFonts w:ascii="Calibri" w:hAnsi="Calibri" w:cs="Arial"/>
                <w:color w:val="000000"/>
                <w:sz w:val="18"/>
                <w:szCs w:val="18"/>
              </w:rPr>
            </w:pPr>
            <w:hyperlink r:id="rId87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CF723B2">
                  <v:shape id="_x0000_i1169" type="#_x0000_t75" alt="" href="javascript: showSpec('_18_0_2_3ba019e_1423848758804_10086_5918');" style="width:11.4pt;height:11.4pt" o:button="t">
                    <v:imagedata r:id="rId307" r:href="rId87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0"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E7BCA89" w14:textId="77777777" w:rsidR="00C74C43" w:rsidRPr="003644B3" w:rsidRDefault="003D454B" w:rsidP="002403B1">
            <w:pPr>
              <w:shd w:val="clear" w:color="auto" w:fill="FFFFFF"/>
              <w:rPr>
                <w:rFonts w:ascii="Calibri" w:hAnsi="Calibri" w:cs="Arial"/>
                <w:color w:val="000000"/>
                <w:sz w:val="18"/>
                <w:szCs w:val="18"/>
              </w:rPr>
            </w:pPr>
            <w:hyperlink r:id="rId8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0212E12">
                  <v:shape id="_x0000_i1170" type="#_x0000_t75" alt="" href="javascript: showSpec('_18_1_3ba019e_1445379115924_538758_31530');" style="width:11.4pt;height:11.4pt" o:button="t">
                    <v:imagedata r:id="rId311" r:href="rId88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3"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E15B66D" w14:textId="77777777" w:rsidR="00C74C43" w:rsidRPr="003644B3" w:rsidRDefault="003D454B" w:rsidP="002403B1">
            <w:pPr>
              <w:shd w:val="clear" w:color="auto" w:fill="FFFFFF"/>
              <w:rPr>
                <w:rFonts w:ascii="Calibri" w:hAnsi="Calibri" w:cs="Arial"/>
                <w:color w:val="000000"/>
                <w:sz w:val="18"/>
                <w:szCs w:val="18"/>
              </w:rPr>
            </w:pPr>
            <w:hyperlink r:id="rId8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3F12A2E">
                  <v:shape id="_x0000_i1171" type="#_x0000_t75" alt="" href="javascript: showSpec('_18_1_3ba019e_1426032490067_111530_6698');" style="width:11.4pt;height:11.4pt" o:button="t">
                    <v:imagedata r:id="rId311" r:href="rId88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6"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04201A" w14:textId="77777777" w:rsidR="00C74C43" w:rsidRPr="003644B3" w:rsidRDefault="003D454B" w:rsidP="002403B1">
            <w:pPr>
              <w:shd w:val="clear" w:color="auto" w:fill="FFFFFF"/>
              <w:rPr>
                <w:rFonts w:ascii="Calibri" w:hAnsi="Calibri" w:cs="Arial"/>
                <w:color w:val="000000"/>
                <w:sz w:val="18"/>
                <w:szCs w:val="18"/>
              </w:rPr>
            </w:pPr>
            <w:hyperlink r:id="rId88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5EBDEB0">
                  <v:shape id="_x0000_i1172" type="#_x0000_t75" alt="" href="javascript: showSpec('_18_1_3ba019e_1443219962548_952937_9436');" style="width:11.4pt;height:11.4pt" o:button="t">
                    <v:imagedata r:id="rId307" r:href="rId88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9"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350819B" w14:textId="77777777" w:rsidR="00C74C43" w:rsidRPr="003644B3" w:rsidRDefault="003D454B" w:rsidP="002403B1">
            <w:pPr>
              <w:shd w:val="clear" w:color="auto" w:fill="FFFFFF"/>
              <w:rPr>
                <w:rFonts w:ascii="Calibri" w:hAnsi="Calibri" w:cs="Arial"/>
                <w:color w:val="000000"/>
                <w:sz w:val="18"/>
                <w:szCs w:val="18"/>
              </w:rPr>
            </w:pPr>
            <w:hyperlink r:id="rId89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4CABBB7">
                  <v:shape id="_x0000_i1173" type="#_x0000_t75" alt="" href="javascript: showSpec('_18_1_3ba019e_1443220011644_350533_9469');" style="width:11.4pt;height:11.4pt" o:button="t">
                    <v:imagedata r:id="rId307" r:href="rId89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2"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6288CA09" w14:textId="77777777" w:rsidR="00C74C43" w:rsidRPr="003644B3" w:rsidRDefault="003D454B" w:rsidP="002403B1">
            <w:pPr>
              <w:shd w:val="clear" w:color="auto" w:fill="FFFFFF"/>
              <w:rPr>
                <w:rFonts w:ascii="Calibri" w:hAnsi="Calibri" w:cs="Arial"/>
                <w:color w:val="000000"/>
                <w:sz w:val="18"/>
                <w:szCs w:val="18"/>
              </w:rPr>
            </w:pPr>
            <w:hyperlink r:id="rId89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0904D39">
                  <v:shape id="_x0000_i1174" type="#_x0000_t75" alt="" href="javascript: showSpec('_18_2_62501eb_1460995359204_192818_10044');" style="width:11.4pt;height:11.4pt" o:button="t">
                    <v:imagedata r:id="rId324" r:href="rId89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5"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4BB93FC" w14:textId="77777777" w:rsidR="00C74C43" w:rsidRPr="003644B3" w:rsidRDefault="003D454B" w:rsidP="002403B1">
            <w:pPr>
              <w:shd w:val="clear" w:color="auto" w:fill="FFFFFF"/>
              <w:rPr>
                <w:rFonts w:ascii="Calibri" w:hAnsi="Calibri" w:cs="Arial"/>
                <w:color w:val="000000"/>
                <w:sz w:val="18"/>
                <w:szCs w:val="18"/>
              </w:rPr>
            </w:pPr>
            <w:hyperlink r:id="rId89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AEF5335">
                  <v:shape id="_x0000_i1175" type="#_x0000_t75" alt="" href="javascript: showSpec('_18_2_62501eb_1460994890076_771677_10008');" style="width:11.4pt;height:11.4pt" o:button="t">
                    <v:imagedata r:id="rId324" r:href="rId89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8"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B2906C9" w14:textId="77777777" w:rsidR="00C74C43" w:rsidRPr="003644B3" w:rsidRDefault="003D454B" w:rsidP="002403B1">
            <w:pPr>
              <w:shd w:val="clear" w:color="auto" w:fill="FFFFFF"/>
              <w:rPr>
                <w:rFonts w:ascii="Calibri" w:hAnsi="Calibri" w:cs="Arial"/>
                <w:color w:val="000000"/>
                <w:sz w:val="18"/>
                <w:szCs w:val="18"/>
              </w:rPr>
            </w:pPr>
            <w:hyperlink r:id="rId89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A57E760">
                  <v:shape id="_x0000_i1176" type="#_x0000_t75" alt="" href="javascript: showSpec('_18_2_62501eb_1458223017372_935546_8689');" style="width:11.4pt;height:11.4pt" o:button="t">
                    <v:imagedata r:id="rId311" r:href="rId90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1"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FF61780" w14:textId="77777777" w:rsidR="00C74C43" w:rsidRPr="003644B3" w:rsidRDefault="003D454B" w:rsidP="002403B1">
            <w:pPr>
              <w:shd w:val="clear" w:color="auto" w:fill="FFFFFF"/>
              <w:rPr>
                <w:rFonts w:ascii="Calibri" w:hAnsi="Calibri" w:cs="Arial"/>
                <w:color w:val="000000"/>
                <w:sz w:val="18"/>
                <w:szCs w:val="18"/>
              </w:rPr>
            </w:pPr>
            <w:hyperlink r:id="rId90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95446E2">
                  <v:shape id="_x0000_i1177" type="#_x0000_t75" alt="" href="javascript: showSpec('_18_2_62501eb_1455753045476_515237_8690');" style="width:11.4pt;height:11.4pt" o:button="t">
                    <v:imagedata r:id="rId307" r:href="rId90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4"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6EF0521A" w14:textId="77777777" w:rsidR="00C74C43" w:rsidRDefault="003D454B" w:rsidP="002403B1">
            <w:pPr>
              <w:shd w:val="clear" w:color="auto" w:fill="FFFFFF"/>
              <w:rPr>
                <w:rFonts w:ascii="Calibri" w:eastAsia="Calibri" w:hAnsi="Calibri"/>
                <w:sz w:val="18"/>
                <w:szCs w:val="18"/>
              </w:rPr>
            </w:pPr>
            <w:hyperlink r:id="rId90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130335B">
                  <v:shape id="_x0000_i1178" type="#_x0000_t75" alt="" href="javascript: showSpec('_18_2_62501eb_1456175443094_775061_7515');" style="width:11.4pt;height:11.4pt" o:button="t">
                    <v:imagedata r:id="rId307" r:href="rId90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7"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148AB006" w14:textId="77777777" w:rsidR="00C74C43" w:rsidRPr="003644B3" w:rsidRDefault="00C74C43" w:rsidP="002403B1">
            <w:pPr>
              <w:shd w:val="clear" w:color="auto" w:fill="FFFFFF"/>
              <w:rPr>
                <w:rFonts w:ascii="Calibri" w:eastAsia="Calibri" w:hAnsi="Calibri"/>
                <w:sz w:val="18"/>
                <w:szCs w:val="18"/>
              </w:rPr>
            </w:pPr>
          </w:p>
          <w:p w14:paraId="278FA455" w14:textId="1AED7D60" w:rsidR="00C74C43" w:rsidRPr="003644B3" w:rsidRDefault="003D454B" w:rsidP="002403B1">
            <w:pPr>
              <w:shd w:val="clear" w:color="auto" w:fill="FFFFFF"/>
              <w:rPr>
                <w:rFonts w:ascii="Calibri" w:eastAsia="Calibri" w:hAnsi="Calibri"/>
                <w:sz w:val="18"/>
                <w:szCs w:val="18"/>
              </w:rPr>
            </w:pPr>
            <w:r>
              <w:rPr>
                <w:noProof/>
              </w:rPr>
              <w:pict w14:anchorId="59A49B7A">
                <v:line id="Straight Connector 34" o:spid="_x0000_s1828"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74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o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oGh744QEAALUDAAAOAAAAAAAAAAAAAAAAAC4CAABkcnMvZTJvRG9jLnhtbFBLAQItABQA&#10;BgAIAAAAIQCLHJ353QAAAAcBAAAPAAAAAAAAAAAAAAAAADsEAABkcnMvZG93bnJldi54bWxQSwUG&#10;AAAAAAQABADzAAAARQUAAAAA&#10;" strokecolor="#4a7ebb" strokeweight="1.5pt">
                  <o:lock v:ext="edit" shapetype="f"/>
                </v:line>
              </w:pict>
            </w:r>
          </w:p>
          <w:p w14:paraId="4CA015A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01B734" wp14:editId="2FDE2653">
                  <wp:extent cx="152400" cy="152400"/>
                  <wp:effectExtent l="0" t="0" r="0" b="0"/>
                  <wp:docPr id="378" name="Picture 378" descr="http://www.threatrisk.org/spec/Threat%20Risk%20Model_files/icon_property_18_1_3ba019e_1443825854334_594716_27104.jpg">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8"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346BEAD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711AD6" wp14:editId="261F7808">
                  <wp:extent cx="152400" cy="152400"/>
                  <wp:effectExtent l="0" t="0" r="0" b="0"/>
                  <wp:docPr id="377" name="Picture 377"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9"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B1DB4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04CA127" wp14:editId="36CF0B44">
                  <wp:extent cx="152400" cy="152400"/>
                  <wp:effectExtent l="0" t="0" r="0" b="0"/>
                  <wp:docPr id="376" name="Picture 37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1C83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FF00F16" wp14:editId="777FA198">
                  <wp:extent cx="152400" cy="152400"/>
                  <wp:effectExtent l="0" t="0" r="0" b="0"/>
                  <wp:docPr id="375" name="Picture 375"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1"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CBAD03A" w14:textId="1DC7871E" w:rsidR="00C74C43" w:rsidRPr="003644B3" w:rsidRDefault="003D454B" w:rsidP="002403B1">
            <w:pPr>
              <w:spacing w:line="276" w:lineRule="auto"/>
              <w:rPr>
                <w:rFonts w:ascii="Calibri" w:eastAsia="Calibri" w:hAnsi="Calibri"/>
                <w:sz w:val="18"/>
                <w:szCs w:val="18"/>
              </w:rPr>
            </w:pPr>
            <w:r>
              <w:rPr>
                <w:noProof/>
              </w:rPr>
              <w:pict w14:anchorId="430479F5">
                <v:line id="Straight Connector 33" o:spid="_x0000_s1827" style="position:absolute;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sm4wEAALU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h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AxPOybjAQAAtQMAAA4AAAAAAAAAAAAAAAAALgIAAGRycy9lMm9Eb2MueG1sUEsBAi0A&#10;FAAGAAgAAAAhAIql4abdAAAABgEAAA8AAAAAAAAAAAAAAAAAPQQAAGRycy9kb3ducmV2LnhtbFBL&#10;BQYAAAAABAAEAPMAAABHBQAAAAA=&#10;" strokecolor="#4a7ebb" strokeweight="1.5pt">
                  <o:lock v:ext="edit" shapetype="f"/>
                </v:line>
              </w:pict>
            </w:r>
          </w:p>
          <w:p w14:paraId="35D330A4" w14:textId="77777777" w:rsidR="00C74C43" w:rsidRPr="003644B3" w:rsidRDefault="003D454B" w:rsidP="002403B1">
            <w:pPr>
              <w:spacing w:line="276" w:lineRule="auto"/>
              <w:rPr>
                <w:rFonts w:ascii="Calibri" w:eastAsia="Calibri" w:hAnsi="Calibri" w:cs="Arial"/>
                <w:color w:val="000000"/>
                <w:sz w:val="18"/>
                <w:szCs w:val="18"/>
              </w:rPr>
            </w:pPr>
            <w:hyperlink r:id="rId912"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1FDC8D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084276E" wp14:editId="78E97F99">
                  <wp:extent cx="152400" cy="152400"/>
                  <wp:effectExtent l="0" t="0" r="0" b="0"/>
                  <wp:docPr id="374" name="Picture 374"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00DA71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D10C37" wp14:editId="5ECE68BB">
                  <wp:extent cx="152400" cy="152400"/>
                  <wp:effectExtent l="0" t="0" r="0" b="0"/>
                  <wp:docPr id="373" name="Picture 373"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4"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6D0A4F5" w14:textId="70C6D65A" w:rsidR="00C74C43" w:rsidRDefault="003D454B" w:rsidP="002403B1">
            <w:pPr>
              <w:shd w:val="clear" w:color="auto" w:fill="FFFFFF"/>
              <w:rPr>
                <w:rFonts w:asciiTheme="minorHAnsi" w:eastAsia="Calibri" w:hAnsiTheme="minorHAnsi"/>
                <w:sz w:val="18"/>
                <w:szCs w:val="18"/>
              </w:rPr>
            </w:pPr>
            <w:r>
              <w:rPr>
                <w:noProof/>
              </w:rPr>
              <w:pict w14:anchorId="6E23DC49">
                <v:line id="Straight Connector 32" o:spid="_x0000_s18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4.7pt" to="14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sN4wEAALU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" strokecolor="#4a7ebb" strokeweight="1.5pt">
                  <o:lock v:ext="edit" shapetype="f"/>
                </v:line>
              </w:pict>
            </w:r>
          </w:p>
          <w:p w14:paraId="2D5515E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A930B1" wp14:editId="55BDD888">
                  <wp:extent cx="152400" cy="152400"/>
                  <wp:effectExtent l="0" t="0" r="0" b="0"/>
                  <wp:docPr id="372" name="Picture 372" descr="http://www.threatrisk.org/spec/Threat%20Risk%20Model_files/icon_package_18_1_3ba019e_1431438873620_947480_5969.jp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threatrisk.org/spec/Threat%20Risk%20Model_files/icon_package_18_1_3ba019e_1431438873620_947480_5969.jpg">
                            <a:hlinkClick r:id="rId7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5"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437068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F28B843" wp14:editId="0831E0E6">
                  <wp:extent cx="152400" cy="152400"/>
                  <wp:effectExtent l="0" t="0" r="0" b="0"/>
                  <wp:docPr id="371" name="Picture 371" descr="http://www.threatrisk.org/spec/Threat%20Risk%20Model_files/icon_Class%20Diagram_18_1_3ba019e_1443825514932_740093_26881.jp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threatrisk.org/spec/Threat%20Risk%20Model_files/icon_Class%20Diagram_18_1_3ba019e_1443825514932_740093_26881.jpg">
                            <a:hlinkClick r:id="rId7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6"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E02D1B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C8D8316" wp14:editId="5BEAD149">
                  <wp:extent cx="152400" cy="152400"/>
                  <wp:effectExtent l="0" t="0" r="0" b="0"/>
                  <wp:docPr id="370" name="Picture 370" descr="http://www.threatrisk.org/spec/Threat%20Risk%20Model_files/icon_class_18_1_3ba019e_1443825538731_383581_26914.jpg">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threatrisk.org/spec/Threat%20Risk%20Model_files/icon_class_18_1_3ba019e_1443825538731_383581_26914.jpg">
                            <a:hlinkClick r:id="rId7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7"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D34E338" w14:textId="05B8DC3B" w:rsidR="00C74C43" w:rsidRPr="00C849A8" w:rsidRDefault="003D454B" w:rsidP="002403B1">
            <w:pPr>
              <w:rPr>
                <w:rFonts w:asciiTheme="minorHAnsi" w:eastAsia="Calibri" w:hAnsiTheme="minorHAnsi"/>
                <w:sz w:val="18"/>
                <w:szCs w:val="18"/>
              </w:rPr>
            </w:pPr>
            <w:r>
              <w:rPr>
                <w:noProof/>
              </w:rPr>
              <w:pict w14:anchorId="290A284D">
                <v:line id="Straight Connector 124" o:spid="_x0000_s1825" style="position:absolute;flip:y;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5pt,8.05pt" to="145.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" strokecolor="#4a7ebb" strokeweight="1pt">
                  <o:lock v:ext="edit" shapetype="f"/>
                </v:line>
              </w:pict>
            </w:r>
          </w:p>
          <w:p w14:paraId="40FD82E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39DB1E" wp14:editId="2B97D768">
                  <wp:extent cx="152400" cy="152400"/>
                  <wp:effectExtent l="0" t="0" r="0" b="0"/>
                  <wp:docPr id="369" name="Picture 369" descr="http://www.threatrisk.org/spec/Threat%20Risk%20Model_files/icon_package_18_1_3ba019e_1431438873620_947480_5969.jpg">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threatrisk.org/spec/Threat%20Risk%20Model_files/icon_package_18_1_3ba019e_1431438873620_947480_5969.jpg">
                            <a:hlinkClick r:id="rId91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9"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893D48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2F6B86" wp14:editId="653CDD1A">
                  <wp:extent cx="152400" cy="152400"/>
                  <wp:effectExtent l="0" t="0" r="0" b="0"/>
                  <wp:docPr id="368" name="Picture 368" descr="http://www.threatrisk.org/spec/Threat%20Risk%20Model_files/icon_Class%20Diagram_18_1_3ba019e_1443825514932_740093_26881.jp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threatrisk.org/spec/Threat%20Risk%20Model_files/icon_Class%20Diagram_18_1_3ba019e_1443825514932_740093_26881.jpg">
                            <a:hlinkClick r:id="rId92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1"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A4CF5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FB1E29" wp14:editId="3EC1046E">
                  <wp:extent cx="152400" cy="152400"/>
                  <wp:effectExtent l="0" t="0" r="0" b="0"/>
                  <wp:docPr id="367" name="Picture 367" descr="http://www.threatrisk.org/spec/Threat%20Risk%20Model_files/icon_generalizationset_17_0_5_1_3ba019e_1407439004205_171253_4253.jpg">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threatrisk.org/spec/Threat%20Risk%20Model_files/icon_generalizationset_17_0_5_1_3ba019e_1407439004205_171253_4253.jpg">
                            <a:hlinkClick r:id="rId922"/>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3"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3565457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D3BB6B" wp14:editId="0EC9A7FA">
                  <wp:extent cx="152400" cy="152400"/>
                  <wp:effectExtent l="0" t="0" r="0" b="0"/>
                  <wp:docPr id="366" name="Picture 366" descr="http://www.threatrisk.org/spec/Threat%20Risk%20Model_files/icon_class_18_1_3ba019e_1443825538731_383581_26914.jpg">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threatrisk.org/spec/Threat%20Risk%20Model_files/icon_class_18_1_3ba019e_1443825538731_383581_26914.jpg">
                            <a:hlinkClick r:id="rId92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5"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0926A27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93DECD2" wp14:editId="07B32DAD">
                  <wp:extent cx="152400" cy="152400"/>
                  <wp:effectExtent l="0" t="0" r="0" b="0"/>
                  <wp:docPr id="365" name="Picture 365" descr="http://www.threatrisk.org/spec/Threat%20Risk%20Model_files/icon_class_18_1_3ba019e_1443825538731_383581_26914.jp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threatrisk.org/spec/Threat%20Risk%20Model_files/icon_class_18_1_3ba019e_1443825538731_383581_26914.jpg">
                            <a:hlinkClick r:id="rId92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7"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2A33D74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EC0336" wp14:editId="1C4425C1">
                  <wp:extent cx="152400" cy="152400"/>
                  <wp:effectExtent l="0" t="0" r="0" b="0"/>
                  <wp:docPr id="364" name="Picture 364" descr="http://www.threatrisk.org/spec/Threat%20Risk%20Model_files/icon_class_18_1_3ba019e_1443825538731_383581_26914.jpg">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threatrisk.org/spec/Threat%20Risk%20Model_files/icon_class_18_1_3ba019e_1443825538731_383581_26914.jpg">
                            <a:hlinkClick r:id="rId92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9"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1D7423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692FC1" wp14:editId="475A0CBA">
                  <wp:extent cx="152400" cy="152400"/>
                  <wp:effectExtent l="0" t="0" r="0" b="0"/>
                  <wp:docPr id="363" name="Picture 363" descr="http://www.threatrisk.org/spec/Threat%20Risk%20Model_files/icon_class_18_1_3ba019e_1443825538731_383581_26914.jpg">
                    <a:hlinkClick xmlns:a="http://schemas.openxmlformats.org/drawingml/2006/main" r:id="rId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threatrisk.org/spec/Threat%20Risk%20Model_files/icon_class_18_1_3ba019e_1443825538731_383581_26914.jpg">
                            <a:hlinkClick r:id="rId93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1"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A134BD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4A72119" wp14:editId="7AAD9AA3">
                  <wp:extent cx="152400" cy="152400"/>
                  <wp:effectExtent l="0" t="0" r="0" b="0"/>
                  <wp:docPr id="362" name="Picture 362" descr="http://www.threatrisk.org/spec/Threat%20Risk%20Model_files/icon_class_18_1_3ba019e_1443825538731_383581_26914.jpg">
                    <a:hlinkClick xmlns:a="http://schemas.openxmlformats.org/drawingml/2006/main" r:id="rId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threatrisk.org/spec/Threat%20Risk%20Model_files/icon_class_18_1_3ba019e_1443825538731_383581_26914.jpg">
                            <a:hlinkClick r:id="rId93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3"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1520CA4" w14:textId="77777777" w:rsidR="00C74C43"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1126842" wp14:editId="6A368E5B">
                  <wp:extent cx="152400" cy="152400"/>
                  <wp:effectExtent l="0" t="0" r="0" b="0"/>
                  <wp:docPr id="361" name="Picture 361" descr="http://www.threatrisk.org/spec/Threat%20Risk%20Model_files/icon_class_18_1_3ba019e_1443825538731_383581_26914.jpg">
                    <a:hlinkClick xmlns:a="http://schemas.openxmlformats.org/drawingml/2006/main" r:id="rId9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hreatrisk.org/spec/Threat%20Risk%20Model_files/icon_class_18_1_3ba019e_1443825538731_383581_26914.jpg">
                            <a:hlinkClick r:id="rId93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5"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3BBC1A0"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44FFECFE" w14:textId="43F9C80F" w:rsidR="00C74C43" w:rsidRPr="006108AA"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Incident Response </w:t>
            </w:r>
            <w:r>
              <w:rPr>
                <w:rFonts w:asciiTheme="minorHAnsi" w:eastAsia="Calibri" w:hAnsiTheme="minorHAnsi"/>
                <w:sz w:val="18"/>
                <w:szCs w:val="18"/>
              </w:rPr>
              <w:t xml:space="preserve">(IR)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Incident, Situation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p>
          <w:p w14:paraId="2933AC42" w14:textId="77777777" w:rsidR="00C74C43" w:rsidRPr="00C849A8" w:rsidRDefault="00C74C43" w:rsidP="002403B1">
            <w:pPr>
              <w:pStyle w:val="Default"/>
              <w:spacing w:after="120"/>
              <w:rPr>
                <w:rFonts w:asciiTheme="minorHAnsi" w:eastAsia="Calibri" w:hAnsiTheme="minorHAnsi"/>
                <w:sz w:val="18"/>
                <w:szCs w:val="18"/>
              </w:rPr>
            </w:pPr>
          </w:p>
        </w:tc>
      </w:tr>
      <w:tr w:rsidR="00C74C43" w:rsidRPr="00C849A8" w14:paraId="34F71E7D" w14:textId="77777777" w:rsidTr="002403B1">
        <w:tc>
          <w:tcPr>
            <w:tcW w:w="4018" w:type="dxa"/>
            <w:tcBorders>
              <w:top w:val="single" w:sz="8" w:space="0" w:color="000000"/>
              <w:left w:val="single" w:sz="8" w:space="0" w:color="000000"/>
              <w:bottom w:val="single" w:sz="8" w:space="0" w:color="000000"/>
            </w:tcBorders>
            <w:shd w:val="clear" w:color="auto" w:fill="auto"/>
          </w:tcPr>
          <w:p w14:paraId="24364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 xml:space="preserve">Maintenance </w:t>
            </w:r>
            <w:r w:rsidRPr="00C849A8">
              <w:rPr>
                <w:rFonts w:asciiTheme="minorHAnsi" w:eastAsia="Calibri" w:hAnsiTheme="minorHAnsi"/>
                <w:b/>
                <w:bCs/>
                <w:sz w:val="18"/>
                <w:szCs w:val="18"/>
              </w:rPr>
              <w:t xml:space="preserve"> (MA)</w:t>
            </w:r>
          </w:p>
          <w:p w14:paraId="524ED2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SYSTEM MAINTENANCE POLICY AND PROCEDURES </w:t>
            </w:r>
          </w:p>
          <w:p w14:paraId="34F993A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5A178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E8C5DB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maintenance policy that addresses purpose, scope, roles, responsibilities, management commitment, coordination among organizational entities, and compliance; and </w:t>
            </w:r>
          </w:p>
          <w:p w14:paraId="69F5247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maintenance policy and associated system maintenance controls; and </w:t>
            </w:r>
          </w:p>
          <w:p w14:paraId="7C85503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3E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maintenance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B74A2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maintenance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62A518B4"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72B19D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0025EE" wp14:editId="02BBF262">
                  <wp:extent cx="152400" cy="152400"/>
                  <wp:effectExtent l="0" t="0" r="0" b="0"/>
                  <wp:docPr id="360" name="Picture 360" descr="http://www.threatrisk.org/spec/Threat%20Risk%20Model_files/icon_Class%20Diagram_18_1_3ba019e_1444405831426_950564_26396.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2"/>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6"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EEC8D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F4E41AF" wp14:editId="783ADD98">
                  <wp:extent cx="152400" cy="152400"/>
                  <wp:effectExtent l="0" t="0" r="0" b="0"/>
                  <wp:docPr id="359" name="Picture 359"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7"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D9A86BD"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5540D47" wp14:editId="048E166B">
                  <wp:extent cx="152400" cy="152400"/>
                  <wp:effectExtent l="0" t="0" r="0" b="0"/>
                  <wp:docPr id="358" name="Picture 358" descr="http://www.threatrisk.org/spec/Threat%20Risk%20Model_files/icon_class_18_1_3ba019e_1444854875150_16436_31006.jpg">
                    <a:hlinkClick xmlns:a="http://schemas.openxmlformats.org/drawingml/2006/main" r:id="rId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87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8"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2FDCD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FEAE22" wp14:editId="1A6B2F16">
                  <wp:extent cx="152400" cy="152400"/>
                  <wp:effectExtent l="0" t="0" r="0" b="0"/>
                  <wp:docPr id="357" name="Picture 357"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9"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3374E2B" w14:textId="414AF5DA" w:rsidR="00C74C43" w:rsidRPr="003644B3" w:rsidRDefault="003D454B" w:rsidP="002403B1">
            <w:pPr>
              <w:spacing w:line="276" w:lineRule="auto"/>
              <w:rPr>
                <w:rFonts w:ascii="Calibri" w:eastAsia="Calibri" w:hAnsi="Calibri" w:cs="Arial"/>
                <w:color w:val="000000"/>
                <w:sz w:val="18"/>
                <w:szCs w:val="18"/>
              </w:rPr>
            </w:pPr>
            <w:r>
              <w:rPr>
                <w:noProof/>
              </w:rPr>
              <w:pict w14:anchorId="50FAD1AF">
                <v:line id="Straight Connector 543" o:spid="_x0000_s1824"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PcMkP4wEAALcDAAAOAAAAAAAAAAAAAAAAAC4CAABkcnMvZTJvRG9jLnhtbFBLAQIt&#10;ABQABgAIAAAAIQBq4hOo3gAAAAgBAAAPAAAAAAAAAAAAAAAAAD0EAABkcnMvZG93bnJldi54bWxQ&#10;SwUGAAAAAAQABADzAAAASAUAAAAA&#10;" strokecolor="#4a7ebb" strokeweight="1.5pt">
                  <o:lock v:ext="edit" shapetype="f"/>
                </v:line>
              </w:pict>
            </w:r>
          </w:p>
          <w:p w14:paraId="7BBE6E0E"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94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12EE93A">
                  <v:shape id="_x0000_i1179" type="#_x0000_t75" alt="" href="javascript: showSpec('_18_0_2_3ba019e_1423848758806_896185_5919');" style="width:11.4pt;height:11.4pt" o:button="t">
                    <v:imagedata r:id="rId303" r:href="rId94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2"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53911642" w14:textId="77777777" w:rsidR="00C74C43" w:rsidRPr="003644B3" w:rsidRDefault="003D454B" w:rsidP="002403B1">
            <w:pPr>
              <w:shd w:val="clear" w:color="auto" w:fill="FFFFFF"/>
              <w:rPr>
                <w:rFonts w:ascii="Calibri" w:hAnsi="Calibri" w:cs="Arial"/>
                <w:color w:val="000000"/>
                <w:sz w:val="18"/>
                <w:szCs w:val="18"/>
              </w:rPr>
            </w:pPr>
            <w:hyperlink r:id="rId94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FB60E45">
                  <v:shape id="_x0000_i1180" type="#_x0000_t75" alt="" href="javascript: showSpec('_18_0_2_3ba019e_1423848758804_10086_5918');" style="width:11.4pt;height:11.4pt" o:button="t">
                    <v:imagedata r:id="rId307" r:href="rId94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5"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000FC69C" w14:textId="77777777" w:rsidR="00C74C43" w:rsidRPr="003644B3" w:rsidRDefault="003D454B" w:rsidP="002403B1">
            <w:pPr>
              <w:shd w:val="clear" w:color="auto" w:fill="FFFFFF"/>
              <w:rPr>
                <w:rFonts w:ascii="Calibri" w:hAnsi="Calibri" w:cs="Arial"/>
                <w:color w:val="000000"/>
                <w:sz w:val="18"/>
                <w:szCs w:val="18"/>
              </w:rPr>
            </w:pPr>
            <w:hyperlink r:id="rId94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64E2963">
                  <v:shape id="_x0000_i1181" type="#_x0000_t75" alt="" href="javascript: showSpec('_18_1_3ba019e_1445379115924_538758_31530');" style="width:11.4pt;height:11.4pt" o:button="t">
                    <v:imagedata r:id="rId311" r:href="rId94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8"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7842FFF9" w14:textId="77777777" w:rsidR="00C74C43" w:rsidRPr="003644B3" w:rsidRDefault="003D454B" w:rsidP="002403B1">
            <w:pPr>
              <w:shd w:val="clear" w:color="auto" w:fill="FFFFFF"/>
              <w:rPr>
                <w:rFonts w:ascii="Calibri" w:hAnsi="Calibri" w:cs="Arial"/>
                <w:color w:val="000000"/>
                <w:sz w:val="18"/>
                <w:szCs w:val="18"/>
              </w:rPr>
            </w:pPr>
            <w:hyperlink r:id="rId94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F9676E9">
                  <v:shape id="_x0000_i1182" type="#_x0000_t75" alt="" href="javascript: showSpec('_18_1_3ba019e_1426032490067_111530_6698');" style="width:11.4pt;height:11.4pt" o:button="t">
                    <v:imagedata r:id="rId311" r:href="rId95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1"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D62E13B" w14:textId="77777777" w:rsidR="00C74C43" w:rsidRPr="003644B3" w:rsidRDefault="003D454B" w:rsidP="002403B1">
            <w:pPr>
              <w:shd w:val="clear" w:color="auto" w:fill="FFFFFF"/>
              <w:rPr>
                <w:rFonts w:ascii="Calibri" w:hAnsi="Calibri" w:cs="Arial"/>
                <w:color w:val="000000"/>
                <w:sz w:val="18"/>
                <w:szCs w:val="18"/>
              </w:rPr>
            </w:pPr>
            <w:hyperlink r:id="rId95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A5C881B">
                  <v:shape id="_x0000_i1183" type="#_x0000_t75" alt="" href="javascript: showSpec('_18_1_3ba019e_1443219962548_952937_9436');" style="width:11.4pt;height:11.4pt" o:button="t">
                    <v:imagedata r:id="rId307" r:href="rId95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4"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15675998" w14:textId="77777777" w:rsidR="00C74C43" w:rsidRPr="003644B3" w:rsidRDefault="003D454B" w:rsidP="002403B1">
            <w:pPr>
              <w:shd w:val="clear" w:color="auto" w:fill="FFFFFF"/>
              <w:rPr>
                <w:rFonts w:ascii="Calibri" w:hAnsi="Calibri" w:cs="Arial"/>
                <w:color w:val="000000"/>
                <w:sz w:val="18"/>
                <w:szCs w:val="18"/>
              </w:rPr>
            </w:pPr>
            <w:hyperlink r:id="rId95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ADE6E3D">
                  <v:shape id="_x0000_i1184" type="#_x0000_t75" alt="" href="javascript: showSpec('_18_1_3ba019e_1443220011644_350533_9469');" style="width:11.4pt;height:11.4pt" o:button="t">
                    <v:imagedata r:id="rId307" r:href="rId95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7"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38E4E8CC" w14:textId="77777777" w:rsidR="00C74C43" w:rsidRPr="003644B3" w:rsidRDefault="003D454B" w:rsidP="002403B1">
            <w:pPr>
              <w:shd w:val="clear" w:color="auto" w:fill="FFFFFF"/>
              <w:rPr>
                <w:rFonts w:ascii="Calibri" w:hAnsi="Calibri" w:cs="Arial"/>
                <w:color w:val="000000"/>
                <w:sz w:val="18"/>
                <w:szCs w:val="18"/>
              </w:rPr>
            </w:pPr>
            <w:hyperlink r:id="rId95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23812B8">
                  <v:shape id="_x0000_i1185" type="#_x0000_t75" alt="" href="javascript: showSpec('_18_2_62501eb_1460995359204_192818_10044');" style="width:11.4pt;height:11.4pt" o:button="t">
                    <v:imagedata r:id="rId324" r:href="rId95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0"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40C3A603" w14:textId="77777777" w:rsidR="00C74C43" w:rsidRPr="003644B3" w:rsidRDefault="003D454B" w:rsidP="002403B1">
            <w:pPr>
              <w:shd w:val="clear" w:color="auto" w:fill="FFFFFF"/>
              <w:rPr>
                <w:rFonts w:ascii="Calibri" w:hAnsi="Calibri" w:cs="Arial"/>
                <w:color w:val="000000"/>
                <w:sz w:val="18"/>
                <w:szCs w:val="18"/>
              </w:rPr>
            </w:pPr>
            <w:hyperlink r:id="rId96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C3300B8">
                  <v:shape id="_x0000_i1186" type="#_x0000_t75" alt="" href="javascript: showSpec('_18_2_62501eb_1460994890076_771677_10008');" style="width:11.4pt;height:11.4pt" o:button="t">
                    <v:imagedata r:id="rId324" r:href="rId96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3"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2CC49B01" w14:textId="77777777" w:rsidR="00C74C43" w:rsidRPr="003644B3" w:rsidRDefault="003D454B" w:rsidP="002403B1">
            <w:pPr>
              <w:shd w:val="clear" w:color="auto" w:fill="FFFFFF"/>
              <w:rPr>
                <w:rFonts w:ascii="Calibri" w:hAnsi="Calibri" w:cs="Arial"/>
                <w:color w:val="000000"/>
                <w:sz w:val="18"/>
                <w:szCs w:val="18"/>
              </w:rPr>
            </w:pPr>
            <w:hyperlink r:id="rId96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BAF97EA">
                  <v:shape id="_x0000_i1187" type="#_x0000_t75" alt="" href="javascript: showSpec('_18_2_62501eb_1458223017372_935546_8689');" style="width:11.4pt;height:11.4pt" o:button="t">
                    <v:imagedata r:id="rId311" r:href="rId96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6"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D7B4E02" w14:textId="77777777" w:rsidR="00C74C43" w:rsidRPr="003644B3" w:rsidRDefault="003D454B" w:rsidP="002403B1">
            <w:pPr>
              <w:shd w:val="clear" w:color="auto" w:fill="FFFFFF"/>
              <w:rPr>
                <w:rFonts w:ascii="Calibri" w:hAnsi="Calibri" w:cs="Arial"/>
                <w:color w:val="000000"/>
                <w:sz w:val="18"/>
                <w:szCs w:val="18"/>
              </w:rPr>
            </w:pPr>
            <w:hyperlink r:id="rId96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A63DCA0">
                  <v:shape id="_x0000_i1188" type="#_x0000_t75" alt="" href="javascript: showSpec('_18_2_62501eb_1455753045476_515237_8690');" style="width:11.4pt;height:11.4pt" o:button="t">
                    <v:imagedata r:id="rId307" r:href="rId96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9"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4E6C51A2" w14:textId="77777777" w:rsidR="00C74C43" w:rsidRDefault="003D454B" w:rsidP="002403B1">
            <w:pPr>
              <w:shd w:val="clear" w:color="auto" w:fill="FFFFFF"/>
              <w:rPr>
                <w:rFonts w:ascii="Calibri" w:eastAsia="Calibri" w:hAnsi="Calibri"/>
                <w:sz w:val="18"/>
                <w:szCs w:val="18"/>
              </w:rPr>
            </w:pPr>
            <w:hyperlink r:id="rId97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413C030">
                  <v:shape id="_x0000_i1189" type="#_x0000_t75" alt="" href="javascript: showSpec('_18_2_62501eb_1456175443094_775061_7515');" style="width:11.4pt;height:11.4pt" o:button="t">
                    <v:imagedata r:id="rId307" r:href="rId97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2"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2C848274" w14:textId="77777777" w:rsidR="00C74C43" w:rsidRPr="003644B3" w:rsidRDefault="00C74C43" w:rsidP="002403B1">
            <w:pPr>
              <w:shd w:val="clear" w:color="auto" w:fill="FFFFFF"/>
              <w:rPr>
                <w:rFonts w:ascii="Calibri" w:eastAsia="Calibri" w:hAnsi="Calibri"/>
                <w:sz w:val="18"/>
                <w:szCs w:val="18"/>
              </w:rPr>
            </w:pPr>
          </w:p>
          <w:p w14:paraId="728D645E" w14:textId="69A40540" w:rsidR="00C74C43" w:rsidRPr="003644B3" w:rsidRDefault="003D454B" w:rsidP="002403B1">
            <w:pPr>
              <w:shd w:val="clear" w:color="auto" w:fill="FFFFFF"/>
              <w:rPr>
                <w:rFonts w:ascii="Calibri" w:eastAsia="Calibri" w:hAnsi="Calibri"/>
                <w:sz w:val="18"/>
                <w:szCs w:val="18"/>
              </w:rPr>
            </w:pPr>
            <w:r>
              <w:rPr>
                <w:noProof/>
              </w:rPr>
              <w:pict w14:anchorId="448CD3BE">
                <v:line id="Straight Connector 542" o:spid="_x0000_s1823"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gN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mHO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cxYoDeIBAAC3AwAADgAAAAAAAAAAAAAAAAAuAgAAZHJzL2Uyb0RvYy54bWxQSwECLQAU&#10;AAYACAAAACEAixyd+d0AAAAHAQAADwAAAAAAAAAAAAAAAAA8BAAAZHJzL2Rvd25yZXYueG1sUEsF&#10;BgAAAAAEAAQA8wAAAEYFAAAAAA==&#10;" strokecolor="#4a7ebb" strokeweight="1.5pt">
                  <o:lock v:ext="edit" shapetype="f"/>
                </v:line>
              </w:pict>
            </w:r>
          </w:p>
          <w:p w14:paraId="35506E3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B2231C3" wp14:editId="79DBD33D">
                  <wp:extent cx="152400" cy="152400"/>
                  <wp:effectExtent l="0" t="0" r="0" b="0"/>
                  <wp:docPr id="356" name="Picture 35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3"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A249B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143BD5B" wp14:editId="1EC3F8A5">
                  <wp:extent cx="152400" cy="152400"/>
                  <wp:effectExtent l="0" t="0" r="0" b="0"/>
                  <wp:docPr id="355" name="Picture 35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4"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1F2E1B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268857" wp14:editId="64495200">
                  <wp:extent cx="152400" cy="152400"/>
                  <wp:effectExtent l="0" t="0" r="0" b="0"/>
                  <wp:docPr id="354" name="Picture 354"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CA53C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DBAACE" wp14:editId="653494C0">
                  <wp:extent cx="152400" cy="152400"/>
                  <wp:effectExtent l="0" t="0" r="0" b="0"/>
                  <wp:docPr id="353" name="Picture 35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6"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5FD6791" w14:textId="2F435405" w:rsidR="00C74C43" w:rsidRPr="003644B3" w:rsidRDefault="003D454B" w:rsidP="002403B1">
            <w:pPr>
              <w:spacing w:line="276" w:lineRule="auto"/>
              <w:rPr>
                <w:rFonts w:ascii="Calibri" w:eastAsia="Calibri" w:hAnsi="Calibri"/>
                <w:sz w:val="18"/>
                <w:szCs w:val="18"/>
              </w:rPr>
            </w:pPr>
            <w:r>
              <w:rPr>
                <w:noProof/>
              </w:rPr>
              <w:pict w14:anchorId="664CE6E9">
                <v:line id="Straight Connector 541" o:spid="_x0000_s1822"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oD4wEAALc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clFxZsHQIx1i&#10;ANUPkW2dtUShCyxFiavRY00lW/sc0rbibA/+yYkfSLHiVTBd0E9p5y6YlE7rsnPm/nLnXp4jE+Ss&#10;PixWi/mSM3GLFVDfCn3A+Ek6w5LRcK1sogVqOD1hTK2hvqUkt3V7pXV+Wm3ZSOCrckmvL4AU1mmI&#10;ZBpPO6PtOQPdk3RFDBkSnVZtKk9AGPrjVgd2ApLPYv9QfdxNSQO0cvKulmV5lRFC/OzayV1Rw8lP&#10;s11h8pyv8NPQO8BhqsmhxDKVaJv6y6zg646/GU3W0bWX53CjndSRy65KTvJ7eSf75X/b/AI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BV82gPjAQAAtwMAAA4AAAAAAAAAAAAAAAAALgIAAGRycy9lMm9Eb2MueG1sUEsBAi0A&#10;FAAGAAgAAAAhAIql4abdAAAABgEAAA8AAAAAAAAAAAAAAAAAPQQAAGRycy9kb3ducmV2LnhtbFBL&#10;BQYAAAAABAAEAPMAAABHBQAAAAA=&#10;" strokecolor="#4a7ebb" strokeweight="1.5pt">
                  <o:lock v:ext="edit" shapetype="f"/>
                </v:line>
              </w:pict>
            </w:r>
          </w:p>
          <w:p w14:paraId="257AF0D5" w14:textId="77777777" w:rsidR="00C74C43" w:rsidRPr="003644B3" w:rsidRDefault="003D454B" w:rsidP="002403B1">
            <w:pPr>
              <w:spacing w:line="276" w:lineRule="auto"/>
              <w:rPr>
                <w:rFonts w:ascii="Calibri" w:eastAsia="Calibri" w:hAnsi="Calibri" w:cs="Arial"/>
                <w:color w:val="000000"/>
                <w:sz w:val="18"/>
                <w:szCs w:val="18"/>
              </w:rPr>
            </w:pPr>
            <w:hyperlink r:id="rId977"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875D5F8"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2A5396E" wp14:editId="4799258D">
                  <wp:extent cx="152400" cy="152400"/>
                  <wp:effectExtent l="0" t="0" r="0" b="0"/>
                  <wp:docPr id="352" name="Picture 3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8"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B9E8CF1"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425DF9" wp14:editId="621C0BCC">
                  <wp:extent cx="152400" cy="152400"/>
                  <wp:effectExtent l="0" t="0" r="0" b="0"/>
                  <wp:docPr id="351" name="Picture 351"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91F182" w14:textId="6CEDDA15" w:rsidR="00C74C43" w:rsidRDefault="003D454B" w:rsidP="002403B1">
            <w:pPr>
              <w:rPr>
                <w:rFonts w:asciiTheme="minorHAnsi" w:eastAsia="Calibri" w:hAnsiTheme="minorHAnsi"/>
                <w:sz w:val="18"/>
                <w:szCs w:val="18"/>
              </w:rPr>
            </w:pPr>
            <w:r>
              <w:rPr>
                <w:noProof/>
              </w:rPr>
              <w:pict w14:anchorId="72421A0A">
                <v:line id="Straight Connector 540" o:spid="_x0000_s1821" style="position:absolute;flip:y;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pt,6.15pt" to="143.6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" strokecolor="#4a7ebb" strokeweight="1pt">
                  <o:lock v:ext="edit" shapetype="f"/>
                </v:line>
              </w:pict>
            </w:r>
          </w:p>
          <w:p w14:paraId="35EB0103" w14:textId="77777777" w:rsidR="00C74C43" w:rsidRPr="00CD29F8"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64EACE63" wp14:editId="1EFC9D69">
                  <wp:extent cx="152400" cy="152400"/>
                  <wp:effectExtent l="0" t="0" r="0" b="0"/>
                  <wp:docPr id="75" name="Picture 75" descr="http://threatrisk.org/spec/Threat%20Risk%20Model_files/icon_class_1907467420.jpg">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threatrisk.org/spec/Threat%20Risk%20Model_files/icon_class_1907467420.jpg">
                            <a:hlinkClick r:id="rId980"/>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2" w:history="1">
              <w:r w:rsidRPr="00CD29F8">
                <w:rPr>
                  <w:rStyle w:val="Hyperlink"/>
                  <w:rFonts w:asciiTheme="minorHAnsi" w:hAnsiTheme="minorHAnsi"/>
                  <w:sz w:val="18"/>
                  <w:szCs w:val="22"/>
                </w:rPr>
                <w:t>Mitigation Actor</w:t>
              </w:r>
            </w:hyperlink>
            <w:r w:rsidRPr="00CD29F8">
              <w:rPr>
                <w:rFonts w:asciiTheme="minorHAnsi" w:hAnsiTheme="minorHAnsi" w:cs="Arial"/>
                <w:color w:val="000000"/>
                <w:sz w:val="18"/>
                <w:szCs w:val="22"/>
              </w:rPr>
              <w:t>Class</w:t>
            </w:r>
          </w:p>
          <w:p w14:paraId="1392A27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C2F78C5" wp14:editId="2438FD2D">
                  <wp:extent cx="152400" cy="152400"/>
                  <wp:effectExtent l="0" t="0" r="0" b="0"/>
                  <wp:docPr id="74" name="Picture 74" descr="http://threatrisk.org/spec/Threat%20Risk%20Model_files/icon_property_1853627376.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threatrisk.org/spec/Threat%20Risk%20Model_files/icon_property_1853627376.jpg">
                            <a:hlinkClick r:id="rId983"/>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5" w:history="1">
              <w:r w:rsidRPr="00CD29F8">
                <w:rPr>
                  <w:rStyle w:val="Hyperlink"/>
                  <w:rFonts w:asciiTheme="minorHAnsi" w:hAnsiTheme="minorHAnsi"/>
                  <w:sz w:val="18"/>
                  <w:szCs w:val="22"/>
                </w:rPr>
                <w:t>performs mitigation</w:t>
              </w:r>
            </w:hyperlink>
            <w:r w:rsidRPr="00CD29F8">
              <w:rPr>
                <w:rFonts w:asciiTheme="minorHAnsi" w:hAnsiTheme="minorHAnsi" w:cs="Arial"/>
                <w:color w:val="000000"/>
                <w:sz w:val="18"/>
                <w:szCs w:val="22"/>
              </w:rPr>
              <w:t>Property</w:t>
            </w:r>
          </w:p>
          <w:p w14:paraId="7B6E6E1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3955787F" wp14:editId="1EFC6F1D">
                  <wp:extent cx="152400" cy="152400"/>
                  <wp:effectExtent l="0" t="0" r="0" b="0"/>
                  <wp:docPr id="73" name="Picture 73" descr="http://threatrisk.org/spec/Threat%20Risk%20Model_files/icon_association_947687147.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threatrisk.org/spec/Threat%20Risk%20Model_files/icon_association_947687147.jpg">
                            <a:hlinkClick r:id="rId986"/>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8" w:history="1">
              <w:r w:rsidRPr="00CD29F8">
                <w:rPr>
                  <w:rStyle w:val="Hyperlink"/>
                  <w:rFonts w:asciiTheme="minorHAnsi" w:hAnsiTheme="minorHAnsi"/>
                  <w:sz w:val="18"/>
                  <w:szCs w:val="22"/>
                </w:rPr>
                <w:t>Association[mitigated by:Mitigation Actor - performs mitigation:Safeguard Activity]</w:t>
              </w:r>
            </w:hyperlink>
            <w:r w:rsidRPr="00CD29F8">
              <w:rPr>
                <w:rFonts w:asciiTheme="minorHAnsi" w:hAnsiTheme="minorHAnsi" w:cs="Arial"/>
                <w:color w:val="000000"/>
                <w:sz w:val="18"/>
                <w:szCs w:val="22"/>
              </w:rPr>
              <w:t>Association</w:t>
            </w:r>
          </w:p>
          <w:p w14:paraId="568151AC"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53F703E" wp14:editId="7DC1EA03">
                  <wp:extent cx="152400" cy="152400"/>
                  <wp:effectExtent l="0" t="0" r="0" b="0"/>
                  <wp:docPr id="72" name="Picture 72" descr="http://threatrisk.org/spec/Threat%20Risk%20Model_files/icon_association_947687147.jpg">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threatrisk.org/spec/Threat%20Risk%20Model_files/icon_association_947687147.jpg">
                            <a:hlinkClick r:id="rId98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0" w:history="1">
              <w:r w:rsidRPr="00CD29F8">
                <w:rPr>
                  <w:rStyle w:val="Hyperlink"/>
                  <w:rFonts w:asciiTheme="minorHAnsi" w:hAnsiTheme="minorHAnsi"/>
                  <w:sz w:val="18"/>
                  <w:szCs w:val="22"/>
                </w:rPr>
                <w:t>Association[countermeasure for:Risk Mitigation Strategy - leverages countermeasure:Countermeasure]</w:t>
              </w:r>
            </w:hyperlink>
            <w:r w:rsidRPr="00CD29F8">
              <w:rPr>
                <w:rFonts w:asciiTheme="minorHAnsi" w:hAnsiTheme="minorHAnsi" w:cs="Arial"/>
                <w:color w:val="000000"/>
                <w:sz w:val="18"/>
                <w:szCs w:val="22"/>
              </w:rPr>
              <w:t>Association</w:t>
            </w:r>
          </w:p>
          <w:p w14:paraId="3A27290C" w14:textId="77777777" w:rsidR="00C74C43" w:rsidRPr="00CD29F8" w:rsidRDefault="00C74C43" w:rsidP="002403B1">
            <w:pPr>
              <w:rPr>
                <w:rFonts w:asciiTheme="minorHAnsi" w:eastAsia="Calibri" w:hAnsiTheme="minorHAnsi"/>
                <w:b/>
                <w:sz w:val="14"/>
                <w:szCs w:val="18"/>
              </w:rPr>
            </w:pPr>
            <w:r w:rsidRPr="00CD29F8">
              <w:rPr>
                <w:rFonts w:asciiTheme="minorHAnsi" w:hAnsiTheme="minorHAnsi" w:cs="Arial"/>
                <w:noProof/>
                <w:color w:val="1863A1"/>
                <w:sz w:val="18"/>
                <w:szCs w:val="22"/>
              </w:rPr>
              <w:drawing>
                <wp:inline distT="0" distB="0" distL="0" distR="0" wp14:anchorId="133B8016" wp14:editId="6CAD7D5E">
                  <wp:extent cx="152400" cy="152400"/>
                  <wp:effectExtent l="0" t="0" r="0" b="0"/>
                  <wp:docPr id="71" name="Picture 71" descr="http://threatrisk.org/spec/Threat%20Risk%20Model_files/icon_class_1907467420.jpg">
                    <a:hlinkClick xmlns:a="http://schemas.openxmlformats.org/drawingml/2006/main" r:id="rId9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threatrisk.org/spec/Threat%20Risk%20Model_files/icon_class_1907467420.jpg">
                            <a:hlinkClick r:id="rId991"/>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2" w:history="1">
              <w:r w:rsidRPr="00CD29F8">
                <w:rPr>
                  <w:rStyle w:val="Hyperlink"/>
                  <w:rFonts w:asciiTheme="minorHAnsi" w:hAnsiTheme="minorHAnsi"/>
                  <w:sz w:val="18"/>
                  <w:szCs w:val="22"/>
                </w:rPr>
                <w:t>Risk Mitigation Strategy</w:t>
              </w:r>
            </w:hyperlink>
            <w:r w:rsidRPr="00CD29F8">
              <w:rPr>
                <w:rFonts w:asciiTheme="minorHAnsi" w:hAnsiTheme="minorHAnsi" w:cs="Arial"/>
                <w:color w:val="000000"/>
                <w:sz w:val="18"/>
                <w:szCs w:val="22"/>
              </w:rPr>
              <w:t>Class</w:t>
            </w:r>
          </w:p>
          <w:p w14:paraId="0B5E8AFA" w14:textId="51580DAB" w:rsidR="00C74C43" w:rsidRDefault="003D454B" w:rsidP="002403B1">
            <w:pPr>
              <w:rPr>
                <w:rFonts w:asciiTheme="minorHAnsi" w:eastAsia="Calibri" w:hAnsiTheme="minorHAnsi"/>
                <w:b/>
                <w:sz w:val="18"/>
                <w:szCs w:val="18"/>
              </w:rPr>
            </w:pPr>
            <w:r>
              <w:rPr>
                <w:noProof/>
              </w:rPr>
              <w:pict w14:anchorId="1755CAF6">
                <v:line id="Straight Connector 539" o:spid="_x0000_s1820"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95pt,15.25pt" to="135.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JqK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F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" strokecolor="#4a7ebb" strokeweight="1.5pt">
                  <o:lock v:ext="edit" shapetype="f"/>
                </v:line>
              </w:pict>
            </w:r>
          </w:p>
          <w:p w14:paraId="45065596" w14:textId="77777777" w:rsidR="00C74C43" w:rsidRPr="00C849A8" w:rsidRDefault="00C74C43" w:rsidP="002403B1">
            <w:pPr>
              <w:rPr>
                <w:rFonts w:asciiTheme="minorHAnsi" w:eastAsia="Calibri" w:hAnsiTheme="minorHAnsi"/>
                <w:sz w:val="18"/>
                <w:szCs w:val="18"/>
              </w:rPr>
            </w:pPr>
          </w:p>
          <w:p w14:paraId="1F0E413F"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993" w:history="1">
              <w:r w:rsidR="00C74C43" w:rsidRPr="00C849A8">
                <w:rPr>
                  <w:rStyle w:val="Hyperlink"/>
                  <w:rFonts w:asciiTheme="minorHAnsi" w:eastAsia="Calibri" w:hAnsiTheme="minorHAnsi"/>
                  <w:sz w:val="18"/>
                  <w:szCs w:val="18"/>
                </w:rPr>
                <w:t>Situation</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00E9DAF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BB7302" wp14:editId="3637ED1E">
                  <wp:extent cx="152400" cy="152400"/>
                  <wp:effectExtent l="0" t="0" r="0" b="0"/>
                  <wp:docPr id="342" name="Picture 342" descr="http://www.threatrisk.org/spec/Threat%20Risk%20Model_files/icon_Class%20Diagram_18_1_3ba019e_1443825514932_740093_26881.jp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threatrisk.org/spec/Threat%20Risk%20Model_files/icon_Class%20Diagram_18_1_3ba019e_1443825514932_740093_26881.jpg">
                            <a:hlinkClick r:id="rId92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4"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682F23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A906620" wp14:editId="30AAA561">
                  <wp:extent cx="152400" cy="152400"/>
                  <wp:effectExtent l="0" t="0" r="0" b="0"/>
                  <wp:docPr id="341" name="Picture 341" descr="http://www.threatrisk.org/spec/Threat%20Risk%20Model_files/icon_generalizationset_17_0_5_1_3ba019e_1407439004205_171253_4253.jpg">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threatrisk.org/spec/Threat%20Risk%20Model_files/icon_generalizationset_17_0_5_1_3ba019e_1407439004205_171253_4253.jpg">
                            <a:hlinkClick r:id="rId922"/>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5"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08937E8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D974638" wp14:editId="4F6D8CDD">
                  <wp:extent cx="152400" cy="152400"/>
                  <wp:effectExtent l="0" t="0" r="0" b="0"/>
                  <wp:docPr id="340" name="Picture 340" descr="http://www.threatrisk.org/spec/Threat%20Risk%20Model_files/icon_class_18_1_3ba019e_1443825538731_383581_26914.jpg">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threatrisk.org/spec/Threat%20Risk%20Model_files/icon_class_18_1_3ba019e_1443825538731_383581_26914.jpg">
                            <a:hlinkClick r:id="rId92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6"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1D68DB4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C1CECE" wp14:editId="7E278A7A">
                  <wp:extent cx="152400" cy="152400"/>
                  <wp:effectExtent l="0" t="0" r="0" b="0"/>
                  <wp:docPr id="339" name="Picture 339" descr="http://www.threatrisk.org/spec/Threat%20Risk%20Model_files/icon_class_18_1_3ba019e_1443825538731_383581_26914.jp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threatrisk.org/spec/Threat%20Risk%20Model_files/icon_class_18_1_3ba019e_1443825538731_383581_26914.jpg">
                            <a:hlinkClick r:id="rId92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7"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5AB08AF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DF85BC3" wp14:editId="4BE521FA">
                  <wp:extent cx="152400" cy="152400"/>
                  <wp:effectExtent l="0" t="0" r="0" b="0"/>
                  <wp:docPr id="338" name="Picture 338" descr="http://www.threatrisk.org/spec/Threat%20Risk%20Model_files/icon_class_18_1_3ba019e_1443825538731_383581_26914.jpg">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threatrisk.org/spec/Threat%20Risk%20Model_files/icon_class_18_1_3ba019e_1443825538731_383581_26914.jpg">
                            <a:hlinkClick r:id="rId9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8"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1D0245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055615E" wp14:editId="56851C0D">
                  <wp:extent cx="152400" cy="152400"/>
                  <wp:effectExtent l="0" t="0" r="0" b="0"/>
                  <wp:docPr id="337" name="Picture 337" descr="http://www.threatrisk.org/spec/Threat%20Risk%20Model_files/icon_class_18_1_3ba019e_1443825538731_383581_26914.jp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threatrisk.org/spec/Threat%20Risk%20Model_files/icon_class_18_1_3ba019e_1443825538731_383581_26914.jpg">
                            <a:hlinkClick r:id="rId93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9"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0E463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9214CF" wp14:editId="3E352D3B">
                  <wp:extent cx="152400" cy="152400"/>
                  <wp:effectExtent l="0" t="0" r="0" b="0"/>
                  <wp:docPr id="336" name="Picture 336" descr="http://www.threatrisk.org/spec/Threat%20Risk%20Model_files/icon_class_18_1_3ba019e_1443825538731_383581_26914.jpg">
                    <a:hlinkClick xmlns:a="http://schemas.openxmlformats.org/drawingml/2006/main" r:id="rId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threatrisk.org/spec/Threat%20Risk%20Model_files/icon_class_18_1_3ba019e_1443825538731_383581_26914.jpg">
                            <a:hlinkClick r:id="rId93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0"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3A973F1"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1914F6B8" wp14:editId="5449B2DB">
                  <wp:extent cx="152400" cy="152400"/>
                  <wp:effectExtent l="0" t="0" r="0" b="0"/>
                  <wp:docPr id="335" name="Picture 335" descr="http://www.threatrisk.org/spec/Threat%20Risk%20Model_files/icon_class_18_1_3ba019e_1443825538731_383581_26914.jp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threatrisk.org/spec/Threat%20Risk%20Model_files/icon_class_18_1_3ba019e_1443825538731_383581_26914.jpg">
                            <a:hlinkClick r:id="rId9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1"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6D1BFF6" w14:textId="4299AEDD"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6E04A0CC">
                <v:line id="Straight Connector 538" o:spid="_x0000_s1819" style="position:absolute;flip: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5pt,11.55pt" to="145.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" strokecolor="#4a7ebb" strokeweight="1pt">
                  <o:lock v:ext="edit" shapetype="f"/>
                </v:line>
              </w:pict>
            </w:r>
          </w:p>
          <w:p w14:paraId="67BE3148"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002"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6758D2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68488A" wp14:editId="7AB3A93A">
                  <wp:extent cx="152400" cy="152400"/>
                  <wp:effectExtent l="0" t="0" r="0" b="0"/>
                  <wp:docPr id="334" name="Picture 334"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6B587A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97000C4" wp14:editId="38DA5238">
                  <wp:extent cx="152400" cy="152400"/>
                  <wp:effectExtent l="0" t="0" r="0" b="0"/>
                  <wp:docPr id="333" name="Picture 333" descr="http://www.threatrisk.org/spec/Threat%20Risk%20Model_files/icon_class_18_1_3ba019e_1443825538731_383581_26914.jpg">
                    <a:hlinkClick xmlns:a="http://schemas.openxmlformats.org/drawingml/2006/main" r:id="rId1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threatrisk.org/spec/Threat%20Risk%20Model_files/icon_class_18_1_3ba019e_1443825538731_383581_26914.jpg">
                            <a:hlinkClick r:id="rId100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D230EF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10137" wp14:editId="17E870C7">
                  <wp:extent cx="152400" cy="152400"/>
                  <wp:effectExtent l="0" t="0" r="0" b="0"/>
                  <wp:docPr id="332" name="Picture 332" descr="http://www.threatrisk.org/spec/Threat%20Risk%20Model_files/icon_property_18_1_3ba019e_1443825854334_594716_27104.jpg">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threatrisk.org/spec/Threat%20Risk%20Model_files/icon_property_18_1_3ba019e_1443825854334_594716_27104.jpg">
                            <a:hlinkClick r:id="rId10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8"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50274D3" w14:textId="5D6D6EEF"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0BDAA15F">
                <v:line id="Straight Connector 537" o:spid="_x0000_s1818" style="position:absolute;flip:y;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55pt,6.4pt" to="145.3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" strokecolor="#4a7ebb" strokeweight="1pt">
                  <o:lock v:ext="edit" shapetype="f"/>
                </v:line>
              </w:pict>
            </w:r>
          </w:p>
          <w:p w14:paraId="6A487A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99519E6" w14:textId="607CB7C5"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Maintenance (MA))</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Pr>
                <w:rFonts w:asciiTheme="minorHAnsi" w:eastAsia="Calibri" w:hAnsiTheme="minorHAnsi"/>
                <w:b/>
                <w:sz w:val="18"/>
                <w:szCs w:val="18"/>
              </w:rPr>
              <w:t xml:space="preserve">Mitigation </w:t>
            </w:r>
            <w:r w:rsidRPr="00C849A8">
              <w:rPr>
                <w:rFonts w:asciiTheme="minorHAnsi" w:eastAsia="Calibri" w:hAnsiTheme="minorHAnsi"/>
                <w:b/>
                <w:sz w:val="18"/>
                <w:szCs w:val="18"/>
              </w:rPr>
              <w:t>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SYSTEM MAINTENANCE POLICY AND PROCEDURES</w:t>
            </w:r>
            <w:r w:rsidRPr="00C849A8">
              <w:rPr>
                <w:rFonts w:asciiTheme="minorHAnsi" w:eastAsia="Calibri" w:hAnsiTheme="minorHAnsi"/>
                <w:b/>
                <w:bCs/>
                <w:sz w:val="18"/>
                <w:szCs w:val="18"/>
              </w:rPr>
              <w:t>.</w:t>
            </w:r>
          </w:p>
          <w:p w14:paraId="680F7B39" w14:textId="77777777" w:rsidR="00C74C43" w:rsidRPr="00C849A8" w:rsidRDefault="00C74C43" w:rsidP="002403B1">
            <w:pPr>
              <w:rPr>
                <w:rFonts w:asciiTheme="minorHAnsi" w:eastAsia="Calibri" w:hAnsiTheme="minorHAnsi"/>
                <w:sz w:val="18"/>
                <w:szCs w:val="18"/>
              </w:rPr>
            </w:pPr>
          </w:p>
        </w:tc>
      </w:tr>
      <w:tr w:rsidR="00C74C43" w:rsidRPr="00C849A8" w14:paraId="1A8A8A6D" w14:textId="77777777" w:rsidTr="002403B1">
        <w:tc>
          <w:tcPr>
            <w:tcW w:w="4018" w:type="dxa"/>
            <w:shd w:val="clear" w:color="auto" w:fill="auto"/>
          </w:tcPr>
          <w:p w14:paraId="075960A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Media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(MP)</w:t>
            </w:r>
          </w:p>
          <w:p w14:paraId="0ADDA5D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MEDIA PROTECTION POLICY AND PROCEDURES </w:t>
            </w:r>
          </w:p>
          <w:p w14:paraId="742FBAF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6236B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7EE060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media protection policy that addresses purpose, scope, roles, responsibilities, management commitment, coordination among organizational entities, and compliance; and </w:t>
            </w:r>
          </w:p>
          <w:p w14:paraId="016A275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media protection policy and associated media protection controls; and </w:t>
            </w:r>
          </w:p>
          <w:p w14:paraId="607404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DDF8E2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Media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645D80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Media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20F0546" w14:textId="77777777" w:rsidR="00C74C43" w:rsidRPr="00C849A8" w:rsidRDefault="00C74C43" w:rsidP="002403B1">
            <w:pPr>
              <w:rPr>
                <w:rFonts w:asciiTheme="minorHAnsi" w:eastAsia="Calibri" w:hAnsiTheme="minorHAnsi"/>
                <w:b/>
                <w:bCs/>
                <w:sz w:val="18"/>
                <w:szCs w:val="18"/>
              </w:rPr>
            </w:pPr>
          </w:p>
          <w:p w14:paraId="454A3455"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4AC67BEB" w14:textId="77777777" w:rsidR="00C74C43" w:rsidRPr="00673E74" w:rsidRDefault="00C74C43" w:rsidP="002403B1">
            <w:pPr>
              <w:spacing w:after="0"/>
              <w:rPr>
                <w:rFonts w:ascii="Calibri" w:eastAsia="Calibri" w:hAnsi="Calibri"/>
                <w:sz w:val="18"/>
                <w:szCs w:val="18"/>
              </w:rPr>
            </w:pPr>
          </w:p>
          <w:p w14:paraId="3B8CB47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F8A8C0" wp14:editId="796EBE37">
                  <wp:extent cx="152400" cy="152400"/>
                  <wp:effectExtent l="0" t="0" r="0" b="0"/>
                  <wp:docPr id="331" name="Picture 331"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9"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FF35D9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8843679" wp14:editId="732A8869">
                  <wp:extent cx="152400" cy="152400"/>
                  <wp:effectExtent l="0" t="0" r="0" b="0"/>
                  <wp:docPr id="330" name="Picture 330" descr="http://www.threatrisk.org/spec/Threat%20Risk%20Model_files/icon_associationclass_18_1_3ba019e_1445543931434_520475_38212.jp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5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0"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65A647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1C016C9" wp14:editId="0136F391">
                  <wp:extent cx="152400" cy="152400"/>
                  <wp:effectExtent l="0" t="0" r="0" b="0"/>
                  <wp:docPr id="329" name="Picture 329"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1"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4CBFCD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42AAD49" wp14:editId="6446986B">
                  <wp:extent cx="152400" cy="152400"/>
                  <wp:effectExtent l="0" t="0" r="0" b="0"/>
                  <wp:docPr id="328" name="Picture 328"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2"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00AEDFDB" w14:textId="79A2D4F1" w:rsidR="00C74C43" w:rsidRPr="002F6C58" w:rsidRDefault="003D454B" w:rsidP="002403B1">
            <w:pPr>
              <w:spacing w:line="276" w:lineRule="auto"/>
              <w:rPr>
                <w:rFonts w:ascii="Calibri" w:eastAsia="Calibri" w:hAnsi="Calibri" w:cs="Arial"/>
                <w:color w:val="000000"/>
                <w:sz w:val="18"/>
                <w:szCs w:val="18"/>
              </w:rPr>
            </w:pPr>
            <w:r>
              <w:rPr>
                <w:noProof/>
              </w:rPr>
              <w:pict w14:anchorId="21B00B00">
                <v:line id="Straight Connector 536" o:spid="_x0000_s1817"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Ti1qF4wEAALcDAAAOAAAAAAAAAAAAAAAAAC4CAABkcnMvZTJvRG9jLnhtbFBLAQIt&#10;ABQABgAIAAAAIQBq4hOo3gAAAAgBAAAPAAAAAAAAAAAAAAAAAD0EAABkcnMvZG93bnJldi54bWxQ&#10;SwUGAAAAAAQABADzAAAASAUAAAAA&#10;" strokecolor="#4a7ebb" strokeweight="1.5pt">
                  <o:lock v:ext="edit" shapetype="f"/>
                </v:line>
              </w:pict>
            </w:r>
          </w:p>
          <w:p w14:paraId="4FCE86AF"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4C0D804">
                  <v:shape id="_x0000_i1190" type="#_x0000_t75" alt="" href="javascript: showSpec('_18_0_2_3ba019e_1423848758806_896185_5919');" style="width:11.4pt;height:11.4pt" o:button="t">
                    <v:imagedata r:id="rId303" r:href="rId101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15"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11D545" w14:textId="77777777" w:rsidR="00C74C43" w:rsidRPr="002F6C58" w:rsidRDefault="003D454B" w:rsidP="002403B1">
            <w:pPr>
              <w:shd w:val="clear" w:color="auto" w:fill="FFFFFF"/>
              <w:rPr>
                <w:rFonts w:ascii="Calibri" w:hAnsi="Calibri" w:cs="Arial"/>
                <w:color w:val="000000"/>
                <w:sz w:val="18"/>
                <w:szCs w:val="18"/>
              </w:rPr>
            </w:pPr>
            <w:hyperlink r:id="rId10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52BDE7B">
                  <v:shape id="_x0000_i1191" type="#_x0000_t75" alt="" href="javascript: showSpec('_18_0_2_3ba019e_1423848758804_10086_5918');" style="width:11.4pt;height:11.4pt" o:button="t">
                    <v:imagedata r:id="rId307" r:href="rId101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18"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42F9A5F" w14:textId="77777777" w:rsidR="00C74C43" w:rsidRPr="002F6C58" w:rsidRDefault="003D454B" w:rsidP="002403B1">
            <w:pPr>
              <w:shd w:val="clear" w:color="auto" w:fill="FFFFFF"/>
              <w:rPr>
                <w:rFonts w:ascii="Calibri" w:hAnsi="Calibri" w:cs="Arial"/>
                <w:color w:val="000000"/>
                <w:sz w:val="18"/>
                <w:szCs w:val="18"/>
              </w:rPr>
            </w:pPr>
            <w:hyperlink r:id="rId10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F02E408">
                  <v:shape id="_x0000_i1192" type="#_x0000_t75" alt="" href="javascript: showSpec('_18_1_3ba019e_1445379115924_538758_31530');" style="width:11.4pt;height:11.4pt" o:button="t">
                    <v:imagedata r:id="rId311" r:href="rId102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1"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1421458" w14:textId="77777777" w:rsidR="00C74C43" w:rsidRPr="002F6C58" w:rsidRDefault="003D454B" w:rsidP="002403B1">
            <w:pPr>
              <w:shd w:val="clear" w:color="auto" w:fill="FFFFFF"/>
              <w:rPr>
                <w:rFonts w:ascii="Calibri" w:hAnsi="Calibri" w:cs="Arial"/>
                <w:color w:val="000000"/>
                <w:sz w:val="18"/>
                <w:szCs w:val="18"/>
              </w:rPr>
            </w:pPr>
            <w:hyperlink r:id="rId10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CF2EE74">
                  <v:shape id="_x0000_i1193" type="#_x0000_t75" alt="" href="javascript: showSpec('_18_1_3ba019e_1426032490067_111530_6698');" style="width:11.4pt;height:11.4pt" o:button="t">
                    <v:imagedata r:id="rId311" r:href="rId10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4"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F1321AD" w14:textId="77777777" w:rsidR="00C74C43" w:rsidRPr="002F6C58" w:rsidRDefault="003D454B" w:rsidP="002403B1">
            <w:pPr>
              <w:shd w:val="clear" w:color="auto" w:fill="FFFFFF"/>
              <w:rPr>
                <w:rFonts w:ascii="Calibri" w:hAnsi="Calibri" w:cs="Arial"/>
                <w:color w:val="000000"/>
                <w:sz w:val="18"/>
                <w:szCs w:val="18"/>
              </w:rPr>
            </w:pPr>
            <w:hyperlink r:id="rId10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EB2D964">
                  <v:shape id="_x0000_i1194" type="#_x0000_t75" alt="" href="javascript: showSpec('_18_1_3ba019e_1443219962548_952937_9436');" style="width:11.4pt;height:11.4pt" o:button="t">
                    <v:imagedata r:id="rId307" r:href="rId102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7"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0BFFBC0C" w14:textId="77777777" w:rsidR="00C74C43" w:rsidRPr="002F6C58" w:rsidRDefault="003D454B" w:rsidP="002403B1">
            <w:pPr>
              <w:shd w:val="clear" w:color="auto" w:fill="FFFFFF"/>
              <w:rPr>
                <w:rFonts w:ascii="Calibri" w:hAnsi="Calibri" w:cs="Arial"/>
                <w:color w:val="000000"/>
                <w:sz w:val="18"/>
                <w:szCs w:val="18"/>
              </w:rPr>
            </w:pPr>
            <w:hyperlink r:id="rId102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E4AB7E7">
                  <v:shape id="_x0000_i1195" type="#_x0000_t75" alt="" href="javascript: showSpec('_18_1_3ba019e_1443220011644_350533_9469');" style="width:11.4pt;height:11.4pt" o:button="t">
                    <v:imagedata r:id="rId307" r:href="rId102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0"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6CDDD5CC" w14:textId="77777777" w:rsidR="00C74C43" w:rsidRPr="002F6C58" w:rsidRDefault="003D454B" w:rsidP="002403B1">
            <w:pPr>
              <w:shd w:val="clear" w:color="auto" w:fill="FFFFFF"/>
              <w:rPr>
                <w:rFonts w:ascii="Calibri" w:hAnsi="Calibri" w:cs="Arial"/>
                <w:color w:val="000000"/>
                <w:sz w:val="18"/>
                <w:szCs w:val="18"/>
              </w:rPr>
            </w:pPr>
            <w:hyperlink r:id="rId103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7E0C4F">
                  <v:shape id="_x0000_i1196" type="#_x0000_t75" alt="" href="javascript: showSpec('_18_2_62501eb_1460995359204_192818_10044');" style="width:11.4pt;height:11.4pt" o:button="t">
                    <v:imagedata r:id="rId324" r:href="rId103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3"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55FF137" w14:textId="77777777" w:rsidR="00C74C43" w:rsidRPr="002F6C58" w:rsidRDefault="003D454B" w:rsidP="002403B1">
            <w:pPr>
              <w:shd w:val="clear" w:color="auto" w:fill="FFFFFF"/>
              <w:rPr>
                <w:rFonts w:ascii="Calibri" w:hAnsi="Calibri" w:cs="Arial"/>
                <w:color w:val="000000"/>
                <w:sz w:val="18"/>
                <w:szCs w:val="18"/>
              </w:rPr>
            </w:pPr>
            <w:hyperlink r:id="rId10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5AB020C">
                  <v:shape id="_x0000_i1197" type="#_x0000_t75" alt="" href="javascript: showSpec('_18_2_62501eb_1460994890076_771677_10008');" style="width:11.4pt;height:11.4pt" o:button="t">
                    <v:imagedata r:id="rId324" r:href="rId103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6"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1CB5996F" w14:textId="77777777" w:rsidR="00C74C43" w:rsidRPr="002F6C58" w:rsidRDefault="003D454B" w:rsidP="002403B1">
            <w:pPr>
              <w:shd w:val="clear" w:color="auto" w:fill="FFFFFF"/>
              <w:rPr>
                <w:rFonts w:ascii="Calibri" w:hAnsi="Calibri" w:cs="Arial"/>
                <w:color w:val="000000"/>
                <w:sz w:val="18"/>
                <w:szCs w:val="18"/>
              </w:rPr>
            </w:pPr>
            <w:hyperlink r:id="rId103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C7A6DEA">
                  <v:shape id="_x0000_i1198" type="#_x0000_t75" alt="" href="javascript: showSpec('_18_2_62501eb_1458223017372_935546_8689');" style="width:11.4pt;height:11.4pt" o:button="t">
                    <v:imagedata r:id="rId311" r:href="rId103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9"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DCBF19D" w14:textId="77777777" w:rsidR="00C74C43" w:rsidRPr="002F6C58" w:rsidRDefault="003D454B" w:rsidP="002403B1">
            <w:pPr>
              <w:shd w:val="clear" w:color="auto" w:fill="FFFFFF"/>
              <w:rPr>
                <w:rFonts w:ascii="Calibri" w:hAnsi="Calibri" w:cs="Arial"/>
                <w:color w:val="000000"/>
                <w:sz w:val="18"/>
                <w:szCs w:val="18"/>
              </w:rPr>
            </w:pPr>
            <w:hyperlink r:id="rId104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FD75E89">
                  <v:shape id="_x0000_i1199" type="#_x0000_t75" alt="" href="javascript: showSpec('_18_2_62501eb_1455753045476_515237_8690');" style="width:11.4pt;height:11.4pt" o:button="t">
                    <v:imagedata r:id="rId307" r:href="rId104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2"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012061" w14:textId="77777777" w:rsidR="00C74C43" w:rsidRPr="002F6C58" w:rsidRDefault="003D454B" w:rsidP="002403B1">
            <w:pPr>
              <w:shd w:val="clear" w:color="auto" w:fill="FFFFFF"/>
              <w:rPr>
                <w:rFonts w:ascii="Calibri" w:eastAsia="Calibri" w:hAnsi="Calibri"/>
                <w:sz w:val="18"/>
                <w:szCs w:val="18"/>
              </w:rPr>
            </w:pPr>
            <w:hyperlink r:id="rId104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4526DE9">
                  <v:shape id="_x0000_i1200" type="#_x0000_t75" alt="" href="javascript: showSpec('_18_2_62501eb_1456175443094_775061_7515');" style="width:11.4pt;height:11.4pt" o:button="t">
                    <v:imagedata r:id="rId307" r:href="rId104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5"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0A43E4F6" w14:textId="3FD9C9DD" w:rsidR="00C74C43" w:rsidRPr="002F6C58" w:rsidRDefault="003D454B" w:rsidP="002403B1">
            <w:pPr>
              <w:shd w:val="clear" w:color="auto" w:fill="FFFFFF"/>
              <w:rPr>
                <w:rFonts w:ascii="Calibri" w:eastAsia="Calibri" w:hAnsi="Calibri"/>
                <w:sz w:val="18"/>
                <w:szCs w:val="18"/>
              </w:rPr>
            </w:pPr>
            <w:r>
              <w:rPr>
                <w:noProof/>
              </w:rPr>
              <w:pict w14:anchorId="7B27C5BC">
                <v:line id="Straight Connector 535" o:spid="_x0000_s181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wCF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B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HvAIXiAQAAtwMAAA4AAAAAAAAAAAAAAAAALgIAAGRycy9lMm9Eb2MueG1sUEsBAi0A&#10;FAAGAAgAAAAhADb5OXbeAAAACAEAAA8AAAAAAAAAAAAAAAAAPAQAAGRycy9kb3ducmV2LnhtbFBL&#10;BQYAAAAABAAEAPMAAABHBQAAAAA=&#10;" strokecolor="#4a7ebb" strokeweight="1.5pt">
                  <o:lock v:ext="edit" shapetype="f"/>
                </v:line>
              </w:pict>
            </w:r>
          </w:p>
          <w:p w14:paraId="69B35BE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82BDE2A" wp14:editId="75F6E3F8">
                  <wp:extent cx="152400" cy="152400"/>
                  <wp:effectExtent l="0" t="0" r="0" b="0"/>
                  <wp:docPr id="327" name="Picture 327"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6"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DA73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B94A4D2" wp14:editId="3083CC5B">
                  <wp:extent cx="152400" cy="152400"/>
                  <wp:effectExtent l="0" t="0" r="0" b="0"/>
                  <wp:docPr id="326" name="Picture 326"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7"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78EF97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B437E26" wp14:editId="774B4F65">
                  <wp:extent cx="152400" cy="152400"/>
                  <wp:effectExtent l="0" t="0" r="0" b="0"/>
                  <wp:docPr id="325" name="Picture 325"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8"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305ABB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F31BC7F" wp14:editId="52190FB4">
                  <wp:extent cx="152400" cy="152400"/>
                  <wp:effectExtent l="0" t="0" r="0" b="0"/>
                  <wp:docPr id="324" name="Picture 324"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9"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B986E35" w14:textId="3D4E6ADB" w:rsidR="00C74C43" w:rsidRPr="002F6C58" w:rsidRDefault="003D454B" w:rsidP="002403B1">
            <w:pPr>
              <w:spacing w:line="276" w:lineRule="auto"/>
              <w:rPr>
                <w:rFonts w:ascii="Calibri" w:eastAsia="Calibri" w:hAnsi="Calibri"/>
                <w:sz w:val="18"/>
                <w:szCs w:val="18"/>
              </w:rPr>
            </w:pPr>
            <w:r>
              <w:rPr>
                <w:noProof/>
              </w:rPr>
              <w:pict w14:anchorId="1DC22D3E">
                <v:line id="Straight Connector 610" o:spid="_x0000_s1815" style="position:absolute;z-index:25179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OpdJJ7iAQAAtwMAAA4AAAAAAAAAAAAAAAAALgIAAGRycy9lMm9Eb2MueG1sUEsBAi0AFAAG&#10;AAgAAAAhANR5YxTbAAAAAwEAAA8AAAAAAAAAAAAAAAAAPAQAAGRycy9kb3ducmV2LnhtbFBLBQYA&#10;AAAABAAEAPMAAABEBQAAAAA=&#10;" strokecolor="#4a7ebb" strokeweight="1.5pt">
                  <o:lock v:ext="edit" shapetype="f"/>
                </v:line>
              </w:pict>
            </w:r>
          </w:p>
          <w:p w14:paraId="31C8B6FB" w14:textId="77777777" w:rsidR="00C74C43" w:rsidRPr="002F6C58" w:rsidRDefault="003D454B" w:rsidP="002403B1">
            <w:pPr>
              <w:spacing w:line="276" w:lineRule="auto"/>
              <w:rPr>
                <w:rFonts w:ascii="Calibri" w:eastAsia="Calibri" w:hAnsi="Calibri" w:cs="Arial"/>
                <w:color w:val="000000"/>
                <w:sz w:val="18"/>
                <w:szCs w:val="18"/>
              </w:rPr>
            </w:pPr>
            <w:hyperlink r:id="rId1050"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C2078D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35DF92" wp14:editId="7ECE8CB9">
                  <wp:extent cx="152400" cy="152400"/>
                  <wp:effectExtent l="0" t="0" r="0" b="0"/>
                  <wp:docPr id="323" name="Picture 323"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4C9097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4F9873F" wp14:editId="03C6676A">
                  <wp:extent cx="152400" cy="152400"/>
                  <wp:effectExtent l="0" t="0" r="0" b="0"/>
                  <wp:docPr id="322" name="Picture 322"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7D75D9" w14:textId="731D3B14" w:rsidR="00C74C43" w:rsidRPr="002F6C58" w:rsidRDefault="003D454B" w:rsidP="002403B1">
            <w:pPr>
              <w:rPr>
                <w:rFonts w:ascii="Calibri" w:eastAsia="Calibri" w:hAnsi="Calibri" w:cs="Arial"/>
                <w:color w:val="000000"/>
                <w:sz w:val="18"/>
                <w:szCs w:val="18"/>
              </w:rPr>
            </w:pPr>
            <w:r>
              <w:rPr>
                <w:noProof/>
              </w:rPr>
              <w:pict w14:anchorId="3F77D46D">
                <v:line id="Straight Connector 534" o:spid="_x0000_s1814"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5uXYTiAQAAtwMAAA4AAAAAAAAAAAAAAAAALgIAAGRycy9lMm9Eb2MueG1sUEsBAi0A&#10;FAAGAAgAAAAhANTiVgbeAAAACAEAAA8AAAAAAAAAAAAAAAAAPAQAAGRycy9kb3ducmV2LnhtbFBL&#10;BQYAAAAABAAEAPMAAABHBQAAAAA=&#10;" strokecolor="#4a7ebb" strokeweight="1.5pt">
                  <o:lock v:ext="edit" shapetype="f"/>
                </v:line>
              </w:pict>
            </w:r>
          </w:p>
          <w:p w14:paraId="7B1EC837"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05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94F49B5">
                  <v:shape id="_x0000_i1201" type="#_x0000_t75" alt="" href="javascript: showSpec('_17_0_5_1_3ba019e_1407960318412_69485_4170');" style="width:11.4pt;height:11.4pt" o:button="t">
                    <v:imagedata r:id="rId354" r:href="rId105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55"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66F3E3A2" w14:textId="77777777" w:rsidR="00C74C43" w:rsidRPr="002F6C58" w:rsidRDefault="003D454B" w:rsidP="002403B1">
            <w:pPr>
              <w:shd w:val="clear" w:color="auto" w:fill="FFFFFF"/>
              <w:rPr>
                <w:rFonts w:ascii="Calibri" w:hAnsi="Calibri" w:cs="Arial"/>
                <w:color w:val="000000"/>
                <w:sz w:val="18"/>
                <w:szCs w:val="22"/>
              </w:rPr>
            </w:pPr>
            <w:hyperlink r:id="rId105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41CB51DC">
                  <v:shape id="_x0000_i1202" type="#_x0000_t75" alt="" href="javascript: showSpec('_17_0_5_1_3ba019e_1407960337744_968303_4171');" style="width:11.4pt;height:11.4pt" o:button="t">
                    <v:imagedata r:id="rId358" r:href="rId105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58"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3570AF38" w14:textId="77777777" w:rsidR="00C74C43" w:rsidRPr="002F6C58" w:rsidRDefault="003D454B" w:rsidP="002403B1">
            <w:pPr>
              <w:shd w:val="clear" w:color="auto" w:fill="FFFFFF"/>
              <w:rPr>
                <w:rFonts w:ascii="Calibri" w:hAnsi="Calibri" w:cs="Arial"/>
                <w:color w:val="000000"/>
                <w:sz w:val="18"/>
                <w:szCs w:val="22"/>
              </w:rPr>
            </w:pPr>
            <w:hyperlink r:id="rId105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0104C19">
                  <v:shape id="_x0000_i1203" type="#_x0000_t75" alt="" href="javascript: showSpec('_18_2_62501eb_1461269570989_330366_4856');" style="width:11.4pt;height:11.4pt" o:button="t">
                    <v:imagedata r:id="rId362" r:href="rId106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EFECA5D" w14:textId="77777777" w:rsidR="00C74C43" w:rsidRPr="002F6C58" w:rsidRDefault="003D454B" w:rsidP="002403B1">
            <w:pPr>
              <w:shd w:val="clear" w:color="auto" w:fill="FFFFFF"/>
              <w:rPr>
                <w:rFonts w:ascii="Calibri" w:hAnsi="Calibri" w:cs="Arial"/>
                <w:color w:val="000000"/>
                <w:sz w:val="18"/>
                <w:szCs w:val="22"/>
              </w:rPr>
            </w:pPr>
            <w:hyperlink r:id="rId106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C44397D">
                  <v:shape id="_x0000_i1204" type="#_x0000_t75" alt="" href="javascript: showSpec('_18_2_62501eb_1461269570989_206434_4858');" style="width:11.4pt;height:11.4pt" o:button="t">
                    <v:imagedata r:id="rId362" r:href="rId106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FA63584" w14:textId="77777777" w:rsidR="00C74C43" w:rsidRPr="002F6C58" w:rsidRDefault="003D454B" w:rsidP="002403B1">
            <w:pPr>
              <w:rPr>
                <w:rFonts w:ascii="Calibri" w:eastAsia="Calibri" w:hAnsi="Calibri" w:cs="Arial"/>
                <w:color w:val="000000"/>
                <w:sz w:val="14"/>
                <w:szCs w:val="18"/>
              </w:rPr>
            </w:pPr>
            <w:hyperlink r:id="rId106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05E6B84">
                  <v:shape id="_x0000_i1205" type="#_x0000_t75" alt="" href="javascript: showSpec('_18_1_3ba019e_1431628997747_205015_17989');" style="width:11.4pt;height:11.4pt" o:button="t">
                    <v:imagedata r:id="rId311" r:href="rId106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7"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65FD9BA" w14:textId="7A54AEAF" w:rsidR="00C74C43" w:rsidRPr="003644B3" w:rsidRDefault="003D454B" w:rsidP="002403B1">
            <w:pPr>
              <w:spacing w:line="276" w:lineRule="auto"/>
              <w:rPr>
                <w:rFonts w:ascii="Calibri" w:eastAsia="Calibri" w:hAnsi="Calibri" w:cs="Arial"/>
                <w:b/>
                <w:color w:val="000000"/>
                <w:sz w:val="18"/>
                <w:szCs w:val="18"/>
              </w:rPr>
            </w:pPr>
            <w:r>
              <w:rPr>
                <w:noProof/>
              </w:rPr>
              <w:pict w14:anchorId="5E5191D6">
                <v:line id="Straight Connector 533" o:spid="_x0000_s1813"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7.55pt" to="137.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mP5AEAALc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" strokecolor="#4a7ebb" strokeweight="1.5pt">
                  <o:lock v:ext="edit" shapetype="f"/>
                </v:line>
              </w:pict>
            </w:r>
          </w:p>
          <w:p w14:paraId="1630871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2DE8E1E2" wp14:editId="5A2E65F4">
                  <wp:extent cx="152400" cy="152400"/>
                  <wp:effectExtent l="0" t="0" r="0" b="0"/>
                  <wp:docPr id="321" name="Picture 321"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8"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5EBA707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10A2D17" wp14:editId="3E7090F7">
                  <wp:extent cx="152400" cy="152400"/>
                  <wp:effectExtent l="0" t="0" r="0" b="0"/>
                  <wp:docPr id="320" name="Picture 320" descr="http://www.threatrisk.org/spec/Threat%20Risk%20Model_files/icon_class_18_1_3ba019e_1443825538731_383581_26914.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threatrisk.org/spec/Threat%20Risk%20Model_files/icon_class_18_1_3ba019e_1443825538731_383581_26914.jpg">
                            <a:hlinkClick r:id="rId44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9"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317A590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623C0" wp14:editId="72467CA6">
                  <wp:extent cx="152400" cy="152400"/>
                  <wp:effectExtent l="0" t="0" r="0" b="0"/>
                  <wp:docPr id="319" name="Picture 319" descr="http://www.threatrisk.org/spec/Threat%20Risk%20Model_files/icon_class_18_1_3ba019e_1443825538731_383581_26914.jpg">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threatrisk.org/spec/Threat%20Risk%20Model_files/icon_class_18_1_3ba019e_1443825538731_383581_26914.jpg">
                            <a:hlinkClick r:id="rId107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1"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DB657C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528EEE8" wp14:editId="5E6204D5">
                  <wp:extent cx="152400" cy="152400"/>
                  <wp:effectExtent l="0" t="0" r="0" b="0"/>
                  <wp:docPr id="318" name="Picture 318" descr="http://www.threatrisk.org/spec/Threat%20Risk%20Model_files/icon_association_17_0_5_1_7b3022e_1398294235459_34238_6655.jp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threatrisk.org/spec/Threat%20Risk%20Model_files/icon_association_17_0_5_1_7b3022e_1398294235459_34238_6655.jpg">
                            <a:hlinkClick r:id="rId1072"/>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4"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Association</w:t>
            </w:r>
          </w:p>
          <w:p w14:paraId="17525F43" w14:textId="3D0666B8" w:rsidR="00C74C43" w:rsidRPr="00C849A8" w:rsidRDefault="003D454B" w:rsidP="002403B1">
            <w:pPr>
              <w:rPr>
                <w:rFonts w:asciiTheme="minorHAnsi" w:eastAsia="Calibri" w:hAnsiTheme="minorHAnsi"/>
                <w:sz w:val="18"/>
                <w:szCs w:val="18"/>
              </w:rPr>
            </w:pPr>
            <w:r>
              <w:rPr>
                <w:noProof/>
              </w:rPr>
              <w:pict w14:anchorId="0CE4B528">
                <v:line id="Straight Connector 532" o:spid="_x0000_s1812"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5pt,9.9pt" to="139.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SO5AEAALc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" strokecolor="#4a7ebb" strokeweight="1.5pt">
                  <o:lock v:ext="edit" shapetype="f"/>
                </v:line>
              </w:pict>
            </w:r>
          </w:p>
          <w:p w14:paraId="4E1D4B6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68CEEEB" wp14:editId="57B6759A">
                  <wp:extent cx="152400" cy="152400"/>
                  <wp:effectExtent l="0" t="0" r="0" b="0"/>
                  <wp:docPr id="317" name="Picture 317" descr="http://www.threatrisk.org/spec/Threat%20Risk%20Model_files/icon_package_18_1_3ba019e_1431438873620_947480_5969.jpg">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threatrisk.org/spec/Threat%20Risk%20Model_files/icon_package_18_1_3ba019e_1431438873620_947480_5969.jpg">
                            <a:hlinkClick r:id="rId1075"/>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54E1B15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DCA72AF" wp14:editId="2A9E5FF8">
                  <wp:extent cx="152400" cy="152400"/>
                  <wp:effectExtent l="0" t="0" r="0" b="0"/>
                  <wp:docPr id="316" name="Picture 316"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15E108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D47002" wp14:editId="28D9B812">
                  <wp:extent cx="152400" cy="152400"/>
                  <wp:effectExtent l="0" t="0" r="0" b="0"/>
                  <wp:docPr id="315" name="Picture 315"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0ADF4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775EFC" wp14:editId="5583B838">
                  <wp:extent cx="152400" cy="152400"/>
                  <wp:effectExtent l="0" t="0" r="0" b="0"/>
                  <wp:docPr id="314" name="Picture 314" descr="http://www.threatrisk.org/spec/Threat%20Risk%20Model_files/icon_class_18_1_3ba019e_1443825538731_383581_26914.jpg">
                    <a:hlinkClick xmlns:a="http://schemas.openxmlformats.org/drawingml/2006/main" r:id="rId1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threatrisk.org/spec/Threat%20Risk%20Model_files/icon_class_18_1_3ba019e_1443825538731_383581_26914.jpg">
                            <a:hlinkClick r:id="rId108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2"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C80EF6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3F31E8" wp14:editId="486A6AE5">
                  <wp:extent cx="152400" cy="152400"/>
                  <wp:effectExtent l="0" t="0" r="0" b="0"/>
                  <wp:docPr id="313" name="Picture 313"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3"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96E2C2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593B653" wp14:editId="7EC64D8A">
                  <wp:extent cx="152400" cy="152400"/>
                  <wp:effectExtent l="0" t="0" r="0" b="0"/>
                  <wp:docPr id="312" name="Picture 312" descr="http://www.threatrisk.org/spec/Threat%20Risk%20Model_files/icon_property_18_1_3ba019e_1443825854334_594716_27104.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threatrisk.org/spec/Threat%20Risk%20Model_files/icon_property_18_1_3ba019e_1443825854334_594716_27104.jpg">
                            <a:hlinkClick r:id="rId98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4"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2A16C5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99A9A" wp14:editId="57CCB5F9">
                  <wp:extent cx="152400" cy="152400"/>
                  <wp:effectExtent l="0" t="0" r="0" b="0"/>
                  <wp:docPr id="311" name="Picture 311" descr="http://www.threatrisk.org/spec/Threat%20Risk%20Model_files/icon_class_18_1_3ba019e_1443825538731_383581_26914.jpg">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threatrisk.org/spec/Threat%20Risk%20Model_files/icon_class_18_1_3ba019e_1443825538731_383581_26914.jpg">
                            <a:hlinkClick r:id="rId100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05C58BE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36DFBDA" wp14:editId="0D63D7B4">
                  <wp:extent cx="152400" cy="152400"/>
                  <wp:effectExtent l="0" t="0" r="0" b="0"/>
                  <wp:docPr id="310" name="Picture 310" descr="http://www.threatrisk.org/spec/Threat%20Risk%20Model_files/icon_property_18_1_3ba019e_1443825854334_594716_27104.jp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threatrisk.org/spec/Threat%20Risk%20Model_files/icon_property_18_1_3ba019e_1443825854334_594716_27104.jpg">
                            <a:hlinkClick r:id="rId108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69548B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8140BA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Media Protection (MP)</w:t>
            </w:r>
            <w:r w:rsidRPr="00C849A8">
              <w:rPr>
                <w:rFonts w:asciiTheme="minorHAnsi" w:eastAsia="Calibri" w:hAnsiTheme="minorHAnsi"/>
                <w:sz w:val="18"/>
                <w:szCs w:val="18"/>
              </w:rPr>
              <w:t>)</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sidRPr="00C849A8">
              <w:rPr>
                <w:rFonts w:asciiTheme="minorHAnsi" w:eastAsia="Calibri" w:hAnsiTheme="minorHAnsi"/>
                <w:b/>
                <w:sz w:val="18"/>
                <w:szCs w:val="18"/>
              </w:rPr>
              <w:t>Security,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Mitigation,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sz w:val="18"/>
                <w:szCs w:val="18"/>
              </w:rPr>
              <w:t>MEDIA PROTECTION POLICY AND PROCEDURES</w:t>
            </w:r>
            <w:r w:rsidRPr="00C849A8">
              <w:rPr>
                <w:rFonts w:asciiTheme="minorHAnsi" w:eastAsia="Calibri" w:hAnsiTheme="minorHAnsi"/>
                <w:b/>
                <w:bCs/>
                <w:sz w:val="18"/>
                <w:szCs w:val="18"/>
              </w:rPr>
              <w:t>.</w:t>
            </w:r>
          </w:p>
          <w:p w14:paraId="241025E5" w14:textId="77777777" w:rsidR="00C74C43" w:rsidRPr="00C849A8" w:rsidRDefault="00C74C43" w:rsidP="002403B1">
            <w:pPr>
              <w:rPr>
                <w:rFonts w:asciiTheme="minorHAnsi" w:eastAsia="Calibri" w:hAnsiTheme="minorHAnsi"/>
                <w:sz w:val="18"/>
                <w:szCs w:val="18"/>
              </w:rPr>
            </w:pPr>
          </w:p>
        </w:tc>
      </w:tr>
      <w:tr w:rsidR="00C74C43" w:rsidRPr="00C849A8" w14:paraId="0F498135" w14:textId="77777777" w:rsidTr="002403B1">
        <w:tc>
          <w:tcPr>
            <w:tcW w:w="4018" w:type="dxa"/>
            <w:tcBorders>
              <w:top w:val="single" w:sz="8" w:space="0" w:color="000000"/>
              <w:left w:val="single" w:sz="8" w:space="0" w:color="000000"/>
              <w:bottom w:val="single" w:sz="8" w:space="0" w:color="000000"/>
            </w:tcBorders>
            <w:shd w:val="clear" w:color="auto" w:fill="auto"/>
          </w:tcPr>
          <w:p w14:paraId="4FED2E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Physical and Environmental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(PE)</w:t>
            </w:r>
          </w:p>
          <w:p w14:paraId="592FC2D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PHYSICAL AND ENVIRONMENTAL PROTECTION POLICY AND PROCEDURES </w:t>
            </w:r>
          </w:p>
          <w:p w14:paraId="1852E8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F9F358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9D4DD6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physical and environmental protection policy that addresses purpose, scope, roles, responsibilities, management commitment, coordination among organizational entities, and compliance; and </w:t>
            </w:r>
          </w:p>
          <w:p w14:paraId="563E60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physical and environmental protection policy and associated physical and environmental protection controls; and </w:t>
            </w:r>
          </w:p>
          <w:p w14:paraId="3211B5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C5EB2F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Physical and environmental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80490DD" w14:textId="77777777" w:rsidR="00C74C43" w:rsidRPr="00C849A8" w:rsidRDefault="00C74C43" w:rsidP="002403B1">
            <w:pPr>
              <w:pStyle w:val="Default"/>
              <w:rPr>
                <w:rFonts w:asciiTheme="minorHAnsi" w:eastAsia="Calibri" w:hAnsiTheme="minorHAnsi" w:cs="Times New Roman"/>
                <w:b/>
                <w:bCs/>
                <w:sz w:val="18"/>
                <w:szCs w:val="18"/>
              </w:rPr>
            </w:pPr>
            <w:r w:rsidRPr="00C849A8">
              <w:rPr>
                <w:rFonts w:asciiTheme="minorHAnsi" w:eastAsia="Calibri" w:hAnsiTheme="minorHAnsi" w:cs="Times New Roman"/>
                <w:bCs/>
                <w:sz w:val="18"/>
                <w:szCs w:val="18"/>
              </w:rPr>
              <w:t xml:space="preserve">2. Physical </w:t>
            </w:r>
            <w:r w:rsidRPr="00C849A8">
              <w:rPr>
                <w:rFonts w:asciiTheme="minorHAnsi" w:eastAsia="Calibri" w:hAnsiTheme="minorHAnsi"/>
                <w:bCs/>
                <w:sz w:val="18"/>
                <w:szCs w:val="18"/>
              </w:rPr>
              <w:t>and environmental protection procedures [Assignment: organization-defined frequency].</w:t>
            </w:r>
            <w:r w:rsidRPr="00C849A8">
              <w:rPr>
                <w:rFonts w:asciiTheme="minorHAnsi" w:eastAsia="Calibri" w:hAnsiTheme="minorHAnsi" w:cs="Times New Roman"/>
                <w:b/>
                <w:bCs/>
                <w:sz w:val="18"/>
                <w:szCs w:val="18"/>
              </w:rPr>
              <w:t xml:space="preserve"> </w:t>
            </w:r>
          </w:p>
          <w:p w14:paraId="32362DC0" w14:textId="77777777" w:rsidR="00C74C43" w:rsidRPr="00C849A8" w:rsidRDefault="00C74C43" w:rsidP="002403B1">
            <w:pPr>
              <w:rPr>
                <w:rFonts w:asciiTheme="minorHAnsi" w:eastAsia="Calibri" w:hAnsiTheme="minorHAnsi"/>
                <w:b/>
                <w:bCs/>
                <w:sz w:val="18"/>
                <w:szCs w:val="18"/>
              </w:rPr>
            </w:pPr>
          </w:p>
          <w:p w14:paraId="6385F2D1"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4C1347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56D162" wp14:editId="7FAB70E4">
                  <wp:extent cx="152400" cy="152400"/>
                  <wp:effectExtent l="0" t="0" r="0" b="0"/>
                  <wp:docPr id="309" name="Picture 309"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8"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3075CD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16E84A" wp14:editId="5CDA5CB0">
                  <wp:extent cx="152400" cy="152400"/>
                  <wp:effectExtent l="0" t="0" r="0" b="0"/>
                  <wp:docPr id="308" name="Picture 308" descr="http://www.threatrisk.org/spec/Threat%20Risk%20Model_files/icon_associationclass_18_1_3ba019e_1445543931434_520475_38212.jp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5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9"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C81EE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022A4E1" wp14:editId="0C1C1685">
                  <wp:extent cx="152400" cy="152400"/>
                  <wp:effectExtent l="0" t="0" r="0" b="0"/>
                  <wp:docPr id="307" name="Picture 307"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0"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FB83B90"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C98AA6F" wp14:editId="77CF2E0D">
                  <wp:extent cx="152400" cy="152400"/>
                  <wp:effectExtent l="0" t="0" r="0" b="0"/>
                  <wp:docPr id="306" name="Picture 306"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1"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9D1DD26" w14:textId="5EE80835" w:rsidR="00C74C43" w:rsidRPr="003644B3" w:rsidRDefault="003D454B" w:rsidP="002403B1">
            <w:pPr>
              <w:spacing w:line="276" w:lineRule="auto"/>
              <w:rPr>
                <w:rFonts w:ascii="Calibri" w:eastAsia="Calibri" w:hAnsi="Calibri" w:cs="Arial"/>
                <w:color w:val="000000"/>
                <w:sz w:val="18"/>
                <w:szCs w:val="18"/>
              </w:rPr>
            </w:pPr>
            <w:r>
              <w:rPr>
                <w:noProof/>
              </w:rPr>
              <w:pict w14:anchorId="447BDD5D">
                <v:line id="Straight Connector 531" o:spid="_x0000_s1811" style="position:absolute;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DcqD4wEAALcDAAAOAAAAAAAAAAAAAAAAAC4CAABkcnMvZTJvRG9jLnhtbFBLAQIt&#10;ABQABgAIAAAAIQBq4hOo3gAAAAgBAAAPAAAAAAAAAAAAAAAAAD0EAABkcnMvZG93bnJldi54bWxQ&#10;SwUGAAAAAAQABADzAAAASAUAAAAA&#10;" strokecolor="#4a7ebb" strokeweight="1.5pt">
                  <o:lock v:ext="edit" shapetype="f"/>
                </v:line>
              </w:pict>
            </w:r>
          </w:p>
          <w:p w14:paraId="331DF2D7" w14:textId="77777777" w:rsidR="00C74C43" w:rsidRPr="003644B3"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9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14F9194">
                  <v:shape id="_x0000_i1206" type="#_x0000_t75" alt="" href="javascript: showSpec('_18_0_2_3ba019e_1423848758806_896185_5919');" style="width:11.4pt;height:11.4pt" o:button="t">
                    <v:imagedata r:id="rId303" r:href="rId109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94"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EF9FB7F" w14:textId="77777777" w:rsidR="00C74C43" w:rsidRPr="003644B3" w:rsidRDefault="003D454B" w:rsidP="002403B1">
            <w:pPr>
              <w:shd w:val="clear" w:color="auto" w:fill="FFFFFF"/>
              <w:rPr>
                <w:rFonts w:ascii="Calibri" w:hAnsi="Calibri" w:cs="Arial"/>
                <w:color w:val="000000"/>
                <w:sz w:val="18"/>
                <w:szCs w:val="18"/>
              </w:rPr>
            </w:pPr>
            <w:hyperlink r:id="rId109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490A074">
                  <v:shape id="_x0000_i1207" type="#_x0000_t75" alt="" href="javascript: showSpec('_18_0_2_3ba019e_1423848758804_10086_5918');" style="width:11.4pt;height:11.4pt" o:button="t">
                    <v:imagedata r:id="rId307" r:href="rId109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97"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732055C" w14:textId="77777777" w:rsidR="00C74C43" w:rsidRPr="003644B3" w:rsidRDefault="003D454B" w:rsidP="002403B1">
            <w:pPr>
              <w:shd w:val="clear" w:color="auto" w:fill="FFFFFF"/>
              <w:rPr>
                <w:rFonts w:ascii="Calibri" w:hAnsi="Calibri" w:cs="Arial"/>
                <w:color w:val="000000"/>
                <w:sz w:val="18"/>
                <w:szCs w:val="18"/>
              </w:rPr>
            </w:pPr>
            <w:hyperlink r:id="rId109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B6832C5">
                  <v:shape id="_x0000_i1208" type="#_x0000_t75" alt="" href="javascript: showSpec('_18_1_3ba019e_1445379115924_538758_31530');" style="width:11.4pt;height:11.4pt" o:button="t">
                    <v:imagedata r:id="rId311" r:href="rId109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0"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55048C89" w14:textId="77777777" w:rsidR="00C74C43" w:rsidRPr="003644B3" w:rsidRDefault="003D454B" w:rsidP="002403B1">
            <w:pPr>
              <w:shd w:val="clear" w:color="auto" w:fill="FFFFFF"/>
              <w:rPr>
                <w:rFonts w:ascii="Calibri" w:hAnsi="Calibri" w:cs="Arial"/>
                <w:color w:val="000000"/>
                <w:sz w:val="18"/>
                <w:szCs w:val="18"/>
              </w:rPr>
            </w:pPr>
            <w:hyperlink r:id="rId110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77084FD">
                  <v:shape id="_x0000_i1209" type="#_x0000_t75" alt="" href="javascript: showSpec('_18_1_3ba019e_1426032490067_111530_6698');" style="width:11.4pt;height:11.4pt" o:button="t">
                    <v:imagedata r:id="rId311" r:href="rId110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3"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2A905630" w14:textId="77777777" w:rsidR="00C74C43" w:rsidRPr="003644B3" w:rsidRDefault="003D454B" w:rsidP="002403B1">
            <w:pPr>
              <w:shd w:val="clear" w:color="auto" w:fill="FFFFFF"/>
              <w:rPr>
                <w:rFonts w:ascii="Calibri" w:hAnsi="Calibri" w:cs="Arial"/>
                <w:color w:val="000000"/>
                <w:sz w:val="18"/>
                <w:szCs w:val="18"/>
              </w:rPr>
            </w:pPr>
            <w:hyperlink r:id="rId110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2AA9416">
                  <v:shape id="_x0000_i1210" type="#_x0000_t75" alt="" href="javascript: showSpec('_18_1_3ba019e_1443219962548_952937_9436');" style="width:11.4pt;height:11.4pt" o:button="t">
                    <v:imagedata r:id="rId307" r:href="rId110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6"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7E4730EC" w14:textId="77777777" w:rsidR="00C74C43" w:rsidRPr="003644B3" w:rsidRDefault="003D454B" w:rsidP="002403B1">
            <w:pPr>
              <w:shd w:val="clear" w:color="auto" w:fill="FFFFFF"/>
              <w:rPr>
                <w:rFonts w:ascii="Calibri" w:hAnsi="Calibri" w:cs="Arial"/>
                <w:color w:val="000000"/>
                <w:sz w:val="18"/>
                <w:szCs w:val="18"/>
              </w:rPr>
            </w:pPr>
            <w:hyperlink r:id="rId110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4FFCFFC">
                  <v:shape id="_x0000_i1211" type="#_x0000_t75" alt="" href="javascript: showSpec('_18_1_3ba019e_1443220011644_350533_9469');" style="width:11.4pt;height:11.4pt" o:button="t">
                    <v:imagedata r:id="rId307" r:href="rId110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9"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2CC480" w14:textId="77777777" w:rsidR="00C74C43" w:rsidRPr="003644B3" w:rsidRDefault="003D454B" w:rsidP="002403B1">
            <w:pPr>
              <w:shd w:val="clear" w:color="auto" w:fill="FFFFFF"/>
              <w:rPr>
                <w:rFonts w:ascii="Calibri" w:hAnsi="Calibri" w:cs="Arial"/>
                <w:color w:val="000000"/>
                <w:sz w:val="18"/>
                <w:szCs w:val="18"/>
              </w:rPr>
            </w:pPr>
            <w:hyperlink r:id="rId111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4DAAEAB">
                  <v:shape id="_x0000_i1212" type="#_x0000_t75" alt="" href="javascript: showSpec('_18_2_62501eb_1460995359204_192818_10044');" style="width:11.4pt;height:11.4pt" o:button="t">
                    <v:imagedata r:id="rId324" r:href="rId111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2"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2C7B123B" w14:textId="77777777" w:rsidR="00C74C43" w:rsidRPr="003644B3" w:rsidRDefault="003D454B" w:rsidP="002403B1">
            <w:pPr>
              <w:shd w:val="clear" w:color="auto" w:fill="FFFFFF"/>
              <w:rPr>
                <w:rFonts w:ascii="Calibri" w:hAnsi="Calibri" w:cs="Arial"/>
                <w:color w:val="000000"/>
                <w:sz w:val="18"/>
                <w:szCs w:val="18"/>
              </w:rPr>
            </w:pPr>
            <w:hyperlink r:id="rId111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46BB1D6">
                  <v:shape id="_x0000_i1213" type="#_x0000_t75" alt="" href="javascript: showSpec('_18_2_62501eb_1460994890076_771677_10008');" style="width:11.4pt;height:11.4pt" o:button="t">
                    <v:imagedata r:id="rId324" r:href="rId111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5"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08772FF6" w14:textId="77777777" w:rsidR="00C74C43" w:rsidRPr="003644B3" w:rsidRDefault="003D454B" w:rsidP="002403B1">
            <w:pPr>
              <w:shd w:val="clear" w:color="auto" w:fill="FFFFFF"/>
              <w:rPr>
                <w:rFonts w:ascii="Calibri" w:hAnsi="Calibri" w:cs="Arial"/>
                <w:color w:val="000000"/>
                <w:sz w:val="18"/>
                <w:szCs w:val="18"/>
              </w:rPr>
            </w:pPr>
            <w:hyperlink r:id="rId111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2921ECF">
                  <v:shape id="_x0000_i1214" type="#_x0000_t75" alt="" href="javascript: showSpec('_18_2_62501eb_1458223017372_935546_8689');" style="width:11.4pt;height:11.4pt" o:button="t">
                    <v:imagedata r:id="rId311" r:href="rId111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8"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5F77B1A1" w14:textId="77777777" w:rsidR="00C74C43" w:rsidRPr="003644B3" w:rsidRDefault="003D454B" w:rsidP="002403B1">
            <w:pPr>
              <w:shd w:val="clear" w:color="auto" w:fill="FFFFFF"/>
              <w:rPr>
                <w:rFonts w:ascii="Calibri" w:hAnsi="Calibri" w:cs="Arial"/>
                <w:color w:val="000000"/>
                <w:sz w:val="18"/>
                <w:szCs w:val="18"/>
              </w:rPr>
            </w:pPr>
            <w:hyperlink r:id="rId111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AB4AA4A">
                  <v:shape id="_x0000_i1215" type="#_x0000_t75" alt="" href="javascript: showSpec('_18_2_62501eb_1455753045476_515237_8690');" style="width:11.4pt;height:11.4pt" o:button="t">
                    <v:imagedata r:id="rId307" r:href="rId112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1"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0DE64F59" w14:textId="77777777" w:rsidR="00C74C43" w:rsidRDefault="003D454B" w:rsidP="002403B1">
            <w:pPr>
              <w:shd w:val="clear" w:color="auto" w:fill="FFFFFF"/>
              <w:rPr>
                <w:rFonts w:ascii="Calibri" w:eastAsia="Calibri" w:hAnsi="Calibri"/>
                <w:sz w:val="18"/>
                <w:szCs w:val="18"/>
              </w:rPr>
            </w:pPr>
            <w:hyperlink r:id="rId112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FF5B079">
                  <v:shape id="_x0000_i1216" type="#_x0000_t75" alt="" href="javascript: showSpec('_18_2_62501eb_1456175443094_775061_7515');" style="width:11.4pt;height:11.4pt" o:button="t">
                    <v:imagedata r:id="rId307" r:href="rId11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4"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77EC559" w14:textId="61AC7D38" w:rsidR="00C74C43" w:rsidRPr="003644B3" w:rsidRDefault="003D454B" w:rsidP="002403B1">
            <w:pPr>
              <w:shd w:val="clear" w:color="auto" w:fill="FFFFFF"/>
              <w:rPr>
                <w:rFonts w:ascii="Calibri" w:eastAsia="Calibri" w:hAnsi="Calibri"/>
                <w:sz w:val="18"/>
                <w:szCs w:val="18"/>
              </w:rPr>
            </w:pPr>
            <w:r>
              <w:rPr>
                <w:noProof/>
              </w:rPr>
              <w:pict w14:anchorId="5DD22399">
                <v:line id="Straight Connector 530" o:spid="_x0000_s1810"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smsrgeIBAAC3AwAADgAAAAAAAAAAAAAAAAAuAgAAZHJzL2Uyb0RvYy54bWxQSwECLQAU&#10;AAYACAAAACEAixyd+d0AAAAHAQAADwAAAAAAAAAAAAAAAAA8BAAAZHJzL2Rvd25yZXYueG1sUEsF&#10;BgAAAAAEAAQA8wAAAEYFAAAAAA==&#10;" strokecolor="#4a7ebb" strokeweight="1.5pt">
                  <o:lock v:ext="edit" shapetype="f"/>
                </v:line>
              </w:pict>
            </w:r>
          </w:p>
          <w:p w14:paraId="3565D42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DB38F3" wp14:editId="0A248471">
                  <wp:extent cx="152400" cy="152400"/>
                  <wp:effectExtent l="0" t="0" r="0" b="0"/>
                  <wp:docPr id="305" name="Picture 305"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E87C5F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5F9A570" wp14:editId="454C90FB">
                  <wp:extent cx="152400" cy="152400"/>
                  <wp:effectExtent l="0" t="0" r="0" b="0"/>
                  <wp:docPr id="304" name="Picture 304"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6"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59C15A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62B81D" wp14:editId="573DFC96">
                  <wp:extent cx="152400" cy="152400"/>
                  <wp:effectExtent l="0" t="0" r="0" b="0"/>
                  <wp:docPr id="303" name="Picture 30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C3A4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0FEE59" wp14:editId="7E37765D">
                  <wp:extent cx="152400" cy="152400"/>
                  <wp:effectExtent l="0" t="0" r="0" b="0"/>
                  <wp:docPr id="302" name="Picture 30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8"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11948FFB" w14:textId="63D82873" w:rsidR="00C74C43" w:rsidRPr="003644B3" w:rsidRDefault="003D454B" w:rsidP="002403B1">
            <w:pPr>
              <w:spacing w:line="276" w:lineRule="auto"/>
              <w:rPr>
                <w:rFonts w:ascii="Calibri" w:eastAsia="Calibri" w:hAnsi="Calibri"/>
                <w:sz w:val="18"/>
                <w:szCs w:val="18"/>
              </w:rPr>
            </w:pPr>
            <w:r>
              <w:rPr>
                <w:noProof/>
              </w:rPr>
              <w:pict w14:anchorId="1A12F1EF">
                <v:line id="Straight Connector 529" o:spid="_x0000_s1809"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t84wEAALc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YrbkzIKhRzrE&#10;AKrrI9s4a4lCF1iKEleDx4pKNnYf0rbibA/+yYlfSLHiRTBd0I9p5zaYlE7rsnPm/nLnXp4jE+Sc&#10;fpov57MFZ+IWK6C6FfqA8Yt0hiWj5lrZRAtUcHrCmFpDdUtJbut2Suv8tNqygcCX5YJeXwAprNUQ&#10;yTSedkbbcQa6I+mKGDIkOq2aVJ6AMHTHjQ7sBCSf+e5h+nk7JvXQyNG7XJTlVUYI8atrRveUGo5+&#10;mu0Kk+d8gZ+G3gL2Y00OJZapRNvUX2YFX3f8y2iyjq657MONdlJHLrsqOcnv+Z3s5/9t/Qc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YYW3zjAQAAtwMAAA4AAAAAAAAAAAAAAAAALgIAAGRycy9lMm9Eb2MueG1sUEsBAi0A&#10;FAAGAAgAAAAhAIql4abdAAAABgEAAA8AAAAAAAAAAAAAAAAAPQQAAGRycy9kb3ducmV2LnhtbFBL&#10;BQYAAAAABAAEAPMAAABHBQAAAAA=&#10;" strokecolor="#4a7ebb" strokeweight="1.5pt">
                  <o:lock v:ext="edit" shapetype="f"/>
                </v:line>
              </w:pict>
            </w:r>
          </w:p>
          <w:p w14:paraId="0B643A12" w14:textId="77777777" w:rsidR="00C74C43" w:rsidRPr="003644B3" w:rsidRDefault="003D454B" w:rsidP="002403B1">
            <w:pPr>
              <w:spacing w:line="276" w:lineRule="auto"/>
              <w:rPr>
                <w:rFonts w:ascii="Calibri" w:eastAsia="Calibri" w:hAnsi="Calibri" w:cs="Arial"/>
                <w:color w:val="000000"/>
                <w:sz w:val="18"/>
                <w:szCs w:val="18"/>
              </w:rPr>
            </w:pPr>
            <w:hyperlink r:id="rId1129"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1F148C9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73AE14D" wp14:editId="48E20B15">
                  <wp:extent cx="152400" cy="152400"/>
                  <wp:effectExtent l="0" t="0" r="0" b="0"/>
                  <wp:docPr id="301" name="Picture 30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2637F8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2D002BE" wp14:editId="2105EBE5">
                  <wp:extent cx="152400" cy="152400"/>
                  <wp:effectExtent l="0" t="0" r="0" b="0"/>
                  <wp:docPr id="300" name="Picture 30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1"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E217BF2" w14:textId="572780DB" w:rsidR="00C74C43" w:rsidRDefault="003D454B" w:rsidP="002403B1">
            <w:pPr>
              <w:shd w:val="clear" w:color="auto" w:fill="FFFFFF"/>
              <w:rPr>
                <w:rFonts w:asciiTheme="minorHAnsi" w:eastAsia="Calibri" w:hAnsiTheme="minorHAnsi"/>
                <w:sz w:val="18"/>
                <w:szCs w:val="18"/>
              </w:rPr>
            </w:pPr>
            <w:r>
              <w:rPr>
                <w:noProof/>
              </w:rPr>
              <w:pict w14:anchorId="739FDE7E">
                <v:line id="Straight Connector 528" o:spid="_x0000_s1808"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5pt,6.5pt" to="143.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Jw4QEAALc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" strokecolor="#4a7ebb" strokeweight="1.5pt">
                  <o:lock v:ext="edit" shapetype="f"/>
                </v:line>
              </w:pict>
            </w:r>
          </w:p>
          <w:p w14:paraId="159CDB7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00554AC7" wp14:editId="63226FA2">
                  <wp:extent cx="152400" cy="152400"/>
                  <wp:effectExtent l="0" t="0" r="0" b="0"/>
                  <wp:docPr id="299" name="Picture 29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2"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3D9B408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B2194A9" wp14:editId="1250F475">
                  <wp:extent cx="152400" cy="152400"/>
                  <wp:effectExtent l="0" t="0" r="0" b="0"/>
                  <wp:docPr id="298" name="Picture 298" descr="http://www.threatrisk.org/spec/Threat%20Risk%20Model_files/icon_class_18_1_3ba019e_1443825538731_383581_26914.jpg">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threatrisk.org/spec/Threat%20Risk%20Model_files/icon_class_18_1_3ba019e_1443825538731_383581_26914.jpg">
                            <a:hlinkClick r:id="rId106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3"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0806BFD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6BEF6E8" wp14:editId="27130A49">
                  <wp:extent cx="152400" cy="152400"/>
                  <wp:effectExtent l="0" t="0" r="0" b="0"/>
                  <wp:docPr id="297" name="Picture 297" descr="http://www.threatrisk.org/spec/Threat%20Risk%20Model_files/icon_class_18_1_3ba019e_1443825538731_383581_26914.jpg">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threatrisk.org/spec/Threat%20Risk%20Model_files/icon_class_18_1_3ba019e_1443825538731_383581_26914.jpg">
                            <a:hlinkClick r:id="rId10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4"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05FAD50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07E4A7E" wp14:editId="27FC918D">
                  <wp:extent cx="152400" cy="152400"/>
                  <wp:effectExtent l="0" t="0" r="0" b="0"/>
                  <wp:docPr id="296" name="Picture 296" descr="http://www.threatrisk.org/spec/Threat%20Risk%20Model_files/icon_association_17_0_5_1_7b3022e_1398294235459_34238_6655.jp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threatrisk.org/spec/Threat%20Risk%20Model_files/icon_association_17_0_5_1_7b3022e_1398294235459_34238_6655.jpg">
                            <a:hlinkClick r:id="rId1072"/>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5"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02CA53CB"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26FD50B7" w14:textId="77777777" w:rsidR="00C74C43" w:rsidRPr="00C849A8" w:rsidRDefault="00C74C43" w:rsidP="002403B1">
            <w:pPr>
              <w:rPr>
                <w:rFonts w:asciiTheme="minorHAnsi" w:eastAsia="Calibri" w:hAnsiTheme="minorHAnsi"/>
                <w:sz w:val="18"/>
                <w:szCs w:val="18"/>
              </w:rPr>
            </w:pPr>
          </w:p>
          <w:p w14:paraId="5F0E38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F689688" wp14:editId="0A639DC0">
                  <wp:extent cx="152400" cy="152400"/>
                  <wp:effectExtent l="0" t="0" r="0" b="0"/>
                  <wp:docPr id="295" name="Picture 295"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F91C4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AA78706" wp14:editId="77F3B476">
                  <wp:extent cx="152400" cy="152400"/>
                  <wp:effectExtent l="0" t="0" r="0" b="0"/>
                  <wp:docPr id="294" name="Picture 294"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625776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B5F176A" wp14:editId="6A1223C8">
                  <wp:extent cx="152400" cy="152400"/>
                  <wp:effectExtent l="0" t="0" r="0" b="0"/>
                  <wp:docPr id="293" name="Picture 293"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66256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4F3AD89" wp14:editId="2355409B">
                  <wp:extent cx="152400" cy="152400"/>
                  <wp:effectExtent l="0" t="0" r="0" b="0"/>
                  <wp:docPr id="292" name="Picture 292"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59698E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C3A00" wp14:editId="3C69D49D">
                  <wp:extent cx="152400" cy="152400"/>
                  <wp:effectExtent l="0" t="0" r="0" b="0"/>
                  <wp:docPr id="291" name="Picture 291"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D758FC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0E50DE" wp14:editId="17413994">
                  <wp:extent cx="152400" cy="152400"/>
                  <wp:effectExtent l="0" t="0" r="0" b="0"/>
                  <wp:docPr id="290" name="Picture 290" descr="http://www.threatrisk.org/spec/Threat%20Risk%20Model_files/icon_property_18_1_3ba019e_1443825854334_594716_27104.jp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threatrisk.org/spec/Threat%20Risk%20Model_files/icon_property_18_1_3ba019e_1443825854334_594716_27104.jpg">
                            <a:hlinkClick r:id="rId108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21A347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C4AAFF1" wp14:editId="184C8DD7">
                  <wp:extent cx="152400" cy="152400"/>
                  <wp:effectExtent l="0" t="0" r="0" b="0"/>
                  <wp:docPr id="289" name="Picture 289" descr="http://www.threatrisk.org/spec/Threat%20Risk%20Model_files/icon_class_18_1_3ba019e_1443825538731_383581_26914.jpg">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threatrisk.org/spec/Threat%20Risk%20Model_files/icon_class_18_1_3ba019e_1443825538731_383581_26914.jpg">
                            <a:hlinkClick r:id="rId100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25B8B47"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4BEA2A0D" wp14:editId="715C105B">
                  <wp:extent cx="152400" cy="152400"/>
                  <wp:effectExtent l="0" t="0" r="0" b="0"/>
                  <wp:docPr id="288" name="Picture 288" descr="http://www.threatrisk.org/spec/Threat%20Risk%20Model_files/icon_property_18_1_3ba019e_1443825854334_594716_27104.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threatrisk.org/spec/Threat%20Risk%20Model_files/icon_property_18_1_3ba019e_1443825854334_594716_27104.jpg">
                            <a:hlinkClick r:id="rId108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CFAF8AA" w14:textId="767D7B15" w:rsidR="00C74C43" w:rsidRPr="00A67781" w:rsidRDefault="003D454B" w:rsidP="002403B1">
            <w:pPr>
              <w:rPr>
                <w:rFonts w:asciiTheme="minorHAnsi" w:eastAsia="Calibri" w:hAnsiTheme="minorHAnsi"/>
                <w:sz w:val="18"/>
                <w:szCs w:val="18"/>
              </w:rPr>
            </w:pPr>
            <w:r>
              <w:rPr>
                <w:noProof/>
              </w:rPr>
              <w:pict w14:anchorId="308EEF42">
                <v:line id="Straight Connector 107" o:spid="_x0000_s1807"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37.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" strokecolor="#4a7ebb" strokeweight="1.5pt">
                  <o:lock v:ext="edit" shapetype="f"/>
                </v:line>
              </w:pict>
            </w:r>
          </w:p>
          <w:p w14:paraId="63224B60" w14:textId="77777777" w:rsidR="00C74C43" w:rsidRPr="00A67781"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8374919" wp14:editId="4BFC06C5">
                  <wp:extent cx="152400" cy="152400"/>
                  <wp:effectExtent l="0" t="0" r="0" b="0"/>
                  <wp:docPr id="106" name="Picture 106" descr="http://threatrisk.org/spec/Threat%20Risk%20Model_files/icon_Class%20Diagram_1633981689.jpg">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threatrisk.org/spec/Threat%20Risk%20Model_files/icon_Class%20Diagram_1633981689.jpg">
                            <a:hlinkClick r:id="rId1144"/>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6" w:history="1">
              <w:r w:rsidRPr="00A67781">
                <w:rPr>
                  <w:rStyle w:val="Hyperlink"/>
                  <w:rFonts w:asciiTheme="minorHAnsi" w:hAnsiTheme="minorHAnsi"/>
                  <w:sz w:val="18"/>
                  <w:szCs w:val="18"/>
                </w:rPr>
                <w:t>Physical Entity Detail</w:t>
              </w:r>
            </w:hyperlink>
            <w:r w:rsidRPr="00A67781">
              <w:rPr>
                <w:rFonts w:asciiTheme="minorHAnsi" w:hAnsiTheme="minorHAnsi" w:cs="Arial"/>
                <w:color w:val="000000"/>
                <w:sz w:val="18"/>
                <w:szCs w:val="18"/>
              </w:rPr>
              <w:t>Diagram</w:t>
            </w:r>
          </w:p>
          <w:p w14:paraId="35B295DD"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E9C805F" wp14:editId="74F576F4">
                  <wp:extent cx="152400" cy="152400"/>
                  <wp:effectExtent l="0" t="0" r="0" b="0"/>
                  <wp:docPr id="105" name="Picture 105" descr="http://threatrisk.org/spec/Threat%20Risk%20Model_files/icon_property_1853627376.jpg">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threatrisk.org/spec/Threat%20Risk%20Model_files/icon_property_1853627376.jpg">
                            <a:hlinkClick r:id="rId1147"/>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8" w:history="1">
              <w:r w:rsidRPr="00A67781">
                <w:rPr>
                  <w:rStyle w:val="Hyperlink"/>
                  <w:rFonts w:asciiTheme="minorHAnsi" w:hAnsiTheme="minorHAnsi"/>
                  <w:sz w:val="18"/>
                  <w:szCs w:val="18"/>
                </w:rPr>
                <w:t>: Physical Vulnerability</w:t>
              </w:r>
            </w:hyperlink>
            <w:r w:rsidRPr="00A67781">
              <w:rPr>
                <w:rFonts w:asciiTheme="minorHAnsi" w:hAnsiTheme="minorHAnsi" w:cs="Arial"/>
                <w:color w:val="000000"/>
                <w:sz w:val="18"/>
                <w:szCs w:val="18"/>
              </w:rPr>
              <w:t>Property</w:t>
            </w:r>
          </w:p>
          <w:p w14:paraId="1F2C200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7E1628F" wp14:editId="6C8EBB6C">
                  <wp:extent cx="152400" cy="152400"/>
                  <wp:effectExtent l="0" t="0" r="0" b="0"/>
                  <wp:docPr id="104" name="Picture 104" descr="http://threatrisk.org/spec/Threat%20Risk%20Model_files/icon_property_1853627376.jpg">
                    <a:hlinkClick xmlns:a="http://schemas.openxmlformats.org/drawingml/2006/main" r:id="rId1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http://threatrisk.org/spec/Threat%20Risk%20Model_files/icon_property_1853627376.jpg">
                            <a:hlinkClick r:id="rId114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0" w:history="1">
              <w:r w:rsidRPr="00A67781">
                <w:rPr>
                  <w:rStyle w:val="Hyperlink"/>
                  <w:rFonts w:asciiTheme="minorHAnsi" w:hAnsiTheme="minorHAnsi"/>
                  <w:sz w:val="18"/>
                  <w:szCs w:val="18"/>
                </w:rPr>
                <w:t>physically contains</w:t>
              </w:r>
            </w:hyperlink>
            <w:r w:rsidRPr="00A67781">
              <w:rPr>
                <w:rFonts w:asciiTheme="minorHAnsi" w:hAnsiTheme="minorHAnsi" w:cs="Arial"/>
                <w:color w:val="000000"/>
                <w:sz w:val="18"/>
                <w:szCs w:val="18"/>
              </w:rPr>
              <w:t>Property</w:t>
            </w:r>
          </w:p>
          <w:p w14:paraId="7AD526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AB91645" wp14:editId="69982E9A">
                  <wp:extent cx="152400" cy="152400"/>
                  <wp:effectExtent l="0" t="0" r="0" b="0"/>
                  <wp:docPr id="103" name="Picture 103" descr="http://threatrisk.org/spec/Threat%20Risk%20Model_files/icon_property_1853627376.jpg">
                    <a:hlinkClick xmlns:a="http://schemas.openxmlformats.org/drawingml/2006/main" r:id="rId1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threatrisk.org/spec/Threat%20Risk%20Model_files/icon_property_1853627376.jpg">
                            <a:hlinkClick r:id="rId115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2" w:history="1">
              <w:r w:rsidRPr="00A67781">
                <w:rPr>
                  <w:rStyle w:val="Hyperlink"/>
                  <w:rFonts w:asciiTheme="minorHAnsi" w:hAnsiTheme="minorHAnsi"/>
                  <w:sz w:val="18"/>
                  <w:szCs w:val="18"/>
                </w:rPr>
                <w:t>physically within</w:t>
              </w:r>
            </w:hyperlink>
            <w:r w:rsidRPr="00A67781">
              <w:rPr>
                <w:rFonts w:asciiTheme="minorHAnsi" w:hAnsiTheme="minorHAnsi" w:cs="Arial"/>
                <w:color w:val="000000"/>
                <w:sz w:val="18"/>
                <w:szCs w:val="18"/>
              </w:rPr>
              <w:t>Property</w:t>
            </w:r>
          </w:p>
          <w:p w14:paraId="5E2EF4F0"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E40CC79" wp14:editId="66F10177">
                  <wp:extent cx="152400" cy="152400"/>
                  <wp:effectExtent l="0" t="0" r="0" b="0"/>
                  <wp:docPr id="102" name="Picture 102" descr="http://threatrisk.org/spec/Threat%20Risk%20Model_files/icon_association_947687147.jpg">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threatrisk.org/spec/Threat%20Risk%20Model_files/icon_association_947687147.jpg">
                            <a:hlinkClick r:id="rId1153"/>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4" w:history="1">
              <w:r w:rsidRPr="00A67781">
                <w:rPr>
                  <w:rStyle w:val="Hyperlink"/>
                  <w:rFonts w:asciiTheme="minorHAnsi" w:hAnsiTheme="minorHAnsi"/>
                  <w:sz w:val="18"/>
                  <w:szCs w:val="18"/>
                </w:rPr>
                <w:t>Association[physically within:Physical Entity - physically contains:Physical Entity]</w:t>
              </w:r>
            </w:hyperlink>
            <w:r w:rsidRPr="00A67781">
              <w:rPr>
                <w:rFonts w:asciiTheme="minorHAnsi" w:hAnsiTheme="minorHAnsi" w:cs="Arial"/>
                <w:color w:val="000000"/>
                <w:sz w:val="18"/>
                <w:szCs w:val="18"/>
              </w:rPr>
              <w:t>Association</w:t>
            </w:r>
          </w:p>
          <w:p w14:paraId="4A778BF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6D22552" wp14:editId="06EE94A2">
                  <wp:extent cx="152400" cy="152400"/>
                  <wp:effectExtent l="0" t="0" r="0" b="0"/>
                  <wp:docPr id="101" name="Picture 101" descr="http://threatrisk.org/spec/Threat%20Risk%20Model_files/icon_association_947687147.jpg">
                    <a:hlinkClick xmlns:a="http://schemas.openxmlformats.org/drawingml/2006/main" r:id="rId1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threatrisk.org/spec/Threat%20Risk%20Model_files/icon_association_947687147.jpg">
                            <a:hlinkClick r:id="rId115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6" w:history="1">
              <w:r w:rsidRPr="00A67781">
                <w:rPr>
                  <w:rStyle w:val="Hyperlink"/>
                  <w:rFonts w:asciiTheme="minorHAnsi" w:hAnsiTheme="minorHAnsi"/>
                  <w:sz w:val="18"/>
                  <w:szCs w:val="18"/>
                </w:rPr>
                <w:t>Association[Physical Entity - Physical Vulnerability]</w:t>
              </w:r>
            </w:hyperlink>
            <w:r w:rsidRPr="00A67781">
              <w:rPr>
                <w:rFonts w:asciiTheme="minorHAnsi" w:hAnsiTheme="minorHAnsi" w:cs="Arial"/>
                <w:color w:val="000000"/>
                <w:sz w:val="18"/>
                <w:szCs w:val="18"/>
              </w:rPr>
              <w:t>Association</w:t>
            </w:r>
          </w:p>
          <w:p w14:paraId="6740F7A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9C8B62A" wp14:editId="74011C48">
                  <wp:extent cx="152400" cy="152400"/>
                  <wp:effectExtent l="0" t="0" r="0" b="0"/>
                  <wp:docPr id="100" name="Picture 100" descr="http://threatrisk.org/spec/Threat%20Risk%20Model_files/icon_class_1907467420.jpg">
                    <a:hlinkClick xmlns:a="http://schemas.openxmlformats.org/drawingml/2006/main" r:id="rId1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threatrisk.org/spec/Threat%20Risk%20Model_files/icon_class_1907467420.jpg">
                            <a:hlinkClick r:id="rId1157"/>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8" w:history="1">
              <w:r w:rsidRPr="00A67781">
                <w:rPr>
                  <w:rStyle w:val="Hyperlink"/>
                  <w:rFonts w:asciiTheme="minorHAnsi" w:hAnsiTheme="minorHAnsi"/>
                  <w:sz w:val="18"/>
                  <w:szCs w:val="18"/>
                </w:rPr>
                <w:t>Physical Tool</w:t>
              </w:r>
            </w:hyperlink>
            <w:r w:rsidRPr="00A67781">
              <w:rPr>
                <w:rFonts w:asciiTheme="minorHAnsi" w:hAnsiTheme="minorHAnsi" w:cs="Arial"/>
                <w:color w:val="000000"/>
                <w:sz w:val="18"/>
                <w:szCs w:val="18"/>
              </w:rPr>
              <w:t>Class</w:t>
            </w:r>
          </w:p>
          <w:p w14:paraId="42692CEA"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9A6EABE" wp14:editId="43886D24">
                  <wp:extent cx="152400" cy="152400"/>
                  <wp:effectExtent l="0" t="0" r="0" b="0"/>
                  <wp:docPr id="99" name="Picture 99" descr="http://threatrisk.org/spec/Threat%20Risk%20Model_files/icon_class_1907467420.jpg">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threatrisk.org/spec/Threat%20Risk%20Model_files/icon_class_1907467420.jpg">
                            <a:hlinkClick r:id="rId1159"/>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0" w:history="1">
              <w:r w:rsidRPr="00A67781">
                <w:rPr>
                  <w:rStyle w:val="Hyperlink"/>
                  <w:rFonts w:asciiTheme="minorHAnsi" w:hAnsiTheme="minorHAnsi"/>
                  <w:sz w:val="18"/>
                  <w:szCs w:val="18"/>
                </w:rPr>
                <w:t>Physical Weapon</w:t>
              </w:r>
            </w:hyperlink>
            <w:r w:rsidRPr="00A67781">
              <w:rPr>
                <w:rFonts w:asciiTheme="minorHAnsi" w:hAnsiTheme="minorHAnsi" w:cs="Arial"/>
                <w:color w:val="000000"/>
                <w:sz w:val="18"/>
                <w:szCs w:val="18"/>
              </w:rPr>
              <w:t>Class</w:t>
            </w:r>
          </w:p>
          <w:p w14:paraId="57ECDAC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3CFCA0E" wp14:editId="35875BF8">
                  <wp:extent cx="152400" cy="152400"/>
                  <wp:effectExtent l="0" t="0" r="0" b="0"/>
                  <wp:docPr id="98" name="Picture 98" descr="http://threatrisk.org/spec/Threat%20Risk%20Model_files/icon_property_1853627376.jpg">
                    <a:hlinkClick xmlns:a="http://schemas.openxmlformats.org/drawingml/2006/main" r:id="rId1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threatrisk.org/spec/Threat%20Risk%20Model_files/icon_property_1853627376.jpg">
                            <a:hlinkClick r:id="rId116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2" w:history="1">
              <w:r w:rsidRPr="00A67781">
                <w:rPr>
                  <w:rStyle w:val="Hyperlink"/>
                  <w:rFonts w:asciiTheme="minorHAnsi" w:hAnsiTheme="minorHAnsi"/>
                  <w:sz w:val="18"/>
                  <w:szCs w:val="18"/>
                </w:rPr>
                <w:t>: Physical Location</w:t>
              </w:r>
            </w:hyperlink>
            <w:r w:rsidRPr="00A67781">
              <w:rPr>
                <w:rFonts w:asciiTheme="minorHAnsi" w:hAnsiTheme="minorHAnsi" w:cs="Arial"/>
                <w:color w:val="000000"/>
                <w:sz w:val="18"/>
                <w:szCs w:val="18"/>
              </w:rPr>
              <w:t>Property</w:t>
            </w:r>
          </w:p>
          <w:p w14:paraId="3492195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4E00D9D" wp14:editId="427715AE">
                  <wp:extent cx="152400" cy="152400"/>
                  <wp:effectExtent l="0" t="0" r="0" b="0"/>
                  <wp:docPr id="97" name="Picture 97" descr="http://threatrisk.org/spec/Threat%20Risk%20Model_files/icon_class_1907467420.jpg">
                    <a:hlinkClick xmlns:a="http://schemas.openxmlformats.org/drawingml/2006/main" r:id="rId1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threatrisk.org/spec/Threat%20Risk%20Model_files/icon_class_1907467420.jpg">
                            <a:hlinkClick r:id="rId1163"/>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4" w:history="1">
              <w:r w:rsidRPr="00A67781">
                <w:rPr>
                  <w:rStyle w:val="Hyperlink"/>
                  <w:rFonts w:asciiTheme="minorHAnsi" w:hAnsiTheme="minorHAnsi"/>
                  <w:sz w:val="18"/>
                  <w:szCs w:val="18"/>
                </w:rPr>
                <w:t>Physical Location</w:t>
              </w:r>
            </w:hyperlink>
            <w:r w:rsidRPr="00A67781">
              <w:rPr>
                <w:rFonts w:asciiTheme="minorHAnsi" w:hAnsiTheme="minorHAnsi" w:cs="Arial"/>
                <w:color w:val="000000"/>
                <w:sz w:val="18"/>
                <w:szCs w:val="18"/>
              </w:rPr>
              <w:t>Class</w:t>
            </w:r>
          </w:p>
          <w:p w14:paraId="63E269D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D877F49" wp14:editId="022B13E0">
                  <wp:extent cx="152400" cy="152400"/>
                  <wp:effectExtent l="0" t="0" r="0" b="0"/>
                  <wp:docPr id="96" name="Picture 96" descr="http://threatrisk.org/spec/Threat%20Risk%20Model_files/icon_association_947687147.jpg">
                    <a:hlinkClick xmlns:a="http://schemas.openxmlformats.org/drawingml/2006/main" r:id="rId1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threatrisk.org/spec/Threat%20Risk%20Model_files/icon_association_947687147.jpg">
                            <a:hlinkClick r:id="rId116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6" w:history="1">
              <w:r w:rsidRPr="00A67781">
                <w:rPr>
                  <w:rStyle w:val="Hyperlink"/>
                  <w:rFonts w:asciiTheme="minorHAnsi" w:hAnsiTheme="minorHAnsi"/>
                  <w:sz w:val="18"/>
                  <w:szCs w:val="18"/>
                </w:rPr>
                <w:t>Association[location designation:Location Identifier - designates location:Physical Location]</w:t>
              </w:r>
            </w:hyperlink>
            <w:r w:rsidRPr="00A67781">
              <w:rPr>
                <w:rFonts w:asciiTheme="minorHAnsi" w:hAnsiTheme="minorHAnsi" w:cs="Arial"/>
                <w:color w:val="000000"/>
                <w:sz w:val="18"/>
                <w:szCs w:val="18"/>
              </w:rPr>
              <w:t>Association</w:t>
            </w:r>
          </w:p>
          <w:p w14:paraId="0003D53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9A631B2" wp14:editId="07CD51C9">
                  <wp:extent cx="152400" cy="152400"/>
                  <wp:effectExtent l="0" t="0" r="0" b="0"/>
                  <wp:docPr id="95" name="Picture 95" descr="http://threatrisk.org/spec/Threat%20Risk%20Model_files/icon_association_947687147.jpg">
                    <a:hlinkClick xmlns:a="http://schemas.openxmlformats.org/drawingml/2006/main" r:id="rId1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hreatrisk.org/spec/Threat%20Risk%20Model_files/icon_association_947687147.jpg">
                            <a:hlinkClick r:id="rId1167"/>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8" w:history="1">
              <w:r w:rsidRPr="00A67781">
                <w:rPr>
                  <w:rStyle w:val="Hyperlink"/>
                  <w:rFonts w:asciiTheme="minorHAnsi" w:hAnsiTheme="minorHAnsi"/>
                  <w:sz w:val="18"/>
                  <w:szCs w:val="18"/>
                </w:rPr>
                <w:t>Association[address of:Physical Location - has address:Postal Address]</w:t>
              </w:r>
            </w:hyperlink>
            <w:r w:rsidRPr="00A67781">
              <w:rPr>
                <w:rFonts w:asciiTheme="minorHAnsi" w:hAnsiTheme="minorHAnsi" w:cs="Arial"/>
                <w:color w:val="000000"/>
                <w:sz w:val="18"/>
                <w:szCs w:val="18"/>
              </w:rPr>
              <w:t>Association</w:t>
            </w:r>
          </w:p>
          <w:p w14:paraId="2E16A273"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C74783" wp14:editId="7A0F4EF8">
                  <wp:extent cx="152400" cy="152400"/>
                  <wp:effectExtent l="0" t="0" r="0" b="0"/>
                  <wp:docPr id="94" name="Picture 94" descr="http://threatrisk.org/spec/Threat%20Risk%20Model_files/icon_association_947687147.jpg">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threatrisk.org/spec/Threat%20Risk%20Model_files/icon_association_947687147.jpg">
                            <a:hlinkClick r:id="rId116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0" w:history="1">
              <w:r w:rsidRPr="00A67781">
                <w:rPr>
                  <w:rStyle w:val="Hyperlink"/>
                  <w:rFonts w:asciiTheme="minorHAnsi" w:hAnsiTheme="minorHAnsi"/>
                  <w:sz w:val="18"/>
                  <w:szCs w:val="18"/>
                </w:rPr>
                <w:t>Association[Physical Location - has coordinate:Coordinate]</w:t>
              </w:r>
            </w:hyperlink>
            <w:r w:rsidRPr="00A67781">
              <w:rPr>
                <w:rFonts w:asciiTheme="minorHAnsi" w:hAnsiTheme="minorHAnsi" w:cs="Arial"/>
                <w:color w:val="000000"/>
                <w:sz w:val="18"/>
                <w:szCs w:val="18"/>
              </w:rPr>
              <w:t>Association</w:t>
            </w:r>
          </w:p>
          <w:p w14:paraId="3562F3F7"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8556CF7" wp14:editId="404216B9">
                  <wp:extent cx="152400" cy="152400"/>
                  <wp:effectExtent l="0" t="0" r="0" b="0"/>
                  <wp:docPr id="93" name="Picture 93" descr="http://threatrisk.org/spec/Threat%20Risk%20Model_files/icon_association_947687147.jpg">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threatrisk.org/spec/Threat%20Risk%20Model_files/icon_association_947687147.jpg">
                            <a:hlinkClick r:id="rId1171"/>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2" w:history="1">
              <w:r w:rsidRPr="00A67781">
                <w:rPr>
                  <w:rStyle w:val="Hyperlink"/>
                  <w:rFonts w:asciiTheme="minorHAnsi" w:hAnsiTheme="minorHAnsi"/>
                  <w:sz w:val="18"/>
                  <w:szCs w:val="18"/>
                </w:rPr>
                <w:t>Association[Relative Coordinate - relative to:Physical Location]</w:t>
              </w:r>
            </w:hyperlink>
            <w:r w:rsidRPr="00A67781">
              <w:rPr>
                <w:rFonts w:asciiTheme="minorHAnsi" w:hAnsiTheme="minorHAnsi" w:cs="Arial"/>
                <w:color w:val="000000"/>
                <w:sz w:val="18"/>
                <w:szCs w:val="18"/>
              </w:rPr>
              <w:t>Association</w:t>
            </w:r>
          </w:p>
          <w:p w14:paraId="303618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26E8CA0" wp14:editId="2615B2AA">
                  <wp:extent cx="152400" cy="152400"/>
                  <wp:effectExtent l="0" t="0" r="0" b="0"/>
                  <wp:docPr id="92" name="Picture 92" descr="http://threatrisk.org/spec/Threat%20Risk%20Model_files/icon_association_947687147.jpg">
                    <a:hlinkClick xmlns:a="http://schemas.openxmlformats.org/drawingml/2006/main" r:id="rId1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threatrisk.org/spec/Threat%20Risk%20Model_files/icon_association_947687147.jpg">
                            <a:hlinkClick r:id="rId1173"/>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4" w:history="1">
              <w:r w:rsidRPr="00A67781">
                <w:rPr>
                  <w:rStyle w:val="Hyperlink"/>
                  <w:rFonts w:asciiTheme="minorHAnsi" w:hAnsiTheme="minorHAnsi"/>
                  <w:sz w:val="18"/>
                  <w:szCs w:val="18"/>
                </w:rPr>
                <w:t>Association[bounds region:Bounded Topology - bounded by:Physical Location]</w:t>
              </w:r>
            </w:hyperlink>
            <w:r w:rsidRPr="00A67781">
              <w:rPr>
                <w:rFonts w:asciiTheme="minorHAnsi" w:hAnsiTheme="minorHAnsi" w:cs="Arial"/>
                <w:color w:val="000000"/>
                <w:sz w:val="18"/>
                <w:szCs w:val="18"/>
              </w:rPr>
              <w:t>Association</w:t>
            </w:r>
          </w:p>
          <w:p w14:paraId="2652ABC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973E3C0" wp14:editId="5DF4F4DF">
                  <wp:extent cx="152400" cy="152400"/>
                  <wp:effectExtent l="0" t="0" r="0" b="0"/>
                  <wp:docPr id="90" name="Picture 90" descr="http://threatrisk.org/spec/Threat%20Risk%20Model_files/icon_association_947687147.jpg">
                    <a:hlinkClick xmlns:a="http://schemas.openxmlformats.org/drawingml/2006/main" r:id="rId1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threatrisk.org/spec/Threat%20Risk%20Model_files/icon_association_947687147.jpg">
                            <a:hlinkClick r:id="rId117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6" w:history="1">
              <w:r w:rsidRPr="00A67781">
                <w:rPr>
                  <w:rStyle w:val="Hyperlink"/>
                  <w:rFonts w:asciiTheme="minorHAnsi" w:hAnsiTheme="minorHAnsi"/>
                  <w:sz w:val="18"/>
                  <w:szCs w:val="18"/>
                </w:rPr>
                <w:t>Association[relocated by:Relocation - relocates:Physical Entity]</w:t>
              </w:r>
            </w:hyperlink>
            <w:r w:rsidRPr="00A67781">
              <w:rPr>
                <w:rFonts w:asciiTheme="minorHAnsi" w:hAnsiTheme="minorHAnsi" w:cs="Arial"/>
                <w:color w:val="000000"/>
                <w:sz w:val="18"/>
                <w:szCs w:val="18"/>
              </w:rPr>
              <w:t>Association</w:t>
            </w:r>
          </w:p>
          <w:p w14:paraId="4C94463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962EABA" wp14:editId="02D3A1A3">
                  <wp:extent cx="152400" cy="152400"/>
                  <wp:effectExtent l="0" t="0" r="0" b="0"/>
                  <wp:docPr id="89" name="Picture 89" descr="http://threatrisk.org/spec/Threat%20Risk%20Model_files/icon_association_947687147.jpg">
                    <a:hlinkClick xmlns:a="http://schemas.openxmlformats.org/drawingml/2006/main" r:id="rId1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threatrisk.org/spec/Threat%20Risk%20Model_files/icon_association_947687147.jpg">
                            <a:hlinkClick r:id="rId1177"/>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8" w:history="1">
              <w:r w:rsidRPr="00A67781">
                <w:rPr>
                  <w:rStyle w:val="Hyperlink"/>
                  <w:rFonts w:asciiTheme="minorHAnsi" w:hAnsiTheme="minorHAnsi"/>
                  <w:sz w:val="18"/>
                  <w:szCs w:val="18"/>
                </w:rPr>
                <w:t xml:space="preserve">Association[loses </w:t>
              </w:r>
              <w:r w:rsidRPr="00A67781">
                <w:rPr>
                  <w:rFonts w:asciiTheme="minorHAnsi" w:hAnsiTheme="minorHAnsi" w:cs="Arial"/>
                  <w:noProof/>
                  <w:color w:val="1863A1"/>
                  <w:sz w:val="18"/>
                  <w:szCs w:val="18"/>
                </w:rPr>
                <w:drawing>
                  <wp:inline distT="0" distB="0" distL="0" distR="0" wp14:anchorId="0BECA94F" wp14:editId="1127ECEF">
                    <wp:extent cx="152400" cy="152400"/>
                    <wp:effectExtent l="0" t="0" r="0" b="0"/>
                    <wp:docPr id="87" name="Picture 87" descr="http://threatrisk.org/spec/Threat%20Risk%20Model_files/icon_association_947687147.jpg">
                      <a:hlinkClick xmlns:a="http://schemas.openxmlformats.org/drawingml/2006/main" r:id="rId1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threatrisk.org/spec/Threat%20Risk%20Model_files/icon_association_947687147.jpg">
                              <a:hlinkClick r:id="rId117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781">
                <w:rPr>
                  <w:rStyle w:val="Hyperlink"/>
                  <w:rFonts w:asciiTheme="minorHAnsi" w:hAnsiTheme="minorHAnsi"/>
                  <w:sz w:val="18"/>
                  <w:szCs w:val="18"/>
                </w:rPr>
                <w:t>via:Relocation - from location:Physical Location]</w:t>
              </w:r>
            </w:hyperlink>
            <w:r w:rsidRPr="00A67781">
              <w:rPr>
                <w:rFonts w:asciiTheme="minorHAnsi" w:hAnsiTheme="minorHAnsi" w:cs="Arial"/>
                <w:color w:val="000000"/>
                <w:sz w:val="18"/>
                <w:szCs w:val="18"/>
              </w:rPr>
              <w:t>Association</w:t>
            </w:r>
          </w:p>
          <w:p w14:paraId="6F564E7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3B93DE5" wp14:editId="348843CF">
                  <wp:extent cx="152400" cy="152400"/>
                  <wp:effectExtent l="0" t="0" r="0" b="0"/>
                  <wp:docPr id="88" name="Picture 88" descr="http://threatrisk.org/spec/Threat%20Risk%20Model_files/icon_association_947687147.jpg">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threatrisk.org/spec/Threat%20Risk%20Model_files/icon_association_947687147.jpg">
                            <a:hlinkClick r:id="rId1180"/>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1" w:history="1">
              <w:r w:rsidRPr="00A67781">
                <w:rPr>
                  <w:rStyle w:val="Hyperlink"/>
                  <w:rFonts w:asciiTheme="minorHAnsi" w:hAnsiTheme="minorHAnsi"/>
                  <w:sz w:val="18"/>
                  <w:szCs w:val="18"/>
                </w:rPr>
                <w:t>Association[moved via:Relocation - to location:Physical Location]</w:t>
              </w:r>
            </w:hyperlink>
            <w:r w:rsidRPr="00A67781">
              <w:rPr>
                <w:rFonts w:asciiTheme="minorHAnsi" w:hAnsiTheme="minorHAnsi" w:cs="Arial"/>
                <w:color w:val="000000"/>
                <w:sz w:val="18"/>
                <w:szCs w:val="18"/>
              </w:rPr>
              <w:t>Association</w:t>
            </w:r>
          </w:p>
          <w:p w14:paraId="5D0C5A88" w14:textId="77777777" w:rsidR="00C74C43" w:rsidRPr="00A67781" w:rsidRDefault="003D454B" w:rsidP="002403B1">
            <w:pPr>
              <w:shd w:val="clear" w:color="auto" w:fill="FFFFFF"/>
              <w:rPr>
                <w:rFonts w:asciiTheme="minorHAnsi" w:hAnsiTheme="minorHAnsi" w:cs="Arial"/>
                <w:color w:val="000000"/>
                <w:sz w:val="18"/>
                <w:szCs w:val="18"/>
              </w:rPr>
            </w:pPr>
            <w:hyperlink r:id="rId1182" w:history="1">
              <w:r w:rsidR="00C74C43" w:rsidRPr="00A67781">
                <w:rPr>
                  <w:rStyle w:val="Hyperlink"/>
                  <w:rFonts w:asciiTheme="minorHAnsi" w:hAnsiTheme="minorHAnsi"/>
                  <w:sz w:val="18"/>
                  <w:szCs w:val="18"/>
                </w:rPr>
                <w:t>Association[topology of:Physical Location - has topology:Topology]</w:t>
              </w:r>
            </w:hyperlink>
            <w:r w:rsidR="00C74C43" w:rsidRPr="00A67781">
              <w:rPr>
                <w:rFonts w:asciiTheme="minorHAnsi" w:hAnsiTheme="minorHAnsi" w:cs="Arial"/>
                <w:color w:val="000000"/>
                <w:sz w:val="18"/>
                <w:szCs w:val="18"/>
              </w:rPr>
              <w:t>Association</w:t>
            </w:r>
          </w:p>
          <w:p w14:paraId="3DF9FBA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9E349D" wp14:editId="525551C3">
                  <wp:extent cx="152400" cy="152400"/>
                  <wp:effectExtent l="0" t="0" r="0" b="0"/>
                  <wp:docPr id="86" name="Picture 86" descr="http://threatrisk.org/spec/Threat%20Risk%20Model_files/icon_class_1907467420.jpg">
                    <a:hlinkClick xmlns:a="http://schemas.openxmlformats.org/drawingml/2006/main" r:id="rId1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threatrisk.org/spec/Threat%20Risk%20Model_files/icon_class_1907467420.jpg">
                            <a:hlinkClick r:id="rId1183"/>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4" w:history="1">
              <w:r w:rsidRPr="00A67781">
                <w:rPr>
                  <w:rStyle w:val="Hyperlink"/>
                  <w:rFonts w:asciiTheme="minorHAnsi" w:hAnsiTheme="minorHAnsi"/>
                  <w:sz w:val="18"/>
                  <w:szCs w:val="18"/>
                </w:rPr>
                <w:t>Geophysical Danger</w:t>
              </w:r>
            </w:hyperlink>
            <w:r w:rsidRPr="00A67781">
              <w:rPr>
                <w:rFonts w:asciiTheme="minorHAnsi" w:hAnsiTheme="minorHAnsi" w:cs="Arial"/>
                <w:color w:val="000000"/>
                <w:sz w:val="18"/>
                <w:szCs w:val="18"/>
              </w:rPr>
              <w:t>Class</w:t>
            </w:r>
          </w:p>
          <w:p w14:paraId="3A3742B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E2E80CE" wp14:editId="491025F1">
                  <wp:extent cx="152400" cy="152400"/>
                  <wp:effectExtent l="0" t="0" r="0" b="0"/>
                  <wp:docPr id="85" name="Picture 85" descr="http://threatrisk.org/spec/Threat%20Risk%20Model_files/icon_class_1907467420.jpg">
                    <a:hlinkClick xmlns:a="http://schemas.openxmlformats.org/drawingml/2006/main" r:id="rId1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threatrisk.org/spec/Threat%20Risk%20Model_files/icon_class_1907467420.jpg">
                            <a:hlinkClick r:id="rId1185"/>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6" w:history="1">
              <w:r w:rsidRPr="00A67781">
                <w:rPr>
                  <w:rStyle w:val="Hyperlink"/>
                  <w:rFonts w:asciiTheme="minorHAnsi" w:hAnsiTheme="minorHAnsi"/>
                  <w:sz w:val="18"/>
                  <w:szCs w:val="18"/>
                </w:rPr>
                <w:t>Physical System Failure</w:t>
              </w:r>
            </w:hyperlink>
            <w:r w:rsidRPr="00A67781">
              <w:rPr>
                <w:rFonts w:asciiTheme="minorHAnsi" w:hAnsiTheme="minorHAnsi" w:cs="Arial"/>
                <w:color w:val="000000"/>
                <w:sz w:val="18"/>
                <w:szCs w:val="18"/>
              </w:rPr>
              <w:t>Class</w:t>
            </w:r>
          </w:p>
          <w:p w14:paraId="7507C15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B8C76DB" wp14:editId="26B85D0B">
                  <wp:extent cx="152400" cy="152400"/>
                  <wp:effectExtent l="0" t="0" r="0" b="0"/>
                  <wp:docPr id="84" name="Picture 84" descr="http://threatrisk.org/spec/Threat%20Risk%20Model_files/icon_class_1907467420.jpg">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threatrisk.org/spec/Threat%20Risk%20Model_files/icon_class_1907467420.jpg">
                            <a:hlinkClick r:id="rId1187"/>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8" w:history="1">
              <w:r w:rsidRPr="00A67781">
                <w:rPr>
                  <w:rStyle w:val="Hyperlink"/>
                  <w:rFonts w:asciiTheme="minorHAnsi" w:hAnsiTheme="minorHAnsi"/>
                  <w:sz w:val="18"/>
                  <w:szCs w:val="18"/>
                </w:rPr>
                <w:t>Physical Vulnerability</w:t>
              </w:r>
            </w:hyperlink>
            <w:r w:rsidRPr="00A67781">
              <w:rPr>
                <w:rFonts w:asciiTheme="minorHAnsi" w:hAnsiTheme="minorHAnsi" w:cs="Arial"/>
                <w:color w:val="000000"/>
                <w:sz w:val="18"/>
                <w:szCs w:val="18"/>
              </w:rPr>
              <w:t>Class</w:t>
            </w:r>
          </w:p>
          <w:p w14:paraId="45913CC3" w14:textId="77777777" w:rsidR="00C74C43" w:rsidRPr="00C849A8" w:rsidRDefault="00C74C43" w:rsidP="002403B1">
            <w:pPr>
              <w:rPr>
                <w:rFonts w:asciiTheme="minorHAnsi" w:eastAsia="Calibri" w:hAnsiTheme="minorHAnsi"/>
                <w:sz w:val="18"/>
                <w:szCs w:val="18"/>
              </w:rPr>
            </w:pPr>
            <w:r w:rsidRPr="00A67781">
              <w:rPr>
                <w:rFonts w:asciiTheme="minorHAnsi" w:hAnsiTheme="minorHAnsi" w:cs="Arial"/>
                <w:noProof/>
                <w:color w:val="1863A1"/>
                <w:sz w:val="18"/>
                <w:szCs w:val="18"/>
              </w:rPr>
              <w:drawing>
                <wp:inline distT="0" distB="0" distL="0" distR="0" wp14:anchorId="09D62C4B" wp14:editId="786DDCAF">
                  <wp:extent cx="152400" cy="152400"/>
                  <wp:effectExtent l="0" t="0" r="0" b="0"/>
                  <wp:docPr id="83" name="Picture 83" descr="http://threatrisk.org/spec/Threat%20Risk%20Model_files/icon_property_1853627376.jpg">
                    <a:hlinkClick xmlns:a="http://schemas.openxmlformats.org/drawingml/2006/main" r:id="rId1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threatrisk.org/spec/Threat%20Risk%20Model_files/icon_property_1853627376.jpg">
                            <a:hlinkClick r:id="rId118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0" w:history="1">
              <w:r w:rsidRPr="00A67781">
                <w:rPr>
                  <w:rStyle w:val="Hyperlink"/>
                  <w:rFonts w:asciiTheme="minorHAnsi" w:hAnsiTheme="minorHAnsi"/>
                  <w:sz w:val="18"/>
                  <w:szCs w:val="18"/>
                </w:rPr>
                <w:t>: Physical Entity</w:t>
              </w:r>
            </w:hyperlink>
            <w:r w:rsidRPr="00A67781">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6FD4DEF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Physical and Environmental Protection</w:t>
            </w:r>
            <w:r w:rsidRPr="00C849A8">
              <w:rPr>
                <w:rFonts w:asciiTheme="minorHAnsi" w:eastAsia="Calibri" w:hAnsiTheme="minorHAnsi"/>
                <w:b/>
                <w:color w:val="0070C0"/>
                <w:sz w:val="18"/>
                <w:szCs w:val="18"/>
              </w:rPr>
              <w:t xml:space="preserve"> </w:t>
            </w:r>
            <w:r w:rsidRPr="00C849A8">
              <w:rPr>
                <w:rFonts w:asciiTheme="minorHAnsi" w:eastAsia="Calibri" w:hAnsiTheme="minorHAnsi"/>
                <w:b/>
                <w:sz w:val="18"/>
                <w:szCs w:val="18"/>
              </w:rPr>
              <w:t>(PE))</w:t>
            </w:r>
            <w:r>
              <w:rPr>
                <w:rFonts w:asciiTheme="minorHAnsi" w:eastAsia="Calibri" w:hAnsiTheme="minorHAnsi"/>
                <w:b/>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w:t>
            </w:r>
            <w:r w:rsidRPr="00A67781">
              <w:rPr>
                <w:rFonts w:ascii="Calibri" w:eastAsia="Calibri" w:hAnsi="Calibri"/>
                <w:i/>
                <w:sz w:val="18"/>
                <w:szCs w:val="18"/>
              </w:rPr>
              <w:t>Physical Entity</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Pr>
                <w:rFonts w:asciiTheme="minorHAnsi" w:eastAsia="Calibri" w:hAnsiTheme="minorHAnsi"/>
                <w:b/>
                <w:sz w:val="18"/>
                <w:szCs w:val="18"/>
              </w:rPr>
              <w:t>Physical Entity</w:t>
            </w:r>
            <w:r w:rsidRPr="00C849A8">
              <w:rPr>
                <w:rFonts w:asciiTheme="minorHAnsi" w:eastAsia="Calibri" w:hAnsiTheme="minorHAnsi"/>
                <w:b/>
                <w:sz w:val="18"/>
                <w:szCs w:val="18"/>
              </w:rPr>
              <w:t>, Means,</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and </w:t>
            </w:r>
            <w:r w:rsidRPr="00C849A8">
              <w:rPr>
                <w:rFonts w:asciiTheme="minorHAnsi" w:eastAsia="Calibri" w:hAnsiTheme="minorHAnsi"/>
                <w:b/>
                <w:sz w:val="18"/>
                <w:szCs w:val="18"/>
              </w:rPr>
              <w:t>Control Authority</w:t>
            </w:r>
            <w:r>
              <w:rPr>
                <w:rFonts w:asciiTheme="minorHAnsi" w:eastAsia="Calibri" w:hAnsiTheme="minorHAnsi"/>
                <w:b/>
                <w:sz w:val="18"/>
                <w:szCs w:val="18"/>
              </w:rPr>
              <w:t xml:space="preserve"> p</w:t>
            </w:r>
            <w:r w:rsidRPr="00C849A8">
              <w:rPr>
                <w:rFonts w:asciiTheme="minorHAnsi" w:eastAsia="Calibri" w:hAnsiTheme="minorHAnsi"/>
                <w:b/>
                <w:sz w:val="18"/>
                <w:szCs w:val="18"/>
              </w:rPr>
              <w:t>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Pr>
                <w:rFonts w:asciiTheme="minorHAnsi" w:eastAsia="Calibri" w:hAnsiTheme="minorHAnsi"/>
                <w:sz w:val="18"/>
                <w:szCs w:val="18"/>
              </w:rPr>
              <w:t xml:space="preserve"> address the</w:t>
            </w:r>
            <w:r w:rsidRPr="00C849A8">
              <w:rPr>
                <w:rFonts w:asciiTheme="minorHAnsi" w:eastAsia="Calibri" w:hAnsiTheme="minorHAnsi"/>
                <w:sz w:val="18"/>
                <w:szCs w:val="18"/>
              </w:rPr>
              <w:t xml:space="preserve"> responsibility, information and coordination among organizational entities for the </w:t>
            </w:r>
            <w:r w:rsidRPr="00C849A8">
              <w:rPr>
                <w:rFonts w:asciiTheme="minorHAnsi" w:eastAsia="Calibri" w:hAnsiTheme="minorHAnsi"/>
                <w:b/>
                <w:sz w:val="18"/>
                <w:szCs w:val="18"/>
              </w:rPr>
              <w:t>PHYSICAL AND ENVIRONMENTAL PROTECTION POLICY AND PROCEDURES</w:t>
            </w:r>
            <w:r w:rsidRPr="00C849A8">
              <w:rPr>
                <w:rFonts w:asciiTheme="minorHAnsi" w:eastAsia="Calibri" w:hAnsiTheme="minorHAnsi"/>
                <w:b/>
                <w:bCs/>
                <w:sz w:val="18"/>
                <w:szCs w:val="18"/>
              </w:rPr>
              <w:t>.</w:t>
            </w:r>
          </w:p>
          <w:p w14:paraId="547B0A5D" w14:textId="77777777" w:rsidR="00C74C43" w:rsidRPr="00C849A8" w:rsidRDefault="00C74C43" w:rsidP="002403B1">
            <w:pPr>
              <w:rPr>
                <w:rFonts w:asciiTheme="minorHAnsi" w:eastAsia="Calibri" w:hAnsiTheme="minorHAnsi"/>
                <w:sz w:val="18"/>
                <w:szCs w:val="18"/>
              </w:rPr>
            </w:pPr>
          </w:p>
        </w:tc>
      </w:tr>
      <w:tr w:rsidR="00C74C43" w:rsidRPr="00C849A8" w14:paraId="528761EF" w14:textId="77777777" w:rsidTr="002403B1">
        <w:tc>
          <w:tcPr>
            <w:tcW w:w="4018" w:type="dxa"/>
            <w:shd w:val="clear" w:color="auto" w:fill="auto"/>
          </w:tcPr>
          <w:p w14:paraId="11EE858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Planning</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(PL)</w:t>
            </w:r>
          </w:p>
          <w:p w14:paraId="06864E0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PLANNING POLICY AND PROCEDURES </w:t>
            </w:r>
          </w:p>
          <w:p w14:paraId="696B90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E84D69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295D3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planning policy that addresses purpose, scope, roles, responsibilities, management commitment, coordination among organizational entities, and compliance; and </w:t>
            </w:r>
          </w:p>
          <w:p w14:paraId="32E8B75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planning policy and associated security planning controls; and </w:t>
            </w:r>
          </w:p>
          <w:p w14:paraId="24CEEB6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28F9D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planning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C04EAB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planning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33AD713B" w14:textId="77777777" w:rsidR="00C74C43" w:rsidRPr="00C849A8" w:rsidRDefault="00C74C43" w:rsidP="002403B1">
            <w:pPr>
              <w:rPr>
                <w:rFonts w:asciiTheme="minorHAnsi" w:eastAsia="Calibri" w:hAnsiTheme="minorHAnsi"/>
                <w:b/>
                <w:bCs/>
                <w:sz w:val="18"/>
                <w:szCs w:val="18"/>
              </w:rPr>
            </w:pPr>
          </w:p>
          <w:p w14:paraId="1FDDBCDA"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8A2B790" w14:textId="77777777" w:rsidR="00C74C43" w:rsidRPr="00673E74" w:rsidRDefault="00C74C43" w:rsidP="002403B1">
            <w:pPr>
              <w:spacing w:after="0"/>
              <w:rPr>
                <w:rFonts w:ascii="Calibri" w:eastAsia="Calibri" w:hAnsi="Calibri"/>
                <w:sz w:val="18"/>
                <w:szCs w:val="18"/>
              </w:rPr>
            </w:pPr>
          </w:p>
          <w:p w14:paraId="3568C3E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B8228E" wp14:editId="18127A87">
                  <wp:extent cx="152400" cy="152400"/>
                  <wp:effectExtent l="0" t="0" r="0" b="0"/>
                  <wp:docPr id="287" name="Picture 287"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1"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F30AF1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7F357D3" wp14:editId="6D7CF7C4">
                  <wp:extent cx="152400" cy="152400"/>
                  <wp:effectExtent l="0" t="0" r="0" b="0"/>
                  <wp:docPr id="286" name="Picture 286" descr="http://www.threatrisk.org/spec/Threat%20Risk%20Model_files/icon_associationclass_18_1_3ba019e_1445543931434_520475_38212.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93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2"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9BAD3D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3A0A4B" wp14:editId="43A9D542">
                  <wp:extent cx="152400" cy="152400"/>
                  <wp:effectExtent l="0" t="0" r="0" b="0"/>
                  <wp:docPr id="285" name="Picture 285"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3"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5D8C96"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567221C" wp14:editId="409483E8">
                  <wp:extent cx="152400" cy="152400"/>
                  <wp:effectExtent l="0" t="0" r="0" b="0"/>
                  <wp:docPr id="284" name="Picture 284"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4"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72E73A25" w14:textId="23D298A4" w:rsidR="00C74C43" w:rsidRPr="002F6C58" w:rsidRDefault="003D454B" w:rsidP="002403B1">
            <w:pPr>
              <w:spacing w:line="276" w:lineRule="auto"/>
              <w:rPr>
                <w:rFonts w:ascii="Calibri" w:eastAsia="Calibri" w:hAnsi="Calibri" w:cs="Arial"/>
                <w:color w:val="000000"/>
                <w:sz w:val="18"/>
                <w:szCs w:val="18"/>
              </w:rPr>
            </w:pPr>
            <w:r>
              <w:rPr>
                <w:noProof/>
              </w:rPr>
              <w:pict w14:anchorId="63252A3F">
                <v:line id="Straight Connector 527" o:spid="_x0000_s180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G9J/4wEAALcDAAAOAAAAAAAAAAAAAAAAAC4CAABkcnMvZTJvRG9jLnhtbFBLAQIt&#10;ABQABgAIAAAAIQBq4hOo3gAAAAgBAAAPAAAAAAAAAAAAAAAAAD0EAABkcnMvZG93bnJldi54bWxQ&#10;SwUGAAAAAAQABADzAAAASAUAAAAA&#10;" strokecolor="#4a7ebb" strokeweight="1.5pt">
                  <o:lock v:ext="edit" shapetype="f"/>
                </v:line>
              </w:pict>
            </w:r>
          </w:p>
          <w:p w14:paraId="2BAE8DC3"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19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F7FF8C2">
                  <v:shape id="_x0000_i1217" type="#_x0000_t75" alt="" href="javascript: showSpec('_18_0_2_3ba019e_1423848758806_896185_5919');" style="width:11.4pt;height:11.4pt" o:button="t">
                    <v:imagedata r:id="rId303" r:href="rId119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97"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281301A" w14:textId="77777777" w:rsidR="00C74C43" w:rsidRPr="002F6C58" w:rsidRDefault="003D454B" w:rsidP="002403B1">
            <w:pPr>
              <w:shd w:val="clear" w:color="auto" w:fill="FFFFFF"/>
              <w:rPr>
                <w:rFonts w:ascii="Calibri" w:hAnsi="Calibri" w:cs="Arial"/>
                <w:color w:val="000000"/>
                <w:sz w:val="18"/>
                <w:szCs w:val="18"/>
              </w:rPr>
            </w:pPr>
            <w:hyperlink r:id="rId119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B770C69">
                  <v:shape id="_x0000_i1218" type="#_x0000_t75" alt="" href="javascript: showSpec('_18_0_2_3ba019e_1423848758804_10086_5918');" style="width:11.4pt;height:11.4pt" o:button="t">
                    <v:imagedata r:id="rId307" r:href="rId119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0"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1F537A" w14:textId="77777777" w:rsidR="00C74C43" w:rsidRPr="002F6C58" w:rsidRDefault="003D454B" w:rsidP="002403B1">
            <w:pPr>
              <w:shd w:val="clear" w:color="auto" w:fill="FFFFFF"/>
              <w:rPr>
                <w:rFonts w:ascii="Calibri" w:hAnsi="Calibri" w:cs="Arial"/>
                <w:color w:val="000000"/>
                <w:sz w:val="18"/>
                <w:szCs w:val="18"/>
              </w:rPr>
            </w:pPr>
            <w:hyperlink r:id="rId120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123DB35">
                  <v:shape id="_x0000_i1219" type="#_x0000_t75" alt="" href="javascript: showSpec('_18_1_3ba019e_1445379115924_538758_31530');" style="width:11.4pt;height:11.4pt" o:button="t">
                    <v:imagedata r:id="rId311" r:href="rId120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3"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79D236B9" w14:textId="77777777" w:rsidR="00C74C43" w:rsidRPr="002F6C58" w:rsidRDefault="003D454B" w:rsidP="002403B1">
            <w:pPr>
              <w:shd w:val="clear" w:color="auto" w:fill="FFFFFF"/>
              <w:rPr>
                <w:rFonts w:ascii="Calibri" w:hAnsi="Calibri" w:cs="Arial"/>
                <w:color w:val="000000"/>
                <w:sz w:val="18"/>
                <w:szCs w:val="18"/>
              </w:rPr>
            </w:pPr>
            <w:hyperlink r:id="rId12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79D4989">
                  <v:shape id="_x0000_i1220" type="#_x0000_t75" alt="" href="javascript: showSpec('_18_1_3ba019e_1426032490067_111530_6698');" style="width:11.4pt;height:11.4pt" o:button="t">
                    <v:imagedata r:id="rId311" r:href="rId120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6"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108A5B62" w14:textId="77777777" w:rsidR="00C74C43" w:rsidRPr="002F6C58" w:rsidRDefault="003D454B" w:rsidP="002403B1">
            <w:pPr>
              <w:shd w:val="clear" w:color="auto" w:fill="FFFFFF"/>
              <w:rPr>
                <w:rFonts w:ascii="Calibri" w:hAnsi="Calibri" w:cs="Arial"/>
                <w:color w:val="000000"/>
                <w:sz w:val="18"/>
                <w:szCs w:val="18"/>
              </w:rPr>
            </w:pPr>
            <w:hyperlink r:id="rId12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81AD8FA">
                  <v:shape id="_x0000_i1221" type="#_x0000_t75" alt="" href="javascript: showSpec('_18_1_3ba019e_1443219962548_952937_9436');" style="width:11.4pt;height:11.4pt" o:button="t">
                    <v:imagedata r:id="rId307" r:href="rId120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9"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26E081F7" w14:textId="77777777" w:rsidR="00C74C43" w:rsidRPr="002F6C58" w:rsidRDefault="003D454B" w:rsidP="002403B1">
            <w:pPr>
              <w:shd w:val="clear" w:color="auto" w:fill="FFFFFF"/>
              <w:rPr>
                <w:rFonts w:ascii="Calibri" w:hAnsi="Calibri" w:cs="Arial"/>
                <w:color w:val="000000"/>
                <w:sz w:val="18"/>
                <w:szCs w:val="18"/>
              </w:rPr>
            </w:pPr>
            <w:hyperlink r:id="rId12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90297E2">
                  <v:shape id="_x0000_i1222" type="#_x0000_t75" alt="" href="javascript: showSpec('_18_1_3ba019e_1443220011644_350533_9469');" style="width:11.4pt;height:11.4pt" o:button="t">
                    <v:imagedata r:id="rId307" r:href="rId121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2"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DE69F86" w14:textId="77777777" w:rsidR="00C74C43" w:rsidRPr="002F6C58" w:rsidRDefault="003D454B" w:rsidP="002403B1">
            <w:pPr>
              <w:shd w:val="clear" w:color="auto" w:fill="FFFFFF"/>
              <w:rPr>
                <w:rFonts w:ascii="Calibri" w:hAnsi="Calibri" w:cs="Arial"/>
                <w:color w:val="000000"/>
                <w:sz w:val="18"/>
                <w:szCs w:val="18"/>
              </w:rPr>
            </w:pPr>
            <w:hyperlink r:id="rId12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898142">
                  <v:shape id="_x0000_i1223" type="#_x0000_t75" alt="" href="javascript: showSpec('_18_2_62501eb_1460995359204_192818_10044');" style="width:11.4pt;height:11.4pt" o:button="t">
                    <v:imagedata r:id="rId324" r:href="rId121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5"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63829365" w14:textId="77777777" w:rsidR="00C74C43" w:rsidRPr="002F6C58" w:rsidRDefault="003D454B" w:rsidP="002403B1">
            <w:pPr>
              <w:shd w:val="clear" w:color="auto" w:fill="FFFFFF"/>
              <w:rPr>
                <w:rFonts w:ascii="Calibri" w:hAnsi="Calibri" w:cs="Arial"/>
                <w:color w:val="000000"/>
                <w:sz w:val="18"/>
                <w:szCs w:val="18"/>
              </w:rPr>
            </w:pPr>
            <w:hyperlink r:id="rId12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D3097BF">
                  <v:shape id="_x0000_i1224" type="#_x0000_t75" alt="" href="javascript: showSpec('_18_2_62501eb_1460994890076_771677_10008');" style="width:11.4pt;height:11.4pt" o:button="t">
                    <v:imagedata r:id="rId324" r:href="rId121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8"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35D80FB" w14:textId="77777777" w:rsidR="00C74C43" w:rsidRPr="002F6C58" w:rsidRDefault="003D454B" w:rsidP="002403B1">
            <w:pPr>
              <w:shd w:val="clear" w:color="auto" w:fill="FFFFFF"/>
              <w:rPr>
                <w:rFonts w:ascii="Calibri" w:hAnsi="Calibri" w:cs="Arial"/>
                <w:color w:val="000000"/>
                <w:sz w:val="18"/>
                <w:szCs w:val="18"/>
              </w:rPr>
            </w:pPr>
            <w:hyperlink r:id="rId12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C3A3AE7">
                  <v:shape id="_x0000_i1225" type="#_x0000_t75" alt="" href="javascript: showSpec('_18_2_62501eb_1458223017372_935546_8689');" style="width:11.4pt;height:11.4pt" o:button="t">
                    <v:imagedata r:id="rId311" r:href="rId122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1"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529D741" w14:textId="77777777" w:rsidR="00C74C43" w:rsidRPr="002F6C58" w:rsidRDefault="003D454B" w:rsidP="002403B1">
            <w:pPr>
              <w:shd w:val="clear" w:color="auto" w:fill="FFFFFF"/>
              <w:rPr>
                <w:rFonts w:ascii="Calibri" w:hAnsi="Calibri" w:cs="Arial"/>
                <w:color w:val="000000"/>
                <w:sz w:val="18"/>
                <w:szCs w:val="18"/>
              </w:rPr>
            </w:pPr>
            <w:hyperlink r:id="rId12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0F27275">
                  <v:shape id="_x0000_i1226" type="#_x0000_t75" alt="" href="javascript: showSpec('_18_2_62501eb_1455753045476_515237_8690');" style="width:11.4pt;height:11.4pt" o:button="t">
                    <v:imagedata r:id="rId307" r:href="rId12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4"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4133A9B0" w14:textId="77777777" w:rsidR="00C74C43" w:rsidRPr="002F6C58" w:rsidRDefault="003D454B" w:rsidP="002403B1">
            <w:pPr>
              <w:shd w:val="clear" w:color="auto" w:fill="FFFFFF"/>
              <w:rPr>
                <w:rFonts w:ascii="Calibri" w:eastAsia="Calibri" w:hAnsi="Calibri"/>
                <w:sz w:val="18"/>
                <w:szCs w:val="18"/>
              </w:rPr>
            </w:pPr>
            <w:hyperlink r:id="rId12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01DB15E">
                  <v:shape id="_x0000_i1227" type="#_x0000_t75" alt="" href="javascript: showSpec('_18_2_62501eb_1456175443094_775061_7515');" style="width:11.4pt;height:11.4pt" o:button="t">
                    <v:imagedata r:id="rId307" r:href="rId122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7"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6018CF1" w14:textId="6C9168B0" w:rsidR="00C74C43" w:rsidRPr="002F6C58" w:rsidRDefault="003D454B" w:rsidP="002403B1">
            <w:pPr>
              <w:shd w:val="clear" w:color="auto" w:fill="FFFFFF"/>
              <w:rPr>
                <w:rFonts w:ascii="Calibri" w:eastAsia="Calibri" w:hAnsi="Calibri"/>
                <w:sz w:val="18"/>
                <w:szCs w:val="18"/>
              </w:rPr>
            </w:pPr>
            <w:r>
              <w:rPr>
                <w:noProof/>
              </w:rPr>
              <w:pict w14:anchorId="7C4134BE">
                <v:line id="Straight Connector 526" o:spid="_x0000_s1805"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N9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MX/gzIKhRzrE&#10;AKofIts4a4lCF1iKElejx5pKNnYf0rbibA/+2YkfSLHiTTBd0E9p5y6YlE7rsnPm/nLnXp4jE+Ss&#10;ltV8/khPJG6xAupboQ8YP0tnWDIarpVNtEANp2eMqTXUt5Tktm6ntM5Pqy0bCfyxXCRoIIV1GiKZ&#10;xtPOaHvOQPckXRFDhkSnVZvKExCG/rjRgZ2A5PNxt6w+baekAVo5eR8XZXmVEUL84trJXVHDyU+z&#10;XWHynG/w09BbwGGqyaHEMpVom/rLrODrjr8ZTdbRtZd9uNFO6shlVyUn+b2+k/36v6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R9M33iAQAAtwMAAA4AAAAAAAAAAAAAAAAALgIAAGRycy9lMm9Eb2MueG1sUEsBAi0A&#10;FAAGAAgAAAAhADb5OXbeAAAACAEAAA8AAAAAAAAAAAAAAAAAPAQAAGRycy9kb3ducmV2LnhtbFBL&#10;BQYAAAAABAAEAPMAAABHBQAAAAA=&#10;" strokecolor="#4a7ebb" strokeweight="1.5pt">
                  <o:lock v:ext="edit" shapetype="f"/>
                </v:line>
              </w:pict>
            </w:r>
          </w:p>
          <w:p w14:paraId="3488E8BF"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214E174" wp14:editId="4619EC3E">
                  <wp:extent cx="152400" cy="152400"/>
                  <wp:effectExtent l="0" t="0" r="0" b="0"/>
                  <wp:docPr id="283" name="Picture 283"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8"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55B02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B88DCD7" wp14:editId="7C8D0788">
                  <wp:extent cx="152400" cy="152400"/>
                  <wp:effectExtent l="0" t="0" r="0" b="0"/>
                  <wp:docPr id="282" name="Picture 282"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9"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533D3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966EE1B" wp14:editId="0CC96BD6">
                  <wp:extent cx="152400" cy="152400"/>
                  <wp:effectExtent l="0" t="0" r="0" b="0"/>
                  <wp:docPr id="281" name="Picture 281"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5960C65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63AA50B" wp14:editId="32DA6898">
                  <wp:extent cx="152400" cy="152400"/>
                  <wp:effectExtent l="0" t="0" r="0" b="0"/>
                  <wp:docPr id="280" name="Picture 280"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1"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70A5E380" w14:textId="77777777" w:rsidR="00C74C43" w:rsidRPr="002F6C58" w:rsidRDefault="00C74C43" w:rsidP="002403B1">
            <w:pPr>
              <w:spacing w:line="276" w:lineRule="auto"/>
              <w:rPr>
                <w:rFonts w:ascii="Calibri" w:eastAsia="Calibri" w:hAnsi="Calibri"/>
                <w:sz w:val="18"/>
                <w:szCs w:val="18"/>
              </w:rPr>
            </w:pPr>
          </w:p>
          <w:p w14:paraId="271594EC" w14:textId="77777777" w:rsidR="00C74C43" w:rsidRPr="002F6C58" w:rsidRDefault="003D454B" w:rsidP="002403B1">
            <w:pPr>
              <w:spacing w:line="276" w:lineRule="auto"/>
              <w:rPr>
                <w:rFonts w:ascii="Calibri" w:eastAsia="Calibri" w:hAnsi="Calibri" w:cs="Arial"/>
                <w:color w:val="000000"/>
                <w:sz w:val="18"/>
                <w:szCs w:val="18"/>
              </w:rPr>
            </w:pPr>
            <w:hyperlink r:id="rId1232"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1FED91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B61A3" wp14:editId="040DA2EE">
                  <wp:extent cx="152400" cy="152400"/>
                  <wp:effectExtent l="0" t="0" r="0" b="0"/>
                  <wp:docPr id="279" name="Picture 279"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8DBC391"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A30298E" wp14:editId="44B6DCB1">
                  <wp:extent cx="152400" cy="152400"/>
                  <wp:effectExtent l="0" t="0" r="0" b="0"/>
                  <wp:docPr id="278" name="Picture 278"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4"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1EA5498" w14:textId="306F6843" w:rsidR="00C74C43" w:rsidRPr="002F6C58" w:rsidRDefault="003D454B" w:rsidP="002403B1">
            <w:pPr>
              <w:rPr>
                <w:rFonts w:ascii="Calibri" w:eastAsia="Calibri" w:hAnsi="Calibri" w:cs="Arial"/>
                <w:color w:val="000000"/>
                <w:sz w:val="18"/>
                <w:szCs w:val="18"/>
              </w:rPr>
            </w:pPr>
            <w:r>
              <w:rPr>
                <w:noProof/>
              </w:rPr>
              <w:pict w14:anchorId="022A6B9F">
                <v:line id="Straight Connector 525" o:spid="_x0000_s1804"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V+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df7VfuEBAAC3AwAADgAAAAAAAAAAAAAAAAAuAgAAZHJzL2Uyb0RvYy54bWxQSwECLQAU&#10;AAYACAAAACEA1OJWBt4AAAAIAQAADwAAAAAAAAAAAAAAAAA7BAAAZHJzL2Rvd25yZXYueG1sUEsF&#10;BgAAAAAEAAQA8wAAAEYFAAAAAA==&#10;" strokecolor="#4a7ebb" strokeweight="1.5pt">
                  <o:lock v:ext="edit" shapetype="f"/>
                </v:line>
              </w:pict>
            </w:r>
          </w:p>
          <w:p w14:paraId="65BBF733"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23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E2A4C33">
                  <v:shape id="_x0000_i1228" type="#_x0000_t75" alt="" href="javascript: showSpec('_17_0_5_1_3ba019e_1407960318412_69485_4170');" style="width:11.4pt;height:11.4pt" o:button="t">
                    <v:imagedata r:id="rId354" r:href="rId123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37"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77075144" w14:textId="77777777" w:rsidR="00C74C43" w:rsidRPr="002F6C58" w:rsidRDefault="003D454B" w:rsidP="002403B1">
            <w:pPr>
              <w:shd w:val="clear" w:color="auto" w:fill="FFFFFF"/>
              <w:rPr>
                <w:rFonts w:ascii="Calibri" w:hAnsi="Calibri" w:cs="Arial"/>
                <w:color w:val="000000"/>
                <w:sz w:val="18"/>
                <w:szCs w:val="22"/>
              </w:rPr>
            </w:pPr>
            <w:hyperlink r:id="rId123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7BA18DD">
                  <v:shape id="_x0000_i1229" type="#_x0000_t75" alt="" href="javascript: showSpec('_17_0_5_1_3ba019e_1407960337744_968303_4171');" style="width:11.4pt;height:11.4pt" o:button="t">
                    <v:imagedata r:id="rId358" r:href="rId123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0"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6EC59390" w14:textId="77777777" w:rsidR="00C74C43" w:rsidRPr="002F6C58" w:rsidRDefault="003D454B" w:rsidP="002403B1">
            <w:pPr>
              <w:shd w:val="clear" w:color="auto" w:fill="FFFFFF"/>
              <w:rPr>
                <w:rFonts w:ascii="Calibri" w:hAnsi="Calibri" w:cs="Arial"/>
                <w:color w:val="000000"/>
                <w:sz w:val="18"/>
                <w:szCs w:val="22"/>
              </w:rPr>
            </w:pPr>
            <w:hyperlink r:id="rId124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958DC68">
                  <v:shape id="_x0000_i1230" type="#_x0000_t75" alt="" href="javascript: showSpec('_18_2_62501eb_1461269570989_330366_4856');" style="width:11.4pt;height:11.4pt" o:button="t">
                    <v:imagedata r:id="rId362" r:href="rId124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CBAF0E0" w14:textId="77777777" w:rsidR="00C74C43" w:rsidRPr="002F6C58" w:rsidRDefault="003D454B" w:rsidP="002403B1">
            <w:pPr>
              <w:shd w:val="clear" w:color="auto" w:fill="FFFFFF"/>
              <w:rPr>
                <w:rFonts w:ascii="Calibri" w:hAnsi="Calibri" w:cs="Arial"/>
                <w:color w:val="000000"/>
                <w:sz w:val="18"/>
                <w:szCs w:val="22"/>
              </w:rPr>
            </w:pPr>
            <w:hyperlink r:id="rId124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10C6104">
                  <v:shape id="_x0000_i1231" type="#_x0000_t75" alt="" href="javascript: showSpec('_18_2_62501eb_1461269570989_206434_4858');" style="width:11.4pt;height:11.4pt" o:button="t">
                    <v:imagedata r:id="rId362" r:href="rId124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6"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AB79B11" w14:textId="77777777" w:rsidR="00C74C43" w:rsidRPr="002F6C58" w:rsidRDefault="003D454B" w:rsidP="002403B1">
            <w:pPr>
              <w:rPr>
                <w:rFonts w:ascii="Calibri" w:eastAsia="Calibri" w:hAnsi="Calibri" w:cs="Arial"/>
                <w:color w:val="000000"/>
                <w:sz w:val="14"/>
                <w:szCs w:val="18"/>
              </w:rPr>
            </w:pPr>
            <w:hyperlink r:id="rId124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2F2AB1F">
                  <v:shape id="_x0000_i1232" type="#_x0000_t75" alt="" href="javascript: showSpec('_18_1_3ba019e_1431628997747_205015_17989');" style="width:11.4pt;height:11.4pt" o:button="t">
                    <v:imagedata r:id="rId311" r:href="rId124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9"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10C49EEA" w14:textId="08D9A932"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3C223F0D">
                <v:line id="Straight Connector 524" o:spid="_x0000_s1803"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5pt,13.95pt" to="139.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h/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7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" strokecolor="#4a7ebb" strokeweight="1.5pt">
                  <o:lock v:ext="edit" shapetype="f"/>
                </v:line>
              </w:pict>
            </w:r>
          </w:p>
          <w:p w14:paraId="62113246" w14:textId="77777777" w:rsidR="00C74C43" w:rsidRPr="00C849A8" w:rsidRDefault="00C74C43" w:rsidP="002403B1">
            <w:pPr>
              <w:rPr>
                <w:rFonts w:asciiTheme="minorHAnsi" w:eastAsia="Calibri" w:hAnsiTheme="minorHAnsi"/>
                <w:sz w:val="18"/>
                <w:szCs w:val="18"/>
              </w:rPr>
            </w:pPr>
          </w:p>
          <w:p w14:paraId="48C29B4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81B6106" wp14:editId="7D6622DB">
                  <wp:extent cx="152400" cy="152400"/>
                  <wp:effectExtent l="0" t="0" r="0" b="0"/>
                  <wp:docPr id="277" name="Picture 277"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6CCB78D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254192E" wp14:editId="7F56C9A8">
                  <wp:extent cx="152400" cy="152400"/>
                  <wp:effectExtent l="0" t="0" r="0" b="0"/>
                  <wp:docPr id="276" name="Picture 276"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4E885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F832AF7" wp14:editId="2614262A">
                  <wp:extent cx="152400" cy="152400"/>
                  <wp:effectExtent l="0" t="0" r="0" b="0"/>
                  <wp:docPr id="275" name="Picture 275"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747604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08EA54" wp14:editId="671286E2">
                  <wp:extent cx="152400" cy="152400"/>
                  <wp:effectExtent l="0" t="0" r="0" b="0"/>
                  <wp:docPr id="274" name="Picture 274"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3"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846881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CD7B5F" wp14:editId="0202BB3D">
                  <wp:extent cx="152400" cy="152400"/>
                  <wp:effectExtent l="0" t="0" r="0" b="0"/>
                  <wp:docPr id="273" name="Picture 273"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4"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4DEFE9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DD5D0D4" wp14:editId="4EB91B4D">
                  <wp:extent cx="152400" cy="152400"/>
                  <wp:effectExtent l="0" t="0" r="0" b="0"/>
                  <wp:docPr id="272" name="Picture 272" descr="http://www.threatrisk.org/spec/Threat%20Risk%20Model_files/icon_property_18_1_3ba019e_1443825854334_594716_27104.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threatrisk.org/spec/Threat%20Risk%20Model_files/icon_property_18_1_3ba019e_1443825854334_594716_27104.jpg">
                            <a:hlinkClick r:id="rId98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5"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49D8ED5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931FD" wp14:editId="2EDF88A9">
                  <wp:extent cx="152400" cy="152400"/>
                  <wp:effectExtent l="0" t="0" r="0" b="0"/>
                  <wp:docPr id="271" name="Picture 271"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22154B2B"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08A7563" wp14:editId="6AC6476E">
                  <wp:extent cx="152400" cy="152400"/>
                  <wp:effectExtent l="0" t="0" r="0" b="0"/>
                  <wp:docPr id="270" name="Picture 270"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5F16513" w14:textId="2F8B45B3" w:rsidR="00C74C43" w:rsidRPr="00C849A8" w:rsidRDefault="003D454B" w:rsidP="002403B1">
            <w:pPr>
              <w:rPr>
                <w:rFonts w:asciiTheme="minorHAnsi" w:eastAsia="Calibri" w:hAnsiTheme="minorHAnsi"/>
                <w:b/>
                <w:sz w:val="18"/>
                <w:szCs w:val="18"/>
              </w:rPr>
            </w:pPr>
            <w:r>
              <w:rPr>
                <w:noProof/>
              </w:rPr>
              <w:pict w14:anchorId="583CCCD7">
                <v:line id="Straight Connector 523" o:spid="_x0000_s1802"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5pt,6.8pt" to="140.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5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MX/P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" strokecolor="#4a7ebb" strokeweight="1.5pt">
                  <o:lock v:ext="edit" shapetype="f"/>
                </v:line>
              </w:pict>
            </w:r>
          </w:p>
          <w:p w14:paraId="38BF4313"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1C7CFA15" w14:textId="2BA2F5FB"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Planning (PL)</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Mitigation and (Methods of Contact) and 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Mitigation,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bCs/>
                <w:sz w:val="18"/>
                <w:szCs w:val="18"/>
              </w:rPr>
              <w:t>SECURITY PLANNING POLICY AND PROCEDURES.</w:t>
            </w:r>
          </w:p>
          <w:p w14:paraId="0192CABB" w14:textId="77777777" w:rsidR="00C74C43" w:rsidRPr="00C849A8" w:rsidRDefault="00C74C43" w:rsidP="002403B1">
            <w:pPr>
              <w:rPr>
                <w:rFonts w:asciiTheme="minorHAnsi" w:eastAsia="Calibri" w:hAnsiTheme="minorHAnsi"/>
                <w:b/>
                <w:sz w:val="18"/>
                <w:szCs w:val="18"/>
              </w:rPr>
            </w:pPr>
          </w:p>
          <w:p w14:paraId="777805E7" w14:textId="77777777" w:rsidR="00C74C43" w:rsidRPr="00C849A8" w:rsidRDefault="00C74C43" w:rsidP="002403B1">
            <w:pPr>
              <w:rPr>
                <w:rFonts w:asciiTheme="minorHAnsi" w:eastAsia="Calibri" w:hAnsiTheme="minorHAnsi"/>
                <w:sz w:val="18"/>
                <w:szCs w:val="18"/>
              </w:rPr>
            </w:pPr>
          </w:p>
        </w:tc>
      </w:tr>
      <w:tr w:rsidR="00C74C43" w:rsidRPr="00C849A8" w14:paraId="55E0FFE5" w14:textId="77777777" w:rsidTr="002403B1">
        <w:tc>
          <w:tcPr>
            <w:tcW w:w="4018" w:type="dxa"/>
            <w:tcBorders>
              <w:top w:val="single" w:sz="8" w:space="0" w:color="000000"/>
              <w:left w:val="single" w:sz="8" w:space="0" w:color="000000"/>
              <w:bottom w:val="single" w:sz="8" w:space="0" w:color="000000"/>
            </w:tcBorders>
            <w:shd w:val="clear" w:color="auto" w:fill="auto"/>
          </w:tcPr>
          <w:p w14:paraId="2EC4EC4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Personnel Security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(PS)</w:t>
            </w:r>
          </w:p>
          <w:p w14:paraId="53AA6E6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PERSONNEL SECURITY POLICY AND PROCEDURES </w:t>
            </w:r>
          </w:p>
          <w:p w14:paraId="4C5A98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4A9BFE7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D7EFF5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personnel security policy that addresses purpose, scope, roles, responsibilities, management commitment, coordination among organizational entities, and compliance; and </w:t>
            </w:r>
          </w:p>
          <w:p w14:paraId="6C17799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personnel security policy and associated personnel security controls; and </w:t>
            </w:r>
          </w:p>
          <w:p w14:paraId="5BA051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06085A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Personnel security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1F46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Personnel security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1920520D" w14:textId="77777777" w:rsidR="00C74C43" w:rsidRPr="00C849A8" w:rsidRDefault="00C74C43" w:rsidP="002403B1">
            <w:pPr>
              <w:rPr>
                <w:rFonts w:asciiTheme="minorHAnsi" w:eastAsia="Calibri" w:hAnsiTheme="minorHAnsi"/>
                <w:b/>
                <w:bCs/>
                <w:sz w:val="18"/>
                <w:szCs w:val="18"/>
              </w:rPr>
            </w:pPr>
          </w:p>
          <w:p w14:paraId="07F88C27"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5256CF6" w14:textId="77777777" w:rsidR="00C74C43" w:rsidRPr="00673E74" w:rsidRDefault="00C74C43" w:rsidP="002403B1">
            <w:pPr>
              <w:spacing w:after="0"/>
              <w:rPr>
                <w:rFonts w:ascii="Calibri" w:eastAsia="Calibri" w:hAnsi="Calibri"/>
                <w:sz w:val="18"/>
                <w:szCs w:val="18"/>
              </w:rPr>
            </w:pPr>
          </w:p>
          <w:p w14:paraId="67D20D6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7FDBCDD" wp14:editId="2C431A51">
                  <wp:extent cx="152400" cy="152400"/>
                  <wp:effectExtent l="0" t="0" r="0" b="0"/>
                  <wp:docPr id="269" name="Picture 269"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8"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05A1CA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5555976" wp14:editId="5655DB02">
                  <wp:extent cx="152400" cy="152400"/>
                  <wp:effectExtent l="0" t="0" r="0" b="0"/>
                  <wp:docPr id="268" name="Picture 268" descr="http://www.threatrisk.org/spec/Threat%20Risk%20Model_files/icon_associationclass_18_1_3ba019e_1445543931434_520475_38212.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93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9"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1C0A68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BFBF15" wp14:editId="75125CEC">
                  <wp:extent cx="152400" cy="152400"/>
                  <wp:effectExtent l="0" t="0" r="0" b="0"/>
                  <wp:docPr id="267" name="Picture 267"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0"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64D0A9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C83B0D6" wp14:editId="4323D92F">
                  <wp:extent cx="152400" cy="152400"/>
                  <wp:effectExtent l="0" t="0" r="0" b="0"/>
                  <wp:docPr id="266" name="Picture 266"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1"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49CB180" w14:textId="28D6AF97" w:rsidR="00C74C43" w:rsidRPr="002F6C58" w:rsidRDefault="003D454B" w:rsidP="002403B1">
            <w:pPr>
              <w:spacing w:line="276" w:lineRule="auto"/>
              <w:rPr>
                <w:rFonts w:ascii="Calibri" w:eastAsia="Calibri" w:hAnsi="Calibri" w:cs="Arial"/>
                <w:color w:val="000000"/>
                <w:sz w:val="18"/>
                <w:szCs w:val="18"/>
              </w:rPr>
            </w:pPr>
            <w:r>
              <w:rPr>
                <w:noProof/>
              </w:rPr>
              <w:pict w14:anchorId="5F5707E4">
                <v:line id="Straight Connector 522" o:spid="_x0000_s1801"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74wEAALc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ptxZsHQIx1i&#10;ANX1kW2ctUShCyxFiavBY0UlG7sPaVtxtgf/5MRPpFjxKpgu6Me0cxtMSqd12Tlzf7lzL8+RCXJO&#10;F+8/PizpicQtVkB1K/QB42fpDEtGzbWyiRao4PSEMbWG6paS3NbtlNb5abVlA4Evy3mCBlJYqyGS&#10;aTztjLbjDHRH0hUxZEh0WjWpPAFh6I4bHdgJSD4fdovpp+2Y1EMjR+9yXpZXGSHEL64Z3VNqOPpp&#10;titMnvMVfhp6C9iPNTmUWKYSbVN/mRV83fGZ0WQdXXPZhxvtpI5cdlVykt/LO9kv/9v6N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Ln/l74wEAALcDAAAOAAAAAAAAAAAAAAAAAC4CAABkcnMvZTJvRG9jLnhtbFBLAQIt&#10;ABQABgAIAAAAIQBq4hOo3gAAAAgBAAAPAAAAAAAAAAAAAAAAAD0EAABkcnMvZG93bnJldi54bWxQ&#10;SwUGAAAAAAQABADzAAAASAUAAAAA&#10;" strokecolor="#4a7ebb" strokeweight="1.5pt">
                  <o:lock v:ext="edit" shapetype="f"/>
                </v:line>
              </w:pict>
            </w:r>
          </w:p>
          <w:p w14:paraId="6A52697E"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26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29BA7D7">
                  <v:shape id="_x0000_i1233" type="#_x0000_t75" alt="" href="javascript: showSpec('_18_0_2_3ba019e_1423848758806_896185_5919');" style="width:11.4pt;height:11.4pt" o:button="t">
                    <v:imagedata r:id="rId303" r:href="rId126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4"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6A5F97C" w14:textId="77777777" w:rsidR="00C74C43" w:rsidRPr="002F6C58" w:rsidRDefault="003D454B" w:rsidP="002403B1">
            <w:pPr>
              <w:shd w:val="clear" w:color="auto" w:fill="FFFFFF"/>
              <w:rPr>
                <w:rFonts w:ascii="Calibri" w:hAnsi="Calibri" w:cs="Arial"/>
                <w:color w:val="000000"/>
                <w:sz w:val="18"/>
                <w:szCs w:val="18"/>
              </w:rPr>
            </w:pPr>
            <w:hyperlink r:id="rId126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882CC62">
                  <v:shape id="_x0000_i1234" type="#_x0000_t75" alt="" href="javascript: showSpec('_18_0_2_3ba019e_1423848758804_10086_5918');" style="width:11.4pt;height:11.4pt" o:button="t">
                    <v:imagedata r:id="rId307" r:href="rId126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7"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8610DC5" w14:textId="77777777" w:rsidR="00C74C43" w:rsidRPr="002F6C58" w:rsidRDefault="003D454B" w:rsidP="002403B1">
            <w:pPr>
              <w:shd w:val="clear" w:color="auto" w:fill="FFFFFF"/>
              <w:rPr>
                <w:rFonts w:ascii="Calibri" w:hAnsi="Calibri" w:cs="Arial"/>
                <w:color w:val="000000"/>
                <w:sz w:val="18"/>
                <w:szCs w:val="18"/>
              </w:rPr>
            </w:pPr>
            <w:hyperlink r:id="rId126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CE786F2">
                  <v:shape id="_x0000_i1235" type="#_x0000_t75" alt="" href="javascript: showSpec('_18_1_3ba019e_1445379115924_538758_31530');" style="width:11.4pt;height:11.4pt" o:button="t">
                    <v:imagedata r:id="rId311" r:href="rId126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0"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E5A24FF" w14:textId="77777777" w:rsidR="00C74C43" w:rsidRPr="002F6C58" w:rsidRDefault="003D454B" w:rsidP="002403B1">
            <w:pPr>
              <w:shd w:val="clear" w:color="auto" w:fill="FFFFFF"/>
              <w:rPr>
                <w:rFonts w:ascii="Calibri" w:hAnsi="Calibri" w:cs="Arial"/>
                <w:color w:val="000000"/>
                <w:sz w:val="18"/>
                <w:szCs w:val="18"/>
              </w:rPr>
            </w:pPr>
            <w:hyperlink r:id="rId127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930C65B">
                  <v:shape id="_x0000_i1236" type="#_x0000_t75" alt="" href="javascript: showSpec('_18_1_3ba019e_1426032490067_111530_6698');" style="width:11.4pt;height:11.4pt" o:button="t">
                    <v:imagedata r:id="rId311" r:href="rId127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3"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034A09BB" w14:textId="77777777" w:rsidR="00C74C43" w:rsidRPr="002F6C58" w:rsidRDefault="003D454B" w:rsidP="002403B1">
            <w:pPr>
              <w:shd w:val="clear" w:color="auto" w:fill="FFFFFF"/>
              <w:rPr>
                <w:rFonts w:ascii="Calibri" w:hAnsi="Calibri" w:cs="Arial"/>
                <w:color w:val="000000"/>
                <w:sz w:val="18"/>
                <w:szCs w:val="18"/>
              </w:rPr>
            </w:pPr>
            <w:hyperlink r:id="rId127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F368618">
                  <v:shape id="_x0000_i1237" type="#_x0000_t75" alt="" href="javascript: showSpec('_18_1_3ba019e_1443219962548_952937_9436');" style="width:11.4pt;height:11.4pt" o:button="t">
                    <v:imagedata r:id="rId307" r:href="rId127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6"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A63FC29" w14:textId="77777777" w:rsidR="00C74C43" w:rsidRPr="002F6C58" w:rsidRDefault="003D454B" w:rsidP="002403B1">
            <w:pPr>
              <w:shd w:val="clear" w:color="auto" w:fill="FFFFFF"/>
              <w:rPr>
                <w:rFonts w:ascii="Calibri" w:hAnsi="Calibri" w:cs="Arial"/>
                <w:color w:val="000000"/>
                <w:sz w:val="18"/>
                <w:szCs w:val="18"/>
              </w:rPr>
            </w:pPr>
            <w:hyperlink r:id="rId127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9C33C6E">
                  <v:shape id="_x0000_i1238" type="#_x0000_t75" alt="" href="javascript: showSpec('_18_1_3ba019e_1443220011644_350533_9469');" style="width:11.4pt;height:11.4pt" o:button="t">
                    <v:imagedata r:id="rId307" r:href="rId127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9"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8CD97B2" w14:textId="77777777" w:rsidR="00C74C43" w:rsidRPr="002F6C58" w:rsidRDefault="003D454B" w:rsidP="002403B1">
            <w:pPr>
              <w:shd w:val="clear" w:color="auto" w:fill="FFFFFF"/>
              <w:rPr>
                <w:rFonts w:ascii="Calibri" w:hAnsi="Calibri" w:cs="Arial"/>
                <w:color w:val="000000"/>
                <w:sz w:val="18"/>
                <w:szCs w:val="18"/>
              </w:rPr>
            </w:pPr>
            <w:hyperlink r:id="rId128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1F22F83">
                  <v:shape id="_x0000_i1239" type="#_x0000_t75" alt="" href="javascript: showSpec('_18_2_62501eb_1460995359204_192818_10044');" style="width:11.4pt;height:11.4pt" o:button="t">
                    <v:imagedata r:id="rId324" r:href="rId128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2"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241809A" w14:textId="77777777" w:rsidR="00C74C43" w:rsidRPr="002F6C58" w:rsidRDefault="003D454B" w:rsidP="002403B1">
            <w:pPr>
              <w:shd w:val="clear" w:color="auto" w:fill="FFFFFF"/>
              <w:rPr>
                <w:rFonts w:ascii="Calibri" w:hAnsi="Calibri" w:cs="Arial"/>
                <w:color w:val="000000"/>
                <w:sz w:val="18"/>
                <w:szCs w:val="18"/>
              </w:rPr>
            </w:pPr>
            <w:hyperlink r:id="rId128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3158F7B">
                  <v:shape id="_x0000_i1240" type="#_x0000_t75" alt="" href="javascript: showSpec('_18_2_62501eb_1460994890076_771677_10008');" style="width:11.4pt;height:11.4pt" o:button="t">
                    <v:imagedata r:id="rId324" r:href="rId128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5"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5EF4E04" w14:textId="77777777" w:rsidR="00C74C43" w:rsidRPr="002F6C58" w:rsidRDefault="003D454B" w:rsidP="002403B1">
            <w:pPr>
              <w:shd w:val="clear" w:color="auto" w:fill="FFFFFF"/>
              <w:rPr>
                <w:rFonts w:ascii="Calibri" w:hAnsi="Calibri" w:cs="Arial"/>
                <w:color w:val="000000"/>
                <w:sz w:val="18"/>
                <w:szCs w:val="18"/>
              </w:rPr>
            </w:pPr>
            <w:hyperlink r:id="rId128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D2E21D3">
                  <v:shape id="_x0000_i1241" type="#_x0000_t75" alt="" href="javascript: showSpec('_18_2_62501eb_1458223017372_935546_8689');" style="width:11.4pt;height:11.4pt" o:button="t">
                    <v:imagedata r:id="rId311" r:href="rId128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8"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890C087" w14:textId="77777777" w:rsidR="00C74C43" w:rsidRPr="002F6C58" w:rsidRDefault="003D454B" w:rsidP="002403B1">
            <w:pPr>
              <w:shd w:val="clear" w:color="auto" w:fill="FFFFFF"/>
              <w:rPr>
                <w:rFonts w:ascii="Calibri" w:hAnsi="Calibri" w:cs="Arial"/>
                <w:color w:val="000000"/>
                <w:sz w:val="18"/>
                <w:szCs w:val="18"/>
              </w:rPr>
            </w:pPr>
            <w:hyperlink r:id="rId128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DD461B6">
                  <v:shape id="_x0000_i1242" type="#_x0000_t75" alt="" href="javascript: showSpec('_18_2_62501eb_1455753045476_515237_8690');" style="width:11.4pt;height:11.4pt" o:button="t">
                    <v:imagedata r:id="rId307" r:href="rId129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1"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36DA0E" w14:textId="77777777" w:rsidR="00C74C43" w:rsidRPr="002F6C58" w:rsidRDefault="003D454B" w:rsidP="002403B1">
            <w:pPr>
              <w:shd w:val="clear" w:color="auto" w:fill="FFFFFF"/>
              <w:rPr>
                <w:rFonts w:ascii="Calibri" w:eastAsia="Calibri" w:hAnsi="Calibri"/>
                <w:sz w:val="18"/>
                <w:szCs w:val="18"/>
              </w:rPr>
            </w:pPr>
            <w:hyperlink r:id="rId129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7B55697">
                  <v:shape id="_x0000_i1243" type="#_x0000_t75" alt="" href="javascript: showSpec('_18_2_62501eb_1456175443094_775061_7515');" style="width:11.4pt;height:11.4pt" o:button="t">
                    <v:imagedata r:id="rId307" r:href="rId129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4"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17580ADA" w14:textId="62B3F181" w:rsidR="00C74C43" w:rsidRPr="002F6C58" w:rsidRDefault="003D454B" w:rsidP="002403B1">
            <w:pPr>
              <w:shd w:val="clear" w:color="auto" w:fill="FFFFFF"/>
              <w:rPr>
                <w:rFonts w:ascii="Calibri" w:eastAsia="Calibri" w:hAnsi="Calibri"/>
                <w:sz w:val="18"/>
                <w:szCs w:val="18"/>
              </w:rPr>
            </w:pPr>
            <w:r>
              <w:rPr>
                <w:noProof/>
              </w:rPr>
              <w:pict w14:anchorId="36B1EBE8">
                <v:line id="Straight Connector 521" o:spid="_x0000_s1800"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7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Cfuje+EBAAC3AwAADgAAAAAAAAAAAAAAAAAuAgAAZHJzL2Uyb0RvYy54bWxQSwECLQAU&#10;AAYACAAAACEANvk5dt4AAAAIAQAADwAAAAAAAAAAAAAAAAA7BAAAZHJzL2Rvd25yZXYueG1sUEsF&#10;BgAAAAAEAAQA8wAAAEYFAAAAAA==&#10;" strokecolor="#4a7ebb" strokeweight="1.5pt">
                  <o:lock v:ext="edit" shapetype="f"/>
                </v:line>
              </w:pict>
            </w:r>
          </w:p>
          <w:p w14:paraId="27A516C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24D4CF0" wp14:editId="4A8D84DA">
                  <wp:extent cx="152400" cy="152400"/>
                  <wp:effectExtent l="0" t="0" r="0" b="0"/>
                  <wp:docPr id="265" name="Picture 265"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67920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22E8E17" wp14:editId="3F0DDB9A">
                  <wp:extent cx="152400" cy="152400"/>
                  <wp:effectExtent l="0" t="0" r="0" b="0"/>
                  <wp:docPr id="264" name="Picture 264"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6"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75915A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1AE7538" wp14:editId="6CD3A9C0">
                  <wp:extent cx="152400" cy="152400"/>
                  <wp:effectExtent l="0" t="0" r="0" b="0"/>
                  <wp:docPr id="263" name="Picture 26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FA10AC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2424BD" wp14:editId="78A20F0B">
                  <wp:extent cx="152400" cy="152400"/>
                  <wp:effectExtent l="0" t="0" r="0" b="0"/>
                  <wp:docPr id="262" name="Picture 26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8"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0273CFA" w14:textId="77A71D89" w:rsidR="00C74C43" w:rsidRPr="002F6C58" w:rsidRDefault="003D454B" w:rsidP="002403B1">
            <w:pPr>
              <w:spacing w:line="276" w:lineRule="auto"/>
              <w:rPr>
                <w:rFonts w:ascii="Calibri" w:eastAsia="Calibri" w:hAnsi="Calibri"/>
                <w:sz w:val="18"/>
                <w:szCs w:val="18"/>
              </w:rPr>
            </w:pPr>
            <w:r>
              <w:rPr>
                <w:noProof/>
              </w:rPr>
              <w:pict w14:anchorId="4FCC9CC5">
                <v:line id="Straight Connector 36" o:spid="_x0000_s1799"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7.15pt" to="138.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" strokecolor="#4a7ebb" strokeweight="1.5pt">
                  <o:lock v:ext="edit" shapetype="f"/>
                </v:line>
              </w:pict>
            </w:r>
          </w:p>
          <w:p w14:paraId="4C5AFDCA" w14:textId="77777777" w:rsidR="00C74C43" w:rsidRPr="002F6C58" w:rsidRDefault="003D454B" w:rsidP="002403B1">
            <w:pPr>
              <w:spacing w:line="276" w:lineRule="auto"/>
              <w:rPr>
                <w:rFonts w:ascii="Calibri" w:eastAsia="Calibri" w:hAnsi="Calibri" w:cs="Arial"/>
                <w:color w:val="000000"/>
                <w:sz w:val="18"/>
                <w:szCs w:val="18"/>
              </w:rPr>
            </w:pPr>
            <w:hyperlink r:id="rId1299"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9C7065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C837818" wp14:editId="7AA2EB4F">
                  <wp:extent cx="152400" cy="152400"/>
                  <wp:effectExtent l="0" t="0" r="0" b="0"/>
                  <wp:docPr id="261" name="Picture 26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34B679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2A378D" wp14:editId="09A1EDD3">
                  <wp:extent cx="152400" cy="152400"/>
                  <wp:effectExtent l="0" t="0" r="0" b="0"/>
                  <wp:docPr id="260" name="Picture 26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ED2BF5D" w14:textId="1A9A7E72" w:rsidR="00C74C43" w:rsidRPr="002F6C58" w:rsidRDefault="003D454B" w:rsidP="002403B1">
            <w:pPr>
              <w:rPr>
                <w:rFonts w:ascii="Calibri" w:eastAsia="Calibri" w:hAnsi="Calibri" w:cs="Arial"/>
                <w:color w:val="000000"/>
                <w:sz w:val="18"/>
                <w:szCs w:val="18"/>
              </w:rPr>
            </w:pPr>
            <w:r>
              <w:rPr>
                <w:noProof/>
              </w:rPr>
              <w:pict w14:anchorId="2B3B3CDC">
                <v:line id="Straight Connector 520" o:spid="_x0000_s1798" style="position:absolute;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56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5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Vnr+euEBAAC3AwAADgAAAAAAAAAAAAAAAAAuAgAAZHJzL2Uyb0RvYy54bWxQSwECLQAU&#10;AAYACAAAACEA1OJWBt4AAAAIAQAADwAAAAAAAAAAAAAAAAA7BAAAZHJzL2Rvd25yZXYueG1sUEsF&#10;BgAAAAAEAAQA8wAAAEYFAAAAAA==&#10;" strokecolor="#4a7ebb" strokeweight="1.5pt">
                  <o:lock v:ext="edit" shapetype="f"/>
                </v:line>
              </w:pict>
            </w:r>
          </w:p>
          <w:p w14:paraId="360417A5"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0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2C79FAC">
                  <v:shape id="_x0000_i1244" type="#_x0000_t75" alt="" href="javascript: showSpec('_17_0_5_1_3ba019e_1407960318412_69485_4170');" style="width:11.4pt;height:11.4pt" o:button="t">
                    <v:imagedata r:id="rId354" r:href="rId130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04"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560BEC02" w14:textId="77777777" w:rsidR="00C74C43" w:rsidRPr="002F6C58" w:rsidRDefault="003D454B" w:rsidP="002403B1">
            <w:pPr>
              <w:shd w:val="clear" w:color="auto" w:fill="FFFFFF"/>
              <w:rPr>
                <w:rFonts w:ascii="Calibri" w:hAnsi="Calibri" w:cs="Arial"/>
                <w:color w:val="000000"/>
                <w:sz w:val="18"/>
                <w:szCs w:val="22"/>
              </w:rPr>
            </w:pPr>
            <w:hyperlink r:id="rId130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F454187">
                  <v:shape id="_x0000_i1245" type="#_x0000_t75" alt="" href="javascript: showSpec('_17_0_5_1_3ba019e_1407960337744_968303_4171');" style="width:11.4pt;height:11.4pt" o:button="t">
                    <v:imagedata r:id="rId358" r:href="rId130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07"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2269E51E" w14:textId="77777777" w:rsidR="00C74C43" w:rsidRPr="002F6C58" w:rsidRDefault="003D454B" w:rsidP="002403B1">
            <w:pPr>
              <w:shd w:val="clear" w:color="auto" w:fill="FFFFFF"/>
              <w:rPr>
                <w:rFonts w:ascii="Calibri" w:hAnsi="Calibri" w:cs="Arial"/>
                <w:color w:val="000000"/>
                <w:sz w:val="18"/>
                <w:szCs w:val="22"/>
              </w:rPr>
            </w:pPr>
            <w:hyperlink r:id="rId130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7EEFD326">
                  <v:shape id="_x0000_i1246" type="#_x0000_t75" alt="" href="javascript: showSpec('_18_2_62501eb_1461269570989_330366_4856');" style="width:11.4pt;height:11.4pt" o:button="t">
                    <v:imagedata r:id="rId362" r:href="rId130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538761F3" w14:textId="77777777" w:rsidR="00C74C43" w:rsidRPr="002F6C58" w:rsidRDefault="003D454B" w:rsidP="002403B1">
            <w:pPr>
              <w:shd w:val="clear" w:color="auto" w:fill="FFFFFF"/>
              <w:rPr>
                <w:rFonts w:ascii="Calibri" w:hAnsi="Calibri" w:cs="Arial"/>
                <w:color w:val="000000"/>
                <w:sz w:val="18"/>
                <w:szCs w:val="22"/>
              </w:rPr>
            </w:pPr>
            <w:hyperlink r:id="rId131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184435A">
                  <v:shape id="_x0000_i1247" type="#_x0000_t75" alt="" href="javascript: showSpec('_18_2_62501eb_1461269570989_206434_4858');" style="width:11.4pt;height:11.4pt" o:button="t">
                    <v:imagedata r:id="rId362" r:href="rId131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BC58E02" w14:textId="77777777" w:rsidR="00C74C43" w:rsidRPr="002F6C58" w:rsidRDefault="003D454B" w:rsidP="002403B1">
            <w:pPr>
              <w:rPr>
                <w:rFonts w:ascii="Calibri" w:eastAsia="Calibri" w:hAnsi="Calibri" w:cs="Arial"/>
                <w:color w:val="000000"/>
                <w:sz w:val="14"/>
                <w:szCs w:val="18"/>
              </w:rPr>
            </w:pPr>
            <w:hyperlink r:id="rId131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A18B8EC">
                  <v:shape id="_x0000_i1248" type="#_x0000_t75" alt="" href="javascript: showSpec('_18_1_3ba019e_1431628997747_205015_17989');" style="width:11.4pt;height:11.4pt" o:button="t">
                    <v:imagedata r:id="rId311" r:href="rId131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6"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4E59754" w14:textId="49B434F1"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552D6623">
                <v:line id="Straight Connector 519" o:spid="_x0000_s1797"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11.3pt" to="139.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Gm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" strokecolor="#4a7ebb" strokeweight="1.5pt">
                  <o:lock v:ext="edit" shapetype="f"/>
                </v:line>
              </w:pict>
            </w:r>
          </w:p>
          <w:p w14:paraId="66EB389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BF581D9" wp14:editId="44835299">
                  <wp:extent cx="152400" cy="152400"/>
                  <wp:effectExtent l="0" t="0" r="0" b="0"/>
                  <wp:docPr id="259" name="Picture 259" descr="http://www.threatrisk.org/spec/Threat%20Risk%20Model_files/icon_Class%20Diagram_18_1_3ba019e_1443825514932_740093_26881.jpg">
                    <a:hlinkClick xmlns:a="http://schemas.openxmlformats.org/drawingml/2006/main" r:id="rId1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threatrisk.org/spec/Threat%20Risk%20Model_files/icon_Class%20Diagram_18_1_3ba019e_1443825514932_740093_26881.jpg">
                            <a:hlinkClick r:id="rId131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8" w:history="1">
              <w:r w:rsidRPr="00C849A8">
                <w:rPr>
                  <w:rStyle w:val="Hyperlink"/>
                  <w:rFonts w:asciiTheme="minorHAnsi" w:eastAsia="Calibri" w:hAnsiTheme="minorHAnsi"/>
                  <w:sz w:val="18"/>
                  <w:szCs w:val="18"/>
                </w:rPr>
                <w:t>Person Identifiers</w:t>
              </w:r>
            </w:hyperlink>
            <w:r w:rsidRPr="00C849A8">
              <w:rPr>
                <w:rFonts w:asciiTheme="minorHAnsi" w:eastAsia="Calibri" w:hAnsiTheme="minorHAnsi" w:cs="Arial"/>
                <w:color w:val="000000"/>
                <w:sz w:val="18"/>
                <w:szCs w:val="18"/>
              </w:rPr>
              <w:t>Diagram</w:t>
            </w:r>
          </w:p>
          <w:p w14:paraId="68E814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049FA7" wp14:editId="356DD556">
                  <wp:extent cx="152400" cy="152400"/>
                  <wp:effectExtent l="0" t="0" r="0" b="0"/>
                  <wp:docPr id="258" name="Picture 258" descr="http://www.threatrisk.org/spec/Threat%20Risk%20Model_files/icon_associationclass_17_0_5_1_3ba019e_1408481200231_960761_4421.jpg">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threatrisk.org/spec/Threat%20Risk%20Model_files/icon_associationclass_17_0_5_1_3ba019e_1408481200231_960761_4421.jpg">
                            <a:hlinkClick r:id="rId13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0" w:history="1">
              <w:r w:rsidRPr="00C849A8">
                <w:rPr>
                  <w:rStyle w:val="Hyperlink"/>
                  <w:rFonts w:asciiTheme="minorHAnsi" w:eastAsia="Calibri" w:hAnsiTheme="minorHAnsi"/>
                  <w:sz w:val="18"/>
                  <w:szCs w:val="18"/>
                </w:rPr>
                <w:t>Person at location</w:t>
              </w:r>
            </w:hyperlink>
            <w:r w:rsidRPr="00C849A8">
              <w:rPr>
                <w:rFonts w:asciiTheme="minorHAnsi" w:eastAsia="Calibri" w:hAnsiTheme="minorHAnsi" w:cs="Arial"/>
                <w:color w:val="000000"/>
                <w:sz w:val="18"/>
                <w:szCs w:val="18"/>
              </w:rPr>
              <w:t>Association Class</w:t>
            </w:r>
          </w:p>
          <w:p w14:paraId="2A567DA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19E0DE5" wp14:editId="3787F93C">
                  <wp:extent cx="152400" cy="152400"/>
                  <wp:effectExtent l="0" t="0" r="0" b="0"/>
                  <wp:docPr id="257" name="Picture 257" descr="http://www.threatrisk.org/spec/Threat%20Risk%20Model_files/icon_class_18_1_3ba019e_1443825538731_383581_26914.jpg">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threatrisk.org/spec/Threat%20Risk%20Model_files/icon_class_18_1_3ba019e_1443825538731_383581_26914.jpg">
                            <a:hlinkClick r:id="rId13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2" w:history="1">
              <w:r w:rsidRPr="00C849A8">
                <w:rPr>
                  <w:rStyle w:val="Hyperlink"/>
                  <w:rFonts w:asciiTheme="minorHAnsi" w:eastAsia="Calibri" w:hAnsiTheme="minorHAnsi"/>
                  <w:sz w:val="18"/>
                  <w:szCs w:val="18"/>
                </w:rPr>
                <w:t>Managed Person Identifier</w:t>
              </w:r>
            </w:hyperlink>
            <w:r w:rsidRPr="00C849A8">
              <w:rPr>
                <w:rFonts w:asciiTheme="minorHAnsi" w:eastAsia="Calibri" w:hAnsiTheme="minorHAnsi" w:cs="Arial"/>
                <w:color w:val="000000"/>
                <w:sz w:val="18"/>
                <w:szCs w:val="18"/>
              </w:rPr>
              <w:t>Class</w:t>
            </w:r>
          </w:p>
          <w:p w14:paraId="531F79A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7153FA" wp14:editId="74AF8E36">
                  <wp:extent cx="152400" cy="152400"/>
                  <wp:effectExtent l="0" t="0" r="0" b="0"/>
                  <wp:docPr id="256" name="Picture 256" descr="http://www.threatrisk.org/spec/Threat%20Risk%20Model_files/icon_class_18_1_3ba019e_1443825538731_383581_26914.jpg">
                    <a:hlinkClick xmlns:a="http://schemas.openxmlformats.org/drawingml/2006/main" r:id="rId1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threatrisk.org/spec/Threat%20Risk%20Model_files/icon_class_18_1_3ba019e_1443825538731_383581_26914.jpg">
                            <a:hlinkClick r:id="rId132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4" w:history="1">
              <w:r w:rsidRPr="00C849A8">
                <w:rPr>
                  <w:rStyle w:val="Hyperlink"/>
                  <w:rFonts w:asciiTheme="minorHAnsi" w:eastAsia="Calibri" w:hAnsiTheme="minorHAnsi"/>
                  <w:sz w:val="18"/>
                  <w:szCs w:val="18"/>
                </w:rPr>
                <w:t>Person</w:t>
              </w:r>
            </w:hyperlink>
            <w:r w:rsidRPr="00C849A8">
              <w:rPr>
                <w:rFonts w:asciiTheme="minorHAnsi" w:eastAsia="Calibri" w:hAnsiTheme="minorHAnsi" w:cs="Arial"/>
                <w:color w:val="000000"/>
                <w:sz w:val="18"/>
                <w:szCs w:val="18"/>
              </w:rPr>
              <w:t>Class</w:t>
            </w:r>
          </w:p>
          <w:p w14:paraId="798C1EB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EF9925" wp14:editId="3BD2C6BB">
                  <wp:extent cx="152400" cy="152400"/>
                  <wp:effectExtent l="0" t="0" r="0" b="0"/>
                  <wp:docPr id="255" name="Picture 255" descr="http://www.threatrisk.org/spec/Threat%20Risk%20Model_files/icon_property_18_1_3ba019e_1443825854334_594716_27104.jpg">
                    <a:hlinkClick xmlns:a="http://schemas.openxmlformats.org/drawingml/2006/main" r:id="rId1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threatrisk.org/spec/Threat%20Risk%20Model_files/icon_property_18_1_3ba019e_1443825854334_594716_27104.jpg">
                            <a:hlinkClick r:id="rId132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6" w:history="1">
              <w:r w:rsidRPr="00C849A8">
                <w:rPr>
                  <w:rStyle w:val="Hyperlink"/>
                  <w:rFonts w:asciiTheme="minorHAnsi" w:eastAsia="Calibri" w:hAnsiTheme="minorHAnsi"/>
                  <w:sz w:val="18"/>
                  <w:szCs w:val="18"/>
                </w:rPr>
                <w:t>location of person</w:t>
              </w:r>
            </w:hyperlink>
            <w:r w:rsidRPr="00C849A8">
              <w:rPr>
                <w:rFonts w:asciiTheme="minorHAnsi" w:eastAsia="Calibri" w:hAnsiTheme="minorHAnsi" w:cs="Arial"/>
                <w:color w:val="000000"/>
                <w:sz w:val="18"/>
                <w:szCs w:val="18"/>
              </w:rPr>
              <w:t>Property</w:t>
            </w:r>
          </w:p>
          <w:p w14:paraId="0F8435A5"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5E0AAD84" w14:textId="77777777" w:rsidR="00C74C43" w:rsidRPr="00C849A8" w:rsidRDefault="00C74C43" w:rsidP="002403B1">
            <w:pPr>
              <w:rPr>
                <w:rFonts w:asciiTheme="minorHAnsi" w:eastAsia="Calibri" w:hAnsiTheme="minorHAnsi"/>
                <w:sz w:val="18"/>
                <w:szCs w:val="18"/>
              </w:rPr>
            </w:pPr>
          </w:p>
          <w:p w14:paraId="5AAF921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01EC6CE" wp14:editId="57BDA2A1">
                  <wp:extent cx="152400" cy="152400"/>
                  <wp:effectExtent l="0" t="0" r="0" b="0"/>
                  <wp:docPr id="254" name="Picture 254"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C84873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114D381" wp14:editId="3702CD9C">
                  <wp:extent cx="152400" cy="152400"/>
                  <wp:effectExtent l="0" t="0" r="0" b="0"/>
                  <wp:docPr id="253" name="Picture 253" descr="http://www.threatrisk.org/spec/Threat%20Risk%20Model_files/icon_Class%20Diagram_18_1_3ba019e_1443825514932_740093_26881.jpg">
                    <a:hlinkClick xmlns:a="http://schemas.openxmlformats.org/drawingml/2006/main" r:id="rId1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Class%20Diagram_18_1_3ba019e_1443825514932_740093_26881.jpg">
                            <a:hlinkClick r:id="rId113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343794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196BA09" wp14:editId="0E6B8F04">
                  <wp:extent cx="152400" cy="152400"/>
                  <wp:effectExtent l="0" t="0" r="0" b="0"/>
                  <wp:docPr id="252" name="Picture 252"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E8FA8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F5A3238" wp14:editId="5245624D">
                  <wp:extent cx="152400" cy="152400"/>
                  <wp:effectExtent l="0" t="0" r="0" b="0"/>
                  <wp:docPr id="251" name="Picture 251"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0"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844DF3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AD8FEEF" wp14:editId="01B9044C">
                  <wp:extent cx="152400" cy="152400"/>
                  <wp:effectExtent l="0" t="0" r="0" b="0"/>
                  <wp:docPr id="250" name="Picture 250"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1"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532FEF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1E6998C" wp14:editId="769D63B4">
                  <wp:extent cx="152400" cy="152400"/>
                  <wp:effectExtent l="0" t="0" r="0" b="0"/>
                  <wp:docPr id="249" name="Picture 249" descr="http://www.threatrisk.org/spec/Threat%20Risk%20Model_files/icon_property_18_1_3ba019e_1443825854334_594716_27104.jpg">
                    <a:hlinkClick xmlns:a="http://schemas.openxmlformats.org/drawingml/2006/main" r:id="rId1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threatrisk.org/spec/Threat%20Risk%20Model_files/icon_property_18_1_3ba019e_1443825854334_594716_27104.jpg">
                            <a:hlinkClick r:id="rId12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2"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6D25D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F06EB0D" wp14:editId="1774128A">
                  <wp:extent cx="152400" cy="152400"/>
                  <wp:effectExtent l="0" t="0" r="0" b="0"/>
                  <wp:docPr id="248" name="Picture 248"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6651CBE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AF7F02E" wp14:editId="74C5E974">
                  <wp:extent cx="152400" cy="152400"/>
                  <wp:effectExtent l="0" t="0" r="0" b="0"/>
                  <wp:docPr id="247" name="Picture 247"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B0911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55F5E863" w14:textId="25C369DD"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color w:val="000000"/>
                <w:sz w:val="18"/>
                <w:szCs w:val="18"/>
              </w:rPr>
              <w:t>Personnel Security</w:t>
            </w:r>
            <w:r w:rsidRPr="00C849A8">
              <w:rPr>
                <w:rFonts w:asciiTheme="minorHAnsi" w:eastAsia="Calibri" w:hAnsiTheme="minorHAnsi"/>
                <w:b/>
                <w:color w:val="0070C0"/>
                <w:sz w:val="18"/>
                <w:szCs w:val="18"/>
              </w:rPr>
              <w:t xml:space="preserve"> </w:t>
            </w:r>
            <w:r>
              <w:rPr>
                <w:rFonts w:asciiTheme="minorHAnsi" w:eastAsia="Calibri" w:hAnsiTheme="minorHAnsi"/>
                <w:b/>
                <w:sz w:val="18"/>
                <w:szCs w:val="18"/>
              </w:rPr>
              <w:t>(PS)</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Security Levels, Person Identifiers Means,</w:t>
            </w:r>
            <w:r w:rsidRPr="00C849A8">
              <w:rPr>
                <w:rFonts w:asciiTheme="minorHAnsi" w:eastAsia="Calibri" w:hAnsiTheme="minorHAnsi"/>
                <w:sz w:val="18"/>
                <w:szCs w:val="18"/>
              </w:rPr>
              <w:t xml:space="preserve">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PERSONNEL SECURITY POLICY AND PROCEDURES.</w:t>
            </w:r>
          </w:p>
        </w:tc>
      </w:tr>
      <w:tr w:rsidR="00C74C43" w:rsidRPr="00C849A8" w14:paraId="20A95B47" w14:textId="77777777" w:rsidTr="002403B1">
        <w:tc>
          <w:tcPr>
            <w:tcW w:w="4018" w:type="dxa"/>
            <w:shd w:val="clear" w:color="auto" w:fill="auto"/>
          </w:tcPr>
          <w:p w14:paraId="33C5DD8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Risk Assessment</w:t>
            </w:r>
            <w:r w:rsidRPr="00C849A8">
              <w:rPr>
                <w:rFonts w:asciiTheme="minorHAnsi" w:eastAsia="Calibri" w:hAnsiTheme="minorHAnsi"/>
                <w:bCs/>
                <w:color w:val="0070C0"/>
                <w:sz w:val="18"/>
                <w:szCs w:val="18"/>
              </w:rPr>
              <w:t xml:space="preserve"> </w:t>
            </w:r>
            <w:r w:rsidRPr="00C849A8">
              <w:rPr>
                <w:rFonts w:asciiTheme="minorHAnsi" w:eastAsia="Calibri" w:hAnsiTheme="minorHAnsi"/>
                <w:b/>
                <w:bCs/>
                <w:sz w:val="18"/>
                <w:szCs w:val="18"/>
              </w:rPr>
              <w:t>(RA)</w:t>
            </w:r>
          </w:p>
          <w:p w14:paraId="48D0DF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RISK ASSESSMENT POLICY AND PROCEDURES </w:t>
            </w:r>
          </w:p>
          <w:p w14:paraId="1026D8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D4D5BB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C4E0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risk assessment policy that addresses purpose, scope, roles, responsibilities, management commitment, coordination among organizational entities, and compliance; and </w:t>
            </w:r>
          </w:p>
          <w:p w14:paraId="2AE9AC0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risk assessment policy and associated risk assessment controls; and </w:t>
            </w:r>
          </w:p>
          <w:p w14:paraId="617A06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B5F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Risk assessment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2F2DE7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Risk assessment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F1B04F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A9B5C64" w14:textId="77777777" w:rsidR="00C74C43" w:rsidRPr="00935479" w:rsidRDefault="00C74C43" w:rsidP="002403B1">
            <w:pPr>
              <w:spacing w:after="0"/>
              <w:rPr>
                <w:rFonts w:ascii="Calibri" w:eastAsia="Calibri" w:hAnsi="Calibri"/>
                <w:sz w:val="18"/>
                <w:szCs w:val="18"/>
              </w:rPr>
            </w:pPr>
          </w:p>
          <w:p w14:paraId="5534332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799F1B0" wp14:editId="17D9D22B">
                  <wp:extent cx="152400" cy="152400"/>
                  <wp:effectExtent l="0" t="0" r="0" b="0"/>
                  <wp:docPr id="246" name="Picture 246"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5"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E9C57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A607E4F" wp14:editId="02DA6981">
                  <wp:extent cx="152400" cy="152400"/>
                  <wp:effectExtent l="0" t="0" r="0" b="0"/>
                  <wp:docPr id="245" name="Picture 245" descr="http://www.threatrisk.org/spec/Threat%20Risk%20Model_files/icon_associationclass_18_1_3ba019e_1445543931434_520475_38212.jpg">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25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6"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EC8858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0E3450" wp14:editId="0BF98841">
                  <wp:extent cx="152400" cy="152400"/>
                  <wp:effectExtent l="0" t="0" r="0" b="0"/>
                  <wp:docPr id="244" name="Picture 244"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7"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DB675E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7EECF003" wp14:editId="62C0B174">
                  <wp:extent cx="152400" cy="152400"/>
                  <wp:effectExtent l="0" t="0" r="0" b="0"/>
                  <wp:docPr id="243" name="Picture 243"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8"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BD55F00" w14:textId="56D65224" w:rsidR="00C74C43" w:rsidRPr="002F6C58" w:rsidRDefault="003D454B" w:rsidP="002403B1">
            <w:pPr>
              <w:spacing w:line="276" w:lineRule="auto"/>
              <w:rPr>
                <w:rFonts w:ascii="Calibri" w:eastAsia="Calibri" w:hAnsi="Calibri" w:cs="Arial"/>
                <w:color w:val="000000"/>
                <w:sz w:val="18"/>
                <w:szCs w:val="18"/>
              </w:rPr>
            </w:pPr>
            <w:r>
              <w:rPr>
                <w:noProof/>
              </w:rPr>
              <w:pict w14:anchorId="40A6B764">
                <v:line id="Straight Connector 518" o:spid="_x0000_s179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go6Ck4wEAALcDAAAOAAAAAAAAAAAAAAAAAC4CAABkcnMvZTJvRG9jLnhtbFBLAQIt&#10;ABQABgAIAAAAIQBq4hOo3gAAAAgBAAAPAAAAAAAAAAAAAAAAAD0EAABkcnMvZG93bnJldi54bWxQ&#10;SwUGAAAAAAQABADzAAAASAUAAAAA&#10;" strokecolor="#4a7ebb" strokeweight="1.5pt">
                  <o:lock v:ext="edit" shapetype="f"/>
                </v:line>
              </w:pict>
            </w:r>
          </w:p>
          <w:p w14:paraId="73AA8586"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33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17B1ECA">
                  <v:shape id="_x0000_i1249" type="#_x0000_t75" alt="" href="javascript: showSpec('_18_0_2_3ba019e_1423848758806_896185_5919');" style="width:11.4pt;height:11.4pt" o:button="t">
                    <v:imagedata r:id="rId303" r:href="rId134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1"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FD14FB3" w14:textId="77777777" w:rsidR="00C74C43" w:rsidRPr="002F6C58" w:rsidRDefault="003D454B" w:rsidP="002403B1">
            <w:pPr>
              <w:shd w:val="clear" w:color="auto" w:fill="FFFFFF"/>
              <w:rPr>
                <w:rFonts w:ascii="Calibri" w:hAnsi="Calibri" w:cs="Arial"/>
                <w:color w:val="000000"/>
                <w:sz w:val="18"/>
                <w:szCs w:val="18"/>
              </w:rPr>
            </w:pPr>
            <w:hyperlink r:id="rId134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B58D1D2">
                  <v:shape id="_x0000_i1250" type="#_x0000_t75" alt="" href="javascript: showSpec('_18_0_2_3ba019e_1423848758804_10086_5918');" style="width:11.4pt;height:11.4pt" o:button="t">
                    <v:imagedata r:id="rId307" r:href="rId134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4"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BEB8721" w14:textId="77777777" w:rsidR="00C74C43" w:rsidRPr="002F6C58" w:rsidRDefault="003D454B" w:rsidP="002403B1">
            <w:pPr>
              <w:shd w:val="clear" w:color="auto" w:fill="FFFFFF"/>
              <w:rPr>
                <w:rFonts w:ascii="Calibri" w:hAnsi="Calibri" w:cs="Arial"/>
                <w:color w:val="000000"/>
                <w:sz w:val="18"/>
                <w:szCs w:val="18"/>
              </w:rPr>
            </w:pPr>
            <w:hyperlink r:id="rId134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9764619">
                  <v:shape id="_x0000_i1251" type="#_x0000_t75" alt="" href="javascript: showSpec('_18_1_3ba019e_1445379115924_538758_31530');" style="width:11.4pt;height:11.4pt" o:button="t">
                    <v:imagedata r:id="rId311" r:href="rId134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7"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25ABD5A1" w14:textId="77777777" w:rsidR="00C74C43" w:rsidRPr="002F6C58" w:rsidRDefault="003D454B" w:rsidP="002403B1">
            <w:pPr>
              <w:shd w:val="clear" w:color="auto" w:fill="FFFFFF"/>
              <w:rPr>
                <w:rFonts w:ascii="Calibri" w:hAnsi="Calibri" w:cs="Arial"/>
                <w:color w:val="000000"/>
                <w:sz w:val="18"/>
                <w:szCs w:val="18"/>
              </w:rPr>
            </w:pPr>
            <w:hyperlink r:id="rId134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96C062C">
                  <v:shape id="_x0000_i1252" type="#_x0000_t75" alt="" href="javascript: showSpec('_18_1_3ba019e_1426032490067_111530_6698');" style="width:11.4pt;height:11.4pt" o:button="t">
                    <v:imagedata r:id="rId311" r:href="rId134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0"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C2F56C2" w14:textId="77777777" w:rsidR="00C74C43" w:rsidRPr="002F6C58" w:rsidRDefault="003D454B" w:rsidP="002403B1">
            <w:pPr>
              <w:shd w:val="clear" w:color="auto" w:fill="FFFFFF"/>
              <w:rPr>
                <w:rFonts w:ascii="Calibri" w:hAnsi="Calibri" w:cs="Arial"/>
                <w:color w:val="000000"/>
                <w:sz w:val="18"/>
                <w:szCs w:val="18"/>
              </w:rPr>
            </w:pPr>
            <w:hyperlink r:id="rId135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0359EB4">
                  <v:shape id="_x0000_i1253" type="#_x0000_t75" alt="" href="javascript: showSpec('_18_1_3ba019e_1443219962548_952937_9436');" style="width:11.4pt;height:11.4pt" o:button="t">
                    <v:imagedata r:id="rId307" r:href="rId135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3"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F201F13" w14:textId="77777777" w:rsidR="00C74C43" w:rsidRPr="002F6C58" w:rsidRDefault="003D454B" w:rsidP="002403B1">
            <w:pPr>
              <w:shd w:val="clear" w:color="auto" w:fill="FFFFFF"/>
              <w:rPr>
                <w:rFonts w:ascii="Calibri" w:hAnsi="Calibri" w:cs="Arial"/>
                <w:color w:val="000000"/>
                <w:sz w:val="18"/>
                <w:szCs w:val="18"/>
              </w:rPr>
            </w:pPr>
            <w:hyperlink r:id="rId135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4161544">
                  <v:shape id="_x0000_i1254" type="#_x0000_t75" alt="" href="javascript: showSpec('_18_1_3ba019e_1443220011644_350533_9469');" style="width:11.4pt;height:11.4pt" o:button="t">
                    <v:imagedata r:id="rId307" r:href="rId135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6"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1E550A80" w14:textId="77777777" w:rsidR="00C74C43" w:rsidRPr="002F6C58" w:rsidRDefault="003D454B" w:rsidP="002403B1">
            <w:pPr>
              <w:shd w:val="clear" w:color="auto" w:fill="FFFFFF"/>
              <w:rPr>
                <w:rFonts w:ascii="Calibri" w:hAnsi="Calibri" w:cs="Arial"/>
                <w:color w:val="000000"/>
                <w:sz w:val="18"/>
                <w:szCs w:val="18"/>
              </w:rPr>
            </w:pPr>
            <w:hyperlink r:id="rId13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E3A9C2F">
                  <v:shape id="_x0000_i1255" type="#_x0000_t75" alt="" href="javascript: showSpec('_18_2_62501eb_1460995359204_192818_10044');" style="width:11.4pt;height:11.4pt" o:button="t">
                    <v:imagedata r:id="rId324" r:href="rId135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9"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3F8087DF" w14:textId="77777777" w:rsidR="00C74C43" w:rsidRPr="002F6C58" w:rsidRDefault="003D454B" w:rsidP="002403B1">
            <w:pPr>
              <w:shd w:val="clear" w:color="auto" w:fill="FFFFFF"/>
              <w:rPr>
                <w:rFonts w:ascii="Calibri" w:hAnsi="Calibri" w:cs="Arial"/>
                <w:color w:val="000000"/>
                <w:sz w:val="18"/>
                <w:szCs w:val="18"/>
              </w:rPr>
            </w:pPr>
            <w:hyperlink r:id="rId136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9867FAE">
                  <v:shape id="_x0000_i1256" type="#_x0000_t75" alt="" href="javascript: showSpec('_18_2_62501eb_1460994890076_771677_10008');" style="width:11.4pt;height:11.4pt" o:button="t">
                    <v:imagedata r:id="rId324" r:href="rId136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2"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40E958C4" w14:textId="77777777" w:rsidR="00C74C43" w:rsidRPr="002F6C58" w:rsidRDefault="003D454B" w:rsidP="002403B1">
            <w:pPr>
              <w:shd w:val="clear" w:color="auto" w:fill="FFFFFF"/>
              <w:rPr>
                <w:rFonts w:ascii="Calibri" w:hAnsi="Calibri" w:cs="Arial"/>
                <w:color w:val="000000"/>
                <w:sz w:val="18"/>
                <w:szCs w:val="18"/>
              </w:rPr>
            </w:pPr>
            <w:hyperlink r:id="rId136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7DD106D">
                  <v:shape id="_x0000_i1257" type="#_x0000_t75" alt="" href="javascript: showSpec('_18_2_62501eb_1458223017372_935546_8689');" style="width:11.4pt;height:11.4pt" o:button="t">
                    <v:imagedata r:id="rId311" r:href="rId136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5"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2FF407A" w14:textId="77777777" w:rsidR="00C74C43" w:rsidRPr="002F6C58" w:rsidRDefault="003D454B" w:rsidP="002403B1">
            <w:pPr>
              <w:shd w:val="clear" w:color="auto" w:fill="FFFFFF"/>
              <w:rPr>
                <w:rFonts w:ascii="Calibri" w:hAnsi="Calibri" w:cs="Arial"/>
                <w:color w:val="000000"/>
                <w:sz w:val="18"/>
                <w:szCs w:val="18"/>
              </w:rPr>
            </w:pPr>
            <w:hyperlink r:id="rId136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6CBF3C0">
                  <v:shape id="_x0000_i1258" type="#_x0000_t75" alt="" href="javascript: showSpec('_18_2_62501eb_1455753045476_515237_8690');" style="width:11.4pt;height:11.4pt" o:button="t">
                    <v:imagedata r:id="rId307" r:href="rId136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8"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5596A07" w14:textId="77777777" w:rsidR="00C74C43" w:rsidRPr="002F6C58" w:rsidRDefault="003D454B" w:rsidP="002403B1">
            <w:pPr>
              <w:shd w:val="clear" w:color="auto" w:fill="FFFFFF"/>
              <w:rPr>
                <w:rFonts w:ascii="Calibri" w:eastAsia="Calibri" w:hAnsi="Calibri"/>
                <w:sz w:val="18"/>
                <w:szCs w:val="18"/>
              </w:rPr>
            </w:pPr>
            <w:hyperlink r:id="rId136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952D188">
                  <v:shape id="_x0000_i1259" type="#_x0000_t75" alt="" href="javascript: showSpec('_18_2_62501eb_1456175443094_775061_7515');" style="width:11.4pt;height:11.4pt" o:button="t">
                    <v:imagedata r:id="rId307" r:href="rId137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71"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24562FC" w14:textId="024DB41F" w:rsidR="00C74C43" w:rsidRPr="002F6C58" w:rsidRDefault="003D454B" w:rsidP="002403B1">
            <w:pPr>
              <w:shd w:val="clear" w:color="auto" w:fill="FFFFFF"/>
              <w:rPr>
                <w:rFonts w:ascii="Calibri" w:eastAsia="Calibri" w:hAnsi="Calibri"/>
                <w:sz w:val="18"/>
                <w:szCs w:val="18"/>
              </w:rPr>
            </w:pPr>
            <w:r>
              <w:rPr>
                <w:noProof/>
              </w:rPr>
              <w:pict w14:anchorId="0FDF3DAC">
                <v:line id="Straight Connector 517" o:spid="_x0000_s1795"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Cr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UX3k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KbIYKviAQAAtwMAAA4AAAAAAAAAAAAAAAAALgIAAGRycy9lMm9Eb2MueG1sUEsBAi0A&#10;FAAGAAgAAAAhADb5OXbeAAAACAEAAA8AAAAAAAAAAAAAAAAAPAQAAGRycy9kb3ducmV2LnhtbFBL&#10;BQYAAAAABAAEAPMAAABHBQAAAAA=&#10;" strokecolor="#4a7ebb" strokeweight="1.5pt">
                  <o:lock v:ext="edit" shapetype="f"/>
                </v:line>
              </w:pict>
            </w:r>
          </w:p>
          <w:p w14:paraId="6AF3529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D179AC2" wp14:editId="4D98C7C3">
                  <wp:extent cx="152400" cy="152400"/>
                  <wp:effectExtent l="0" t="0" r="0" b="0"/>
                  <wp:docPr id="242" name="Picture 242"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3B413D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9346206" wp14:editId="69A16661">
                  <wp:extent cx="152400" cy="152400"/>
                  <wp:effectExtent l="0" t="0" r="0" b="0"/>
                  <wp:docPr id="241" name="Picture 241"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3"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E6A06B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18E26" wp14:editId="3B172BC2">
                  <wp:extent cx="152400" cy="152400"/>
                  <wp:effectExtent l="0" t="0" r="0" b="0"/>
                  <wp:docPr id="240" name="Picture 24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49115C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2F6974F" wp14:editId="49175F68">
                  <wp:extent cx="152400" cy="152400"/>
                  <wp:effectExtent l="0" t="0" r="0" b="0"/>
                  <wp:docPr id="239" name="Picture 239" descr="http://www.threatrisk.org/spec/Threat%20Risk%20Model_files/icon_class_18_1_3ba019e_1443825538731_383581_26914.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97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5"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CFDC8EB" w14:textId="59B501F5" w:rsidR="00C74C43" w:rsidRPr="002F6C58" w:rsidRDefault="003D454B" w:rsidP="002403B1">
            <w:pPr>
              <w:spacing w:line="276" w:lineRule="auto"/>
              <w:rPr>
                <w:rFonts w:ascii="Calibri" w:eastAsia="Calibri" w:hAnsi="Calibri"/>
                <w:sz w:val="18"/>
                <w:szCs w:val="18"/>
              </w:rPr>
            </w:pPr>
            <w:r>
              <w:rPr>
                <w:noProof/>
              </w:rPr>
              <w:pict w14:anchorId="573CFCA4">
                <v:line id="Straight Connector 609" o:spid="_x0000_s1794" style="position:absolute;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6pt" to="142.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Bu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Vxy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" strokecolor="#4a7ebb" strokeweight="1.5pt">
                  <o:lock v:ext="edit" shapetype="f"/>
                </v:line>
              </w:pict>
            </w:r>
          </w:p>
          <w:p w14:paraId="7F118D60" w14:textId="77777777" w:rsidR="00C74C43" w:rsidRPr="002F6C58" w:rsidRDefault="003D454B" w:rsidP="002403B1">
            <w:pPr>
              <w:spacing w:line="276" w:lineRule="auto"/>
              <w:rPr>
                <w:rFonts w:ascii="Calibri" w:eastAsia="Calibri" w:hAnsi="Calibri" w:cs="Arial"/>
                <w:color w:val="000000"/>
                <w:sz w:val="18"/>
                <w:szCs w:val="18"/>
              </w:rPr>
            </w:pPr>
            <w:hyperlink r:id="rId1376"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F6989F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42B62B" wp14:editId="6A533874">
                  <wp:extent cx="152400" cy="152400"/>
                  <wp:effectExtent l="0" t="0" r="0" b="0"/>
                  <wp:docPr id="238" name="Picture 238"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EDDDC4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5A9BA1F" wp14:editId="2B55F408">
                  <wp:extent cx="152400" cy="152400"/>
                  <wp:effectExtent l="0" t="0" r="0" b="0"/>
                  <wp:docPr id="237" name="Picture 237"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059A2E8" w14:textId="7C2AD19B" w:rsidR="00C74C43" w:rsidRPr="002F6C58" w:rsidRDefault="003D454B" w:rsidP="002403B1">
            <w:pPr>
              <w:rPr>
                <w:rFonts w:ascii="Calibri" w:eastAsia="Calibri" w:hAnsi="Calibri" w:cs="Arial"/>
                <w:color w:val="000000"/>
                <w:sz w:val="18"/>
                <w:szCs w:val="18"/>
              </w:rPr>
            </w:pPr>
            <w:r>
              <w:rPr>
                <w:noProof/>
              </w:rPr>
              <w:pict w14:anchorId="5FD4A780">
                <v:line id="Straight Connector 516" o:spid="_x0000_s1793"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2q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UT1wZsHQIx1i&#10;ANUPkW2ctUShCyxFiavRY00lG7sPaVtxtgf/7MQPpFjxJpgu6Ke0cxdMSqd12Tlzf7lzL8+RCXJW&#10;y2o+f6QnErdYAfWt0AeMn6UzLBkN18omWqCG0zPG1BrqW0pyW7dTWuen1ZaNBP5YLhI0kMI6DZFM&#10;42lntD1noHuSroghQ6LTqk3lCQhDf9zowE5A8vm4W1aftlPSAK2cvI+LsrzKCCF+ce3krqjh5KfZ&#10;rjB5zjf4aegt4DDV5FBimUq0Tf1lVvB1x9+MJuvo2ss+3GgndeSyq5KT/F7fyX7939a/AA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PlJPariAQAAtwMAAA4AAAAAAAAAAAAAAAAALgIAAGRycy9lMm9Eb2MueG1sUEsBAi0A&#10;FAAGAAgAAAAhANTiVgbeAAAACAEAAA8AAAAAAAAAAAAAAAAAPAQAAGRycy9kb3ducmV2LnhtbFBL&#10;BQYAAAAABAAEAPMAAABHBQAAAAA=&#10;" strokecolor="#4a7ebb" strokeweight="1.5pt">
                  <o:lock v:ext="edit" shapetype="f"/>
                </v:line>
              </w:pict>
            </w:r>
          </w:p>
          <w:p w14:paraId="19CB80D1"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7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93D44DE">
                  <v:shape id="_x0000_i1260" type="#_x0000_t75" alt="" href="javascript: showSpec('_17_0_5_1_3ba019e_1407960318412_69485_4170');" style="width:11.4pt;height:11.4pt" o:button="t">
                    <v:imagedata r:id="rId354" r:href="rId138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1"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2F197FEF" w14:textId="77777777" w:rsidR="00C74C43" w:rsidRPr="002F6C58" w:rsidRDefault="003D454B" w:rsidP="002403B1">
            <w:pPr>
              <w:shd w:val="clear" w:color="auto" w:fill="FFFFFF"/>
              <w:rPr>
                <w:rFonts w:ascii="Calibri" w:hAnsi="Calibri" w:cs="Arial"/>
                <w:color w:val="000000"/>
                <w:sz w:val="18"/>
                <w:szCs w:val="22"/>
              </w:rPr>
            </w:pPr>
            <w:hyperlink r:id="rId138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E87D929">
                  <v:shape id="_x0000_i1261" type="#_x0000_t75" alt="" href="javascript: showSpec('_17_0_5_1_3ba019e_1407960337744_968303_4171');" style="width:11.4pt;height:11.4pt" o:button="t">
                    <v:imagedata r:id="rId358" r:href="rId138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4"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004DBB89" w14:textId="77777777" w:rsidR="00C74C43" w:rsidRPr="002F6C58" w:rsidRDefault="003D454B" w:rsidP="002403B1">
            <w:pPr>
              <w:shd w:val="clear" w:color="auto" w:fill="FFFFFF"/>
              <w:rPr>
                <w:rFonts w:ascii="Calibri" w:hAnsi="Calibri" w:cs="Arial"/>
                <w:color w:val="000000"/>
                <w:sz w:val="18"/>
                <w:szCs w:val="22"/>
              </w:rPr>
            </w:pPr>
            <w:hyperlink r:id="rId138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CA2AB92">
                  <v:shape id="_x0000_i1262" type="#_x0000_t75" alt="" href="javascript: showSpec('_18_2_62501eb_1461269570989_330366_4856');" style="width:11.4pt;height:11.4pt" o:button="t">
                    <v:imagedata r:id="rId362" r:href="rId1386"/>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12023BA" w14:textId="77777777" w:rsidR="00C74C43" w:rsidRPr="002F6C58" w:rsidRDefault="003D454B" w:rsidP="002403B1">
            <w:pPr>
              <w:shd w:val="clear" w:color="auto" w:fill="FFFFFF"/>
              <w:rPr>
                <w:rFonts w:ascii="Calibri" w:hAnsi="Calibri" w:cs="Arial"/>
                <w:color w:val="000000"/>
                <w:sz w:val="18"/>
                <w:szCs w:val="22"/>
              </w:rPr>
            </w:pPr>
            <w:hyperlink r:id="rId138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79CEA49">
                  <v:shape id="_x0000_i1263" type="#_x0000_t75" alt="" href="javascript: showSpec('_18_2_62501eb_1461269570989_206434_4858');" style="width:11.4pt;height:11.4pt" o:button="t">
                    <v:imagedata r:id="rId362" r:href="rId1389"/>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9076FD1" w14:textId="77777777" w:rsidR="00C74C43" w:rsidRPr="002F6C58" w:rsidRDefault="003D454B" w:rsidP="002403B1">
            <w:pPr>
              <w:rPr>
                <w:rFonts w:ascii="Calibri" w:eastAsia="Calibri" w:hAnsi="Calibri" w:cs="Arial"/>
                <w:color w:val="000000"/>
                <w:sz w:val="14"/>
                <w:szCs w:val="18"/>
              </w:rPr>
            </w:pPr>
            <w:hyperlink r:id="rId139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9D4E217">
                  <v:shape id="_x0000_i1264" type="#_x0000_t75" alt="" href="javascript: showSpec('_18_1_3ba019e_1431628997747_205015_17989');" style="width:11.4pt;height:11.4pt" o:button="t">
                    <v:imagedata r:id="rId311" r:href="rId1392"/>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3"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D594D3C" w14:textId="77777777" w:rsidR="00C74C43" w:rsidRDefault="00C74C43" w:rsidP="002403B1">
            <w:pPr>
              <w:shd w:val="clear" w:color="auto" w:fill="FFFFFF"/>
              <w:rPr>
                <w:rFonts w:asciiTheme="minorHAnsi" w:eastAsia="Calibri" w:hAnsiTheme="minorHAnsi"/>
                <w:sz w:val="18"/>
                <w:szCs w:val="18"/>
              </w:rPr>
            </w:pPr>
          </w:p>
          <w:p w14:paraId="65F4EC5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FC526F" wp14:editId="36F34FC1">
                  <wp:extent cx="152400" cy="152400"/>
                  <wp:effectExtent l="0" t="0" r="0" b="0"/>
                  <wp:docPr id="236" name="Picture 236" descr="http://www.threatrisk.org/spec/Threat%20Risk%20Model_files/icon_package_18_1_3ba019e_1431438873620_947480_5969.jpg">
                    <a:hlinkClick xmlns:a="http://schemas.openxmlformats.org/drawingml/2006/main" r:id="rId1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threatrisk.org/spec/Threat%20Risk%20Model_files/icon_package_18_1_3ba019e_1431438873620_947480_5969.jpg">
                            <a:hlinkClick r:id="rId1394"/>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5" w:history="1">
              <w:r w:rsidRPr="00C849A8">
                <w:rPr>
                  <w:rStyle w:val="Hyperlink"/>
                  <w:rFonts w:asciiTheme="minorHAnsi" w:eastAsia="Calibri" w:hAnsiTheme="minorHAnsi"/>
                  <w:sz w:val="18"/>
                  <w:szCs w:val="18"/>
                </w:rPr>
                <w:t>Risk and Threat Concepts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01C5F1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F477A61" wp14:editId="642E97DA">
                  <wp:extent cx="152400" cy="152400"/>
                  <wp:effectExtent l="0" t="0" r="0" b="0"/>
                  <wp:docPr id="235" name="Picture 235" descr="http://www.threatrisk.org/spec/Threat%20Risk%20Model_files/icon_class_18_1_3ba019e_1443825538731_383581_26914.jpg">
                    <a:hlinkClick xmlns:a="http://schemas.openxmlformats.org/drawingml/2006/main" r:id="rId1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threatrisk.org/spec/Threat%20Risk%20Model_files/icon_class_18_1_3ba019e_1443825538731_383581_26914.jpg">
                            <a:hlinkClick r:id="rId13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7"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B799F4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84845F" wp14:editId="78D72C37">
                  <wp:extent cx="152400" cy="152400"/>
                  <wp:effectExtent l="0" t="0" r="0" b="0"/>
                  <wp:docPr id="234" name="Picture 234" descr="http://www.threatrisk.org/spec/Threat%20Risk%20Model_files/icon_package_18_1_3ba019e_1431438873620_947480_5969.jpg">
                    <a:hlinkClick xmlns:a="http://schemas.openxmlformats.org/drawingml/2006/main" r:id="rId1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threatrisk.org/spec/Threat%20Risk%20Model_files/icon_package_18_1_3ba019e_1431438873620_947480_5969.jpg">
                            <a:hlinkClick r:id="rId139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9"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63DFFBB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C835E9" wp14:editId="28C91645">
                  <wp:extent cx="152400" cy="152400"/>
                  <wp:effectExtent l="0" t="0" r="0" b="0"/>
                  <wp:docPr id="233" name="Picture 233" descr="http://www.threatrisk.org/spec/Threat%20Risk%20Model_files/icon_Class%20Diagram_18_1_3ba019e_1443825514932_740093_26881.jpg">
                    <a:hlinkClick xmlns:a="http://schemas.openxmlformats.org/drawingml/2006/main" r:id="rId1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Class%20Diagram_18_1_3ba019e_1443825514932_740093_26881.jpg">
                            <a:hlinkClick r:id="rId140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1"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2C7DDE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5681AD3" wp14:editId="45D9EE9D">
                  <wp:extent cx="152400" cy="152400"/>
                  <wp:effectExtent l="0" t="0" r="0" b="0"/>
                  <wp:docPr id="232" name="Picture 232" descr="http://www.threatrisk.org/spec/Threat%20Risk%20Model_files/icon_class_18_1_3ba019e_1443825538731_383581_26914.jpg">
                    <a:hlinkClick xmlns:a="http://schemas.openxmlformats.org/drawingml/2006/main" r:id="rId1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threatrisk.org/spec/Threat%20Risk%20Model_files/icon_class_18_1_3ba019e_1443825538731_383581_26914.jpg">
                            <a:hlinkClick r:id="rId140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3" w:history="1">
              <w:r w:rsidRPr="00C849A8">
                <w:rPr>
                  <w:rStyle w:val="Hyperlink"/>
                  <w:rFonts w:asciiTheme="minorHAnsi" w:eastAsia="Calibri" w:hAnsiTheme="minorHAnsi"/>
                  <w:sz w:val="18"/>
                  <w:szCs w:val="18"/>
                </w:rPr>
                <w:t>Risk Treatment Option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89841D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A3CE55" wp14:editId="2B2F6FCB">
                  <wp:extent cx="152400" cy="152400"/>
                  <wp:effectExtent l="0" t="0" r="0" b="0"/>
                  <wp:docPr id="231" name="Picture 231" descr="http://www.threatrisk.org/spec/Threat%20Risk%20Model_files/icon_property_18_1_3ba019e_1443825854334_594716_27104.jpg">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threatrisk.org/spec/Threat%20Risk%20Model_files/icon_property_18_1_3ba019e_1443825854334_594716_27104.jpg">
                            <a:hlinkClick r:id="rId140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5" w:history="1">
              <w:r w:rsidRPr="00C849A8">
                <w:rPr>
                  <w:rStyle w:val="Hyperlink"/>
                  <w:rFonts w:asciiTheme="minorHAnsi" w:eastAsia="Calibri" w:hAnsiTheme="minorHAnsi"/>
                  <w:sz w:val="18"/>
                  <w:szCs w:val="18"/>
                </w:rPr>
                <w:t>risk level accepted</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4223F3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5E07B36" wp14:editId="1FE3B6DD">
                  <wp:extent cx="152400" cy="152400"/>
                  <wp:effectExtent l="0" t="0" r="0" b="0"/>
                  <wp:docPr id="230" name="Picture 230" descr="http://www.threatrisk.org/spec/Threat%20Risk%20Model_files/icon_class_18_1_3ba019e_1443825538731_383581_26914.jp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threatrisk.org/spec/Threat%20Risk%20Model_files/icon_class_18_1_3ba019e_1443825538731_383581_26914.jpg">
                            <a:hlinkClick r:id="rId9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6"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0E06C6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EAF381" wp14:editId="398C970C">
                  <wp:extent cx="152400" cy="152400"/>
                  <wp:effectExtent l="0" t="0" r="0" b="0"/>
                  <wp:docPr id="229" name="Picture 229" descr="http://www.threatrisk.org/spec/Threat%20Risk%20Model_files/icon_property_18_1_3ba019e_1443825854334_594716_27104.jpg">
                    <a:hlinkClick xmlns:a="http://schemas.openxmlformats.org/drawingml/2006/main" r:id="rId1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threatrisk.org/spec/Threat%20Risk%20Model_files/icon_property_18_1_3ba019e_1443825854334_594716_27104.jpg">
                            <a:hlinkClick r:id="rId14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8" w:history="1">
              <w:r w:rsidRPr="00C849A8">
                <w:rPr>
                  <w:rStyle w:val="Hyperlink"/>
                  <w:rFonts w:asciiTheme="minorHAnsi" w:eastAsia="Calibri" w:hAnsiTheme="minorHAnsi"/>
                  <w:sz w:val="18"/>
                  <w:szCs w:val="18"/>
                </w:rPr>
                <w:t>risk owner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CABD7E7"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18B7283" wp14:editId="3DB4EC8C">
                  <wp:extent cx="152400" cy="152400"/>
                  <wp:effectExtent l="0" t="0" r="0" b="0"/>
                  <wp:docPr id="228" name="Picture 228" descr="http://www.threatrisk.org/spec/Threat%20Risk%20Model_files/icon_property_18_1_3ba019e_1443825854334_594716_27104.jpg">
                    <a:hlinkClick xmlns:a="http://schemas.openxmlformats.org/drawingml/2006/main" r:id="rId1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threatrisk.org/spec/Threat%20Risk%20Model_files/icon_property_18_1_3ba019e_1443825854334_594716_27104.jpg">
                            <a:hlinkClick r:id="rId140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0" w:history="1">
              <w:r w:rsidRPr="00C849A8">
                <w:rPr>
                  <w:rStyle w:val="Hyperlink"/>
                  <w:rFonts w:asciiTheme="minorHAnsi" w:eastAsia="Calibri" w:hAnsiTheme="minorHAnsi"/>
                  <w:sz w:val="18"/>
                  <w:szCs w:val="18"/>
                </w:rPr>
                <w:t>risk to</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47869800" w14:textId="3AE9E38E" w:rsidR="00C74C43" w:rsidRPr="00C849A8" w:rsidRDefault="003D454B" w:rsidP="002403B1">
            <w:pPr>
              <w:rPr>
                <w:rFonts w:asciiTheme="minorHAnsi" w:eastAsia="Calibri" w:hAnsiTheme="minorHAnsi"/>
                <w:sz w:val="18"/>
                <w:szCs w:val="18"/>
              </w:rPr>
            </w:pPr>
            <w:r>
              <w:rPr>
                <w:noProof/>
              </w:rPr>
              <w:pict w14:anchorId="181363D7">
                <v:line id="Straight Connector 515" o:spid="_x0000_s1792"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pt,4.65pt" to="141.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up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I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" strokecolor="#4a7ebb" strokeweight="1.5pt">
                  <o:lock v:ext="edit" shapetype="f"/>
                </v:line>
              </w:pict>
            </w:r>
          </w:p>
          <w:p w14:paraId="11822519"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411"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Property</w:t>
            </w:r>
          </w:p>
          <w:p w14:paraId="48D5F58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8EF6A03" wp14:editId="73C2CB8E">
                  <wp:extent cx="152400" cy="152400"/>
                  <wp:effectExtent l="0" t="0" r="0" b="0"/>
                  <wp:docPr id="227" name="Picture 227"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2"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Class</w:t>
            </w:r>
          </w:p>
          <w:p w14:paraId="5339979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307F7F5" wp14:editId="33C01EBD">
                  <wp:extent cx="152400" cy="152400"/>
                  <wp:effectExtent l="0" t="0" r="0" b="0"/>
                  <wp:docPr id="226" name="Picture 22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3"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Property</w:t>
            </w:r>
          </w:p>
          <w:p w14:paraId="637910E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C67FCFE" wp14:editId="6C618F49">
                  <wp:extent cx="152400" cy="152400"/>
                  <wp:effectExtent l="0" t="0" r="0" b="0"/>
                  <wp:docPr id="225" name="Picture 225" descr="http://www.threatrisk.org/spec/Threat%20Risk%20Model_files/icon_class_18_1_3ba019e_1443825538731_383581_26914.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threatrisk.org/spec/Threat%20Risk%20Model_files/icon_class_18_1_3ba019e_1443825538731_383581_26914.jpg">
                            <a:hlinkClick r:id="rId97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4"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Class</w:t>
            </w:r>
          </w:p>
          <w:p w14:paraId="368A960F" w14:textId="36044474" w:rsidR="00C74C43" w:rsidRPr="00C849A8" w:rsidRDefault="003D454B" w:rsidP="002403B1">
            <w:pPr>
              <w:rPr>
                <w:rFonts w:asciiTheme="minorHAnsi" w:eastAsia="Calibri" w:hAnsiTheme="minorHAnsi"/>
                <w:sz w:val="18"/>
                <w:szCs w:val="18"/>
              </w:rPr>
            </w:pPr>
            <w:r>
              <w:rPr>
                <w:noProof/>
              </w:rPr>
              <w:pict w14:anchorId="64CA0A91">
                <v:line id="Straight Connector 514" o:spid="_x0000_s1791" style="position:absolute;z-index:251762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pt,1.85pt" to="2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ao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" strokecolor="#4a7ebb" strokeweight="1.5pt">
                  <o:lock v:ext="edit" shapetype="f"/>
                </v:line>
              </w:pict>
            </w:r>
          </w:p>
          <w:p w14:paraId="7DAB880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0B4C023" wp14:editId="013BAD53">
                  <wp:extent cx="152400" cy="152400"/>
                  <wp:effectExtent l="0" t="0" r="0" b="0"/>
                  <wp:docPr id="224" name="Picture 224"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8D5DF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74FBE0" wp14:editId="47EFBF74">
                  <wp:extent cx="152400" cy="152400"/>
                  <wp:effectExtent l="0" t="0" r="0" b="0"/>
                  <wp:docPr id="223" name="Picture 223" descr="http://www.threatrisk.org/spec/Threat%20Risk%20Model_files/icon_Class%20Diagram_18_1_3ba019e_1443825514932_740093_26881.jpg">
                    <a:hlinkClick xmlns:a="http://schemas.openxmlformats.org/drawingml/2006/main" r:id="rId1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threatrisk.org/spec/Threat%20Risk%20Model_files/icon_Class%20Diagram_18_1_3ba019e_1443825514932_740093_26881.jpg">
                            <a:hlinkClick r:id="rId113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259966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390ACD7" wp14:editId="70439CED">
                  <wp:extent cx="152400" cy="152400"/>
                  <wp:effectExtent l="0" t="0" r="0" b="0"/>
                  <wp:docPr id="222" name="Picture 222"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1ECD66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E834B8" wp14:editId="233B642B">
                  <wp:extent cx="152400" cy="152400"/>
                  <wp:effectExtent l="0" t="0" r="0" b="0"/>
                  <wp:docPr id="221" name="Picture 221"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8"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EACC9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87E79B2" wp14:editId="670F84B8">
                  <wp:extent cx="152400" cy="152400"/>
                  <wp:effectExtent l="0" t="0" r="0" b="0"/>
                  <wp:docPr id="220" name="Picture 220"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9"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BB8AC0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96365A0" wp14:editId="553EA2B6">
                  <wp:extent cx="152400" cy="152400"/>
                  <wp:effectExtent l="0" t="0" r="0" b="0"/>
                  <wp:docPr id="219" name="Picture 219"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0"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6AB7DB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EF4F60F" wp14:editId="76908466">
                  <wp:extent cx="152400" cy="152400"/>
                  <wp:effectExtent l="0" t="0" r="0" b="0"/>
                  <wp:docPr id="218" name="Picture 218"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1"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C0225F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1342CED" wp14:editId="69AC3AEA">
                  <wp:extent cx="152400" cy="152400"/>
                  <wp:effectExtent l="0" t="0" r="0" b="0"/>
                  <wp:docPr id="217" name="Picture 217"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977BB84" w14:textId="77777777" w:rsidR="00C74C43" w:rsidRPr="00C849A8" w:rsidRDefault="00C74C43" w:rsidP="002403B1">
            <w:pPr>
              <w:rPr>
                <w:rFonts w:asciiTheme="minorHAnsi" w:eastAsia="Calibri" w:hAnsiTheme="minorHAnsi"/>
                <w:b/>
                <w:sz w:val="18"/>
                <w:szCs w:val="18"/>
              </w:rPr>
            </w:pPr>
          </w:p>
          <w:p w14:paraId="61618CAB" w14:textId="77777777" w:rsidR="00C74C43" w:rsidRPr="00C849A8" w:rsidRDefault="00C74C43" w:rsidP="002403B1">
            <w:pPr>
              <w:shd w:val="clear" w:color="auto" w:fill="FFFFFF"/>
              <w:rPr>
                <w:rFonts w:asciiTheme="minorHAnsi" w:eastAsia="Calibri" w:hAnsiTheme="minorHAnsi"/>
                <w:sz w:val="18"/>
                <w:szCs w:val="18"/>
              </w:rPr>
            </w:pPr>
          </w:p>
        </w:tc>
        <w:tc>
          <w:tcPr>
            <w:tcW w:w="3226" w:type="dxa"/>
            <w:shd w:val="clear" w:color="auto" w:fill="auto"/>
          </w:tcPr>
          <w:p w14:paraId="765E748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Risk Assessment </w:t>
            </w:r>
            <w:r>
              <w:rPr>
                <w:rFonts w:asciiTheme="minorHAnsi" w:eastAsia="Calibri" w:hAnsiTheme="minorHAnsi"/>
                <w:sz w:val="18"/>
                <w:szCs w:val="18"/>
              </w:rPr>
              <w:t xml:space="preserve">(RA))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Risk</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496E7DEB" w14:textId="77777777" w:rsidTr="002403B1">
        <w:tc>
          <w:tcPr>
            <w:tcW w:w="4018" w:type="dxa"/>
            <w:tcBorders>
              <w:top w:val="single" w:sz="8" w:space="0" w:color="000000"/>
              <w:left w:val="single" w:sz="8" w:space="0" w:color="000000"/>
              <w:bottom w:val="single" w:sz="8" w:space="0" w:color="000000"/>
            </w:tcBorders>
            <w:shd w:val="clear" w:color="auto" w:fill="auto"/>
          </w:tcPr>
          <w:p w14:paraId="1C1F6C9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Services Acquisition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(SA)</w:t>
            </w:r>
          </w:p>
          <w:p w14:paraId="7C94ABD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SERVICES ACQUISITION POLICY AND PROCEDURES </w:t>
            </w:r>
          </w:p>
          <w:p w14:paraId="6E9288D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699740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8061AF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services acquisition policy that addresses purpose, scope, roles, responsibilities, management commitment, coordination among organizational entities, and compliance; and </w:t>
            </w:r>
          </w:p>
          <w:p w14:paraId="2D458CC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services acquisition policy and associated system and services acquisition controls; and </w:t>
            </w:r>
          </w:p>
          <w:p w14:paraId="6036DC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3A4C1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services acquisition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293CF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services acquisition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B7D575E" w14:textId="77777777" w:rsidR="00C74C43" w:rsidRPr="00C849A8" w:rsidRDefault="00C74C43" w:rsidP="002403B1">
            <w:pPr>
              <w:rPr>
                <w:rFonts w:asciiTheme="minorHAnsi" w:eastAsia="Calibri" w:hAnsiTheme="minorHAnsi"/>
                <w:b/>
                <w:bCs/>
                <w:sz w:val="18"/>
                <w:szCs w:val="18"/>
              </w:rPr>
            </w:pPr>
          </w:p>
          <w:p w14:paraId="628D5DBB"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451ABB1" w14:textId="77777777" w:rsidR="00C74C43" w:rsidRPr="00935479" w:rsidRDefault="00C74C43" w:rsidP="002403B1">
            <w:pPr>
              <w:spacing w:after="0"/>
              <w:rPr>
                <w:rFonts w:ascii="Calibri" w:eastAsia="Calibri" w:hAnsi="Calibri"/>
                <w:sz w:val="18"/>
                <w:szCs w:val="18"/>
              </w:rPr>
            </w:pPr>
          </w:p>
          <w:p w14:paraId="2C34A08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F5D1367" wp14:editId="00BE1B95">
                  <wp:extent cx="152400" cy="152400"/>
                  <wp:effectExtent l="0" t="0" r="0" b="0"/>
                  <wp:docPr id="114" name="Picture 114"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A00601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34C958" wp14:editId="3C1D00DF">
                  <wp:extent cx="152400" cy="152400"/>
                  <wp:effectExtent l="0" t="0" r="0" b="0"/>
                  <wp:docPr id="115" name="Picture 115" descr="http://www.threatrisk.org/spec/Threat%20Risk%20Model_files/icon_associationclass_18_1_3ba019e_1445543931434_520475_38212.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25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B726F5F"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FB7506D" wp14:editId="76954CD9">
                  <wp:extent cx="152400" cy="152400"/>
                  <wp:effectExtent l="0" t="0" r="0" b="0"/>
                  <wp:docPr id="116" name="Picture 11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702791C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8B20635" wp14:editId="40A51651">
                  <wp:extent cx="152400" cy="152400"/>
                  <wp:effectExtent l="0" t="0" r="0" b="0"/>
                  <wp:docPr id="117" name="Picture 117"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911AD9B" w14:textId="2D503527" w:rsidR="00C74C43" w:rsidRPr="002F6C58" w:rsidRDefault="003D454B" w:rsidP="002403B1">
            <w:pPr>
              <w:spacing w:line="276" w:lineRule="auto"/>
              <w:rPr>
                <w:rFonts w:ascii="Calibri" w:eastAsia="Calibri" w:hAnsi="Calibri" w:cs="Arial"/>
                <w:color w:val="000000"/>
                <w:sz w:val="18"/>
                <w:szCs w:val="18"/>
              </w:rPr>
            </w:pPr>
            <w:r>
              <w:rPr>
                <w:noProof/>
              </w:rPr>
              <w:pict w14:anchorId="7084AF91">
                <v:line id="Straight Connector 110" o:spid="_x0000_s1790"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xd4gEAALc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EtvVxE/Fgw90j4G&#10;UP0Q2dpZSxS6wFKUuBo91lSytruQthUnu/dPTvxEihWvgumCfko7dcGkdFqXnTL35xv38hSZIGc1&#10;f//xYUEjiGusgPpa6APGz9IZloyGa2UTLVDD8Qljag31NSW5rdsqrfPTastGAl+U9wkaSGGdhkim&#10;8bQz2p4z0D1JV8SQIdFp1abyBIShP6x1YEcg+XzYzqtPmylpgFZO3sV9WV5khBC/uHZyV9Rw8tNs&#10;F5g85yv8NPQGcJhqciixTCXapv4yK/iy4zOjyTq49rwLV9pJHbnsouQkv5d3sl/+t9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JturF3iAQAAtwMAAA4AAAAAAAAAAAAAAAAALgIAAGRycy9lMm9Eb2MueG1sUEsBAi0A&#10;FAAGAAgAAAAhAGriE6jeAAAACAEAAA8AAAAAAAAAAAAAAAAAPAQAAGRycy9kb3ducmV2LnhtbFBL&#10;BQYAAAAABAAEAPMAAABHBQAAAAA=&#10;" strokecolor="#4a7ebb" strokeweight="1.5pt">
                  <o:lock v:ext="edit" shapetype="f"/>
                </v:line>
              </w:pict>
            </w:r>
          </w:p>
          <w:p w14:paraId="763DF370"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4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6F25197">
                  <v:shape id="_x0000_i1265" type="#_x0000_t75" alt="" href="javascript: showSpec('_18_0_2_3ba019e_1423848758806_896185_5919');" style="width:11.4pt;height:11.4pt" o:button="t">
                    <v:imagedata r:id="rId303" r:href="rId142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B1119D" w14:textId="77777777" w:rsidR="00C74C43" w:rsidRPr="002F6C58" w:rsidRDefault="003D454B" w:rsidP="002403B1">
            <w:pPr>
              <w:shd w:val="clear" w:color="auto" w:fill="FFFFFF"/>
              <w:rPr>
                <w:rFonts w:ascii="Calibri" w:hAnsi="Calibri" w:cs="Arial"/>
                <w:color w:val="000000"/>
                <w:sz w:val="18"/>
                <w:szCs w:val="18"/>
              </w:rPr>
            </w:pPr>
            <w:hyperlink r:id="rId14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930E166">
                  <v:shape id="_x0000_i1266" type="#_x0000_t75" alt="" href="javascript: showSpec('_18_0_2_3ba019e_1423848758804_10086_5918');" style="width:11.4pt;height:11.4pt" o:button="t">
                    <v:imagedata r:id="rId307" r:href="rId143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0FD8CAD" w14:textId="77777777" w:rsidR="00C74C43" w:rsidRPr="002F6C58" w:rsidRDefault="003D454B" w:rsidP="002403B1">
            <w:pPr>
              <w:shd w:val="clear" w:color="auto" w:fill="FFFFFF"/>
              <w:rPr>
                <w:rFonts w:ascii="Calibri" w:hAnsi="Calibri" w:cs="Arial"/>
                <w:color w:val="000000"/>
                <w:sz w:val="18"/>
                <w:szCs w:val="18"/>
              </w:rPr>
            </w:pPr>
            <w:hyperlink r:id="rId143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343F433">
                  <v:shape id="_x0000_i1267" type="#_x0000_t75" alt="" href="javascript: showSpec('_18_1_3ba019e_1445379115924_538758_31530');" style="width:11.4pt;height:11.4pt" o:button="t">
                    <v:imagedata r:id="rId311" r:href="rId143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5A0A9E1D" w14:textId="77777777" w:rsidR="00C74C43" w:rsidRPr="002F6C58" w:rsidRDefault="003D454B" w:rsidP="002403B1">
            <w:pPr>
              <w:shd w:val="clear" w:color="auto" w:fill="FFFFFF"/>
              <w:rPr>
                <w:rFonts w:ascii="Calibri" w:hAnsi="Calibri" w:cs="Arial"/>
                <w:color w:val="000000"/>
                <w:sz w:val="18"/>
                <w:szCs w:val="18"/>
              </w:rPr>
            </w:pPr>
            <w:hyperlink r:id="rId143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0FC22D1">
                  <v:shape id="_x0000_i1268" type="#_x0000_t75" alt="" href="javascript: showSpec('_18_1_3ba019e_1426032490067_111530_6698');" style="width:11.4pt;height:11.4pt" o:button="t">
                    <v:imagedata r:id="rId311" r:href="rId143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6460B37F" w14:textId="77777777" w:rsidR="00C74C43" w:rsidRPr="002F6C58" w:rsidRDefault="003D454B" w:rsidP="002403B1">
            <w:pPr>
              <w:shd w:val="clear" w:color="auto" w:fill="FFFFFF"/>
              <w:rPr>
                <w:rFonts w:ascii="Calibri" w:hAnsi="Calibri" w:cs="Arial"/>
                <w:color w:val="000000"/>
                <w:sz w:val="18"/>
                <w:szCs w:val="18"/>
              </w:rPr>
            </w:pPr>
            <w:hyperlink r:id="rId143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3D0810C">
                  <v:shape id="_x0000_i1269" type="#_x0000_t75" alt="" href="javascript: showSpec('_18_1_3ba019e_1443219962548_952937_9436');" style="width:11.4pt;height:11.4pt" o:button="t">
                    <v:imagedata r:id="rId307" r:href="rId144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CD2FDBA" w14:textId="77777777" w:rsidR="00C74C43" w:rsidRPr="002F6C58" w:rsidRDefault="003D454B" w:rsidP="002403B1">
            <w:pPr>
              <w:shd w:val="clear" w:color="auto" w:fill="FFFFFF"/>
              <w:rPr>
                <w:rFonts w:ascii="Calibri" w:hAnsi="Calibri" w:cs="Arial"/>
                <w:color w:val="000000"/>
                <w:sz w:val="18"/>
                <w:szCs w:val="18"/>
              </w:rPr>
            </w:pPr>
            <w:hyperlink r:id="rId144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0F36A05">
                  <v:shape id="_x0000_i1270" type="#_x0000_t75" alt="" href="javascript: showSpec('_18_1_3ba019e_1443220011644_350533_9469');" style="width:11.4pt;height:11.4pt" o:button="t">
                    <v:imagedata r:id="rId307" r:href="rId144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55CCCAA" w14:textId="77777777" w:rsidR="00C74C43" w:rsidRPr="002F6C58" w:rsidRDefault="003D454B" w:rsidP="002403B1">
            <w:pPr>
              <w:shd w:val="clear" w:color="auto" w:fill="FFFFFF"/>
              <w:rPr>
                <w:rFonts w:ascii="Calibri" w:hAnsi="Calibri" w:cs="Arial"/>
                <w:color w:val="000000"/>
                <w:sz w:val="18"/>
                <w:szCs w:val="18"/>
              </w:rPr>
            </w:pPr>
            <w:hyperlink r:id="rId144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w:instrText>
              </w:r>
              <w:r>
                <w:rPr>
                  <w:rFonts w:ascii="Calibri" w:hAnsi="Calibri" w:cs="Arial"/>
                  <w:color w:val="1863A1"/>
                  <w:sz w:val="18"/>
                  <w:szCs w:val="18"/>
                </w:rPr>
                <w:instrText>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53738A7">
                  <v:shape id="_x0000_i1271" type="#_x0000_t75" alt="" href="javascript: showSpec('_18_2_62501eb_1460995359204_192818_10044');" style="width:11.4pt;height:11.4pt" o:button="t">
                    <v:imagedata r:id="rId324" r:href="rId144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4249EF5" w14:textId="77777777" w:rsidR="00C74C43" w:rsidRPr="002F6C58" w:rsidRDefault="003D454B" w:rsidP="002403B1">
            <w:pPr>
              <w:shd w:val="clear" w:color="auto" w:fill="FFFFFF"/>
              <w:rPr>
                <w:rFonts w:ascii="Calibri" w:hAnsi="Calibri" w:cs="Arial"/>
                <w:color w:val="000000"/>
                <w:sz w:val="18"/>
                <w:szCs w:val="18"/>
              </w:rPr>
            </w:pPr>
            <w:hyperlink r:id="rId144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w:instrText>
              </w:r>
              <w:r>
                <w:rPr>
                  <w:rFonts w:ascii="Calibri" w:hAnsi="Calibri" w:cs="Arial"/>
                  <w:color w:val="1863A1"/>
                  <w:sz w:val="18"/>
                  <w:szCs w:val="18"/>
                </w:rPr>
                <w:instrText>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2853BCD">
                  <v:shape id="_x0000_i1272" type="#_x0000_t75" alt="" href="javascript: showSpec('_18_2_62501eb_1460994890076_771677_10008');" style="width:11.4pt;height:11.4pt" o:button="t">
                    <v:imagedata r:id="rId324" r:href="rId144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BF2C099" w14:textId="77777777" w:rsidR="00C74C43" w:rsidRPr="002F6C58" w:rsidRDefault="003D454B" w:rsidP="002403B1">
            <w:pPr>
              <w:shd w:val="clear" w:color="auto" w:fill="FFFFFF"/>
              <w:rPr>
                <w:rFonts w:ascii="Calibri" w:hAnsi="Calibri" w:cs="Arial"/>
                <w:color w:val="000000"/>
                <w:sz w:val="18"/>
                <w:szCs w:val="18"/>
              </w:rPr>
            </w:pPr>
            <w:hyperlink r:id="rId145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C541F34">
                  <v:shape id="_x0000_i1273" type="#_x0000_t75" alt="" href="javascript: showSpec('_18_2_62501eb_1458223017372_935546_8689');" style="width:11.4pt;height:11.4pt" o:button="t">
                    <v:imagedata r:id="rId311" r:href="rId145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AD36BC5" w14:textId="77777777" w:rsidR="00C74C43" w:rsidRPr="002F6C58" w:rsidRDefault="003D454B" w:rsidP="002403B1">
            <w:pPr>
              <w:shd w:val="clear" w:color="auto" w:fill="FFFFFF"/>
              <w:rPr>
                <w:rFonts w:ascii="Calibri" w:hAnsi="Calibri" w:cs="Arial"/>
                <w:color w:val="000000"/>
                <w:sz w:val="18"/>
                <w:szCs w:val="18"/>
              </w:rPr>
            </w:pPr>
            <w:hyperlink r:id="rId145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23E1849">
                  <v:shape id="_x0000_i1274" type="#_x0000_t75" alt="" href="javascript: showSpec('_18_2_62501eb_1455753045476_515237_8690');" style="width:11.4pt;height:11.4pt" o:button="t">
                    <v:imagedata r:id="rId307" r:href="rId145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BDA5BA1" w14:textId="77777777" w:rsidR="00C74C43" w:rsidRPr="002F6C58" w:rsidRDefault="003D454B" w:rsidP="002403B1">
            <w:pPr>
              <w:shd w:val="clear" w:color="auto" w:fill="FFFFFF"/>
              <w:rPr>
                <w:rFonts w:ascii="Calibri" w:eastAsia="Calibri" w:hAnsi="Calibri"/>
                <w:sz w:val="18"/>
                <w:szCs w:val="18"/>
              </w:rPr>
            </w:pPr>
            <w:hyperlink r:id="rId14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w:instrText>
              </w:r>
              <w:r>
                <w:rPr>
                  <w:rFonts w:ascii="Calibri" w:hAnsi="Calibri" w:cs="Arial"/>
                  <w:color w:val="1863A1"/>
                  <w:sz w:val="18"/>
                  <w:szCs w:val="18"/>
                </w:rPr>
                <w:instrText>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3366EE0">
                  <v:shape id="_x0000_i1275" type="#_x0000_t75" alt="" href="javascript: showSpec('_18_2_62501eb_1456175443094_775061_7515');" style="width:11.4pt;height:11.4pt" o:button="t">
                    <v:imagedata r:id="rId307" r:href="rId145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2F9FB18" w14:textId="6359EE10" w:rsidR="00C74C43" w:rsidRPr="002F6C58" w:rsidRDefault="003D454B" w:rsidP="002403B1">
            <w:pPr>
              <w:shd w:val="clear" w:color="auto" w:fill="FFFFFF"/>
              <w:rPr>
                <w:rFonts w:ascii="Calibri" w:eastAsia="Calibri" w:hAnsi="Calibri"/>
                <w:sz w:val="18"/>
                <w:szCs w:val="18"/>
              </w:rPr>
            </w:pPr>
            <w:r>
              <w:rPr>
                <w:noProof/>
              </w:rPr>
              <w:pict w14:anchorId="47B7703F">
                <v:line id="Straight Connector 112" o:spid="_x0000_s1789"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6tc4gEAALc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rppzZsHQkg4x&#10;gOqHyDbOWqLQBZaixNXosaaUjd2HNK0424N/cuIXUqx4EUwX9NOzcxdMek7jsnPm/nLnXp4jE+Ss&#10;FtV8vqQViVusgPqW6APGL9IZloyGa2UTLVDD6QljKg317UlyW7dTWufVastGAl+WDwkaSGGdhkim&#10;8TQz2p4z0D1JV8SQIdFp1ab0BIShP250YCcg+XzcLarP2+nRAK2cvMuHsrzKCCF+de3krqjg5Kfe&#10;rjC5zxf4qekt4DDl5FBimVK0TfVlVvB1xr+MJuvo2ss+3GgndeS0q5KT/J7fyX7+39Z/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IaLq1ziAQAAtwMAAA4AAAAAAAAAAAAAAAAALgIAAGRycy9lMm9Eb2MueG1sUEsBAi0A&#10;FAAGAAgAAAAhADb5OXbeAAAACAEAAA8AAAAAAAAAAAAAAAAAPAQAAGRycy9kb3ducmV2LnhtbFBL&#10;BQYAAAAABAAEAPMAAABHBQAAAAA=&#10;" strokecolor="#4a7ebb" strokeweight="1.5pt">
                  <o:lock v:ext="edit" shapetype="f"/>
                </v:line>
              </w:pict>
            </w:r>
          </w:p>
          <w:p w14:paraId="6B228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1E1DD0" wp14:editId="116A77B4">
                  <wp:extent cx="152400" cy="152400"/>
                  <wp:effectExtent l="0" t="0" r="0" b="0"/>
                  <wp:docPr id="118" name="Picture 118"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6724C9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C7EDE47" wp14:editId="6A2211DF">
                  <wp:extent cx="152400" cy="152400"/>
                  <wp:effectExtent l="0" t="0" r="0" b="0"/>
                  <wp:docPr id="119" name="Picture 119"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F183C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8148E2D" wp14:editId="079F18FC">
                  <wp:extent cx="152400" cy="152400"/>
                  <wp:effectExtent l="0" t="0" r="0" b="0"/>
                  <wp:docPr id="120" name="Picture 12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59C00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D8E3DB5" wp14:editId="54E23181">
                  <wp:extent cx="152400" cy="152400"/>
                  <wp:effectExtent l="0" t="0" r="0" b="0"/>
                  <wp:docPr id="121" name="Picture 121"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B290970" w14:textId="77777777" w:rsidR="00C74C43" w:rsidRPr="002F6C58" w:rsidRDefault="00C74C43" w:rsidP="002403B1">
            <w:pPr>
              <w:spacing w:line="276" w:lineRule="auto"/>
              <w:rPr>
                <w:rFonts w:ascii="Calibri" w:eastAsia="Calibri" w:hAnsi="Calibri"/>
                <w:sz w:val="18"/>
                <w:szCs w:val="18"/>
              </w:rPr>
            </w:pPr>
          </w:p>
          <w:p w14:paraId="305BE44E" w14:textId="77777777" w:rsidR="00C74C43" w:rsidRPr="002F6C58" w:rsidRDefault="003D454B" w:rsidP="002403B1">
            <w:pPr>
              <w:spacing w:line="276" w:lineRule="auto"/>
              <w:rPr>
                <w:rFonts w:ascii="Calibri" w:eastAsia="Calibri" w:hAnsi="Calibri" w:cs="Arial"/>
                <w:color w:val="000000"/>
                <w:sz w:val="18"/>
                <w:szCs w:val="18"/>
              </w:rPr>
            </w:pPr>
            <w:hyperlink r:id="rId146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0525D4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491F94F" wp14:editId="6F15FE33">
                  <wp:extent cx="152400" cy="152400"/>
                  <wp:effectExtent l="0" t="0" r="0" b="0"/>
                  <wp:docPr id="122" name="Picture 12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2D1379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9C5D4B4" wp14:editId="757DBFB3">
                  <wp:extent cx="152400" cy="152400"/>
                  <wp:effectExtent l="0" t="0" r="0" b="0"/>
                  <wp:docPr id="123" name="Picture 123"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4DC085" w14:textId="21F5944F" w:rsidR="00C74C43" w:rsidRPr="002F6C58" w:rsidRDefault="003D454B" w:rsidP="002403B1">
            <w:pPr>
              <w:rPr>
                <w:rFonts w:ascii="Calibri" w:eastAsia="Calibri" w:hAnsi="Calibri" w:cs="Arial"/>
                <w:color w:val="000000"/>
                <w:sz w:val="18"/>
                <w:szCs w:val="18"/>
              </w:rPr>
            </w:pPr>
            <w:r>
              <w:rPr>
                <w:noProof/>
              </w:rPr>
              <w:pict w14:anchorId="1624EF1B">
                <v:line id="Straight Connector 113" o:spid="_x0000_s1788"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Zd4gEAALc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V73nzIKhJR1i&#10;ANUPkW2ctUShCyxFiavRY00pG7sPaVpxtgf/5MRPpFjxKpgu6Kdn5y6Y9JzGZefM/eXOvTxHJshZ&#10;Lar5fEkrErdYAfUt0QeMn6UzLBkN18omWqCG0xPGVBrq25Pktm6ntM6r1ZaNBL4sHxI0kMI6DZFM&#10;42lmtD1noHuSroghQ6LTqk3pCQhDf9zowE5A8vmwW1SfttOjAVo5eZcPZXmVEUL84trJXVHByU+9&#10;XWFyn6/wU9NbwGHKyaHEMqVom+rLrODrjM+MJuvo2ss+3GgndeS0q5KT/F7eyX7539a/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kK9l3iAQAAtwMAAA4AAAAAAAAAAAAAAAAALgIAAGRycy9lMm9Eb2MueG1sUEsBAi0A&#10;FAAGAAgAAAAhANTiVgbeAAAACAEAAA8AAAAAAAAAAAAAAAAAPAQAAGRycy9kb3ducmV2LnhtbFBL&#10;BQYAAAAABAAEAPMAAABHBQAAAAA=&#10;" strokecolor="#4a7ebb" strokeweight="1.5pt">
                  <o:lock v:ext="edit" shapetype="f"/>
                </v:line>
              </w:pict>
            </w:r>
          </w:p>
          <w:p w14:paraId="54DF780C"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46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A4876B8">
                  <v:shape id="_x0000_i1276" type="#_x0000_t75" alt="" href="javascript: showSpec('_17_0_5_1_3ba019e_1407960318412_69485_4170');" style="width:11.4pt;height:11.4pt" o:button="t">
                    <v:imagedata r:id="rId354" r:href="rId146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69"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1C0D4B03" w14:textId="77777777" w:rsidR="00C74C43" w:rsidRPr="002F6C58" w:rsidRDefault="003D454B" w:rsidP="002403B1">
            <w:pPr>
              <w:shd w:val="clear" w:color="auto" w:fill="FFFFFF"/>
              <w:rPr>
                <w:rFonts w:ascii="Calibri" w:hAnsi="Calibri" w:cs="Arial"/>
                <w:color w:val="000000"/>
                <w:sz w:val="18"/>
                <w:szCs w:val="22"/>
              </w:rPr>
            </w:pPr>
            <w:hyperlink r:id="rId147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8FF478A">
                  <v:shape id="_x0000_i1277" type="#_x0000_t75" alt="" href="javascript: showSpec('_17_0_5_1_3ba019e_1407960337744_968303_4171');" style="width:11.4pt;height:11.4pt" o:button="t">
                    <v:imagedata r:id="rId358" r:href="rId147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2"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5038616" w14:textId="77777777" w:rsidR="00C74C43" w:rsidRPr="002F6C58" w:rsidRDefault="003D454B" w:rsidP="002403B1">
            <w:pPr>
              <w:shd w:val="clear" w:color="auto" w:fill="FFFFFF"/>
              <w:rPr>
                <w:rFonts w:ascii="Calibri" w:hAnsi="Calibri" w:cs="Arial"/>
                <w:color w:val="000000"/>
                <w:sz w:val="18"/>
                <w:szCs w:val="22"/>
              </w:rPr>
            </w:pPr>
            <w:hyperlink r:id="rId147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446832AE">
                  <v:shape id="_x0000_i1278" type="#_x0000_t75" alt="" href="javascript: showSpec('_18_2_62501eb_1461269570989_330366_4856');" style="width:11.4pt;height:11.4pt" o:button="t">
                    <v:imagedata r:id="rId362" r:href="rId147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3BC539" w14:textId="77777777" w:rsidR="00C74C43" w:rsidRPr="002F6C58" w:rsidRDefault="003D454B" w:rsidP="002403B1">
            <w:pPr>
              <w:shd w:val="clear" w:color="auto" w:fill="FFFFFF"/>
              <w:rPr>
                <w:rFonts w:ascii="Calibri" w:hAnsi="Calibri" w:cs="Arial"/>
                <w:color w:val="000000"/>
                <w:sz w:val="18"/>
                <w:szCs w:val="22"/>
              </w:rPr>
            </w:pPr>
            <w:hyperlink r:id="rId147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C6D03DE">
                  <v:shape id="_x0000_i1279" type="#_x0000_t75" alt="" href="javascript: showSpec('_18_2_62501eb_1461269570989_206434_4858');" style="width:11.4pt;height:11.4pt" o:button="t">
                    <v:imagedata r:id="rId362" r:href="rId147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709DD46" w14:textId="77777777" w:rsidR="00C74C43" w:rsidRDefault="003D454B" w:rsidP="002403B1">
            <w:pPr>
              <w:rPr>
                <w:rFonts w:ascii="Calibri" w:hAnsi="Calibri" w:cs="Arial"/>
                <w:color w:val="000000"/>
                <w:sz w:val="18"/>
                <w:szCs w:val="22"/>
              </w:rPr>
            </w:pPr>
            <w:hyperlink r:id="rId147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D3A4081">
                  <v:shape id="_x0000_i1280" type="#_x0000_t75" alt="" href="javascript: showSpec('_18_1_3ba019e_1431628997747_205015_17989');" style="width:11.4pt;height:11.4pt" o:button="t">
                    <v:imagedata r:id="rId311" r:href="rId148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8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07A776E" w14:textId="20841EA5" w:rsidR="00C74C43" w:rsidRPr="002F6C58" w:rsidRDefault="003D454B" w:rsidP="002403B1">
            <w:pPr>
              <w:rPr>
                <w:rFonts w:ascii="Calibri" w:eastAsia="Calibri" w:hAnsi="Calibri" w:cs="Arial"/>
                <w:color w:val="000000"/>
                <w:sz w:val="14"/>
                <w:szCs w:val="18"/>
              </w:rPr>
            </w:pPr>
            <w:r>
              <w:rPr>
                <w:noProof/>
              </w:rPr>
              <w:pict w14:anchorId="10B590E3">
                <v:line id="Straight Connector 608" o:spid="_x0000_s1787" style="position:absolute;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1v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23DH0tal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PZGHW/iAQAAtwMAAA4AAAAAAAAAAAAAAAAALgIAAGRycy9lMm9Eb2MueG1sUEsBAi0AFAAG&#10;AAgAAAAhAEwWx8zbAAAABQEAAA8AAAAAAAAAAAAAAAAAPAQAAGRycy9kb3ducmV2LnhtbFBLBQYA&#10;AAAABAAEAPMAAABEBQAAAAA=&#10;" strokecolor="#4a7ebb" strokeweight="1.5pt">
                  <o:lock v:ext="edit" shapetype="f"/>
                </v:line>
              </w:pict>
            </w:r>
          </w:p>
          <w:p w14:paraId="2544AF3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0C3C3" wp14:editId="33C3069A">
                  <wp:extent cx="152400" cy="152400"/>
                  <wp:effectExtent l="0" t="0" r="0" b="0"/>
                  <wp:docPr id="216" name="Picture 216" descr="http://www.threatrisk.org/spec/Threat%20Risk%20Model_files/icon_package_18_1_3ba019e_1431438873620_947480_5969.jpg">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threatrisk.org/spec/Threat%20Risk%20Model_files/icon_package_18_1_3ba019e_1431438873620_947480_5969.jpg">
                            <a:hlinkClick r:id="rId14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3"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702E5B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BE11809" wp14:editId="65640628">
                  <wp:extent cx="152400" cy="152400"/>
                  <wp:effectExtent l="0" t="0" r="0" b="0"/>
                  <wp:docPr id="215" name="Picture 215" descr="http://www.threatrisk.org/spec/Threat%20Risk%20Model_files/icon_Class%20Diagram_18_1_3ba019e_1443825514932_740093_26881.jpg">
                    <a:hlinkClick xmlns:a="http://schemas.openxmlformats.org/drawingml/2006/main" r:id="rId1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threatrisk.org/spec/Threat%20Risk%20Model_files/icon_Class%20Diagram_18_1_3ba019e_1443825514932_740093_26881.jpg">
                            <a:hlinkClick r:id="rId14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5"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533665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94D1428" wp14:editId="2D0B2464">
                  <wp:extent cx="152400" cy="152400"/>
                  <wp:effectExtent l="0" t="0" r="0" b="0"/>
                  <wp:docPr id="214" name="Picture 214" descr="http://www.threatrisk.org/spec/Threat%20Risk%20Model_files/icon_class_18_1_3ba019e_1443825538731_383581_26914.jpg">
                    <a:hlinkClick xmlns:a="http://schemas.openxmlformats.org/drawingml/2006/main" r:id="rId1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threatrisk.org/spec/Threat%20Risk%20Model_files/icon_class_18_1_3ba019e_1443825538731_383581_26914.jpg">
                            <a:hlinkClick r:id="rId14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7"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FE8D3D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7FCC59" wp14:editId="04CF38C5">
                  <wp:extent cx="152400" cy="152400"/>
                  <wp:effectExtent l="0" t="0" r="0" b="0"/>
                  <wp:docPr id="213" name="Picture 213" descr="http://www.threatrisk.org/spec/Threat%20Risk%20Model_files/icon_property_18_1_3ba019e_1443825854334_594716_27104.jpg">
                    <a:hlinkClick xmlns:a="http://schemas.openxmlformats.org/drawingml/2006/main" r:id="rId1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threatrisk.org/spec/Threat%20Risk%20Model_files/icon_property_18_1_3ba019e_1443825854334_594716_27104.jpg">
                            <a:hlinkClick r:id="rId148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9"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212E11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C18727" wp14:editId="476AB5BD">
                  <wp:extent cx="152400" cy="152400"/>
                  <wp:effectExtent l="0" t="0" r="0" b="0"/>
                  <wp:docPr id="212" name="Picture 212"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1"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0951822D" w14:textId="5D45058F"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6293DAFD">
                <v:line id="Straight Connector 513" o:spid="_x0000_s178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DdcCQT4gEAALcDAAAOAAAAAAAAAAAAAAAAAC4CAABkcnMvZTJvRG9jLnhtbFBLAQItABQABgAI&#10;AAAAIQDRJZMB2QAAAAcBAAAPAAAAAAAAAAAAAAAAADwEAABkcnMvZG93bnJldi54bWxQSwUGAAAA&#10;AAQABADzAAAAQgUAAAAA&#10;" strokecolor="#4a7ebb" strokeweight="1pt">
                  <o:lock v:ext="edit" shapetype="f"/>
                </v:line>
              </w:pict>
            </w:r>
          </w:p>
          <w:p w14:paraId="16FBBDE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FA818F9" wp14:editId="2ED2D09D">
                  <wp:extent cx="152400" cy="152400"/>
                  <wp:effectExtent l="0" t="0" r="0" b="0"/>
                  <wp:docPr id="211" name="Picture 211"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2"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2B0502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899EDCD" wp14:editId="7444B859">
                  <wp:extent cx="152400" cy="152400"/>
                  <wp:effectExtent l="0" t="0" r="0" b="0"/>
                  <wp:docPr id="210" name="Picture 210"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3"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0FFEC3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B61173C" wp14:editId="26C517AA">
                  <wp:extent cx="152400" cy="152400"/>
                  <wp:effectExtent l="0" t="0" r="0" b="0"/>
                  <wp:docPr id="209" name="Picture 20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4"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514EF98"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2299771" wp14:editId="40A3BD37">
                  <wp:extent cx="152400" cy="152400"/>
                  <wp:effectExtent l="0" t="0" r="0" b="0"/>
                  <wp:docPr id="208" name="Picture 208" descr="http://www.threatrisk.org/spec/Threat%20Risk%20Model_files/icon_class_18_1_3ba019e_1443825538731_383581_26914.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threatrisk.org/spec/Threat%20Risk%20Model_files/icon_class_18_1_3ba019e_1443825538731_383581_26914.jpg">
                            <a:hlinkClick r:id="rId97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5"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F383AE4" w14:textId="5B8EE320"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6FBA5D01">
                <v:line id="Straight Connector 512" o:spid="_x0000_s1785"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kS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9Uc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CC8XkS4gEAALcDAAAOAAAAAAAAAAAAAAAAAC4CAABkcnMvZTJvRG9jLnhtbFBLAQItABQABgAI&#10;AAAAIQAOJrpI2QAAAAcBAAAPAAAAAAAAAAAAAAAAADwEAABkcnMvZG93bnJldi54bWxQSwUGAAAA&#10;AAQABADzAAAAQgUAAAAA&#10;" strokecolor="#4a7ebb" strokeweight="1pt">
                  <o:lock v:ext="edit" shapetype="f"/>
                </v:line>
              </w:pict>
            </w:r>
          </w:p>
          <w:p w14:paraId="7B37F7CB"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496"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D2A251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5DDD7A" wp14:editId="4F0682C3">
                  <wp:extent cx="152400" cy="152400"/>
                  <wp:effectExtent l="0" t="0" r="0" b="0"/>
                  <wp:docPr id="207" name="Picture 207"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4DD2D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7D34CFA" wp14:editId="103D005E">
                  <wp:extent cx="152400" cy="152400"/>
                  <wp:effectExtent l="0" t="0" r="0" b="0"/>
                  <wp:docPr id="206" name="Picture 206" descr="http://www.threatrisk.org/spec/Threat%20Risk%20Model_files/icon_class_18_1_3ba019e_1443825538731_383581_26914.jpg">
                    <a:hlinkClick xmlns:a="http://schemas.openxmlformats.org/drawingml/2006/main" r:id="rId1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www.threatrisk.org/spec/Threat%20Risk%20Model_files/icon_class_18_1_3ba019e_1443825538731_383581_26914.jpg">
                            <a:hlinkClick r:id="rId14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8"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420F1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3DF0F" wp14:editId="39D0EBCF">
                  <wp:extent cx="152400" cy="152400"/>
                  <wp:effectExtent l="0" t="0" r="0" b="0"/>
                  <wp:docPr id="205" name="Picture 205" descr="http://www.threatrisk.org/spec/Threat%20Risk%20Model_files/icon_property_18_1_3ba019e_1443825854334_594716_27104.jpg">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www.threatrisk.org/spec/Threat%20Risk%20Model_files/icon_property_18_1_3ba019e_1443825854334_594716_27104.jpg">
                            <a:hlinkClick r:id="rId10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9"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ECFD50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62D785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Services Acquisition (SA)</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System</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w:t>
            </w:r>
            <w:r>
              <w:rPr>
                <w:rFonts w:asciiTheme="minorHAnsi" w:eastAsia="Calibri" w:hAnsiTheme="minorHAnsi"/>
                <w:sz w:val="18"/>
                <w:szCs w:val="18"/>
              </w:rPr>
              <w:t>r</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SYSTEM AND SERVICES ACQUISITION POLICY AND PROCEDURES.</w:t>
            </w:r>
          </w:p>
        </w:tc>
      </w:tr>
      <w:tr w:rsidR="00C74C43" w:rsidRPr="00C849A8" w14:paraId="6246DDB8" w14:textId="77777777" w:rsidTr="002403B1">
        <w:tc>
          <w:tcPr>
            <w:tcW w:w="4018" w:type="dxa"/>
            <w:shd w:val="clear" w:color="auto" w:fill="auto"/>
          </w:tcPr>
          <w:p w14:paraId="2EE171D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Communications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(SC)</w:t>
            </w:r>
          </w:p>
          <w:p w14:paraId="19D849C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COMMUNICATIONS PROTECTION POLICY AND PROCEDURES </w:t>
            </w:r>
          </w:p>
          <w:p w14:paraId="19930B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92DB7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F69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communications protection policy that addresses purpose, scope, roles, responsibilities, management commitment, coordination among organizational entities, and compliance; and </w:t>
            </w:r>
          </w:p>
          <w:p w14:paraId="73D07B7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communications protection policy and associated system and communications protection controls; and </w:t>
            </w:r>
          </w:p>
          <w:p w14:paraId="201DC63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4A36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communications protection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71A86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communications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FB605B1"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25050C80" w14:textId="77777777" w:rsidR="00C74C43" w:rsidRPr="00935479" w:rsidRDefault="00C74C43" w:rsidP="002403B1">
            <w:pPr>
              <w:spacing w:after="0"/>
              <w:rPr>
                <w:rFonts w:ascii="Calibri" w:eastAsia="Calibri" w:hAnsi="Calibri"/>
                <w:sz w:val="18"/>
                <w:szCs w:val="18"/>
              </w:rPr>
            </w:pPr>
          </w:p>
          <w:p w14:paraId="4DBD62F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EF3483B" wp14:editId="7626C5B7">
                  <wp:extent cx="152400" cy="152400"/>
                  <wp:effectExtent l="0" t="0" r="0" b="0"/>
                  <wp:docPr id="544" name="Picture 544"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0"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58B719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87BE5DB" wp14:editId="542DDD72">
                  <wp:extent cx="152400" cy="152400"/>
                  <wp:effectExtent l="0" t="0" r="0" b="0"/>
                  <wp:docPr id="545" name="Picture 545" descr="http://www.threatrisk.org/spec/Threat%20Risk%20Model_files/icon_associationclass_18_1_3ba019e_1445543931434_520475_38212.jpg">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25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1"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1921E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E9544EA" wp14:editId="3F81B16E">
                  <wp:extent cx="152400" cy="152400"/>
                  <wp:effectExtent l="0" t="0" r="0" b="0"/>
                  <wp:docPr id="546" name="Picture 54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2"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D9B85B9"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809C81" wp14:editId="7A00EF01">
                  <wp:extent cx="152400" cy="152400"/>
                  <wp:effectExtent l="0" t="0" r="0" b="0"/>
                  <wp:docPr id="547" name="Picture 547"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3"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265F5F5" w14:textId="65722525" w:rsidR="00C74C43" w:rsidRPr="002F6C58" w:rsidRDefault="003D454B" w:rsidP="002403B1">
            <w:pPr>
              <w:spacing w:line="276" w:lineRule="auto"/>
              <w:rPr>
                <w:rFonts w:ascii="Calibri" w:eastAsia="Calibri" w:hAnsi="Calibri" w:cs="Arial"/>
                <w:color w:val="000000"/>
                <w:sz w:val="18"/>
                <w:szCs w:val="18"/>
              </w:rPr>
            </w:pPr>
            <w:r>
              <w:rPr>
                <w:noProof/>
              </w:rPr>
              <w:pict w14:anchorId="5ACC29F3">
                <v:line id="Straight Connector 125" o:spid="_x0000_s1784"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V3omO4wEAALcDAAAOAAAAAAAAAAAAAAAAAC4CAABkcnMvZTJvRG9jLnhtbFBLAQIt&#10;ABQABgAIAAAAIQBq4hOo3gAAAAgBAAAPAAAAAAAAAAAAAAAAAD0EAABkcnMvZG93bnJldi54bWxQ&#10;SwUGAAAAAAQABADzAAAASAUAAAAA&#10;" strokecolor="#4a7ebb" strokeweight="1.5pt">
                  <o:lock v:ext="edit" shapetype="f"/>
                </v:line>
              </w:pict>
            </w:r>
          </w:p>
          <w:p w14:paraId="0C997E97"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5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EC95B39">
                  <v:shape id="_x0000_i1281" type="#_x0000_t75" alt="" href="javascript: showSpec('_18_0_2_3ba019e_1423848758806_896185_5919');" style="width:11.4pt;height:11.4pt" o:button="t">
                    <v:imagedata r:id="rId303" r:href="rId150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6"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79A1E60" w14:textId="77777777" w:rsidR="00C74C43" w:rsidRPr="002F6C58" w:rsidRDefault="003D454B" w:rsidP="002403B1">
            <w:pPr>
              <w:shd w:val="clear" w:color="auto" w:fill="FFFFFF"/>
              <w:rPr>
                <w:rFonts w:ascii="Calibri" w:hAnsi="Calibri" w:cs="Arial"/>
                <w:color w:val="000000"/>
                <w:sz w:val="18"/>
                <w:szCs w:val="18"/>
              </w:rPr>
            </w:pPr>
            <w:hyperlink r:id="rId15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DBD62AF">
                  <v:shape id="_x0000_i1282" type="#_x0000_t75" alt="" href="javascript: showSpec('_18_0_2_3ba019e_1423848758804_10086_5918');" style="width:11.4pt;height:11.4pt" o:button="t">
                    <v:imagedata r:id="rId307" r:href="rId150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9"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E8C3991" w14:textId="77777777" w:rsidR="00C74C43" w:rsidRPr="002F6C58" w:rsidRDefault="003D454B" w:rsidP="002403B1">
            <w:pPr>
              <w:shd w:val="clear" w:color="auto" w:fill="FFFFFF"/>
              <w:rPr>
                <w:rFonts w:ascii="Calibri" w:hAnsi="Calibri" w:cs="Arial"/>
                <w:color w:val="000000"/>
                <w:sz w:val="18"/>
                <w:szCs w:val="18"/>
              </w:rPr>
            </w:pPr>
            <w:hyperlink r:id="rId15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57FD0A1">
                  <v:shape id="_x0000_i1283" type="#_x0000_t75" alt="" href="javascript: showSpec('_18_1_3ba019e_1445379115924_538758_31530');" style="width:11.4pt;height:11.4pt" o:button="t">
                    <v:imagedata r:id="rId311" r:href="rId151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2"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48950B6" w14:textId="77777777" w:rsidR="00C74C43" w:rsidRPr="002F6C58" w:rsidRDefault="003D454B" w:rsidP="002403B1">
            <w:pPr>
              <w:shd w:val="clear" w:color="auto" w:fill="FFFFFF"/>
              <w:rPr>
                <w:rFonts w:ascii="Calibri" w:hAnsi="Calibri" w:cs="Arial"/>
                <w:color w:val="000000"/>
                <w:sz w:val="18"/>
                <w:szCs w:val="18"/>
              </w:rPr>
            </w:pPr>
            <w:hyperlink r:id="rId15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3739078">
                  <v:shape id="_x0000_i1284" type="#_x0000_t75" alt="" href="javascript: showSpec('_18_1_3ba019e_1426032490067_111530_6698');" style="width:11.4pt;height:11.4pt" o:button="t">
                    <v:imagedata r:id="rId311" r:href="rId151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5"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2EA1248" w14:textId="77777777" w:rsidR="00C74C43" w:rsidRPr="002F6C58" w:rsidRDefault="003D454B" w:rsidP="002403B1">
            <w:pPr>
              <w:shd w:val="clear" w:color="auto" w:fill="FFFFFF"/>
              <w:rPr>
                <w:rFonts w:ascii="Calibri" w:hAnsi="Calibri" w:cs="Arial"/>
                <w:color w:val="000000"/>
                <w:sz w:val="18"/>
                <w:szCs w:val="18"/>
              </w:rPr>
            </w:pPr>
            <w:hyperlink r:id="rId15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37A3F95">
                  <v:shape id="_x0000_i1285" type="#_x0000_t75" alt="" href="javascript: showSpec('_18_1_3ba019e_1443219962548_952937_9436');" style="width:11.4pt;height:11.4pt" o:button="t">
                    <v:imagedata r:id="rId307" r:href="rId151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8"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8CC4EE4" w14:textId="77777777" w:rsidR="00C74C43" w:rsidRPr="002F6C58" w:rsidRDefault="003D454B" w:rsidP="002403B1">
            <w:pPr>
              <w:shd w:val="clear" w:color="auto" w:fill="FFFFFF"/>
              <w:rPr>
                <w:rFonts w:ascii="Calibri" w:hAnsi="Calibri" w:cs="Arial"/>
                <w:color w:val="000000"/>
                <w:sz w:val="18"/>
                <w:szCs w:val="18"/>
              </w:rPr>
            </w:pPr>
            <w:hyperlink r:id="rId15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3E617DC">
                  <v:shape id="_x0000_i1286" type="#_x0000_t75" alt="" href="javascript: showSpec('_18_1_3ba019e_1443220011644_350533_9469');" style="width:11.4pt;height:11.4pt" o:button="t">
                    <v:imagedata r:id="rId307" r:href="rId152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1"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0FB48AF" w14:textId="77777777" w:rsidR="00C74C43" w:rsidRPr="002F6C58" w:rsidRDefault="003D454B" w:rsidP="002403B1">
            <w:pPr>
              <w:shd w:val="clear" w:color="auto" w:fill="FFFFFF"/>
              <w:rPr>
                <w:rFonts w:ascii="Calibri" w:hAnsi="Calibri" w:cs="Arial"/>
                <w:color w:val="000000"/>
                <w:sz w:val="18"/>
                <w:szCs w:val="18"/>
              </w:rPr>
            </w:pPr>
            <w:hyperlink r:id="rId15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D2E3FDE">
                  <v:shape id="_x0000_i1287" type="#_x0000_t75" alt="" href="javascript: showSpec('_18_2_62501eb_1460995359204_192818_10044');" style="width:11.4pt;height:11.4pt" o:button="t">
                    <v:imagedata r:id="rId324" r:href="rId152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4"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732042D4" w14:textId="77777777" w:rsidR="00C74C43" w:rsidRPr="002F6C58" w:rsidRDefault="003D454B" w:rsidP="002403B1">
            <w:pPr>
              <w:shd w:val="clear" w:color="auto" w:fill="FFFFFF"/>
              <w:rPr>
                <w:rFonts w:ascii="Calibri" w:hAnsi="Calibri" w:cs="Arial"/>
                <w:color w:val="000000"/>
                <w:sz w:val="18"/>
                <w:szCs w:val="18"/>
              </w:rPr>
            </w:pPr>
            <w:hyperlink r:id="rId15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25505AF">
                  <v:shape id="_x0000_i1288" type="#_x0000_t75" alt="" href="javascript: showSpec('_18_2_62501eb_1460994890076_771677_10008');" style="width:11.4pt;height:11.4pt" o:button="t">
                    <v:imagedata r:id="rId324" r:href="rId152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7"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37B0B687" w14:textId="77777777" w:rsidR="00C74C43" w:rsidRPr="002F6C58" w:rsidRDefault="003D454B" w:rsidP="002403B1">
            <w:pPr>
              <w:shd w:val="clear" w:color="auto" w:fill="FFFFFF"/>
              <w:rPr>
                <w:rFonts w:ascii="Calibri" w:hAnsi="Calibri" w:cs="Arial"/>
                <w:color w:val="000000"/>
                <w:sz w:val="18"/>
                <w:szCs w:val="18"/>
              </w:rPr>
            </w:pPr>
            <w:hyperlink r:id="rId152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2C7E2D8">
                  <v:shape id="_x0000_i1289" type="#_x0000_t75" alt="" href="javascript: showSpec('_18_2_62501eb_1458223017372_935546_8689');" style="width:11.4pt;height:11.4pt" o:button="t">
                    <v:imagedata r:id="rId311" r:href="rId152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0"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11572818" w14:textId="77777777" w:rsidR="00C74C43" w:rsidRPr="002F6C58" w:rsidRDefault="003D454B" w:rsidP="002403B1">
            <w:pPr>
              <w:shd w:val="clear" w:color="auto" w:fill="FFFFFF"/>
              <w:rPr>
                <w:rFonts w:ascii="Calibri" w:hAnsi="Calibri" w:cs="Arial"/>
                <w:color w:val="000000"/>
                <w:sz w:val="18"/>
                <w:szCs w:val="18"/>
              </w:rPr>
            </w:pPr>
            <w:hyperlink r:id="rId153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69562AE5">
                  <v:shape id="_x0000_i1290" type="#_x0000_t75" alt="" href="javascript: showSpec('_18_2_62501eb_1455753045476_515237_8690');" style="width:11.4pt;height:11.4pt" o:button="t">
                    <v:imagedata r:id="rId307" r:href="rId153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3"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57A9EC65" w14:textId="77777777" w:rsidR="00C74C43" w:rsidRPr="002F6C58" w:rsidRDefault="003D454B" w:rsidP="002403B1">
            <w:pPr>
              <w:shd w:val="clear" w:color="auto" w:fill="FFFFFF"/>
              <w:rPr>
                <w:rFonts w:ascii="Calibri" w:eastAsia="Calibri" w:hAnsi="Calibri"/>
                <w:sz w:val="18"/>
                <w:szCs w:val="18"/>
              </w:rPr>
            </w:pPr>
            <w:hyperlink r:id="rId15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9B87666">
                  <v:shape id="_x0000_i1291" type="#_x0000_t75" alt="" href="javascript: showSpec('_18_2_62501eb_1456175443094_775061_7515');" style="width:11.4pt;height:11.4pt" o:button="t">
                    <v:imagedata r:id="rId307" r:href="rId153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6"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CDECA11" w14:textId="0F8830C9" w:rsidR="00C74C43" w:rsidRPr="002F6C58" w:rsidRDefault="003D454B" w:rsidP="002403B1">
            <w:pPr>
              <w:shd w:val="clear" w:color="auto" w:fill="FFFFFF"/>
              <w:rPr>
                <w:rFonts w:ascii="Calibri" w:eastAsia="Calibri" w:hAnsi="Calibri"/>
                <w:sz w:val="18"/>
                <w:szCs w:val="18"/>
              </w:rPr>
            </w:pPr>
            <w:r>
              <w:rPr>
                <w:noProof/>
              </w:rPr>
              <w:pict w14:anchorId="7DBE7B2C">
                <v:line id="Straight Connector 126" o:spid="_x0000_s1783"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OO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y3tbv7Im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e6047iAQAAtwMAAA4AAAAAAAAAAAAAAAAALgIAAGRycy9lMm9Eb2MueG1sUEsBAi0A&#10;FAAGAAgAAAAhADb5OXbeAAAACAEAAA8AAAAAAAAAAAAAAAAAPAQAAGRycy9kb3ducmV2LnhtbFBL&#10;BQYAAAAABAAEAPMAAABHBQAAAAA=&#10;" strokecolor="#4a7ebb" strokeweight="1.5pt">
                  <o:lock v:ext="edit" shapetype="f"/>
                </v:line>
              </w:pict>
            </w:r>
          </w:p>
          <w:p w14:paraId="79FAACD0"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9704E" wp14:editId="39864ABC">
                  <wp:extent cx="152400" cy="152400"/>
                  <wp:effectExtent l="0" t="0" r="0" b="0"/>
                  <wp:docPr id="548" name="Picture 548"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C4A21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DE570" wp14:editId="1487DD0C">
                  <wp:extent cx="152400" cy="152400"/>
                  <wp:effectExtent l="0" t="0" r="0" b="0"/>
                  <wp:docPr id="549" name="Picture 549"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8"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28A65C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37C371" wp14:editId="655194B9">
                  <wp:extent cx="152400" cy="152400"/>
                  <wp:effectExtent l="0" t="0" r="0" b="0"/>
                  <wp:docPr id="550" name="Picture 55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26F69F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C372C6" wp14:editId="3616C92E">
                  <wp:extent cx="152400" cy="152400"/>
                  <wp:effectExtent l="0" t="0" r="0" b="0"/>
                  <wp:docPr id="551" name="Picture 551"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0"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7403CEA" w14:textId="3BBEAA7C" w:rsidR="00C74C43" w:rsidRPr="002F6C58" w:rsidRDefault="003D454B" w:rsidP="002403B1">
            <w:pPr>
              <w:spacing w:line="276" w:lineRule="auto"/>
              <w:rPr>
                <w:rFonts w:ascii="Calibri" w:eastAsia="Calibri" w:hAnsi="Calibri"/>
                <w:sz w:val="18"/>
                <w:szCs w:val="18"/>
              </w:rPr>
            </w:pPr>
            <w:r>
              <w:rPr>
                <w:noProof/>
              </w:rPr>
              <w:pict w14:anchorId="5E1DE3F2">
                <v:line id="Straight Connector 554" o:spid="_x0000_s1782"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Dx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H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FUAMPHiAQAAtwMAAA4AAAAAAAAAAAAAAAAALgIAAGRycy9lMm9Eb2MueG1sUEsBAi0AFAAG&#10;AAgAAAAhANR5YxTbAAAAAwEAAA8AAAAAAAAAAAAAAAAAPAQAAGRycy9kb3ducmV2LnhtbFBLBQYA&#10;AAAABAAEAPMAAABEBQAAAAA=&#10;" strokecolor="#4a7ebb" strokeweight="1.5pt">
                  <o:lock v:ext="edit" shapetype="f"/>
                </v:line>
              </w:pict>
            </w:r>
          </w:p>
          <w:p w14:paraId="466D81E0" w14:textId="77777777" w:rsidR="00C74C43" w:rsidRPr="002F6C58" w:rsidRDefault="003D454B" w:rsidP="002403B1">
            <w:pPr>
              <w:spacing w:line="276" w:lineRule="auto"/>
              <w:rPr>
                <w:rFonts w:ascii="Calibri" w:eastAsia="Calibri" w:hAnsi="Calibri" w:cs="Arial"/>
                <w:color w:val="000000"/>
                <w:sz w:val="18"/>
                <w:szCs w:val="18"/>
              </w:rPr>
            </w:pPr>
            <w:hyperlink r:id="rId1541"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21C46E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8CB7A07" wp14:editId="01150E80">
                  <wp:extent cx="152400" cy="152400"/>
                  <wp:effectExtent l="0" t="0" r="0" b="0"/>
                  <wp:docPr id="552" name="Picture 5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1D9FDD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FDA0192" wp14:editId="097AF2F1">
                  <wp:extent cx="152400" cy="152400"/>
                  <wp:effectExtent l="0" t="0" r="0" b="0"/>
                  <wp:docPr id="553" name="Picture 553" descr="http://www.threatrisk.org/spec/Threat%20Risk%20Model_files/icon_class_18_1_3ba019e_1444854875150_16436_31006.jpg">
                    <a:hlinkClick xmlns:a="http://schemas.openxmlformats.org/drawingml/2006/main" r:id="rId1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146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2EBF1CD" w14:textId="7DB9C5F1" w:rsidR="00C74C43" w:rsidRPr="002F6C58" w:rsidRDefault="003D454B" w:rsidP="002403B1">
            <w:pPr>
              <w:rPr>
                <w:rFonts w:ascii="Calibri" w:eastAsia="Calibri" w:hAnsi="Calibri" w:cs="Arial"/>
                <w:color w:val="000000"/>
                <w:sz w:val="18"/>
                <w:szCs w:val="18"/>
              </w:rPr>
            </w:pPr>
            <w:r>
              <w:rPr>
                <w:noProof/>
              </w:rPr>
              <w:pict w14:anchorId="3B81CD9D">
                <v:line id="Straight Connector 127" o:spid="_x0000_s1781"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g7jo/iAQAAtwMAAA4AAAAAAAAAAAAAAAAALgIAAGRycy9lMm9Eb2MueG1sUEsBAi0A&#10;FAAGAAgAAAAhANTiVgbeAAAACAEAAA8AAAAAAAAAAAAAAAAAPAQAAGRycy9kb3ducmV2LnhtbFBL&#10;BQYAAAAABAAEAPMAAABHBQAAAAA=&#10;" strokecolor="#4a7ebb" strokeweight="1.5pt">
                  <o:lock v:ext="edit" shapetype="f"/>
                </v:line>
              </w:pict>
            </w:r>
          </w:p>
          <w:p w14:paraId="10A8375E"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54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4A2ED6A">
                  <v:shape id="_x0000_i1292" type="#_x0000_t75" alt="" href="javascript: showSpec('_17_0_5_1_3ba019e_1407960318412_69485_4170');" style="width:11.4pt;height:11.4pt" o:button="t">
                    <v:imagedata r:id="rId354" r:href="rId1545"/>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6"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2060C839" w14:textId="77777777" w:rsidR="00C74C43" w:rsidRPr="002F6C58" w:rsidRDefault="003D454B" w:rsidP="002403B1">
            <w:pPr>
              <w:shd w:val="clear" w:color="auto" w:fill="FFFFFF"/>
              <w:rPr>
                <w:rFonts w:ascii="Calibri" w:hAnsi="Calibri" w:cs="Arial"/>
                <w:color w:val="000000"/>
                <w:sz w:val="18"/>
                <w:szCs w:val="22"/>
              </w:rPr>
            </w:pPr>
            <w:hyperlink r:id="rId154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97AC47E">
                  <v:shape id="_x0000_i1293" type="#_x0000_t75" alt="" href="javascript: showSpec('_17_0_5_1_3ba019e_1407960337744_968303_4171');" style="width:11.4pt;height:11.4pt" o:button="t">
                    <v:imagedata r:id="rId358" r:href="rId1548"/>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9"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BEDF997" w14:textId="77777777" w:rsidR="00C74C43" w:rsidRPr="002F6C58" w:rsidRDefault="003D454B" w:rsidP="002403B1">
            <w:pPr>
              <w:shd w:val="clear" w:color="auto" w:fill="FFFFFF"/>
              <w:rPr>
                <w:rFonts w:ascii="Calibri" w:hAnsi="Calibri" w:cs="Arial"/>
                <w:color w:val="000000"/>
                <w:sz w:val="18"/>
                <w:szCs w:val="22"/>
              </w:rPr>
            </w:pPr>
            <w:hyperlink r:id="rId155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5D0C61B">
                  <v:shape id="_x0000_i1294" type="#_x0000_t75" alt="" href="javascript: showSpec('_18_2_62501eb_1461269570989_330366_4856');" style="width:11.4pt;height:11.4pt" o:button="t">
                    <v:imagedata r:id="rId362" r:href="rId155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8CE940" w14:textId="77777777" w:rsidR="00C74C43" w:rsidRPr="002F6C58" w:rsidRDefault="003D454B" w:rsidP="002403B1">
            <w:pPr>
              <w:shd w:val="clear" w:color="auto" w:fill="FFFFFF"/>
              <w:rPr>
                <w:rFonts w:ascii="Calibri" w:hAnsi="Calibri" w:cs="Arial"/>
                <w:color w:val="000000"/>
                <w:sz w:val="18"/>
                <w:szCs w:val="22"/>
              </w:rPr>
            </w:pPr>
            <w:hyperlink r:id="rId155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54CB35C">
                  <v:shape id="_x0000_i1295" type="#_x0000_t75" alt="" href="javascript: showSpec('_18_2_62501eb_1461269570989_206434_4858');" style="width:11.4pt;height:11.4pt" o:button="t">
                    <v:imagedata r:id="rId362" r:href="rId155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FDD1C75" w14:textId="77777777" w:rsidR="00C74C43" w:rsidRDefault="003D454B" w:rsidP="002403B1">
            <w:pPr>
              <w:rPr>
                <w:rFonts w:ascii="Calibri" w:hAnsi="Calibri" w:cs="Arial"/>
                <w:color w:val="000000"/>
                <w:sz w:val="18"/>
                <w:szCs w:val="22"/>
              </w:rPr>
            </w:pPr>
            <w:hyperlink r:id="rId155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6A8970B7">
                  <v:shape id="_x0000_i1296" type="#_x0000_t75" alt="" href="javascript: showSpec('_18_1_3ba019e_1431628997747_205015_17989');" style="width:11.4pt;height:11.4pt" o:button="t">
                    <v:imagedata r:id="rId311" r:href="rId155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8"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0999709" w14:textId="4DCB8AA7" w:rsidR="00C74C43" w:rsidRPr="002F6C58" w:rsidRDefault="003D454B" w:rsidP="002403B1">
            <w:pPr>
              <w:rPr>
                <w:rFonts w:ascii="Calibri" w:eastAsia="Calibri" w:hAnsi="Calibri" w:cs="Arial"/>
                <w:color w:val="000000"/>
                <w:sz w:val="14"/>
                <w:szCs w:val="18"/>
              </w:rPr>
            </w:pPr>
            <w:r>
              <w:rPr>
                <w:noProof/>
              </w:rPr>
              <w:pict w14:anchorId="1AD3E381">
                <v:line id="Straight Connector 578" o:spid="_x0000_s1780"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YKnHS4gEAALcDAAAOAAAAAAAAAAAAAAAAAC4CAABkcnMvZTJvRG9jLnhtbFBLAQItABQA&#10;BgAIAAAAIQD8rkLk3AAAAAUBAAAPAAAAAAAAAAAAAAAAADwEAABkcnMvZG93bnJldi54bWxQSwUG&#10;AAAAAAQABADzAAAARQUAAAAA&#10;" strokecolor="#4a7ebb" strokeweight="1.5pt">
                  <o:lock v:ext="edit" shapetype="f"/>
                </v:line>
              </w:pict>
            </w:r>
          </w:p>
          <w:p w14:paraId="3F4408A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B2778A1" wp14:editId="744B8F67">
                  <wp:extent cx="152400" cy="152400"/>
                  <wp:effectExtent l="0" t="0" r="0" b="0"/>
                  <wp:docPr id="194" name="Picture 194" descr="http://www.threatrisk.org/spec/Threat%20Risk%20Model_files/icon_package_18_1_3ba019e_1431438873620_947480_5969.jpg">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threatrisk.org/spec/Threat%20Risk%20Model_files/icon_package_18_1_3ba019e_1431438873620_947480_5969.jpg">
                            <a:hlinkClick r:id="rId148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00C434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1C9573C" wp14:editId="7424532A">
                  <wp:extent cx="152400" cy="152400"/>
                  <wp:effectExtent l="0" t="0" r="0" b="0"/>
                  <wp:docPr id="193" name="Picture 193" descr="http://www.threatrisk.org/spec/Threat%20Risk%20Model_files/icon_Class%20Diagram_18_1_3ba019e_1443825514932_740093_26881.jpg">
                    <a:hlinkClick xmlns:a="http://schemas.openxmlformats.org/drawingml/2006/main" r:id="rId1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www.threatrisk.org/spec/Threat%20Risk%20Model_files/icon_Class%20Diagram_18_1_3ba019e_1443825514932_740093_26881.jpg">
                            <a:hlinkClick r:id="rId148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17E1AD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0975F34" wp14:editId="3A2C2BED">
                  <wp:extent cx="152400" cy="152400"/>
                  <wp:effectExtent l="0" t="0" r="0" b="0"/>
                  <wp:docPr id="192" name="Picture 192" descr="http://www.threatrisk.org/spec/Threat%20Risk%20Model_files/icon_class_18_1_3ba019e_1443825538731_383581_26914.jpg">
                    <a:hlinkClick xmlns:a="http://schemas.openxmlformats.org/drawingml/2006/main" r:id="rId1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threatrisk.org/spec/Threat%20Risk%20Model_files/icon_class_18_1_3ba019e_1443825538731_383581_26914.jpg">
                            <a:hlinkClick r:id="rId148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1"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DD8835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B9DFB5D" wp14:editId="06C0F794">
                  <wp:extent cx="152400" cy="152400"/>
                  <wp:effectExtent l="0" t="0" r="0" b="0"/>
                  <wp:docPr id="191" name="Picture 191" descr="http://www.threatrisk.org/spec/Threat%20Risk%20Model_files/icon_property_18_1_3ba019e_1443825854334_594716_27104.jpg">
                    <a:hlinkClick xmlns:a="http://schemas.openxmlformats.org/drawingml/2006/main" r:id="rId1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www.threatrisk.org/spec/Threat%20Risk%20Model_files/icon_property_18_1_3ba019e_1443825854334_594716_27104.jpg">
                            <a:hlinkClick r:id="rId148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2"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633AD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3E6A59C" wp14:editId="326C1808">
                  <wp:extent cx="152400" cy="152400"/>
                  <wp:effectExtent l="0" t="0" r="0" b="0"/>
                  <wp:docPr id="190" name="Picture 190"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3"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779880C1" w14:textId="64E6D20C"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67DB58B4">
                <v:line id="Straight Connector 571" o:spid="_x0000_s1779" style="position:absolute;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8.45pt" to="14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Z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bHi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" strokecolor="#4a7ebb" strokeweight="1.5pt">
                  <o:lock v:ext="edit" shapetype="f"/>
                </v:line>
              </w:pict>
            </w:r>
          </w:p>
          <w:p w14:paraId="30905DB5" w14:textId="77777777" w:rsidR="00C74C43" w:rsidRPr="0024697B" w:rsidRDefault="00C74C43" w:rsidP="002403B1">
            <w:pPr>
              <w:shd w:val="clear" w:color="auto" w:fill="FFFFFF"/>
              <w:suppressAutoHyphens w:val="0"/>
              <w:overflowPunct/>
              <w:autoSpaceDE/>
              <w:autoSpaceDN/>
              <w:adjustRightInd/>
              <w:spacing w:after="0"/>
              <w:textAlignment w:val="auto"/>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BBFF883" wp14:editId="0EADAD95">
                  <wp:extent cx="152400" cy="152400"/>
                  <wp:effectExtent l="0" t="0" r="0" b="0"/>
                  <wp:docPr id="570" name="Picture 570" descr="http://threatrisk.org/spec/Threat%20Risk%20Model_files/icon_package_1415545023.jpg">
                    <a:hlinkClick xmlns:a="http://schemas.openxmlformats.org/drawingml/2006/main" r:id="rId1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http://threatrisk.org/spec/Threat%20Risk%20Model_files/icon_package_1415545023.jpg">
                            <a:hlinkClick r:id="rId1564"/>
                          </pic:cNvPr>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6" w:history="1">
              <w:r w:rsidRPr="0024697B">
                <w:rPr>
                  <w:rStyle w:val="Hyperlink"/>
                  <w:sz w:val="18"/>
                  <w:szCs w:val="18"/>
                </w:rPr>
                <w:t>Risks</w:t>
              </w:r>
            </w:hyperlink>
            <w:r w:rsidRPr="0024697B">
              <w:rPr>
                <w:rFonts w:ascii="Arial" w:hAnsi="Arial" w:cs="Arial"/>
                <w:color w:val="000000"/>
                <w:sz w:val="18"/>
                <w:szCs w:val="18"/>
              </w:rPr>
              <w:t>Package</w:t>
            </w:r>
          </w:p>
          <w:p w14:paraId="2D67AA51"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37E8E780" wp14:editId="7D05E014">
                  <wp:extent cx="152400" cy="152400"/>
                  <wp:effectExtent l="0" t="0" r="0" b="0"/>
                  <wp:docPr id="569" name="Picture 569" descr="http://threatrisk.org/spec/Threat%20Risk%20Model_files/icon_Class%20Diagram_1633981689.jpg">
                    <a:hlinkClick xmlns:a="http://schemas.openxmlformats.org/drawingml/2006/main" r:id="rId1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threatrisk.org/spec/Threat%20Risk%20Model_files/icon_Class%20Diagram_1633981689.jpg">
                            <a:hlinkClick r:id="rId1567"/>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8" w:history="1">
              <w:r w:rsidRPr="0024697B">
                <w:rPr>
                  <w:rStyle w:val="Hyperlink"/>
                  <w:sz w:val="18"/>
                  <w:szCs w:val="18"/>
                </w:rPr>
                <w:t>Risk</w:t>
              </w:r>
            </w:hyperlink>
            <w:r w:rsidRPr="0024697B">
              <w:rPr>
                <w:rFonts w:ascii="Arial" w:hAnsi="Arial" w:cs="Arial"/>
                <w:color w:val="000000"/>
                <w:sz w:val="18"/>
                <w:szCs w:val="18"/>
              </w:rPr>
              <w:t>Diagram</w:t>
            </w:r>
          </w:p>
          <w:p w14:paraId="7CFDBCCA"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5726383" wp14:editId="7060895B">
                  <wp:extent cx="152400" cy="152400"/>
                  <wp:effectExtent l="0" t="0" r="0" b="0"/>
                  <wp:docPr id="568" name="Picture 568" descr="http://threatrisk.org/spec/Threat%20Risk%20Model_files/icon_Class%20Diagram_1633981689.jpg">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http://threatrisk.org/spec/Threat%20Risk%20Model_files/icon_Class%20Diagram_1633981689.jpg">
                            <a:hlinkClick r:id="rId1569"/>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0" w:history="1">
              <w:r w:rsidRPr="0024697B">
                <w:rPr>
                  <w:rStyle w:val="Hyperlink"/>
                  <w:sz w:val="18"/>
                  <w:szCs w:val="18"/>
                </w:rPr>
                <w:t>Risk Metrics</w:t>
              </w:r>
            </w:hyperlink>
            <w:r w:rsidRPr="0024697B">
              <w:rPr>
                <w:rFonts w:ascii="Arial" w:hAnsi="Arial" w:cs="Arial"/>
                <w:color w:val="000000"/>
                <w:sz w:val="18"/>
                <w:szCs w:val="18"/>
              </w:rPr>
              <w:t>Diagram</w:t>
            </w:r>
          </w:p>
          <w:p w14:paraId="2D4089A5"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282500F" wp14:editId="1C462DC9">
                  <wp:extent cx="152400" cy="152400"/>
                  <wp:effectExtent l="0" t="0" r="0" b="0"/>
                  <wp:docPr id="567" name="Picture 567" descr="http://threatrisk.org/spec/Threat%20Risk%20Model_files/icon_class_1907467420.jpg">
                    <a:hlinkClick xmlns:a="http://schemas.openxmlformats.org/drawingml/2006/main" r:id="rId1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http://threatrisk.org/spec/Threat%20Risk%20Model_files/icon_class_1907467420.jpg">
                            <a:hlinkClick r:id="rId1571"/>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2" w:history="1">
              <w:r w:rsidRPr="0024697B">
                <w:rPr>
                  <w:rStyle w:val="Hyperlink"/>
                  <w:sz w:val="18"/>
                  <w:szCs w:val="18"/>
                </w:rPr>
                <w:t>Accept Risk</w:t>
              </w:r>
            </w:hyperlink>
            <w:r w:rsidRPr="0024697B">
              <w:rPr>
                <w:rFonts w:ascii="Arial" w:hAnsi="Arial" w:cs="Arial"/>
                <w:color w:val="000000"/>
                <w:sz w:val="18"/>
                <w:szCs w:val="18"/>
              </w:rPr>
              <w:t>Class</w:t>
            </w:r>
          </w:p>
          <w:p w14:paraId="1FED46F3"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B5745CB" wp14:editId="6E1D6B6A">
                  <wp:extent cx="152400" cy="152400"/>
                  <wp:effectExtent l="0" t="0" r="0" b="0"/>
                  <wp:docPr id="566" name="Picture 566" descr="http://threatrisk.org/spec/Threat%20Risk%20Model_files/icon_elementvalue_1178525020.jpg">
                    <a:hlinkClick xmlns:a="http://schemas.openxmlformats.org/drawingml/2006/main" r:id="rId1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http://threatrisk.org/spec/Threat%20Risk%20Model_files/icon_elementvalue_1178525020.jpg">
                            <a:hlinkClick r:id="rId1573"/>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5"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6CC7A11B"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9AEA635" wp14:editId="3C2B4441">
                  <wp:extent cx="152400" cy="152400"/>
                  <wp:effectExtent l="0" t="0" r="0" b="0"/>
                  <wp:docPr id="565" name="Picture 565" descr="http://threatrisk.org/spec/Threat%20Risk%20Model_files/icon_elementvalue_1178525020.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threatrisk.org/spec/Threat%20Risk%20Model_files/icon_elementvalue_1178525020.jpg">
                            <a:hlinkClick r:id="rId1576"/>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7"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417C77ED"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2E634F9" wp14:editId="348B199C">
                  <wp:extent cx="152400" cy="152400"/>
                  <wp:effectExtent l="0" t="0" r="0" b="0"/>
                  <wp:docPr id="564" name="Picture 564" descr="http://threatrisk.org/spec/Threat%20Risk%20Model_files/icon_property_1853627376.jpg">
                    <a:hlinkClick xmlns:a="http://schemas.openxmlformats.org/drawingml/2006/main" r:id="rId1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http://threatrisk.org/spec/Threat%20Risk%20Model_files/icon_property_1853627376.jpg">
                            <a:hlinkClick r:id="rId1578"/>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9" w:history="1">
              <w:r w:rsidRPr="0024697B">
                <w:rPr>
                  <w:rStyle w:val="Hyperlink"/>
                  <w:sz w:val="18"/>
                  <w:szCs w:val="18"/>
                </w:rPr>
                <w:t>risk level accepted</w:t>
              </w:r>
            </w:hyperlink>
            <w:r w:rsidRPr="0024697B">
              <w:rPr>
                <w:rFonts w:ascii="Arial" w:hAnsi="Arial" w:cs="Arial"/>
                <w:color w:val="000000"/>
                <w:sz w:val="18"/>
                <w:szCs w:val="18"/>
              </w:rPr>
              <w:t>Property</w:t>
            </w:r>
          </w:p>
          <w:p w14:paraId="5F11A752" w14:textId="77777777" w:rsidR="00C74C43" w:rsidRPr="0024697B" w:rsidRDefault="00C74C43" w:rsidP="002403B1">
            <w:pPr>
              <w:shd w:val="clear" w:color="auto" w:fill="FFFFFF"/>
              <w:rPr>
                <w:rFonts w:asciiTheme="minorHAnsi" w:eastAsia="Calibri" w:hAnsiTheme="minorHAnsi" w:cs="Arial"/>
                <w:color w:val="000000"/>
                <w:sz w:val="18"/>
                <w:szCs w:val="18"/>
              </w:rPr>
            </w:pPr>
            <w:r w:rsidRPr="0024697B">
              <w:rPr>
                <w:rFonts w:ascii="Arial" w:hAnsi="Arial" w:cs="Arial"/>
                <w:noProof/>
                <w:color w:val="1863A1"/>
                <w:sz w:val="18"/>
                <w:szCs w:val="18"/>
              </w:rPr>
              <w:drawing>
                <wp:inline distT="0" distB="0" distL="0" distR="0" wp14:anchorId="576257C0" wp14:editId="72CD5808">
                  <wp:extent cx="152400" cy="152400"/>
                  <wp:effectExtent l="0" t="0" r="0" b="0"/>
                  <wp:docPr id="563" name="Picture 563" descr="http://threatrisk.org/spec/Threat%20Risk%20Model_files/icon_property_1853627376.jpg">
                    <a:hlinkClick xmlns:a="http://schemas.openxmlformats.org/drawingml/2006/main" r:id="rId1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http://threatrisk.org/spec/Threat%20Risk%20Model_files/icon_property_1853627376.jpg">
                            <a:hlinkClick r:id="rId1580"/>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1" w:history="1">
              <w:r w:rsidRPr="0024697B">
                <w:rPr>
                  <w:rStyle w:val="Hyperlink"/>
                  <w:sz w:val="18"/>
                  <w:szCs w:val="18"/>
                </w:rPr>
                <w:t>: Risk Owner</w:t>
              </w:r>
            </w:hyperlink>
            <w:r w:rsidRPr="0024697B">
              <w:rPr>
                <w:rFonts w:ascii="Arial" w:hAnsi="Arial" w:cs="Arial"/>
                <w:color w:val="000000"/>
                <w:sz w:val="18"/>
                <w:szCs w:val="18"/>
              </w:rPr>
              <w:t>Property</w:t>
            </w:r>
          </w:p>
          <w:p w14:paraId="434CE807" w14:textId="76BF5FC4"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0CD8DDBD">
                <v:line id="Straight Connector 510" o:spid="_x0000_s1778"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35pt" to="143.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Ct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" strokecolor="#4a7ebb" strokeweight="1.5pt">
                  <o:lock v:ext="edit" shapetype="f"/>
                </v:line>
              </w:pict>
            </w:r>
          </w:p>
          <w:p w14:paraId="786E3C5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894581B" wp14:editId="4E04EF08">
                  <wp:extent cx="152400" cy="152400"/>
                  <wp:effectExtent l="0" t="0" r="0" b="0"/>
                  <wp:docPr id="181" name="Picture 181"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0CDF3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2DCF9" wp14:editId="3BF418D8">
                  <wp:extent cx="152400" cy="152400"/>
                  <wp:effectExtent l="0" t="0" r="0" b="0"/>
                  <wp:docPr id="180" name="Picture 180" descr="http://www.threatrisk.org/spec/Threat%20Risk%20Model_files/icon_Class%20Diagram_18_1_3ba019e_1443825514932_740093_26881.jpg">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threatrisk.org/spec/Threat%20Risk%20Model_files/icon_Class%20Diagram_18_1_3ba019e_1443825514932_740093_26881.jpg">
                            <a:hlinkClick r:id="rId1328"/>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0DC417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E69EEE3" wp14:editId="60FE3AD4">
                  <wp:extent cx="152400" cy="152400"/>
                  <wp:effectExtent l="0" t="0" r="0" b="0"/>
                  <wp:docPr id="179" name="Picture 179"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CC8F93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423B1FB" wp14:editId="386FB14B">
                  <wp:extent cx="152400" cy="152400"/>
                  <wp:effectExtent l="0" t="0" r="0" b="0"/>
                  <wp:docPr id="178" name="Picture 178"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5"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50E155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FF14C2F" wp14:editId="57047AEB">
                  <wp:extent cx="152400" cy="152400"/>
                  <wp:effectExtent l="0" t="0" r="0" b="0"/>
                  <wp:docPr id="177" name="Picture 177"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6"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8557A6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1EC6D06" wp14:editId="461F6F59">
                  <wp:extent cx="152400" cy="152400"/>
                  <wp:effectExtent l="0" t="0" r="0" b="0"/>
                  <wp:docPr id="176" name="Picture 176"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7"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245AC6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EFF7FF3" wp14:editId="6ADC6637">
                  <wp:extent cx="152400" cy="152400"/>
                  <wp:effectExtent l="0" t="0" r="0" b="0"/>
                  <wp:docPr id="175" name="Picture 175" descr="http://www.threatrisk.org/spec/Threat%20Risk%20Model_files/icon_class_18_1_3ba019e_1443825538731_383581_26914.jpg">
                    <a:hlinkClick xmlns:a="http://schemas.openxmlformats.org/drawingml/2006/main" r:id="rId1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threatrisk.org/spec/Threat%20Risk%20Model_files/icon_class_18_1_3ba019e_1443825538731_383581_26914.jpg">
                            <a:hlinkClick r:id="rId14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8"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15F4470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44A3D20" wp14:editId="4F17B2E4">
                  <wp:extent cx="152400" cy="152400"/>
                  <wp:effectExtent l="0" t="0" r="0" b="0"/>
                  <wp:docPr id="174" name="Picture 174"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755E6A8" w14:textId="65544C3C" w:rsidR="00C74C43" w:rsidRPr="00C849A8" w:rsidRDefault="003D454B" w:rsidP="002403B1">
            <w:pPr>
              <w:rPr>
                <w:rFonts w:asciiTheme="minorHAnsi" w:eastAsia="Calibri" w:hAnsiTheme="minorHAnsi"/>
                <w:b/>
                <w:sz w:val="18"/>
                <w:szCs w:val="18"/>
              </w:rPr>
            </w:pPr>
            <w:r>
              <w:rPr>
                <w:noProof/>
              </w:rPr>
              <w:pict w14:anchorId="1E88132C">
                <v:line id="Straight Connector 109" o:spid="_x0000_s1777"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45pt" to="132.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" strokecolor="#4a7ebb" strokeweight="1pt">
                  <o:lock v:ext="edit" shapetype="f"/>
                </v:line>
              </w:pict>
            </w:r>
          </w:p>
          <w:p w14:paraId="157E925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52F14E" wp14:editId="7200270F">
                  <wp:extent cx="152400" cy="152400"/>
                  <wp:effectExtent l="0" t="0" r="0" b="0"/>
                  <wp:docPr id="170" name="Picture 170" descr="http://www.threatrisk.org/spec/Threat%20Risk%20Model_files/icon_class_18_1_3ba019e_1443825538731_383581_26914.jpg">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threatrisk.org/spec/Threat%20Risk%20Model_files/icon_class_18_1_3ba019e_1443825538731_383581_26914.jpg">
                            <a:hlinkClick r:id="rId10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0"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3C0451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E74FAE" wp14:editId="66E888F8">
                  <wp:extent cx="152400" cy="152400"/>
                  <wp:effectExtent l="0" t="0" r="0" b="0"/>
                  <wp:docPr id="169" name="Picture 169" descr="http://www.threatrisk.org/spec/Threat%20Risk%20Model_files/icon_association_17_0_5_1_7b3022e_1398294235459_34238_6655.jpg">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threatrisk.org/spec/Threat%20Risk%20Model_files/icon_association_17_0_5_1_7b3022e_1398294235459_34238_6655.jpg">
                            <a:hlinkClick r:id="rId1135"/>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1"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722702AE"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592"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5D9EB5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1DB8C3B" wp14:editId="5E9F69C1">
                  <wp:extent cx="152400" cy="152400"/>
                  <wp:effectExtent l="0" t="0" r="0" b="0"/>
                  <wp:docPr id="168" name="Picture 168"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3"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4F75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A90568" wp14:editId="03412DAB">
                  <wp:extent cx="152400" cy="152400"/>
                  <wp:effectExtent l="0" t="0" r="0" b="0"/>
                  <wp:docPr id="167" name="Picture 167"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4"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E26860" w14:textId="77777777" w:rsidR="00C74C43" w:rsidRPr="000767F5"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81A626" wp14:editId="66D00660">
                  <wp:extent cx="152400" cy="152400"/>
                  <wp:effectExtent l="0" t="0" r="0" b="0"/>
                  <wp:docPr id="166" name="Picture 166"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tc>
        <w:tc>
          <w:tcPr>
            <w:tcW w:w="3226" w:type="dxa"/>
            <w:shd w:val="clear" w:color="auto" w:fill="auto"/>
          </w:tcPr>
          <w:p w14:paraId="2DCB108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 xml:space="preserve">System and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sz w:val="18"/>
                <w:szCs w:val="18"/>
              </w:rPr>
              <w:t xml:space="preserve"> l.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207A8E2B" w14:textId="77777777" w:rsidTr="002403B1">
        <w:tc>
          <w:tcPr>
            <w:tcW w:w="4018" w:type="dxa"/>
            <w:tcBorders>
              <w:top w:val="single" w:sz="8" w:space="0" w:color="000000"/>
              <w:left w:val="single" w:sz="8" w:space="0" w:color="000000"/>
              <w:bottom w:val="single" w:sz="8" w:space="0" w:color="000000"/>
            </w:tcBorders>
            <w:shd w:val="clear" w:color="auto" w:fill="auto"/>
          </w:tcPr>
          <w:p w14:paraId="53B4B64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Information Integrity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(SI)</w:t>
            </w:r>
          </w:p>
          <w:p w14:paraId="56C1CB3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INFORMATION INTEGRITY POLICY AND PROCEDURES </w:t>
            </w:r>
          </w:p>
          <w:p w14:paraId="639DB56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44501A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65CC6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information integrity policy that addresses purpose, scope, roles, responsibilities, management commitment, coordination among organizational entities, and compliance; and </w:t>
            </w:r>
          </w:p>
          <w:p w14:paraId="4038C3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information integrity policy and associated system and information integrity controls; and </w:t>
            </w:r>
          </w:p>
          <w:p w14:paraId="5CA7F7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2D17D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information integrity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9BADD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information integrity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0DE56EF" w14:textId="77777777" w:rsidR="00C74C43" w:rsidRPr="00C849A8" w:rsidRDefault="00C74C43" w:rsidP="002403B1">
            <w:pPr>
              <w:rPr>
                <w:rFonts w:asciiTheme="minorHAnsi" w:eastAsia="Calibri" w:hAnsiTheme="minorHAnsi"/>
                <w:b/>
                <w:bCs/>
                <w:sz w:val="18"/>
                <w:szCs w:val="18"/>
              </w:rPr>
            </w:pPr>
          </w:p>
          <w:p w14:paraId="6CB9B4A9"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B54AD2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5918A7C" wp14:editId="4B7A8951">
                  <wp:extent cx="152400" cy="152400"/>
                  <wp:effectExtent l="0" t="0" r="0" b="0"/>
                  <wp:docPr id="583" name="Picture 583"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6"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A84B7C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F2D333" wp14:editId="1C9D1F26">
                  <wp:extent cx="152400" cy="152400"/>
                  <wp:effectExtent l="0" t="0" r="0" b="0"/>
                  <wp:docPr id="584" name="Picture 584" descr="http://www.threatrisk.org/spec/Threat%20Risk%20Model_files/icon_associationclass_18_1_3ba019e_1445543931434_520475_38212.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336"/>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7"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08AD64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52C0C38E" wp14:editId="481AF4C1">
                  <wp:extent cx="152400" cy="152400"/>
                  <wp:effectExtent l="0" t="0" r="0" b="0"/>
                  <wp:docPr id="585" name="Picture 585"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8"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94B8090"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D2C659B" wp14:editId="3B42CED0">
                  <wp:extent cx="152400" cy="152400"/>
                  <wp:effectExtent l="0" t="0" r="0" b="0"/>
                  <wp:docPr id="586" name="Picture 586"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9"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090108C" w14:textId="6B0A5EA7" w:rsidR="00C74C43" w:rsidRPr="002F6C58" w:rsidRDefault="003D454B" w:rsidP="002403B1">
            <w:pPr>
              <w:spacing w:line="276" w:lineRule="auto"/>
              <w:rPr>
                <w:rFonts w:ascii="Calibri" w:eastAsia="Calibri" w:hAnsi="Calibri" w:cs="Arial"/>
                <w:color w:val="000000"/>
                <w:sz w:val="18"/>
                <w:szCs w:val="18"/>
              </w:rPr>
            </w:pPr>
            <w:r>
              <w:rPr>
                <w:noProof/>
              </w:rPr>
              <w:pict w14:anchorId="7BDD120C">
                <v:line id="Straight Connector 579" o:spid="_x0000_s1776" style="position:absolute;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kTJDQ4wEAALcDAAAOAAAAAAAAAAAAAAAAAC4CAABkcnMvZTJvRG9jLnhtbFBLAQIt&#10;ABQABgAIAAAAIQBq4hOo3gAAAAgBAAAPAAAAAAAAAAAAAAAAAD0EAABkcnMvZG93bnJldi54bWxQ&#10;SwUGAAAAAAQABADzAAAASAUAAAAA&#10;" strokecolor="#4a7ebb" strokeweight="1.5pt">
                  <o:lock v:ext="edit" shapetype="f"/>
                </v:line>
              </w:pict>
            </w:r>
          </w:p>
          <w:p w14:paraId="01D78FF3"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0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5B60156">
                  <v:shape id="_x0000_i1297" type="#_x0000_t75" alt="" href="javascript: showSpec('_18_0_2_3ba019e_1423848758806_896185_5919');" style="width:11.4pt;height:11.4pt" o:button="t">
                    <v:imagedata r:id="rId303" r:href="rId160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2"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5B9FC86" w14:textId="77777777" w:rsidR="00C74C43" w:rsidRPr="002F6C58" w:rsidRDefault="003D454B" w:rsidP="002403B1">
            <w:pPr>
              <w:shd w:val="clear" w:color="auto" w:fill="FFFFFF"/>
              <w:rPr>
                <w:rFonts w:ascii="Calibri" w:hAnsi="Calibri" w:cs="Arial"/>
                <w:color w:val="000000"/>
                <w:sz w:val="18"/>
                <w:szCs w:val="18"/>
              </w:rPr>
            </w:pPr>
            <w:hyperlink r:id="rId160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 xml:space="preserve">INCLUDEPICTURE </w:instrText>
              </w:r>
              <w:r>
                <w:rPr>
                  <w:rFonts w:ascii="Calibri" w:hAnsi="Calibri" w:cs="Arial"/>
                  <w:color w:val="1863A1"/>
                  <w:sz w:val="18"/>
                  <w:szCs w:val="18"/>
                </w:rPr>
                <w:instrText xml:space="preserv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25E0674">
                  <v:shape id="_x0000_i1298" type="#_x0000_t75" alt="" href="javascript: showSpec('_18_0_2_3ba019e_1423848758804_10086_5918');" style="width:11.4pt;height:11.4pt" o:button="t">
                    <v:imagedata r:id="rId307" r:href="rId160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5"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0B1970B6" w14:textId="77777777" w:rsidR="00C74C43" w:rsidRPr="002F6C58" w:rsidRDefault="003D454B" w:rsidP="002403B1">
            <w:pPr>
              <w:shd w:val="clear" w:color="auto" w:fill="FFFFFF"/>
              <w:rPr>
                <w:rFonts w:ascii="Calibri" w:hAnsi="Calibri" w:cs="Arial"/>
                <w:color w:val="000000"/>
                <w:sz w:val="18"/>
                <w:szCs w:val="18"/>
              </w:rPr>
            </w:pPr>
            <w:hyperlink r:id="rId160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C2A4B30">
                  <v:shape id="_x0000_i1299" type="#_x0000_t75" alt="" href="javascript: showSpec('_18_1_3ba019e_1445379115924_538758_31530');" style="width:11.4pt;height:11.4pt" o:button="t">
                    <v:imagedata r:id="rId311" r:href="rId160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8"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6A0599EE" w14:textId="77777777" w:rsidR="00C74C43" w:rsidRPr="002F6C58" w:rsidRDefault="003D454B" w:rsidP="002403B1">
            <w:pPr>
              <w:shd w:val="clear" w:color="auto" w:fill="FFFFFF"/>
              <w:rPr>
                <w:rFonts w:ascii="Calibri" w:hAnsi="Calibri" w:cs="Arial"/>
                <w:color w:val="000000"/>
                <w:sz w:val="18"/>
                <w:szCs w:val="18"/>
              </w:rPr>
            </w:pPr>
            <w:hyperlink r:id="rId160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D932902">
                  <v:shape id="_x0000_i1300" type="#_x0000_t75" alt="" href="javascript: showSpec('_18_1_3ba019e_1426032490067_111530_6698');" style="width:11.4pt;height:11.4pt" o:button="t">
                    <v:imagedata r:id="rId311" r:href="rId161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1"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3EF38EB" w14:textId="77777777" w:rsidR="00C74C43" w:rsidRPr="002F6C58" w:rsidRDefault="003D454B" w:rsidP="002403B1">
            <w:pPr>
              <w:shd w:val="clear" w:color="auto" w:fill="FFFFFF"/>
              <w:rPr>
                <w:rFonts w:ascii="Calibri" w:hAnsi="Calibri" w:cs="Arial"/>
                <w:color w:val="000000"/>
                <w:sz w:val="18"/>
                <w:szCs w:val="18"/>
              </w:rPr>
            </w:pPr>
            <w:hyperlink r:id="rId161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19910E3">
                  <v:shape id="_x0000_i1301" type="#_x0000_t75" alt="" href="javascript: showSpec('_18_1_3ba019e_1443219962548_952937_9436');" style="width:11.4pt;height:11.4pt" o:button="t">
                    <v:imagedata r:id="rId307" r:href="rId161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4"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3B677A12" w14:textId="77777777" w:rsidR="00C74C43" w:rsidRPr="002F6C58" w:rsidRDefault="003D454B" w:rsidP="002403B1">
            <w:pPr>
              <w:shd w:val="clear" w:color="auto" w:fill="FFFFFF"/>
              <w:rPr>
                <w:rFonts w:ascii="Calibri" w:hAnsi="Calibri" w:cs="Arial"/>
                <w:color w:val="000000"/>
                <w:sz w:val="18"/>
                <w:szCs w:val="18"/>
              </w:rPr>
            </w:pPr>
            <w:hyperlink r:id="rId161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829A22B">
                  <v:shape id="_x0000_i1302" type="#_x0000_t75" alt="" href="javascript: showSpec('_18_1_3ba019e_1443220011644_350533_9469');" style="width:11.4pt;height:11.4pt" o:button="t">
                    <v:imagedata r:id="rId307" r:href="rId161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7"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C2D132" w14:textId="77777777" w:rsidR="00C74C43" w:rsidRPr="002F6C58" w:rsidRDefault="003D454B" w:rsidP="002403B1">
            <w:pPr>
              <w:shd w:val="clear" w:color="auto" w:fill="FFFFFF"/>
              <w:rPr>
                <w:rFonts w:ascii="Calibri" w:hAnsi="Calibri" w:cs="Arial"/>
                <w:color w:val="000000"/>
                <w:sz w:val="18"/>
                <w:szCs w:val="18"/>
              </w:rPr>
            </w:pPr>
            <w:hyperlink r:id="rId161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03F0CF5">
                  <v:shape id="_x0000_i1303" type="#_x0000_t75" alt="" href="javascript: showSpec('_18_2_62501eb_1460995359204_192818_10044');" style="width:11.4pt;height:11.4pt" o:button="t">
                    <v:imagedata r:id="rId324" r:href="rId161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0"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4BE017AC" w14:textId="77777777" w:rsidR="00C74C43" w:rsidRPr="002F6C58" w:rsidRDefault="003D454B" w:rsidP="002403B1">
            <w:pPr>
              <w:shd w:val="clear" w:color="auto" w:fill="FFFFFF"/>
              <w:rPr>
                <w:rFonts w:ascii="Calibri" w:hAnsi="Calibri" w:cs="Arial"/>
                <w:color w:val="000000"/>
                <w:sz w:val="18"/>
                <w:szCs w:val="18"/>
              </w:rPr>
            </w:pPr>
            <w:hyperlink r:id="rId162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DE0FBD4">
                  <v:shape id="_x0000_i1304" type="#_x0000_t75" alt="" href="javascript: showSpec('_18_2_62501eb_1460994890076_771677_10008');" style="width:11.4pt;height:11.4pt" o:button="t">
                    <v:imagedata r:id="rId324" r:href="rId162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3"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EF8F746" w14:textId="77777777" w:rsidR="00C74C43" w:rsidRPr="002F6C58" w:rsidRDefault="003D454B" w:rsidP="002403B1">
            <w:pPr>
              <w:shd w:val="clear" w:color="auto" w:fill="FFFFFF"/>
              <w:rPr>
                <w:rFonts w:ascii="Calibri" w:hAnsi="Calibri" w:cs="Arial"/>
                <w:color w:val="000000"/>
                <w:sz w:val="18"/>
                <w:szCs w:val="18"/>
              </w:rPr>
            </w:pPr>
            <w:hyperlink r:id="rId162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w:instrText>
              </w:r>
              <w:r>
                <w:rPr>
                  <w:rFonts w:ascii="Calibri" w:hAnsi="Calibri" w:cs="Arial"/>
                  <w:color w:val="1863A1"/>
                  <w:sz w:val="18"/>
                  <w:szCs w:val="18"/>
                </w:rPr>
                <w:instrTex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B29D246">
                  <v:shape id="_x0000_i1305" type="#_x0000_t75" alt="" href="javascript: showSpec('_18_2_62501eb_1458223017372_935546_8689');" style="width:11.4pt;height:11.4pt" o:button="t">
                    <v:imagedata r:id="rId311" r:href="rId162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6"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03337CE" w14:textId="77777777" w:rsidR="00C74C43" w:rsidRPr="002F6C58" w:rsidRDefault="003D454B" w:rsidP="002403B1">
            <w:pPr>
              <w:shd w:val="clear" w:color="auto" w:fill="FFFFFF"/>
              <w:rPr>
                <w:rFonts w:ascii="Calibri" w:hAnsi="Calibri" w:cs="Arial"/>
                <w:color w:val="000000"/>
                <w:sz w:val="18"/>
                <w:szCs w:val="18"/>
              </w:rPr>
            </w:pPr>
            <w:hyperlink r:id="rId16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E74B49A">
                  <v:shape id="_x0000_i1306" type="#_x0000_t75" alt="" href="javascript: showSpec('_18_2_62501eb_1455753045476_515237_8690');" style="width:11.4pt;height:11.4pt" o:button="t">
                    <v:imagedata r:id="rId307" r:href="rId162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9"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7F0D1F3" w14:textId="77777777" w:rsidR="00C74C43" w:rsidRPr="002F6C58" w:rsidRDefault="003D454B" w:rsidP="002403B1">
            <w:pPr>
              <w:shd w:val="clear" w:color="auto" w:fill="FFFFFF"/>
              <w:rPr>
                <w:rFonts w:ascii="Calibri" w:eastAsia="Calibri" w:hAnsi="Calibri"/>
                <w:sz w:val="18"/>
                <w:szCs w:val="18"/>
              </w:rPr>
            </w:pPr>
            <w:hyperlink r:id="rId16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E41445E">
                  <v:shape id="_x0000_i1307" type="#_x0000_t75" alt="" href="javascript: showSpec('_18_2_62501eb_1456175443094_775061_7515');" style="width:11.4pt;height:11.4pt" o:button="t">
                    <v:imagedata r:id="rId307" r:href="rId163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2"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5CB31145" w14:textId="667DE061" w:rsidR="00C74C43" w:rsidRPr="002F6C58" w:rsidRDefault="003D454B" w:rsidP="002403B1">
            <w:pPr>
              <w:shd w:val="clear" w:color="auto" w:fill="FFFFFF"/>
              <w:rPr>
                <w:rFonts w:ascii="Calibri" w:eastAsia="Calibri" w:hAnsi="Calibri"/>
                <w:sz w:val="18"/>
                <w:szCs w:val="18"/>
              </w:rPr>
            </w:pPr>
            <w:r>
              <w:rPr>
                <w:noProof/>
              </w:rPr>
              <w:pict w14:anchorId="04E87FDC">
                <v:line id="Straight Connector 580" o:spid="_x0000_s1775" style="position:absolute;z-index:25178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nl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l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8lJ5eEBAAC3AwAADgAAAAAAAAAAAAAAAAAuAgAAZHJzL2Uyb0RvYy54bWxQSwECLQAU&#10;AAYACAAAACEANvk5dt4AAAAIAQAADwAAAAAAAAAAAAAAAAA7BAAAZHJzL2Rvd25yZXYueG1sUEsF&#10;BgAAAAAEAAQA8wAAAEYFAAAAAA==&#10;" strokecolor="#4a7ebb" strokeweight="1.5pt">
                  <o:lock v:ext="edit" shapetype="f"/>
                </v:line>
              </w:pict>
            </w:r>
          </w:p>
          <w:p w14:paraId="5CAA74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450181D" wp14:editId="6FB9FCF4">
                  <wp:extent cx="152400" cy="152400"/>
                  <wp:effectExtent l="0" t="0" r="0" b="0"/>
                  <wp:docPr id="587" name="Picture 587"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24577E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D2A1679" wp14:editId="62AD0748">
                  <wp:extent cx="152400" cy="152400"/>
                  <wp:effectExtent l="0" t="0" r="0" b="0"/>
                  <wp:docPr id="588" name="Picture 588"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4"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E157B0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2FD4181" wp14:editId="68C6BE5D">
                  <wp:extent cx="152400" cy="152400"/>
                  <wp:effectExtent l="0" t="0" r="0" b="0"/>
                  <wp:docPr id="589" name="Picture 58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91CEE5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B81E116" wp14:editId="30A4C0AA">
                  <wp:extent cx="152400" cy="152400"/>
                  <wp:effectExtent l="0" t="0" r="0" b="0"/>
                  <wp:docPr id="590" name="Picture 590"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6"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5F1628B" w14:textId="6C2CC099" w:rsidR="00C74C43" w:rsidRPr="002F6C58" w:rsidRDefault="003D454B" w:rsidP="002403B1">
            <w:pPr>
              <w:spacing w:line="276" w:lineRule="auto"/>
              <w:rPr>
                <w:rFonts w:ascii="Calibri" w:eastAsia="Calibri" w:hAnsi="Calibri"/>
                <w:sz w:val="18"/>
                <w:szCs w:val="18"/>
              </w:rPr>
            </w:pPr>
            <w:r>
              <w:rPr>
                <w:noProof/>
              </w:rPr>
              <w:pict w14:anchorId="2D1A7CA6">
                <v:line id="Straight Connector 581" o:spid="_x0000_s1774" style="position:absolute;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Tk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EgU5OEBAAC3AwAADgAAAAAAAAAAAAAAAAAuAgAAZHJzL2Uyb0RvYy54bWxQSwECLQAUAAYA&#10;CAAAACEA1HljFNsAAAADAQAADwAAAAAAAAAAAAAAAAA7BAAAZHJzL2Rvd25yZXYueG1sUEsFBgAA&#10;AAAEAAQA8wAAAEMFAAAAAA==&#10;" strokecolor="#4a7ebb" strokeweight="1.5pt">
                  <o:lock v:ext="edit" shapetype="f"/>
                </v:line>
              </w:pict>
            </w:r>
          </w:p>
          <w:p w14:paraId="685E3287" w14:textId="77777777" w:rsidR="00C74C43" w:rsidRPr="002F6C58" w:rsidRDefault="003D454B" w:rsidP="002403B1">
            <w:pPr>
              <w:spacing w:line="276" w:lineRule="auto"/>
              <w:rPr>
                <w:rFonts w:ascii="Calibri" w:eastAsia="Calibri" w:hAnsi="Calibri" w:cs="Arial"/>
                <w:color w:val="000000"/>
                <w:sz w:val="18"/>
                <w:szCs w:val="18"/>
              </w:rPr>
            </w:pPr>
            <w:hyperlink r:id="rId1637"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0C5628D"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C3C354D" wp14:editId="1CD59155">
                  <wp:extent cx="152400" cy="152400"/>
                  <wp:effectExtent l="0" t="0" r="0" b="0"/>
                  <wp:docPr id="591" name="Picture 591" descr="http://www.threatrisk.org/spec/Threat%20Risk%20Model_files/icon_Class%20Diagram_18_1_3ba019e_1444405831426_950564_26396.jpg">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46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F62783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83532DC" wp14:editId="3BECF89D">
                  <wp:extent cx="152400" cy="152400"/>
                  <wp:effectExtent l="0" t="0" r="0" b="0"/>
                  <wp:docPr id="592" name="Picture 592" descr="http://www.threatrisk.org/spec/Threat%20Risk%20Model_files/icon_class_18_1_3ba019e_1444854875150_16436_31006.jpg">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9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AAAA46" w14:textId="54B57A89" w:rsidR="00C74C43" w:rsidRPr="002F6C58" w:rsidRDefault="003D454B" w:rsidP="002403B1">
            <w:pPr>
              <w:rPr>
                <w:rFonts w:ascii="Calibri" w:eastAsia="Calibri" w:hAnsi="Calibri" w:cs="Arial"/>
                <w:color w:val="000000"/>
                <w:sz w:val="18"/>
                <w:szCs w:val="18"/>
              </w:rPr>
            </w:pPr>
            <w:r>
              <w:rPr>
                <w:noProof/>
              </w:rPr>
              <w:pict w14:anchorId="189CDC20">
                <v:line id="Straight Connector 582" o:spid="_x0000_s1773" style="position:absolute;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zl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Rcvy5+EBAAC3AwAADgAAAAAAAAAAAAAAAAAuAgAAZHJzL2Uyb0RvYy54bWxQSwECLQAU&#10;AAYACAAAACEA1OJWBt4AAAAIAQAADwAAAAAAAAAAAAAAAAA7BAAAZHJzL2Rvd25yZXYueG1sUEsF&#10;BgAAAAAEAAQA8wAAAEYFAAAAAA==&#10;" strokecolor="#4a7ebb" strokeweight="1.5pt">
                  <o:lock v:ext="edit" shapetype="f"/>
                </v:line>
              </w:pict>
            </w:r>
          </w:p>
          <w:p w14:paraId="01533209"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64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28E8D4D8">
                  <v:shape id="_x0000_i1308" type="#_x0000_t75" alt="" href="javascript: showSpec('_17_0_5_1_3ba019e_1407960318412_69485_4170');" style="width:11.4pt;height:11.4pt" o:button="t">
                    <v:imagedata r:id="rId354" r:href="rId164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2"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6FB34308" w14:textId="77777777" w:rsidR="00C74C43" w:rsidRPr="002F6C58" w:rsidRDefault="003D454B" w:rsidP="002403B1">
            <w:pPr>
              <w:shd w:val="clear" w:color="auto" w:fill="FFFFFF"/>
              <w:rPr>
                <w:rFonts w:ascii="Calibri" w:hAnsi="Calibri" w:cs="Arial"/>
                <w:color w:val="000000"/>
                <w:sz w:val="18"/>
                <w:szCs w:val="22"/>
              </w:rPr>
            </w:pPr>
            <w:hyperlink r:id="rId164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73A1E57">
                  <v:shape id="_x0000_i1309" type="#_x0000_t75" alt="" href="javascript: showSpec('_17_0_5_1_3ba019e_1407960337744_968303_4171');" style="width:11.4pt;height:11.4pt" o:button="t">
                    <v:imagedata r:id="rId358" r:href="rId164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5"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4B1F79DA" w14:textId="77777777" w:rsidR="00C74C43" w:rsidRPr="002F6C58" w:rsidRDefault="003D454B" w:rsidP="002403B1">
            <w:pPr>
              <w:shd w:val="clear" w:color="auto" w:fill="FFFFFF"/>
              <w:rPr>
                <w:rFonts w:ascii="Calibri" w:hAnsi="Calibri" w:cs="Arial"/>
                <w:color w:val="000000"/>
                <w:sz w:val="18"/>
                <w:szCs w:val="22"/>
              </w:rPr>
            </w:pPr>
            <w:hyperlink r:id="rId164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BAAA81A">
                  <v:shape id="_x0000_i1310" type="#_x0000_t75" alt="" href="javascript: showSpec('_18_2_62501eb_1461269570989_330366_4856');" style="width:11.4pt;height:11.4pt" o:button="t">
                    <v:imagedata r:id="rId362" r:href="rId164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1926D73" w14:textId="77777777" w:rsidR="00C74C43" w:rsidRPr="002F6C58" w:rsidRDefault="003D454B" w:rsidP="002403B1">
            <w:pPr>
              <w:shd w:val="clear" w:color="auto" w:fill="FFFFFF"/>
              <w:rPr>
                <w:rFonts w:ascii="Calibri" w:hAnsi="Calibri" w:cs="Arial"/>
                <w:color w:val="000000"/>
                <w:sz w:val="18"/>
                <w:szCs w:val="22"/>
              </w:rPr>
            </w:pPr>
            <w:hyperlink r:id="rId164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CFFC5A3">
                  <v:shape id="_x0000_i1311" type="#_x0000_t75" alt="" href="javascript: showSpec('_18_2_62501eb_1461269570989_206434_4858');" style="width:11.4pt;height:11.4pt" o:button="t">
                    <v:imagedata r:id="rId362" r:href="rId165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97D92AB" w14:textId="77777777" w:rsidR="00C74C43" w:rsidRDefault="003D454B" w:rsidP="002403B1">
            <w:pPr>
              <w:rPr>
                <w:rFonts w:ascii="Calibri" w:hAnsi="Calibri" w:cs="Arial"/>
                <w:color w:val="000000"/>
                <w:sz w:val="18"/>
                <w:szCs w:val="22"/>
              </w:rPr>
            </w:pPr>
            <w:hyperlink r:id="rId165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3B4DD00A">
                  <v:shape id="_x0000_i1312" type="#_x0000_t75" alt="" href="javascript: showSpec('_18_1_3ba019e_1431628997747_205015_17989');" style="width:11.4pt;height:11.4pt" o:button="t">
                    <v:imagedata r:id="rId311" r:href="rId165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4"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1708550" w14:textId="1AF23F62" w:rsidR="00C74C43" w:rsidRDefault="003D454B" w:rsidP="002403B1">
            <w:pPr>
              <w:rPr>
                <w:rFonts w:ascii="Calibri" w:hAnsi="Calibri" w:cs="Arial"/>
                <w:color w:val="000000"/>
                <w:sz w:val="18"/>
                <w:szCs w:val="22"/>
              </w:rPr>
            </w:pPr>
            <w:r>
              <w:rPr>
                <w:noProof/>
              </w:rPr>
              <w:pict w14:anchorId="2EEB7B9F">
                <v:line id="Straight Connector 611" o:spid="_x0000_s1772" style="position:absolute;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Hmf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ao4s2DokQ4x&#10;gOqHyDbOWqLQBZaixNXosaaSjd2HtK0424N/duIHUqx4E0wX9FPauQsmpdO67Jy5v9y5l+fIBDmr&#10;RTWfL+mJxC1WQH0r9AHjZ+kMS0bDtbKJFqjh9IwxtYb6lpLc1u2U1vlptWUjgS/LhwQNpLBOQyTT&#10;eNoZbc8Z6J6kK2LIkOi0alN5AsLQHzc6sBOQfD7uFtWn7ZQ0QCsn7/KhLK8yQohfXDu5K2o4+Wm2&#10;K0ye8w1+GnoLOEw1OZRYphJtU3+ZFXzd8TejyTq69rIPN9pJHbnsquQkv9d3sl//t/UvAA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LXceZ/iAQAAtwMAAA4AAAAAAAAAAAAAAAAALgIAAGRycy9lMm9Eb2MueG1sUEsBAi0AFAAG&#10;AAgAAAAhAEwWx8zbAAAABQEAAA8AAAAAAAAAAAAAAAAAPAQAAGRycy9kb3ducmV2LnhtbFBLBQYA&#10;AAAABAAEAPMAAABEBQAAAAA=&#10;" strokecolor="#4a7ebb" strokeweight="1.5pt">
                  <o:lock v:ext="edit" shapetype="f"/>
                </v:line>
              </w:pict>
            </w:r>
          </w:p>
          <w:p w14:paraId="74B703B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1674277" wp14:editId="116D87CE">
                  <wp:extent cx="152400" cy="152400"/>
                  <wp:effectExtent l="0" t="0" r="0" b="0"/>
                  <wp:docPr id="163" name="Picture 163" descr="http://www.threatrisk.org/spec/Threat%20Risk%20Model_files/icon_package_18_1_3ba019e_1431438873620_947480_5969.jpg">
                    <a:hlinkClick xmlns:a="http://schemas.openxmlformats.org/drawingml/2006/main" r:id="rId1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threatrisk.org/spec/Threat%20Risk%20Model_files/icon_package_18_1_3ba019e_1431438873620_947480_5969.jpg">
                            <a:hlinkClick r:id="rId1559"/>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5"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2C16390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FFA2A2" wp14:editId="370EEE8E">
                  <wp:extent cx="152400" cy="152400"/>
                  <wp:effectExtent l="0" t="0" r="0" b="0"/>
                  <wp:docPr id="162" name="Picture 162" descr="http://www.threatrisk.org/spec/Threat%20Risk%20Model_files/icon_Class%20Diagram_18_1_3ba019e_1443825514932_740093_26881.jpg">
                    <a:hlinkClick xmlns:a="http://schemas.openxmlformats.org/drawingml/2006/main" r:id="rId1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threatrisk.org/spec/Threat%20Risk%20Model_files/icon_Class%20Diagram_18_1_3ba019e_1443825514932_740093_26881.jpg">
                            <a:hlinkClick r:id="rId156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6"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6B97A32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2E27EEC" wp14:editId="562C0C8F">
                  <wp:extent cx="152400" cy="152400"/>
                  <wp:effectExtent l="0" t="0" r="0" b="0"/>
                  <wp:docPr id="161" name="Picture 161" descr="http://www.threatrisk.org/spec/Threat%20Risk%20Model_files/icon_class_18_1_3ba019e_1443825538731_383581_26914.jpg">
                    <a:hlinkClick xmlns:a="http://schemas.openxmlformats.org/drawingml/2006/main" r:id="rId1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threatrisk.org/spec/Threat%20Risk%20Model_files/icon_class_18_1_3ba019e_1443825538731_383581_26914.jpg">
                            <a:hlinkClick r:id="rId156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7"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35A09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AA835" wp14:editId="2F43E66D">
                  <wp:extent cx="152400" cy="152400"/>
                  <wp:effectExtent l="0" t="0" r="0" b="0"/>
                  <wp:docPr id="160" name="Picture 160" descr="http://www.threatrisk.org/spec/Threat%20Risk%20Model_files/icon_property_18_1_3ba019e_1443825854334_594716_27104.jpg">
                    <a:hlinkClick xmlns:a="http://schemas.openxmlformats.org/drawingml/2006/main" r:id="rId1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threatrisk.org/spec/Threat%20Risk%20Model_files/icon_property_18_1_3ba019e_1443825854334_594716_27104.jpg">
                            <a:hlinkClick r:id="rId148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8"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019E6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EBB019" wp14:editId="1ECF9A62">
                  <wp:extent cx="152400" cy="152400"/>
                  <wp:effectExtent l="0" t="0" r="0" b="0"/>
                  <wp:docPr id="159" name="Picture 159"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9"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1C9D5DFF" w14:textId="68BA361C"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0903900F">
                <v:line id="Straight Connector 508" o:spid="_x0000_s1771" style="position:absolute;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Ag6Pvh4gEAALcDAAAOAAAAAAAAAAAAAAAAAC4CAABkcnMvZTJvRG9jLnhtbFBLAQItABQABgAI&#10;AAAAIQDRJZMB2QAAAAcBAAAPAAAAAAAAAAAAAAAAADwEAABkcnMvZG93bnJldi54bWxQSwUGAAAA&#10;AAQABADzAAAAQgUAAAAA&#10;" strokecolor="#4a7ebb" strokeweight="1pt">
                  <o:lock v:ext="edit" shapetype="f"/>
                </v:line>
              </w:pict>
            </w:r>
          </w:p>
          <w:p w14:paraId="5C2BBE5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E2C4773" wp14:editId="03BE105A">
                  <wp:extent cx="152400" cy="152400"/>
                  <wp:effectExtent l="0" t="0" r="0" b="0"/>
                  <wp:docPr id="158" name="Picture 158" descr="http://www.threatrisk.org/spec/Threat%20Risk%20Model_files/icon_property_18_1_3ba019e_1443825854334_594716_27104.jpg">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threatrisk.org/spec/Threat%20Risk%20Model_files/icon_property_18_1_3ba019e_1443825854334_594716_27104.jpg">
                            <a:hlinkClick r:id="rId1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0"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15325DD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D85ECB1" wp14:editId="05D60B49">
                  <wp:extent cx="152400" cy="152400"/>
                  <wp:effectExtent l="0" t="0" r="0" b="0"/>
                  <wp:docPr id="157" name="Picture 157"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1"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845A33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B9FD8" wp14:editId="44B027BE">
                  <wp:extent cx="152400" cy="152400"/>
                  <wp:effectExtent l="0" t="0" r="0" b="0"/>
                  <wp:docPr id="156" name="Picture 15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2"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2946195"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34F16AAF" wp14:editId="2C967A11">
                  <wp:extent cx="152400" cy="152400"/>
                  <wp:effectExtent l="0" t="0" r="0" b="0"/>
                  <wp:docPr id="155" name="Picture 155"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3"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17065BA" w14:textId="1B272051"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2DFE9857">
                <v:line id="Straight Connector 507" o:spid="_x0000_s1770"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ft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US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BFZIft4gEAALcDAAAOAAAAAAAAAAAAAAAAAC4CAABkcnMvZTJvRG9jLnhtbFBLAQItABQABgAI&#10;AAAAIQAOJrpI2QAAAAcBAAAPAAAAAAAAAAAAAAAAADwEAABkcnMvZG93bnJldi54bWxQSwUGAAAA&#10;AAQABADzAAAAQgUAAAAA&#10;" strokecolor="#4a7ebb" strokeweight="1pt">
                  <o:lock v:ext="edit" shapetype="f"/>
                </v:line>
              </w:pict>
            </w:r>
          </w:p>
          <w:p w14:paraId="4FFB46D1"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664"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75D8AD3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4689CA9" wp14:editId="7C4EDE8D">
                  <wp:extent cx="152400" cy="152400"/>
                  <wp:effectExtent l="0" t="0" r="0" b="0"/>
                  <wp:docPr id="153" name="Picture 153"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147B2FB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8BCBB49" wp14:editId="7B69C74B">
                  <wp:extent cx="152400" cy="152400"/>
                  <wp:effectExtent l="0" t="0" r="0" b="0"/>
                  <wp:docPr id="152" name="Picture 152"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4E253A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0F781E" wp14:editId="007FD1B9">
                  <wp:extent cx="152400" cy="152400"/>
                  <wp:effectExtent l="0" t="0" r="0" b="0"/>
                  <wp:docPr id="151" name="Picture 151"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9AEFA4B" w14:textId="7A2C208D"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7B25F4C5">
                <v:line id="Straight Connector 108" o:spid="_x0000_s1769"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10pt" to="132.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" strokecolor="#4a7ebb" strokeweight="1pt">
                  <o:lock v:ext="edit" shapetype="f"/>
                </v:line>
              </w:pict>
            </w:r>
          </w:p>
          <w:p w14:paraId="18C4C892" w14:textId="77777777" w:rsidR="00C74C43" w:rsidRPr="0024697B"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F1DEED0" wp14:editId="7A5F6572">
                  <wp:extent cx="152400" cy="152400"/>
                  <wp:effectExtent l="0" t="0" r="0" b="0"/>
                  <wp:docPr id="562" name="Picture 562" descr="http://threatrisk.org/spec/Threat%20Risk%20Model_files/icon_package_1415545023.jpg">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threatrisk.org/spec/Threat%20Risk%20Model_files/icon_package_1415545023.jpg">
                            <a:hlinkClick r:id="rId1566"/>
                          </pic:cNvPr>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8" w:history="1">
              <w:r w:rsidRPr="0024697B">
                <w:rPr>
                  <w:rStyle w:val="Hyperlink"/>
                  <w:rFonts w:asciiTheme="minorHAnsi" w:hAnsiTheme="minorHAnsi"/>
                  <w:sz w:val="18"/>
                  <w:szCs w:val="18"/>
                </w:rPr>
                <w:t>Risks</w:t>
              </w:r>
            </w:hyperlink>
            <w:r w:rsidRPr="0024697B">
              <w:rPr>
                <w:rFonts w:asciiTheme="minorHAnsi" w:hAnsiTheme="minorHAnsi" w:cs="Arial"/>
                <w:color w:val="000000"/>
                <w:sz w:val="18"/>
                <w:szCs w:val="18"/>
              </w:rPr>
              <w:t>Package</w:t>
            </w:r>
          </w:p>
          <w:p w14:paraId="504F3AC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8C3B5FC" wp14:editId="472949DB">
                  <wp:extent cx="152400" cy="152400"/>
                  <wp:effectExtent l="0" t="0" r="0" b="0"/>
                  <wp:docPr id="561" name="Picture 561" descr="http://threatrisk.org/spec/Threat%20Risk%20Model_files/icon_Class%20Diagram_1633981689.jpg">
                    <a:hlinkClick xmlns:a="http://schemas.openxmlformats.org/drawingml/2006/main" r:id="rId1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http://threatrisk.org/spec/Threat%20Risk%20Model_files/icon_Class%20Diagram_1633981689.jpg">
                            <a:hlinkClick r:id="rId1568"/>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9" w:history="1">
              <w:r w:rsidRPr="0024697B">
                <w:rPr>
                  <w:rStyle w:val="Hyperlink"/>
                  <w:rFonts w:asciiTheme="minorHAnsi" w:hAnsiTheme="minorHAnsi"/>
                  <w:sz w:val="18"/>
                  <w:szCs w:val="18"/>
                </w:rPr>
                <w:t>Risk</w:t>
              </w:r>
            </w:hyperlink>
            <w:r w:rsidRPr="0024697B">
              <w:rPr>
                <w:rFonts w:asciiTheme="minorHAnsi" w:hAnsiTheme="minorHAnsi" w:cs="Arial"/>
                <w:color w:val="000000"/>
                <w:sz w:val="18"/>
                <w:szCs w:val="18"/>
              </w:rPr>
              <w:t>Diagram</w:t>
            </w:r>
          </w:p>
          <w:p w14:paraId="0A8F489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6033113" wp14:editId="137E6991">
                  <wp:extent cx="152400" cy="152400"/>
                  <wp:effectExtent l="0" t="0" r="0" b="0"/>
                  <wp:docPr id="560" name="Picture 560" descr="http://threatrisk.org/spec/Threat%20Risk%20Model_files/icon_Class%20Diagram_1633981689.jpg">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threatrisk.org/spec/Threat%20Risk%20Model_files/icon_Class%20Diagram_1633981689.jpg">
                            <a:hlinkClick r:id="rId1569"/>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0" w:history="1">
              <w:r w:rsidRPr="0024697B">
                <w:rPr>
                  <w:rStyle w:val="Hyperlink"/>
                  <w:rFonts w:asciiTheme="minorHAnsi" w:hAnsiTheme="minorHAnsi"/>
                  <w:sz w:val="18"/>
                  <w:szCs w:val="18"/>
                </w:rPr>
                <w:t>Risk Metrics</w:t>
              </w:r>
            </w:hyperlink>
            <w:r w:rsidRPr="0024697B">
              <w:rPr>
                <w:rFonts w:asciiTheme="minorHAnsi" w:hAnsiTheme="minorHAnsi" w:cs="Arial"/>
                <w:color w:val="000000"/>
                <w:sz w:val="18"/>
                <w:szCs w:val="18"/>
              </w:rPr>
              <w:t>Diagram</w:t>
            </w:r>
          </w:p>
          <w:p w14:paraId="35E10108"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3A493F9" wp14:editId="0BCDAF6C">
                  <wp:extent cx="152400" cy="152400"/>
                  <wp:effectExtent l="0" t="0" r="0" b="0"/>
                  <wp:docPr id="559" name="Picture 559" descr="http://threatrisk.org/spec/Threat%20Risk%20Model_files/icon_class_1907467420.jpg">
                    <a:hlinkClick xmlns:a="http://schemas.openxmlformats.org/drawingml/2006/main" r:id="rId1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threatrisk.org/spec/Threat%20Risk%20Model_files/icon_class_1907467420.jpg">
                            <a:hlinkClick r:id="rId1572"/>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1" w:history="1">
              <w:r w:rsidRPr="0024697B">
                <w:rPr>
                  <w:rStyle w:val="Hyperlink"/>
                  <w:rFonts w:asciiTheme="minorHAnsi" w:hAnsiTheme="minorHAnsi"/>
                  <w:sz w:val="18"/>
                  <w:szCs w:val="18"/>
                </w:rPr>
                <w:t>Accept Risk</w:t>
              </w:r>
            </w:hyperlink>
            <w:r w:rsidRPr="0024697B">
              <w:rPr>
                <w:rFonts w:asciiTheme="minorHAnsi" w:hAnsiTheme="minorHAnsi" w:cs="Arial"/>
                <w:color w:val="000000"/>
                <w:sz w:val="18"/>
                <w:szCs w:val="18"/>
              </w:rPr>
              <w:t>Class</w:t>
            </w:r>
          </w:p>
          <w:p w14:paraId="13F15585"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6CCF6E5D" wp14:editId="6CC9E576">
                  <wp:extent cx="152400" cy="152400"/>
                  <wp:effectExtent l="0" t="0" r="0" b="0"/>
                  <wp:docPr id="558" name="Picture 558" descr="http://threatrisk.org/spec/Threat%20Risk%20Model_files/icon_elementvalue_1178525020.jpg">
                    <a:hlinkClick xmlns:a="http://schemas.openxmlformats.org/drawingml/2006/main" r:id="rId1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hreatrisk.org/spec/Threat%20Risk%20Model_files/icon_elementvalue_1178525020.jpg">
                            <a:hlinkClick r:id="rId1575"/>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2"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2C6A78F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874CD7D" wp14:editId="53FC045C">
                  <wp:extent cx="152400" cy="152400"/>
                  <wp:effectExtent l="0" t="0" r="0" b="0"/>
                  <wp:docPr id="557" name="Picture 557" descr="http://threatrisk.org/spec/Threat%20Risk%20Model_files/icon_elementvalue_1178525020.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hreatrisk.org/spec/Threat%20Risk%20Model_files/icon_elementvalue_1178525020.jpg">
                            <a:hlinkClick r:id="rId1576"/>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3"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0BAFE85D"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06400FFF" wp14:editId="62B2638E">
                  <wp:extent cx="152400" cy="152400"/>
                  <wp:effectExtent l="0" t="0" r="0" b="0"/>
                  <wp:docPr id="556" name="Picture 556" descr="http://threatrisk.org/spec/Threat%20Risk%20Model_files/icon_property_1853627376.jpg">
                    <a:hlinkClick xmlns:a="http://schemas.openxmlformats.org/drawingml/2006/main" r:id="rId1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http://threatrisk.org/spec/Threat%20Risk%20Model_files/icon_property_1853627376.jpg">
                            <a:hlinkClick r:id="rId157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4" w:history="1">
              <w:r w:rsidRPr="0024697B">
                <w:rPr>
                  <w:rStyle w:val="Hyperlink"/>
                  <w:rFonts w:asciiTheme="minorHAnsi" w:hAnsiTheme="minorHAnsi"/>
                  <w:sz w:val="18"/>
                  <w:szCs w:val="18"/>
                </w:rPr>
                <w:t>risk level accepted</w:t>
              </w:r>
            </w:hyperlink>
            <w:r w:rsidRPr="0024697B">
              <w:rPr>
                <w:rFonts w:asciiTheme="minorHAnsi" w:hAnsiTheme="minorHAnsi" w:cs="Arial"/>
                <w:color w:val="000000"/>
                <w:sz w:val="18"/>
                <w:szCs w:val="18"/>
              </w:rPr>
              <w:t>Property</w:t>
            </w:r>
          </w:p>
          <w:p w14:paraId="7671ED95" w14:textId="77777777" w:rsidR="00C74C43" w:rsidRPr="007107F9" w:rsidRDefault="00C74C43" w:rsidP="002403B1">
            <w:pPr>
              <w:shd w:val="clear" w:color="auto" w:fill="FFFFFF"/>
              <w:rPr>
                <w:rFonts w:asciiTheme="minorHAnsi" w:eastAsia="Calibr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0A22815" wp14:editId="17E8A43E">
                  <wp:extent cx="152400" cy="152400"/>
                  <wp:effectExtent l="0" t="0" r="0" b="0"/>
                  <wp:docPr id="555" name="Picture 555" descr="http://threatrisk.org/spec/Threat%20Risk%20Model_files/icon_property_1853627376.jpg">
                    <a:hlinkClick xmlns:a="http://schemas.openxmlformats.org/drawingml/2006/main" r:id="rId1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http://threatrisk.org/spec/Threat%20Risk%20Model_files/icon_property_1853627376.jpg">
                            <a:hlinkClick r:id="rId158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5" w:history="1">
              <w:r w:rsidRPr="0024697B">
                <w:rPr>
                  <w:rStyle w:val="Hyperlink"/>
                  <w:rFonts w:asciiTheme="minorHAnsi" w:hAnsiTheme="minorHAnsi"/>
                  <w:sz w:val="18"/>
                  <w:szCs w:val="18"/>
                </w:rPr>
                <w:t>: Risk Owner</w:t>
              </w:r>
            </w:hyperlink>
            <w:r w:rsidRPr="0024697B">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0BB45702" w14:textId="54C1084B"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Information Integrity</w:t>
            </w:r>
            <w:r w:rsidRPr="00C849A8">
              <w:rPr>
                <w:rFonts w:asciiTheme="minorHAnsi" w:eastAsia="Calibri" w:hAnsiTheme="minorHAnsi"/>
                <w:sz w:val="18"/>
                <w:szCs w:val="18"/>
              </w:rPr>
              <w:t>(SI))</w:t>
            </w:r>
            <w:r>
              <w:rPr>
                <w:rFonts w:asciiTheme="minorHAnsi" w:eastAsia="Calibri" w:hAnsiTheme="minorHAnsi"/>
                <w:sz w:val="18"/>
                <w:szCs w:val="18"/>
              </w:rPr>
              <w:t xml:space="preserve"> </w:t>
            </w:r>
            <w:r w:rsidRPr="00C849A8">
              <w:rPr>
                <w:rFonts w:asciiTheme="minorHAnsi" w:eastAsia="Calibri" w:hAnsiTheme="minorHAnsi"/>
                <w:sz w:val="18"/>
                <w:szCs w:val="18"/>
              </w:rPr>
              <w:t>of the 800.53 controls</w:t>
            </w:r>
            <w:r w:rsidRPr="004E02FE">
              <w:rPr>
                <w:rFonts w:ascii="Calibri" w:eastAsia="Calibri" w:hAnsi="Calibri"/>
                <w:sz w:val="18"/>
                <w:szCs w:val="18"/>
              </w:rPr>
              <w:t xml:space="preserve"> 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System</w:t>
            </w:r>
            <w:r w:rsidRPr="00C849A8">
              <w:rPr>
                <w:rFonts w:asciiTheme="minorHAnsi" w:eastAsia="Calibri" w:hAnsiTheme="minorHAnsi"/>
                <w:sz w:val="18"/>
                <w:szCs w:val="18"/>
              </w:rPr>
              <w:t xml:space="preserve">, 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SYSTEM AND INFORMATION INTEGRITY POLICY AND PROCEDURES</w:t>
            </w:r>
            <w:r w:rsidRPr="00C849A8">
              <w:rPr>
                <w:rFonts w:asciiTheme="minorHAnsi" w:eastAsia="Calibri" w:hAnsiTheme="minorHAnsi"/>
                <w:b/>
                <w:sz w:val="18"/>
                <w:szCs w:val="18"/>
              </w:rPr>
              <w:t>.</w:t>
            </w:r>
          </w:p>
        </w:tc>
      </w:tr>
      <w:tr w:rsidR="00C74C43" w:rsidRPr="00C849A8" w14:paraId="4F7E0826" w14:textId="77777777" w:rsidTr="002403B1">
        <w:tc>
          <w:tcPr>
            <w:tcW w:w="4018" w:type="dxa"/>
            <w:shd w:val="clear" w:color="auto" w:fill="auto"/>
          </w:tcPr>
          <w:p w14:paraId="18ACC211" w14:textId="77777777" w:rsidR="00C74C43" w:rsidRPr="00C849A8" w:rsidRDefault="00C74C43" w:rsidP="002403B1">
            <w:pPr>
              <w:rPr>
                <w:rFonts w:asciiTheme="minorHAnsi" w:eastAsia="Calibri" w:hAnsiTheme="minorHAnsi"/>
                <w:b/>
                <w:bCs/>
                <w:color w:val="0070C0"/>
                <w:sz w:val="18"/>
                <w:szCs w:val="18"/>
              </w:rPr>
            </w:pPr>
            <w:r w:rsidRPr="00C849A8">
              <w:rPr>
                <w:rFonts w:asciiTheme="minorHAnsi" w:eastAsia="Calibri" w:hAnsiTheme="minorHAnsi"/>
                <w:b/>
                <w:bCs/>
                <w:color w:val="0070C0"/>
                <w:sz w:val="18"/>
                <w:szCs w:val="18"/>
              </w:rPr>
              <w:t xml:space="preserve">Program Management </w:t>
            </w:r>
          </w:p>
          <w:p w14:paraId="369DD3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(PM)</w:t>
            </w:r>
          </w:p>
          <w:p w14:paraId="5FD0605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INFORMATION SECURITY PROGRAM PLAN </w:t>
            </w:r>
          </w:p>
          <w:p w14:paraId="580C8D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74AE5A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 Develops and disseminates an organization-wide information security program plan that: </w:t>
            </w:r>
          </w:p>
          <w:p w14:paraId="5FCFD57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Provides an overview of the requirements for the security program and a description of the security program management controls and common controls in place or planned for meeting those requirements; </w:t>
            </w:r>
          </w:p>
          <w:p w14:paraId="433C6C2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Includes the identification and assignment of roles, responsibilities, management commitment, coordination among organizational entities, and compliance; </w:t>
            </w:r>
          </w:p>
          <w:p w14:paraId="000CEF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3. Reflects coordination among organizational entities responsible for the different aspects of information security (i.e., technical, physical, personnel, cyber-physical); and </w:t>
            </w:r>
          </w:p>
          <w:p w14:paraId="0B406C3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4. Is approved by a senior official with responsibility and accountability for the risk being incurred to organizational operations (including mission, functions, image, and reputation), organizational assets, individuals, other organizations, and the Nation; b. Reviews the organization-wide information security program plan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4185204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 Updates the plan to address organizational changes and problems identified during plan implementation or security control assessments; and </w:t>
            </w:r>
          </w:p>
          <w:p w14:paraId="2B34FDB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d. Protects the information security program plan from unauthorized disclosure and modification.</w:t>
            </w:r>
            <w:r w:rsidRPr="00C849A8">
              <w:rPr>
                <w:rFonts w:asciiTheme="minorHAnsi" w:eastAsia="Calibri" w:hAnsiTheme="minorHAnsi"/>
                <w:b/>
                <w:bCs/>
                <w:sz w:val="18"/>
                <w:szCs w:val="18"/>
              </w:rPr>
              <w:t xml:space="preserve"> </w:t>
            </w:r>
          </w:p>
        </w:tc>
        <w:tc>
          <w:tcPr>
            <w:tcW w:w="3020" w:type="dxa"/>
            <w:shd w:val="clear" w:color="auto" w:fill="auto"/>
          </w:tcPr>
          <w:p w14:paraId="2AF516C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2F1A6AE" wp14:editId="1B9437FB">
                  <wp:extent cx="152400" cy="152400"/>
                  <wp:effectExtent l="0" t="0" r="0" b="0"/>
                  <wp:docPr id="597" name="Picture 597"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6"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77812A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03458B3" wp14:editId="133B8D91">
                  <wp:extent cx="152400" cy="152400"/>
                  <wp:effectExtent l="0" t="0" r="0" b="0"/>
                  <wp:docPr id="598" name="Picture 598" descr="http://www.threatrisk.org/spec/Threat%20Risk%20Model_files/icon_associationclass_18_1_3ba019e_1445543931434_520475_38212.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336"/>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7"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470979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B2B28A" wp14:editId="5878412E">
                  <wp:extent cx="152400" cy="152400"/>
                  <wp:effectExtent l="0" t="0" r="0" b="0"/>
                  <wp:docPr id="599" name="Picture 599"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8"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E75410C"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8697507" wp14:editId="20BB55ED">
                  <wp:extent cx="152400" cy="152400"/>
                  <wp:effectExtent l="0" t="0" r="0" b="0"/>
                  <wp:docPr id="600" name="Picture 600"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9"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34D2920" w14:textId="3318C31A" w:rsidR="00C74C43" w:rsidRPr="002F6C58" w:rsidRDefault="003D454B" w:rsidP="002403B1">
            <w:pPr>
              <w:spacing w:line="276" w:lineRule="auto"/>
              <w:rPr>
                <w:rFonts w:ascii="Calibri" w:eastAsia="Calibri" w:hAnsi="Calibri" w:cs="Arial"/>
                <w:color w:val="000000"/>
                <w:sz w:val="18"/>
                <w:szCs w:val="18"/>
              </w:rPr>
            </w:pPr>
            <w:r>
              <w:rPr>
                <w:noProof/>
              </w:rPr>
              <w:pict w14:anchorId="074D1484">
                <v:line id="Straight Connector 593" o:spid="_x0000_s1768" style="position:absolute;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Ye4wEAALc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4t7ziwYeqR9&#10;DKC6PrK1s5YodIGlKHE1eKyoZG13IW0rTnbvn5z4iRQrXgXTBf2YdmqDSem0Ljtl7s837uUpMkHO&#10;6fz+08OCnkhcYwVU10IfMH6RzrBk1Fwrm2iBCo5PGFNrqK4pyW3dVmmdn1ZbNhD4opwlaCCFtRoi&#10;mcbTzmg7zkB3JF0RQ4ZEp1WTyhMQhu6w1oEdgeTzc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dvMYe4wEAALcDAAAOAAAAAAAAAAAAAAAAAC4CAABkcnMvZTJvRG9jLnhtbFBLAQIt&#10;ABQABgAIAAAAIQBq4hOo3gAAAAgBAAAPAAAAAAAAAAAAAAAAAD0EAABkcnMvZG93bnJldi54bWxQ&#10;SwUGAAAAAAQABADzAAAASAUAAAAA&#10;" strokecolor="#4a7ebb" strokeweight="1.5pt">
                  <o:lock v:ext="edit" shapetype="f"/>
                </v:line>
              </w:pict>
            </w:r>
          </w:p>
          <w:p w14:paraId="122F7A35"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8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Model_files/icon_property_1853627376.jpg"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332D099">
                  <v:shape id="_x0000_i1313" type="#_x0000_t75" alt="" href="javascript: showSpec('_18_0_2_3ba019e_1423848758806_896185_5919');" style="width:11.4pt;height:11.4pt" o:button="t">
                    <v:imagedata r:id="rId303" r:href="rId168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2"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27004F7" w14:textId="77777777" w:rsidR="00C74C43" w:rsidRPr="002F6C58" w:rsidRDefault="003D454B" w:rsidP="002403B1">
            <w:pPr>
              <w:shd w:val="clear" w:color="auto" w:fill="FFFFFF"/>
              <w:rPr>
                <w:rFonts w:ascii="Calibri" w:hAnsi="Calibri" w:cs="Arial"/>
                <w:color w:val="000000"/>
                <w:sz w:val="18"/>
                <w:szCs w:val="18"/>
              </w:rPr>
            </w:pPr>
            <w:hyperlink r:id="rId168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3F794391">
                  <v:shape id="_x0000_i1314" type="#_x0000_t75" alt="" href="javascript: showSpec('_18_0_2_3ba019e_1423848758804_10086_5918');" style="width:11.4pt;height:11.4pt" o:button="t">
                    <v:imagedata r:id="rId307" r:href="rId1684"/>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5"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E7B5D08" w14:textId="77777777" w:rsidR="00C74C43" w:rsidRPr="002F6C58" w:rsidRDefault="003D454B" w:rsidP="002403B1">
            <w:pPr>
              <w:shd w:val="clear" w:color="auto" w:fill="FFFFFF"/>
              <w:rPr>
                <w:rFonts w:ascii="Calibri" w:hAnsi="Calibri" w:cs="Arial"/>
                <w:color w:val="000000"/>
                <w:sz w:val="18"/>
                <w:szCs w:val="18"/>
              </w:rPr>
            </w:pPr>
            <w:hyperlink r:id="rId168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A21DE2E">
                  <v:shape id="_x0000_i1315" type="#_x0000_t75" alt="" href="javascript: showSpec('_18_1_3ba019e_1445379115924_538758_31530');" style="width:11.4pt;height:11.4pt" o:button="t">
                    <v:imagedata r:id="rId311" r:href="rId1687"/>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8"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3DACEBED" w14:textId="77777777" w:rsidR="00C74C43" w:rsidRPr="002F6C58" w:rsidRDefault="003D454B" w:rsidP="002403B1">
            <w:pPr>
              <w:shd w:val="clear" w:color="auto" w:fill="FFFFFF"/>
              <w:rPr>
                <w:rFonts w:ascii="Calibri" w:hAnsi="Calibri" w:cs="Arial"/>
                <w:color w:val="000000"/>
                <w:sz w:val="18"/>
                <w:szCs w:val="18"/>
              </w:rPr>
            </w:pPr>
            <w:hyperlink r:id="rId168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0554FA4">
                  <v:shape id="_x0000_i1316" type="#_x0000_t75" alt="" href="javascript: showSpec('_18_1_3ba019e_1426032490067_111530_6698');" style="width:11.4pt;height:11.4pt" o:button="t">
                    <v:imagedata r:id="rId311" r:href="rId1690"/>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1"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DE3ABC8" w14:textId="77777777" w:rsidR="00C74C43" w:rsidRPr="002F6C58" w:rsidRDefault="003D454B" w:rsidP="002403B1">
            <w:pPr>
              <w:shd w:val="clear" w:color="auto" w:fill="FFFFFF"/>
              <w:rPr>
                <w:rFonts w:ascii="Calibri" w:hAnsi="Calibri" w:cs="Arial"/>
                <w:color w:val="000000"/>
                <w:sz w:val="18"/>
                <w:szCs w:val="18"/>
              </w:rPr>
            </w:pPr>
            <w:hyperlink r:id="rId169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13DD4AFB">
                  <v:shape id="_x0000_i1317" type="#_x0000_t75" alt="" href="javascript: showSpec('_18_1_3ba019e_1443219962548_952937_9436');" style="width:11.4pt;height:11.4pt" o:button="t">
                    <v:imagedata r:id="rId307" r:href="rId1693"/>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4"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241D27A" w14:textId="77777777" w:rsidR="00C74C43" w:rsidRPr="002F6C58" w:rsidRDefault="003D454B" w:rsidP="002403B1">
            <w:pPr>
              <w:shd w:val="clear" w:color="auto" w:fill="FFFFFF"/>
              <w:rPr>
                <w:rFonts w:ascii="Calibri" w:hAnsi="Calibri" w:cs="Arial"/>
                <w:color w:val="000000"/>
                <w:sz w:val="18"/>
                <w:szCs w:val="18"/>
              </w:rPr>
            </w:pPr>
            <w:hyperlink r:id="rId169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B92312A">
                  <v:shape id="_x0000_i1318" type="#_x0000_t75" alt="" href="javascript: showSpec('_18_1_3ba019e_1443220011644_350533_9469');" style="width:11.4pt;height:11.4pt" o:button="t">
                    <v:imagedata r:id="rId307" r:href="rId1696"/>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7"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2345C5B" w14:textId="77777777" w:rsidR="00C74C43" w:rsidRPr="002F6C58" w:rsidRDefault="003D454B" w:rsidP="002403B1">
            <w:pPr>
              <w:shd w:val="clear" w:color="auto" w:fill="FFFFFF"/>
              <w:rPr>
                <w:rFonts w:ascii="Calibri" w:hAnsi="Calibri" w:cs="Arial"/>
                <w:color w:val="000000"/>
                <w:sz w:val="18"/>
                <w:szCs w:val="18"/>
              </w:rPr>
            </w:pPr>
            <w:hyperlink r:id="rId169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2274D1A8">
                  <v:shape id="_x0000_i1319" type="#_x0000_t75" alt="" href="javascript: showSpec('_18_2_62501eb_1460995359204_192818_10044');" style="width:11.4pt;height:11.4pt" o:button="t">
                    <v:imagedata r:id="rId324" r:href="rId1699"/>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0"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2DC7ADDB" w14:textId="77777777" w:rsidR="00C74C43" w:rsidRPr="002F6C58" w:rsidRDefault="003D454B" w:rsidP="002403B1">
            <w:pPr>
              <w:shd w:val="clear" w:color="auto" w:fill="FFFFFF"/>
              <w:rPr>
                <w:rFonts w:ascii="Calibri" w:hAnsi="Calibri" w:cs="Arial"/>
                <w:color w:val="000000"/>
                <w:sz w:val="18"/>
                <w:szCs w:val="18"/>
              </w:rPr>
            </w:pPr>
            <w:hyperlink r:id="rId170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Model_files/icon_enumeration_1800605369.jpg"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769BD2C0">
                  <v:shape id="_x0000_i1320" type="#_x0000_t75" alt="" href="javascript: showSpec('_18_2_62501eb_1460994890076_771677_10008');" style="width:11.4pt;height:11.4pt" o:button="t">
                    <v:imagedata r:id="rId324" r:href="rId1702"/>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3"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0657723" w14:textId="77777777" w:rsidR="00C74C43" w:rsidRPr="002F6C58" w:rsidRDefault="003D454B" w:rsidP="002403B1">
            <w:pPr>
              <w:shd w:val="clear" w:color="auto" w:fill="FFFFFF"/>
              <w:rPr>
                <w:rFonts w:ascii="Calibri" w:hAnsi="Calibri" w:cs="Arial"/>
                <w:color w:val="000000"/>
                <w:sz w:val="18"/>
                <w:szCs w:val="18"/>
              </w:rPr>
            </w:pPr>
            <w:hyperlink r:id="rId17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Model_files/icon_class_1907467420.jpg"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52F0FCD8">
                  <v:shape id="_x0000_i1321" type="#_x0000_t75" alt="" href="javascript: showSpec('_18_2_62501eb_1458223017372_935546_8689');" style="width:11.4pt;height:11.4pt" o:button="t">
                    <v:imagedata r:id="rId311" r:href="rId1705"/>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6"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985C9F" w14:textId="77777777" w:rsidR="00C74C43" w:rsidRPr="002F6C58" w:rsidRDefault="003D454B" w:rsidP="002403B1">
            <w:pPr>
              <w:shd w:val="clear" w:color="auto" w:fill="FFFFFF"/>
              <w:rPr>
                <w:rFonts w:ascii="Calibri" w:hAnsi="Calibri" w:cs="Arial"/>
                <w:color w:val="000000"/>
                <w:sz w:val="18"/>
                <w:szCs w:val="18"/>
              </w:rPr>
            </w:pPr>
            <w:hyperlink r:id="rId17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0220D64B">
                  <v:shape id="_x0000_i1322" type="#_x0000_t75" alt="" href="javascript: showSpec('_18_2_62501eb_1455753045476_515237_8690');" style="width:11.4pt;height:11.4pt" o:button="t">
                    <v:imagedata r:id="rId307" r:href="rId1708"/>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9"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0326109D" w14:textId="77777777" w:rsidR="00C74C43" w:rsidRPr="002F6C58" w:rsidRDefault="003D454B" w:rsidP="002403B1">
            <w:pPr>
              <w:shd w:val="clear" w:color="auto" w:fill="FFFFFF"/>
              <w:rPr>
                <w:rFonts w:ascii="Calibri" w:eastAsia="Calibri" w:hAnsi="Calibri"/>
                <w:sz w:val="18"/>
                <w:szCs w:val="18"/>
              </w:rPr>
            </w:pPr>
            <w:hyperlink r:id="rId17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w:instrText>
              </w:r>
              <w:r>
                <w:rPr>
                  <w:rFonts w:ascii="Calibri" w:hAnsi="Calibri" w:cs="Arial"/>
                  <w:color w:val="1863A1"/>
                  <w:sz w:val="18"/>
                  <w:szCs w:val="18"/>
                </w:rPr>
                <w:instrText>INCLUDEPICTURE  "http://threatrisk.org/spec/Threat Risk Model_files/icon_association_947687147.jpg" \* MERGEFORMATINET</w:instrText>
              </w:r>
              <w:r>
                <w:rPr>
                  <w:rFonts w:ascii="Calibri" w:hAnsi="Calibri" w:cs="Arial"/>
                  <w:color w:val="1863A1"/>
                  <w:sz w:val="18"/>
                  <w:szCs w:val="18"/>
                </w:rPr>
                <w:instrText xml:space="preserve"> </w:instrText>
              </w:r>
              <w:r>
                <w:rPr>
                  <w:rFonts w:ascii="Calibri" w:hAnsi="Calibri" w:cs="Arial"/>
                  <w:color w:val="1863A1"/>
                  <w:sz w:val="18"/>
                  <w:szCs w:val="18"/>
                </w:rPr>
                <w:fldChar w:fldCharType="separate"/>
              </w:r>
              <w:r w:rsidR="008D50EE">
                <w:rPr>
                  <w:rFonts w:ascii="Calibri" w:hAnsi="Calibri" w:cs="Arial"/>
                  <w:color w:val="1863A1"/>
                  <w:sz w:val="18"/>
                  <w:szCs w:val="18"/>
                </w:rPr>
                <w:pict w14:anchorId="40C9BD55">
                  <v:shape id="_x0000_i1323" type="#_x0000_t75" alt="" href="javascript: showSpec('_18_2_62501eb_1456175443094_775061_7515');" style="width:11.4pt;height:11.4pt" o:button="t">
                    <v:imagedata r:id="rId307" r:href="rId1711"/>
                  </v:shape>
                </w:pict>
              </w:r>
              <w:r>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2"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66580A22" w14:textId="7985EFEF" w:rsidR="00C74C43" w:rsidRPr="002F6C58" w:rsidRDefault="003D454B" w:rsidP="002403B1">
            <w:pPr>
              <w:shd w:val="clear" w:color="auto" w:fill="FFFFFF"/>
              <w:rPr>
                <w:rFonts w:ascii="Calibri" w:eastAsia="Calibri" w:hAnsi="Calibri"/>
                <w:sz w:val="18"/>
                <w:szCs w:val="18"/>
              </w:rPr>
            </w:pPr>
            <w:r>
              <w:rPr>
                <w:noProof/>
              </w:rPr>
              <w:pict w14:anchorId="3F7152E5">
                <v:line id="Straight Connector 594" o:spid="_x0000_s1767"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GPd6hviAQAAtwMAAA4AAAAAAAAAAAAAAAAALgIAAGRycy9lMm9Eb2MueG1sUEsBAi0A&#10;FAAGAAgAAAAhADb5OXbeAAAACAEAAA8AAAAAAAAAAAAAAAAAPAQAAGRycy9kb3ducmV2LnhtbFBL&#10;BQYAAAAABAAEAPMAAABHBQAAAAA=&#10;" strokecolor="#4a7ebb" strokeweight="1.5pt">
                  <o:lock v:ext="edit" shapetype="f"/>
                </v:line>
              </w:pict>
            </w:r>
          </w:p>
          <w:p w14:paraId="5A89B5E9"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C4FBD89" wp14:editId="6A26DCD3">
                  <wp:extent cx="152400" cy="152400"/>
                  <wp:effectExtent l="0" t="0" r="0" b="0"/>
                  <wp:docPr id="601" name="Picture 601" descr="http://www.threatrisk.org/spec/Threat%20Risk%20Model_files/icon_property_18_1_3ba019e_1443825854334_594716_27104.jpg">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70148A4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F2835C" wp14:editId="45A6522A">
                  <wp:extent cx="152400" cy="152400"/>
                  <wp:effectExtent l="0" t="0" r="0" b="0"/>
                  <wp:docPr id="602" name="Picture 602"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4"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5F09AF7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AAE4E9" wp14:editId="6F1C7557">
                  <wp:extent cx="152400" cy="152400"/>
                  <wp:effectExtent l="0" t="0" r="0" b="0"/>
                  <wp:docPr id="603" name="Picture 60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9C606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1CE7B60" wp14:editId="595FD396">
                  <wp:extent cx="152400" cy="152400"/>
                  <wp:effectExtent l="0" t="0" r="0" b="0"/>
                  <wp:docPr id="604" name="Picture 604"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6"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72A83BE" w14:textId="4A1BA080" w:rsidR="00C74C43" w:rsidRPr="002F6C58" w:rsidRDefault="003D454B" w:rsidP="002403B1">
            <w:pPr>
              <w:spacing w:line="276" w:lineRule="auto"/>
              <w:rPr>
                <w:rFonts w:ascii="Calibri" w:eastAsia="Calibri" w:hAnsi="Calibri"/>
                <w:sz w:val="18"/>
                <w:szCs w:val="18"/>
              </w:rPr>
            </w:pPr>
            <w:r>
              <w:rPr>
                <w:noProof/>
              </w:rPr>
              <w:pict w14:anchorId="20B7E6BD">
                <v:line id="Straight Connector 595" o:spid="_x0000_s176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ca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q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Fy3GuEBAAC3AwAADgAAAAAAAAAAAAAAAAAuAgAAZHJzL2Uyb0RvYy54bWxQSwECLQAUAAYA&#10;CAAAACEA1HljFNsAAAADAQAADwAAAAAAAAAAAAAAAAA7BAAAZHJzL2Rvd25yZXYueG1sUEsFBgAA&#10;AAAEAAQA8wAAAEMFAAAAAA==&#10;" strokecolor="#4a7ebb" strokeweight="1.5pt">
                  <o:lock v:ext="edit" shapetype="f"/>
                </v:line>
              </w:pict>
            </w:r>
          </w:p>
          <w:p w14:paraId="750CD854" w14:textId="77777777" w:rsidR="00C74C43" w:rsidRPr="002F6C58" w:rsidRDefault="003D454B" w:rsidP="002403B1">
            <w:pPr>
              <w:spacing w:line="276" w:lineRule="auto"/>
              <w:rPr>
                <w:rFonts w:ascii="Calibri" w:eastAsia="Calibri" w:hAnsi="Calibri" w:cs="Arial"/>
                <w:color w:val="000000"/>
                <w:sz w:val="18"/>
                <w:szCs w:val="18"/>
              </w:rPr>
            </w:pPr>
            <w:hyperlink r:id="rId1717"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8D3F3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0BECE2" wp14:editId="538B7B48">
                  <wp:extent cx="152400" cy="152400"/>
                  <wp:effectExtent l="0" t="0" r="0" b="0"/>
                  <wp:docPr id="605" name="Picture 605" descr="http://www.threatrisk.org/spec/Threat%20Risk%20Model_files/icon_Class%20Diagram_18_1_3ba019e_1444405831426_950564_26396.jpg">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46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62689F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05698D" wp14:editId="4FAF0B61">
                  <wp:extent cx="152400" cy="152400"/>
                  <wp:effectExtent l="0" t="0" r="0" b="0"/>
                  <wp:docPr id="606" name="Picture 606" descr="http://www.threatrisk.org/spec/Threat%20Risk%20Model_files/icon_class_18_1_3ba019e_1444854875150_16436_31006.jpg">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9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F882578" w14:textId="59097434" w:rsidR="00C74C43" w:rsidRPr="002F6C58" w:rsidRDefault="003D454B" w:rsidP="002403B1">
            <w:pPr>
              <w:rPr>
                <w:rFonts w:ascii="Calibri" w:eastAsia="Calibri" w:hAnsi="Calibri" w:cs="Arial"/>
                <w:color w:val="000000"/>
                <w:sz w:val="18"/>
                <w:szCs w:val="18"/>
              </w:rPr>
            </w:pPr>
            <w:r>
              <w:rPr>
                <w:noProof/>
              </w:rPr>
              <w:pict w14:anchorId="13204BD2">
                <v:line id="Straight Connector 596" o:spid="_x0000_s1765"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3fURniAQAAtwMAAA4AAAAAAAAAAAAAAAAALgIAAGRycy9lMm9Eb2MueG1sUEsBAi0A&#10;FAAGAAgAAAAhANTiVgbeAAAACAEAAA8AAAAAAAAAAAAAAAAAPAQAAGRycy9kb3ducmV2LnhtbFBL&#10;BQYAAAAABAAEAPMAAABHBQAAAAA=&#10;" strokecolor="#4a7ebb" strokeweight="1.5pt">
                  <o:lock v:ext="edit" shapetype="f"/>
                </v:line>
              </w:pict>
            </w:r>
          </w:p>
          <w:p w14:paraId="35124AC8" w14:textId="77777777" w:rsidR="00C74C43" w:rsidRPr="002F6C58" w:rsidRDefault="003D454B"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72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Model_files/icon_package_1415545023.jpg"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67147AA">
                  <v:shape id="_x0000_i1324" type="#_x0000_t75" alt="" href="javascript: showSpec('_17_0_5_1_3ba019e_1407960318412_69485_4170');" style="width:11.4pt;height:11.4pt" o:button="t">
                    <v:imagedata r:id="rId354" r:href="rId1721"/>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2"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19CB9A7F" w14:textId="77777777" w:rsidR="00C74C43" w:rsidRPr="002F6C58" w:rsidRDefault="003D454B" w:rsidP="002403B1">
            <w:pPr>
              <w:shd w:val="clear" w:color="auto" w:fill="FFFFFF"/>
              <w:rPr>
                <w:rFonts w:ascii="Calibri" w:hAnsi="Calibri" w:cs="Arial"/>
                <w:color w:val="000000"/>
                <w:sz w:val="18"/>
                <w:szCs w:val="22"/>
              </w:rPr>
            </w:pPr>
            <w:hyperlink r:id="rId172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 Diagram_1633981689.jpg"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12D710D0">
                  <v:shape id="_x0000_i1325" type="#_x0000_t75" alt="" href="javascript: showSpec('_17_0_5_1_3ba019e_1407960337744_968303_4171');" style="width:11.4pt;height:11.4pt" o:button="t">
                    <v:imagedata r:id="rId358" r:href="rId1724"/>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5"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2F2CAB0" w14:textId="77777777" w:rsidR="00C74C43" w:rsidRPr="002F6C58" w:rsidRDefault="003D454B" w:rsidP="002403B1">
            <w:pPr>
              <w:shd w:val="clear" w:color="auto" w:fill="FFFFFF"/>
              <w:rPr>
                <w:rFonts w:ascii="Calibri" w:hAnsi="Calibri" w:cs="Arial"/>
                <w:color w:val="000000"/>
                <w:sz w:val="18"/>
                <w:szCs w:val="22"/>
              </w:rPr>
            </w:pPr>
            <w:hyperlink r:id="rId172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5FACBD0C">
                  <v:shape id="_x0000_i1326" type="#_x0000_t75" alt="" href="javascript: showSpec('_18_2_62501eb_1461269570989_330366_4856');" style="width:11.4pt;height:11.4pt" o:button="t">
                    <v:imagedata r:id="rId362" r:href="rId1727"/>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7567F88" w14:textId="77777777" w:rsidR="00C74C43" w:rsidRPr="002F6C58" w:rsidRDefault="003D454B" w:rsidP="002403B1">
            <w:pPr>
              <w:shd w:val="clear" w:color="auto" w:fill="FFFFFF"/>
              <w:rPr>
                <w:rFonts w:ascii="Calibri" w:hAnsi="Calibri" w:cs="Arial"/>
                <w:color w:val="000000"/>
                <w:sz w:val="18"/>
                <w:szCs w:val="22"/>
              </w:rPr>
            </w:pPr>
            <w:hyperlink r:id="rId172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Model_files/icon_elementvalue_1178525020.jpg"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00DD6C20">
                  <v:shape id="_x0000_i1327" type="#_x0000_t75" alt="" href="javascript: showSpec('_18_2_62501eb_1461269570989_206434_4858');" style="width:11.4pt;height:11.4pt" o:button="t">
                    <v:imagedata r:id="rId362" r:href="rId1730"/>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C6743B9" w14:textId="77777777" w:rsidR="00C74C43" w:rsidRDefault="003D454B" w:rsidP="002403B1">
            <w:pPr>
              <w:rPr>
                <w:rFonts w:ascii="Calibri" w:hAnsi="Calibri" w:cs="Arial"/>
                <w:color w:val="000000"/>
                <w:sz w:val="18"/>
                <w:szCs w:val="22"/>
              </w:rPr>
            </w:pPr>
            <w:hyperlink r:id="rId173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w:instrText>
              </w:r>
              <w:r>
                <w:rPr>
                  <w:rFonts w:ascii="Calibri" w:hAnsi="Calibri" w:cs="Arial"/>
                  <w:color w:val="1863A1"/>
                  <w:sz w:val="18"/>
                  <w:szCs w:val="22"/>
                </w:rPr>
                <w:instrText>INCLUDEPICTURE  "http://threatrisk.org/spec/Threat Risk Model_files/icon_class_1907467420.jpg" \* MERGEFORMATINET</w:instrText>
              </w:r>
              <w:r>
                <w:rPr>
                  <w:rFonts w:ascii="Calibri" w:hAnsi="Calibri" w:cs="Arial"/>
                  <w:color w:val="1863A1"/>
                  <w:sz w:val="18"/>
                  <w:szCs w:val="22"/>
                </w:rPr>
                <w:instrText xml:space="preserve"> </w:instrText>
              </w:r>
              <w:r>
                <w:rPr>
                  <w:rFonts w:ascii="Calibri" w:hAnsi="Calibri" w:cs="Arial"/>
                  <w:color w:val="1863A1"/>
                  <w:sz w:val="18"/>
                  <w:szCs w:val="22"/>
                </w:rPr>
                <w:fldChar w:fldCharType="separate"/>
              </w:r>
              <w:r w:rsidR="008D50EE">
                <w:rPr>
                  <w:rFonts w:ascii="Calibri" w:hAnsi="Calibri" w:cs="Arial"/>
                  <w:color w:val="1863A1"/>
                  <w:sz w:val="18"/>
                  <w:szCs w:val="22"/>
                </w:rPr>
                <w:pict w14:anchorId="4989B747">
                  <v:shape id="_x0000_i1328" type="#_x0000_t75" alt="" href="javascript: showSpec('_18_1_3ba019e_1431628997747_205015_17989');" style="width:11.4pt;height:11.4pt" o:button="t">
                    <v:imagedata r:id="rId311" r:href="rId1733"/>
                  </v:shape>
                </w:pict>
              </w:r>
              <w:r>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4"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09DD657"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735"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234A2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8EE3F3" wp14:editId="08CBB9EC">
                  <wp:extent cx="152400" cy="152400"/>
                  <wp:effectExtent l="0" t="0" r="0" b="0"/>
                  <wp:docPr id="140" name="Picture 140"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6"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839630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A841A5" wp14:editId="73EAFF2D">
                  <wp:extent cx="152400" cy="152400"/>
                  <wp:effectExtent l="0" t="0" r="0" b="0"/>
                  <wp:docPr id="139" name="Picture 139"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7"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9C88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94C4FF2" wp14:editId="1FA3AE4A">
                  <wp:extent cx="152400" cy="152400"/>
                  <wp:effectExtent l="0" t="0" r="0" b="0"/>
                  <wp:docPr id="138" name="Picture 138"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8"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2ADF473" w14:textId="11255C7D" w:rsidR="00C74C43" w:rsidRPr="00C849A8" w:rsidRDefault="003D454B" w:rsidP="002403B1">
            <w:pPr>
              <w:rPr>
                <w:rFonts w:asciiTheme="minorHAnsi" w:eastAsia="Calibri" w:hAnsiTheme="minorHAnsi"/>
                <w:sz w:val="18"/>
                <w:szCs w:val="18"/>
              </w:rPr>
            </w:pPr>
            <w:r>
              <w:rPr>
                <w:noProof/>
              </w:rPr>
              <w:pict w14:anchorId="28EFC355">
                <v:line id="Straight Connector 607" o:spid="_x0000_s1764" style="position:absolute;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5pt" to="132.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" strokecolor="#4a7ebb" strokeweight="1pt">
                  <o:lock v:ext="edit" shapetype="f"/>
                </v:line>
              </w:pict>
            </w:r>
          </w:p>
          <w:p w14:paraId="0687B5B9" w14:textId="77777777" w:rsidR="00C74C43" w:rsidRPr="00C849A8" w:rsidRDefault="00C74C43" w:rsidP="002403B1">
            <w:pPr>
              <w:rPr>
                <w:rFonts w:asciiTheme="minorHAnsi" w:eastAsia="Calibri" w:hAnsiTheme="minorHAnsi"/>
                <w:sz w:val="18"/>
                <w:szCs w:val="18"/>
              </w:rPr>
            </w:pPr>
            <w:r>
              <w:rPr>
                <w:rFonts w:asciiTheme="minorHAnsi" w:eastAsia="Calibri" w:hAnsiTheme="minorHAnsi"/>
                <w:sz w:val="18"/>
                <w:szCs w:val="18"/>
              </w:rPr>
              <w:t>w</w:t>
            </w:r>
            <w:r w:rsidRPr="00C849A8">
              <w:rPr>
                <w:rFonts w:asciiTheme="minorHAnsi" w:eastAsia="Calibri" w:hAnsiTheme="minorHAnsi"/>
                <w:noProof/>
                <w:color w:val="1863A1"/>
                <w:sz w:val="18"/>
                <w:szCs w:val="18"/>
              </w:rPr>
              <w:drawing>
                <wp:inline distT="0" distB="0" distL="0" distR="0" wp14:anchorId="1D69FA19" wp14:editId="05AC6588">
                  <wp:extent cx="152400" cy="152400"/>
                  <wp:effectExtent l="0" t="0" r="0" b="0"/>
                  <wp:docPr id="137" name="Picture 137" descr="http://www.threatrisk.org/spec/Threat%20Risk%20Model_files/icon_package_18_1_3ba019e_1431438873620_947480_5969.jpg">
                    <a:hlinkClick xmlns:a="http://schemas.openxmlformats.org/drawingml/2006/main" r:id="rId1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threatrisk.org/spec/Threat%20Risk%20Model_files/icon_package_18_1_3ba019e_1431438873620_947480_5969.jpg">
                            <a:hlinkClick r:id="rId1655"/>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F533AC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1BFBAB8" wp14:editId="736AF40A">
                  <wp:extent cx="152400" cy="152400"/>
                  <wp:effectExtent l="0" t="0" r="0" b="0"/>
                  <wp:docPr id="136" name="Picture 136" descr="http://www.threatrisk.org/spec/Threat%20Risk%20Model_files/icon_Class%20Diagram_18_1_3ba019e_1443825514932_740093_26881.jpg">
                    <a:hlinkClick xmlns:a="http://schemas.openxmlformats.org/drawingml/2006/main" r:id="rId1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threatrisk.org/spec/Threat%20Risk%20Model_files/icon_Class%20Diagram_18_1_3ba019e_1443825514932_740093_26881.jpg">
                            <a:hlinkClick r:id="rId156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7036D9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21239C" wp14:editId="375FFACE">
                  <wp:extent cx="152400" cy="152400"/>
                  <wp:effectExtent l="0" t="0" r="0" b="0"/>
                  <wp:docPr id="135" name="Picture 135" descr="http://www.threatrisk.org/spec/Threat%20Risk%20Model_files/icon_class_18_1_3ba019e_1443825538731_383581_26914.jpg">
                    <a:hlinkClick xmlns:a="http://schemas.openxmlformats.org/drawingml/2006/main" r:id="rId1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threatrisk.org/spec/Threat%20Risk%20Model_files/icon_class_18_1_3ba019e_1443825538731_383581_26914.jpg">
                            <a:hlinkClick r:id="rId156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1"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991012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8257039" wp14:editId="4F4F2E2C">
                  <wp:extent cx="152400" cy="152400"/>
                  <wp:effectExtent l="0" t="0" r="0" b="0"/>
                  <wp:docPr id="134" name="Picture 134" descr="http://www.threatrisk.org/spec/Threat%20Risk%20Model_files/icon_property_18_1_3ba019e_1443825854334_594716_27104.jpg">
                    <a:hlinkClick xmlns:a="http://schemas.openxmlformats.org/drawingml/2006/main" r:id="rId1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threatrisk.org/spec/Threat%20Risk%20Model_files/icon_property_18_1_3ba019e_1443825854334_594716_27104.jpg">
                            <a:hlinkClick r:id="rId165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2"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AE5AB8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BAB2461" wp14:editId="5F9F6146">
                  <wp:extent cx="152400" cy="152400"/>
                  <wp:effectExtent l="0" t="0" r="0" b="0"/>
                  <wp:docPr id="133" name="Picture 133"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3"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27F13D25" w14:textId="3F8D243A"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2BE65D11">
                <v:line id="Straight Connector 572" o:spid="_x0000_s1763"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ba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O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B4iJtriAQAAtwMAAA4AAAAAAAAAAAAAAAAALgIAAGRycy9lMm9Eb2MueG1sUEsBAi0AFAAG&#10;AAgAAAAhALzwsIXbAAAABQEAAA8AAAAAAAAAAAAAAAAAPAQAAGRycy9kb3ducmV2LnhtbFBLBQYA&#10;AAAABAAEAPMAAABEBQAAAAA=&#10;" strokecolor="#4a7ebb" strokeweight="1.5pt">
                  <o:lock v:ext="edit" shapetype="f"/>
                </v:line>
              </w:pict>
            </w:r>
          </w:p>
          <w:p w14:paraId="6CC380A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0F03FD" wp14:editId="1E18D007">
                  <wp:extent cx="152400" cy="152400"/>
                  <wp:effectExtent l="0" t="0" r="0" b="0"/>
                  <wp:docPr id="132" name="Picture 132" descr="http://www.threatrisk.org/spec/Threat%20Risk%20Model_files/icon_package_18_1_3ba019e_1431438873620_947480_5969.jpg">
                    <a:hlinkClick xmlns:a="http://schemas.openxmlformats.org/drawingml/2006/main" r:id="rId1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threatrisk.org/spec/Threat%20Risk%20Model_files/icon_package_18_1_3ba019e_1431438873620_947480_5969.jpg">
                            <a:hlinkClick r:id="rId1744"/>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5" w:history="1">
              <w:r w:rsidRPr="00C849A8">
                <w:rPr>
                  <w:rStyle w:val="Hyperlink"/>
                  <w:rFonts w:asciiTheme="minorHAnsi" w:eastAsia="Calibri" w:hAnsiTheme="minorHAnsi"/>
                  <w:sz w:val="18"/>
                  <w:szCs w:val="18"/>
                </w:rPr>
                <w:t>Resources</w:t>
              </w:r>
            </w:hyperlink>
            <w:r w:rsidRPr="00C849A8">
              <w:rPr>
                <w:rFonts w:asciiTheme="minorHAnsi" w:eastAsia="Calibri" w:hAnsiTheme="minorHAnsi" w:cs="Arial"/>
                <w:color w:val="000000"/>
                <w:sz w:val="18"/>
                <w:szCs w:val="18"/>
              </w:rPr>
              <w:t>Package</w:t>
            </w:r>
          </w:p>
          <w:p w14:paraId="232B095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F15FF1" wp14:editId="1EFA7602">
                  <wp:extent cx="152400" cy="152400"/>
                  <wp:effectExtent l="0" t="0" r="0" b="0"/>
                  <wp:docPr id="131" name="Picture 131" descr="http://www.threatrisk.org/spec/Threat%20Risk%20Model_files/icon_Class%20Diagram_18_1_3ba019e_1443825514932_740093_26881.jpg">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threatrisk.org/spec/Threat%20Risk%20Model_files/icon_Class%20Diagram_18_1_3ba019e_1443825514932_740093_26881.jpg">
                            <a:hlinkClick r:id="rId174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7"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Diagram</w:t>
            </w:r>
          </w:p>
          <w:p w14:paraId="451323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98DF79B" wp14:editId="2660B6B9">
                  <wp:extent cx="152400" cy="152400"/>
                  <wp:effectExtent l="0" t="0" r="0" b="0"/>
                  <wp:docPr id="130" name="Picture 130" descr="http://www.threatrisk.org/spec/Threat%20Risk%20Model_files/icon_class_18_1_3ba019e_1443825538731_383581_26914.jpg">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threatrisk.org/spec/Threat%20Risk%20Model_files/icon_class_18_1_3ba019e_1443825538731_383581_26914.jpg">
                            <a:hlinkClick r:id="rId174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9"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Class</w:t>
            </w:r>
          </w:p>
          <w:p w14:paraId="0A3E3E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74EA0A2" wp14:editId="4E75675A">
                  <wp:extent cx="152400" cy="152400"/>
                  <wp:effectExtent l="0" t="0" r="0" b="0"/>
                  <wp:docPr id="129" name="Picture 129" descr="http://www.threatrisk.org/spec/Threat%20Risk%20Model_files/icon_property_18_1_3ba019e_1443825854334_594716_27104.jpg">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threatrisk.org/spec/Threat%20Risk%20Model_files/icon_property_18_1_3ba019e_1443825854334_594716_27104.jpg">
                            <a:hlinkClick r:id="rId175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1" w:history="1">
              <w:r w:rsidRPr="00C849A8">
                <w:rPr>
                  <w:rStyle w:val="Hyperlink"/>
                  <w:rFonts w:asciiTheme="minorHAnsi" w:eastAsia="Calibri" w:hAnsiTheme="minorHAnsi"/>
                  <w:sz w:val="18"/>
                  <w:szCs w:val="18"/>
                </w:rPr>
                <w:t>harmed resource</w:t>
              </w:r>
            </w:hyperlink>
            <w:r w:rsidRPr="00C849A8">
              <w:rPr>
                <w:rFonts w:asciiTheme="minorHAnsi" w:eastAsia="Calibri" w:hAnsiTheme="minorHAnsi" w:cs="Arial"/>
                <w:color w:val="000000"/>
                <w:sz w:val="18"/>
                <w:szCs w:val="18"/>
              </w:rPr>
              <w:t>Property</w:t>
            </w:r>
          </w:p>
          <w:p w14:paraId="10E15253" w14:textId="1AD8B252"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25933158">
                <v:line id="Straight Connector 573" o:spid="_x0000_s1762"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EGje9viAQAAtwMAAA4AAAAAAAAAAAAAAAAALgIAAGRycy9lMm9Eb2MueG1sUEsBAi0AFAAG&#10;AAgAAAAhALzwsIXbAAAABQEAAA8AAAAAAAAAAAAAAAAAPAQAAGRycy9kb3ducmV2LnhtbFBLBQYA&#10;AAAABAAEAPMAAABEBQAAAAA=&#10;" strokecolor="#4a7ebb" strokeweight="1.5pt">
                  <o:lock v:ext="edit" shapetype="f"/>
                </v:line>
              </w:pict>
            </w:r>
          </w:p>
          <w:p w14:paraId="2F1FFCB1"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752" w:history="1">
              <w:r w:rsidR="00C74C43" w:rsidRPr="00C849A8">
                <w:rPr>
                  <w:rStyle w:val="Hyperlink"/>
                  <w:rFonts w:asciiTheme="minorHAnsi" w:eastAsia="Calibri" w:hAnsiTheme="minorHAnsi"/>
                  <w:sz w:val="18"/>
                  <w:szCs w:val="18"/>
                </w:rPr>
                <w:t>Risk and Threat Concepts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792DD12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B66FAF" wp14:editId="3DE7709B">
                  <wp:extent cx="152400" cy="152400"/>
                  <wp:effectExtent l="0" t="0" r="0" b="0"/>
                  <wp:docPr id="128" name="Picture 128" descr="http://www.threatrisk.org/spec/Threat%20Risk%20Model_files/icon_class_18_1_3ba019e_1443825538731_383581_26914.jpg">
                    <a:hlinkClick xmlns:a="http://schemas.openxmlformats.org/drawingml/2006/main" r:id="rId1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threatrisk.org/spec/Threat%20Risk%20Model_files/icon_class_18_1_3ba019e_1443825538731_383581_26914.jpg">
                            <a:hlinkClick r:id="rId139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3"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DBE21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D7B097" wp14:editId="579E793B">
                  <wp:extent cx="152400" cy="152400"/>
                  <wp:effectExtent l="0" t="0" r="0" b="0"/>
                  <wp:docPr id="30" name="Picture 30" descr="http://www.threatrisk.org/spec/Threat%20Risk%20Model_files/icon_package_18_1_3ba019e_1431438873620_947480_5969.jpg">
                    <a:hlinkClick xmlns:a="http://schemas.openxmlformats.org/drawingml/2006/main" r:id="rId1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threatrisk.org/spec/Threat%20Risk%20Model_files/icon_package_18_1_3ba019e_1431438873620_947480_5969.jpg">
                            <a:hlinkClick r:id="rId139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4"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210A0A7"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59DA752" wp14:editId="3C28DB4B">
                  <wp:extent cx="152400" cy="152400"/>
                  <wp:effectExtent l="0" t="0" r="0" b="0"/>
                  <wp:docPr id="29" name="Picture 29" descr="http://www.threatrisk.org/spec/Threat%20Risk%20Model_files/icon_Class%20Diagram_18_1_3ba019e_1443825514932_740093_26881.jpg">
                    <a:hlinkClick xmlns:a="http://schemas.openxmlformats.org/drawingml/2006/main" r:id="rId1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threatrisk.org/spec/Threat%20Risk%20Model_files/icon_Class%20Diagram_18_1_3ba019e_1443825514932_740093_26881.jpg">
                            <a:hlinkClick r:id="rId1401"/>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5"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42EFEF20" w14:textId="7356055E" w:rsidR="00C74C43" w:rsidRPr="00C849A8" w:rsidRDefault="003D454B" w:rsidP="002403B1">
            <w:pPr>
              <w:shd w:val="clear" w:color="auto" w:fill="FFFFFF"/>
              <w:rPr>
                <w:rFonts w:asciiTheme="minorHAnsi" w:eastAsia="Calibri" w:hAnsiTheme="minorHAnsi" w:cs="Arial"/>
                <w:color w:val="000000"/>
                <w:sz w:val="18"/>
                <w:szCs w:val="18"/>
              </w:rPr>
            </w:pPr>
            <w:r>
              <w:rPr>
                <w:noProof/>
              </w:rPr>
              <w:pict w14:anchorId="047E10C5">
                <v:line id="Straight Connector 574" o:spid="_x0000_s1761"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Nwl693iAQAAtwMAAA4AAAAAAAAAAAAAAAAALgIAAGRycy9lMm9Eb2MueG1sUEsBAi0AFAAG&#10;AAgAAAAhAEwWx8zbAAAABQEAAA8AAAAAAAAAAAAAAAAAPAQAAGRycy9kb3ducmV2LnhtbFBLBQYA&#10;AAAABAAEAPMAAABEBQAAAAA=&#10;" strokecolor="#4a7ebb" strokeweight="1.5pt">
                  <o:lock v:ext="edit" shapetype="f"/>
                </v:line>
              </w:pict>
            </w:r>
          </w:p>
          <w:p w14:paraId="09B56A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7AFF03" wp14:editId="4595F480">
                  <wp:extent cx="152400" cy="152400"/>
                  <wp:effectExtent l="0" t="0" r="0" b="0"/>
                  <wp:docPr id="28" name="Picture 28"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0FD2F65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4D1A73F" wp14:editId="1A09E013">
                  <wp:extent cx="152400" cy="152400"/>
                  <wp:effectExtent l="0" t="0" r="0" b="0"/>
                  <wp:docPr id="27" name="Picture 27" descr="http://www.threatrisk.org/spec/Threat%20Risk%20Model_files/icon_Class%20Diagram_18_1_3ba019e_1443825514932_740093_26881.jpg">
                    <a:hlinkClick xmlns:a="http://schemas.openxmlformats.org/drawingml/2006/main" r:id="rId1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threatrisk.org/spec/Threat%20Risk%20Model_files/icon_Class%20Diagram_18_1_3ba019e_1443825514932_740093_26881.jpg">
                            <a:hlinkClick r:id="rId158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B401F1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7E5F79F" wp14:editId="1C594384">
                  <wp:extent cx="152400" cy="152400"/>
                  <wp:effectExtent l="0" t="0" r="0" b="0"/>
                  <wp:docPr id="26" name="Picture 26"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F5D93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77FCDA3" wp14:editId="6D009FE8">
                  <wp:extent cx="152400" cy="152400"/>
                  <wp:effectExtent l="0" t="0" r="0" b="0"/>
                  <wp:docPr id="25" name="Picture 25"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39B431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03823D" wp14:editId="3DA83AD9">
                  <wp:extent cx="152400" cy="152400"/>
                  <wp:effectExtent l="0" t="0" r="0" b="0"/>
                  <wp:docPr id="24" name="Picture 24"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66891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9E664C1" wp14:editId="16B43CB9">
                  <wp:extent cx="152400" cy="152400"/>
                  <wp:effectExtent l="0" t="0" r="0" b="0"/>
                  <wp:docPr id="23" name="Picture 23"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74939F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B8A3B62" wp14:editId="2114DE98">
                  <wp:extent cx="152400" cy="152400"/>
                  <wp:effectExtent l="0" t="0" r="0" b="0"/>
                  <wp:docPr id="22" name="Picture 22"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E6A8516"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8AC2557" wp14:editId="3F215651">
                  <wp:extent cx="152400" cy="152400"/>
                  <wp:effectExtent l="0" t="0" r="0" b="0"/>
                  <wp:docPr id="21" name="Picture 21"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78075EF" w14:textId="79CAFA86" w:rsidR="00C74C43" w:rsidRPr="00C849A8" w:rsidRDefault="003D454B" w:rsidP="002403B1">
            <w:pPr>
              <w:rPr>
                <w:rFonts w:asciiTheme="minorHAnsi" w:eastAsia="Calibri" w:hAnsiTheme="minorHAnsi"/>
                <w:b/>
                <w:sz w:val="18"/>
                <w:szCs w:val="18"/>
              </w:rPr>
            </w:pPr>
            <w:r>
              <w:rPr>
                <w:noProof/>
              </w:rPr>
              <w:pict w14:anchorId="5852C135">
                <v:line id="Straight Connector 575" o:spid="_x0000_s1760" style="position:absolute;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1.15pt" to="142.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bc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B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" strokecolor="#4a7ebb" strokeweight="1.5pt">
                  <o:lock v:ext="edit" shapetype="f"/>
                </v:line>
              </w:pict>
            </w:r>
          </w:p>
          <w:p w14:paraId="56391C9A" w14:textId="77777777" w:rsidR="00C74C43" w:rsidRPr="00C849A8" w:rsidRDefault="003D454B" w:rsidP="002403B1">
            <w:pPr>
              <w:shd w:val="clear" w:color="auto" w:fill="FFFFFF"/>
              <w:rPr>
                <w:rFonts w:asciiTheme="minorHAnsi" w:eastAsia="Calibri" w:hAnsiTheme="minorHAnsi" w:cs="Arial"/>
                <w:color w:val="000000"/>
                <w:sz w:val="18"/>
                <w:szCs w:val="18"/>
              </w:rPr>
            </w:pPr>
            <w:hyperlink r:id="rId1764"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Property</w:t>
            </w:r>
          </w:p>
          <w:p w14:paraId="680B246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36C70B" wp14:editId="307EE5BD">
                  <wp:extent cx="152400" cy="152400"/>
                  <wp:effectExtent l="0" t="0" r="0" b="0"/>
                  <wp:docPr id="20" name="Picture 20"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5"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E8133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04DFE" wp14:editId="30FCC3F2">
                  <wp:extent cx="152400" cy="152400"/>
                  <wp:effectExtent l="0" t="0" r="0" b="0"/>
                  <wp:docPr id="19" name="Picture 1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6"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D9AED2B"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6BF5D701" wp14:editId="51463520">
                  <wp:extent cx="152400" cy="152400"/>
                  <wp:effectExtent l="0" t="0" r="0" b="0"/>
                  <wp:docPr id="18" name="Picture 18"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7"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B894153" w14:textId="10E023FD" w:rsidR="00C74C43" w:rsidRPr="00C849A8" w:rsidRDefault="003D454B" w:rsidP="002403B1">
            <w:pPr>
              <w:rPr>
                <w:rFonts w:asciiTheme="minorHAnsi" w:eastAsia="Calibri" w:hAnsiTheme="minorHAnsi"/>
                <w:b/>
                <w:sz w:val="18"/>
                <w:szCs w:val="18"/>
              </w:rPr>
            </w:pPr>
            <w:r>
              <w:rPr>
                <w:noProof/>
              </w:rPr>
              <w:pict w14:anchorId="6A27B88F">
                <v:line id="Straight Connector 576" o:spid="_x0000_s1759" style="position:absolute;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iJ1Df4gEAALcDAAAOAAAAAAAAAAAAAAAAAC4CAABkcnMvZTJvRG9jLnhtbFBLAQItABQA&#10;BgAIAAAAIQD8rkLk3AAAAAUBAAAPAAAAAAAAAAAAAAAAADwEAABkcnMvZG93bnJldi54bWxQSwUG&#10;AAAAAAQABADzAAAARQUAAAAA&#10;" strokecolor="#4a7ebb" strokeweight="1.5pt">
                  <o:lock v:ext="edit" shapetype="f"/>
                </v:line>
              </w:pict>
            </w:r>
          </w:p>
          <w:p w14:paraId="2B9BB132" w14:textId="77777777" w:rsidR="00C74C43" w:rsidRPr="00C849A8" w:rsidRDefault="003D454B" w:rsidP="002403B1">
            <w:pPr>
              <w:rPr>
                <w:rFonts w:asciiTheme="minorHAnsi" w:eastAsia="Calibri" w:hAnsiTheme="minorHAnsi" w:cs="Arial"/>
                <w:b/>
                <w:color w:val="000000"/>
                <w:sz w:val="18"/>
                <w:szCs w:val="18"/>
              </w:rPr>
            </w:pPr>
            <w:hyperlink r:id="rId1768" w:history="1">
              <w:r w:rsidR="00C74C43" w:rsidRPr="00C849A8">
                <w:rPr>
                  <w:rStyle w:val="Hyperlink"/>
                  <w:rFonts w:asciiTheme="minorHAnsi" w:eastAsia="Calibri" w:hAnsiTheme="minorHAnsi" w:cs="Arial"/>
                  <w:sz w:val="18"/>
                  <w:szCs w:val="18"/>
                </w:rPr>
                <w:t>Control Authority</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EE98CC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1333A9" wp14:editId="08B1D608">
                  <wp:extent cx="152400" cy="152400"/>
                  <wp:effectExtent l="0" t="0" r="0" b="0"/>
                  <wp:docPr id="17" name="Picture 17" descr="http://www.threatrisk.org/spec/Threat%20Risk%20Model_files/icon_associationclass_18_1_3ba019e_1445543931434_520475_38212.jpg">
                    <a:hlinkClick xmlns:a="http://schemas.openxmlformats.org/drawingml/2006/main" r:id="rId1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threatrisk.org/spec/Threat%20Risk%20Model_files/icon_associationclass_18_1_3ba019e_1445543931434_520475_38212.jpg">
                            <a:hlinkClick r:id="rId167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9" w:history="1">
              <w:r w:rsidRPr="00C849A8">
                <w:rPr>
                  <w:rStyle w:val="Hyperlink"/>
                  <w:rFonts w:asciiTheme="minorHAnsi" w:eastAsia="Calibri" w:hAnsiTheme="minorHAnsi" w:cs="Arial"/>
                  <w:sz w:val="18"/>
                  <w:szCs w:val="18"/>
                </w:rPr>
                <w:t>Subject to 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 Class</w:t>
            </w:r>
          </w:p>
          <w:p w14:paraId="30CB72CF"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6C994B" wp14:editId="4641A86A">
                  <wp:extent cx="152400" cy="152400"/>
                  <wp:effectExtent l="0" t="0" r="0" b="0"/>
                  <wp:docPr id="16" name="Picture 1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0" w:history="1">
              <w:r w:rsidRPr="00C849A8">
                <w:rPr>
                  <w:rStyle w:val="Hyperlink"/>
                  <w:rFonts w:asciiTheme="minorHAnsi" w:eastAsia="Calibri" w:hAnsiTheme="minorHAnsi" w:cs="Arial"/>
                  <w:sz w:val="18"/>
                  <w:szCs w:val="18"/>
                </w:rPr>
                <w:t>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8003CFB" w14:textId="77777777" w:rsidR="00C74C43" w:rsidRPr="00C849A8"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5FE6C000" wp14:editId="3260A382">
                  <wp:extent cx="152400" cy="152400"/>
                  <wp:effectExtent l="0" t="0" r="0" b="0"/>
                  <wp:docPr id="15" name="Picture 15"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1" w:history="1">
              <w:r w:rsidRPr="00C849A8">
                <w:rPr>
                  <w:rStyle w:val="Hyperlink"/>
                  <w:rFonts w:asciiTheme="minorHAnsi" w:eastAsia="Calibri" w:hAnsiTheme="minorHAnsi" w:cs="Arial"/>
                  <w:sz w:val="18"/>
                  <w:szCs w:val="18"/>
                </w:rPr>
                <w:t>has authority over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C300B21"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A27AF55" w14:textId="0C680A41"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w:t>
            </w:r>
            <w:r w:rsidRPr="00C849A8">
              <w:rPr>
                <w:rFonts w:asciiTheme="minorHAnsi" w:eastAsia="Calibri" w:hAnsiTheme="minorHAnsi"/>
                <w:color w:val="0070C0"/>
                <w:sz w:val="18"/>
                <w:szCs w:val="18"/>
              </w:rPr>
              <w:t xml:space="preserve"> (</w:t>
            </w:r>
            <w:r w:rsidRPr="00C849A8">
              <w:rPr>
                <w:rFonts w:asciiTheme="minorHAnsi" w:eastAsia="Calibri" w:hAnsiTheme="minorHAnsi"/>
                <w:b/>
                <w:sz w:val="18"/>
                <w:szCs w:val="18"/>
              </w:rPr>
              <w:t xml:space="preserve">Program Management </w:t>
            </w:r>
            <w:r w:rsidRPr="00C849A8">
              <w:rPr>
                <w:rFonts w:asciiTheme="minorHAnsi" w:eastAsia="Calibri" w:hAnsiTheme="minorHAnsi"/>
                <w:sz w:val="18"/>
                <w:szCs w:val="18"/>
              </w:rPr>
              <w:t>(PM))</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Risk</w:t>
            </w:r>
            <w:r w:rsidRPr="00C849A8">
              <w:rPr>
                <w:rFonts w:asciiTheme="minorHAnsi" w:eastAsia="Calibri" w:hAnsiTheme="minorHAnsi"/>
                <w:sz w:val="18"/>
                <w:szCs w:val="18"/>
              </w:rPr>
              <w:t xml:space="preserve"> 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Process plan, System</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Resources,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Risk,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INFORMATION SECURITY PROGRAM PLAN.</w:t>
            </w:r>
          </w:p>
        </w:tc>
      </w:tr>
    </w:tbl>
    <w:p w14:paraId="310B8374" w14:textId="77777777" w:rsidR="00C74C43" w:rsidRDefault="00C74C43" w:rsidP="00C74C43"/>
    <w:p w14:paraId="6B9B63EC" w14:textId="77777777" w:rsidR="00C74C43" w:rsidRPr="00C74C43" w:rsidRDefault="00C74C43" w:rsidP="008C7C30">
      <w:pPr>
        <w:pStyle w:val="BodyText"/>
      </w:pPr>
    </w:p>
    <w:p w14:paraId="72CCDECE" w14:textId="38106DB6" w:rsidR="008A08D6" w:rsidRDefault="00043123" w:rsidP="008A08D6">
      <w:pPr>
        <w:pStyle w:val="Heading1"/>
      </w:pPr>
      <w:bookmarkStart w:id="2867" w:name="_Toc450314039"/>
      <w:bookmarkStart w:id="2868" w:name="_Toc468650005"/>
      <w:bookmarkEnd w:id="2786"/>
      <w:bookmarkEnd w:id="2787"/>
      <w:r>
        <w:rPr>
          <w:lang w:val="en-US"/>
        </w:rPr>
        <w:t>Concept</w:t>
      </w:r>
      <w:r w:rsidR="008A08D6">
        <w:rPr>
          <w:lang w:val="en-US"/>
        </w:rPr>
        <w:t xml:space="preserve"> </w:t>
      </w:r>
      <w:r w:rsidR="008A08D6">
        <w:t>Index</w:t>
      </w:r>
      <w:bookmarkEnd w:id="2867"/>
      <w:bookmarkEnd w:id="2868"/>
    </w:p>
    <w:p w14:paraId="34FCB641" w14:textId="77777777" w:rsidR="002D184F" w:rsidRDefault="008A08D6" w:rsidP="008A08D6">
      <w:pPr>
        <w:pStyle w:val="ListParagraph"/>
        <w:ind w:left="0"/>
        <w:rPr>
          <w:noProof/>
        </w:rPr>
        <w:sectPr w:rsidR="002D184F" w:rsidSect="003709BC">
          <w:footerReference w:type="even" r:id="rId1772"/>
          <w:footerReference w:type="default" r:id="rId1773"/>
          <w:type w:val="continuous"/>
          <w:pgSz w:w="11905" w:h="15840"/>
          <w:pgMar w:top="1080" w:right="720" w:bottom="1656" w:left="1440" w:header="720" w:footer="1080" w:gutter="0"/>
          <w:cols w:space="720"/>
          <w:docGrid w:linePitch="272"/>
        </w:sectPr>
      </w:pPr>
      <w:r>
        <w:fldChar w:fldCharType="begin"/>
      </w:r>
      <w:r>
        <w:instrText xml:space="preserve"> INDEX \c "2" \z "1033" </w:instrText>
      </w:r>
      <w:r>
        <w:fldChar w:fldCharType="separate"/>
      </w:r>
    </w:p>
    <w:p w14:paraId="5DE89FB9" w14:textId="77777777" w:rsidR="002D184F" w:rsidRDefault="002D184F">
      <w:pPr>
        <w:pStyle w:val="Index1"/>
        <w:rPr>
          <w:noProof/>
        </w:rPr>
      </w:pPr>
      <w:r w:rsidRPr="00300D0A">
        <w:rPr>
          <w:rFonts w:cs="Arial"/>
          <w:noProof/>
        </w:rPr>
        <w:t>Ability</w:t>
      </w:r>
      <w:r>
        <w:rPr>
          <w:noProof/>
        </w:rPr>
        <w:t>, 148</w:t>
      </w:r>
    </w:p>
    <w:p w14:paraId="40445A51" w14:textId="77777777" w:rsidR="002D184F" w:rsidRDefault="002D184F">
      <w:pPr>
        <w:pStyle w:val="Index1"/>
        <w:rPr>
          <w:noProof/>
        </w:rPr>
      </w:pPr>
      <w:r w:rsidRPr="00300D0A">
        <w:rPr>
          <w:rFonts w:cs="Arial"/>
          <w:noProof/>
        </w:rPr>
        <w:t>Ability To Execute Software</w:t>
      </w:r>
      <w:r>
        <w:rPr>
          <w:noProof/>
        </w:rPr>
        <w:t>, 193</w:t>
      </w:r>
    </w:p>
    <w:p w14:paraId="1949B4AA" w14:textId="77777777" w:rsidR="002D184F" w:rsidRDefault="002D184F">
      <w:pPr>
        <w:pStyle w:val="Index1"/>
        <w:rPr>
          <w:noProof/>
        </w:rPr>
      </w:pPr>
      <w:r w:rsidRPr="00300D0A">
        <w:rPr>
          <w:rFonts w:cs="Arial"/>
          <w:noProof/>
        </w:rPr>
        <w:t>Absorbed Dose (Radiation)</w:t>
      </w:r>
      <w:r>
        <w:rPr>
          <w:noProof/>
        </w:rPr>
        <w:t>, 310</w:t>
      </w:r>
    </w:p>
    <w:p w14:paraId="3BA48C10" w14:textId="77777777" w:rsidR="002D184F" w:rsidRDefault="002D184F">
      <w:pPr>
        <w:pStyle w:val="Index1"/>
        <w:rPr>
          <w:noProof/>
        </w:rPr>
      </w:pPr>
      <w:r w:rsidRPr="00300D0A">
        <w:rPr>
          <w:rFonts w:cs="Arial"/>
          <w:noProof/>
        </w:rPr>
        <w:t>Abuse Resource</w:t>
      </w:r>
      <w:r>
        <w:rPr>
          <w:noProof/>
        </w:rPr>
        <w:t>, 319</w:t>
      </w:r>
    </w:p>
    <w:p w14:paraId="329E2565" w14:textId="77777777" w:rsidR="002D184F" w:rsidRDefault="002D184F">
      <w:pPr>
        <w:pStyle w:val="Index1"/>
        <w:rPr>
          <w:noProof/>
        </w:rPr>
      </w:pPr>
      <w:r w:rsidRPr="00300D0A">
        <w:rPr>
          <w:rFonts w:cs="Arial"/>
          <w:noProof/>
        </w:rPr>
        <w:t>Acceleration</w:t>
      </w:r>
      <w:r>
        <w:rPr>
          <w:noProof/>
        </w:rPr>
        <w:t>, 311</w:t>
      </w:r>
    </w:p>
    <w:p w14:paraId="780D5686" w14:textId="77777777" w:rsidR="002D184F" w:rsidRDefault="002D184F">
      <w:pPr>
        <w:pStyle w:val="Index1"/>
        <w:rPr>
          <w:noProof/>
        </w:rPr>
      </w:pPr>
      <w:r w:rsidRPr="00300D0A">
        <w:rPr>
          <w:rFonts w:cs="Arial"/>
          <w:noProof/>
        </w:rPr>
        <w:t>Accept Risk</w:t>
      </w:r>
      <w:r>
        <w:rPr>
          <w:noProof/>
        </w:rPr>
        <w:t>, 92</w:t>
      </w:r>
    </w:p>
    <w:p w14:paraId="32BD53C8" w14:textId="77777777" w:rsidR="002D184F" w:rsidRDefault="002D184F">
      <w:pPr>
        <w:pStyle w:val="Index1"/>
        <w:rPr>
          <w:noProof/>
        </w:rPr>
      </w:pPr>
      <w:r w:rsidRPr="00300D0A">
        <w:rPr>
          <w:rFonts w:cs="Arial"/>
          <w:noProof/>
        </w:rPr>
        <w:t>Access Complexity</w:t>
      </w:r>
      <w:r>
        <w:rPr>
          <w:noProof/>
        </w:rPr>
        <w:t>, 133</w:t>
      </w:r>
    </w:p>
    <w:p w14:paraId="2443F84C" w14:textId="77777777" w:rsidR="002D184F" w:rsidRDefault="002D184F">
      <w:pPr>
        <w:pStyle w:val="Index1"/>
        <w:rPr>
          <w:noProof/>
        </w:rPr>
      </w:pPr>
      <w:r w:rsidRPr="00300D0A">
        <w:rPr>
          <w:rFonts w:cs="Arial"/>
          <w:noProof/>
        </w:rPr>
        <w:t>Access Control Failure</w:t>
      </w:r>
      <w:r>
        <w:rPr>
          <w:noProof/>
        </w:rPr>
        <w:t>, 64</w:t>
      </w:r>
    </w:p>
    <w:p w14:paraId="5E9950E0" w14:textId="77777777" w:rsidR="002D184F" w:rsidRDefault="002D184F">
      <w:pPr>
        <w:pStyle w:val="Index1"/>
        <w:rPr>
          <w:noProof/>
        </w:rPr>
      </w:pPr>
      <w:r w:rsidRPr="00300D0A">
        <w:rPr>
          <w:rFonts w:cs="Arial"/>
          <w:noProof/>
        </w:rPr>
        <w:t>Access Identifier</w:t>
      </w:r>
      <w:r>
        <w:rPr>
          <w:noProof/>
        </w:rPr>
        <w:t>, 265</w:t>
      </w:r>
    </w:p>
    <w:p w14:paraId="3AC09657" w14:textId="77777777" w:rsidR="002D184F" w:rsidRDefault="002D184F">
      <w:pPr>
        <w:pStyle w:val="Index1"/>
        <w:rPr>
          <w:noProof/>
        </w:rPr>
      </w:pPr>
      <w:r w:rsidRPr="00300D0A">
        <w:rPr>
          <w:rFonts w:cs="Arial"/>
          <w:noProof/>
        </w:rPr>
        <w:t>Access Point</w:t>
      </w:r>
      <w:r>
        <w:rPr>
          <w:noProof/>
        </w:rPr>
        <w:t>, 338</w:t>
      </w:r>
    </w:p>
    <w:p w14:paraId="09544FD7" w14:textId="77777777" w:rsidR="002D184F" w:rsidRDefault="002D184F">
      <w:pPr>
        <w:pStyle w:val="Index1"/>
        <w:rPr>
          <w:noProof/>
        </w:rPr>
      </w:pPr>
      <w:r w:rsidRPr="00300D0A">
        <w:rPr>
          <w:rFonts w:cs="Arial"/>
          <w:noProof/>
        </w:rPr>
        <w:t>Access Vector</w:t>
      </w:r>
      <w:r>
        <w:rPr>
          <w:noProof/>
        </w:rPr>
        <w:t>, 134</w:t>
      </w:r>
    </w:p>
    <w:p w14:paraId="0287A27B" w14:textId="77777777" w:rsidR="002D184F" w:rsidRDefault="002D184F">
      <w:pPr>
        <w:pStyle w:val="Index1"/>
        <w:rPr>
          <w:noProof/>
        </w:rPr>
      </w:pPr>
      <w:r w:rsidRPr="00300D0A">
        <w:rPr>
          <w:rFonts w:cs="Arial"/>
          <w:noProof/>
        </w:rPr>
        <w:t>Accident</w:t>
      </w:r>
      <w:r>
        <w:rPr>
          <w:noProof/>
        </w:rPr>
        <w:t>, 73</w:t>
      </w:r>
    </w:p>
    <w:p w14:paraId="28710514" w14:textId="77777777" w:rsidR="002D184F" w:rsidRDefault="002D184F">
      <w:pPr>
        <w:pStyle w:val="Index1"/>
        <w:rPr>
          <w:noProof/>
        </w:rPr>
      </w:pPr>
      <w:r w:rsidRPr="00300D0A">
        <w:rPr>
          <w:rFonts w:cs="Arial"/>
          <w:noProof/>
        </w:rPr>
        <w:t>achieves</w:t>
      </w:r>
      <w:r>
        <w:rPr>
          <w:noProof/>
        </w:rPr>
        <w:t>, 240, 241</w:t>
      </w:r>
    </w:p>
    <w:p w14:paraId="12DC932F" w14:textId="77777777" w:rsidR="002D184F" w:rsidRDefault="002D184F">
      <w:pPr>
        <w:pStyle w:val="Index1"/>
        <w:rPr>
          <w:noProof/>
        </w:rPr>
      </w:pPr>
      <w:r w:rsidRPr="00300D0A">
        <w:rPr>
          <w:rFonts w:cs="Arial"/>
          <w:noProof/>
        </w:rPr>
        <w:t>Activity</w:t>
      </w:r>
      <w:r>
        <w:rPr>
          <w:noProof/>
        </w:rPr>
        <w:t>, 210</w:t>
      </w:r>
    </w:p>
    <w:p w14:paraId="33071E0F" w14:textId="77777777" w:rsidR="002D184F" w:rsidRDefault="002D184F">
      <w:pPr>
        <w:pStyle w:val="Index1"/>
        <w:rPr>
          <w:noProof/>
        </w:rPr>
      </w:pPr>
      <w:r w:rsidRPr="00300D0A">
        <w:rPr>
          <w:rFonts w:cs="Arial"/>
          <w:noProof/>
        </w:rPr>
        <w:t>Activity Effecting Entity</w:t>
      </w:r>
      <w:r>
        <w:rPr>
          <w:noProof/>
        </w:rPr>
        <w:t>, 299</w:t>
      </w:r>
    </w:p>
    <w:p w14:paraId="3318F0D4" w14:textId="77777777" w:rsidR="002D184F" w:rsidRDefault="002D184F">
      <w:pPr>
        <w:pStyle w:val="Index1"/>
        <w:rPr>
          <w:noProof/>
        </w:rPr>
      </w:pPr>
      <w:r w:rsidRPr="00300D0A">
        <w:rPr>
          <w:rFonts w:cs="Arial"/>
          <w:noProof/>
        </w:rPr>
        <w:t>Activity Map Rule</w:t>
      </w:r>
      <w:r>
        <w:rPr>
          <w:noProof/>
        </w:rPr>
        <w:t>, 391</w:t>
      </w:r>
    </w:p>
    <w:p w14:paraId="5EDBC483" w14:textId="77777777" w:rsidR="002D184F" w:rsidRDefault="002D184F">
      <w:pPr>
        <w:pStyle w:val="Index1"/>
        <w:rPr>
          <w:noProof/>
        </w:rPr>
      </w:pPr>
      <w:r w:rsidRPr="00300D0A">
        <w:rPr>
          <w:rFonts w:cs="Arial"/>
          <w:noProof/>
        </w:rPr>
        <w:t>Actor</w:t>
      </w:r>
      <w:r>
        <w:rPr>
          <w:noProof/>
        </w:rPr>
        <w:t>, 210</w:t>
      </w:r>
    </w:p>
    <w:p w14:paraId="300ECB14" w14:textId="77777777" w:rsidR="002D184F" w:rsidRDefault="002D184F">
      <w:pPr>
        <w:pStyle w:val="Index1"/>
        <w:rPr>
          <w:noProof/>
        </w:rPr>
      </w:pPr>
      <w:r w:rsidRPr="00300D0A">
        <w:rPr>
          <w:rFonts w:cs="Arial"/>
          <w:noProof/>
        </w:rPr>
        <w:t>Actor Identifier of Credential</w:t>
      </w:r>
      <w:r>
        <w:rPr>
          <w:noProof/>
        </w:rPr>
        <w:t>, 185</w:t>
      </w:r>
    </w:p>
    <w:p w14:paraId="429190E9" w14:textId="77777777" w:rsidR="002D184F" w:rsidRDefault="002D184F">
      <w:pPr>
        <w:pStyle w:val="Index1"/>
        <w:rPr>
          <w:noProof/>
        </w:rPr>
      </w:pPr>
      <w:r w:rsidRPr="00300D0A">
        <w:rPr>
          <w:rFonts w:cs="Arial"/>
          <w:noProof/>
        </w:rPr>
        <w:t>Actual Activity</w:t>
      </w:r>
      <w:r>
        <w:rPr>
          <w:noProof/>
        </w:rPr>
        <w:t>, 212</w:t>
      </w:r>
    </w:p>
    <w:p w14:paraId="657121E5" w14:textId="77777777" w:rsidR="002D184F" w:rsidRDefault="002D184F">
      <w:pPr>
        <w:pStyle w:val="Index1"/>
        <w:rPr>
          <w:noProof/>
        </w:rPr>
      </w:pPr>
      <w:r w:rsidRPr="00300D0A">
        <w:rPr>
          <w:rFonts w:cs="Arial"/>
          <w:noProof/>
        </w:rPr>
        <w:t>Actual Event</w:t>
      </w:r>
      <w:r>
        <w:rPr>
          <w:noProof/>
        </w:rPr>
        <w:t>, 212</w:t>
      </w:r>
    </w:p>
    <w:p w14:paraId="402E3392" w14:textId="77777777" w:rsidR="002D184F" w:rsidRDefault="002D184F">
      <w:pPr>
        <w:pStyle w:val="Index1"/>
        <w:rPr>
          <w:noProof/>
        </w:rPr>
      </w:pPr>
      <w:r w:rsidRPr="00300D0A">
        <w:rPr>
          <w:rFonts w:cs="Arial"/>
          <w:noProof/>
        </w:rPr>
        <w:t>Actual State</w:t>
      </w:r>
      <w:r>
        <w:rPr>
          <w:noProof/>
        </w:rPr>
        <w:t>, 326</w:t>
      </w:r>
    </w:p>
    <w:p w14:paraId="477D38A9" w14:textId="77777777" w:rsidR="002D184F" w:rsidRDefault="002D184F">
      <w:pPr>
        <w:pStyle w:val="Index1"/>
        <w:rPr>
          <w:noProof/>
        </w:rPr>
      </w:pPr>
      <w:r w:rsidRPr="00300D0A">
        <w:rPr>
          <w:rFonts w:cs="Arial"/>
          <w:noProof/>
        </w:rPr>
        <w:t>ActualObservableFacade</w:t>
      </w:r>
      <w:r>
        <w:rPr>
          <w:noProof/>
        </w:rPr>
        <w:t>, 368</w:t>
      </w:r>
    </w:p>
    <w:p w14:paraId="29F39652" w14:textId="77777777" w:rsidR="002D184F" w:rsidRDefault="002D184F">
      <w:pPr>
        <w:pStyle w:val="Index1"/>
        <w:rPr>
          <w:noProof/>
        </w:rPr>
      </w:pPr>
      <w:r w:rsidRPr="00300D0A">
        <w:rPr>
          <w:rFonts w:cs="Arial"/>
          <w:noProof/>
        </w:rPr>
        <w:t>Add Information</w:t>
      </w:r>
      <w:r>
        <w:rPr>
          <w:noProof/>
        </w:rPr>
        <w:t>, 221</w:t>
      </w:r>
    </w:p>
    <w:p w14:paraId="00DA82FD" w14:textId="77777777" w:rsidR="002D184F" w:rsidRDefault="002D184F">
      <w:pPr>
        <w:pStyle w:val="Index1"/>
        <w:rPr>
          <w:noProof/>
        </w:rPr>
      </w:pPr>
      <w:r w:rsidRPr="00300D0A">
        <w:rPr>
          <w:rFonts w:cs="Arial"/>
          <w:noProof/>
        </w:rPr>
        <w:t>Add To Container Event</w:t>
      </w:r>
      <w:r>
        <w:rPr>
          <w:noProof/>
        </w:rPr>
        <w:t>, 172</w:t>
      </w:r>
    </w:p>
    <w:p w14:paraId="59DFC40E" w14:textId="77777777" w:rsidR="002D184F" w:rsidRDefault="002D184F">
      <w:pPr>
        <w:pStyle w:val="Index1"/>
        <w:rPr>
          <w:noProof/>
        </w:rPr>
      </w:pPr>
      <w:r w:rsidRPr="00300D0A">
        <w:rPr>
          <w:rFonts w:cs="Arial"/>
          <w:noProof/>
        </w:rPr>
        <w:t>Address Map Rule</w:t>
      </w:r>
      <w:r>
        <w:rPr>
          <w:noProof/>
        </w:rPr>
        <w:t>, 396</w:t>
      </w:r>
    </w:p>
    <w:p w14:paraId="78712400" w14:textId="77777777" w:rsidR="002D184F" w:rsidRDefault="002D184F">
      <w:pPr>
        <w:pStyle w:val="Index1"/>
        <w:rPr>
          <w:noProof/>
        </w:rPr>
      </w:pPr>
      <w:r w:rsidRPr="00300D0A">
        <w:rPr>
          <w:rFonts w:cs="Arial"/>
          <w:noProof/>
        </w:rPr>
        <w:t>address of</w:t>
      </w:r>
      <w:r>
        <w:rPr>
          <w:noProof/>
        </w:rPr>
        <w:t>, 163, 230</w:t>
      </w:r>
    </w:p>
    <w:p w14:paraId="277F1447" w14:textId="77777777" w:rsidR="002D184F" w:rsidRDefault="002D184F">
      <w:pPr>
        <w:pStyle w:val="Index1"/>
        <w:rPr>
          <w:noProof/>
        </w:rPr>
      </w:pPr>
      <w:r w:rsidRPr="00300D0A">
        <w:rPr>
          <w:rFonts w:cs="Arial"/>
          <w:noProof/>
        </w:rPr>
        <w:t>Address of Location</w:t>
      </w:r>
      <w:r>
        <w:rPr>
          <w:noProof/>
        </w:rPr>
        <w:t>, 229</w:t>
      </w:r>
    </w:p>
    <w:p w14:paraId="5139C06F" w14:textId="77777777" w:rsidR="002D184F" w:rsidRDefault="002D184F">
      <w:pPr>
        <w:pStyle w:val="Index1"/>
        <w:rPr>
          <w:noProof/>
        </w:rPr>
      </w:pPr>
      <w:r w:rsidRPr="00300D0A">
        <w:rPr>
          <w:rFonts w:cs="Arial"/>
          <w:noProof/>
        </w:rPr>
        <w:t>Adjacent</w:t>
      </w:r>
      <w:r>
        <w:rPr>
          <w:noProof/>
        </w:rPr>
        <w:t>, 134</w:t>
      </w:r>
    </w:p>
    <w:p w14:paraId="2F983798" w14:textId="77777777" w:rsidR="002D184F" w:rsidRDefault="002D184F">
      <w:pPr>
        <w:pStyle w:val="Index1"/>
        <w:rPr>
          <w:noProof/>
        </w:rPr>
      </w:pPr>
      <w:r w:rsidRPr="00300D0A">
        <w:rPr>
          <w:rFonts w:cs="Arial"/>
          <w:noProof/>
        </w:rPr>
        <w:t>Affected Available Resource</w:t>
      </w:r>
      <w:r>
        <w:rPr>
          <w:noProof/>
        </w:rPr>
        <w:t>, 149</w:t>
      </w:r>
    </w:p>
    <w:p w14:paraId="7D9990D1" w14:textId="77777777" w:rsidR="002D184F" w:rsidRDefault="002D184F">
      <w:pPr>
        <w:pStyle w:val="Index1"/>
        <w:rPr>
          <w:noProof/>
        </w:rPr>
      </w:pPr>
      <w:r w:rsidRPr="00300D0A">
        <w:rPr>
          <w:rFonts w:cs="Arial"/>
          <w:noProof/>
        </w:rPr>
        <w:t>affected by</w:t>
      </w:r>
      <w:r>
        <w:rPr>
          <w:noProof/>
        </w:rPr>
        <w:t>, 328</w:t>
      </w:r>
    </w:p>
    <w:p w14:paraId="07559086" w14:textId="77777777" w:rsidR="002D184F" w:rsidRDefault="002D184F">
      <w:pPr>
        <w:pStyle w:val="Index1"/>
        <w:rPr>
          <w:noProof/>
        </w:rPr>
      </w:pPr>
      <w:r w:rsidRPr="00300D0A">
        <w:rPr>
          <w:rFonts w:cs="Arial"/>
          <w:noProof/>
        </w:rPr>
        <w:t>affected by action</w:t>
      </w:r>
      <w:r>
        <w:rPr>
          <w:noProof/>
        </w:rPr>
        <w:t>, 150, 321</w:t>
      </w:r>
    </w:p>
    <w:p w14:paraId="78961C0C" w14:textId="77777777" w:rsidR="002D184F" w:rsidRDefault="002D184F">
      <w:pPr>
        <w:pStyle w:val="Index1"/>
        <w:rPr>
          <w:noProof/>
        </w:rPr>
      </w:pPr>
      <w:r w:rsidRPr="00300D0A">
        <w:rPr>
          <w:rFonts w:cs="Arial"/>
          <w:noProof/>
        </w:rPr>
        <w:t>AffectedAssetFacade</w:t>
      </w:r>
      <w:r>
        <w:rPr>
          <w:noProof/>
        </w:rPr>
        <w:t>, 368</w:t>
      </w:r>
    </w:p>
    <w:p w14:paraId="31BF017B" w14:textId="77777777" w:rsidR="002D184F" w:rsidRDefault="002D184F">
      <w:pPr>
        <w:pStyle w:val="Index1"/>
        <w:rPr>
          <w:noProof/>
        </w:rPr>
      </w:pPr>
      <w:r w:rsidRPr="00300D0A">
        <w:rPr>
          <w:rFonts w:cs="Arial"/>
          <w:noProof/>
        </w:rPr>
        <w:t>affects</w:t>
      </w:r>
      <w:r>
        <w:rPr>
          <w:noProof/>
        </w:rPr>
        <w:t>, 328</w:t>
      </w:r>
    </w:p>
    <w:p w14:paraId="07A88EC0" w14:textId="77777777" w:rsidR="002D184F" w:rsidRDefault="002D184F">
      <w:pPr>
        <w:pStyle w:val="Index1"/>
        <w:rPr>
          <w:noProof/>
        </w:rPr>
      </w:pPr>
      <w:r w:rsidRPr="00300D0A">
        <w:rPr>
          <w:rFonts w:cs="Arial"/>
          <w:noProof/>
        </w:rPr>
        <w:t>affects control of</w:t>
      </w:r>
      <w:r>
        <w:rPr>
          <w:noProof/>
        </w:rPr>
        <w:t>, 150</w:t>
      </w:r>
    </w:p>
    <w:p w14:paraId="6878FEAA" w14:textId="77777777" w:rsidR="002D184F" w:rsidRDefault="002D184F">
      <w:pPr>
        <w:pStyle w:val="Index1"/>
        <w:rPr>
          <w:noProof/>
        </w:rPr>
      </w:pPr>
      <w:r w:rsidRPr="00300D0A">
        <w:rPr>
          <w:rFonts w:cs="Arial"/>
          <w:noProof/>
        </w:rPr>
        <w:t>affords</w:t>
      </w:r>
      <w:r>
        <w:rPr>
          <w:noProof/>
        </w:rPr>
        <w:t>, 152</w:t>
      </w:r>
    </w:p>
    <w:p w14:paraId="04CEB254" w14:textId="77777777" w:rsidR="002D184F" w:rsidRDefault="002D184F">
      <w:pPr>
        <w:pStyle w:val="Index1"/>
        <w:rPr>
          <w:noProof/>
        </w:rPr>
      </w:pPr>
      <w:r w:rsidRPr="00300D0A">
        <w:rPr>
          <w:rFonts w:cs="Arial"/>
          <w:noProof/>
        </w:rPr>
        <w:t>Alter Ability</w:t>
      </w:r>
      <w:r>
        <w:rPr>
          <w:noProof/>
        </w:rPr>
        <w:t>, 150</w:t>
      </w:r>
    </w:p>
    <w:p w14:paraId="089BE994" w14:textId="77777777" w:rsidR="002D184F" w:rsidRDefault="002D184F">
      <w:pPr>
        <w:pStyle w:val="Index1"/>
        <w:rPr>
          <w:noProof/>
        </w:rPr>
      </w:pPr>
      <w:r w:rsidRPr="00300D0A">
        <w:rPr>
          <w:rFonts w:cs="Arial"/>
          <w:noProof/>
        </w:rPr>
        <w:t>altitude</w:t>
      </w:r>
      <w:r>
        <w:rPr>
          <w:noProof/>
        </w:rPr>
        <w:t>, 233</w:t>
      </w:r>
    </w:p>
    <w:p w14:paraId="605C9AEC" w14:textId="77777777" w:rsidR="002D184F" w:rsidRDefault="002D184F">
      <w:pPr>
        <w:pStyle w:val="Index1"/>
        <w:rPr>
          <w:noProof/>
        </w:rPr>
      </w:pPr>
      <w:r w:rsidRPr="00300D0A">
        <w:rPr>
          <w:rFonts w:cs="Arial"/>
          <w:noProof/>
        </w:rPr>
        <w:t>Amount of Substance</w:t>
      </w:r>
      <w:r>
        <w:rPr>
          <w:noProof/>
        </w:rPr>
        <w:t>, 311</w:t>
      </w:r>
    </w:p>
    <w:p w14:paraId="5BB02680" w14:textId="77777777" w:rsidR="002D184F" w:rsidRDefault="002D184F">
      <w:pPr>
        <w:pStyle w:val="Index1"/>
        <w:rPr>
          <w:noProof/>
        </w:rPr>
      </w:pPr>
      <w:r w:rsidRPr="00300D0A">
        <w:rPr>
          <w:rFonts w:cs="Arial"/>
          <w:noProof/>
        </w:rPr>
        <w:t>AND Condition</w:t>
      </w:r>
      <w:r>
        <w:rPr>
          <w:noProof/>
        </w:rPr>
        <w:t>, 296</w:t>
      </w:r>
    </w:p>
    <w:p w14:paraId="0FC1E361" w14:textId="77777777" w:rsidR="002D184F" w:rsidRDefault="002D184F">
      <w:pPr>
        <w:pStyle w:val="Index1"/>
        <w:rPr>
          <w:noProof/>
        </w:rPr>
      </w:pPr>
      <w:r w:rsidRPr="00300D0A">
        <w:rPr>
          <w:rFonts w:cs="Arial"/>
          <w:noProof/>
        </w:rPr>
        <w:t>Angle</w:t>
      </w:r>
      <w:r>
        <w:rPr>
          <w:noProof/>
        </w:rPr>
        <w:t>, 311</w:t>
      </w:r>
    </w:p>
    <w:p w14:paraId="1C3CC2C7" w14:textId="77777777" w:rsidR="002D184F" w:rsidRDefault="002D184F">
      <w:pPr>
        <w:pStyle w:val="Index1"/>
        <w:rPr>
          <w:noProof/>
        </w:rPr>
      </w:pPr>
      <w:r w:rsidRPr="00300D0A">
        <w:rPr>
          <w:rFonts w:cs="Arial"/>
          <w:noProof/>
        </w:rPr>
        <w:t>Animal</w:t>
      </w:r>
      <w:r>
        <w:rPr>
          <w:noProof/>
        </w:rPr>
        <w:t>, 271</w:t>
      </w:r>
    </w:p>
    <w:p w14:paraId="62090B28" w14:textId="77777777" w:rsidR="002D184F" w:rsidRDefault="002D184F">
      <w:pPr>
        <w:pStyle w:val="Index1"/>
        <w:rPr>
          <w:noProof/>
        </w:rPr>
      </w:pPr>
      <w:r w:rsidRPr="00300D0A">
        <w:rPr>
          <w:rFonts w:cs="Arial"/>
          <w:noProof/>
        </w:rPr>
        <w:t>Area</w:t>
      </w:r>
      <w:r>
        <w:rPr>
          <w:noProof/>
        </w:rPr>
        <w:t>, 311</w:t>
      </w:r>
    </w:p>
    <w:p w14:paraId="0FFDE695" w14:textId="77777777" w:rsidR="002D184F" w:rsidRDefault="002D184F">
      <w:pPr>
        <w:pStyle w:val="Index1"/>
        <w:rPr>
          <w:noProof/>
        </w:rPr>
      </w:pPr>
      <w:r w:rsidRPr="00300D0A">
        <w:rPr>
          <w:rFonts w:cs="Arial"/>
          <w:noProof/>
        </w:rPr>
        <w:t>area code</w:t>
      </w:r>
      <w:r>
        <w:rPr>
          <w:noProof/>
        </w:rPr>
        <w:t>, 167</w:t>
      </w:r>
    </w:p>
    <w:p w14:paraId="1A83AEEF" w14:textId="77777777" w:rsidR="002D184F" w:rsidRDefault="002D184F">
      <w:pPr>
        <w:pStyle w:val="Index1"/>
        <w:rPr>
          <w:noProof/>
        </w:rPr>
      </w:pPr>
      <w:r w:rsidRPr="00300D0A">
        <w:rPr>
          <w:rFonts w:cs="Arial"/>
          <w:noProof/>
        </w:rPr>
        <w:t>Area Map Rule</w:t>
      </w:r>
      <w:r>
        <w:rPr>
          <w:noProof/>
        </w:rPr>
        <w:t>, 413</w:t>
      </w:r>
    </w:p>
    <w:p w14:paraId="48DAC145" w14:textId="77777777" w:rsidR="002D184F" w:rsidRDefault="002D184F">
      <w:pPr>
        <w:pStyle w:val="Index1"/>
        <w:rPr>
          <w:noProof/>
        </w:rPr>
      </w:pPr>
      <w:r w:rsidRPr="00300D0A">
        <w:rPr>
          <w:rFonts w:cs="Arial"/>
          <w:noProof/>
        </w:rPr>
        <w:t>asserted by</w:t>
      </w:r>
      <w:r>
        <w:rPr>
          <w:noProof/>
        </w:rPr>
        <w:t>, 283, 284</w:t>
      </w:r>
    </w:p>
    <w:p w14:paraId="0B35419F" w14:textId="77777777" w:rsidR="002D184F" w:rsidRDefault="002D184F">
      <w:pPr>
        <w:pStyle w:val="Index1"/>
        <w:rPr>
          <w:noProof/>
        </w:rPr>
      </w:pPr>
      <w:r w:rsidRPr="00300D0A">
        <w:rPr>
          <w:rFonts w:cs="Arial"/>
          <w:noProof/>
        </w:rPr>
        <w:t>Assertion of Policy</w:t>
      </w:r>
      <w:r>
        <w:rPr>
          <w:noProof/>
        </w:rPr>
        <w:t>, 282</w:t>
      </w:r>
    </w:p>
    <w:p w14:paraId="1523242A" w14:textId="77777777" w:rsidR="002D184F" w:rsidRDefault="002D184F">
      <w:pPr>
        <w:pStyle w:val="Index1"/>
        <w:rPr>
          <w:noProof/>
        </w:rPr>
      </w:pPr>
      <w:r w:rsidRPr="00300D0A">
        <w:rPr>
          <w:rFonts w:cs="Arial"/>
          <w:noProof/>
        </w:rPr>
        <w:t>asserts policy</w:t>
      </w:r>
      <w:r>
        <w:rPr>
          <w:noProof/>
        </w:rPr>
        <w:t>, 179, 283</w:t>
      </w:r>
    </w:p>
    <w:p w14:paraId="002F29F7" w14:textId="77777777" w:rsidR="002D184F" w:rsidRDefault="002D184F">
      <w:pPr>
        <w:pStyle w:val="Index1"/>
        <w:rPr>
          <w:noProof/>
        </w:rPr>
      </w:pPr>
      <w:r w:rsidRPr="00300D0A">
        <w:rPr>
          <w:rFonts w:cs="Arial"/>
          <w:noProof/>
        </w:rPr>
        <w:t>assessed by</w:t>
      </w:r>
      <w:r>
        <w:rPr>
          <w:noProof/>
        </w:rPr>
        <w:t>, 155, 157</w:t>
      </w:r>
    </w:p>
    <w:p w14:paraId="2C699FE1" w14:textId="77777777" w:rsidR="002D184F" w:rsidRDefault="002D184F">
      <w:pPr>
        <w:pStyle w:val="Index1"/>
        <w:rPr>
          <w:noProof/>
        </w:rPr>
      </w:pPr>
      <w:r w:rsidRPr="00300D0A">
        <w:rPr>
          <w:rFonts w:cs="Arial"/>
          <w:noProof/>
        </w:rPr>
        <w:t>Assessed Entity</w:t>
      </w:r>
      <w:r>
        <w:rPr>
          <w:noProof/>
        </w:rPr>
        <w:t>, 155</w:t>
      </w:r>
    </w:p>
    <w:p w14:paraId="6B274897" w14:textId="77777777" w:rsidR="002D184F" w:rsidRDefault="002D184F">
      <w:pPr>
        <w:pStyle w:val="Index1"/>
        <w:rPr>
          <w:noProof/>
        </w:rPr>
      </w:pPr>
      <w:r w:rsidRPr="00300D0A">
        <w:rPr>
          <w:rFonts w:cs="Arial"/>
          <w:noProof/>
        </w:rPr>
        <w:t>assesses</w:t>
      </w:r>
      <w:r>
        <w:rPr>
          <w:noProof/>
        </w:rPr>
        <w:t>, 156, 157</w:t>
      </w:r>
    </w:p>
    <w:p w14:paraId="5D18A684" w14:textId="77777777" w:rsidR="002D184F" w:rsidRDefault="002D184F">
      <w:pPr>
        <w:pStyle w:val="Index1"/>
        <w:rPr>
          <w:noProof/>
        </w:rPr>
      </w:pPr>
      <w:r w:rsidRPr="00300D0A">
        <w:rPr>
          <w:rFonts w:cs="Arial"/>
          <w:noProof/>
        </w:rPr>
        <w:t>Assessment</w:t>
      </w:r>
      <w:r>
        <w:rPr>
          <w:noProof/>
        </w:rPr>
        <w:t>, 156</w:t>
      </w:r>
    </w:p>
    <w:p w14:paraId="15B8F1E5" w14:textId="77777777" w:rsidR="002D184F" w:rsidRDefault="002D184F">
      <w:pPr>
        <w:pStyle w:val="Index1"/>
        <w:rPr>
          <w:noProof/>
        </w:rPr>
      </w:pPr>
      <w:r w:rsidRPr="00300D0A">
        <w:rPr>
          <w:rFonts w:cs="Arial"/>
          <w:noProof/>
        </w:rPr>
        <w:t>Assessment Activity</w:t>
      </w:r>
      <w:r>
        <w:rPr>
          <w:noProof/>
        </w:rPr>
        <w:t>, 156</w:t>
      </w:r>
    </w:p>
    <w:p w14:paraId="73248CCB" w14:textId="77777777" w:rsidR="002D184F" w:rsidRDefault="002D184F">
      <w:pPr>
        <w:pStyle w:val="Index1"/>
        <w:rPr>
          <w:noProof/>
        </w:rPr>
      </w:pPr>
      <w:r w:rsidRPr="00300D0A">
        <w:rPr>
          <w:rFonts w:cs="Arial"/>
          <w:noProof/>
        </w:rPr>
        <w:t>Assessment Map Rule</w:t>
      </w:r>
      <w:r>
        <w:rPr>
          <w:noProof/>
        </w:rPr>
        <w:t>, 394</w:t>
      </w:r>
    </w:p>
    <w:p w14:paraId="5C3A4733" w14:textId="77777777" w:rsidR="002D184F" w:rsidRDefault="002D184F">
      <w:pPr>
        <w:pStyle w:val="Index1"/>
        <w:rPr>
          <w:noProof/>
        </w:rPr>
      </w:pPr>
      <w:r w:rsidRPr="00300D0A">
        <w:rPr>
          <w:rFonts w:cs="Arial"/>
          <w:noProof/>
        </w:rPr>
        <w:t>assessment score</w:t>
      </w:r>
      <w:r>
        <w:rPr>
          <w:noProof/>
        </w:rPr>
        <w:t>, 156</w:t>
      </w:r>
    </w:p>
    <w:p w14:paraId="42CA4851" w14:textId="77777777" w:rsidR="002D184F" w:rsidRDefault="002D184F">
      <w:pPr>
        <w:pStyle w:val="Index1"/>
        <w:rPr>
          <w:noProof/>
        </w:rPr>
      </w:pPr>
      <w:r w:rsidRPr="00300D0A">
        <w:rPr>
          <w:rFonts w:cs="Arial"/>
          <w:noProof/>
        </w:rPr>
        <w:t>associate</w:t>
      </w:r>
      <w:r>
        <w:rPr>
          <w:noProof/>
        </w:rPr>
        <w:t>, 335, 336</w:t>
      </w:r>
    </w:p>
    <w:p w14:paraId="65452EA1" w14:textId="77777777" w:rsidR="002D184F" w:rsidRDefault="002D184F">
      <w:pPr>
        <w:pStyle w:val="Index1"/>
        <w:rPr>
          <w:noProof/>
        </w:rPr>
      </w:pPr>
      <w:r w:rsidRPr="00300D0A">
        <w:rPr>
          <w:rFonts w:cs="Arial"/>
          <w:noProof/>
        </w:rPr>
        <w:t>Associated Actor</w:t>
      </w:r>
      <w:r>
        <w:rPr>
          <w:noProof/>
        </w:rPr>
        <w:t>, 334</w:t>
      </w:r>
    </w:p>
    <w:p w14:paraId="2A1AC336" w14:textId="77777777" w:rsidR="002D184F" w:rsidRDefault="002D184F">
      <w:pPr>
        <w:pStyle w:val="Index1"/>
        <w:rPr>
          <w:noProof/>
        </w:rPr>
      </w:pPr>
      <w:r w:rsidRPr="00300D0A">
        <w:rPr>
          <w:rFonts w:cs="Arial"/>
          <w:noProof/>
        </w:rPr>
        <w:t>associated with</w:t>
      </w:r>
      <w:r>
        <w:rPr>
          <w:noProof/>
        </w:rPr>
        <w:t>, 335, 336</w:t>
      </w:r>
    </w:p>
    <w:p w14:paraId="5FBFB799" w14:textId="77777777" w:rsidR="002D184F" w:rsidRDefault="002D184F">
      <w:pPr>
        <w:pStyle w:val="Index1"/>
        <w:rPr>
          <w:noProof/>
        </w:rPr>
      </w:pPr>
      <w:r w:rsidRPr="00300D0A">
        <w:rPr>
          <w:rFonts w:cs="Arial"/>
          <w:noProof/>
        </w:rPr>
        <w:t>Assume Risk</w:t>
      </w:r>
      <w:r>
        <w:rPr>
          <w:noProof/>
        </w:rPr>
        <w:t>, 103</w:t>
      </w:r>
    </w:p>
    <w:p w14:paraId="58F33F46" w14:textId="77777777" w:rsidR="002D184F" w:rsidRDefault="002D184F">
      <w:pPr>
        <w:pStyle w:val="Index1"/>
        <w:rPr>
          <w:noProof/>
        </w:rPr>
      </w:pPr>
      <w:r w:rsidRPr="00300D0A">
        <w:rPr>
          <w:rFonts w:cs="Arial"/>
          <w:noProof/>
        </w:rPr>
        <w:t>assumes risk from</w:t>
      </w:r>
      <w:r>
        <w:rPr>
          <w:noProof/>
        </w:rPr>
        <w:t>, 104, 108</w:t>
      </w:r>
    </w:p>
    <w:p w14:paraId="06CF4057" w14:textId="77777777" w:rsidR="002D184F" w:rsidRDefault="002D184F">
      <w:pPr>
        <w:pStyle w:val="Index1"/>
        <w:rPr>
          <w:noProof/>
        </w:rPr>
      </w:pPr>
      <w:r w:rsidRPr="00300D0A">
        <w:rPr>
          <w:rFonts w:cs="Arial"/>
          <w:noProof/>
        </w:rPr>
        <w:t>Atomic Information Object</w:t>
      </w:r>
      <w:r>
        <w:rPr>
          <w:noProof/>
        </w:rPr>
        <w:t>, 222</w:t>
      </w:r>
    </w:p>
    <w:p w14:paraId="57E41043" w14:textId="77777777" w:rsidR="002D184F" w:rsidRDefault="002D184F">
      <w:pPr>
        <w:pStyle w:val="Index1"/>
        <w:rPr>
          <w:noProof/>
        </w:rPr>
      </w:pPr>
      <w:r w:rsidRPr="00300D0A">
        <w:rPr>
          <w:rFonts w:cs="Arial"/>
          <w:noProof/>
        </w:rPr>
        <w:t>Attack</w:t>
      </w:r>
      <w:r>
        <w:rPr>
          <w:noProof/>
        </w:rPr>
        <w:t>, 58</w:t>
      </w:r>
    </w:p>
    <w:p w14:paraId="6350BF31" w14:textId="77777777" w:rsidR="002D184F" w:rsidRDefault="002D184F">
      <w:pPr>
        <w:pStyle w:val="Index1"/>
        <w:rPr>
          <w:noProof/>
        </w:rPr>
      </w:pPr>
      <w:r w:rsidRPr="00300D0A">
        <w:rPr>
          <w:rFonts w:cs="Arial"/>
          <w:noProof/>
        </w:rPr>
        <w:t>attack target</w:t>
      </w:r>
      <w:r>
        <w:rPr>
          <w:noProof/>
        </w:rPr>
        <w:t>, 58, 59</w:t>
      </w:r>
    </w:p>
    <w:p w14:paraId="2BC3A760" w14:textId="77777777" w:rsidR="002D184F" w:rsidRDefault="002D184F">
      <w:pPr>
        <w:pStyle w:val="Index1"/>
        <w:rPr>
          <w:noProof/>
        </w:rPr>
      </w:pPr>
      <w:r w:rsidRPr="00300D0A">
        <w:rPr>
          <w:rFonts w:cs="Arial"/>
          <w:noProof/>
        </w:rPr>
        <w:t>attacked by</w:t>
      </w:r>
      <w:r>
        <w:rPr>
          <w:noProof/>
        </w:rPr>
        <w:t>, 59, 320</w:t>
      </w:r>
    </w:p>
    <w:p w14:paraId="0BF8C8EC" w14:textId="77777777" w:rsidR="002D184F" w:rsidRDefault="002D184F">
      <w:pPr>
        <w:pStyle w:val="Index1"/>
        <w:rPr>
          <w:noProof/>
        </w:rPr>
      </w:pPr>
      <w:r w:rsidRPr="00300D0A">
        <w:rPr>
          <w:rFonts w:cs="Arial"/>
          <w:noProof/>
        </w:rPr>
        <w:t>Attest to Ability</w:t>
      </w:r>
      <w:r>
        <w:rPr>
          <w:noProof/>
        </w:rPr>
        <w:t>, 186</w:t>
      </w:r>
    </w:p>
    <w:p w14:paraId="6240BE4E" w14:textId="77777777" w:rsidR="002D184F" w:rsidRDefault="002D184F">
      <w:pPr>
        <w:pStyle w:val="Index1"/>
        <w:rPr>
          <w:noProof/>
        </w:rPr>
      </w:pPr>
      <w:r w:rsidRPr="00300D0A">
        <w:rPr>
          <w:rFonts w:cs="Arial"/>
          <w:noProof/>
        </w:rPr>
        <w:t>attests to</w:t>
      </w:r>
      <w:r>
        <w:rPr>
          <w:noProof/>
        </w:rPr>
        <w:t>, 186, 187</w:t>
      </w:r>
    </w:p>
    <w:p w14:paraId="68D1957E" w14:textId="77777777" w:rsidR="002D184F" w:rsidRDefault="002D184F">
      <w:pPr>
        <w:pStyle w:val="Index1"/>
        <w:rPr>
          <w:noProof/>
        </w:rPr>
      </w:pPr>
      <w:r w:rsidRPr="00300D0A">
        <w:rPr>
          <w:rFonts w:cs="Arial"/>
          <w:noProof/>
        </w:rPr>
        <w:t>Authentication</w:t>
      </w:r>
      <w:r>
        <w:rPr>
          <w:noProof/>
        </w:rPr>
        <w:t>, 135</w:t>
      </w:r>
    </w:p>
    <w:p w14:paraId="4B60F6D6" w14:textId="77777777" w:rsidR="002D184F" w:rsidRDefault="002D184F">
      <w:pPr>
        <w:pStyle w:val="Index1"/>
        <w:rPr>
          <w:noProof/>
        </w:rPr>
      </w:pPr>
      <w:r w:rsidRPr="00300D0A">
        <w:rPr>
          <w:rFonts w:cs="Arial"/>
          <w:noProof/>
        </w:rPr>
        <w:t>Authority</w:t>
      </w:r>
      <w:r>
        <w:rPr>
          <w:noProof/>
        </w:rPr>
        <w:t>, 179</w:t>
      </w:r>
    </w:p>
    <w:p w14:paraId="61EA5771" w14:textId="77777777" w:rsidR="002D184F" w:rsidRDefault="002D184F">
      <w:pPr>
        <w:pStyle w:val="Index1"/>
        <w:rPr>
          <w:noProof/>
        </w:rPr>
      </w:pPr>
      <w:r w:rsidRPr="00300D0A">
        <w:rPr>
          <w:rFonts w:cs="Arial"/>
          <w:noProof/>
        </w:rPr>
        <w:t>automated by</w:t>
      </w:r>
      <w:r>
        <w:rPr>
          <w:noProof/>
        </w:rPr>
        <w:t>, 194, 210</w:t>
      </w:r>
    </w:p>
    <w:p w14:paraId="762972DF" w14:textId="77777777" w:rsidR="002D184F" w:rsidRDefault="002D184F">
      <w:pPr>
        <w:pStyle w:val="Index1"/>
        <w:rPr>
          <w:noProof/>
        </w:rPr>
      </w:pPr>
      <w:r w:rsidRPr="00300D0A">
        <w:rPr>
          <w:rFonts w:cs="Arial"/>
          <w:noProof/>
        </w:rPr>
        <w:t>Automated Capability</w:t>
      </w:r>
      <w:r>
        <w:rPr>
          <w:noProof/>
        </w:rPr>
        <w:t>, 194</w:t>
      </w:r>
    </w:p>
    <w:p w14:paraId="2F28D9A3" w14:textId="77777777" w:rsidR="002D184F" w:rsidRDefault="002D184F">
      <w:pPr>
        <w:pStyle w:val="Index1"/>
        <w:rPr>
          <w:noProof/>
        </w:rPr>
      </w:pPr>
      <w:r w:rsidRPr="00300D0A">
        <w:rPr>
          <w:rFonts w:cs="Arial"/>
          <w:noProof/>
        </w:rPr>
        <w:t>Automated Control</w:t>
      </w:r>
      <w:r>
        <w:rPr>
          <w:noProof/>
        </w:rPr>
        <w:t>, 194</w:t>
      </w:r>
    </w:p>
    <w:p w14:paraId="4D32092C" w14:textId="77777777" w:rsidR="002D184F" w:rsidRDefault="002D184F">
      <w:pPr>
        <w:pStyle w:val="Index1"/>
        <w:rPr>
          <w:noProof/>
        </w:rPr>
      </w:pPr>
      <w:r w:rsidRPr="00300D0A">
        <w:rPr>
          <w:rFonts w:cs="Arial"/>
          <w:noProof/>
        </w:rPr>
        <w:t>Automated Entity</w:t>
      </w:r>
      <w:r>
        <w:rPr>
          <w:noProof/>
        </w:rPr>
        <w:t>, 195</w:t>
      </w:r>
    </w:p>
    <w:p w14:paraId="1396B75A" w14:textId="77777777" w:rsidR="002D184F" w:rsidRDefault="002D184F">
      <w:pPr>
        <w:pStyle w:val="Index1"/>
        <w:rPr>
          <w:noProof/>
        </w:rPr>
      </w:pPr>
      <w:r w:rsidRPr="00300D0A">
        <w:rPr>
          <w:rFonts w:cs="Arial"/>
          <w:noProof/>
        </w:rPr>
        <w:t>automates</w:t>
      </w:r>
      <w:r>
        <w:rPr>
          <w:noProof/>
        </w:rPr>
        <w:t>, 194, 195, 197, 198</w:t>
      </w:r>
    </w:p>
    <w:p w14:paraId="1804AD6C" w14:textId="77777777" w:rsidR="002D184F" w:rsidRDefault="002D184F">
      <w:pPr>
        <w:pStyle w:val="Index1"/>
        <w:rPr>
          <w:noProof/>
        </w:rPr>
      </w:pPr>
      <w:r w:rsidRPr="00300D0A">
        <w:rPr>
          <w:rFonts w:cs="Arial"/>
          <w:noProof/>
        </w:rPr>
        <w:t>Automation Type</w:t>
      </w:r>
      <w:r>
        <w:rPr>
          <w:noProof/>
        </w:rPr>
        <w:t>, 196</w:t>
      </w:r>
    </w:p>
    <w:p w14:paraId="067DC4C8" w14:textId="77777777" w:rsidR="002D184F" w:rsidRDefault="002D184F">
      <w:pPr>
        <w:pStyle w:val="Index1"/>
        <w:rPr>
          <w:noProof/>
        </w:rPr>
      </w:pPr>
      <w:r w:rsidRPr="00300D0A">
        <w:rPr>
          <w:rFonts w:cs="Arial"/>
          <w:noProof/>
        </w:rPr>
        <w:t>Automaton</w:t>
      </w:r>
      <w:r>
        <w:rPr>
          <w:noProof/>
        </w:rPr>
        <w:t>, 196</w:t>
      </w:r>
    </w:p>
    <w:p w14:paraId="21F2D725" w14:textId="77777777" w:rsidR="002D184F" w:rsidRDefault="002D184F">
      <w:pPr>
        <w:pStyle w:val="Index1"/>
        <w:rPr>
          <w:noProof/>
        </w:rPr>
      </w:pPr>
      <w:r w:rsidRPr="00300D0A">
        <w:rPr>
          <w:rFonts w:cs="Arial"/>
          <w:noProof/>
        </w:rPr>
        <w:t>availability</w:t>
      </w:r>
      <w:r>
        <w:rPr>
          <w:noProof/>
        </w:rPr>
        <w:t>, 161</w:t>
      </w:r>
    </w:p>
    <w:p w14:paraId="7C34598A" w14:textId="77777777" w:rsidR="002D184F" w:rsidRDefault="002D184F">
      <w:pPr>
        <w:pStyle w:val="Index1"/>
        <w:rPr>
          <w:noProof/>
        </w:rPr>
      </w:pPr>
      <w:r w:rsidRPr="00300D0A">
        <w:rPr>
          <w:rFonts w:cs="Arial"/>
          <w:noProof/>
        </w:rPr>
        <w:t>Availability Impact</w:t>
      </w:r>
      <w:r>
        <w:rPr>
          <w:noProof/>
        </w:rPr>
        <w:t>, 135</w:t>
      </w:r>
    </w:p>
    <w:p w14:paraId="7F5BFEB0" w14:textId="77777777" w:rsidR="002D184F" w:rsidRDefault="002D184F">
      <w:pPr>
        <w:pStyle w:val="Index1"/>
        <w:rPr>
          <w:noProof/>
        </w:rPr>
      </w:pPr>
      <w:r w:rsidRPr="00300D0A">
        <w:rPr>
          <w:rFonts w:cs="Arial"/>
          <w:noProof/>
        </w:rPr>
        <w:t>Avoid Danger</w:t>
      </w:r>
      <w:r>
        <w:rPr>
          <w:noProof/>
        </w:rPr>
        <w:t>, 104</w:t>
      </w:r>
    </w:p>
    <w:p w14:paraId="07469403" w14:textId="77777777" w:rsidR="002D184F" w:rsidRDefault="002D184F">
      <w:pPr>
        <w:pStyle w:val="Index1"/>
        <w:rPr>
          <w:noProof/>
        </w:rPr>
      </w:pPr>
      <w:r w:rsidRPr="00300D0A">
        <w:rPr>
          <w:rFonts w:cs="Arial"/>
          <w:noProof/>
        </w:rPr>
        <w:t>Benefit</w:t>
      </w:r>
      <w:r>
        <w:rPr>
          <w:noProof/>
        </w:rPr>
        <w:t>, 237</w:t>
      </w:r>
    </w:p>
    <w:p w14:paraId="39A8E41F" w14:textId="77777777" w:rsidR="002D184F" w:rsidRDefault="002D184F">
      <w:pPr>
        <w:pStyle w:val="Index1"/>
        <w:rPr>
          <w:noProof/>
        </w:rPr>
      </w:pPr>
      <w:r w:rsidRPr="00300D0A">
        <w:rPr>
          <w:rFonts w:cs="Arial"/>
          <w:noProof/>
        </w:rPr>
        <w:t>Biological Danger</w:t>
      </w:r>
      <w:r>
        <w:rPr>
          <w:noProof/>
        </w:rPr>
        <w:t>, 65</w:t>
      </w:r>
    </w:p>
    <w:p w14:paraId="1F445979" w14:textId="77777777" w:rsidR="002D184F" w:rsidRDefault="002D184F">
      <w:pPr>
        <w:pStyle w:val="Index1"/>
        <w:rPr>
          <w:noProof/>
        </w:rPr>
      </w:pPr>
      <w:r w:rsidRPr="00300D0A">
        <w:rPr>
          <w:rFonts w:cs="Arial"/>
          <w:noProof/>
        </w:rPr>
        <w:t>birth date</w:t>
      </w:r>
      <w:r>
        <w:rPr>
          <w:noProof/>
        </w:rPr>
        <w:t>, 272</w:t>
      </w:r>
    </w:p>
    <w:p w14:paraId="1C293321" w14:textId="77777777" w:rsidR="002D184F" w:rsidRDefault="002D184F">
      <w:pPr>
        <w:pStyle w:val="Index1"/>
        <w:rPr>
          <w:noProof/>
        </w:rPr>
      </w:pPr>
      <w:r w:rsidRPr="00300D0A">
        <w:rPr>
          <w:rFonts w:cs="Arial"/>
          <w:noProof/>
        </w:rPr>
        <w:t>Blacklist Indicator</w:t>
      </w:r>
      <w:r>
        <w:rPr>
          <w:noProof/>
        </w:rPr>
        <w:t>, 84</w:t>
      </w:r>
    </w:p>
    <w:p w14:paraId="739B26FE" w14:textId="77777777" w:rsidR="002D184F" w:rsidRDefault="002D184F">
      <w:pPr>
        <w:pStyle w:val="Index1"/>
        <w:rPr>
          <w:noProof/>
        </w:rPr>
      </w:pPr>
      <w:r w:rsidRPr="00300D0A">
        <w:rPr>
          <w:rFonts w:cs="Arial"/>
          <w:noProof/>
        </w:rPr>
        <w:t>Boundary</w:t>
      </w:r>
      <w:r>
        <w:rPr>
          <w:noProof/>
        </w:rPr>
        <w:t>, 338</w:t>
      </w:r>
    </w:p>
    <w:p w14:paraId="2233CC58" w14:textId="77777777" w:rsidR="002D184F" w:rsidRDefault="002D184F">
      <w:pPr>
        <w:pStyle w:val="Index1"/>
        <w:rPr>
          <w:noProof/>
        </w:rPr>
      </w:pPr>
      <w:r w:rsidRPr="00300D0A">
        <w:rPr>
          <w:rFonts w:cs="Arial"/>
          <w:noProof/>
        </w:rPr>
        <w:t>Boundary of System</w:t>
      </w:r>
      <w:r>
        <w:rPr>
          <w:noProof/>
        </w:rPr>
        <w:t>, 338</w:t>
      </w:r>
    </w:p>
    <w:p w14:paraId="38331F5D" w14:textId="77777777" w:rsidR="002D184F" w:rsidRDefault="002D184F">
      <w:pPr>
        <w:pStyle w:val="Index1"/>
        <w:rPr>
          <w:noProof/>
        </w:rPr>
      </w:pPr>
      <w:r w:rsidRPr="00300D0A">
        <w:rPr>
          <w:rFonts w:cs="Arial"/>
          <w:noProof/>
        </w:rPr>
        <w:t>bounded by</w:t>
      </w:r>
      <w:r>
        <w:rPr>
          <w:noProof/>
        </w:rPr>
        <w:t>, 231, 234</w:t>
      </w:r>
    </w:p>
    <w:p w14:paraId="1C4712FF" w14:textId="77777777" w:rsidR="002D184F" w:rsidRDefault="002D184F">
      <w:pPr>
        <w:pStyle w:val="Index1"/>
        <w:rPr>
          <w:noProof/>
        </w:rPr>
      </w:pPr>
      <w:r w:rsidRPr="00300D0A">
        <w:rPr>
          <w:rFonts w:cs="Arial"/>
          <w:noProof/>
        </w:rPr>
        <w:t>bounds</w:t>
      </w:r>
      <w:r>
        <w:rPr>
          <w:noProof/>
        </w:rPr>
        <w:t>, 338, 339</w:t>
      </w:r>
    </w:p>
    <w:p w14:paraId="6DB07CCD" w14:textId="77777777" w:rsidR="002D184F" w:rsidRDefault="002D184F">
      <w:pPr>
        <w:pStyle w:val="Index1"/>
        <w:rPr>
          <w:noProof/>
        </w:rPr>
      </w:pPr>
      <w:r w:rsidRPr="00300D0A">
        <w:rPr>
          <w:rFonts w:cs="Arial"/>
          <w:noProof/>
        </w:rPr>
        <w:t>bounds topology</w:t>
      </w:r>
      <w:r>
        <w:rPr>
          <w:noProof/>
        </w:rPr>
        <w:t>, 231, 232</w:t>
      </w:r>
    </w:p>
    <w:p w14:paraId="26B0BF35" w14:textId="77777777" w:rsidR="002D184F" w:rsidRDefault="002D184F">
      <w:pPr>
        <w:pStyle w:val="Index1"/>
        <w:rPr>
          <w:noProof/>
        </w:rPr>
      </w:pPr>
      <w:r w:rsidRPr="00300D0A">
        <w:rPr>
          <w:rFonts w:cs="Arial"/>
          <w:noProof/>
        </w:rPr>
        <w:t>call sign</w:t>
      </w:r>
      <w:r>
        <w:rPr>
          <w:noProof/>
        </w:rPr>
        <w:t>, 165</w:t>
      </w:r>
    </w:p>
    <w:p w14:paraId="65A41C1C" w14:textId="77777777" w:rsidR="002D184F" w:rsidRDefault="002D184F">
      <w:pPr>
        <w:pStyle w:val="Index1"/>
        <w:rPr>
          <w:noProof/>
        </w:rPr>
      </w:pPr>
      <w:r w:rsidRPr="00300D0A">
        <w:rPr>
          <w:rFonts w:cs="Arial"/>
          <w:noProof/>
        </w:rPr>
        <w:t>Campaign</w:t>
      </w:r>
      <w:r>
        <w:rPr>
          <w:noProof/>
        </w:rPr>
        <w:t>, 55</w:t>
      </w:r>
    </w:p>
    <w:p w14:paraId="63D73F6D" w14:textId="77777777" w:rsidR="002D184F" w:rsidRDefault="002D184F">
      <w:pPr>
        <w:pStyle w:val="Index1"/>
        <w:rPr>
          <w:noProof/>
        </w:rPr>
      </w:pPr>
      <w:r w:rsidRPr="00300D0A">
        <w:rPr>
          <w:rFonts w:cs="Arial"/>
          <w:noProof/>
        </w:rPr>
        <w:t>can be utilized by</w:t>
      </w:r>
      <w:r>
        <w:rPr>
          <w:noProof/>
        </w:rPr>
        <w:t>, 149, 321</w:t>
      </w:r>
    </w:p>
    <w:p w14:paraId="53A92FF5" w14:textId="77777777" w:rsidR="002D184F" w:rsidRDefault="002D184F">
      <w:pPr>
        <w:pStyle w:val="Index1"/>
        <w:rPr>
          <w:noProof/>
        </w:rPr>
      </w:pPr>
      <w:r w:rsidRPr="00300D0A">
        <w:rPr>
          <w:rFonts w:cs="Arial"/>
          <w:noProof/>
        </w:rPr>
        <w:t>can execute</w:t>
      </w:r>
      <w:r>
        <w:rPr>
          <w:noProof/>
        </w:rPr>
        <w:t>, 193, 199</w:t>
      </w:r>
    </w:p>
    <w:p w14:paraId="1CA1B168" w14:textId="77777777" w:rsidR="002D184F" w:rsidRDefault="002D184F">
      <w:pPr>
        <w:pStyle w:val="Index1"/>
        <w:rPr>
          <w:noProof/>
        </w:rPr>
      </w:pPr>
      <w:r w:rsidRPr="00300D0A">
        <w:rPr>
          <w:rFonts w:cs="Arial"/>
          <w:noProof/>
        </w:rPr>
        <w:t>Capability</w:t>
      </w:r>
      <w:r>
        <w:rPr>
          <w:noProof/>
        </w:rPr>
        <w:t>, 151</w:t>
      </w:r>
    </w:p>
    <w:p w14:paraId="021FAFBD" w14:textId="77777777" w:rsidR="002D184F" w:rsidRDefault="002D184F">
      <w:pPr>
        <w:pStyle w:val="Index1"/>
        <w:rPr>
          <w:noProof/>
        </w:rPr>
      </w:pPr>
      <w:r w:rsidRPr="00300D0A">
        <w:rPr>
          <w:rFonts w:cs="Arial"/>
          <w:noProof/>
        </w:rPr>
        <w:t>Capture Resource</w:t>
      </w:r>
      <w:r>
        <w:rPr>
          <w:noProof/>
        </w:rPr>
        <w:t>, 319</w:t>
      </w:r>
    </w:p>
    <w:p w14:paraId="14A587AE" w14:textId="77777777" w:rsidR="002D184F" w:rsidRDefault="002D184F">
      <w:pPr>
        <w:pStyle w:val="Index1"/>
        <w:rPr>
          <w:noProof/>
        </w:rPr>
      </w:pPr>
      <w:r w:rsidRPr="00300D0A">
        <w:rPr>
          <w:rFonts w:cs="Arial"/>
          <w:noProof/>
        </w:rPr>
        <w:t>Catastrophic</w:t>
      </w:r>
      <w:r>
        <w:rPr>
          <w:noProof/>
        </w:rPr>
        <w:t>, 100</w:t>
      </w:r>
    </w:p>
    <w:p w14:paraId="2D52E386" w14:textId="77777777" w:rsidR="002D184F" w:rsidRDefault="002D184F">
      <w:pPr>
        <w:pStyle w:val="Index1"/>
        <w:rPr>
          <w:noProof/>
        </w:rPr>
      </w:pPr>
      <w:r w:rsidRPr="00300D0A">
        <w:rPr>
          <w:rFonts w:cs="Arial"/>
          <w:noProof/>
        </w:rPr>
        <w:t>Cause and Effect</w:t>
      </w:r>
      <w:r>
        <w:rPr>
          <w:noProof/>
        </w:rPr>
        <w:t>, 326</w:t>
      </w:r>
    </w:p>
    <w:p w14:paraId="5FEF56D5" w14:textId="77777777" w:rsidR="002D184F" w:rsidRDefault="002D184F">
      <w:pPr>
        <w:pStyle w:val="Index1"/>
        <w:rPr>
          <w:noProof/>
        </w:rPr>
      </w:pPr>
      <w:r w:rsidRPr="00300D0A">
        <w:rPr>
          <w:rFonts w:cs="Arial"/>
          <w:noProof/>
        </w:rPr>
        <w:t>caused by</w:t>
      </w:r>
      <w:r>
        <w:rPr>
          <w:noProof/>
        </w:rPr>
        <w:t>, 79, 80, 327</w:t>
      </w:r>
    </w:p>
    <w:p w14:paraId="7BE30A55" w14:textId="77777777" w:rsidR="002D184F" w:rsidRDefault="002D184F">
      <w:pPr>
        <w:pStyle w:val="Index1"/>
        <w:rPr>
          <w:noProof/>
        </w:rPr>
      </w:pPr>
      <w:r w:rsidRPr="00300D0A">
        <w:rPr>
          <w:rFonts w:cs="Arial"/>
          <w:noProof/>
        </w:rPr>
        <w:t>causes</w:t>
      </w:r>
      <w:r>
        <w:rPr>
          <w:noProof/>
        </w:rPr>
        <w:t>, 327</w:t>
      </w:r>
    </w:p>
    <w:p w14:paraId="501060BB" w14:textId="77777777" w:rsidR="002D184F" w:rsidRDefault="002D184F">
      <w:pPr>
        <w:pStyle w:val="Index1"/>
        <w:rPr>
          <w:noProof/>
        </w:rPr>
      </w:pPr>
      <w:r w:rsidRPr="00300D0A">
        <w:rPr>
          <w:rFonts w:cs="Arial"/>
          <w:noProof/>
        </w:rPr>
        <w:t>causes harm</w:t>
      </w:r>
      <w:r>
        <w:rPr>
          <w:noProof/>
        </w:rPr>
        <w:t>, 120, 121</w:t>
      </w:r>
    </w:p>
    <w:p w14:paraId="1F5BB788" w14:textId="77777777" w:rsidR="002D184F" w:rsidRDefault="002D184F">
      <w:pPr>
        <w:pStyle w:val="Index1"/>
        <w:rPr>
          <w:noProof/>
        </w:rPr>
      </w:pPr>
      <w:r w:rsidRPr="00300D0A">
        <w:rPr>
          <w:rFonts w:cs="Arial"/>
          <w:noProof/>
        </w:rPr>
        <w:t>CBRN Danger</w:t>
      </w:r>
      <w:r>
        <w:rPr>
          <w:noProof/>
        </w:rPr>
        <w:t>, 65</w:t>
      </w:r>
    </w:p>
    <w:p w14:paraId="1C9CAED4" w14:textId="77777777" w:rsidR="002D184F" w:rsidRDefault="002D184F">
      <w:pPr>
        <w:pStyle w:val="Index1"/>
        <w:rPr>
          <w:noProof/>
        </w:rPr>
      </w:pPr>
      <w:r w:rsidRPr="00300D0A">
        <w:rPr>
          <w:rFonts w:cs="Arial"/>
          <w:noProof/>
        </w:rPr>
        <w:t>channel</w:t>
      </w:r>
      <w:r>
        <w:rPr>
          <w:noProof/>
        </w:rPr>
        <w:t>, 165</w:t>
      </w:r>
    </w:p>
    <w:p w14:paraId="41EBCD5D" w14:textId="77777777" w:rsidR="002D184F" w:rsidRDefault="002D184F">
      <w:pPr>
        <w:pStyle w:val="Index1"/>
        <w:rPr>
          <w:noProof/>
        </w:rPr>
      </w:pPr>
      <w:r w:rsidRPr="00300D0A">
        <w:rPr>
          <w:rFonts w:cs="Arial"/>
          <w:noProof/>
        </w:rPr>
        <w:t>Chemical Danger</w:t>
      </w:r>
      <w:r>
        <w:rPr>
          <w:noProof/>
        </w:rPr>
        <w:t>, 65</w:t>
      </w:r>
    </w:p>
    <w:p w14:paraId="0E32342B" w14:textId="77777777" w:rsidR="002D184F" w:rsidRDefault="002D184F">
      <w:pPr>
        <w:pStyle w:val="Index1"/>
        <w:rPr>
          <w:noProof/>
        </w:rPr>
      </w:pPr>
      <w:r w:rsidRPr="00300D0A">
        <w:rPr>
          <w:rFonts w:cs="Arial"/>
          <w:noProof/>
        </w:rPr>
        <w:t>city ID</w:t>
      </w:r>
      <w:r>
        <w:rPr>
          <w:noProof/>
        </w:rPr>
        <w:t>, 164</w:t>
      </w:r>
    </w:p>
    <w:p w14:paraId="3707FEC2" w14:textId="77777777" w:rsidR="002D184F" w:rsidRDefault="002D184F">
      <w:pPr>
        <w:pStyle w:val="Index1"/>
        <w:rPr>
          <w:noProof/>
        </w:rPr>
      </w:pPr>
      <w:r w:rsidRPr="00300D0A">
        <w:rPr>
          <w:rFonts w:cs="Arial"/>
          <w:noProof/>
        </w:rPr>
        <w:t>Civil Unrest Danger</w:t>
      </w:r>
      <w:r>
        <w:rPr>
          <w:noProof/>
        </w:rPr>
        <w:t>, 65</w:t>
      </w:r>
    </w:p>
    <w:p w14:paraId="48C5279A" w14:textId="77777777" w:rsidR="002D184F" w:rsidRDefault="002D184F">
      <w:pPr>
        <w:pStyle w:val="Index1"/>
        <w:rPr>
          <w:noProof/>
        </w:rPr>
      </w:pPr>
      <w:r w:rsidRPr="00300D0A">
        <w:rPr>
          <w:rFonts w:cs="Arial"/>
          <w:noProof/>
        </w:rPr>
        <w:t>Client</w:t>
      </w:r>
      <w:r>
        <w:rPr>
          <w:noProof/>
        </w:rPr>
        <w:t>, 358</w:t>
      </w:r>
    </w:p>
    <w:p w14:paraId="4E8D1197" w14:textId="77777777" w:rsidR="002D184F" w:rsidRDefault="002D184F">
      <w:pPr>
        <w:pStyle w:val="Index1"/>
        <w:rPr>
          <w:noProof/>
        </w:rPr>
      </w:pPr>
      <w:r w:rsidRPr="00300D0A">
        <w:rPr>
          <w:rFonts w:cs="Arial"/>
          <w:noProof/>
        </w:rPr>
        <w:t>Close Information</w:t>
      </w:r>
      <w:r>
        <w:rPr>
          <w:noProof/>
        </w:rPr>
        <w:t>, 222</w:t>
      </w:r>
    </w:p>
    <w:p w14:paraId="14E8B51C" w14:textId="77777777" w:rsidR="002D184F" w:rsidRDefault="002D184F">
      <w:pPr>
        <w:pStyle w:val="Index1"/>
        <w:rPr>
          <w:noProof/>
        </w:rPr>
      </w:pPr>
      <w:r w:rsidRPr="00300D0A">
        <w:rPr>
          <w:rFonts w:cs="Arial"/>
          <w:noProof/>
        </w:rPr>
        <w:t>Collateral Damage Potential</w:t>
      </w:r>
      <w:r>
        <w:rPr>
          <w:noProof/>
        </w:rPr>
        <w:t>, 136</w:t>
      </w:r>
    </w:p>
    <w:p w14:paraId="3E78B230" w14:textId="77777777" w:rsidR="002D184F" w:rsidRDefault="002D184F">
      <w:pPr>
        <w:pStyle w:val="Index1"/>
        <w:rPr>
          <w:noProof/>
        </w:rPr>
      </w:pPr>
      <w:r w:rsidRPr="00300D0A">
        <w:rPr>
          <w:rFonts w:cs="Arial"/>
          <w:noProof/>
        </w:rPr>
        <w:t>Color</w:t>
      </w:r>
      <w:r>
        <w:rPr>
          <w:noProof/>
        </w:rPr>
        <w:t>, 311</w:t>
      </w:r>
    </w:p>
    <w:p w14:paraId="3758AC10" w14:textId="77777777" w:rsidR="002D184F" w:rsidRDefault="002D184F">
      <w:pPr>
        <w:pStyle w:val="Index1"/>
        <w:rPr>
          <w:noProof/>
        </w:rPr>
      </w:pPr>
      <w:r w:rsidRPr="00300D0A">
        <w:rPr>
          <w:rFonts w:cs="Arial"/>
          <w:noProof/>
        </w:rPr>
        <w:t>communicates via</w:t>
      </w:r>
      <w:r>
        <w:rPr>
          <w:noProof/>
        </w:rPr>
        <w:t>, 196, 200</w:t>
      </w:r>
    </w:p>
    <w:p w14:paraId="5FCDA65F" w14:textId="77777777" w:rsidR="002D184F" w:rsidRDefault="002D184F">
      <w:pPr>
        <w:pStyle w:val="Index1"/>
        <w:rPr>
          <w:noProof/>
        </w:rPr>
      </w:pPr>
      <w:r w:rsidRPr="00300D0A">
        <w:rPr>
          <w:rFonts w:cs="Arial"/>
          <w:noProof/>
        </w:rPr>
        <w:t>Communicating Device</w:t>
      </w:r>
      <w:r>
        <w:rPr>
          <w:noProof/>
        </w:rPr>
        <w:t>, 196</w:t>
      </w:r>
    </w:p>
    <w:p w14:paraId="6F746C11" w14:textId="77777777" w:rsidR="002D184F" w:rsidRDefault="002D184F">
      <w:pPr>
        <w:pStyle w:val="Index1"/>
        <w:rPr>
          <w:noProof/>
        </w:rPr>
      </w:pPr>
      <w:r w:rsidRPr="00300D0A">
        <w:rPr>
          <w:rFonts w:cs="Arial"/>
          <w:noProof/>
        </w:rPr>
        <w:t>Communications Link</w:t>
      </w:r>
      <w:r>
        <w:rPr>
          <w:noProof/>
        </w:rPr>
        <w:t>, 196</w:t>
      </w:r>
    </w:p>
    <w:p w14:paraId="6062B50C" w14:textId="77777777" w:rsidR="002D184F" w:rsidRDefault="002D184F">
      <w:pPr>
        <w:pStyle w:val="Index1"/>
        <w:rPr>
          <w:noProof/>
        </w:rPr>
      </w:pPr>
      <w:r w:rsidRPr="00300D0A">
        <w:rPr>
          <w:rFonts w:cs="Arial"/>
          <w:noProof/>
        </w:rPr>
        <w:t>Communications Network</w:t>
      </w:r>
      <w:r>
        <w:rPr>
          <w:noProof/>
        </w:rPr>
        <w:t>, 197</w:t>
      </w:r>
    </w:p>
    <w:p w14:paraId="45C8645A" w14:textId="77777777" w:rsidR="002D184F" w:rsidRDefault="002D184F">
      <w:pPr>
        <w:pStyle w:val="Index1"/>
        <w:rPr>
          <w:noProof/>
        </w:rPr>
      </w:pPr>
      <w:r w:rsidRPr="00300D0A">
        <w:rPr>
          <w:rFonts w:cs="Arial"/>
          <w:noProof/>
        </w:rPr>
        <w:t>Communications Security Level</w:t>
      </w:r>
      <w:r>
        <w:rPr>
          <w:noProof/>
        </w:rPr>
        <w:t>, 160</w:t>
      </w:r>
    </w:p>
    <w:p w14:paraId="33BEA61D" w14:textId="77777777" w:rsidR="002D184F" w:rsidRDefault="002D184F">
      <w:pPr>
        <w:pStyle w:val="Index1"/>
        <w:rPr>
          <w:noProof/>
        </w:rPr>
      </w:pPr>
      <w:r w:rsidRPr="00300D0A">
        <w:rPr>
          <w:rFonts w:cs="Arial"/>
          <w:noProof/>
        </w:rPr>
        <w:t>Communications Vulnerability</w:t>
      </w:r>
      <w:r>
        <w:rPr>
          <w:noProof/>
        </w:rPr>
        <w:t>, 128</w:t>
      </w:r>
    </w:p>
    <w:p w14:paraId="33F78313" w14:textId="77777777" w:rsidR="002D184F" w:rsidRDefault="002D184F">
      <w:pPr>
        <w:pStyle w:val="Index1"/>
        <w:rPr>
          <w:noProof/>
        </w:rPr>
      </w:pPr>
      <w:r w:rsidRPr="00300D0A">
        <w:rPr>
          <w:rFonts w:cs="Arial"/>
          <w:noProof/>
        </w:rPr>
        <w:t>Complete</w:t>
      </w:r>
      <w:r>
        <w:rPr>
          <w:noProof/>
        </w:rPr>
        <w:t>, 136, 137, 139</w:t>
      </w:r>
    </w:p>
    <w:p w14:paraId="396C2FE4" w14:textId="77777777" w:rsidR="002D184F" w:rsidRDefault="002D184F">
      <w:pPr>
        <w:pStyle w:val="Index1"/>
        <w:rPr>
          <w:noProof/>
        </w:rPr>
      </w:pPr>
      <w:r w:rsidRPr="00300D0A">
        <w:rPr>
          <w:rFonts w:cs="Arial"/>
          <w:noProof/>
        </w:rPr>
        <w:t>Compliance Impact</w:t>
      </w:r>
      <w:r>
        <w:rPr>
          <w:noProof/>
        </w:rPr>
        <w:t>, 65</w:t>
      </w:r>
    </w:p>
    <w:p w14:paraId="06761C51" w14:textId="77777777" w:rsidR="002D184F" w:rsidRDefault="002D184F">
      <w:pPr>
        <w:pStyle w:val="Index1"/>
        <w:rPr>
          <w:noProof/>
        </w:rPr>
      </w:pPr>
      <w:r w:rsidRPr="00300D0A">
        <w:rPr>
          <w:rFonts w:cs="Arial"/>
          <w:noProof/>
        </w:rPr>
        <w:t>Composite Condition</w:t>
      </w:r>
      <w:r>
        <w:rPr>
          <w:noProof/>
        </w:rPr>
        <w:t>, 296</w:t>
      </w:r>
    </w:p>
    <w:p w14:paraId="7C2904C5" w14:textId="77777777" w:rsidR="002D184F" w:rsidRDefault="002D184F">
      <w:pPr>
        <w:pStyle w:val="Index1"/>
        <w:rPr>
          <w:noProof/>
        </w:rPr>
      </w:pPr>
      <w:r w:rsidRPr="00300D0A">
        <w:rPr>
          <w:rFonts w:cs="Arial"/>
          <w:noProof/>
        </w:rPr>
        <w:t>Computer Control System</w:t>
      </w:r>
      <w:r>
        <w:rPr>
          <w:noProof/>
        </w:rPr>
        <w:t>, 197</w:t>
      </w:r>
    </w:p>
    <w:p w14:paraId="4CA9065B" w14:textId="77777777" w:rsidR="002D184F" w:rsidRDefault="002D184F">
      <w:pPr>
        <w:pStyle w:val="Index1"/>
        <w:rPr>
          <w:noProof/>
        </w:rPr>
      </w:pPr>
      <w:r w:rsidRPr="00300D0A">
        <w:rPr>
          <w:rFonts w:cs="Arial"/>
          <w:noProof/>
        </w:rPr>
        <w:t>Computer System</w:t>
      </w:r>
      <w:r>
        <w:rPr>
          <w:noProof/>
        </w:rPr>
        <w:t>, 197</w:t>
      </w:r>
    </w:p>
    <w:p w14:paraId="0B65B697" w14:textId="77777777" w:rsidR="002D184F" w:rsidRDefault="002D184F">
      <w:pPr>
        <w:pStyle w:val="Index1"/>
        <w:rPr>
          <w:noProof/>
        </w:rPr>
      </w:pPr>
      <w:r w:rsidRPr="00300D0A">
        <w:rPr>
          <w:rFonts w:cs="Arial"/>
          <w:noProof/>
        </w:rPr>
        <w:t>Concentration</w:t>
      </w:r>
      <w:r>
        <w:rPr>
          <w:noProof/>
        </w:rPr>
        <w:t>, 312</w:t>
      </w:r>
    </w:p>
    <w:p w14:paraId="581A770D" w14:textId="77777777" w:rsidR="002D184F" w:rsidRDefault="002D184F">
      <w:pPr>
        <w:pStyle w:val="Index1"/>
        <w:rPr>
          <w:noProof/>
        </w:rPr>
      </w:pPr>
      <w:r w:rsidRPr="00300D0A">
        <w:rPr>
          <w:rFonts w:cs="Arial"/>
          <w:noProof/>
        </w:rPr>
        <w:t>Concentration (amount of substance)</w:t>
      </w:r>
      <w:r>
        <w:rPr>
          <w:noProof/>
        </w:rPr>
        <w:t>, 312</w:t>
      </w:r>
    </w:p>
    <w:p w14:paraId="0A561068" w14:textId="77777777" w:rsidR="002D184F" w:rsidRDefault="002D184F">
      <w:pPr>
        <w:pStyle w:val="Index1"/>
        <w:rPr>
          <w:noProof/>
        </w:rPr>
      </w:pPr>
      <w:r w:rsidRPr="00300D0A">
        <w:rPr>
          <w:rFonts w:cs="Arial"/>
          <w:noProof/>
        </w:rPr>
        <w:t>Concentration (Mass)</w:t>
      </w:r>
      <w:r>
        <w:rPr>
          <w:noProof/>
        </w:rPr>
        <w:t>, 312</w:t>
      </w:r>
    </w:p>
    <w:p w14:paraId="22C021BA" w14:textId="77777777" w:rsidR="002D184F" w:rsidRDefault="002D184F">
      <w:pPr>
        <w:pStyle w:val="Index1"/>
        <w:rPr>
          <w:noProof/>
        </w:rPr>
      </w:pPr>
      <w:r w:rsidRPr="00300D0A">
        <w:rPr>
          <w:rFonts w:cs="Arial"/>
          <w:noProof/>
        </w:rPr>
        <w:t>Concentration (Volume)</w:t>
      </w:r>
      <w:r>
        <w:rPr>
          <w:noProof/>
        </w:rPr>
        <w:t>, 312</w:t>
      </w:r>
    </w:p>
    <w:p w14:paraId="3FDA9C09" w14:textId="77777777" w:rsidR="002D184F" w:rsidRDefault="002D184F">
      <w:pPr>
        <w:pStyle w:val="Index1"/>
        <w:rPr>
          <w:noProof/>
        </w:rPr>
      </w:pPr>
      <w:r w:rsidRPr="00300D0A">
        <w:rPr>
          <w:rFonts w:cs="Arial"/>
          <w:noProof/>
        </w:rPr>
        <w:t>condition for</w:t>
      </w:r>
      <w:r>
        <w:rPr>
          <w:noProof/>
        </w:rPr>
        <w:t>, 125, 126</w:t>
      </w:r>
    </w:p>
    <w:p w14:paraId="40A0D957" w14:textId="77777777" w:rsidR="002D184F" w:rsidRDefault="002D184F">
      <w:pPr>
        <w:pStyle w:val="Index1"/>
        <w:rPr>
          <w:noProof/>
        </w:rPr>
      </w:pPr>
      <w:r w:rsidRPr="00300D0A">
        <w:rPr>
          <w:rFonts w:cs="Arial"/>
          <w:noProof/>
        </w:rPr>
        <w:t>confidence</w:t>
      </w:r>
      <w:r>
        <w:rPr>
          <w:noProof/>
        </w:rPr>
        <w:t>, 89</w:t>
      </w:r>
    </w:p>
    <w:p w14:paraId="75BEB0CD" w14:textId="77777777" w:rsidR="002D184F" w:rsidRDefault="002D184F">
      <w:pPr>
        <w:pStyle w:val="Index1"/>
        <w:rPr>
          <w:noProof/>
        </w:rPr>
      </w:pPr>
      <w:r w:rsidRPr="00300D0A">
        <w:rPr>
          <w:rFonts w:cs="Arial"/>
          <w:noProof/>
        </w:rPr>
        <w:t>Confidence</w:t>
      </w:r>
      <w:r>
        <w:rPr>
          <w:noProof/>
        </w:rPr>
        <w:t>, 222</w:t>
      </w:r>
    </w:p>
    <w:p w14:paraId="2F918C47" w14:textId="77777777" w:rsidR="002D184F" w:rsidRDefault="002D184F">
      <w:pPr>
        <w:pStyle w:val="Index1"/>
        <w:rPr>
          <w:noProof/>
        </w:rPr>
      </w:pPr>
      <w:r w:rsidRPr="00300D0A">
        <w:rPr>
          <w:rFonts w:cs="Arial"/>
          <w:noProof/>
        </w:rPr>
        <w:t>confidence about</w:t>
      </w:r>
      <w:r>
        <w:rPr>
          <w:noProof/>
        </w:rPr>
        <w:t>, 222, 223</w:t>
      </w:r>
    </w:p>
    <w:p w14:paraId="7DBF5788" w14:textId="77777777" w:rsidR="002D184F" w:rsidRDefault="002D184F">
      <w:pPr>
        <w:pStyle w:val="Index1"/>
        <w:rPr>
          <w:noProof/>
        </w:rPr>
      </w:pPr>
      <w:r w:rsidRPr="00300D0A">
        <w:rPr>
          <w:rFonts w:cs="Arial"/>
          <w:noProof/>
        </w:rPr>
        <w:t>Confidence in Assertion</w:t>
      </w:r>
      <w:r>
        <w:rPr>
          <w:noProof/>
        </w:rPr>
        <w:t>, 222</w:t>
      </w:r>
    </w:p>
    <w:p w14:paraId="308DF125" w14:textId="77777777" w:rsidR="002D184F" w:rsidRDefault="002D184F">
      <w:pPr>
        <w:pStyle w:val="Index1"/>
        <w:rPr>
          <w:noProof/>
        </w:rPr>
      </w:pPr>
      <w:r w:rsidRPr="00300D0A">
        <w:rPr>
          <w:rFonts w:cs="Arial"/>
          <w:noProof/>
        </w:rPr>
        <w:t>confidence metric</w:t>
      </w:r>
      <w:r>
        <w:rPr>
          <w:noProof/>
        </w:rPr>
        <w:t>, 222</w:t>
      </w:r>
    </w:p>
    <w:p w14:paraId="5068F248" w14:textId="77777777" w:rsidR="002D184F" w:rsidRDefault="002D184F">
      <w:pPr>
        <w:pStyle w:val="Index1"/>
        <w:rPr>
          <w:noProof/>
        </w:rPr>
      </w:pPr>
      <w:r w:rsidRPr="00300D0A">
        <w:rPr>
          <w:rFonts w:cs="Arial"/>
          <w:noProof/>
        </w:rPr>
        <w:t>Confidence Metric</w:t>
      </w:r>
      <w:r>
        <w:rPr>
          <w:noProof/>
        </w:rPr>
        <w:t>, 304</w:t>
      </w:r>
    </w:p>
    <w:p w14:paraId="652385D3" w14:textId="77777777" w:rsidR="002D184F" w:rsidRDefault="002D184F">
      <w:pPr>
        <w:pStyle w:val="Index1"/>
        <w:rPr>
          <w:noProof/>
        </w:rPr>
      </w:pPr>
      <w:r w:rsidRPr="00300D0A">
        <w:rPr>
          <w:rFonts w:cs="Arial"/>
          <w:noProof/>
        </w:rPr>
        <w:t>Confidentiality Impact</w:t>
      </w:r>
      <w:r>
        <w:rPr>
          <w:noProof/>
        </w:rPr>
        <w:t>, 137</w:t>
      </w:r>
    </w:p>
    <w:p w14:paraId="1ED1EF68" w14:textId="77777777" w:rsidR="002D184F" w:rsidRDefault="002D184F">
      <w:pPr>
        <w:pStyle w:val="Index1"/>
        <w:rPr>
          <w:noProof/>
        </w:rPr>
      </w:pPr>
      <w:r w:rsidRPr="00300D0A">
        <w:rPr>
          <w:rFonts w:cs="Arial"/>
          <w:noProof/>
        </w:rPr>
        <w:t>Confirmed</w:t>
      </w:r>
      <w:r>
        <w:rPr>
          <w:noProof/>
        </w:rPr>
        <w:t>, 140</w:t>
      </w:r>
    </w:p>
    <w:p w14:paraId="76DA3701" w14:textId="77777777" w:rsidR="002D184F" w:rsidRDefault="002D184F">
      <w:pPr>
        <w:pStyle w:val="Index1"/>
        <w:rPr>
          <w:noProof/>
        </w:rPr>
      </w:pPr>
      <w:r w:rsidRPr="00300D0A">
        <w:rPr>
          <w:rFonts w:cs="Arial"/>
          <w:noProof/>
        </w:rPr>
        <w:t>Consequence</w:t>
      </w:r>
      <w:r>
        <w:rPr>
          <w:noProof/>
        </w:rPr>
        <w:t>, 237</w:t>
      </w:r>
    </w:p>
    <w:p w14:paraId="2C7D137B" w14:textId="77777777" w:rsidR="002D184F" w:rsidRDefault="002D184F">
      <w:pPr>
        <w:pStyle w:val="Index1"/>
        <w:rPr>
          <w:noProof/>
        </w:rPr>
      </w:pPr>
      <w:r w:rsidRPr="00300D0A">
        <w:rPr>
          <w:rFonts w:cs="Arial"/>
          <w:noProof/>
        </w:rPr>
        <w:t>Consequence of Situation</w:t>
      </w:r>
      <w:r>
        <w:rPr>
          <w:noProof/>
        </w:rPr>
        <w:t>, 239</w:t>
      </w:r>
    </w:p>
    <w:p w14:paraId="556121BC" w14:textId="77777777" w:rsidR="002D184F" w:rsidRDefault="002D184F">
      <w:pPr>
        <w:pStyle w:val="Index1"/>
        <w:rPr>
          <w:noProof/>
        </w:rPr>
      </w:pPr>
      <w:r w:rsidRPr="00300D0A">
        <w:rPr>
          <w:rFonts w:cs="Arial"/>
          <w:noProof/>
        </w:rPr>
        <w:t>Contact Availability</w:t>
      </w:r>
      <w:r>
        <w:rPr>
          <w:noProof/>
        </w:rPr>
        <w:t>, 168</w:t>
      </w:r>
    </w:p>
    <w:p w14:paraId="0A581127" w14:textId="77777777" w:rsidR="002D184F" w:rsidRDefault="002D184F">
      <w:pPr>
        <w:pStyle w:val="Index1"/>
        <w:rPr>
          <w:noProof/>
        </w:rPr>
      </w:pPr>
      <w:r w:rsidRPr="00300D0A">
        <w:rPr>
          <w:rFonts w:cs="Arial"/>
          <w:noProof/>
        </w:rPr>
        <w:t>contact for</w:t>
      </w:r>
      <w:r>
        <w:rPr>
          <w:noProof/>
        </w:rPr>
        <w:t>, 160, 161</w:t>
      </w:r>
    </w:p>
    <w:p w14:paraId="6F96AF33" w14:textId="77777777" w:rsidR="002D184F" w:rsidRDefault="002D184F">
      <w:pPr>
        <w:pStyle w:val="Index1"/>
        <w:rPr>
          <w:noProof/>
        </w:rPr>
      </w:pPr>
      <w:r w:rsidRPr="00300D0A">
        <w:rPr>
          <w:rFonts w:cs="Arial"/>
          <w:noProof/>
        </w:rPr>
        <w:t>Contact Information Mapping Rule</w:t>
      </w:r>
      <w:r>
        <w:rPr>
          <w:noProof/>
        </w:rPr>
        <w:t>, 397</w:t>
      </w:r>
    </w:p>
    <w:p w14:paraId="02CC33EA" w14:textId="77777777" w:rsidR="002D184F" w:rsidRDefault="002D184F">
      <w:pPr>
        <w:pStyle w:val="Index1"/>
        <w:rPr>
          <w:noProof/>
        </w:rPr>
      </w:pPr>
      <w:r w:rsidRPr="00300D0A">
        <w:rPr>
          <w:rFonts w:cs="Arial"/>
          <w:noProof/>
        </w:rPr>
        <w:t>Contact Means</w:t>
      </w:r>
      <w:r>
        <w:rPr>
          <w:noProof/>
        </w:rPr>
        <w:t>, 160</w:t>
      </w:r>
    </w:p>
    <w:p w14:paraId="6EF03933" w14:textId="77777777" w:rsidR="002D184F" w:rsidRDefault="002D184F">
      <w:pPr>
        <w:pStyle w:val="Index1"/>
        <w:rPr>
          <w:noProof/>
        </w:rPr>
      </w:pPr>
      <w:r w:rsidRPr="00300D0A">
        <w:rPr>
          <w:rFonts w:cs="Arial"/>
          <w:noProof/>
        </w:rPr>
        <w:t>Contact Purpose</w:t>
      </w:r>
      <w:r>
        <w:rPr>
          <w:noProof/>
        </w:rPr>
        <w:t>, 168</w:t>
      </w:r>
    </w:p>
    <w:p w14:paraId="10CF4548" w14:textId="77777777" w:rsidR="002D184F" w:rsidRDefault="002D184F">
      <w:pPr>
        <w:pStyle w:val="Index1"/>
        <w:rPr>
          <w:noProof/>
        </w:rPr>
      </w:pPr>
      <w:r w:rsidRPr="00300D0A">
        <w:rPr>
          <w:rFonts w:cs="Arial"/>
          <w:noProof/>
        </w:rPr>
        <w:t>contact via</w:t>
      </w:r>
      <w:r>
        <w:rPr>
          <w:noProof/>
        </w:rPr>
        <w:t>, 161, 162</w:t>
      </w:r>
    </w:p>
    <w:p w14:paraId="7AA186FC" w14:textId="77777777" w:rsidR="002D184F" w:rsidRDefault="002D184F">
      <w:pPr>
        <w:pStyle w:val="Index1"/>
        <w:rPr>
          <w:noProof/>
        </w:rPr>
      </w:pPr>
      <w:r w:rsidRPr="00300D0A">
        <w:rPr>
          <w:rFonts w:cs="Arial"/>
          <w:noProof/>
        </w:rPr>
        <w:t>Contact Via</w:t>
      </w:r>
      <w:r>
        <w:rPr>
          <w:noProof/>
        </w:rPr>
        <w:t>, 160</w:t>
      </w:r>
    </w:p>
    <w:p w14:paraId="21C47BB8" w14:textId="77777777" w:rsidR="002D184F" w:rsidRDefault="002D184F">
      <w:pPr>
        <w:pStyle w:val="Index1"/>
        <w:rPr>
          <w:noProof/>
        </w:rPr>
      </w:pPr>
      <w:r w:rsidRPr="00300D0A">
        <w:rPr>
          <w:rFonts w:cs="Arial"/>
          <w:noProof/>
        </w:rPr>
        <w:t>Contactable</w:t>
      </w:r>
      <w:r>
        <w:rPr>
          <w:noProof/>
        </w:rPr>
        <w:t>, 161</w:t>
      </w:r>
    </w:p>
    <w:p w14:paraId="09CAF33A" w14:textId="77777777" w:rsidR="002D184F" w:rsidRDefault="002D184F">
      <w:pPr>
        <w:pStyle w:val="Index1"/>
        <w:rPr>
          <w:noProof/>
        </w:rPr>
      </w:pPr>
      <w:r w:rsidRPr="00300D0A">
        <w:rPr>
          <w:rFonts w:cs="Arial"/>
          <w:noProof/>
        </w:rPr>
        <w:t>Contained Information</w:t>
      </w:r>
      <w:r>
        <w:rPr>
          <w:noProof/>
        </w:rPr>
        <w:t>, 223</w:t>
      </w:r>
    </w:p>
    <w:p w14:paraId="49E1A015" w14:textId="77777777" w:rsidR="002D184F" w:rsidRDefault="002D184F">
      <w:pPr>
        <w:pStyle w:val="Index1"/>
        <w:rPr>
          <w:noProof/>
        </w:rPr>
      </w:pPr>
      <w:r w:rsidRPr="00300D0A">
        <w:rPr>
          <w:rFonts w:cs="Arial"/>
          <w:noProof/>
        </w:rPr>
        <w:t>Container</w:t>
      </w:r>
      <w:r>
        <w:rPr>
          <w:noProof/>
        </w:rPr>
        <w:t>, 172</w:t>
      </w:r>
    </w:p>
    <w:p w14:paraId="6FC71F51" w14:textId="77777777" w:rsidR="002D184F" w:rsidRDefault="002D184F">
      <w:pPr>
        <w:pStyle w:val="Index1"/>
        <w:rPr>
          <w:noProof/>
        </w:rPr>
      </w:pPr>
      <w:r w:rsidRPr="00300D0A">
        <w:rPr>
          <w:rFonts w:cs="Arial"/>
          <w:noProof/>
        </w:rPr>
        <w:t>Containment</w:t>
      </w:r>
      <w:r>
        <w:rPr>
          <w:noProof/>
        </w:rPr>
        <w:t>, 173</w:t>
      </w:r>
    </w:p>
    <w:p w14:paraId="45095086" w14:textId="77777777" w:rsidR="002D184F" w:rsidRDefault="002D184F">
      <w:pPr>
        <w:pStyle w:val="Index1"/>
        <w:rPr>
          <w:noProof/>
        </w:rPr>
      </w:pPr>
      <w:r w:rsidRPr="00300D0A">
        <w:rPr>
          <w:rFonts w:cs="Arial"/>
          <w:noProof/>
        </w:rPr>
        <w:t>Containment Event</w:t>
      </w:r>
      <w:r>
        <w:rPr>
          <w:noProof/>
        </w:rPr>
        <w:t>, 174</w:t>
      </w:r>
    </w:p>
    <w:p w14:paraId="11630650" w14:textId="77777777" w:rsidR="002D184F" w:rsidRDefault="002D184F">
      <w:pPr>
        <w:pStyle w:val="Index1"/>
        <w:rPr>
          <w:noProof/>
        </w:rPr>
      </w:pPr>
      <w:r w:rsidRPr="00300D0A">
        <w:rPr>
          <w:rFonts w:cs="Arial"/>
          <w:noProof/>
        </w:rPr>
        <w:t>contains</w:t>
      </w:r>
      <w:r>
        <w:rPr>
          <w:noProof/>
        </w:rPr>
        <w:t>, 172, 173</w:t>
      </w:r>
    </w:p>
    <w:p w14:paraId="1EF5F88A" w14:textId="77777777" w:rsidR="002D184F" w:rsidRDefault="002D184F">
      <w:pPr>
        <w:pStyle w:val="Index1"/>
        <w:rPr>
          <w:noProof/>
        </w:rPr>
      </w:pPr>
      <w:r w:rsidRPr="00300D0A">
        <w:rPr>
          <w:rFonts w:cs="Arial"/>
          <w:noProof/>
        </w:rPr>
        <w:t>contains information</w:t>
      </w:r>
      <w:r>
        <w:rPr>
          <w:noProof/>
        </w:rPr>
        <w:t>, 223, 227</w:t>
      </w:r>
    </w:p>
    <w:p w14:paraId="5D4C98ED" w14:textId="77777777" w:rsidR="002D184F" w:rsidRDefault="002D184F">
      <w:pPr>
        <w:pStyle w:val="Index1"/>
        <w:rPr>
          <w:noProof/>
        </w:rPr>
      </w:pPr>
      <w:r w:rsidRPr="00300D0A">
        <w:rPr>
          <w:rFonts w:cs="Arial"/>
          <w:noProof/>
        </w:rPr>
        <w:t>context of observation</w:t>
      </w:r>
      <w:r>
        <w:rPr>
          <w:noProof/>
        </w:rPr>
        <w:t>, 247</w:t>
      </w:r>
    </w:p>
    <w:p w14:paraId="5E93B149" w14:textId="77777777" w:rsidR="002D184F" w:rsidRDefault="002D184F">
      <w:pPr>
        <w:pStyle w:val="Index1"/>
        <w:rPr>
          <w:noProof/>
        </w:rPr>
      </w:pPr>
      <w:r w:rsidRPr="00300D0A">
        <w:rPr>
          <w:rFonts w:cs="Arial"/>
          <w:noProof/>
        </w:rPr>
        <w:t>Context of Observation</w:t>
      </w:r>
      <w:r>
        <w:rPr>
          <w:noProof/>
        </w:rPr>
        <w:t>, 247</w:t>
      </w:r>
    </w:p>
    <w:p w14:paraId="63051AA7" w14:textId="77777777" w:rsidR="002D184F" w:rsidRDefault="002D184F">
      <w:pPr>
        <w:pStyle w:val="Index1"/>
        <w:rPr>
          <w:noProof/>
        </w:rPr>
      </w:pPr>
      <w:r w:rsidRPr="00300D0A">
        <w:rPr>
          <w:rFonts w:cs="Arial"/>
          <w:noProof/>
        </w:rPr>
        <w:t>contributes to</w:t>
      </w:r>
      <w:r>
        <w:rPr>
          <w:noProof/>
        </w:rPr>
        <w:t>, 74</w:t>
      </w:r>
    </w:p>
    <w:p w14:paraId="55DC7067" w14:textId="77777777" w:rsidR="002D184F" w:rsidRDefault="002D184F">
      <w:pPr>
        <w:pStyle w:val="Index1"/>
        <w:rPr>
          <w:noProof/>
        </w:rPr>
      </w:pPr>
      <w:r w:rsidRPr="00300D0A">
        <w:rPr>
          <w:rFonts w:cs="Arial"/>
          <w:noProof/>
        </w:rPr>
        <w:t>Contribution to Danger</w:t>
      </w:r>
      <w:r>
        <w:rPr>
          <w:noProof/>
        </w:rPr>
        <w:t>, 74</w:t>
      </w:r>
    </w:p>
    <w:p w14:paraId="04D1034D" w14:textId="77777777" w:rsidR="002D184F" w:rsidRDefault="002D184F">
      <w:pPr>
        <w:pStyle w:val="Index1"/>
        <w:rPr>
          <w:noProof/>
        </w:rPr>
      </w:pPr>
      <w:r w:rsidRPr="00300D0A">
        <w:rPr>
          <w:rFonts w:cs="Arial"/>
          <w:noProof/>
        </w:rPr>
        <w:t>contributor</w:t>
      </w:r>
      <w:r>
        <w:rPr>
          <w:noProof/>
        </w:rPr>
        <w:t>, 74, 122</w:t>
      </w:r>
    </w:p>
    <w:p w14:paraId="61785951" w14:textId="77777777" w:rsidR="002D184F" w:rsidRDefault="002D184F">
      <w:pPr>
        <w:pStyle w:val="Index1"/>
        <w:rPr>
          <w:noProof/>
        </w:rPr>
      </w:pPr>
      <w:r w:rsidRPr="00300D0A">
        <w:rPr>
          <w:rFonts w:cs="Arial"/>
          <w:noProof/>
        </w:rPr>
        <w:t>Control</w:t>
      </w:r>
      <w:r>
        <w:rPr>
          <w:noProof/>
        </w:rPr>
        <w:t>, 179</w:t>
      </w:r>
    </w:p>
    <w:p w14:paraId="6107690B" w14:textId="77777777" w:rsidR="002D184F" w:rsidRDefault="002D184F">
      <w:pPr>
        <w:pStyle w:val="Index1"/>
        <w:rPr>
          <w:noProof/>
        </w:rPr>
      </w:pPr>
      <w:r w:rsidRPr="00300D0A">
        <w:rPr>
          <w:rFonts w:cs="Arial"/>
          <w:noProof/>
        </w:rPr>
        <w:t>Control Failure</w:t>
      </w:r>
      <w:r>
        <w:rPr>
          <w:noProof/>
        </w:rPr>
        <w:t>, 65</w:t>
      </w:r>
    </w:p>
    <w:p w14:paraId="7455A50F" w14:textId="77777777" w:rsidR="002D184F" w:rsidRDefault="002D184F">
      <w:pPr>
        <w:pStyle w:val="Index1"/>
        <w:rPr>
          <w:noProof/>
        </w:rPr>
      </w:pPr>
      <w:r w:rsidRPr="00300D0A">
        <w:rPr>
          <w:rFonts w:cs="Arial"/>
          <w:noProof/>
        </w:rPr>
        <w:t>Controlled Entity</w:t>
      </w:r>
      <w:r>
        <w:rPr>
          <w:noProof/>
        </w:rPr>
        <w:t>, 180</w:t>
      </w:r>
    </w:p>
    <w:p w14:paraId="14AA1707" w14:textId="77777777" w:rsidR="002D184F" w:rsidRDefault="002D184F">
      <w:pPr>
        <w:pStyle w:val="Index1"/>
        <w:rPr>
          <w:noProof/>
        </w:rPr>
      </w:pPr>
      <w:r w:rsidRPr="00300D0A">
        <w:rPr>
          <w:rFonts w:cs="Arial"/>
          <w:noProof/>
        </w:rPr>
        <w:t>Controlling Actor</w:t>
      </w:r>
      <w:r>
        <w:rPr>
          <w:noProof/>
        </w:rPr>
        <w:t>, 181</w:t>
      </w:r>
    </w:p>
    <w:p w14:paraId="5C4234A5" w14:textId="77777777" w:rsidR="002D184F" w:rsidRDefault="002D184F">
      <w:pPr>
        <w:pStyle w:val="Index1"/>
        <w:rPr>
          <w:noProof/>
        </w:rPr>
      </w:pPr>
      <w:r w:rsidRPr="00300D0A">
        <w:rPr>
          <w:rFonts w:cs="Arial"/>
          <w:noProof/>
        </w:rPr>
        <w:t>Conveyance</w:t>
      </w:r>
      <w:r>
        <w:rPr>
          <w:noProof/>
        </w:rPr>
        <w:t>, 272</w:t>
      </w:r>
    </w:p>
    <w:p w14:paraId="72EA7442" w14:textId="77777777" w:rsidR="002D184F" w:rsidRDefault="002D184F">
      <w:pPr>
        <w:pStyle w:val="Index1"/>
        <w:rPr>
          <w:noProof/>
        </w:rPr>
      </w:pPr>
      <w:r w:rsidRPr="00300D0A">
        <w:rPr>
          <w:rFonts w:cs="Arial"/>
          <w:noProof/>
        </w:rPr>
        <w:t>Coordinate</w:t>
      </w:r>
      <w:r>
        <w:rPr>
          <w:noProof/>
        </w:rPr>
        <w:t>, 217</w:t>
      </w:r>
    </w:p>
    <w:p w14:paraId="277AEB69" w14:textId="77777777" w:rsidR="002D184F" w:rsidRDefault="002D184F">
      <w:pPr>
        <w:pStyle w:val="Index1"/>
        <w:rPr>
          <w:noProof/>
        </w:rPr>
      </w:pPr>
      <w:r w:rsidRPr="00300D0A">
        <w:rPr>
          <w:rFonts w:cs="Arial"/>
          <w:noProof/>
        </w:rPr>
        <w:t>Coordinate Map Rule</w:t>
      </w:r>
      <w:r>
        <w:rPr>
          <w:noProof/>
        </w:rPr>
        <w:t>, 413</w:t>
      </w:r>
    </w:p>
    <w:p w14:paraId="31A5D01F" w14:textId="77777777" w:rsidR="002D184F" w:rsidRDefault="002D184F">
      <w:pPr>
        <w:pStyle w:val="Index1"/>
        <w:rPr>
          <w:noProof/>
        </w:rPr>
      </w:pPr>
      <w:r w:rsidRPr="00300D0A">
        <w:rPr>
          <w:rFonts w:cs="Arial"/>
          <w:noProof/>
        </w:rPr>
        <w:t>Coordinate of location</w:t>
      </w:r>
      <w:r>
        <w:rPr>
          <w:noProof/>
        </w:rPr>
        <w:t>, 230, 234</w:t>
      </w:r>
    </w:p>
    <w:p w14:paraId="412DF8D9" w14:textId="77777777" w:rsidR="002D184F" w:rsidRDefault="002D184F">
      <w:pPr>
        <w:pStyle w:val="Index1"/>
        <w:rPr>
          <w:noProof/>
        </w:rPr>
      </w:pPr>
      <w:r w:rsidRPr="00300D0A">
        <w:rPr>
          <w:rFonts w:cs="Arial"/>
          <w:noProof/>
        </w:rPr>
        <w:t>Coordinate System</w:t>
      </w:r>
      <w:r>
        <w:rPr>
          <w:noProof/>
        </w:rPr>
        <w:t>, 218</w:t>
      </w:r>
    </w:p>
    <w:p w14:paraId="1BB07088" w14:textId="77777777" w:rsidR="002D184F" w:rsidRDefault="002D184F">
      <w:pPr>
        <w:pStyle w:val="Index1"/>
        <w:rPr>
          <w:noProof/>
        </w:rPr>
      </w:pPr>
      <w:r w:rsidRPr="00300D0A">
        <w:rPr>
          <w:rFonts w:cs="Arial"/>
          <w:noProof/>
        </w:rPr>
        <w:t>coordinate within system</w:t>
      </w:r>
      <w:r>
        <w:rPr>
          <w:noProof/>
        </w:rPr>
        <w:t>, 218</w:t>
      </w:r>
    </w:p>
    <w:p w14:paraId="5AD9C0C2" w14:textId="77777777" w:rsidR="002D184F" w:rsidRDefault="002D184F">
      <w:pPr>
        <w:pStyle w:val="Index1"/>
        <w:rPr>
          <w:noProof/>
        </w:rPr>
      </w:pPr>
      <w:r w:rsidRPr="00300D0A">
        <w:rPr>
          <w:rFonts w:cs="Arial"/>
          <w:noProof/>
        </w:rPr>
        <w:t>Count</w:t>
      </w:r>
      <w:r>
        <w:rPr>
          <w:noProof/>
        </w:rPr>
        <w:t>, 304</w:t>
      </w:r>
    </w:p>
    <w:p w14:paraId="6EC4CAE2" w14:textId="77777777" w:rsidR="002D184F" w:rsidRDefault="002D184F">
      <w:pPr>
        <w:pStyle w:val="Index1"/>
        <w:rPr>
          <w:noProof/>
        </w:rPr>
      </w:pPr>
      <w:r w:rsidRPr="00300D0A">
        <w:rPr>
          <w:rFonts w:cs="Arial"/>
          <w:noProof/>
        </w:rPr>
        <w:t>Countermeasure</w:t>
      </w:r>
      <w:r>
        <w:rPr>
          <w:noProof/>
        </w:rPr>
        <w:t>, 104</w:t>
      </w:r>
    </w:p>
    <w:p w14:paraId="0EA83C56" w14:textId="77777777" w:rsidR="002D184F" w:rsidRDefault="002D184F">
      <w:pPr>
        <w:pStyle w:val="Index1"/>
        <w:rPr>
          <w:noProof/>
        </w:rPr>
      </w:pPr>
      <w:r w:rsidRPr="00300D0A">
        <w:rPr>
          <w:rFonts w:cs="Arial"/>
          <w:noProof/>
        </w:rPr>
        <w:t>countermeasure for</w:t>
      </w:r>
      <w:r>
        <w:rPr>
          <w:noProof/>
        </w:rPr>
        <w:t>, 104, 105</w:t>
      </w:r>
    </w:p>
    <w:p w14:paraId="671F6903" w14:textId="77777777" w:rsidR="002D184F" w:rsidRDefault="002D184F">
      <w:pPr>
        <w:pStyle w:val="Index1"/>
        <w:rPr>
          <w:noProof/>
        </w:rPr>
      </w:pPr>
      <w:r w:rsidRPr="00300D0A">
        <w:rPr>
          <w:rFonts w:cs="Arial"/>
          <w:noProof/>
        </w:rPr>
        <w:t>Countermeasure for Strategy</w:t>
      </w:r>
      <w:r>
        <w:rPr>
          <w:noProof/>
        </w:rPr>
        <w:t>, 105</w:t>
      </w:r>
    </w:p>
    <w:p w14:paraId="3B0C73A7" w14:textId="77777777" w:rsidR="002D184F" w:rsidRDefault="002D184F">
      <w:pPr>
        <w:pStyle w:val="Index1"/>
        <w:rPr>
          <w:noProof/>
        </w:rPr>
      </w:pPr>
      <w:r w:rsidRPr="00300D0A">
        <w:rPr>
          <w:rFonts w:cs="Arial"/>
          <w:noProof/>
        </w:rPr>
        <w:t>Countermeasure Mitigates</w:t>
      </w:r>
      <w:r>
        <w:rPr>
          <w:noProof/>
        </w:rPr>
        <w:t>, 105</w:t>
      </w:r>
    </w:p>
    <w:p w14:paraId="67BDA628" w14:textId="77777777" w:rsidR="002D184F" w:rsidRDefault="002D184F">
      <w:pPr>
        <w:pStyle w:val="Index1"/>
        <w:rPr>
          <w:noProof/>
        </w:rPr>
      </w:pPr>
      <w:r w:rsidRPr="00300D0A">
        <w:rPr>
          <w:rFonts w:cs="Arial"/>
          <w:noProof/>
        </w:rPr>
        <w:t>Country</w:t>
      </w:r>
      <w:r>
        <w:rPr>
          <w:noProof/>
        </w:rPr>
        <w:t>, 258</w:t>
      </w:r>
    </w:p>
    <w:p w14:paraId="719C3A39" w14:textId="77777777" w:rsidR="002D184F" w:rsidRDefault="002D184F">
      <w:pPr>
        <w:pStyle w:val="Index1"/>
        <w:rPr>
          <w:noProof/>
        </w:rPr>
      </w:pPr>
      <w:r w:rsidRPr="00300D0A">
        <w:rPr>
          <w:rFonts w:cs="Arial"/>
          <w:noProof/>
        </w:rPr>
        <w:t>country code</w:t>
      </w:r>
      <w:r>
        <w:rPr>
          <w:noProof/>
        </w:rPr>
        <w:t>, 167</w:t>
      </w:r>
    </w:p>
    <w:p w14:paraId="117299EA" w14:textId="77777777" w:rsidR="002D184F" w:rsidRDefault="002D184F">
      <w:pPr>
        <w:pStyle w:val="Index1"/>
        <w:rPr>
          <w:noProof/>
        </w:rPr>
      </w:pPr>
      <w:r w:rsidRPr="00300D0A">
        <w:rPr>
          <w:rFonts w:cs="Arial"/>
          <w:noProof/>
        </w:rPr>
        <w:t>country ID</w:t>
      </w:r>
      <w:r>
        <w:rPr>
          <w:noProof/>
        </w:rPr>
        <w:t>, 164</w:t>
      </w:r>
    </w:p>
    <w:p w14:paraId="74876D90" w14:textId="77777777" w:rsidR="002D184F" w:rsidRDefault="002D184F">
      <w:pPr>
        <w:pStyle w:val="Index1"/>
        <w:rPr>
          <w:noProof/>
        </w:rPr>
      </w:pPr>
      <w:r w:rsidRPr="00300D0A">
        <w:rPr>
          <w:rFonts w:cs="Arial"/>
          <w:noProof/>
        </w:rPr>
        <w:t>Country ID</w:t>
      </w:r>
      <w:r>
        <w:rPr>
          <w:noProof/>
        </w:rPr>
        <w:t>, 259</w:t>
      </w:r>
    </w:p>
    <w:p w14:paraId="0A831910" w14:textId="77777777" w:rsidR="002D184F" w:rsidRDefault="002D184F">
      <w:pPr>
        <w:pStyle w:val="Index1"/>
        <w:rPr>
          <w:noProof/>
        </w:rPr>
      </w:pPr>
      <w:r w:rsidRPr="00300D0A">
        <w:rPr>
          <w:rFonts w:cs="Arial"/>
          <w:noProof/>
        </w:rPr>
        <w:t>county ID</w:t>
      </w:r>
      <w:r>
        <w:rPr>
          <w:noProof/>
        </w:rPr>
        <w:t>, 164</w:t>
      </w:r>
    </w:p>
    <w:p w14:paraId="62653614" w14:textId="77777777" w:rsidR="002D184F" w:rsidRDefault="002D184F">
      <w:pPr>
        <w:pStyle w:val="Index1"/>
        <w:rPr>
          <w:noProof/>
        </w:rPr>
      </w:pPr>
      <w:r w:rsidRPr="00300D0A">
        <w:rPr>
          <w:rFonts w:cs="Arial"/>
          <w:noProof/>
        </w:rPr>
        <w:t>Create</w:t>
      </w:r>
      <w:r>
        <w:rPr>
          <w:noProof/>
        </w:rPr>
        <w:t>, 299</w:t>
      </w:r>
    </w:p>
    <w:p w14:paraId="5FD8911A" w14:textId="77777777" w:rsidR="002D184F" w:rsidRDefault="002D184F">
      <w:pPr>
        <w:pStyle w:val="Index1"/>
        <w:rPr>
          <w:noProof/>
        </w:rPr>
      </w:pPr>
      <w:r w:rsidRPr="00300D0A">
        <w:rPr>
          <w:rFonts w:cs="Arial"/>
          <w:noProof/>
        </w:rPr>
        <w:t>Create Information</w:t>
      </w:r>
      <w:r>
        <w:rPr>
          <w:noProof/>
        </w:rPr>
        <w:t>, 224</w:t>
      </w:r>
    </w:p>
    <w:p w14:paraId="12438B9C" w14:textId="77777777" w:rsidR="002D184F" w:rsidRDefault="002D184F">
      <w:pPr>
        <w:pStyle w:val="Index1"/>
        <w:rPr>
          <w:noProof/>
        </w:rPr>
      </w:pPr>
      <w:r w:rsidRPr="00300D0A">
        <w:rPr>
          <w:rFonts w:cs="Arial"/>
          <w:noProof/>
        </w:rPr>
        <w:t>creates process instance</w:t>
      </w:r>
      <w:r>
        <w:rPr>
          <w:noProof/>
        </w:rPr>
        <w:t>, 290, 293</w:t>
      </w:r>
    </w:p>
    <w:p w14:paraId="444F8822" w14:textId="77777777" w:rsidR="002D184F" w:rsidRDefault="002D184F">
      <w:pPr>
        <w:pStyle w:val="Index1"/>
        <w:rPr>
          <w:noProof/>
        </w:rPr>
      </w:pPr>
      <w:r w:rsidRPr="00300D0A">
        <w:rPr>
          <w:rFonts w:cs="Arial"/>
          <w:noProof/>
        </w:rPr>
        <w:t>Credential</w:t>
      </w:r>
      <w:r>
        <w:rPr>
          <w:noProof/>
        </w:rPr>
        <w:t>, 187</w:t>
      </w:r>
    </w:p>
    <w:p w14:paraId="3A265D7D" w14:textId="77777777" w:rsidR="002D184F" w:rsidRDefault="002D184F">
      <w:pPr>
        <w:pStyle w:val="Index1"/>
        <w:rPr>
          <w:noProof/>
        </w:rPr>
      </w:pPr>
      <w:r w:rsidRPr="00300D0A">
        <w:rPr>
          <w:rFonts w:cs="Arial"/>
          <w:noProof/>
        </w:rPr>
        <w:t>credential identifier</w:t>
      </w:r>
      <w:r>
        <w:rPr>
          <w:noProof/>
        </w:rPr>
        <w:t>, 185, 187</w:t>
      </w:r>
    </w:p>
    <w:p w14:paraId="6CDD55C8" w14:textId="77777777" w:rsidR="002D184F" w:rsidRDefault="002D184F">
      <w:pPr>
        <w:pStyle w:val="Index1"/>
        <w:rPr>
          <w:noProof/>
        </w:rPr>
      </w:pPr>
      <w:r w:rsidRPr="00300D0A">
        <w:rPr>
          <w:rFonts w:cs="Arial"/>
          <w:noProof/>
        </w:rPr>
        <w:t>Criminal Danger</w:t>
      </w:r>
      <w:r>
        <w:rPr>
          <w:noProof/>
        </w:rPr>
        <w:t>, 66</w:t>
      </w:r>
    </w:p>
    <w:p w14:paraId="0230BD8A" w14:textId="77777777" w:rsidR="002D184F" w:rsidRDefault="002D184F">
      <w:pPr>
        <w:pStyle w:val="Index1"/>
        <w:rPr>
          <w:noProof/>
        </w:rPr>
      </w:pPr>
      <w:r w:rsidRPr="00300D0A">
        <w:rPr>
          <w:rFonts w:cs="Arial"/>
          <w:noProof/>
        </w:rPr>
        <w:t>Critical</w:t>
      </w:r>
      <w:r>
        <w:rPr>
          <w:noProof/>
        </w:rPr>
        <w:t>, 101</w:t>
      </w:r>
    </w:p>
    <w:p w14:paraId="22E40F8E" w14:textId="77777777" w:rsidR="002D184F" w:rsidRDefault="002D184F">
      <w:pPr>
        <w:pStyle w:val="Index1"/>
        <w:rPr>
          <w:noProof/>
        </w:rPr>
      </w:pPr>
      <w:r w:rsidRPr="00300D0A">
        <w:rPr>
          <w:rFonts w:cs="Arial"/>
          <w:noProof/>
        </w:rPr>
        <w:t>Currency</w:t>
      </w:r>
      <w:r>
        <w:rPr>
          <w:noProof/>
        </w:rPr>
        <w:t>, 312</w:t>
      </w:r>
    </w:p>
    <w:p w14:paraId="22358BD0" w14:textId="77777777" w:rsidR="002D184F" w:rsidRDefault="002D184F">
      <w:pPr>
        <w:pStyle w:val="Index1"/>
        <w:rPr>
          <w:noProof/>
        </w:rPr>
      </w:pPr>
      <w:r w:rsidRPr="00300D0A">
        <w:rPr>
          <w:rFonts w:cs="Arial"/>
          <w:noProof/>
        </w:rPr>
        <w:t>Currency Benefit Metric</w:t>
      </w:r>
      <w:r>
        <w:rPr>
          <w:noProof/>
        </w:rPr>
        <w:t>, 304</w:t>
      </w:r>
    </w:p>
    <w:p w14:paraId="7B417124" w14:textId="77777777" w:rsidR="002D184F" w:rsidRDefault="002D184F">
      <w:pPr>
        <w:pStyle w:val="Index1"/>
        <w:rPr>
          <w:noProof/>
        </w:rPr>
      </w:pPr>
      <w:r w:rsidRPr="00300D0A">
        <w:rPr>
          <w:rFonts w:cs="Arial"/>
          <w:noProof/>
        </w:rPr>
        <w:t>Current Situation</w:t>
      </w:r>
      <w:r>
        <w:rPr>
          <w:noProof/>
        </w:rPr>
        <w:t>, 327</w:t>
      </w:r>
    </w:p>
    <w:p w14:paraId="189E7654" w14:textId="77777777" w:rsidR="002D184F" w:rsidRDefault="002D184F">
      <w:pPr>
        <w:pStyle w:val="Index1"/>
        <w:rPr>
          <w:noProof/>
        </w:rPr>
      </w:pPr>
      <w:r w:rsidRPr="00300D0A">
        <w:rPr>
          <w:rFonts w:cs="Arial"/>
          <w:noProof/>
        </w:rPr>
        <w:t>Custodian</w:t>
      </w:r>
      <w:r>
        <w:rPr>
          <w:noProof/>
        </w:rPr>
        <w:t>, 181</w:t>
      </w:r>
    </w:p>
    <w:p w14:paraId="122E3EEC" w14:textId="77777777" w:rsidR="002D184F" w:rsidRDefault="002D184F">
      <w:pPr>
        <w:pStyle w:val="Index1"/>
        <w:rPr>
          <w:noProof/>
        </w:rPr>
      </w:pPr>
      <w:r w:rsidRPr="00300D0A">
        <w:rPr>
          <w:rFonts w:cs="Arial"/>
          <w:noProof/>
        </w:rPr>
        <w:t>Custody</w:t>
      </w:r>
      <w:r>
        <w:rPr>
          <w:noProof/>
        </w:rPr>
        <w:t>, 181</w:t>
      </w:r>
    </w:p>
    <w:p w14:paraId="1330A560" w14:textId="77777777" w:rsidR="002D184F" w:rsidRDefault="002D184F">
      <w:pPr>
        <w:pStyle w:val="Index1"/>
        <w:rPr>
          <w:noProof/>
        </w:rPr>
      </w:pPr>
      <w:r w:rsidRPr="00300D0A">
        <w:rPr>
          <w:rFonts w:cs="Arial"/>
          <w:noProof/>
        </w:rPr>
        <w:t>CVE Identifier</w:t>
      </w:r>
      <w:r>
        <w:rPr>
          <w:noProof/>
        </w:rPr>
        <w:t>, 129</w:t>
      </w:r>
    </w:p>
    <w:p w14:paraId="4C450BD9" w14:textId="77777777" w:rsidR="002D184F" w:rsidRDefault="002D184F">
      <w:pPr>
        <w:pStyle w:val="Index1"/>
        <w:rPr>
          <w:noProof/>
        </w:rPr>
      </w:pPr>
      <w:r w:rsidRPr="00300D0A">
        <w:rPr>
          <w:rFonts w:cs="Arial"/>
          <w:noProof/>
        </w:rPr>
        <w:t>CVSS Score</w:t>
      </w:r>
      <w:r>
        <w:rPr>
          <w:noProof/>
        </w:rPr>
        <w:t>, 133</w:t>
      </w:r>
    </w:p>
    <w:p w14:paraId="0FE4519C" w14:textId="77777777" w:rsidR="002D184F" w:rsidRDefault="002D184F">
      <w:pPr>
        <w:pStyle w:val="Index1"/>
        <w:rPr>
          <w:noProof/>
        </w:rPr>
      </w:pPr>
      <w:r w:rsidRPr="00300D0A">
        <w:rPr>
          <w:rFonts w:cs="Arial"/>
          <w:noProof/>
        </w:rPr>
        <w:t>Cyber Danger</w:t>
      </w:r>
      <w:r>
        <w:rPr>
          <w:noProof/>
        </w:rPr>
        <w:t>, 66</w:t>
      </w:r>
    </w:p>
    <w:p w14:paraId="451B95FA" w14:textId="77777777" w:rsidR="002D184F" w:rsidRDefault="002D184F">
      <w:pPr>
        <w:pStyle w:val="Index1"/>
        <w:rPr>
          <w:noProof/>
        </w:rPr>
      </w:pPr>
      <w:r w:rsidRPr="00300D0A">
        <w:rPr>
          <w:rFonts w:cs="Arial"/>
          <w:noProof/>
        </w:rPr>
        <w:t>Cyber Resource</w:t>
      </w:r>
      <w:r>
        <w:rPr>
          <w:noProof/>
        </w:rPr>
        <w:t>, 198</w:t>
      </w:r>
    </w:p>
    <w:p w14:paraId="4E557C86" w14:textId="77777777" w:rsidR="002D184F" w:rsidRDefault="002D184F">
      <w:pPr>
        <w:pStyle w:val="Index1"/>
        <w:rPr>
          <w:noProof/>
        </w:rPr>
      </w:pPr>
      <w:r w:rsidRPr="00300D0A">
        <w:rPr>
          <w:rFonts w:cs="Arial"/>
          <w:noProof/>
        </w:rPr>
        <w:t>Cyber System Failure</w:t>
      </w:r>
      <w:r>
        <w:rPr>
          <w:noProof/>
        </w:rPr>
        <w:t>, 66</w:t>
      </w:r>
    </w:p>
    <w:p w14:paraId="4096FF50" w14:textId="77777777" w:rsidR="002D184F" w:rsidRDefault="002D184F">
      <w:pPr>
        <w:pStyle w:val="Index1"/>
        <w:rPr>
          <w:noProof/>
        </w:rPr>
      </w:pPr>
      <w:r w:rsidRPr="00300D0A">
        <w:rPr>
          <w:rFonts w:cs="Arial"/>
          <w:noProof/>
        </w:rPr>
        <w:t>Cyber Vulnerability</w:t>
      </w:r>
      <w:r>
        <w:rPr>
          <w:noProof/>
        </w:rPr>
        <w:t>, 129</w:t>
      </w:r>
    </w:p>
    <w:p w14:paraId="7BCD89B5" w14:textId="77777777" w:rsidR="002D184F" w:rsidRDefault="002D184F">
      <w:pPr>
        <w:pStyle w:val="Index1"/>
        <w:rPr>
          <w:noProof/>
        </w:rPr>
      </w:pPr>
      <w:r w:rsidRPr="00300D0A">
        <w:rPr>
          <w:rFonts w:cs="Arial"/>
          <w:noProof/>
        </w:rPr>
        <w:t>Cyber Weapon</w:t>
      </w:r>
      <w:r>
        <w:rPr>
          <w:noProof/>
        </w:rPr>
        <w:t>, 198</w:t>
      </w:r>
    </w:p>
    <w:p w14:paraId="1728E94E" w14:textId="77777777" w:rsidR="002D184F" w:rsidRDefault="002D184F">
      <w:pPr>
        <w:pStyle w:val="Index1"/>
        <w:rPr>
          <w:noProof/>
        </w:rPr>
      </w:pPr>
      <w:r w:rsidRPr="00300D0A">
        <w:rPr>
          <w:rFonts w:cs="Arial"/>
          <w:noProof/>
        </w:rPr>
        <w:t>Damage</w:t>
      </w:r>
      <w:r>
        <w:rPr>
          <w:noProof/>
        </w:rPr>
        <w:t>, 299</w:t>
      </w:r>
    </w:p>
    <w:p w14:paraId="178B1541" w14:textId="77777777" w:rsidR="002D184F" w:rsidRDefault="002D184F">
      <w:pPr>
        <w:pStyle w:val="Index1"/>
        <w:rPr>
          <w:noProof/>
        </w:rPr>
      </w:pPr>
      <w:r w:rsidRPr="00300D0A">
        <w:rPr>
          <w:rFonts w:cs="Arial"/>
          <w:noProof/>
        </w:rPr>
        <w:t>Damage Resource</w:t>
      </w:r>
      <w:r>
        <w:rPr>
          <w:noProof/>
        </w:rPr>
        <w:t>, 319</w:t>
      </w:r>
    </w:p>
    <w:p w14:paraId="4DBB0FC4" w14:textId="77777777" w:rsidR="002D184F" w:rsidRDefault="002D184F">
      <w:pPr>
        <w:pStyle w:val="Index1"/>
        <w:rPr>
          <w:noProof/>
        </w:rPr>
      </w:pPr>
      <w:r w:rsidRPr="00300D0A">
        <w:rPr>
          <w:rFonts w:cs="Arial"/>
          <w:noProof/>
        </w:rPr>
        <w:t>Danger Category</w:t>
      </w:r>
      <w:r>
        <w:rPr>
          <w:noProof/>
        </w:rPr>
        <w:t>, 66</w:t>
      </w:r>
    </w:p>
    <w:p w14:paraId="1C58B20A" w14:textId="77777777" w:rsidR="002D184F" w:rsidRDefault="002D184F">
      <w:pPr>
        <w:pStyle w:val="Index1"/>
        <w:rPr>
          <w:noProof/>
        </w:rPr>
      </w:pPr>
      <w:r w:rsidRPr="00300D0A">
        <w:rPr>
          <w:rFonts w:cs="Arial"/>
          <w:noProof/>
        </w:rPr>
        <w:t>Danger Leads to Incident</w:t>
      </w:r>
      <w:r>
        <w:rPr>
          <w:noProof/>
        </w:rPr>
        <w:t>, 78</w:t>
      </w:r>
    </w:p>
    <w:p w14:paraId="11B2E953" w14:textId="77777777" w:rsidR="002D184F" w:rsidRDefault="002D184F">
      <w:pPr>
        <w:pStyle w:val="Index1"/>
        <w:rPr>
          <w:noProof/>
        </w:rPr>
      </w:pPr>
      <w:r w:rsidRPr="00300D0A">
        <w:rPr>
          <w:rFonts w:cs="Arial"/>
          <w:noProof/>
        </w:rPr>
        <w:t>Danger Source</w:t>
      </w:r>
      <w:r>
        <w:rPr>
          <w:noProof/>
        </w:rPr>
        <w:t>, 74</w:t>
      </w:r>
    </w:p>
    <w:p w14:paraId="17ADD7C4" w14:textId="77777777" w:rsidR="002D184F" w:rsidRDefault="002D184F">
      <w:pPr>
        <w:pStyle w:val="Index1"/>
        <w:rPr>
          <w:noProof/>
        </w:rPr>
      </w:pPr>
      <w:r w:rsidRPr="00300D0A">
        <w:rPr>
          <w:rFonts w:cs="Arial"/>
          <w:noProof/>
        </w:rPr>
        <w:t>Dangerous Condition</w:t>
      </w:r>
      <w:r>
        <w:rPr>
          <w:noProof/>
        </w:rPr>
        <w:t>, 74</w:t>
      </w:r>
    </w:p>
    <w:p w14:paraId="033B400A" w14:textId="77777777" w:rsidR="002D184F" w:rsidRDefault="002D184F">
      <w:pPr>
        <w:pStyle w:val="Index1"/>
        <w:rPr>
          <w:noProof/>
        </w:rPr>
      </w:pPr>
      <w:r w:rsidRPr="00300D0A">
        <w:rPr>
          <w:rFonts w:cs="Arial"/>
          <w:noProof/>
        </w:rPr>
        <w:t>Dangerous Event</w:t>
      </w:r>
      <w:r>
        <w:rPr>
          <w:noProof/>
        </w:rPr>
        <w:t>, 75</w:t>
      </w:r>
    </w:p>
    <w:p w14:paraId="13147E33" w14:textId="77777777" w:rsidR="002D184F" w:rsidRDefault="002D184F">
      <w:pPr>
        <w:pStyle w:val="Index1"/>
        <w:rPr>
          <w:noProof/>
        </w:rPr>
      </w:pPr>
      <w:r w:rsidRPr="00300D0A">
        <w:rPr>
          <w:rFonts w:cs="Arial"/>
          <w:noProof/>
        </w:rPr>
        <w:t>Date and Time</w:t>
      </w:r>
      <w:r>
        <w:rPr>
          <w:noProof/>
        </w:rPr>
        <w:t>, 345</w:t>
      </w:r>
    </w:p>
    <w:p w14:paraId="143A37B5" w14:textId="77777777" w:rsidR="002D184F" w:rsidRDefault="002D184F">
      <w:pPr>
        <w:pStyle w:val="Index1"/>
        <w:rPr>
          <w:noProof/>
        </w:rPr>
      </w:pPr>
      <w:r w:rsidRPr="00300D0A">
        <w:rPr>
          <w:rFonts w:cs="Arial"/>
          <w:noProof/>
        </w:rPr>
        <w:t>Date Coordinate</w:t>
      </w:r>
      <w:r>
        <w:rPr>
          <w:noProof/>
        </w:rPr>
        <w:t>, 345</w:t>
      </w:r>
    </w:p>
    <w:p w14:paraId="1877E8AF" w14:textId="77777777" w:rsidR="002D184F" w:rsidRDefault="002D184F">
      <w:pPr>
        <w:pStyle w:val="Index1"/>
        <w:rPr>
          <w:noProof/>
        </w:rPr>
      </w:pPr>
      <w:r w:rsidRPr="00300D0A">
        <w:rPr>
          <w:rFonts w:cs="Arial"/>
          <w:noProof/>
        </w:rPr>
        <w:t>Date Time Coordinate (ISO 8601)</w:t>
      </w:r>
      <w:r>
        <w:rPr>
          <w:noProof/>
        </w:rPr>
        <w:t>, 355</w:t>
      </w:r>
    </w:p>
    <w:p w14:paraId="4B263174" w14:textId="77777777" w:rsidR="002D184F" w:rsidRDefault="002D184F">
      <w:pPr>
        <w:pStyle w:val="Index1"/>
        <w:rPr>
          <w:noProof/>
        </w:rPr>
      </w:pPr>
      <w:r w:rsidRPr="00300D0A">
        <w:rPr>
          <w:rFonts w:cs="Arial"/>
          <w:noProof/>
        </w:rPr>
        <w:t>day</w:t>
      </w:r>
      <w:r>
        <w:rPr>
          <w:noProof/>
        </w:rPr>
        <w:t>, 168</w:t>
      </w:r>
    </w:p>
    <w:p w14:paraId="13440B9B" w14:textId="77777777" w:rsidR="002D184F" w:rsidRDefault="002D184F">
      <w:pPr>
        <w:pStyle w:val="Index1"/>
        <w:rPr>
          <w:noProof/>
        </w:rPr>
      </w:pPr>
      <w:r w:rsidRPr="00300D0A">
        <w:rPr>
          <w:rFonts w:cs="Arial"/>
          <w:noProof/>
        </w:rPr>
        <w:t>death date</w:t>
      </w:r>
      <w:r>
        <w:rPr>
          <w:noProof/>
        </w:rPr>
        <w:t>, 272</w:t>
      </w:r>
    </w:p>
    <w:p w14:paraId="347DF254" w14:textId="77777777" w:rsidR="002D184F" w:rsidRDefault="002D184F">
      <w:pPr>
        <w:pStyle w:val="Index1"/>
        <w:rPr>
          <w:noProof/>
        </w:rPr>
      </w:pPr>
      <w:r w:rsidRPr="00300D0A">
        <w:rPr>
          <w:rFonts w:cs="Arial"/>
          <w:noProof/>
        </w:rPr>
        <w:t>Decision-making Impact</w:t>
      </w:r>
      <w:r>
        <w:rPr>
          <w:noProof/>
        </w:rPr>
        <w:t>, 66</w:t>
      </w:r>
    </w:p>
    <w:p w14:paraId="5EC6631F" w14:textId="77777777" w:rsidR="002D184F" w:rsidRDefault="002D184F">
      <w:pPr>
        <w:pStyle w:val="Index1"/>
        <w:rPr>
          <w:noProof/>
        </w:rPr>
      </w:pPr>
      <w:r w:rsidRPr="00300D0A">
        <w:rPr>
          <w:rFonts w:cs="Arial"/>
          <w:noProof/>
        </w:rPr>
        <w:t>degree of affect</w:t>
      </w:r>
      <w:r>
        <w:rPr>
          <w:noProof/>
        </w:rPr>
        <w:t>, 238</w:t>
      </w:r>
    </w:p>
    <w:p w14:paraId="7BD57799" w14:textId="77777777" w:rsidR="002D184F" w:rsidRDefault="002D184F">
      <w:pPr>
        <w:pStyle w:val="Index1"/>
        <w:rPr>
          <w:noProof/>
        </w:rPr>
      </w:pPr>
      <w:r w:rsidRPr="00300D0A">
        <w:rPr>
          <w:rFonts w:cs="Arial"/>
          <w:noProof/>
        </w:rPr>
        <w:t>degree of mitigation</w:t>
      </w:r>
      <w:r>
        <w:rPr>
          <w:noProof/>
        </w:rPr>
        <w:t>, 109</w:t>
      </w:r>
    </w:p>
    <w:p w14:paraId="475A1288" w14:textId="77777777" w:rsidR="002D184F" w:rsidRDefault="002D184F">
      <w:pPr>
        <w:pStyle w:val="Index1"/>
        <w:rPr>
          <w:noProof/>
        </w:rPr>
      </w:pPr>
      <w:r w:rsidRPr="00300D0A">
        <w:rPr>
          <w:rFonts w:cs="Arial"/>
          <w:noProof/>
        </w:rPr>
        <w:t>Delete Information</w:t>
      </w:r>
      <w:r>
        <w:rPr>
          <w:noProof/>
        </w:rPr>
        <w:t>, 224</w:t>
      </w:r>
    </w:p>
    <w:p w14:paraId="6585BF40" w14:textId="77777777" w:rsidR="002D184F" w:rsidRDefault="002D184F">
      <w:pPr>
        <w:pStyle w:val="Index1"/>
        <w:rPr>
          <w:noProof/>
        </w:rPr>
      </w:pPr>
      <w:r w:rsidRPr="00300D0A">
        <w:rPr>
          <w:rFonts w:cs="Arial"/>
          <w:noProof/>
        </w:rPr>
        <w:t>DeliveryPoint</w:t>
      </w:r>
      <w:r>
        <w:rPr>
          <w:noProof/>
        </w:rPr>
        <w:t>, 386</w:t>
      </w:r>
    </w:p>
    <w:p w14:paraId="5706DDE7" w14:textId="77777777" w:rsidR="002D184F" w:rsidRDefault="002D184F">
      <w:pPr>
        <w:pStyle w:val="Index1"/>
        <w:rPr>
          <w:noProof/>
        </w:rPr>
      </w:pPr>
      <w:r w:rsidRPr="00300D0A">
        <w:rPr>
          <w:rFonts w:cs="Arial"/>
          <w:noProof/>
        </w:rPr>
        <w:t>depends on</w:t>
      </w:r>
      <w:r>
        <w:rPr>
          <w:noProof/>
        </w:rPr>
        <w:t>, 321, 322</w:t>
      </w:r>
    </w:p>
    <w:p w14:paraId="3D7BD716" w14:textId="77777777" w:rsidR="002D184F" w:rsidRDefault="002D184F">
      <w:pPr>
        <w:pStyle w:val="Index1"/>
        <w:rPr>
          <w:noProof/>
        </w:rPr>
      </w:pPr>
      <w:r w:rsidRPr="00300D0A">
        <w:rPr>
          <w:rFonts w:cs="Arial"/>
          <w:noProof/>
        </w:rPr>
        <w:t>designates location</w:t>
      </w:r>
      <w:r>
        <w:rPr>
          <w:noProof/>
        </w:rPr>
        <w:t>, 230, 231</w:t>
      </w:r>
    </w:p>
    <w:p w14:paraId="52F73D9C" w14:textId="77777777" w:rsidR="002D184F" w:rsidRDefault="002D184F">
      <w:pPr>
        <w:pStyle w:val="Index1"/>
        <w:rPr>
          <w:noProof/>
        </w:rPr>
      </w:pPr>
      <w:r w:rsidRPr="00300D0A">
        <w:rPr>
          <w:rFonts w:cs="Arial"/>
          <w:noProof/>
        </w:rPr>
        <w:t>Designation of a Location</w:t>
      </w:r>
      <w:r>
        <w:rPr>
          <w:noProof/>
        </w:rPr>
        <w:t>, 230</w:t>
      </w:r>
    </w:p>
    <w:p w14:paraId="7203629C" w14:textId="77777777" w:rsidR="002D184F" w:rsidRDefault="002D184F">
      <w:pPr>
        <w:pStyle w:val="Index1"/>
        <w:rPr>
          <w:noProof/>
        </w:rPr>
      </w:pPr>
      <w:r w:rsidRPr="00300D0A">
        <w:rPr>
          <w:rFonts w:cs="Arial"/>
          <w:noProof/>
        </w:rPr>
        <w:t>desirability</w:t>
      </w:r>
      <w:r>
        <w:rPr>
          <w:noProof/>
        </w:rPr>
        <w:t>, 238</w:t>
      </w:r>
    </w:p>
    <w:p w14:paraId="06EAEBD1" w14:textId="77777777" w:rsidR="002D184F" w:rsidRDefault="002D184F">
      <w:pPr>
        <w:pStyle w:val="Index1"/>
        <w:rPr>
          <w:noProof/>
        </w:rPr>
      </w:pPr>
      <w:r w:rsidRPr="00300D0A">
        <w:rPr>
          <w:rFonts w:cs="Arial"/>
          <w:noProof/>
        </w:rPr>
        <w:t>Desirability Assessment</w:t>
      </w:r>
      <w:r>
        <w:rPr>
          <w:noProof/>
        </w:rPr>
        <w:t>, 240</w:t>
      </w:r>
    </w:p>
    <w:p w14:paraId="7D656F30" w14:textId="77777777" w:rsidR="002D184F" w:rsidRDefault="002D184F">
      <w:pPr>
        <w:pStyle w:val="Index1"/>
        <w:rPr>
          <w:noProof/>
        </w:rPr>
      </w:pPr>
      <w:r w:rsidRPr="00300D0A">
        <w:rPr>
          <w:rFonts w:cs="Arial"/>
          <w:noProof/>
        </w:rPr>
        <w:t>desirability for</w:t>
      </w:r>
      <w:r>
        <w:rPr>
          <w:noProof/>
        </w:rPr>
        <w:t>, 245</w:t>
      </w:r>
    </w:p>
    <w:p w14:paraId="37678278" w14:textId="77777777" w:rsidR="002D184F" w:rsidRDefault="002D184F">
      <w:pPr>
        <w:pStyle w:val="Index1"/>
        <w:rPr>
          <w:noProof/>
        </w:rPr>
      </w:pPr>
      <w:r w:rsidRPr="00300D0A">
        <w:rPr>
          <w:rFonts w:cs="Arial"/>
          <w:noProof/>
        </w:rPr>
        <w:t>desirability of</w:t>
      </w:r>
      <w:r>
        <w:rPr>
          <w:noProof/>
        </w:rPr>
        <w:t>, 244, 245</w:t>
      </w:r>
    </w:p>
    <w:p w14:paraId="1904FD27" w14:textId="77777777" w:rsidR="002D184F" w:rsidRDefault="002D184F">
      <w:pPr>
        <w:pStyle w:val="Index1"/>
        <w:rPr>
          <w:noProof/>
        </w:rPr>
      </w:pPr>
      <w:r w:rsidRPr="00300D0A">
        <w:rPr>
          <w:rFonts w:cs="Arial"/>
          <w:noProof/>
        </w:rPr>
        <w:t>Destroy</w:t>
      </w:r>
      <w:r>
        <w:rPr>
          <w:noProof/>
        </w:rPr>
        <w:t>, 300</w:t>
      </w:r>
    </w:p>
    <w:p w14:paraId="6F70868D" w14:textId="77777777" w:rsidR="002D184F" w:rsidRDefault="002D184F">
      <w:pPr>
        <w:pStyle w:val="Index1"/>
        <w:rPr>
          <w:noProof/>
        </w:rPr>
      </w:pPr>
      <w:r w:rsidRPr="00300D0A">
        <w:rPr>
          <w:rFonts w:cs="Arial"/>
          <w:noProof/>
        </w:rPr>
        <w:t>Device</w:t>
      </w:r>
      <w:r>
        <w:rPr>
          <w:noProof/>
        </w:rPr>
        <w:t>, 273</w:t>
      </w:r>
    </w:p>
    <w:p w14:paraId="4AE6B0B4" w14:textId="77777777" w:rsidR="002D184F" w:rsidRDefault="002D184F">
      <w:pPr>
        <w:pStyle w:val="Index1"/>
        <w:rPr>
          <w:noProof/>
        </w:rPr>
      </w:pPr>
      <w:r w:rsidRPr="00300D0A">
        <w:rPr>
          <w:rFonts w:cs="Arial"/>
          <w:noProof/>
        </w:rPr>
        <w:t>device address</w:t>
      </w:r>
      <w:r>
        <w:rPr>
          <w:noProof/>
        </w:rPr>
        <w:t>, 276</w:t>
      </w:r>
    </w:p>
    <w:p w14:paraId="0F15CF5F" w14:textId="77777777" w:rsidR="002D184F" w:rsidRDefault="002D184F">
      <w:pPr>
        <w:pStyle w:val="Index1"/>
        <w:rPr>
          <w:noProof/>
        </w:rPr>
      </w:pPr>
      <w:r w:rsidRPr="00300D0A">
        <w:rPr>
          <w:rFonts w:cs="Arial"/>
          <w:noProof/>
        </w:rPr>
        <w:t>direction</w:t>
      </w:r>
      <w:r>
        <w:rPr>
          <w:noProof/>
        </w:rPr>
        <w:t>, 233</w:t>
      </w:r>
    </w:p>
    <w:p w14:paraId="52C12B27" w14:textId="77777777" w:rsidR="002D184F" w:rsidRDefault="002D184F">
      <w:pPr>
        <w:pStyle w:val="Index1"/>
        <w:rPr>
          <w:noProof/>
        </w:rPr>
      </w:pPr>
      <w:r w:rsidRPr="00300D0A">
        <w:rPr>
          <w:rFonts w:cs="Arial"/>
          <w:noProof/>
        </w:rPr>
        <w:t>Disinformation Impact</w:t>
      </w:r>
      <w:r>
        <w:rPr>
          <w:noProof/>
        </w:rPr>
        <w:t>, 66</w:t>
      </w:r>
    </w:p>
    <w:p w14:paraId="57A1677C" w14:textId="77777777" w:rsidR="002D184F" w:rsidRDefault="002D184F">
      <w:pPr>
        <w:pStyle w:val="Index1"/>
        <w:rPr>
          <w:noProof/>
        </w:rPr>
      </w:pPr>
      <w:r w:rsidRPr="00300D0A">
        <w:rPr>
          <w:rFonts w:cs="Arial"/>
          <w:noProof/>
        </w:rPr>
        <w:t>Disrupt Process</w:t>
      </w:r>
      <w:r>
        <w:rPr>
          <w:noProof/>
        </w:rPr>
        <w:t>, 300</w:t>
      </w:r>
    </w:p>
    <w:p w14:paraId="660BE499" w14:textId="77777777" w:rsidR="002D184F" w:rsidRDefault="002D184F">
      <w:pPr>
        <w:pStyle w:val="Index1"/>
        <w:rPr>
          <w:noProof/>
        </w:rPr>
      </w:pPr>
      <w:r w:rsidRPr="00300D0A">
        <w:rPr>
          <w:rFonts w:cs="Arial"/>
          <w:noProof/>
        </w:rPr>
        <w:t>Disrupt Stakeholder's Objective</w:t>
      </w:r>
      <w:r>
        <w:rPr>
          <w:noProof/>
        </w:rPr>
        <w:t>, 75</w:t>
      </w:r>
    </w:p>
    <w:p w14:paraId="714DB8A4" w14:textId="77777777" w:rsidR="002D184F" w:rsidRDefault="002D184F">
      <w:pPr>
        <w:pStyle w:val="Index1"/>
        <w:rPr>
          <w:noProof/>
        </w:rPr>
      </w:pPr>
      <w:r w:rsidRPr="00300D0A">
        <w:rPr>
          <w:rFonts w:cs="Arial"/>
          <w:noProof/>
        </w:rPr>
        <w:t>Disruptive Action</w:t>
      </w:r>
      <w:r>
        <w:rPr>
          <w:noProof/>
        </w:rPr>
        <w:t>, 113</w:t>
      </w:r>
    </w:p>
    <w:p w14:paraId="4DB15D78" w14:textId="77777777" w:rsidR="002D184F" w:rsidRDefault="002D184F">
      <w:pPr>
        <w:pStyle w:val="Index1"/>
        <w:rPr>
          <w:noProof/>
        </w:rPr>
      </w:pPr>
      <w:r w:rsidRPr="00300D0A">
        <w:rPr>
          <w:rFonts w:cs="Arial"/>
          <w:noProof/>
        </w:rPr>
        <w:t>distance</w:t>
      </w:r>
      <w:r>
        <w:rPr>
          <w:noProof/>
        </w:rPr>
        <w:t>, 233</w:t>
      </w:r>
    </w:p>
    <w:p w14:paraId="285BA208" w14:textId="77777777" w:rsidR="002D184F" w:rsidRDefault="002D184F">
      <w:pPr>
        <w:pStyle w:val="Index1"/>
        <w:rPr>
          <w:noProof/>
        </w:rPr>
      </w:pPr>
      <w:r w:rsidRPr="00300D0A">
        <w:rPr>
          <w:rFonts w:cs="Arial"/>
          <w:noProof/>
        </w:rPr>
        <w:t>Document</w:t>
      </w:r>
      <w:r>
        <w:rPr>
          <w:noProof/>
        </w:rPr>
        <w:t>, 224</w:t>
      </w:r>
    </w:p>
    <w:p w14:paraId="5E63D3C9" w14:textId="77777777" w:rsidR="002D184F" w:rsidRDefault="002D184F">
      <w:pPr>
        <w:pStyle w:val="Index1"/>
        <w:rPr>
          <w:noProof/>
        </w:rPr>
      </w:pPr>
      <w:r w:rsidRPr="00300D0A">
        <w:rPr>
          <w:rFonts w:cs="Arial"/>
          <w:noProof/>
        </w:rPr>
        <w:t>document capable</w:t>
      </w:r>
      <w:r>
        <w:rPr>
          <w:noProof/>
        </w:rPr>
        <w:t>, 162</w:t>
      </w:r>
    </w:p>
    <w:p w14:paraId="36C0BFC7" w14:textId="77777777" w:rsidR="002D184F" w:rsidRDefault="002D184F">
      <w:pPr>
        <w:pStyle w:val="Index1"/>
        <w:rPr>
          <w:noProof/>
        </w:rPr>
      </w:pPr>
      <w:r w:rsidRPr="00300D0A">
        <w:rPr>
          <w:rFonts w:cs="Arial"/>
          <w:noProof/>
        </w:rPr>
        <w:t>Dose Equivalent (Radiation)</w:t>
      </w:r>
      <w:r>
        <w:rPr>
          <w:noProof/>
        </w:rPr>
        <w:t>, 313</w:t>
      </w:r>
    </w:p>
    <w:p w14:paraId="1B8A1581" w14:textId="77777777" w:rsidR="002D184F" w:rsidRDefault="002D184F">
      <w:pPr>
        <w:pStyle w:val="Index1"/>
        <w:rPr>
          <w:noProof/>
        </w:rPr>
      </w:pPr>
      <w:r w:rsidRPr="00300D0A">
        <w:rPr>
          <w:rFonts w:cs="Arial"/>
          <w:noProof/>
        </w:rPr>
        <w:t>Duration</w:t>
      </w:r>
      <w:r>
        <w:rPr>
          <w:noProof/>
        </w:rPr>
        <w:t>, 313</w:t>
      </w:r>
    </w:p>
    <w:p w14:paraId="1B67B209" w14:textId="77777777" w:rsidR="002D184F" w:rsidRDefault="002D184F">
      <w:pPr>
        <w:pStyle w:val="Index1"/>
        <w:rPr>
          <w:noProof/>
        </w:rPr>
      </w:pPr>
      <w:r w:rsidRPr="00300D0A">
        <w:rPr>
          <w:rFonts w:cs="Arial"/>
          <w:noProof/>
        </w:rPr>
        <w:t>duration of</w:t>
      </w:r>
      <w:r>
        <w:rPr>
          <w:noProof/>
        </w:rPr>
        <w:t>, 313, 345</w:t>
      </w:r>
    </w:p>
    <w:p w14:paraId="7425B146" w14:textId="77777777" w:rsidR="002D184F" w:rsidRDefault="002D184F">
      <w:pPr>
        <w:pStyle w:val="Index1"/>
        <w:rPr>
          <w:noProof/>
        </w:rPr>
      </w:pPr>
      <w:r w:rsidRPr="00300D0A">
        <w:rPr>
          <w:rFonts w:cs="Arial"/>
          <w:noProof/>
        </w:rPr>
        <w:t>Duration of Entity</w:t>
      </w:r>
      <w:r>
        <w:rPr>
          <w:noProof/>
        </w:rPr>
        <w:t>, 345</w:t>
      </w:r>
    </w:p>
    <w:p w14:paraId="650EB87F" w14:textId="77777777" w:rsidR="002D184F" w:rsidRDefault="002D184F">
      <w:pPr>
        <w:pStyle w:val="Index1"/>
        <w:rPr>
          <w:noProof/>
        </w:rPr>
      </w:pPr>
      <w:r w:rsidRPr="00300D0A">
        <w:rPr>
          <w:rFonts w:cs="Arial"/>
          <w:noProof/>
        </w:rPr>
        <w:t>Effect</w:t>
      </w:r>
      <w:r>
        <w:rPr>
          <w:noProof/>
        </w:rPr>
        <w:t>, 328</w:t>
      </w:r>
    </w:p>
    <w:p w14:paraId="00C8D9E6" w14:textId="77777777" w:rsidR="002D184F" w:rsidRDefault="002D184F">
      <w:pPr>
        <w:pStyle w:val="Index1"/>
        <w:rPr>
          <w:noProof/>
        </w:rPr>
      </w:pPr>
      <w:r w:rsidRPr="00300D0A">
        <w:rPr>
          <w:rFonts w:cs="Arial"/>
          <w:noProof/>
        </w:rPr>
        <w:t>Electric Current</w:t>
      </w:r>
      <w:r>
        <w:rPr>
          <w:noProof/>
        </w:rPr>
        <w:t>, 313</w:t>
      </w:r>
    </w:p>
    <w:p w14:paraId="345C0666" w14:textId="77777777" w:rsidR="002D184F" w:rsidRDefault="002D184F">
      <w:pPr>
        <w:pStyle w:val="Index1"/>
        <w:rPr>
          <w:noProof/>
        </w:rPr>
      </w:pPr>
      <w:r w:rsidRPr="00300D0A">
        <w:rPr>
          <w:rFonts w:cs="Arial"/>
          <w:noProof/>
        </w:rPr>
        <w:t>Electric Potential</w:t>
      </w:r>
      <w:r>
        <w:rPr>
          <w:noProof/>
        </w:rPr>
        <w:t>, 314</w:t>
      </w:r>
    </w:p>
    <w:p w14:paraId="496E5996" w14:textId="77777777" w:rsidR="002D184F" w:rsidRDefault="002D184F">
      <w:pPr>
        <w:pStyle w:val="Index1"/>
        <w:rPr>
          <w:noProof/>
        </w:rPr>
      </w:pPr>
      <w:r w:rsidRPr="00300D0A">
        <w:rPr>
          <w:rFonts w:cs="Arial"/>
          <w:noProof/>
        </w:rPr>
        <w:t>Electromagnetic Spectrum Impact</w:t>
      </w:r>
      <w:r>
        <w:rPr>
          <w:noProof/>
        </w:rPr>
        <w:t>, 66</w:t>
      </w:r>
    </w:p>
    <w:p w14:paraId="296FAF5D" w14:textId="77777777" w:rsidR="002D184F" w:rsidRDefault="002D184F">
      <w:pPr>
        <w:pStyle w:val="Index1"/>
        <w:rPr>
          <w:noProof/>
        </w:rPr>
      </w:pPr>
      <w:r w:rsidRPr="00300D0A">
        <w:rPr>
          <w:rFonts w:cs="Arial"/>
          <w:noProof/>
        </w:rPr>
        <w:t>electronic address</w:t>
      </w:r>
      <w:r>
        <w:rPr>
          <w:noProof/>
        </w:rPr>
        <w:t>, 163, 168</w:t>
      </w:r>
    </w:p>
    <w:p w14:paraId="3CA7591A" w14:textId="77777777" w:rsidR="002D184F" w:rsidRDefault="002D184F">
      <w:pPr>
        <w:pStyle w:val="Index1"/>
        <w:rPr>
          <w:noProof/>
        </w:rPr>
      </w:pPr>
      <w:r w:rsidRPr="00300D0A">
        <w:rPr>
          <w:rFonts w:cs="Arial"/>
          <w:noProof/>
        </w:rPr>
        <w:t>Electronic Contact</w:t>
      </w:r>
      <w:r>
        <w:rPr>
          <w:noProof/>
        </w:rPr>
        <w:t>, 162</w:t>
      </w:r>
    </w:p>
    <w:p w14:paraId="7B121DDF" w14:textId="77777777" w:rsidR="002D184F" w:rsidRDefault="002D184F">
      <w:pPr>
        <w:pStyle w:val="Index1"/>
        <w:rPr>
          <w:noProof/>
        </w:rPr>
      </w:pPr>
      <w:r w:rsidRPr="00300D0A">
        <w:rPr>
          <w:rFonts w:cs="Arial"/>
          <w:noProof/>
        </w:rPr>
        <w:t>elevation</w:t>
      </w:r>
      <w:r>
        <w:rPr>
          <w:noProof/>
        </w:rPr>
        <w:t>, 235</w:t>
      </w:r>
    </w:p>
    <w:p w14:paraId="0110F5A4" w14:textId="77777777" w:rsidR="002D184F" w:rsidRDefault="002D184F">
      <w:pPr>
        <w:pStyle w:val="Index1"/>
        <w:rPr>
          <w:noProof/>
        </w:rPr>
      </w:pPr>
      <w:r w:rsidRPr="00300D0A">
        <w:rPr>
          <w:rFonts w:cs="Arial"/>
          <w:noProof/>
        </w:rPr>
        <w:t>Email Address</w:t>
      </w:r>
      <w:r>
        <w:rPr>
          <w:noProof/>
        </w:rPr>
        <w:t>, 162</w:t>
      </w:r>
    </w:p>
    <w:p w14:paraId="02AC5159" w14:textId="77777777" w:rsidR="002D184F" w:rsidRDefault="002D184F">
      <w:pPr>
        <w:pStyle w:val="Index1"/>
        <w:rPr>
          <w:noProof/>
        </w:rPr>
      </w:pPr>
      <w:r w:rsidRPr="00300D0A">
        <w:rPr>
          <w:rFonts w:cs="Arial"/>
          <w:noProof/>
        </w:rPr>
        <w:t>emergency</w:t>
      </w:r>
      <w:r>
        <w:rPr>
          <w:noProof/>
        </w:rPr>
        <w:t>, 168</w:t>
      </w:r>
    </w:p>
    <w:p w14:paraId="27B982B9" w14:textId="77777777" w:rsidR="002D184F" w:rsidRDefault="002D184F">
      <w:pPr>
        <w:pStyle w:val="Index1"/>
        <w:rPr>
          <w:noProof/>
        </w:rPr>
      </w:pPr>
      <w:r w:rsidRPr="00300D0A">
        <w:rPr>
          <w:rFonts w:cs="Arial"/>
          <w:noProof/>
        </w:rPr>
        <w:t>enactement of</w:t>
      </w:r>
      <w:r>
        <w:rPr>
          <w:noProof/>
        </w:rPr>
        <w:t>, 213, 290</w:t>
      </w:r>
    </w:p>
    <w:p w14:paraId="12D8CBCF" w14:textId="77777777" w:rsidR="002D184F" w:rsidRDefault="002D184F">
      <w:pPr>
        <w:pStyle w:val="Index1"/>
        <w:rPr>
          <w:noProof/>
        </w:rPr>
      </w:pPr>
      <w:r w:rsidRPr="00300D0A">
        <w:rPr>
          <w:rFonts w:cs="Arial"/>
          <w:noProof/>
        </w:rPr>
        <w:t>Energy</w:t>
      </w:r>
      <w:r>
        <w:rPr>
          <w:noProof/>
        </w:rPr>
        <w:t>, 314</w:t>
      </w:r>
    </w:p>
    <w:p w14:paraId="220F922A" w14:textId="77777777" w:rsidR="002D184F" w:rsidRDefault="002D184F">
      <w:pPr>
        <w:pStyle w:val="Index1"/>
        <w:rPr>
          <w:noProof/>
        </w:rPr>
      </w:pPr>
      <w:r w:rsidRPr="00300D0A">
        <w:rPr>
          <w:rFonts w:cs="Arial"/>
          <w:noProof/>
        </w:rPr>
        <w:t>Enterprise</w:t>
      </w:r>
      <w:r>
        <w:rPr>
          <w:noProof/>
        </w:rPr>
        <w:t>, 202</w:t>
      </w:r>
    </w:p>
    <w:p w14:paraId="4A671BCD" w14:textId="77777777" w:rsidR="002D184F" w:rsidRDefault="002D184F">
      <w:pPr>
        <w:pStyle w:val="Index1"/>
        <w:rPr>
          <w:noProof/>
        </w:rPr>
      </w:pPr>
      <w:r w:rsidRPr="00300D0A">
        <w:rPr>
          <w:rFonts w:cs="Arial"/>
          <w:noProof/>
        </w:rPr>
        <w:t>enters into</w:t>
      </w:r>
      <w:r>
        <w:rPr>
          <w:noProof/>
        </w:rPr>
        <w:t>, 338, 341</w:t>
      </w:r>
    </w:p>
    <w:p w14:paraId="70A2750D" w14:textId="77777777" w:rsidR="002D184F" w:rsidRDefault="002D184F">
      <w:pPr>
        <w:pStyle w:val="Index1"/>
        <w:rPr>
          <w:noProof/>
        </w:rPr>
      </w:pPr>
      <w:r w:rsidRPr="00300D0A">
        <w:rPr>
          <w:rFonts w:cs="Arial"/>
          <w:noProof/>
        </w:rPr>
        <w:t>enters through</w:t>
      </w:r>
      <w:r>
        <w:rPr>
          <w:noProof/>
        </w:rPr>
        <w:t>, 300</w:t>
      </w:r>
    </w:p>
    <w:p w14:paraId="237179B2" w14:textId="77777777" w:rsidR="002D184F" w:rsidRDefault="002D184F">
      <w:pPr>
        <w:pStyle w:val="Index1"/>
        <w:rPr>
          <w:noProof/>
        </w:rPr>
      </w:pPr>
      <w:r w:rsidRPr="00300D0A">
        <w:rPr>
          <w:rFonts w:cs="Arial"/>
          <w:noProof/>
        </w:rPr>
        <w:t>Entity Assessment</w:t>
      </w:r>
      <w:r>
        <w:rPr>
          <w:noProof/>
        </w:rPr>
        <w:t>, 156</w:t>
      </w:r>
    </w:p>
    <w:p w14:paraId="535672D0" w14:textId="77777777" w:rsidR="002D184F" w:rsidRDefault="002D184F">
      <w:pPr>
        <w:pStyle w:val="Index1"/>
        <w:rPr>
          <w:noProof/>
        </w:rPr>
      </w:pPr>
      <w:r w:rsidRPr="00300D0A">
        <w:rPr>
          <w:rFonts w:cs="Arial"/>
          <w:noProof/>
        </w:rPr>
        <w:t>Entity Exists for Interval</w:t>
      </w:r>
      <w:r>
        <w:rPr>
          <w:noProof/>
        </w:rPr>
        <w:t>, 346</w:t>
      </w:r>
    </w:p>
    <w:p w14:paraId="367F648A" w14:textId="77777777" w:rsidR="002D184F" w:rsidRDefault="002D184F">
      <w:pPr>
        <w:pStyle w:val="Index1"/>
        <w:rPr>
          <w:noProof/>
        </w:rPr>
      </w:pPr>
      <w:r w:rsidRPr="00300D0A">
        <w:rPr>
          <w:rFonts w:cs="Arial"/>
          <w:noProof/>
        </w:rPr>
        <w:t>Entiy Map Rule</w:t>
      </w:r>
      <w:r>
        <w:rPr>
          <w:noProof/>
        </w:rPr>
        <w:t>, 401</w:t>
      </w:r>
    </w:p>
    <w:p w14:paraId="5040C6D7" w14:textId="77777777" w:rsidR="002D184F" w:rsidRDefault="002D184F">
      <w:pPr>
        <w:pStyle w:val="Index1"/>
        <w:rPr>
          <w:noProof/>
        </w:rPr>
      </w:pPr>
      <w:r w:rsidRPr="00300D0A">
        <w:rPr>
          <w:rFonts w:cs="Arial"/>
          <w:noProof/>
        </w:rPr>
        <w:t>Entry Action</w:t>
      </w:r>
      <w:r>
        <w:rPr>
          <w:noProof/>
        </w:rPr>
        <w:t>, 300</w:t>
      </w:r>
    </w:p>
    <w:p w14:paraId="60191599" w14:textId="77777777" w:rsidR="002D184F" w:rsidRDefault="002D184F">
      <w:pPr>
        <w:pStyle w:val="Index1"/>
        <w:rPr>
          <w:noProof/>
        </w:rPr>
      </w:pPr>
      <w:r w:rsidRPr="00300D0A">
        <w:rPr>
          <w:rFonts w:cs="Arial"/>
          <w:noProof/>
        </w:rPr>
        <w:t>Environmental Impact</w:t>
      </w:r>
      <w:r>
        <w:rPr>
          <w:noProof/>
        </w:rPr>
        <w:t>, 67</w:t>
      </w:r>
    </w:p>
    <w:p w14:paraId="3D5E7336" w14:textId="77777777" w:rsidR="002D184F" w:rsidRDefault="002D184F">
      <w:pPr>
        <w:pStyle w:val="Index1"/>
        <w:rPr>
          <w:noProof/>
        </w:rPr>
      </w:pPr>
      <w:r w:rsidRPr="00300D0A">
        <w:rPr>
          <w:rFonts w:cs="Arial"/>
          <w:noProof/>
        </w:rPr>
        <w:t>evening</w:t>
      </w:r>
      <w:r>
        <w:rPr>
          <w:noProof/>
        </w:rPr>
        <w:t>, 168</w:t>
      </w:r>
    </w:p>
    <w:p w14:paraId="6B76B648" w14:textId="77777777" w:rsidR="002D184F" w:rsidRDefault="002D184F">
      <w:pPr>
        <w:pStyle w:val="Index1"/>
        <w:rPr>
          <w:noProof/>
        </w:rPr>
      </w:pPr>
      <w:r w:rsidRPr="00300D0A">
        <w:rPr>
          <w:rFonts w:cs="Arial"/>
          <w:noProof/>
        </w:rPr>
        <w:t>Event</w:t>
      </w:r>
      <w:r>
        <w:rPr>
          <w:noProof/>
        </w:rPr>
        <w:t>, 213</w:t>
      </w:r>
    </w:p>
    <w:p w14:paraId="443BD5ED" w14:textId="77777777" w:rsidR="002D184F" w:rsidRDefault="002D184F">
      <w:pPr>
        <w:pStyle w:val="Index1"/>
        <w:rPr>
          <w:noProof/>
        </w:rPr>
      </w:pPr>
      <w:r w:rsidRPr="00300D0A">
        <w:rPr>
          <w:rFonts w:cs="Arial"/>
          <w:noProof/>
        </w:rPr>
        <w:t>Exceed Resource Capacity</w:t>
      </w:r>
      <w:r>
        <w:rPr>
          <w:noProof/>
        </w:rPr>
        <w:t>, 320</w:t>
      </w:r>
    </w:p>
    <w:p w14:paraId="468AC2FC" w14:textId="77777777" w:rsidR="002D184F" w:rsidRDefault="002D184F">
      <w:pPr>
        <w:pStyle w:val="Index1"/>
        <w:rPr>
          <w:noProof/>
        </w:rPr>
      </w:pPr>
      <w:r w:rsidRPr="00300D0A">
        <w:rPr>
          <w:rFonts w:cs="Arial"/>
          <w:noProof/>
        </w:rPr>
        <w:t>executed by</w:t>
      </w:r>
      <w:r>
        <w:rPr>
          <w:noProof/>
        </w:rPr>
        <w:t>, 193, 200</w:t>
      </w:r>
    </w:p>
    <w:p w14:paraId="546707E0" w14:textId="77777777" w:rsidR="002D184F" w:rsidRDefault="002D184F">
      <w:pPr>
        <w:pStyle w:val="Index1"/>
        <w:rPr>
          <w:noProof/>
        </w:rPr>
      </w:pPr>
      <w:r w:rsidRPr="00300D0A">
        <w:rPr>
          <w:rFonts w:cs="Arial"/>
          <w:noProof/>
        </w:rPr>
        <w:t>Execution Platform</w:t>
      </w:r>
      <w:r>
        <w:rPr>
          <w:noProof/>
        </w:rPr>
        <w:t>, 198</w:t>
      </w:r>
    </w:p>
    <w:p w14:paraId="0FA5FD69" w14:textId="77777777" w:rsidR="002D184F" w:rsidRDefault="002D184F">
      <w:pPr>
        <w:pStyle w:val="Index1"/>
        <w:rPr>
          <w:noProof/>
        </w:rPr>
      </w:pPr>
      <w:r w:rsidRPr="00300D0A">
        <w:rPr>
          <w:rFonts w:cs="Arial"/>
          <w:noProof/>
        </w:rPr>
        <w:t>exists for</w:t>
      </w:r>
      <w:r>
        <w:rPr>
          <w:noProof/>
        </w:rPr>
        <w:t>, 346</w:t>
      </w:r>
    </w:p>
    <w:p w14:paraId="6DF7613C" w14:textId="77777777" w:rsidR="002D184F" w:rsidRDefault="002D184F">
      <w:pPr>
        <w:pStyle w:val="Index1"/>
        <w:rPr>
          <w:noProof/>
        </w:rPr>
      </w:pPr>
      <w:r w:rsidRPr="00300D0A">
        <w:rPr>
          <w:rFonts w:cs="Arial"/>
          <w:noProof/>
        </w:rPr>
        <w:t>Exit Action</w:t>
      </w:r>
      <w:r>
        <w:rPr>
          <w:noProof/>
        </w:rPr>
        <w:t>, 300</w:t>
      </w:r>
    </w:p>
    <w:p w14:paraId="465A2E90" w14:textId="77777777" w:rsidR="002D184F" w:rsidRDefault="002D184F">
      <w:pPr>
        <w:pStyle w:val="Index1"/>
        <w:rPr>
          <w:noProof/>
        </w:rPr>
      </w:pPr>
      <w:r w:rsidRPr="00300D0A">
        <w:rPr>
          <w:rFonts w:cs="Arial"/>
          <w:noProof/>
        </w:rPr>
        <w:t>exit through</w:t>
      </w:r>
      <w:r>
        <w:rPr>
          <w:noProof/>
        </w:rPr>
        <w:t>, 300</w:t>
      </w:r>
    </w:p>
    <w:p w14:paraId="0CB91638" w14:textId="77777777" w:rsidR="002D184F" w:rsidRDefault="002D184F">
      <w:pPr>
        <w:pStyle w:val="Index1"/>
        <w:rPr>
          <w:noProof/>
        </w:rPr>
      </w:pPr>
      <w:r w:rsidRPr="00300D0A">
        <w:rPr>
          <w:rFonts w:cs="Arial"/>
          <w:noProof/>
        </w:rPr>
        <w:t>Exit via</w:t>
      </w:r>
      <w:r>
        <w:rPr>
          <w:noProof/>
        </w:rPr>
        <w:t>, 338</w:t>
      </w:r>
    </w:p>
    <w:p w14:paraId="339615E5" w14:textId="77777777" w:rsidR="002D184F" w:rsidRDefault="002D184F">
      <w:pPr>
        <w:pStyle w:val="Index1"/>
        <w:rPr>
          <w:noProof/>
        </w:rPr>
      </w:pPr>
      <w:r w:rsidRPr="00300D0A">
        <w:rPr>
          <w:rFonts w:cs="Arial"/>
          <w:noProof/>
        </w:rPr>
        <w:t>Exploit of Vulnerability</w:t>
      </w:r>
      <w:r>
        <w:rPr>
          <w:noProof/>
        </w:rPr>
        <w:t>, 75</w:t>
      </w:r>
    </w:p>
    <w:p w14:paraId="1FD2CAD5" w14:textId="77777777" w:rsidR="002D184F" w:rsidRDefault="002D184F">
      <w:pPr>
        <w:pStyle w:val="Index1"/>
        <w:rPr>
          <w:noProof/>
        </w:rPr>
      </w:pPr>
      <w:r w:rsidRPr="00300D0A">
        <w:rPr>
          <w:rFonts w:cs="Arial"/>
          <w:noProof/>
        </w:rPr>
        <w:t>Exploitability</w:t>
      </w:r>
      <w:r>
        <w:rPr>
          <w:noProof/>
        </w:rPr>
        <w:t>, 137</w:t>
      </w:r>
    </w:p>
    <w:p w14:paraId="74BC22A5" w14:textId="77777777" w:rsidR="002D184F" w:rsidRDefault="002D184F">
      <w:pPr>
        <w:pStyle w:val="Index1"/>
        <w:rPr>
          <w:noProof/>
        </w:rPr>
      </w:pPr>
      <w:r w:rsidRPr="00300D0A">
        <w:rPr>
          <w:rFonts w:cs="Arial"/>
          <w:noProof/>
        </w:rPr>
        <w:t>exploited by</w:t>
      </w:r>
      <w:r>
        <w:rPr>
          <w:noProof/>
        </w:rPr>
        <w:t>, 76, 126</w:t>
      </w:r>
    </w:p>
    <w:p w14:paraId="708A08E7" w14:textId="77777777" w:rsidR="002D184F" w:rsidRDefault="002D184F">
      <w:pPr>
        <w:pStyle w:val="Index1"/>
        <w:rPr>
          <w:noProof/>
        </w:rPr>
      </w:pPr>
      <w:r w:rsidRPr="00300D0A">
        <w:rPr>
          <w:rFonts w:cs="Arial"/>
          <w:noProof/>
        </w:rPr>
        <w:t>exploits</w:t>
      </w:r>
      <w:r>
        <w:rPr>
          <w:noProof/>
        </w:rPr>
        <w:t>, 74, 76</w:t>
      </w:r>
    </w:p>
    <w:p w14:paraId="7A847495" w14:textId="77777777" w:rsidR="002D184F" w:rsidRDefault="002D184F">
      <w:pPr>
        <w:pStyle w:val="Index1"/>
        <w:rPr>
          <w:noProof/>
        </w:rPr>
      </w:pPr>
      <w:r w:rsidRPr="00300D0A">
        <w:rPr>
          <w:rFonts w:cs="Arial"/>
          <w:noProof/>
        </w:rPr>
        <w:t>ExploitTargetFacade</w:t>
      </w:r>
      <w:r>
        <w:rPr>
          <w:noProof/>
        </w:rPr>
        <w:t>, 368</w:t>
      </w:r>
    </w:p>
    <w:p w14:paraId="46798345" w14:textId="77777777" w:rsidR="002D184F" w:rsidRDefault="002D184F">
      <w:pPr>
        <w:pStyle w:val="Index1"/>
        <w:rPr>
          <w:noProof/>
        </w:rPr>
      </w:pPr>
      <w:r w:rsidRPr="00300D0A">
        <w:rPr>
          <w:rFonts w:cs="Arial"/>
          <w:noProof/>
        </w:rPr>
        <w:t>Facilitator</w:t>
      </w:r>
      <w:r>
        <w:rPr>
          <w:noProof/>
        </w:rPr>
        <w:t>, 151</w:t>
      </w:r>
    </w:p>
    <w:p w14:paraId="3EADD3BF" w14:textId="77777777" w:rsidR="002D184F" w:rsidRDefault="002D184F">
      <w:pPr>
        <w:pStyle w:val="Index1"/>
        <w:rPr>
          <w:noProof/>
        </w:rPr>
      </w:pPr>
      <w:r w:rsidRPr="00300D0A">
        <w:rPr>
          <w:rFonts w:cs="Arial"/>
          <w:noProof/>
        </w:rPr>
        <w:t>Facility</w:t>
      </w:r>
      <w:r>
        <w:rPr>
          <w:noProof/>
        </w:rPr>
        <w:t>, 278</w:t>
      </w:r>
    </w:p>
    <w:p w14:paraId="2DA10C85" w14:textId="77777777" w:rsidR="002D184F" w:rsidRDefault="002D184F">
      <w:pPr>
        <w:pStyle w:val="Index1"/>
        <w:rPr>
          <w:noProof/>
        </w:rPr>
      </w:pPr>
      <w:r w:rsidRPr="00300D0A">
        <w:rPr>
          <w:rFonts w:cs="Arial"/>
          <w:noProof/>
        </w:rPr>
        <w:t>Facility Map Rule</w:t>
      </w:r>
      <w:r>
        <w:rPr>
          <w:noProof/>
        </w:rPr>
        <w:t>, 414</w:t>
      </w:r>
    </w:p>
    <w:p w14:paraId="166A24C2" w14:textId="77777777" w:rsidR="002D184F" w:rsidRDefault="002D184F">
      <w:pPr>
        <w:pStyle w:val="Index1"/>
        <w:rPr>
          <w:noProof/>
        </w:rPr>
      </w:pPr>
      <w:r w:rsidRPr="00300D0A">
        <w:rPr>
          <w:rFonts w:cs="Arial"/>
          <w:noProof/>
        </w:rPr>
        <w:t>Failure</w:t>
      </w:r>
      <w:r>
        <w:rPr>
          <w:noProof/>
        </w:rPr>
        <w:t>, 79</w:t>
      </w:r>
    </w:p>
    <w:p w14:paraId="0110E32C" w14:textId="77777777" w:rsidR="002D184F" w:rsidRDefault="002D184F">
      <w:pPr>
        <w:pStyle w:val="Index1"/>
        <w:rPr>
          <w:noProof/>
        </w:rPr>
      </w:pPr>
      <w:r w:rsidRPr="00300D0A">
        <w:rPr>
          <w:rFonts w:cs="Arial"/>
          <w:noProof/>
        </w:rPr>
        <w:t>Failure Category</w:t>
      </w:r>
      <w:r>
        <w:rPr>
          <w:noProof/>
        </w:rPr>
        <w:t>, 67</w:t>
      </w:r>
    </w:p>
    <w:p w14:paraId="7FE7C767" w14:textId="77777777" w:rsidR="002D184F" w:rsidRDefault="002D184F">
      <w:pPr>
        <w:pStyle w:val="Index1"/>
        <w:rPr>
          <w:noProof/>
        </w:rPr>
      </w:pPr>
      <w:r w:rsidRPr="00300D0A">
        <w:rPr>
          <w:rFonts w:cs="Arial"/>
          <w:noProof/>
        </w:rPr>
        <w:t>failure of</w:t>
      </w:r>
      <w:r>
        <w:rPr>
          <w:noProof/>
        </w:rPr>
        <w:t>, 79, 80</w:t>
      </w:r>
    </w:p>
    <w:p w14:paraId="79D9B200" w14:textId="77777777" w:rsidR="002D184F" w:rsidRDefault="002D184F">
      <w:pPr>
        <w:pStyle w:val="Index1"/>
        <w:rPr>
          <w:noProof/>
        </w:rPr>
      </w:pPr>
      <w:r w:rsidRPr="00300D0A">
        <w:rPr>
          <w:rFonts w:cs="Arial"/>
          <w:noProof/>
        </w:rPr>
        <w:t>Failure of Resource</w:t>
      </w:r>
      <w:r>
        <w:rPr>
          <w:noProof/>
        </w:rPr>
        <w:t>, 80</w:t>
      </w:r>
    </w:p>
    <w:p w14:paraId="2F8EB1D9" w14:textId="77777777" w:rsidR="002D184F" w:rsidRDefault="002D184F">
      <w:pPr>
        <w:pStyle w:val="Index1"/>
        <w:rPr>
          <w:noProof/>
        </w:rPr>
      </w:pPr>
      <w:r w:rsidRPr="00300D0A">
        <w:rPr>
          <w:rFonts w:cs="Arial"/>
          <w:noProof/>
        </w:rPr>
        <w:t>fax capable</w:t>
      </w:r>
      <w:r>
        <w:rPr>
          <w:noProof/>
        </w:rPr>
        <w:t>, 162</w:t>
      </w:r>
    </w:p>
    <w:p w14:paraId="10499173" w14:textId="77777777" w:rsidR="002D184F" w:rsidRDefault="002D184F">
      <w:pPr>
        <w:pStyle w:val="Index1"/>
        <w:rPr>
          <w:noProof/>
        </w:rPr>
      </w:pPr>
      <w:r w:rsidRPr="00300D0A">
        <w:rPr>
          <w:rFonts w:cs="Arial"/>
          <w:noProof/>
        </w:rPr>
        <w:t>Female</w:t>
      </w:r>
      <w:r>
        <w:rPr>
          <w:noProof/>
        </w:rPr>
        <w:t>, 276</w:t>
      </w:r>
    </w:p>
    <w:p w14:paraId="715DA46B" w14:textId="77777777" w:rsidR="002D184F" w:rsidRDefault="002D184F">
      <w:pPr>
        <w:pStyle w:val="Index1"/>
        <w:rPr>
          <w:noProof/>
        </w:rPr>
      </w:pPr>
      <w:r w:rsidRPr="00300D0A">
        <w:rPr>
          <w:rFonts w:cs="Arial"/>
          <w:noProof/>
        </w:rPr>
        <w:t>filled by</w:t>
      </w:r>
      <w:r>
        <w:rPr>
          <w:noProof/>
        </w:rPr>
        <w:t>, 173, 175</w:t>
      </w:r>
    </w:p>
    <w:p w14:paraId="30798D31" w14:textId="77777777" w:rsidR="002D184F" w:rsidRDefault="002D184F">
      <w:pPr>
        <w:pStyle w:val="Index1"/>
        <w:rPr>
          <w:noProof/>
        </w:rPr>
      </w:pPr>
      <w:r w:rsidRPr="00300D0A">
        <w:rPr>
          <w:rFonts w:cs="Arial"/>
          <w:noProof/>
        </w:rPr>
        <w:t>Financial Identifier</w:t>
      </w:r>
      <w:r>
        <w:rPr>
          <w:noProof/>
        </w:rPr>
        <w:t>, 265</w:t>
      </w:r>
    </w:p>
    <w:p w14:paraId="422A4F11" w14:textId="77777777" w:rsidR="002D184F" w:rsidRDefault="002D184F">
      <w:pPr>
        <w:pStyle w:val="Index1"/>
        <w:rPr>
          <w:noProof/>
        </w:rPr>
      </w:pPr>
      <w:r w:rsidRPr="00300D0A">
        <w:rPr>
          <w:rFonts w:cs="Arial"/>
          <w:noProof/>
        </w:rPr>
        <w:t>Financial Impact</w:t>
      </w:r>
      <w:r>
        <w:rPr>
          <w:noProof/>
        </w:rPr>
        <w:t>, 67</w:t>
      </w:r>
    </w:p>
    <w:p w14:paraId="6C2816D7" w14:textId="77777777" w:rsidR="002D184F" w:rsidRDefault="002D184F">
      <w:pPr>
        <w:pStyle w:val="Index1"/>
        <w:rPr>
          <w:noProof/>
        </w:rPr>
      </w:pPr>
      <w:r w:rsidRPr="00300D0A">
        <w:rPr>
          <w:rFonts w:cs="Arial"/>
          <w:noProof/>
        </w:rPr>
        <w:t>finish of</w:t>
      </w:r>
      <w:r>
        <w:rPr>
          <w:noProof/>
        </w:rPr>
        <w:t>, 347</w:t>
      </w:r>
    </w:p>
    <w:p w14:paraId="590123E0" w14:textId="77777777" w:rsidR="002D184F" w:rsidRDefault="002D184F">
      <w:pPr>
        <w:pStyle w:val="Index1"/>
        <w:rPr>
          <w:noProof/>
        </w:rPr>
      </w:pPr>
      <w:r w:rsidRPr="00300D0A">
        <w:rPr>
          <w:rFonts w:cs="Arial"/>
          <w:noProof/>
        </w:rPr>
        <w:t>Finish Time</w:t>
      </w:r>
      <w:r>
        <w:rPr>
          <w:noProof/>
        </w:rPr>
        <w:t>, 346</w:t>
      </w:r>
    </w:p>
    <w:p w14:paraId="1BCA2643" w14:textId="77777777" w:rsidR="002D184F" w:rsidRDefault="002D184F">
      <w:pPr>
        <w:pStyle w:val="Index1"/>
        <w:rPr>
          <w:noProof/>
        </w:rPr>
      </w:pPr>
      <w:r w:rsidRPr="00300D0A">
        <w:rPr>
          <w:rFonts w:cs="Arial"/>
          <w:noProof/>
        </w:rPr>
        <w:t>finishes at</w:t>
      </w:r>
      <w:r>
        <w:rPr>
          <w:noProof/>
        </w:rPr>
        <w:t>, 347</w:t>
      </w:r>
    </w:p>
    <w:p w14:paraId="352AA2AB" w14:textId="77777777" w:rsidR="002D184F" w:rsidRDefault="002D184F">
      <w:pPr>
        <w:pStyle w:val="Index1"/>
        <w:rPr>
          <w:noProof/>
        </w:rPr>
      </w:pPr>
      <w:r w:rsidRPr="00300D0A">
        <w:rPr>
          <w:rFonts w:cs="Arial"/>
          <w:noProof/>
        </w:rPr>
        <w:t>Fire Danger</w:t>
      </w:r>
      <w:r>
        <w:rPr>
          <w:noProof/>
        </w:rPr>
        <w:t>, 67</w:t>
      </w:r>
    </w:p>
    <w:p w14:paraId="3FAF5B27" w14:textId="77777777" w:rsidR="002D184F" w:rsidRDefault="002D184F">
      <w:pPr>
        <w:pStyle w:val="Index1"/>
        <w:rPr>
          <w:noProof/>
        </w:rPr>
      </w:pPr>
      <w:r w:rsidRPr="00300D0A">
        <w:rPr>
          <w:rFonts w:cs="Arial"/>
          <w:noProof/>
        </w:rPr>
        <w:t>Force</w:t>
      </w:r>
      <w:r>
        <w:rPr>
          <w:noProof/>
        </w:rPr>
        <w:t>, 314</w:t>
      </w:r>
    </w:p>
    <w:p w14:paraId="4548C9A0" w14:textId="77777777" w:rsidR="002D184F" w:rsidRDefault="002D184F">
      <w:pPr>
        <w:pStyle w:val="Index1"/>
        <w:rPr>
          <w:noProof/>
        </w:rPr>
      </w:pPr>
      <w:r w:rsidRPr="00300D0A">
        <w:rPr>
          <w:rFonts w:cs="Arial"/>
          <w:noProof/>
        </w:rPr>
        <w:t>Frequency</w:t>
      </w:r>
      <w:r>
        <w:rPr>
          <w:noProof/>
        </w:rPr>
        <w:t>, 314</w:t>
      </w:r>
    </w:p>
    <w:p w14:paraId="146BCC87" w14:textId="77777777" w:rsidR="002D184F" w:rsidRDefault="002D184F">
      <w:pPr>
        <w:pStyle w:val="Index1"/>
        <w:rPr>
          <w:noProof/>
        </w:rPr>
      </w:pPr>
      <w:r w:rsidRPr="00300D0A">
        <w:rPr>
          <w:rFonts w:cs="Arial"/>
          <w:noProof/>
        </w:rPr>
        <w:t>Frequent</w:t>
      </w:r>
      <w:r>
        <w:rPr>
          <w:noProof/>
        </w:rPr>
        <w:t>, 100</w:t>
      </w:r>
    </w:p>
    <w:p w14:paraId="069222E0" w14:textId="77777777" w:rsidR="002D184F" w:rsidRDefault="002D184F">
      <w:pPr>
        <w:pStyle w:val="Index1"/>
        <w:rPr>
          <w:noProof/>
        </w:rPr>
      </w:pPr>
      <w:r w:rsidRPr="00300D0A">
        <w:rPr>
          <w:rFonts w:cs="Arial"/>
          <w:noProof/>
        </w:rPr>
        <w:t>Functional</w:t>
      </w:r>
      <w:r>
        <w:rPr>
          <w:noProof/>
        </w:rPr>
        <w:t>, 138</w:t>
      </w:r>
    </w:p>
    <w:p w14:paraId="2F5097F5" w14:textId="77777777" w:rsidR="002D184F" w:rsidRDefault="002D184F">
      <w:pPr>
        <w:pStyle w:val="Index1"/>
        <w:rPr>
          <w:noProof/>
        </w:rPr>
      </w:pPr>
      <w:r w:rsidRPr="00300D0A">
        <w:rPr>
          <w:rFonts w:cs="Arial"/>
          <w:noProof/>
        </w:rPr>
        <w:t>Geophysical Danger</w:t>
      </w:r>
      <w:r>
        <w:rPr>
          <w:noProof/>
        </w:rPr>
        <w:t>, 67</w:t>
      </w:r>
    </w:p>
    <w:p w14:paraId="41E26EC4" w14:textId="77777777" w:rsidR="002D184F" w:rsidRDefault="002D184F">
      <w:pPr>
        <w:pStyle w:val="Index1"/>
        <w:rPr>
          <w:noProof/>
        </w:rPr>
      </w:pPr>
      <w:r w:rsidRPr="00300D0A">
        <w:rPr>
          <w:rFonts w:cs="Arial"/>
          <w:noProof/>
        </w:rPr>
        <w:t>Geopolitical Entity</w:t>
      </w:r>
      <w:r>
        <w:rPr>
          <w:noProof/>
        </w:rPr>
        <w:t>, 259</w:t>
      </w:r>
    </w:p>
    <w:p w14:paraId="26C02A19" w14:textId="77777777" w:rsidR="002D184F" w:rsidRDefault="002D184F">
      <w:pPr>
        <w:pStyle w:val="Index1"/>
        <w:rPr>
          <w:noProof/>
        </w:rPr>
      </w:pPr>
      <w:r w:rsidRPr="00300D0A">
        <w:rPr>
          <w:rFonts w:cs="Arial"/>
          <w:noProof/>
        </w:rPr>
        <w:t>Geopolitical ID</w:t>
      </w:r>
      <w:r>
        <w:rPr>
          <w:noProof/>
        </w:rPr>
        <w:t>, 259</w:t>
      </w:r>
    </w:p>
    <w:p w14:paraId="351BD334" w14:textId="77777777" w:rsidR="002D184F" w:rsidRDefault="002D184F">
      <w:pPr>
        <w:pStyle w:val="Index1"/>
        <w:rPr>
          <w:noProof/>
        </w:rPr>
      </w:pPr>
      <w:r w:rsidRPr="00300D0A">
        <w:rPr>
          <w:rFonts w:cs="Arial"/>
          <w:noProof/>
        </w:rPr>
        <w:t>Geopolitical Region</w:t>
      </w:r>
      <w:r>
        <w:rPr>
          <w:noProof/>
        </w:rPr>
        <w:t>, 260</w:t>
      </w:r>
    </w:p>
    <w:p w14:paraId="07824EBB" w14:textId="77777777" w:rsidR="002D184F" w:rsidRDefault="002D184F">
      <w:pPr>
        <w:pStyle w:val="Index1"/>
        <w:rPr>
          <w:noProof/>
        </w:rPr>
      </w:pPr>
      <w:r w:rsidRPr="00300D0A">
        <w:rPr>
          <w:rFonts w:cs="Arial"/>
          <w:noProof/>
        </w:rPr>
        <w:t>given name</w:t>
      </w:r>
      <w:r>
        <w:rPr>
          <w:noProof/>
        </w:rPr>
        <w:t>, 268</w:t>
      </w:r>
    </w:p>
    <w:p w14:paraId="2D13116F" w14:textId="77777777" w:rsidR="002D184F" w:rsidRDefault="002D184F">
      <w:pPr>
        <w:pStyle w:val="Index1"/>
        <w:rPr>
          <w:noProof/>
        </w:rPr>
      </w:pPr>
      <w:r w:rsidRPr="00300D0A">
        <w:rPr>
          <w:rFonts w:cs="Arial"/>
          <w:noProof/>
        </w:rPr>
        <w:t>Governing Authority</w:t>
      </w:r>
      <w:r>
        <w:rPr>
          <w:noProof/>
        </w:rPr>
        <w:t>, 260</w:t>
      </w:r>
    </w:p>
    <w:p w14:paraId="4F909D53" w14:textId="77777777" w:rsidR="002D184F" w:rsidRDefault="002D184F">
      <w:pPr>
        <w:pStyle w:val="Index1"/>
        <w:rPr>
          <w:noProof/>
        </w:rPr>
      </w:pPr>
      <w:r w:rsidRPr="00300D0A">
        <w:rPr>
          <w:rFonts w:cs="Arial"/>
          <w:noProof/>
        </w:rPr>
        <w:t>governs region</w:t>
      </w:r>
      <w:r>
        <w:rPr>
          <w:noProof/>
        </w:rPr>
        <w:t>, 259, 260</w:t>
      </w:r>
    </w:p>
    <w:p w14:paraId="79F0565C" w14:textId="77777777" w:rsidR="002D184F" w:rsidRDefault="002D184F">
      <w:pPr>
        <w:pStyle w:val="Index1"/>
        <w:rPr>
          <w:noProof/>
        </w:rPr>
      </w:pPr>
      <w:r w:rsidRPr="00300D0A">
        <w:rPr>
          <w:rFonts w:cs="Arial"/>
          <w:noProof/>
        </w:rPr>
        <w:t>granularity of</w:t>
      </w:r>
      <w:r>
        <w:rPr>
          <w:noProof/>
        </w:rPr>
        <w:t>, 313, 353</w:t>
      </w:r>
    </w:p>
    <w:p w14:paraId="142E0621" w14:textId="77777777" w:rsidR="002D184F" w:rsidRDefault="002D184F">
      <w:pPr>
        <w:pStyle w:val="Index1"/>
        <w:rPr>
          <w:noProof/>
        </w:rPr>
      </w:pPr>
      <w:r w:rsidRPr="00300D0A">
        <w:rPr>
          <w:rFonts w:cs="Arial"/>
          <w:noProof/>
        </w:rPr>
        <w:t>happens during</w:t>
      </w:r>
      <w:r>
        <w:rPr>
          <w:noProof/>
        </w:rPr>
        <w:t>, 350</w:t>
      </w:r>
    </w:p>
    <w:p w14:paraId="44ADD975" w14:textId="77777777" w:rsidR="002D184F" w:rsidRDefault="002D184F">
      <w:pPr>
        <w:pStyle w:val="Index1"/>
        <w:rPr>
          <w:noProof/>
        </w:rPr>
      </w:pPr>
      <w:r w:rsidRPr="00300D0A">
        <w:rPr>
          <w:rFonts w:cs="Arial"/>
          <w:noProof/>
        </w:rPr>
        <w:t>Harm</w:t>
      </w:r>
      <w:r>
        <w:rPr>
          <w:noProof/>
        </w:rPr>
        <w:t>, 117</w:t>
      </w:r>
    </w:p>
    <w:p w14:paraId="5C7C438E" w14:textId="77777777" w:rsidR="002D184F" w:rsidRDefault="002D184F">
      <w:pPr>
        <w:pStyle w:val="Index1"/>
        <w:rPr>
          <w:noProof/>
        </w:rPr>
      </w:pPr>
      <w:r w:rsidRPr="00300D0A">
        <w:rPr>
          <w:rFonts w:cs="Arial"/>
          <w:noProof/>
        </w:rPr>
        <w:t>harm from</w:t>
      </w:r>
      <w:r>
        <w:rPr>
          <w:noProof/>
        </w:rPr>
        <w:t>, 118, 120</w:t>
      </w:r>
    </w:p>
    <w:p w14:paraId="26388790" w14:textId="77777777" w:rsidR="002D184F" w:rsidRDefault="002D184F">
      <w:pPr>
        <w:pStyle w:val="Index1"/>
        <w:rPr>
          <w:noProof/>
        </w:rPr>
      </w:pPr>
      <w:r w:rsidRPr="00300D0A">
        <w:rPr>
          <w:rFonts w:cs="Arial"/>
          <w:noProof/>
        </w:rPr>
        <w:t>Harm-Benefit Metric</w:t>
      </w:r>
      <w:r>
        <w:rPr>
          <w:noProof/>
        </w:rPr>
        <w:t>, 304</w:t>
      </w:r>
    </w:p>
    <w:p w14:paraId="61B56525" w14:textId="77777777" w:rsidR="002D184F" w:rsidRDefault="002D184F">
      <w:pPr>
        <w:pStyle w:val="Index1"/>
        <w:rPr>
          <w:noProof/>
        </w:rPr>
      </w:pPr>
      <w:r w:rsidRPr="00300D0A">
        <w:rPr>
          <w:rFonts w:cs="Arial"/>
          <w:noProof/>
        </w:rPr>
        <w:t>harmed by</w:t>
      </w:r>
      <w:r>
        <w:rPr>
          <w:noProof/>
        </w:rPr>
        <w:t>, 119, 320</w:t>
      </w:r>
    </w:p>
    <w:p w14:paraId="06F62160" w14:textId="77777777" w:rsidR="002D184F" w:rsidRDefault="002D184F">
      <w:pPr>
        <w:pStyle w:val="Index1"/>
        <w:rPr>
          <w:noProof/>
        </w:rPr>
      </w:pPr>
      <w:r w:rsidRPr="00300D0A">
        <w:rPr>
          <w:rFonts w:cs="Arial"/>
          <w:noProof/>
        </w:rPr>
        <w:t>harms</w:t>
      </w:r>
      <w:r>
        <w:rPr>
          <w:noProof/>
        </w:rPr>
        <w:t>, 119, 121</w:t>
      </w:r>
    </w:p>
    <w:p w14:paraId="2B6B06B0" w14:textId="77777777" w:rsidR="002D184F" w:rsidRDefault="002D184F">
      <w:pPr>
        <w:pStyle w:val="Index1"/>
        <w:rPr>
          <w:noProof/>
        </w:rPr>
      </w:pPr>
      <w:r w:rsidRPr="00300D0A">
        <w:rPr>
          <w:rFonts w:cs="Arial"/>
          <w:noProof/>
        </w:rPr>
        <w:t>Harms Resource</w:t>
      </w:r>
      <w:r>
        <w:rPr>
          <w:noProof/>
        </w:rPr>
        <w:t>, 118</w:t>
      </w:r>
    </w:p>
    <w:p w14:paraId="43EC6B39" w14:textId="77777777" w:rsidR="002D184F" w:rsidRDefault="002D184F">
      <w:pPr>
        <w:pStyle w:val="Index1"/>
        <w:rPr>
          <w:noProof/>
        </w:rPr>
      </w:pPr>
      <w:r w:rsidRPr="00300D0A">
        <w:rPr>
          <w:rFonts w:cs="Arial"/>
          <w:noProof/>
        </w:rPr>
        <w:t>harms victim</w:t>
      </w:r>
      <w:r>
        <w:rPr>
          <w:noProof/>
        </w:rPr>
        <w:t>, 120, 121</w:t>
      </w:r>
    </w:p>
    <w:p w14:paraId="5FDA4904" w14:textId="77777777" w:rsidR="002D184F" w:rsidRDefault="002D184F">
      <w:pPr>
        <w:pStyle w:val="Index1"/>
        <w:rPr>
          <w:noProof/>
        </w:rPr>
      </w:pPr>
      <w:r w:rsidRPr="00300D0A">
        <w:rPr>
          <w:rFonts w:cs="Arial"/>
          <w:noProof/>
        </w:rPr>
        <w:t>Harms Victim</w:t>
      </w:r>
      <w:r>
        <w:rPr>
          <w:noProof/>
        </w:rPr>
        <w:t>, 119</w:t>
      </w:r>
    </w:p>
    <w:p w14:paraId="542FFA17" w14:textId="77777777" w:rsidR="002D184F" w:rsidRDefault="002D184F">
      <w:pPr>
        <w:pStyle w:val="Index1"/>
        <w:rPr>
          <w:noProof/>
        </w:rPr>
      </w:pPr>
      <w:r w:rsidRPr="00300D0A">
        <w:rPr>
          <w:rFonts w:cs="Arial"/>
          <w:noProof/>
        </w:rPr>
        <w:t>has ability to execute</w:t>
      </w:r>
      <w:r>
        <w:rPr>
          <w:noProof/>
        </w:rPr>
        <w:t>, 151, 211</w:t>
      </w:r>
    </w:p>
    <w:p w14:paraId="4F9A23D0" w14:textId="77777777" w:rsidR="002D184F" w:rsidRDefault="002D184F">
      <w:pPr>
        <w:pStyle w:val="Index1"/>
        <w:rPr>
          <w:noProof/>
        </w:rPr>
      </w:pPr>
      <w:r w:rsidRPr="00300D0A">
        <w:rPr>
          <w:rFonts w:cs="Arial"/>
          <w:noProof/>
        </w:rPr>
        <w:t>has ability to utilize</w:t>
      </w:r>
      <w:r>
        <w:rPr>
          <w:noProof/>
        </w:rPr>
        <w:t>, 149, 211</w:t>
      </w:r>
    </w:p>
    <w:p w14:paraId="675CCC22" w14:textId="77777777" w:rsidR="002D184F" w:rsidRDefault="002D184F">
      <w:pPr>
        <w:pStyle w:val="Index1"/>
        <w:rPr>
          <w:noProof/>
        </w:rPr>
      </w:pPr>
      <w:r w:rsidRPr="00300D0A">
        <w:rPr>
          <w:rFonts w:cs="Arial"/>
          <w:noProof/>
        </w:rPr>
        <w:t>has address</w:t>
      </w:r>
      <w:r>
        <w:rPr>
          <w:noProof/>
        </w:rPr>
        <w:t>, 229, 232</w:t>
      </w:r>
    </w:p>
    <w:p w14:paraId="6E1031EE" w14:textId="77777777" w:rsidR="002D184F" w:rsidRDefault="002D184F">
      <w:pPr>
        <w:pStyle w:val="Index1"/>
        <w:rPr>
          <w:noProof/>
        </w:rPr>
      </w:pPr>
      <w:r w:rsidRPr="00300D0A">
        <w:rPr>
          <w:rFonts w:cs="Arial"/>
          <w:noProof/>
        </w:rPr>
        <w:t>has authority over</w:t>
      </w:r>
      <w:r>
        <w:rPr>
          <w:noProof/>
        </w:rPr>
        <w:t>, 179, 184</w:t>
      </w:r>
    </w:p>
    <w:p w14:paraId="7E5861C8" w14:textId="77777777" w:rsidR="002D184F" w:rsidRDefault="002D184F">
      <w:pPr>
        <w:pStyle w:val="Index1"/>
        <w:rPr>
          <w:noProof/>
        </w:rPr>
      </w:pPr>
      <w:r w:rsidRPr="00300D0A">
        <w:rPr>
          <w:rFonts w:cs="Arial"/>
          <w:noProof/>
        </w:rPr>
        <w:t>has boundary</w:t>
      </w:r>
      <w:r>
        <w:rPr>
          <w:noProof/>
        </w:rPr>
        <w:t>, 339, 342</w:t>
      </w:r>
    </w:p>
    <w:p w14:paraId="1FAC2C45" w14:textId="77777777" w:rsidR="002D184F" w:rsidRDefault="002D184F">
      <w:pPr>
        <w:pStyle w:val="Index1"/>
        <w:rPr>
          <w:noProof/>
        </w:rPr>
      </w:pPr>
      <w:r w:rsidRPr="00300D0A">
        <w:rPr>
          <w:rFonts w:cs="Arial"/>
          <w:noProof/>
        </w:rPr>
        <w:t>has capable performer</w:t>
      </w:r>
      <w:r>
        <w:rPr>
          <w:noProof/>
        </w:rPr>
        <w:t>, 151, 210</w:t>
      </w:r>
    </w:p>
    <w:p w14:paraId="2B2B1B39" w14:textId="77777777" w:rsidR="002D184F" w:rsidRDefault="002D184F">
      <w:pPr>
        <w:pStyle w:val="Index1"/>
        <w:rPr>
          <w:noProof/>
        </w:rPr>
      </w:pPr>
      <w:r w:rsidRPr="00300D0A">
        <w:rPr>
          <w:rFonts w:cs="Arial"/>
          <w:noProof/>
        </w:rPr>
        <w:t>has child organization</w:t>
      </w:r>
      <w:r>
        <w:rPr>
          <w:noProof/>
        </w:rPr>
        <w:t>, 254</w:t>
      </w:r>
    </w:p>
    <w:p w14:paraId="2FC0307A" w14:textId="77777777" w:rsidR="002D184F" w:rsidRDefault="002D184F">
      <w:pPr>
        <w:pStyle w:val="Index1"/>
        <w:rPr>
          <w:noProof/>
        </w:rPr>
      </w:pPr>
      <w:r w:rsidRPr="00300D0A">
        <w:rPr>
          <w:rFonts w:cs="Arial"/>
          <w:noProof/>
        </w:rPr>
        <w:t>has condition</w:t>
      </w:r>
      <w:r>
        <w:rPr>
          <w:noProof/>
        </w:rPr>
        <w:t>, 121, 125</w:t>
      </w:r>
    </w:p>
    <w:p w14:paraId="7B1078D5" w14:textId="77777777" w:rsidR="002D184F" w:rsidRDefault="002D184F">
      <w:pPr>
        <w:pStyle w:val="Index1"/>
        <w:rPr>
          <w:noProof/>
        </w:rPr>
      </w:pPr>
      <w:r w:rsidRPr="00300D0A">
        <w:rPr>
          <w:rFonts w:cs="Arial"/>
          <w:noProof/>
        </w:rPr>
        <w:t>has confidence</w:t>
      </w:r>
      <w:r>
        <w:rPr>
          <w:noProof/>
        </w:rPr>
        <w:t>, 223</w:t>
      </w:r>
    </w:p>
    <w:p w14:paraId="41F86C47" w14:textId="77777777" w:rsidR="002D184F" w:rsidRDefault="002D184F">
      <w:pPr>
        <w:pStyle w:val="Index1"/>
        <w:rPr>
          <w:noProof/>
        </w:rPr>
      </w:pPr>
      <w:r w:rsidRPr="00300D0A">
        <w:rPr>
          <w:rFonts w:cs="Arial"/>
          <w:noProof/>
        </w:rPr>
        <w:t>has consequence</w:t>
      </w:r>
      <w:r>
        <w:rPr>
          <w:noProof/>
        </w:rPr>
        <w:t>, 239</w:t>
      </w:r>
    </w:p>
    <w:p w14:paraId="725EC505" w14:textId="77777777" w:rsidR="002D184F" w:rsidRDefault="002D184F">
      <w:pPr>
        <w:pStyle w:val="Index1"/>
        <w:rPr>
          <w:noProof/>
        </w:rPr>
      </w:pPr>
      <w:r w:rsidRPr="00300D0A">
        <w:rPr>
          <w:rFonts w:cs="Arial"/>
          <w:noProof/>
        </w:rPr>
        <w:t>has control over</w:t>
      </w:r>
      <w:r>
        <w:rPr>
          <w:noProof/>
        </w:rPr>
        <w:t>, 180, 181</w:t>
      </w:r>
    </w:p>
    <w:p w14:paraId="38B939DE" w14:textId="77777777" w:rsidR="002D184F" w:rsidRDefault="002D184F">
      <w:pPr>
        <w:pStyle w:val="Index1"/>
        <w:rPr>
          <w:noProof/>
        </w:rPr>
      </w:pPr>
      <w:r w:rsidRPr="00300D0A">
        <w:rPr>
          <w:rFonts w:cs="Arial"/>
          <w:noProof/>
        </w:rPr>
        <w:t>has control system</w:t>
      </w:r>
      <w:r>
        <w:rPr>
          <w:noProof/>
        </w:rPr>
        <w:t>, 195</w:t>
      </w:r>
    </w:p>
    <w:p w14:paraId="34EDC69A" w14:textId="77777777" w:rsidR="002D184F" w:rsidRDefault="002D184F">
      <w:pPr>
        <w:pStyle w:val="Index1"/>
        <w:rPr>
          <w:noProof/>
        </w:rPr>
      </w:pPr>
      <w:r w:rsidRPr="00300D0A">
        <w:rPr>
          <w:rFonts w:cs="Arial"/>
          <w:noProof/>
        </w:rPr>
        <w:t>has coordinate</w:t>
      </w:r>
      <w:r>
        <w:rPr>
          <w:noProof/>
        </w:rPr>
        <w:t>, 230, 232</w:t>
      </w:r>
    </w:p>
    <w:p w14:paraId="20E8CA54" w14:textId="77777777" w:rsidR="002D184F" w:rsidRDefault="002D184F">
      <w:pPr>
        <w:pStyle w:val="Index1"/>
        <w:rPr>
          <w:noProof/>
        </w:rPr>
      </w:pPr>
      <w:r w:rsidRPr="00300D0A">
        <w:rPr>
          <w:rFonts w:cs="Arial"/>
          <w:noProof/>
        </w:rPr>
        <w:t>has credential</w:t>
      </w:r>
      <w:r>
        <w:rPr>
          <w:noProof/>
        </w:rPr>
        <w:t>, 149, 186</w:t>
      </w:r>
    </w:p>
    <w:p w14:paraId="1DA6BDD4" w14:textId="77777777" w:rsidR="002D184F" w:rsidRDefault="002D184F">
      <w:pPr>
        <w:pStyle w:val="Index1"/>
        <w:rPr>
          <w:noProof/>
        </w:rPr>
      </w:pPr>
      <w:r w:rsidRPr="00300D0A">
        <w:rPr>
          <w:rFonts w:cs="Arial"/>
          <w:noProof/>
        </w:rPr>
        <w:t>has custody of</w:t>
      </w:r>
      <w:r>
        <w:rPr>
          <w:noProof/>
        </w:rPr>
        <w:t>, 181, 182</w:t>
      </w:r>
    </w:p>
    <w:p w14:paraId="20CD222B" w14:textId="77777777" w:rsidR="002D184F" w:rsidRDefault="002D184F">
      <w:pPr>
        <w:pStyle w:val="Index1"/>
        <w:rPr>
          <w:noProof/>
        </w:rPr>
      </w:pPr>
      <w:r w:rsidRPr="00300D0A">
        <w:rPr>
          <w:rFonts w:cs="Arial"/>
          <w:noProof/>
        </w:rPr>
        <w:t>has duration</w:t>
      </w:r>
      <w:r>
        <w:rPr>
          <w:noProof/>
        </w:rPr>
        <w:t>, 345</w:t>
      </w:r>
    </w:p>
    <w:p w14:paraId="78A48F47" w14:textId="77777777" w:rsidR="002D184F" w:rsidRDefault="002D184F">
      <w:pPr>
        <w:pStyle w:val="Index1"/>
        <w:rPr>
          <w:noProof/>
        </w:rPr>
      </w:pPr>
      <w:r w:rsidRPr="00300D0A">
        <w:rPr>
          <w:rFonts w:cs="Arial"/>
          <w:noProof/>
        </w:rPr>
        <w:t>has failure</w:t>
      </w:r>
      <w:r>
        <w:rPr>
          <w:noProof/>
        </w:rPr>
        <w:t>, 80, 320</w:t>
      </w:r>
    </w:p>
    <w:p w14:paraId="5C1997D1" w14:textId="77777777" w:rsidR="002D184F" w:rsidRDefault="002D184F">
      <w:pPr>
        <w:pStyle w:val="Index1"/>
        <w:rPr>
          <w:noProof/>
        </w:rPr>
      </w:pPr>
      <w:r w:rsidRPr="00300D0A">
        <w:rPr>
          <w:rFonts w:cs="Arial"/>
          <w:noProof/>
        </w:rPr>
        <w:t>has granularity</w:t>
      </w:r>
      <w:r>
        <w:rPr>
          <w:noProof/>
        </w:rPr>
        <w:t>, 352</w:t>
      </w:r>
    </w:p>
    <w:p w14:paraId="5CE22509" w14:textId="77777777" w:rsidR="002D184F" w:rsidRDefault="002D184F">
      <w:pPr>
        <w:pStyle w:val="Index1"/>
        <w:rPr>
          <w:noProof/>
        </w:rPr>
      </w:pPr>
      <w:r w:rsidRPr="00300D0A">
        <w:rPr>
          <w:rFonts w:cs="Arial"/>
          <w:noProof/>
        </w:rPr>
        <w:t>has indicator</w:t>
      </w:r>
      <w:r>
        <w:rPr>
          <w:noProof/>
        </w:rPr>
        <w:t>, 332</w:t>
      </w:r>
    </w:p>
    <w:p w14:paraId="6AB3AAA0" w14:textId="77777777" w:rsidR="002D184F" w:rsidRDefault="002D184F">
      <w:pPr>
        <w:pStyle w:val="Index1"/>
        <w:rPr>
          <w:noProof/>
        </w:rPr>
      </w:pPr>
      <w:r w:rsidRPr="00300D0A">
        <w:rPr>
          <w:rFonts w:cs="Arial"/>
          <w:noProof/>
        </w:rPr>
        <w:t>has leader</w:t>
      </w:r>
      <w:r>
        <w:rPr>
          <w:noProof/>
        </w:rPr>
        <w:t>, 182, 253</w:t>
      </w:r>
    </w:p>
    <w:p w14:paraId="09A5AC99" w14:textId="77777777" w:rsidR="002D184F" w:rsidRDefault="002D184F">
      <w:pPr>
        <w:pStyle w:val="Index1"/>
        <w:rPr>
          <w:noProof/>
        </w:rPr>
      </w:pPr>
      <w:r w:rsidRPr="00300D0A">
        <w:rPr>
          <w:rFonts w:cs="Arial"/>
          <w:noProof/>
        </w:rPr>
        <w:t>has location designation</w:t>
      </w:r>
      <w:r>
        <w:rPr>
          <w:noProof/>
        </w:rPr>
        <w:t>, 230, 232</w:t>
      </w:r>
    </w:p>
    <w:p w14:paraId="33DB0F59" w14:textId="77777777" w:rsidR="002D184F" w:rsidRDefault="002D184F">
      <w:pPr>
        <w:pStyle w:val="Index1"/>
        <w:rPr>
          <w:noProof/>
        </w:rPr>
      </w:pPr>
      <w:r w:rsidRPr="00300D0A">
        <w:rPr>
          <w:rFonts w:cs="Arial"/>
          <w:noProof/>
        </w:rPr>
        <w:t>has member</w:t>
      </w:r>
      <w:r>
        <w:rPr>
          <w:noProof/>
        </w:rPr>
        <w:t>, 252, 253</w:t>
      </w:r>
    </w:p>
    <w:p w14:paraId="75E891C9" w14:textId="77777777" w:rsidR="002D184F" w:rsidRDefault="002D184F">
      <w:pPr>
        <w:pStyle w:val="Index1"/>
        <w:rPr>
          <w:noProof/>
        </w:rPr>
      </w:pPr>
      <w:r w:rsidRPr="00300D0A">
        <w:rPr>
          <w:rFonts w:cs="Arial"/>
          <w:noProof/>
        </w:rPr>
        <w:t>has member time Point</w:t>
      </w:r>
      <w:r>
        <w:rPr>
          <w:noProof/>
        </w:rPr>
        <w:t>, 352, 353</w:t>
      </w:r>
    </w:p>
    <w:p w14:paraId="762DBEA8" w14:textId="77777777" w:rsidR="002D184F" w:rsidRDefault="002D184F">
      <w:pPr>
        <w:pStyle w:val="Index1"/>
        <w:rPr>
          <w:noProof/>
        </w:rPr>
      </w:pPr>
      <w:r w:rsidRPr="00300D0A">
        <w:rPr>
          <w:rFonts w:cs="Arial"/>
          <w:noProof/>
        </w:rPr>
        <w:t>has nodes</w:t>
      </w:r>
      <w:r>
        <w:rPr>
          <w:noProof/>
        </w:rPr>
        <w:t>, 197, 200</w:t>
      </w:r>
    </w:p>
    <w:p w14:paraId="53F82FF0" w14:textId="77777777" w:rsidR="002D184F" w:rsidRDefault="002D184F">
      <w:pPr>
        <w:pStyle w:val="Index1"/>
        <w:rPr>
          <w:noProof/>
        </w:rPr>
      </w:pPr>
      <w:r w:rsidRPr="00300D0A">
        <w:rPr>
          <w:rFonts w:cs="Arial"/>
          <w:noProof/>
        </w:rPr>
        <w:t>has objective</w:t>
      </w:r>
      <w:r>
        <w:rPr>
          <w:noProof/>
        </w:rPr>
        <w:t>, 243, 244</w:t>
      </w:r>
    </w:p>
    <w:p w14:paraId="7353DC3B" w14:textId="77777777" w:rsidR="002D184F" w:rsidRDefault="002D184F">
      <w:pPr>
        <w:pStyle w:val="Index1"/>
        <w:rPr>
          <w:noProof/>
        </w:rPr>
      </w:pPr>
      <w:r w:rsidRPr="00300D0A">
        <w:rPr>
          <w:rFonts w:cs="Arial"/>
          <w:noProof/>
        </w:rPr>
        <w:t>has opening</w:t>
      </w:r>
      <w:r>
        <w:rPr>
          <w:noProof/>
        </w:rPr>
        <w:t>, 338, 340</w:t>
      </w:r>
    </w:p>
    <w:p w14:paraId="7334BFA9" w14:textId="77777777" w:rsidR="002D184F" w:rsidRDefault="002D184F">
      <w:pPr>
        <w:pStyle w:val="Index1"/>
        <w:rPr>
          <w:noProof/>
        </w:rPr>
      </w:pPr>
      <w:r w:rsidRPr="00300D0A">
        <w:rPr>
          <w:rFonts w:cs="Arial"/>
          <w:noProof/>
        </w:rPr>
        <w:t>has parent organization</w:t>
      </w:r>
      <w:r>
        <w:rPr>
          <w:noProof/>
        </w:rPr>
        <w:t>, 253, 254</w:t>
      </w:r>
    </w:p>
    <w:p w14:paraId="49A9BCE4" w14:textId="77777777" w:rsidR="002D184F" w:rsidRDefault="002D184F">
      <w:pPr>
        <w:pStyle w:val="Index1"/>
        <w:rPr>
          <w:noProof/>
        </w:rPr>
      </w:pPr>
      <w:r w:rsidRPr="00300D0A">
        <w:rPr>
          <w:rFonts w:cs="Arial"/>
          <w:noProof/>
        </w:rPr>
        <w:t>has part</w:t>
      </w:r>
      <w:r>
        <w:rPr>
          <w:noProof/>
        </w:rPr>
        <w:t>, 207</w:t>
      </w:r>
    </w:p>
    <w:p w14:paraId="0FC05278" w14:textId="77777777" w:rsidR="002D184F" w:rsidRDefault="002D184F">
      <w:pPr>
        <w:pStyle w:val="Index1"/>
        <w:rPr>
          <w:noProof/>
        </w:rPr>
      </w:pPr>
      <w:r w:rsidRPr="00300D0A">
        <w:rPr>
          <w:rFonts w:cs="Arial"/>
          <w:noProof/>
        </w:rPr>
        <w:t>has permission to perform</w:t>
      </w:r>
      <w:r>
        <w:rPr>
          <w:noProof/>
        </w:rPr>
        <w:t>, 212, 262</w:t>
      </w:r>
    </w:p>
    <w:p w14:paraId="60287EB0" w14:textId="77777777" w:rsidR="002D184F" w:rsidRDefault="002D184F">
      <w:pPr>
        <w:pStyle w:val="Index1"/>
        <w:rPr>
          <w:noProof/>
        </w:rPr>
      </w:pPr>
      <w:r w:rsidRPr="00300D0A">
        <w:rPr>
          <w:rFonts w:cs="Arial"/>
          <w:noProof/>
        </w:rPr>
        <w:t>has portal</w:t>
      </w:r>
      <w:r>
        <w:rPr>
          <w:noProof/>
        </w:rPr>
        <w:t>, 341, 342</w:t>
      </w:r>
    </w:p>
    <w:p w14:paraId="0C910F84" w14:textId="77777777" w:rsidR="002D184F" w:rsidRDefault="002D184F">
      <w:pPr>
        <w:pStyle w:val="Index1"/>
        <w:rPr>
          <w:noProof/>
        </w:rPr>
      </w:pPr>
      <w:r w:rsidRPr="00300D0A">
        <w:rPr>
          <w:rFonts w:cs="Arial"/>
          <w:noProof/>
        </w:rPr>
        <w:t>has product Line</w:t>
      </w:r>
      <w:r>
        <w:rPr>
          <w:noProof/>
        </w:rPr>
        <w:t>, 361, 363</w:t>
      </w:r>
    </w:p>
    <w:p w14:paraId="340CEBCF" w14:textId="77777777" w:rsidR="002D184F" w:rsidRDefault="002D184F">
      <w:pPr>
        <w:pStyle w:val="Index1"/>
        <w:rPr>
          <w:noProof/>
        </w:rPr>
      </w:pPr>
      <w:r w:rsidRPr="00300D0A">
        <w:rPr>
          <w:rFonts w:cs="Arial"/>
          <w:noProof/>
        </w:rPr>
        <w:t>has relative location</w:t>
      </w:r>
      <w:r>
        <w:rPr>
          <w:noProof/>
        </w:rPr>
        <w:t>, 232, 233</w:t>
      </w:r>
    </w:p>
    <w:p w14:paraId="6EBF2828" w14:textId="77777777" w:rsidR="002D184F" w:rsidRDefault="002D184F">
      <w:pPr>
        <w:pStyle w:val="Index1"/>
        <w:rPr>
          <w:noProof/>
        </w:rPr>
      </w:pPr>
      <w:r w:rsidRPr="00300D0A">
        <w:rPr>
          <w:rFonts w:cs="Arial"/>
          <w:noProof/>
        </w:rPr>
        <w:t>has resident</w:t>
      </w:r>
      <w:r>
        <w:rPr>
          <w:noProof/>
        </w:rPr>
        <w:t>, 269, 281</w:t>
      </w:r>
    </w:p>
    <w:p w14:paraId="36747D12" w14:textId="77777777" w:rsidR="002D184F" w:rsidRDefault="002D184F">
      <w:pPr>
        <w:pStyle w:val="Index1"/>
        <w:rPr>
          <w:noProof/>
        </w:rPr>
      </w:pPr>
      <w:r w:rsidRPr="00300D0A">
        <w:rPr>
          <w:rFonts w:cs="Arial"/>
          <w:noProof/>
        </w:rPr>
        <w:t>has risk of harm</w:t>
      </w:r>
      <w:r>
        <w:rPr>
          <w:noProof/>
        </w:rPr>
        <w:t>, 96, 321</w:t>
      </w:r>
    </w:p>
    <w:p w14:paraId="2DEEDCCE" w14:textId="77777777" w:rsidR="002D184F" w:rsidRDefault="002D184F">
      <w:pPr>
        <w:pStyle w:val="Index1"/>
        <w:rPr>
          <w:noProof/>
        </w:rPr>
      </w:pPr>
      <w:r w:rsidRPr="00300D0A">
        <w:rPr>
          <w:rFonts w:cs="Arial"/>
          <w:noProof/>
        </w:rPr>
        <w:t>has risk to objectives</w:t>
      </w:r>
      <w:r>
        <w:rPr>
          <w:noProof/>
        </w:rPr>
        <w:t>, 95, 98</w:t>
      </w:r>
    </w:p>
    <w:p w14:paraId="3F998654" w14:textId="77777777" w:rsidR="002D184F" w:rsidRDefault="002D184F">
      <w:pPr>
        <w:pStyle w:val="Index1"/>
        <w:rPr>
          <w:noProof/>
        </w:rPr>
      </w:pPr>
      <w:r w:rsidRPr="00300D0A">
        <w:rPr>
          <w:rFonts w:cs="Arial"/>
          <w:noProof/>
        </w:rPr>
        <w:t>has scope</w:t>
      </w:r>
      <w:r>
        <w:rPr>
          <w:noProof/>
        </w:rPr>
        <w:t>, 85, 332</w:t>
      </w:r>
    </w:p>
    <w:p w14:paraId="7FC326E5" w14:textId="77777777" w:rsidR="002D184F" w:rsidRDefault="002D184F">
      <w:pPr>
        <w:pStyle w:val="Index1"/>
        <w:rPr>
          <w:noProof/>
        </w:rPr>
      </w:pPr>
      <w:r w:rsidRPr="00300D0A">
        <w:rPr>
          <w:rFonts w:cs="Arial"/>
          <w:noProof/>
        </w:rPr>
        <w:t>has sighting</w:t>
      </w:r>
      <w:r>
        <w:rPr>
          <w:noProof/>
        </w:rPr>
        <w:t>, 85, 89</w:t>
      </w:r>
    </w:p>
    <w:p w14:paraId="7CB80BFC" w14:textId="77777777" w:rsidR="002D184F" w:rsidRDefault="002D184F">
      <w:pPr>
        <w:pStyle w:val="Index1"/>
        <w:rPr>
          <w:noProof/>
        </w:rPr>
      </w:pPr>
      <w:r w:rsidRPr="00300D0A">
        <w:rPr>
          <w:rFonts w:cs="Arial"/>
          <w:noProof/>
        </w:rPr>
        <w:t>has state</w:t>
      </w:r>
      <w:r>
        <w:rPr>
          <w:noProof/>
        </w:rPr>
        <w:t>, 332</w:t>
      </w:r>
    </w:p>
    <w:p w14:paraId="3BB0B8DC" w14:textId="77777777" w:rsidR="002D184F" w:rsidRDefault="002D184F">
      <w:pPr>
        <w:pStyle w:val="Index1"/>
        <w:rPr>
          <w:noProof/>
        </w:rPr>
      </w:pPr>
      <w:r w:rsidRPr="00300D0A">
        <w:rPr>
          <w:rFonts w:cs="Arial"/>
          <w:noProof/>
        </w:rPr>
        <w:t>has subprocess</w:t>
      </w:r>
      <w:r>
        <w:rPr>
          <w:noProof/>
        </w:rPr>
        <w:t>, 292, 293</w:t>
      </w:r>
    </w:p>
    <w:p w14:paraId="05B0A292" w14:textId="77777777" w:rsidR="002D184F" w:rsidRDefault="002D184F">
      <w:pPr>
        <w:pStyle w:val="Index1"/>
        <w:rPr>
          <w:noProof/>
        </w:rPr>
      </w:pPr>
      <w:r w:rsidRPr="00300D0A">
        <w:rPr>
          <w:rFonts w:cs="Arial"/>
          <w:noProof/>
        </w:rPr>
        <w:t>has temporal part</w:t>
      </w:r>
      <w:r>
        <w:rPr>
          <w:noProof/>
        </w:rPr>
        <w:t>, 350</w:t>
      </w:r>
    </w:p>
    <w:p w14:paraId="64597BED" w14:textId="77777777" w:rsidR="002D184F" w:rsidRDefault="002D184F">
      <w:pPr>
        <w:pStyle w:val="Index1"/>
        <w:rPr>
          <w:noProof/>
        </w:rPr>
      </w:pPr>
      <w:r w:rsidRPr="00300D0A">
        <w:rPr>
          <w:rFonts w:cs="Arial"/>
          <w:noProof/>
        </w:rPr>
        <w:t>has toloplogy</w:t>
      </w:r>
      <w:r>
        <w:rPr>
          <w:noProof/>
        </w:rPr>
        <w:t>, 232, 234</w:t>
      </w:r>
    </w:p>
    <w:p w14:paraId="57F41879" w14:textId="77777777" w:rsidR="002D184F" w:rsidRDefault="002D184F">
      <w:pPr>
        <w:pStyle w:val="Index1"/>
        <w:rPr>
          <w:noProof/>
        </w:rPr>
      </w:pPr>
      <w:r w:rsidRPr="00300D0A">
        <w:rPr>
          <w:rFonts w:cs="Arial"/>
          <w:noProof/>
        </w:rPr>
        <w:t>has vulnerability</w:t>
      </w:r>
      <w:r>
        <w:rPr>
          <w:noProof/>
        </w:rPr>
        <w:t>, 127, 320</w:t>
      </w:r>
    </w:p>
    <w:p w14:paraId="4A5BD0F1" w14:textId="77777777" w:rsidR="002D184F" w:rsidRDefault="002D184F">
      <w:pPr>
        <w:pStyle w:val="Index1"/>
        <w:rPr>
          <w:noProof/>
        </w:rPr>
      </w:pPr>
      <w:r w:rsidRPr="00300D0A">
        <w:rPr>
          <w:rFonts w:cs="Arial"/>
          <w:noProof/>
        </w:rPr>
        <w:t>Health Impact</w:t>
      </w:r>
      <w:r>
        <w:rPr>
          <w:noProof/>
        </w:rPr>
        <w:t>, 67</w:t>
      </w:r>
    </w:p>
    <w:p w14:paraId="3F6B9879" w14:textId="77777777" w:rsidR="002D184F" w:rsidRDefault="002D184F">
      <w:pPr>
        <w:pStyle w:val="Index1"/>
        <w:rPr>
          <w:noProof/>
        </w:rPr>
      </w:pPr>
      <w:r w:rsidRPr="00300D0A">
        <w:rPr>
          <w:rFonts w:cs="Arial"/>
          <w:noProof/>
        </w:rPr>
        <w:t>height</w:t>
      </w:r>
      <w:r>
        <w:rPr>
          <w:noProof/>
        </w:rPr>
        <w:t>, 273</w:t>
      </w:r>
    </w:p>
    <w:p w14:paraId="1DC53B84" w14:textId="77777777" w:rsidR="002D184F" w:rsidRDefault="002D184F">
      <w:pPr>
        <w:pStyle w:val="Index1"/>
        <w:rPr>
          <w:noProof/>
        </w:rPr>
      </w:pPr>
      <w:r w:rsidRPr="00300D0A">
        <w:rPr>
          <w:rFonts w:cs="Arial"/>
          <w:noProof/>
        </w:rPr>
        <w:t>High</w:t>
      </w:r>
      <w:r>
        <w:rPr>
          <w:noProof/>
        </w:rPr>
        <w:t>, 133, 137, 138, 141, 142, 306, 308</w:t>
      </w:r>
    </w:p>
    <w:p w14:paraId="3288FD76" w14:textId="77777777" w:rsidR="002D184F" w:rsidRDefault="002D184F">
      <w:pPr>
        <w:pStyle w:val="Index1"/>
        <w:rPr>
          <w:noProof/>
        </w:rPr>
      </w:pPr>
      <w:r w:rsidRPr="00300D0A">
        <w:rPr>
          <w:rFonts w:cs="Arial"/>
          <w:noProof/>
        </w:rPr>
        <w:t>Identification Map Rule</w:t>
      </w:r>
      <w:r>
        <w:rPr>
          <w:noProof/>
        </w:rPr>
        <w:t>, 404</w:t>
      </w:r>
    </w:p>
    <w:p w14:paraId="4C706EC9" w14:textId="77777777" w:rsidR="002D184F" w:rsidRDefault="002D184F">
      <w:pPr>
        <w:pStyle w:val="Index1"/>
        <w:rPr>
          <w:noProof/>
        </w:rPr>
      </w:pPr>
      <w:r w:rsidRPr="00300D0A">
        <w:rPr>
          <w:rFonts w:cs="Arial"/>
          <w:noProof/>
        </w:rPr>
        <w:t>Identity Provider</w:t>
      </w:r>
      <w:r>
        <w:rPr>
          <w:noProof/>
        </w:rPr>
        <w:t>, 187</w:t>
      </w:r>
    </w:p>
    <w:p w14:paraId="1056E379" w14:textId="77777777" w:rsidR="002D184F" w:rsidRDefault="002D184F">
      <w:pPr>
        <w:pStyle w:val="Index1"/>
        <w:rPr>
          <w:noProof/>
        </w:rPr>
      </w:pPr>
      <w:r w:rsidRPr="00300D0A">
        <w:rPr>
          <w:rFonts w:cs="Arial"/>
          <w:noProof/>
        </w:rPr>
        <w:t>Identity Theft</w:t>
      </w:r>
      <w:r>
        <w:rPr>
          <w:noProof/>
        </w:rPr>
        <w:t>, 68</w:t>
      </w:r>
    </w:p>
    <w:p w14:paraId="70615340" w14:textId="77777777" w:rsidR="002D184F" w:rsidRDefault="002D184F">
      <w:pPr>
        <w:pStyle w:val="Index1"/>
        <w:rPr>
          <w:noProof/>
        </w:rPr>
      </w:pPr>
      <w:r w:rsidRPr="00300D0A">
        <w:rPr>
          <w:rFonts w:cs="Arial"/>
          <w:noProof/>
        </w:rPr>
        <w:t>Image Impact</w:t>
      </w:r>
      <w:r>
        <w:rPr>
          <w:noProof/>
        </w:rPr>
        <w:t>, 68</w:t>
      </w:r>
    </w:p>
    <w:p w14:paraId="60C3A43A" w14:textId="77777777" w:rsidR="002D184F" w:rsidRDefault="002D184F">
      <w:pPr>
        <w:pStyle w:val="Index1"/>
        <w:rPr>
          <w:noProof/>
        </w:rPr>
      </w:pPr>
      <w:r w:rsidRPr="00300D0A">
        <w:rPr>
          <w:rFonts w:cs="Arial"/>
          <w:noProof/>
        </w:rPr>
        <w:t>Impact</w:t>
      </w:r>
      <w:r>
        <w:rPr>
          <w:noProof/>
        </w:rPr>
        <w:t>, 205</w:t>
      </w:r>
    </w:p>
    <w:p w14:paraId="4C802727" w14:textId="77777777" w:rsidR="002D184F" w:rsidRDefault="002D184F">
      <w:pPr>
        <w:pStyle w:val="Index1"/>
        <w:rPr>
          <w:noProof/>
        </w:rPr>
      </w:pPr>
      <w:r w:rsidRPr="00300D0A">
        <w:rPr>
          <w:rFonts w:cs="Arial"/>
          <w:noProof/>
        </w:rPr>
        <w:t>Impact Category</w:t>
      </w:r>
      <w:r>
        <w:rPr>
          <w:noProof/>
        </w:rPr>
        <w:t>, 68</w:t>
      </w:r>
    </w:p>
    <w:p w14:paraId="6B6AD417" w14:textId="77777777" w:rsidR="002D184F" w:rsidRDefault="002D184F">
      <w:pPr>
        <w:pStyle w:val="Index1"/>
        <w:rPr>
          <w:noProof/>
        </w:rPr>
      </w:pPr>
      <w:r w:rsidRPr="00300D0A">
        <w:rPr>
          <w:rFonts w:cs="Arial"/>
          <w:noProof/>
        </w:rPr>
        <w:t>impact measure</w:t>
      </w:r>
      <w:r>
        <w:rPr>
          <w:noProof/>
        </w:rPr>
        <w:t>, 238</w:t>
      </w:r>
    </w:p>
    <w:p w14:paraId="7C5756C9" w14:textId="77777777" w:rsidR="002D184F" w:rsidRDefault="002D184F">
      <w:pPr>
        <w:pStyle w:val="Index1"/>
        <w:rPr>
          <w:noProof/>
        </w:rPr>
      </w:pPr>
      <w:r w:rsidRPr="00300D0A">
        <w:rPr>
          <w:rFonts w:cs="Arial"/>
          <w:noProof/>
        </w:rPr>
        <w:t>impacted by</w:t>
      </w:r>
      <w:r>
        <w:rPr>
          <w:noProof/>
        </w:rPr>
        <w:t>, 206</w:t>
      </w:r>
    </w:p>
    <w:p w14:paraId="3DA95488" w14:textId="77777777" w:rsidR="002D184F" w:rsidRDefault="002D184F">
      <w:pPr>
        <w:pStyle w:val="Index1"/>
        <w:rPr>
          <w:noProof/>
        </w:rPr>
      </w:pPr>
      <w:r w:rsidRPr="00300D0A">
        <w:rPr>
          <w:rFonts w:cs="Arial"/>
          <w:noProof/>
        </w:rPr>
        <w:t>impacts</w:t>
      </w:r>
      <w:r>
        <w:rPr>
          <w:noProof/>
        </w:rPr>
        <w:t>, 206</w:t>
      </w:r>
    </w:p>
    <w:p w14:paraId="241CB475" w14:textId="77777777" w:rsidR="002D184F" w:rsidRDefault="002D184F">
      <w:pPr>
        <w:pStyle w:val="Index1"/>
        <w:rPr>
          <w:noProof/>
        </w:rPr>
      </w:pPr>
      <w:r w:rsidRPr="00300D0A">
        <w:rPr>
          <w:rFonts w:cs="Arial"/>
          <w:noProof/>
        </w:rPr>
        <w:t>importance</w:t>
      </w:r>
      <w:r>
        <w:rPr>
          <w:noProof/>
        </w:rPr>
        <w:t>, 243</w:t>
      </w:r>
    </w:p>
    <w:p w14:paraId="7C43B82E" w14:textId="77777777" w:rsidR="002D184F" w:rsidRDefault="002D184F">
      <w:pPr>
        <w:pStyle w:val="Index1"/>
        <w:rPr>
          <w:noProof/>
        </w:rPr>
      </w:pPr>
      <w:r w:rsidRPr="00300D0A">
        <w:rPr>
          <w:rFonts w:cs="Arial"/>
          <w:noProof/>
        </w:rPr>
        <w:t>Impose Strategy</w:t>
      </w:r>
      <w:r>
        <w:rPr>
          <w:noProof/>
        </w:rPr>
        <w:t>, 92</w:t>
      </w:r>
    </w:p>
    <w:p w14:paraId="4CFDA815" w14:textId="77777777" w:rsidR="002D184F" w:rsidRDefault="002D184F">
      <w:pPr>
        <w:pStyle w:val="Index1"/>
        <w:rPr>
          <w:noProof/>
        </w:rPr>
      </w:pPr>
      <w:r w:rsidRPr="00300D0A">
        <w:rPr>
          <w:rFonts w:cs="Arial"/>
          <w:noProof/>
        </w:rPr>
        <w:t>imposed by</w:t>
      </w:r>
      <w:r>
        <w:rPr>
          <w:noProof/>
        </w:rPr>
        <w:t>, 93, 110</w:t>
      </w:r>
    </w:p>
    <w:p w14:paraId="3A2612B5" w14:textId="77777777" w:rsidR="002D184F" w:rsidRDefault="002D184F">
      <w:pPr>
        <w:pStyle w:val="Index1"/>
        <w:rPr>
          <w:noProof/>
        </w:rPr>
      </w:pPr>
      <w:r w:rsidRPr="00300D0A">
        <w:rPr>
          <w:rFonts w:cs="Arial"/>
          <w:noProof/>
        </w:rPr>
        <w:t>imposes</w:t>
      </w:r>
      <w:r>
        <w:rPr>
          <w:noProof/>
        </w:rPr>
        <w:t>, 93, 95</w:t>
      </w:r>
    </w:p>
    <w:p w14:paraId="61A884DD" w14:textId="77777777" w:rsidR="002D184F" w:rsidRDefault="002D184F">
      <w:pPr>
        <w:pStyle w:val="Index1"/>
        <w:rPr>
          <w:noProof/>
        </w:rPr>
      </w:pPr>
      <w:r w:rsidRPr="00300D0A">
        <w:rPr>
          <w:rFonts w:cs="Arial"/>
          <w:noProof/>
        </w:rPr>
        <w:t>Improbable</w:t>
      </w:r>
      <w:r>
        <w:rPr>
          <w:noProof/>
        </w:rPr>
        <w:t>, 100</w:t>
      </w:r>
    </w:p>
    <w:p w14:paraId="18FE0DB2" w14:textId="77777777" w:rsidR="002D184F" w:rsidRDefault="002D184F">
      <w:pPr>
        <w:pStyle w:val="Index1"/>
        <w:rPr>
          <w:noProof/>
        </w:rPr>
      </w:pPr>
      <w:r w:rsidRPr="00300D0A">
        <w:rPr>
          <w:rFonts w:cs="Arial"/>
          <w:noProof/>
        </w:rPr>
        <w:t>in the custody of</w:t>
      </w:r>
      <w:r>
        <w:rPr>
          <w:noProof/>
        </w:rPr>
        <w:t>, 182, 183</w:t>
      </w:r>
    </w:p>
    <w:p w14:paraId="65601F5B" w14:textId="77777777" w:rsidR="002D184F" w:rsidRDefault="002D184F">
      <w:pPr>
        <w:pStyle w:val="Index1"/>
        <w:rPr>
          <w:noProof/>
        </w:rPr>
      </w:pPr>
      <w:r w:rsidRPr="00300D0A">
        <w:rPr>
          <w:rFonts w:cs="Arial"/>
          <w:noProof/>
        </w:rPr>
        <w:t>Inability to Communicate Impact</w:t>
      </w:r>
      <w:r>
        <w:rPr>
          <w:noProof/>
        </w:rPr>
        <w:t>, 68</w:t>
      </w:r>
    </w:p>
    <w:p w14:paraId="339FE104" w14:textId="77777777" w:rsidR="002D184F" w:rsidRDefault="002D184F">
      <w:pPr>
        <w:pStyle w:val="Index1"/>
        <w:rPr>
          <w:noProof/>
        </w:rPr>
      </w:pPr>
      <w:r w:rsidRPr="00300D0A">
        <w:rPr>
          <w:rFonts w:cs="Arial"/>
          <w:noProof/>
        </w:rPr>
        <w:t>Incident</w:t>
      </w:r>
      <w:r>
        <w:rPr>
          <w:noProof/>
        </w:rPr>
        <w:t>, 80</w:t>
      </w:r>
    </w:p>
    <w:p w14:paraId="17883311" w14:textId="77777777" w:rsidR="002D184F" w:rsidRDefault="002D184F">
      <w:pPr>
        <w:pStyle w:val="Index1"/>
        <w:rPr>
          <w:noProof/>
        </w:rPr>
      </w:pPr>
      <w:r w:rsidRPr="00300D0A">
        <w:rPr>
          <w:rFonts w:cs="Arial"/>
          <w:noProof/>
        </w:rPr>
        <w:t>Incident Map Rule</w:t>
      </w:r>
      <w:r>
        <w:rPr>
          <w:noProof/>
        </w:rPr>
        <w:t>, 405</w:t>
      </w:r>
    </w:p>
    <w:p w14:paraId="5F1BDA22" w14:textId="77777777" w:rsidR="002D184F" w:rsidRDefault="002D184F">
      <w:pPr>
        <w:pStyle w:val="Index1"/>
        <w:rPr>
          <w:noProof/>
        </w:rPr>
      </w:pPr>
      <w:r w:rsidRPr="00300D0A">
        <w:rPr>
          <w:rFonts w:cs="Arial"/>
          <w:noProof/>
        </w:rPr>
        <w:t>incorporated by</w:t>
      </w:r>
      <w:r>
        <w:rPr>
          <w:noProof/>
        </w:rPr>
        <w:t>, 256, 257</w:t>
      </w:r>
    </w:p>
    <w:p w14:paraId="4A8C24B7" w14:textId="77777777" w:rsidR="002D184F" w:rsidRDefault="002D184F">
      <w:pPr>
        <w:pStyle w:val="Index1"/>
        <w:rPr>
          <w:noProof/>
        </w:rPr>
      </w:pPr>
      <w:r w:rsidRPr="00300D0A">
        <w:rPr>
          <w:rFonts w:cs="Arial"/>
          <w:noProof/>
        </w:rPr>
        <w:t>Incorporated Organization</w:t>
      </w:r>
      <w:r>
        <w:rPr>
          <w:noProof/>
        </w:rPr>
        <w:t>, 256</w:t>
      </w:r>
    </w:p>
    <w:p w14:paraId="7D695C90" w14:textId="77777777" w:rsidR="002D184F" w:rsidRDefault="002D184F">
      <w:pPr>
        <w:pStyle w:val="Index1"/>
        <w:rPr>
          <w:noProof/>
        </w:rPr>
      </w:pPr>
      <w:r w:rsidRPr="00300D0A">
        <w:rPr>
          <w:rFonts w:cs="Arial"/>
          <w:noProof/>
        </w:rPr>
        <w:t>incorporates</w:t>
      </w:r>
      <w:r>
        <w:rPr>
          <w:noProof/>
        </w:rPr>
        <w:t>, 257, 259</w:t>
      </w:r>
    </w:p>
    <w:p w14:paraId="4E110995" w14:textId="77777777" w:rsidR="002D184F" w:rsidRDefault="002D184F">
      <w:pPr>
        <w:pStyle w:val="Index1"/>
        <w:rPr>
          <w:noProof/>
        </w:rPr>
      </w:pPr>
      <w:r w:rsidRPr="00300D0A">
        <w:rPr>
          <w:rFonts w:cs="Arial"/>
          <w:noProof/>
        </w:rPr>
        <w:t>Incorporation</w:t>
      </w:r>
      <w:r>
        <w:rPr>
          <w:noProof/>
        </w:rPr>
        <w:t>, 257</w:t>
      </w:r>
    </w:p>
    <w:p w14:paraId="7EA969F9" w14:textId="77777777" w:rsidR="002D184F" w:rsidRDefault="002D184F">
      <w:pPr>
        <w:pStyle w:val="Index1"/>
        <w:rPr>
          <w:noProof/>
        </w:rPr>
      </w:pPr>
      <w:r w:rsidRPr="00300D0A">
        <w:rPr>
          <w:rFonts w:cs="Arial"/>
          <w:noProof/>
        </w:rPr>
        <w:t>indicated by</w:t>
      </w:r>
      <w:r>
        <w:rPr>
          <w:noProof/>
        </w:rPr>
        <w:t>, 88</w:t>
      </w:r>
    </w:p>
    <w:p w14:paraId="44537549" w14:textId="77777777" w:rsidR="002D184F" w:rsidRDefault="002D184F">
      <w:pPr>
        <w:pStyle w:val="Index1"/>
        <w:rPr>
          <w:noProof/>
        </w:rPr>
      </w:pPr>
      <w:r w:rsidRPr="00300D0A">
        <w:rPr>
          <w:rFonts w:cs="Arial"/>
          <w:noProof/>
        </w:rPr>
        <w:t>indicates</w:t>
      </w:r>
      <w:r>
        <w:rPr>
          <w:noProof/>
        </w:rPr>
        <w:t>, 87, 88</w:t>
      </w:r>
    </w:p>
    <w:p w14:paraId="50C746DD" w14:textId="77777777" w:rsidR="002D184F" w:rsidRDefault="002D184F">
      <w:pPr>
        <w:pStyle w:val="Index1"/>
        <w:rPr>
          <w:noProof/>
        </w:rPr>
      </w:pPr>
      <w:r w:rsidRPr="00300D0A">
        <w:rPr>
          <w:rFonts w:cs="Arial"/>
          <w:noProof/>
        </w:rPr>
        <w:t>indicates situation</w:t>
      </w:r>
      <w:r>
        <w:rPr>
          <w:noProof/>
        </w:rPr>
        <w:t>, 84, 85</w:t>
      </w:r>
    </w:p>
    <w:p w14:paraId="07F661DB" w14:textId="77777777" w:rsidR="002D184F" w:rsidRDefault="002D184F">
      <w:pPr>
        <w:pStyle w:val="Index1"/>
        <w:rPr>
          <w:noProof/>
        </w:rPr>
      </w:pPr>
      <w:r w:rsidRPr="00300D0A">
        <w:rPr>
          <w:rFonts w:cs="Arial"/>
          <w:noProof/>
        </w:rPr>
        <w:t>Indicator</w:t>
      </w:r>
      <w:r>
        <w:rPr>
          <w:noProof/>
        </w:rPr>
        <w:t>, 84</w:t>
      </w:r>
    </w:p>
    <w:p w14:paraId="1214D2AC" w14:textId="77777777" w:rsidR="002D184F" w:rsidRDefault="002D184F">
      <w:pPr>
        <w:pStyle w:val="Index1"/>
        <w:rPr>
          <w:noProof/>
        </w:rPr>
      </w:pPr>
      <w:r w:rsidRPr="00300D0A">
        <w:rPr>
          <w:rFonts w:cs="Arial"/>
          <w:noProof/>
        </w:rPr>
        <w:t>Indicator Indicates Situation</w:t>
      </w:r>
      <w:r>
        <w:rPr>
          <w:noProof/>
        </w:rPr>
        <w:t>, 85</w:t>
      </w:r>
    </w:p>
    <w:p w14:paraId="43E2C83B" w14:textId="77777777" w:rsidR="002D184F" w:rsidRDefault="002D184F">
      <w:pPr>
        <w:pStyle w:val="Index1"/>
        <w:rPr>
          <w:noProof/>
        </w:rPr>
      </w:pPr>
      <w:r w:rsidRPr="00300D0A">
        <w:rPr>
          <w:rFonts w:cs="Arial"/>
          <w:noProof/>
        </w:rPr>
        <w:t>Indicator Pattern</w:t>
      </w:r>
      <w:r>
        <w:rPr>
          <w:noProof/>
        </w:rPr>
        <w:t>, 86</w:t>
      </w:r>
    </w:p>
    <w:p w14:paraId="6E285EAA" w14:textId="77777777" w:rsidR="002D184F" w:rsidRDefault="002D184F">
      <w:pPr>
        <w:pStyle w:val="Index1"/>
        <w:rPr>
          <w:noProof/>
        </w:rPr>
      </w:pPr>
      <w:r w:rsidRPr="00300D0A">
        <w:rPr>
          <w:rFonts w:cs="Arial"/>
          <w:noProof/>
        </w:rPr>
        <w:t>Indicator Watchlist</w:t>
      </w:r>
      <w:r>
        <w:rPr>
          <w:noProof/>
        </w:rPr>
        <w:t>, 86</w:t>
      </w:r>
    </w:p>
    <w:p w14:paraId="1DC49ACB" w14:textId="77777777" w:rsidR="002D184F" w:rsidRDefault="002D184F">
      <w:pPr>
        <w:pStyle w:val="Index1"/>
        <w:rPr>
          <w:noProof/>
        </w:rPr>
      </w:pPr>
      <w:r w:rsidRPr="00300D0A">
        <w:rPr>
          <w:rFonts w:cs="Arial"/>
          <w:noProof/>
        </w:rPr>
        <w:t>Indirect Threat</w:t>
      </w:r>
      <w:r>
        <w:rPr>
          <w:noProof/>
        </w:rPr>
        <w:t>, 58</w:t>
      </w:r>
    </w:p>
    <w:p w14:paraId="1A731B1D" w14:textId="77777777" w:rsidR="002D184F" w:rsidRDefault="002D184F">
      <w:pPr>
        <w:pStyle w:val="Index1"/>
        <w:rPr>
          <w:noProof/>
        </w:rPr>
      </w:pPr>
      <w:r w:rsidRPr="00300D0A">
        <w:rPr>
          <w:rFonts w:cs="Arial"/>
          <w:noProof/>
        </w:rPr>
        <w:t>Individual Product</w:t>
      </w:r>
      <w:r>
        <w:rPr>
          <w:noProof/>
        </w:rPr>
        <w:t>, 359</w:t>
      </w:r>
    </w:p>
    <w:p w14:paraId="4CE3F84F" w14:textId="77777777" w:rsidR="002D184F" w:rsidRDefault="002D184F">
      <w:pPr>
        <w:pStyle w:val="Index1"/>
        <w:rPr>
          <w:noProof/>
        </w:rPr>
      </w:pPr>
      <w:r w:rsidRPr="00300D0A">
        <w:rPr>
          <w:rFonts w:cs="Arial"/>
          <w:noProof/>
        </w:rPr>
        <w:t>Industrial Control Failure</w:t>
      </w:r>
      <w:r>
        <w:rPr>
          <w:noProof/>
        </w:rPr>
        <w:t>, 68</w:t>
      </w:r>
    </w:p>
    <w:p w14:paraId="60B9C132" w14:textId="77777777" w:rsidR="002D184F" w:rsidRDefault="002D184F">
      <w:pPr>
        <w:pStyle w:val="Index1"/>
        <w:rPr>
          <w:noProof/>
        </w:rPr>
      </w:pPr>
      <w:r w:rsidRPr="00300D0A">
        <w:rPr>
          <w:rFonts w:cs="Arial"/>
          <w:noProof/>
        </w:rPr>
        <w:t>Information Action</w:t>
      </w:r>
      <w:r>
        <w:rPr>
          <w:noProof/>
        </w:rPr>
        <w:t>, 224</w:t>
      </w:r>
    </w:p>
    <w:p w14:paraId="5135747A" w14:textId="77777777" w:rsidR="002D184F" w:rsidRDefault="002D184F">
      <w:pPr>
        <w:pStyle w:val="Index1"/>
        <w:rPr>
          <w:noProof/>
        </w:rPr>
      </w:pPr>
      <w:r w:rsidRPr="00300D0A">
        <w:rPr>
          <w:rFonts w:cs="Arial"/>
          <w:noProof/>
        </w:rPr>
        <w:t>Information Impact</w:t>
      </w:r>
      <w:r>
        <w:rPr>
          <w:noProof/>
        </w:rPr>
        <w:t>, 68</w:t>
      </w:r>
    </w:p>
    <w:p w14:paraId="0AC259F2" w14:textId="77777777" w:rsidR="002D184F" w:rsidRDefault="002D184F">
      <w:pPr>
        <w:pStyle w:val="Index1"/>
        <w:rPr>
          <w:noProof/>
        </w:rPr>
      </w:pPr>
      <w:r w:rsidRPr="00300D0A">
        <w:rPr>
          <w:rFonts w:cs="Arial"/>
          <w:noProof/>
        </w:rPr>
        <w:t>Information In Computer</w:t>
      </w:r>
      <w:r>
        <w:rPr>
          <w:noProof/>
        </w:rPr>
        <w:t>, 199</w:t>
      </w:r>
    </w:p>
    <w:p w14:paraId="5D01426C" w14:textId="77777777" w:rsidR="002D184F" w:rsidRDefault="002D184F">
      <w:pPr>
        <w:pStyle w:val="Index1"/>
        <w:rPr>
          <w:noProof/>
        </w:rPr>
      </w:pPr>
      <w:r w:rsidRPr="00300D0A">
        <w:rPr>
          <w:rFonts w:cs="Arial"/>
          <w:noProof/>
        </w:rPr>
        <w:t>Information Loss Impact</w:t>
      </w:r>
      <w:r>
        <w:rPr>
          <w:noProof/>
        </w:rPr>
        <w:t>, 69</w:t>
      </w:r>
    </w:p>
    <w:p w14:paraId="145E1B34" w14:textId="77777777" w:rsidR="002D184F" w:rsidRDefault="002D184F">
      <w:pPr>
        <w:pStyle w:val="Index1"/>
        <w:rPr>
          <w:noProof/>
        </w:rPr>
      </w:pPr>
      <w:r w:rsidRPr="00300D0A">
        <w:rPr>
          <w:rFonts w:cs="Arial"/>
          <w:noProof/>
        </w:rPr>
        <w:t>Information Object</w:t>
      </w:r>
      <w:r>
        <w:rPr>
          <w:noProof/>
        </w:rPr>
        <w:t>, 225</w:t>
      </w:r>
    </w:p>
    <w:p w14:paraId="794657EE" w14:textId="77777777" w:rsidR="002D184F" w:rsidRDefault="002D184F">
      <w:pPr>
        <w:pStyle w:val="Index1"/>
        <w:rPr>
          <w:noProof/>
        </w:rPr>
      </w:pPr>
      <w:r w:rsidRPr="00300D0A">
        <w:rPr>
          <w:rFonts w:cs="Arial"/>
          <w:noProof/>
        </w:rPr>
        <w:t>Information Repository</w:t>
      </w:r>
      <w:r>
        <w:rPr>
          <w:noProof/>
        </w:rPr>
        <w:t>, 225</w:t>
      </w:r>
    </w:p>
    <w:p w14:paraId="1AA82E97" w14:textId="77777777" w:rsidR="002D184F" w:rsidRDefault="002D184F">
      <w:pPr>
        <w:pStyle w:val="Index1"/>
        <w:rPr>
          <w:noProof/>
        </w:rPr>
      </w:pPr>
      <w:r w:rsidRPr="00300D0A">
        <w:rPr>
          <w:rFonts w:cs="Arial"/>
          <w:noProof/>
        </w:rPr>
        <w:t>Information Resource</w:t>
      </w:r>
      <w:r>
        <w:rPr>
          <w:noProof/>
        </w:rPr>
        <w:t>, 225</w:t>
      </w:r>
    </w:p>
    <w:p w14:paraId="41100456" w14:textId="77777777" w:rsidR="002D184F" w:rsidRDefault="002D184F">
      <w:pPr>
        <w:pStyle w:val="Index1"/>
        <w:rPr>
          <w:noProof/>
        </w:rPr>
      </w:pPr>
      <w:r w:rsidRPr="00300D0A">
        <w:rPr>
          <w:rFonts w:cs="Arial"/>
          <w:noProof/>
        </w:rPr>
        <w:t>Information System Vulnerability</w:t>
      </w:r>
      <w:r>
        <w:rPr>
          <w:noProof/>
        </w:rPr>
        <w:t>, 129</w:t>
      </w:r>
    </w:p>
    <w:p w14:paraId="1E833AE6" w14:textId="77777777" w:rsidR="002D184F" w:rsidRDefault="002D184F">
      <w:pPr>
        <w:pStyle w:val="Index1"/>
        <w:rPr>
          <w:noProof/>
        </w:rPr>
      </w:pPr>
      <w:r w:rsidRPr="00300D0A">
        <w:rPr>
          <w:rFonts w:cs="Arial"/>
          <w:noProof/>
        </w:rPr>
        <w:t>Information Type</w:t>
      </w:r>
      <w:r>
        <w:rPr>
          <w:noProof/>
        </w:rPr>
        <w:t>, 226</w:t>
      </w:r>
    </w:p>
    <w:p w14:paraId="2B77535C" w14:textId="77777777" w:rsidR="002D184F" w:rsidRDefault="002D184F">
      <w:pPr>
        <w:pStyle w:val="Index1"/>
        <w:rPr>
          <w:noProof/>
        </w:rPr>
      </w:pPr>
      <w:r w:rsidRPr="00300D0A">
        <w:rPr>
          <w:rFonts w:cs="Arial"/>
          <w:noProof/>
        </w:rPr>
        <w:t>Information Vulnerability</w:t>
      </w:r>
      <w:r>
        <w:rPr>
          <w:noProof/>
        </w:rPr>
        <w:t>, 129</w:t>
      </w:r>
    </w:p>
    <w:p w14:paraId="1BC5C70B" w14:textId="77777777" w:rsidR="002D184F" w:rsidRDefault="002D184F">
      <w:pPr>
        <w:pStyle w:val="Index1"/>
        <w:rPr>
          <w:noProof/>
        </w:rPr>
      </w:pPr>
      <w:r w:rsidRPr="00300D0A">
        <w:rPr>
          <w:rFonts w:cs="Arial"/>
          <w:noProof/>
        </w:rPr>
        <w:t>Infrastructure Impact</w:t>
      </w:r>
      <w:r>
        <w:rPr>
          <w:noProof/>
        </w:rPr>
        <w:t>, 69</w:t>
      </w:r>
    </w:p>
    <w:p w14:paraId="0D71A393" w14:textId="77777777" w:rsidR="002D184F" w:rsidRDefault="002D184F">
      <w:pPr>
        <w:pStyle w:val="Index1"/>
        <w:rPr>
          <w:noProof/>
        </w:rPr>
      </w:pPr>
      <w:r w:rsidRPr="00300D0A">
        <w:rPr>
          <w:rFonts w:cs="Arial"/>
          <w:noProof/>
        </w:rPr>
        <w:t>initiates</w:t>
      </w:r>
      <w:r>
        <w:rPr>
          <w:noProof/>
        </w:rPr>
        <w:t>, 293, 295</w:t>
      </w:r>
    </w:p>
    <w:p w14:paraId="5B9D092E" w14:textId="77777777" w:rsidR="002D184F" w:rsidRDefault="002D184F">
      <w:pPr>
        <w:pStyle w:val="Index1"/>
        <w:rPr>
          <w:noProof/>
        </w:rPr>
      </w:pPr>
      <w:r w:rsidRPr="00300D0A">
        <w:rPr>
          <w:rFonts w:cs="Arial"/>
          <w:noProof/>
        </w:rPr>
        <w:t>Injury Map Rule</w:t>
      </w:r>
      <w:r>
        <w:rPr>
          <w:noProof/>
        </w:rPr>
        <w:t>, 408</w:t>
      </w:r>
    </w:p>
    <w:p w14:paraId="32760E31" w14:textId="77777777" w:rsidR="002D184F" w:rsidRDefault="002D184F">
      <w:pPr>
        <w:pStyle w:val="Index1"/>
        <w:rPr>
          <w:noProof/>
        </w:rPr>
      </w:pPr>
      <w:r w:rsidRPr="00300D0A">
        <w:rPr>
          <w:rFonts w:cs="Arial"/>
          <w:noProof/>
        </w:rPr>
        <w:t>Integrity Impact</w:t>
      </w:r>
      <w:r>
        <w:rPr>
          <w:noProof/>
        </w:rPr>
        <w:t>, 138</w:t>
      </w:r>
    </w:p>
    <w:p w14:paraId="760B3787" w14:textId="77777777" w:rsidR="002D184F" w:rsidRDefault="002D184F">
      <w:pPr>
        <w:pStyle w:val="Index1"/>
        <w:rPr>
          <w:noProof/>
        </w:rPr>
      </w:pPr>
      <w:r w:rsidRPr="00300D0A">
        <w:rPr>
          <w:rFonts w:cs="Arial"/>
          <w:noProof/>
        </w:rPr>
        <w:t>Intellectual Property Impact</w:t>
      </w:r>
      <w:r>
        <w:rPr>
          <w:noProof/>
        </w:rPr>
        <w:t>, 69</w:t>
      </w:r>
    </w:p>
    <w:p w14:paraId="275E2C0F" w14:textId="77777777" w:rsidR="002D184F" w:rsidRDefault="002D184F">
      <w:pPr>
        <w:pStyle w:val="Index1"/>
        <w:rPr>
          <w:noProof/>
        </w:rPr>
      </w:pPr>
      <w:r w:rsidRPr="00300D0A">
        <w:rPr>
          <w:rFonts w:cs="Arial"/>
          <w:noProof/>
        </w:rPr>
        <w:t>Internet Contact</w:t>
      </w:r>
      <w:r>
        <w:rPr>
          <w:noProof/>
        </w:rPr>
        <w:t>, 163</w:t>
      </w:r>
    </w:p>
    <w:p w14:paraId="62CCF238" w14:textId="77777777" w:rsidR="002D184F" w:rsidRDefault="002D184F">
      <w:pPr>
        <w:pStyle w:val="Index1"/>
        <w:rPr>
          <w:noProof/>
        </w:rPr>
      </w:pPr>
      <w:r w:rsidRPr="00300D0A">
        <w:rPr>
          <w:rFonts w:cs="Arial"/>
          <w:noProof/>
        </w:rPr>
        <w:t>Internet Contact Map Rule</w:t>
      </w:r>
      <w:r>
        <w:rPr>
          <w:noProof/>
        </w:rPr>
        <w:t>, 398</w:t>
      </w:r>
    </w:p>
    <w:p w14:paraId="6B754614" w14:textId="77777777" w:rsidR="002D184F" w:rsidRDefault="002D184F">
      <w:pPr>
        <w:pStyle w:val="Index1"/>
        <w:rPr>
          <w:noProof/>
        </w:rPr>
      </w:pPr>
      <w:r w:rsidRPr="00300D0A">
        <w:rPr>
          <w:rFonts w:cs="Arial"/>
          <w:noProof/>
        </w:rPr>
        <w:t>interval of</w:t>
      </w:r>
      <w:r>
        <w:rPr>
          <w:noProof/>
        </w:rPr>
        <w:t>, 346, 351</w:t>
      </w:r>
    </w:p>
    <w:p w14:paraId="0D0E5126" w14:textId="77777777" w:rsidR="002D184F" w:rsidRDefault="002D184F">
      <w:pPr>
        <w:pStyle w:val="Index1"/>
        <w:rPr>
          <w:noProof/>
        </w:rPr>
      </w:pPr>
      <w:r w:rsidRPr="00300D0A">
        <w:rPr>
          <w:rFonts w:cs="Arial"/>
          <w:noProof/>
        </w:rPr>
        <w:t>Invoke Process</w:t>
      </w:r>
      <w:r>
        <w:rPr>
          <w:noProof/>
        </w:rPr>
        <w:t>, 290</w:t>
      </w:r>
    </w:p>
    <w:p w14:paraId="794BD739" w14:textId="77777777" w:rsidR="002D184F" w:rsidRDefault="002D184F">
      <w:pPr>
        <w:pStyle w:val="Index1"/>
        <w:rPr>
          <w:noProof/>
        </w:rPr>
      </w:pPr>
      <w:r w:rsidRPr="00300D0A">
        <w:rPr>
          <w:rFonts w:cs="Arial"/>
          <w:noProof/>
        </w:rPr>
        <w:t>involved in</w:t>
      </w:r>
      <w:r>
        <w:rPr>
          <w:noProof/>
        </w:rPr>
        <w:t>, 212, 329</w:t>
      </w:r>
    </w:p>
    <w:p w14:paraId="6D8C9D4A" w14:textId="77777777" w:rsidR="002D184F" w:rsidRDefault="002D184F">
      <w:pPr>
        <w:pStyle w:val="Index1"/>
        <w:rPr>
          <w:noProof/>
        </w:rPr>
      </w:pPr>
      <w:r w:rsidRPr="00300D0A">
        <w:rPr>
          <w:rFonts w:cs="Arial"/>
          <w:noProof/>
        </w:rPr>
        <w:t>Involvement</w:t>
      </w:r>
      <w:r>
        <w:rPr>
          <w:noProof/>
        </w:rPr>
        <w:t>, 328</w:t>
      </w:r>
    </w:p>
    <w:p w14:paraId="467B1C30" w14:textId="77777777" w:rsidR="002D184F" w:rsidRDefault="002D184F">
      <w:pPr>
        <w:pStyle w:val="Index1"/>
        <w:rPr>
          <w:noProof/>
        </w:rPr>
      </w:pPr>
      <w:r w:rsidRPr="00300D0A">
        <w:rPr>
          <w:rFonts w:cs="Arial"/>
          <w:noProof/>
        </w:rPr>
        <w:t>involves</w:t>
      </w:r>
      <w:r>
        <w:rPr>
          <w:noProof/>
        </w:rPr>
        <w:t>, 329</w:t>
      </w:r>
    </w:p>
    <w:p w14:paraId="7BF54476" w14:textId="77777777" w:rsidR="002D184F" w:rsidRDefault="002D184F">
      <w:pPr>
        <w:pStyle w:val="Index1"/>
        <w:rPr>
          <w:noProof/>
        </w:rPr>
      </w:pPr>
      <w:r w:rsidRPr="00300D0A">
        <w:rPr>
          <w:rFonts w:cs="Arial"/>
          <w:noProof/>
        </w:rPr>
        <w:t>is after</w:t>
      </w:r>
      <w:r>
        <w:rPr>
          <w:noProof/>
        </w:rPr>
        <w:t>, 349</w:t>
      </w:r>
    </w:p>
    <w:p w14:paraId="0B5059B5" w14:textId="77777777" w:rsidR="002D184F" w:rsidRDefault="002D184F">
      <w:pPr>
        <w:pStyle w:val="Index1"/>
        <w:rPr>
          <w:noProof/>
        </w:rPr>
      </w:pPr>
      <w:r w:rsidRPr="00300D0A">
        <w:rPr>
          <w:rFonts w:cs="Arial"/>
          <w:noProof/>
        </w:rPr>
        <w:t>is before</w:t>
      </w:r>
      <w:r>
        <w:rPr>
          <w:noProof/>
        </w:rPr>
        <w:t>, 349</w:t>
      </w:r>
    </w:p>
    <w:p w14:paraId="248E2B87" w14:textId="77777777" w:rsidR="002D184F" w:rsidRDefault="002D184F">
      <w:pPr>
        <w:pStyle w:val="Index1"/>
        <w:rPr>
          <w:noProof/>
        </w:rPr>
      </w:pPr>
      <w:r w:rsidRPr="00300D0A">
        <w:rPr>
          <w:rFonts w:cs="Arial"/>
          <w:noProof/>
        </w:rPr>
        <w:t>is controlled by</w:t>
      </w:r>
      <w:r>
        <w:rPr>
          <w:noProof/>
        </w:rPr>
        <w:t>, 180</w:t>
      </w:r>
    </w:p>
    <w:p w14:paraId="7D28AB69" w14:textId="77777777" w:rsidR="002D184F" w:rsidRDefault="002D184F">
      <w:pPr>
        <w:pStyle w:val="Index1"/>
        <w:rPr>
          <w:noProof/>
        </w:rPr>
      </w:pPr>
      <w:r w:rsidRPr="00300D0A">
        <w:rPr>
          <w:rFonts w:cs="Arial"/>
          <w:noProof/>
        </w:rPr>
        <w:t>is governed by</w:t>
      </w:r>
      <w:r>
        <w:rPr>
          <w:noProof/>
        </w:rPr>
        <w:t>, 260</w:t>
      </w:r>
    </w:p>
    <w:p w14:paraId="1C44E564" w14:textId="77777777" w:rsidR="002D184F" w:rsidRDefault="002D184F">
      <w:pPr>
        <w:pStyle w:val="Index1"/>
        <w:rPr>
          <w:noProof/>
        </w:rPr>
      </w:pPr>
      <w:r w:rsidRPr="00300D0A">
        <w:rPr>
          <w:rFonts w:cs="Arial"/>
          <w:noProof/>
        </w:rPr>
        <w:t>is in</w:t>
      </w:r>
      <w:r>
        <w:rPr>
          <w:noProof/>
        </w:rPr>
        <w:t>, 173</w:t>
      </w:r>
    </w:p>
    <w:p w14:paraId="1A20E5C0" w14:textId="77777777" w:rsidR="002D184F" w:rsidRDefault="002D184F">
      <w:pPr>
        <w:pStyle w:val="Index1"/>
        <w:rPr>
          <w:noProof/>
        </w:rPr>
      </w:pPr>
      <w:r w:rsidRPr="00300D0A">
        <w:rPr>
          <w:rFonts w:cs="Arial"/>
          <w:noProof/>
        </w:rPr>
        <w:t>is in information structure</w:t>
      </w:r>
      <w:r>
        <w:rPr>
          <w:noProof/>
        </w:rPr>
        <w:t>, 223, 225</w:t>
      </w:r>
    </w:p>
    <w:p w14:paraId="7B1AC7F8" w14:textId="77777777" w:rsidR="002D184F" w:rsidRDefault="002D184F">
      <w:pPr>
        <w:pStyle w:val="Index1"/>
        <w:rPr>
          <w:noProof/>
        </w:rPr>
      </w:pPr>
      <w:r w:rsidRPr="00300D0A">
        <w:rPr>
          <w:rFonts w:cs="Arial"/>
          <w:noProof/>
        </w:rPr>
        <w:t>is part of</w:t>
      </w:r>
      <w:r>
        <w:rPr>
          <w:noProof/>
        </w:rPr>
        <w:t>, 207</w:t>
      </w:r>
    </w:p>
    <w:p w14:paraId="4D767166" w14:textId="77777777" w:rsidR="002D184F" w:rsidRDefault="002D184F">
      <w:pPr>
        <w:pStyle w:val="Index1"/>
        <w:rPr>
          <w:noProof/>
        </w:rPr>
      </w:pPr>
      <w:r w:rsidRPr="00300D0A">
        <w:rPr>
          <w:rFonts w:cs="Arial"/>
          <w:noProof/>
        </w:rPr>
        <w:t>is possessed by</w:t>
      </w:r>
      <w:r>
        <w:rPr>
          <w:noProof/>
        </w:rPr>
        <w:t>, 180, 184</w:t>
      </w:r>
    </w:p>
    <w:p w14:paraId="53E93D15" w14:textId="77777777" w:rsidR="002D184F" w:rsidRDefault="002D184F">
      <w:pPr>
        <w:pStyle w:val="Index1"/>
        <w:rPr>
          <w:noProof/>
        </w:rPr>
      </w:pPr>
      <w:r w:rsidRPr="00300D0A">
        <w:rPr>
          <w:rFonts w:cs="Arial"/>
          <w:noProof/>
        </w:rPr>
        <w:t>is stored in</w:t>
      </w:r>
      <w:r>
        <w:rPr>
          <w:noProof/>
        </w:rPr>
        <w:t>, 199, 225</w:t>
      </w:r>
    </w:p>
    <w:p w14:paraId="35D91F1A" w14:textId="77777777" w:rsidR="002D184F" w:rsidRDefault="002D184F">
      <w:pPr>
        <w:pStyle w:val="Index1"/>
        <w:rPr>
          <w:noProof/>
        </w:rPr>
      </w:pPr>
      <w:r w:rsidRPr="00300D0A">
        <w:rPr>
          <w:rFonts w:cs="Arial"/>
          <w:noProof/>
        </w:rPr>
        <w:t>is subject to authority</w:t>
      </w:r>
      <w:r>
        <w:rPr>
          <w:noProof/>
        </w:rPr>
        <w:t>, 180, 184</w:t>
      </w:r>
    </w:p>
    <w:p w14:paraId="658B056E" w14:textId="77777777" w:rsidR="002D184F" w:rsidRDefault="002D184F">
      <w:pPr>
        <w:pStyle w:val="Index1"/>
        <w:rPr>
          <w:noProof/>
        </w:rPr>
      </w:pPr>
      <w:r w:rsidRPr="00300D0A">
        <w:rPr>
          <w:rFonts w:cs="Arial"/>
          <w:noProof/>
        </w:rPr>
        <w:t>Issue Credential</w:t>
      </w:r>
      <w:r>
        <w:rPr>
          <w:noProof/>
        </w:rPr>
        <w:t>, 188</w:t>
      </w:r>
    </w:p>
    <w:p w14:paraId="215C36C3" w14:textId="77777777" w:rsidR="002D184F" w:rsidRDefault="002D184F">
      <w:pPr>
        <w:pStyle w:val="Index1"/>
        <w:rPr>
          <w:noProof/>
        </w:rPr>
      </w:pPr>
      <w:r w:rsidRPr="00300D0A">
        <w:rPr>
          <w:rFonts w:cs="Arial"/>
          <w:noProof/>
        </w:rPr>
        <w:t>issued by</w:t>
      </w:r>
      <w:r>
        <w:rPr>
          <w:noProof/>
        </w:rPr>
        <w:t>, 187, 188</w:t>
      </w:r>
    </w:p>
    <w:p w14:paraId="69AD9C99" w14:textId="77777777" w:rsidR="002D184F" w:rsidRDefault="002D184F">
      <w:pPr>
        <w:pStyle w:val="Index1"/>
        <w:rPr>
          <w:noProof/>
        </w:rPr>
      </w:pPr>
      <w:r w:rsidRPr="00300D0A">
        <w:rPr>
          <w:rFonts w:cs="Arial"/>
          <w:noProof/>
        </w:rPr>
        <w:t>issues credential</w:t>
      </w:r>
      <w:r>
        <w:rPr>
          <w:noProof/>
        </w:rPr>
        <w:t>, 187, 188</w:t>
      </w:r>
    </w:p>
    <w:p w14:paraId="445D778B" w14:textId="77777777" w:rsidR="002D184F" w:rsidRDefault="002D184F">
      <w:pPr>
        <w:pStyle w:val="Index1"/>
        <w:rPr>
          <w:noProof/>
        </w:rPr>
      </w:pPr>
      <w:r w:rsidRPr="00300D0A">
        <w:rPr>
          <w:rFonts w:cs="Arial"/>
          <w:noProof/>
        </w:rPr>
        <w:t>Item</w:t>
      </w:r>
      <w:r>
        <w:rPr>
          <w:noProof/>
        </w:rPr>
        <w:t>, 273</w:t>
      </w:r>
    </w:p>
    <w:p w14:paraId="50BFE0CB" w14:textId="77777777" w:rsidR="002D184F" w:rsidRDefault="002D184F">
      <w:pPr>
        <w:pStyle w:val="Index1"/>
        <w:rPr>
          <w:noProof/>
        </w:rPr>
      </w:pPr>
      <w:r w:rsidRPr="00300D0A">
        <w:rPr>
          <w:rFonts w:cs="Arial"/>
          <w:noProof/>
        </w:rPr>
        <w:t>Item Map Rule</w:t>
      </w:r>
      <w:r>
        <w:rPr>
          <w:noProof/>
        </w:rPr>
        <w:t>, 410</w:t>
      </w:r>
    </w:p>
    <w:p w14:paraId="6C1FA8A8" w14:textId="77777777" w:rsidR="002D184F" w:rsidRDefault="002D184F">
      <w:pPr>
        <w:pStyle w:val="Index1"/>
        <w:rPr>
          <w:noProof/>
        </w:rPr>
      </w:pPr>
      <w:r w:rsidRPr="00300D0A">
        <w:rPr>
          <w:rFonts w:cs="Arial"/>
          <w:noProof/>
        </w:rPr>
        <w:t>latitude</w:t>
      </w:r>
      <w:r>
        <w:rPr>
          <w:noProof/>
        </w:rPr>
        <w:t>, 235</w:t>
      </w:r>
    </w:p>
    <w:p w14:paraId="159617DD" w14:textId="77777777" w:rsidR="002D184F" w:rsidRDefault="002D184F">
      <w:pPr>
        <w:pStyle w:val="Index1"/>
        <w:rPr>
          <w:noProof/>
        </w:rPr>
      </w:pPr>
      <w:r w:rsidRPr="00300D0A">
        <w:rPr>
          <w:rFonts w:cs="Arial"/>
          <w:noProof/>
        </w:rPr>
        <w:t>Leader</w:t>
      </w:r>
      <w:r>
        <w:rPr>
          <w:noProof/>
        </w:rPr>
        <w:t>, 182</w:t>
      </w:r>
    </w:p>
    <w:p w14:paraId="3A1E433D" w14:textId="77777777" w:rsidR="002D184F" w:rsidRDefault="002D184F">
      <w:pPr>
        <w:pStyle w:val="Index1"/>
        <w:rPr>
          <w:noProof/>
        </w:rPr>
      </w:pPr>
      <w:r w:rsidRPr="00300D0A">
        <w:rPr>
          <w:rFonts w:cs="Arial"/>
          <w:noProof/>
        </w:rPr>
        <w:t>Leadership</w:t>
      </w:r>
      <w:r>
        <w:rPr>
          <w:noProof/>
        </w:rPr>
        <w:t>, 182</w:t>
      </w:r>
    </w:p>
    <w:p w14:paraId="36065FB7" w14:textId="77777777" w:rsidR="002D184F" w:rsidRDefault="002D184F">
      <w:pPr>
        <w:pStyle w:val="Index1"/>
        <w:rPr>
          <w:noProof/>
        </w:rPr>
      </w:pPr>
      <w:r w:rsidRPr="00300D0A">
        <w:rPr>
          <w:rFonts w:cs="Arial"/>
          <w:noProof/>
        </w:rPr>
        <w:t>leads</w:t>
      </w:r>
      <w:r>
        <w:rPr>
          <w:noProof/>
        </w:rPr>
        <w:t>, 182</w:t>
      </w:r>
    </w:p>
    <w:p w14:paraId="2D92C02E" w14:textId="77777777" w:rsidR="002D184F" w:rsidRDefault="002D184F">
      <w:pPr>
        <w:pStyle w:val="Index1"/>
        <w:rPr>
          <w:noProof/>
        </w:rPr>
      </w:pPr>
      <w:r w:rsidRPr="00300D0A">
        <w:rPr>
          <w:rFonts w:cs="Arial"/>
          <w:noProof/>
        </w:rPr>
        <w:t>leads to</w:t>
      </w:r>
      <w:r>
        <w:rPr>
          <w:noProof/>
        </w:rPr>
        <w:t>, 75, 79</w:t>
      </w:r>
    </w:p>
    <w:p w14:paraId="71E3703C" w14:textId="77777777" w:rsidR="002D184F" w:rsidRDefault="002D184F">
      <w:pPr>
        <w:pStyle w:val="Index1"/>
        <w:rPr>
          <w:noProof/>
        </w:rPr>
      </w:pPr>
      <w:r w:rsidRPr="00300D0A">
        <w:rPr>
          <w:rFonts w:cs="Arial"/>
          <w:noProof/>
        </w:rPr>
        <w:t>Legal Impact</w:t>
      </w:r>
      <w:r>
        <w:rPr>
          <w:noProof/>
        </w:rPr>
        <w:t>, 69</w:t>
      </w:r>
    </w:p>
    <w:p w14:paraId="3D55B199" w14:textId="77777777" w:rsidR="002D184F" w:rsidRDefault="002D184F">
      <w:pPr>
        <w:pStyle w:val="Index1"/>
        <w:rPr>
          <w:noProof/>
        </w:rPr>
      </w:pPr>
      <w:r w:rsidRPr="00300D0A">
        <w:rPr>
          <w:rFonts w:cs="Arial"/>
          <w:noProof/>
        </w:rPr>
        <w:t>length</w:t>
      </w:r>
      <w:r>
        <w:rPr>
          <w:noProof/>
        </w:rPr>
        <w:t>, 273</w:t>
      </w:r>
    </w:p>
    <w:p w14:paraId="1B8B018B" w14:textId="77777777" w:rsidR="002D184F" w:rsidRDefault="002D184F">
      <w:pPr>
        <w:pStyle w:val="Index1"/>
        <w:rPr>
          <w:noProof/>
        </w:rPr>
      </w:pPr>
      <w:r w:rsidRPr="00300D0A">
        <w:rPr>
          <w:rFonts w:cs="Arial"/>
          <w:noProof/>
        </w:rPr>
        <w:t>Length</w:t>
      </w:r>
      <w:r>
        <w:rPr>
          <w:noProof/>
        </w:rPr>
        <w:t>, 315</w:t>
      </w:r>
    </w:p>
    <w:p w14:paraId="3EC6E57F" w14:textId="77777777" w:rsidR="002D184F" w:rsidRDefault="002D184F">
      <w:pPr>
        <w:pStyle w:val="Index1"/>
        <w:rPr>
          <w:noProof/>
        </w:rPr>
      </w:pPr>
      <w:r w:rsidRPr="00300D0A">
        <w:rPr>
          <w:rFonts w:cs="Arial"/>
          <w:noProof/>
        </w:rPr>
        <w:t>leveraged by</w:t>
      </w:r>
      <w:r>
        <w:rPr>
          <w:noProof/>
        </w:rPr>
        <w:t>, 126, 144</w:t>
      </w:r>
    </w:p>
    <w:p w14:paraId="6F5F1539" w14:textId="77777777" w:rsidR="002D184F" w:rsidRDefault="002D184F">
      <w:pPr>
        <w:pStyle w:val="Index1"/>
        <w:rPr>
          <w:noProof/>
        </w:rPr>
      </w:pPr>
      <w:r w:rsidRPr="00300D0A">
        <w:rPr>
          <w:rFonts w:cs="Arial"/>
          <w:noProof/>
        </w:rPr>
        <w:t>leverages</w:t>
      </w:r>
      <w:r>
        <w:rPr>
          <w:noProof/>
        </w:rPr>
        <w:t>, 144</w:t>
      </w:r>
    </w:p>
    <w:p w14:paraId="2DBE0E9D" w14:textId="77777777" w:rsidR="002D184F" w:rsidRDefault="002D184F">
      <w:pPr>
        <w:pStyle w:val="Index1"/>
        <w:rPr>
          <w:noProof/>
        </w:rPr>
      </w:pPr>
      <w:r w:rsidRPr="00300D0A">
        <w:rPr>
          <w:rFonts w:cs="Arial"/>
          <w:noProof/>
        </w:rPr>
        <w:t>leverages countermeasure</w:t>
      </w:r>
      <w:r>
        <w:rPr>
          <w:noProof/>
        </w:rPr>
        <w:t>, 94, 105</w:t>
      </w:r>
    </w:p>
    <w:p w14:paraId="6F436DE1" w14:textId="77777777" w:rsidR="002D184F" w:rsidRDefault="002D184F">
      <w:pPr>
        <w:pStyle w:val="Index1"/>
        <w:rPr>
          <w:noProof/>
        </w:rPr>
      </w:pPr>
      <w:r w:rsidRPr="00300D0A">
        <w:rPr>
          <w:rFonts w:cs="Arial"/>
          <w:noProof/>
        </w:rPr>
        <w:t>License Identifier</w:t>
      </w:r>
      <w:r>
        <w:rPr>
          <w:noProof/>
        </w:rPr>
        <w:t>, 335</w:t>
      </w:r>
    </w:p>
    <w:p w14:paraId="08DB5092" w14:textId="77777777" w:rsidR="002D184F" w:rsidRDefault="002D184F">
      <w:pPr>
        <w:pStyle w:val="Index1"/>
        <w:rPr>
          <w:noProof/>
        </w:rPr>
      </w:pPr>
      <w:r w:rsidRPr="00300D0A">
        <w:rPr>
          <w:rFonts w:cs="Arial"/>
          <w:noProof/>
        </w:rPr>
        <w:t>likelihood</w:t>
      </w:r>
      <w:r>
        <w:rPr>
          <w:noProof/>
        </w:rPr>
        <w:t>, 74, 86, 88, 119, 286, 293, 331</w:t>
      </w:r>
    </w:p>
    <w:p w14:paraId="60AEA004" w14:textId="77777777" w:rsidR="002D184F" w:rsidRDefault="002D184F">
      <w:pPr>
        <w:pStyle w:val="Index1"/>
        <w:rPr>
          <w:noProof/>
        </w:rPr>
      </w:pPr>
      <w:r w:rsidRPr="00300D0A">
        <w:rPr>
          <w:rFonts w:cs="Arial"/>
          <w:noProof/>
        </w:rPr>
        <w:t>Likelihood Categories</w:t>
      </w:r>
      <w:r>
        <w:rPr>
          <w:noProof/>
        </w:rPr>
        <w:t>, 99</w:t>
      </w:r>
    </w:p>
    <w:p w14:paraId="263DB563" w14:textId="77777777" w:rsidR="002D184F" w:rsidRDefault="002D184F">
      <w:pPr>
        <w:pStyle w:val="Index1"/>
        <w:rPr>
          <w:noProof/>
        </w:rPr>
      </w:pPr>
      <w:r w:rsidRPr="00300D0A">
        <w:rPr>
          <w:rFonts w:cs="Arial"/>
          <w:noProof/>
        </w:rPr>
        <w:t>line</w:t>
      </w:r>
      <w:r>
        <w:rPr>
          <w:noProof/>
        </w:rPr>
        <w:t>, 167</w:t>
      </w:r>
    </w:p>
    <w:p w14:paraId="28645B14" w14:textId="77777777" w:rsidR="002D184F" w:rsidRDefault="002D184F">
      <w:pPr>
        <w:pStyle w:val="Index1"/>
        <w:rPr>
          <w:noProof/>
        </w:rPr>
      </w:pPr>
      <w:r w:rsidRPr="00300D0A">
        <w:rPr>
          <w:rFonts w:cs="Arial"/>
          <w:noProof/>
        </w:rPr>
        <w:t>Local</w:t>
      </w:r>
      <w:r>
        <w:rPr>
          <w:noProof/>
        </w:rPr>
        <w:t>, 134</w:t>
      </w:r>
    </w:p>
    <w:p w14:paraId="2D06C604" w14:textId="77777777" w:rsidR="002D184F" w:rsidRDefault="002D184F">
      <w:pPr>
        <w:pStyle w:val="Index1"/>
        <w:rPr>
          <w:noProof/>
        </w:rPr>
      </w:pPr>
      <w:r w:rsidRPr="00300D0A">
        <w:rPr>
          <w:rFonts w:cs="Arial"/>
          <w:noProof/>
        </w:rPr>
        <w:t>Local Identifier</w:t>
      </w:r>
      <w:r>
        <w:rPr>
          <w:noProof/>
        </w:rPr>
        <w:t>, 335</w:t>
      </w:r>
    </w:p>
    <w:p w14:paraId="77E74052" w14:textId="77777777" w:rsidR="002D184F" w:rsidRDefault="002D184F">
      <w:pPr>
        <w:pStyle w:val="Index1"/>
        <w:rPr>
          <w:noProof/>
        </w:rPr>
      </w:pPr>
      <w:r w:rsidRPr="00300D0A">
        <w:rPr>
          <w:rFonts w:cs="Arial"/>
          <w:noProof/>
        </w:rPr>
        <w:t>located person</w:t>
      </w:r>
      <w:r>
        <w:rPr>
          <w:noProof/>
        </w:rPr>
        <w:t>, 232, 267</w:t>
      </w:r>
    </w:p>
    <w:p w14:paraId="7D9B84D1" w14:textId="77777777" w:rsidR="002D184F" w:rsidRDefault="002D184F">
      <w:pPr>
        <w:pStyle w:val="Index1"/>
        <w:rPr>
          <w:noProof/>
        </w:rPr>
      </w:pPr>
      <w:r w:rsidRPr="00300D0A">
        <w:rPr>
          <w:rFonts w:cs="Arial"/>
          <w:noProof/>
        </w:rPr>
        <w:t>Location ID</w:t>
      </w:r>
      <w:r>
        <w:rPr>
          <w:noProof/>
        </w:rPr>
        <w:t>, 230</w:t>
      </w:r>
    </w:p>
    <w:p w14:paraId="52435005" w14:textId="77777777" w:rsidR="002D184F" w:rsidRDefault="002D184F">
      <w:pPr>
        <w:pStyle w:val="Index1"/>
        <w:rPr>
          <w:noProof/>
        </w:rPr>
      </w:pPr>
      <w:r w:rsidRPr="00300D0A">
        <w:rPr>
          <w:rFonts w:cs="Arial"/>
          <w:noProof/>
        </w:rPr>
        <w:t>Location Identifier</w:t>
      </w:r>
      <w:r>
        <w:rPr>
          <w:noProof/>
        </w:rPr>
        <w:t>, 230</w:t>
      </w:r>
    </w:p>
    <w:p w14:paraId="7B61A0A9" w14:textId="77777777" w:rsidR="002D184F" w:rsidRDefault="002D184F">
      <w:pPr>
        <w:pStyle w:val="Index1"/>
        <w:rPr>
          <w:noProof/>
        </w:rPr>
      </w:pPr>
      <w:r w:rsidRPr="00300D0A">
        <w:rPr>
          <w:rFonts w:cs="Arial"/>
          <w:noProof/>
        </w:rPr>
        <w:t>Location Map Rule</w:t>
      </w:r>
      <w:r>
        <w:rPr>
          <w:noProof/>
        </w:rPr>
        <w:t>, 415</w:t>
      </w:r>
    </w:p>
    <w:p w14:paraId="6B5D7338" w14:textId="77777777" w:rsidR="002D184F" w:rsidRDefault="002D184F">
      <w:pPr>
        <w:pStyle w:val="Index1"/>
        <w:rPr>
          <w:noProof/>
        </w:rPr>
      </w:pPr>
      <w:r w:rsidRPr="00300D0A">
        <w:rPr>
          <w:rFonts w:cs="Arial"/>
          <w:noProof/>
        </w:rPr>
        <w:t>location of</w:t>
      </w:r>
      <w:r>
        <w:rPr>
          <w:noProof/>
        </w:rPr>
        <w:t>, 279, 280</w:t>
      </w:r>
    </w:p>
    <w:p w14:paraId="7B1A270C" w14:textId="77777777" w:rsidR="002D184F" w:rsidRDefault="002D184F">
      <w:pPr>
        <w:pStyle w:val="Index1"/>
        <w:rPr>
          <w:noProof/>
        </w:rPr>
      </w:pPr>
      <w:r w:rsidRPr="00300D0A">
        <w:rPr>
          <w:rFonts w:cs="Arial"/>
          <w:noProof/>
        </w:rPr>
        <w:t>location of person</w:t>
      </w:r>
      <w:r>
        <w:rPr>
          <w:noProof/>
        </w:rPr>
        <w:t>, 266, 267</w:t>
      </w:r>
    </w:p>
    <w:p w14:paraId="3558F35E" w14:textId="77777777" w:rsidR="002D184F" w:rsidRDefault="002D184F">
      <w:pPr>
        <w:pStyle w:val="Index1"/>
        <w:rPr>
          <w:noProof/>
        </w:rPr>
      </w:pPr>
      <w:r w:rsidRPr="00300D0A">
        <w:rPr>
          <w:rFonts w:cs="Arial"/>
          <w:noProof/>
        </w:rPr>
        <w:t>longitude</w:t>
      </w:r>
      <w:r>
        <w:rPr>
          <w:noProof/>
        </w:rPr>
        <w:t>, 235</w:t>
      </w:r>
    </w:p>
    <w:p w14:paraId="307D284E" w14:textId="77777777" w:rsidR="002D184F" w:rsidRDefault="002D184F">
      <w:pPr>
        <w:pStyle w:val="Index1"/>
        <w:rPr>
          <w:noProof/>
        </w:rPr>
      </w:pPr>
      <w:r w:rsidRPr="00300D0A">
        <w:rPr>
          <w:rFonts w:cs="Arial"/>
          <w:noProof/>
        </w:rPr>
        <w:t>looses control</w:t>
      </w:r>
      <w:r>
        <w:rPr>
          <w:noProof/>
        </w:rPr>
        <w:t>, 152, 154</w:t>
      </w:r>
    </w:p>
    <w:p w14:paraId="4C7FF2EE" w14:textId="77777777" w:rsidR="002D184F" w:rsidRDefault="002D184F">
      <w:pPr>
        <w:pStyle w:val="Index1"/>
        <w:rPr>
          <w:noProof/>
        </w:rPr>
      </w:pPr>
      <w:r w:rsidRPr="00300D0A">
        <w:rPr>
          <w:rFonts w:cs="Arial"/>
          <w:noProof/>
        </w:rPr>
        <w:t>Lose Ability</w:t>
      </w:r>
      <w:r>
        <w:rPr>
          <w:noProof/>
        </w:rPr>
        <w:t>, 152</w:t>
      </w:r>
    </w:p>
    <w:p w14:paraId="63976FF2" w14:textId="77777777" w:rsidR="002D184F" w:rsidRDefault="002D184F">
      <w:pPr>
        <w:pStyle w:val="Index1"/>
        <w:rPr>
          <w:noProof/>
        </w:rPr>
      </w:pPr>
      <w:r w:rsidRPr="00300D0A">
        <w:rPr>
          <w:rFonts w:cs="Arial"/>
          <w:noProof/>
        </w:rPr>
        <w:t>Loss of Control Danger</w:t>
      </w:r>
      <w:r>
        <w:rPr>
          <w:noProof/>
        </w:rPr>
        <w:t>, 69</w:t>
      </w:r>
    </w:p>
    <w:p w14:paraId="43AE8ECD" w14:textId="77777777" w:rsidR="002D184F" w:rsidRDefault="002D184F">
      <w:pPr>
        <w:pStyle w:val="Index1"/>
        <w:rPr>
          <w:noProof/>
        </w:rPr>
      </w:pPr>
      <w:r w:rsidRPr="00300D0A">
        <w:rPr>
          <w:rFonts w:cs="Arial"/>
          <w:noProof/>
        </w:rPr>
        <w:t>lost by</w:t>
      </w:r>
      <w:r>
        <w:rPr>
          <w:noProof/>
        </w:rPr>
        <w:t>, 154, 211</w:t>
      </w:r>
    </w:p>
    <w:p w14:paraId="1AA919EE" w14:textId="77777777" w:rsidR="002D184F" w:rsidRDefault="002D184F">
      <w:pPr>
        <w:pStyle w:val="Index1"/>
        <w:rPr>
          <w:noProof/>
        </w:rPr>
      </w:pPr>
      <w:r w:rsidRPr="00300D0A">
        <w:rPr>
          <w:rFonts w:cs="Arial"/>
          <w:noProof/>
        </w:rPr>
        <w:t>lost via</w:t>
      </w:r>
      <w:r>
        <w:rPr>
          <w:noProof/>
        </w:rPr>
        <w:t>, 180</w:t>
      </w:r>
    </w:p>
    <w:p w14:paraId="64546F90" w14:textId="77777777" w:rsidR="002D184F" w:rsidRDefault="002D184F">
      <w:pPr>
        <w:pStyle w:val="Index1"/>
        <w:rPr>
          <w:noProof/>
        </w:rPr>
      </w:pPr>
      <w:r w:rsidRPr="00300D0A">
        <w:rPr>
          <w:rFonts w:cs="Arial"/>
          <w:noProof/>
        </w:rPr>
        <w:t>Low</w:t>
      </w:r>
      <w:r>
        <w:rPr>
          <w:noProof/>
        </w:rPr>
        <w:t>, 133, 136, 141, 306, 308</w:t>
      </w:r>
    </w:p>
    <w:p w14:paraId="1648D8AF" w14:textId="77777777" w:rsidR="002D184F" w:rsidRDefault="002D184F">
      <w:pPr>
        <w:pStyle w:val="Index1"/>
        <w:rPr>
          <w:noProof/>
        </w:rPr>
      </w:pPr>
      <w:r w:rsidRPr="00300D0A">
        <w:rPr>
          <w:rFonts w:cs="Arial"/>
          <w:noProof/>
        </w:rPr>
        <w:t>Low-Medium</w:t>
      </w:r>
      <w:r>
        <w:rPr>
          <w:noProof/>
        </w:rPr>
        <w:t>, 136</w:t>
      </w:r>
    </w:p>
    <w:p w14:paraId="03AD5E3C" w14:textId="77777777" w:rsidR="002D184F" w:rsidRDefault="002D184F">
      <w:pPr>
        <w:pStyle w:val="Index1"/>
        <w:rPr>
          <w:noProof/>
        </w:rPr>
      </w:pPr>
      <w:r w:rsidRPr="00300D0A">
        <w:rPr>
          <w:rFonts w:cs="Arial"/>
          <w:noProof/>
        </w:rPr>
        <w:t>Luminosity</w:t>
      </w:r>
      <w:r>
        <w:rPr>
          <w:noProof/>
        </w:rPr>
        <w:t>, 315</w:t>
      </w:r>
    </w:p>
    <w:p w14:paraId="2D04E12A" w14:textId="77777777" w:rsidR="002D184F" w:rsidRDefault="002D184F">
      <w:pPr>
        <w:pStyle w:val="Index1"/>
        <w:rPr>
          <w:noProof/>
        </w:rPr>
      </w:pPr>
      <w:r w:rsidRPr="00300D0A">
        <w:rPr>
          <w:rFonts w:cs="Arial"/>
          <w:noProof/>
        </w:rPr>
        <w:t>Male</w:t>
      </w:r>
      <w:r>
        <w:rPr>
          <w:noProof/>
        </w:rPr>
        <w:t>, 276</w:t>
      </w:r>
    </w:p>
    <w:p w14:paraId="2F3ED908" w14:textId="77777777" w:rsidR="002D184F" w:rsidRDefault="002D184F">
      <w:pPr>
        <w:pStyle w:val="Index1"/>
        <w:rPr>
          <w:noProof/>
        </w:rPr>
      </w:pPr>
      <w:r w:rsidRPr="00300D0A">
        <w:rPr>
          <w:rFonts w:cs="Arial"/>
          <w:noProof/>
        </w:rPr>
        <w:t>Managed Actor Identifier</w:t>
      </w:r>
      <w:r>
        <w:rPr>
          <w:noProof/>
        </w:rPr>
        <w:t>, 188</w:t>
      </w:r>
    </w:p>
    <w:p w14:paraId="1918DA68" w14:textId="77777777" w:rsidR="002D184F" w:rsidRDefault="002D184F">
      <w:pPr>
        <w:pStyle w:val="Index1"/>
        <w:rPr>
          <w:noProof/>
        </w:rPr>
      </w:pPr>
      <w:r w:rsidRPr="00300D0A">
        <w:rPr>
          <w:rFonts w:cs="Arial"/>
          <w:noProof/>
        </w:rPr>
        <w:t>Managed Entity</w:t>
      </w:r>
      <w:r>
        <w:rPr>
          <w:noProof/>
        </w:rPr>
        <w:t>, 182</w:t>
      </w:r>
    </w:p>
    <w:p w14:paraId="697F7ABB" w14:textId="77777777" w:rsidR="002D184F" w:rsidRDefault="002D184F">
      <w:pPr>
        <w:pStyle w:val="Index1"/>
        <w:rPr>
          <w:noProof/>
        </w:rPr>
      </w:pPr>
      <w:r w:rsidRPr="00300D0A">
        <w:rPr>
          <w:rFonts w:cs="Arial"/>
          <w:noProof/>
        </w:rPr>
        <w:t>Managed Item Identifier</w:t>
      </w:r>
      <w:r>
        <w:rPr>
          <w:noProof/>
        </w:rPr>
        <w:t>, 273</w:t>
      </w:r>
    </w:p>
    <w:p w14:paraId="5A94458D" w14:textId="77777777" w:rsidR="002D184F" w:rsidRDefault="002D184F">
      <w:pPr>
        <w:pStyle w:val="Index1"/>
        <w:rPr>
          <w:noProof/>
        </w:rPr>
      </w:pPr>
      <w:r w:rsidRPr="00300D0A">
        <w:rPr>
          <w:rFonts w:cs="Arial"/>
          <w:noProof/>
        </w:rPr>
        <w:t>Managed Person Identifier</w:t>
      </w:r>
      <w:r>
        <w:rPr>
          <w:noProof/>
        </w:rPr>
        <w:t>, 266</w:t>
      </w:r>
    </w:p>
    <w:p w14:paraId="053D2877" w14:textId="77777777" w:rsidR="002D184F" w:rsidRDefault="002D184F">
      <w:pPr>
        <w:pStyle w:val="Index1"/>
        <w:rPr>
          <w:noProof/>
        </w:rPr>
      </w:pPr>
      <w:r w:rsidRPr="00300D0A">
        <w:rPr>
          <w:rFonts w:cs="Arial"/>
          <w:noProof/>
        </w:rPr>
        <w:t>Managed Social Agent Identifier</w:t>
      </w:r>
      <w:r>
        <w:rPr>
          <w:noProof/>
        </w:rPr>
        <w:t>, 335</w:t>
      </w:r>
    </w:p>
    <w:p w14:paraId="16460279" w14:textId="77777777" w:rsidR="002D184F" w:rsidRDefault="002D184F">
      <w:pPr>
        <w:pStyle w:val="Index1"/>
        <w:rPr>
          <w:noProof/>
        </w:rPr>
      </w:pPr>
      <w:r w:rsidRPr="00300D0A">
        <w:rPr>
          <w:rFonts w:cs="Arial"/>
          <w:noProof/>
        </w:rPr>
        <w:t>Manufactured Thing</w:t>
      </w:r>
      <w:r>
        <w:rPr>
          <w:noProof/>
        </w:rPr>
        <w:t>, 359</w:t>
      </w:r>
    </w:p>
    <w:p w14:paraId="16D99A00" w14:textId="77777777" w:rsidR="002D184F" w:rsidRDefault="002D184F">
      <w:pPr>
        <w:pStyle w:val="Index1"/>
        <w:rPr>
          <w:noProof/>
        </w:rPr>
      </w:pPr>
      <w:r w:rsidRPr="00300D0A">
        <w:rPr>
          <w:rFonts w:cs="Arial"/>
          <w:noProof/>
        </w:rPr>
        <w:t>Marginal</w:t>
      </w:r>
      <w:r>
        <w:rPr>
          <w:noProof/>
        </w:rPr>
        <w:t>, 101</w:t>
      </w:r>
    </w:p>
    <w:p w14:paraId="34F5B4C3" w14:textId="77777777" w:rsidR="002D184F" w:rsidRDefault="002D184F">
      <w:pPr>
        <w:pStyle w:val="Index1"/>
        <w:rPr>
          <w:noProof/>
        </w:rPr>
      </w:pPr>
      <w:r w:rsidRPr="00300D0A">
        <w:rPr>
          <w:rFonts w:cs="Arial"/>
          <w:noProof/>
        </w:rPr>
        <w:t>Mass</w:t>
      </w:r>
      <w:r>
        <w:rPr>
          <w:noProof/>
        </w:rPr>
        <w:t>, 315</w:t>
      </w:r>
    </w:p>
    <w:p w14:paraId="5124709C" w14:textId="77777777" w:rsidR="002D184F" w:rsidRDefault="002D184F">
      <w:pPr>
        <w:pStyle w:val="Index1"/>
        <w:rPr>
          <w:noProof/>
        </w:rPr>
      </w:pPr>
      <w:r w:rsidRPr="00300D0A">
        <w:rPr>
          <w:rFonts w:cs="Arial"/>
          <w:noProof/>
        </w:rPr>
        <w:t>Mass Density</w:t>
      </w:r>
      <w:r>
        <w:rPr>
          <w:noProof/>
        </w:rPr>
        <w:t>, 315</w:t>
      </w:r>
    </w:p>
    <w:p w14:paraId="7E00ED5B" w14:textId="77777777" w:rsidR="002D184F" w:rsidRDefault="002D184F">
      <w:pPr>
        <w:pStyle w:val="Index1"/>
        <w:rPr>
          <w:noProof/>
        </w:rPr>
      </w:pPr>
      <w:r w:rsidRPr="00300D0A">
        <w:rPr>
          <w:rFonts w:cs="Arial"/>
          <w:noProof/>
        </w:rPr>
        <w:t>matches indicator</w:t>
      </w:r>
      <w:r>
        <w:rPr>
          <w:noProof/>
        </w:rPr>
        <w:t>, 87, 89</w:t>
      </w:r>
    </w:p>
    <w:p w14:paraId="049EB05A" w14:textId="77777777" w:rsidR="002D184F" w:rsidRDefault="002D184F">
      <w:pPr>
        <w:pStyle w:val="Index1"/>
        <w:rPr>
          <w:noProof/>
        </w:rPr>
      </w:pPr>
      <w:r w:rsidRPr="00300D0A">
        <w:rPr>
          <w:rFonts w:cs="Arial"/>
          <w:noProof/>
        </w:rPr>
        <w:t>may be performed by</w:t>
      </w:r>
      <w:r>
        <w:rPr>
          <w:noProof/>
        </w:rPr>
        <w:t>, 210, 262</w:t>
      </w:r>
    </w:p>
    <w:p w14:paraId="56E01C93" w14:textId="77777777" w:rsidR="002D184F" w:rsidRDefault="002D184F">
      <w:pPr>
        <w:pStyle w:val="Index1"/>
        <w:rPr>
          <w:noProof/>
        </w:rPr>
      </w:pPr>
      <w:r w:rsidRPr="00300D0A">
        <w:rPr>
          <w:rFonts w:cs="Arial"/>
          <w:noProof/>
        </w:rPr>
        <w:t>may entail risk</w:t>
      </w:r>
      <w:r>
        <w:rPr>
          <w:noProof/>
        </w:rPr>
        <w:t>, 97, 122</w:t>
      </w:r>
    </w:p>
    <w:p w14:paraId="6EB50FDD" w14:textId="77777777" w:rsidR="002D184F" w:rsidRDefault="002D184F">
      <w:pPr>
        <w:pStyle w:val="Index1"/>
        <w:rPr>
          <w:noProof/>
        </w:rPr>
      </w:pPr>
      <w:r w:rsidRPr="00300D0A">
        <w:rPr>
          <w:rFonts w:cs="Arial"/>
          <w:noProof/>
        </w:rPr>
        <w:t>Means</w:t>
      </w:r>
      <w:r>
        <w:rPr>
          <w:noProof/>
        </w:rPr>
        <w:t>, 240</w:t>
      </w:r>
    </w:p>
    <w:p w14:paraId="332E70AC" w14:textId="77777777" w:rsidR="002D184F" w:rsidRDefault="002D184F">
      <w:pPr>
        <w:pStyle w:val="Index1"/>
        <w:rPr>
          <w:noProof/>
        </w:rPr>
      </w:pPr>
      <w:r w:rsidRPr="00300D0A">
        <w:rPr>
          <w:rFonts w:cs="Arial"/>
          <w:noProof/>
        </w:rPr>
        <w:t>Means To End</w:t>
      </w:r>
      <w:r>
        <w:rPr>
          <w:noProof/>
        </w:rPr>
        <w:t>, 241</w:t>
      </w:r>
    </w:p>
    <w:p w14:paraId="17A532CE" w14:textId="77777777" w:rsidR="002D184F" w:rsidRDefault="002D184F">
      <w:pPr>
        <w:pStyle w:val="Index1"/>
        <w:rPr>
          <w:noProof/>
        </w:rPr>
      </w:pPr>
      <w:r w:rsidRPr="00300D0A">
        <w:rPr>
          <w:rFonts w:cs="Arial"/>
          <w:noProof/>
        </w:rPr>
        <w:t>Measurement</w:t>
      </w:r>
      <w:r>
        <w:rPr>
          <w:noProof/>
        </w:rPr>
        <w:t>, 247</w:t>
      </w:r>
    </w:p>
    <w:p w14:paraId="379AC4C8" w14:textId="77777777" w:rsidR="002D184F" w:rsidRDefault="002D184F">
      <w:pPr>
        <w:pStyle w:val="Index1"/>
        <w:rPr>
          <w:noProof/>
        </w:rPr>
      </w:pPr>
      <w:r w:rsidRPr="00300D0A">
        <w:rPr>
          <w:rFonts w:cs="Arial"/>
          <w:noProof/>
        </w:rPr>
        <w:t>measures risk of</w:t>
      </w:r>
      <w:r>
        <w:rPr>
          <w:noProof/>
        </w:rPr>
        <w:t>, 94, 97</w:t>
      </w:r>
    </w:p>
    <w:p w14:paraId="477BEC1F" w14:textId="77777777" w:rsidR="002D184F" w:rsidRDefault="002D184F">
      <w:pPr>
        <w:pStyle w:val="Index1"/>
        <w:rPr>
          <w:noProof/>
        </w:rPr>
      </w:pPr>
      <w:r w:rsidRPr="00300D0A">
        <w:rPr>
          <w:rFonts w:cs="Arial"/>
          <w:noProof/>
        </w:rPr>
        <w:t>measures risk to</w:t>
      </w:r>
      <w:r>
        <w:rPr>
          <w:noProof/>
        </w:rPr>
        <w:t>, 94, 96</w:t>
      </w:r>
    </w:p>
    <w:p w14:paraId="781E3554" w14:textId="77777777" w:rsidR="002D184F" w:rsidRDefault="002D184F">
      <w:pPr>
        <w:pStyle w:val="Index1"/>
        <w:rPr>
          <w:noProof/>
        </w:rPr>
      </w:pPr>
      <w:r w:rsidRPr="00300D0A">
        <w:rPr>
          <w:rFonts w:cs="Arial"/>
          <w:noProof/>
        </w:rPr>
        <w:t>Medium</w:t>
      </w:r>
      <w:r>
        <w:rPr>
          <w:noProof/>
        </w:rPr>
        <w:t>, 133, 141, 308</w:t>
      </w:r>
    </w:p>
    <w:p w14:paraId="39F0D013" w14:textId="77777777" w:rsidR="002D184F" w:rsidRDefault="002D184F">
      <w:pPr>
        <w:pStyle w:val="Index1"/>
        <w:rPr>
          <w:noProof/>
        </w:rPr>
      </w:pPr>
      <w:r w:rsidRPr="00300D0A">
        <w:rPr>
          <w:rFonts w:cs="Arial"/>
          <w:noProof/>
        </w:rPr>
        <w:t>Medium High</w:t>
      </w:r>
      <w:r>
        <w:rPr>
          <w:noProof/>
        </w:rPr>
        <w:t>, 136</w:t>
      </w:r>
    </w:p>
    <w:p w14:paraId="666B4CC8" w14:textId="77777777" w:rsidR="002D184F" w:rsidRDefault="002D184F">
      <w:pPr>
        <w:pStyle w:val="Index1"/>
        <w:rPr>
          <w:noProof/>
        </w:rPr>
      </w:pPr>
      <w:r w:rsidRPr="00300D0A">
        <w:rPr>
          <w:rFonts w:cs="Arial"/>
          <w:noProof/>
        </w:rPr>
        <w:t>Medum</w:t>
      </w:r>
      <w:r>
        <w:rPr>
          <w:noProof/>
        </w:rPr>
        <w:t>, 142</w:t>
      </w:r>
    </w:p>
    <w:p w14:paraId="3D6D735E" w14:textId="77777777" w:rsidR="002D184F" w:rsidRDefault="002D184F">
      <w:pPr>
        <w:pStyle w:val="Index1"/>
        <w:rPr>
          <w:noProof/>
        </w:rPr>
      </w:pPr>
      <w:r w:rsidRPr="00300D0A">
        <w:rPr>
          <w:rFonts w:cs="Arial"/>
          <w:noProof/>
        </w:rPr>
        <w:t>member of</w:t>
      </w:r>
      <w:r>
        <w:rPr>
          <w:noProof/>
        </w:rPr>
        <w:t>, 252, 336</w:t>
      </w:r>
    </w:p>
    <w:p w14:paraId="2AEFA767" w14:textId="77777777" w:rsidR="002D184F" w:rsidRDefault="002D184F">
      <w:pPr>
        <w:pStyle w:val="Index1"/>
        <w:rPr>
          <w:noProof/>
        </w:rPr>
      </w:pPr>
      <w:r w:rsidRPr="00300D0A">
        <w:rPr>
          <w:rFonts w:cs="Arial"/>
          <w:noProof/>
        </w:rPr>
        <w:t>Membership</w:t>
      </w:r>
      <w:r>
        <w:rPr>
          <w:noProof/>
        </w:rPr>
        <w:t>, 251</w:t>
      </w:r>
    </w:p>
    <w:p w14:paraId="46F5F47B" w14:textId="77777777" w:rsidR="002D184F" w:rsidRDefault="002D184F">
      <w:pPr>
        <w:pStyle w:val="Index1"/>
        <w:rPr>
          <w:noProof/>
        </w:rPr>
      </w:pPr>
      <w:r w:rsidRPr="00300D0A">
        <w:rPr>
          <w:rFonts w:cs="Arial"/>
          <w:noProof/>
        </w:rPr>
        <w:t>Meteorological Danger</w:t>
      </w:r>
      <w:r>
        <w:rPr>
          <w:noProof/>
        </w:rPr>
        <w:t>, 69</w:t>
      </w:r>
    </w:p>
    <w:p w14:paraId="64B0F942" w14:textId="77777777" w:rsidR="002D184F" w:rsidRDefault="002D184F">
      <w:pPr>
        <w:pStyle w:val="Index1"/>
        <w:rPr>
          <w:noProof/>
        </w:rPr>
      </w:pPr>
      <w:r w:rsidRPr="00300D0A">
        <w:rPr>
          <w:rFonts w:cs="Arial"/>
          <w:noProof/>
        </w:rPr>
        <w:t>Metric</w:t>
      </w:r>
      <w:r>
        <w:rPr>
          <w:noProof/>
        </w:rPr>
        <w:t>, 304</w:t>
      </w:r>
    </w:p>
    <w:p w14:paraId="74574C5D" w14:textId="77777777" w:rsidR="002D184F" w:rsidRDefault="002D184F">
      <w:pPr>
        <w:pStyle w:val="Index1"/>
        <w:rPr>
          <w:noProof/>
        </w:rPr>
      </w:pPr>
      <w:r w:rsidRPr="00300D0A">
        <w:rPr>
          <w:rFonts w:cs="Arial"/>
          <w:noProof/>
        </w:rPr>
        <w:t>middle name</w:t>
      </w:r>
      <w:r>
        <w:rPr>
          <w:noProof/>
        </w:rPr>
        <w:t>, 268</w:t>
      </w:r>
    </w:p>
    <w:p w14:paraId="5419817F" w14:textId="77777777" w:rsidR="002D184F" w:rsidRDefault="002D184F">
      <w:pPr>
        <w:pStyle w:val="Index1"/>
        <w:rPr>
          <w:noProof/>
        </w:rPr>
      </w:pPr>
      <w:r w:rsidRPr="00300D0A">
        <w:rPr>
          <w:rFonts w:cs="Arial"/>
          <w:noProof/>
        </w:rPr>
        <w:t>Mission Impact</w:t>
      </w:r>
      <w:r>
        <w:rPr>
          <w:noProof/>
        </w:rPr>
        <w:t>, 70</w:t>
      </w:r>
    </w:p>
    <w:p w14:paraId="7189CCC3" w14:textId="77777777" w:rsidR="002D184F" w:rsidRDefault="002D184F">
      <w:pPr>
        <w:pStyle w:val="Index1"/>
        <w:rPr>
          <w:noProof/>
        </w:rPr>
      </w:pPr>
      <w:r w:rsidRPr="00300D0A">
        <w:rPr>
          <w:rFonts w:cs="Arial"/>
          <w:noProof/>
        </w:rPr>
        <w:t>Mission Objective</w:t>
      </w:r>
      <w:r>
        <w:rPr>
          <w:noProof/>
        </w:rPr>
        <w:t>, 252</w:t>
      </w:r>
    </w:p>
    <w:p w14:paraId="4E8136B2" w14:textId="77777777" w:rsidR="002D184F" w:rsidRDefault="002D184F">
      <w:pPr>
        <w:pStyle w:val="Index1"/>
        <w:rPr>
          <w:noProof/>
        </w:rPr>
      </w:pPr>
      <w:r w:rsidRPr="00300D0A">
        <w:rPr>
          <w:rFonts w:cs="Arial"/>
          <w:noProof/>
        </w:rPr>
        <w:t>mitigated by</w:t>
      </w:r>
      <w:r>
        <w:rPr>
          <w:noProof/>
        </w:rPr>
        <w:t>, 110, 111</w:t>
      </w:r>
    </w:p>
    <w:p w14:paraId="4E1C2D32" w14:textId="77777777" w:rsidR="002D184F" w:rsidRDefault="002D184F">
      <w:pPr>
        <w:pStyle w:val="Index1"/>
        <w:rPr>
          <w:noProof/>
        </w:rPr>
      </w:pPr>
      <w:r w:rsidRPr="00300D0A">
        <w:rPr>
          <w:rFonts w:cs="Arial"/>
          <w:noProof/>
        </w:rPr>
        <w:t>mitigates</w:t>
      </w:r>
      <w:r>
        <w:rPr>
          <w:noProof/>
        </w:rPr>
        <w:t>, 104, 106</w:t>
      </w:r>
    </w:p>
    <w:p w14:paraId="29FEAB89" w14:textId="77777777" w:rsidR="002D184F" w:rsidRDefault="002D184F">
      <w:pPr>
        <w:pStyle w:val="Index1"/>
        <w:rPr>
          <w:noProof/>
        </w:rPr>
      </w:pPr>
      <w:r w:rsidRPr="00300D0A">
        <w:rPr>
          <w:rFonts w:cs="Arial"/>
          <w:noProof/>
        </w:rPr>
        <w:t>Mitigation Actor</w:t>
      </w:r>
      <w:r>
        <w:rPr>
          <w:noProof/>
        </w:rPr>
        <w:t>, 106</w:t>
      </w:r>
    </w:p>
    <w:p w14:paraId="2A076E7A" w14:textId="77777777" w:rsidR="002D184F" w:rsidRDefault="002D184F">
      <w:pPr>
        <w:pStyle w:val="Index1"/>
        <w:rPr>
          <w:noProof/>
        </w:rPr>
      </w:pPr>
      <w:r w:rsidRPr="00300D0A">
        <w:rPr>
          <w:rFonts w:cs="Arial"/>
          <w:noProof/>
        </w:rPr>
        <w:t>mobile</w:t>
      </w:r>
      <w:r>
        <w:rPr>
          <w:noProof/>
        </w:rPr>
        <w:t>, 162</w:t>
      </w:r>
    </w:p>
    <w:p w14:paraId="7A2611A3" w14:textId="77777777" w:rsidR="002D184F" w:rsidRDefault="002D184F">
      <w:pPr>
        <w:pStyle w:val="Index1"/>
        <w:rPr>
          <w:noProof/>
        </w:rPr>
      </w:pPr>
      <w:r w:rsidRPr="00300D0A">
        <w:rPr>
          <w:rFonts w:cs="Arial"/>
          <w:noProof/>
        </w:rPr>
        <w:t>Moderate</w:t>
      </w:r>
      <w:r>
        <w:rPr>
          <w:noProof/>
        </w:rPr>
        <w:t>, 306</w:t>
      </w:r>
    </w:p>
    <w:p w14:paraId="217F99D2" w14:textId="77777777" w:rsidR="002D184F" w:rsidRDefault="002D184F">
      <w:pPr>
        <w:pStyle w:val="Index1"/>
        <w:rPr>
          <w:noProof/>
        </w:rPr>
      </w:pPr>
      <w:r w:rsidRPr="00300D0A">
        <w:rPr>
          <w:rFonts w:cs="Arial"/>
          <w:noProof/>
        </w:rPr>
        <w:t>modified by</w:t>
      </w:r>
      <w:r>
        <w:rPr>
          <w:noProof/>
        </w:rPr>
        <w:t>, 94, 109</w:t>
      </w:r>
    </w:p>
    <w:p w14:paraId="373CCDA7" w14:textId="77777777" w:rsidR="002D184F" w:rsidRDefault="002D184F">
      <w:pPr>
        <w:pStyle w:val="Index1"/>
        <w:rPr>
          <w:noProof/>
        </w:rPr>
      </w:pPr>
      <w:r w:rsidRPr="00300D0A">
        <w:rPr>
          <w:rFonts w:cs="Arial"/>
          <w:noProof/>
        </w:rPr>
        <w:t>modifies risk</w:t>
      </w:r>
      <w:r>
        <w:rPr>
          <w:noProof/>
        </w:rPr>
        <w:t>, 109</w:t>
      </w:r>
    </w:p>
    <w:p w14:paraId="32AA5AA2" w14:textId="77777777" w:rsidR="002D184F" w:rsidRDefault="002D184F">
      <w:pPr>
        <w:pStyle w:val="Index1"/>
        <w:rPr>
          <w:noProof/>
        </w:rPr>
      </w:pPr>
      <w:r w:rsidRPr="00300D0A">
        <w:rPr>
          <w:rFonts w:cs="Arial"/>
          <w:noProof/>
        </w:rPr>
        <w:t>Modify Information</w:t>
      </w:r>
      <w:r>
        <w:rPr>
          <w:noProof/>
        </w:rPr>
        <w:t>, 226</w:t>
      </w:r>
    </w:p>
    <w:p w14:paraId="4C63BFF5" w14:textId="77777777" w:rsidR="002D184F" w:rsidRDefault="002D184F">
      <w:pPr>
        <w:pStyle w:val="Index1"/>
        <w:rPr>
          <w:noProof/>
        </w:rPr>
      </w:pPr>
      <w:r w:rsidRPr="00300D0A">
        <w:rPr>
          <w:rFonts w:cs="Arial"/>
          <w:noProof/>
        </w:rPr>
        <w:t>Modify Resource</w:t>
      </w:r>
      <w:r>
        <w:rPr>
          <w:noProof/>
        </w:rPr>
        <w:t>, 320</w:t>
      </w:r>
    </w:p>
    <w:p w14:paraId="29C8024E" w14:textId="77777777" w:rsidR="002D184F" w:rsidRDefault="002D184F">
      <w:pPr>
        <w:pStyle w:val="Index1"/>
        <w:rPr>
          <w:noProof/>
        </w:rPr>
      </w:pPr>
      <w:r w:rsidRPr="00300D0A">
        <w:rPr>
          <w:rFonts w:cs="Arial"/>
          <w:noProof/>
        </w:rPr>
        <w:t>Modus Operandi</w:t>
      </w:r>
      <w:r>
        <w:rPr>
          <w:noProof/>
        </w:rPr>
        <w:t>, 290</w:t>
      </w:r>
    </w:p>
    <w:p w14:paraId="790D3E2D" w14:textId="77777777" w:rsidR="002D184F" w:rsidRDefault="002D184F">
      <w:pPr>
        <w:pStyle w:val="Index1"/>
        <w:rPr>
          <w:noProof/>
        </w:rPr>
      </w:pPr>
      <w:r w:rsidRPr="00300D0A">
        <w:rPr>
          <w:rFonts w:cs="Arial"/>
          <w:noProof/>
        </w:rPr>
        <w:t>Monitor</w:t>
      </w:r>
      <w:r>
        <w:rPr>
          <w:noProof/>
        </w:rPr>
        <w:t>, 106</w:t>
      </w:r>
    </w:p>
    <w:p w14:paraId="0C174E5E" w14:textId="77777777" w:rsidR="002D184F" w:rsidRDefault="002D184F">
      <w:pPr>
        <w:pStyle w:val="Index1"/>
        <w:rPr>
          <w:noProof/>
        </w:rPr>
      </w:pPr>
      <w:r w:rsidRPr="00300D0A">
        <w:rPr>
          <w:rFonts w:cs="Arial"/>
          <w:noProof/>
        </w:rPr>
        <w:t>monitored by</w:t>
      </w:r>
      <w:r>
        <w:rPr>
          <w:noProof/>
        </w:rPr>
        <w:t>, 85, 107</w:t>
      </w:r>
    </w:p>
    <w:p w14:paraId="7526361A" w14:textId="77777777" w:rsidR="002D184F" w:rsidRDefault="002D184F">
      <w:pPr>
        <w:pStyle w:val="Index1"/>
        <w:rPr>
          <w:noProof/>
        </w:rPr>
      </w:pPr>
      <w:r w:rsidRPr="00300D0A">
        <w:rPr>
          <w:rFonts w:cs="Arial"/>
          <w:noProof/>
        </w:rPr>
        <w:t>Monitoring Safeguard</w:t>
      </w:r>
      <w:r>
        <w:rPr>
          <w:noProof/>
        </w:rPr>
        <w:t>, 107</w:t>
      </w:r>
    </w:p>
    <w:p w14:paraId="55F66800" w14:textId="77777777" w:rsidR="002D184F" w:rsidRDefault="002D184F">
      <w:pPr>
        <w:pStyle w:val="Index1"/>
        <w:rPr>
          <w:noProof/>
        </w:rPr>
      </w:pPr>
      <w:r w:rsidRPr="00300D0A">
        <w:rPr>
          <w:rFonts w:cs="Arial"/>
          <w:noProof/>
        </w:rPr>
        <w:t>Multiple</w:t>
      </w:r>
      <w:r>
        <w:rPr>
          <w:noProof/>
        </w:rPr>
        <w:t>, 135</w:t>
      </w:r>
    </w:p>
    <w:p w14:paraId="690098D8" w14:textId="77777777" w:rsidR="002D184F" w:rsidRDefault="002D184F">
      <w:pPr>
        <w:pStyle w:val="Index1"/>
        <w:rPr>
          <w:noProof/>
        </w:rPr>
      </w:pPr>
      <w:r w:rsidRPr="00300D0A">
        <w:rPr>
          <w:rFonts w:cs="Arial"/>
          <w:noProof/>
        </w:rPr>
        <w:t>name part</w:t>
      </w:r>
      <w:r>
        <w:rPr>
          <w:noProof/>
        </w:rPr>
        <w:t>, 268</w:t>
      </w:r>
    </w:p>
    <w:p w14:paraId="56F4964C" w14:textId="77777777" w:rsidR="002D184F" w:rsidRDefault="002D184F">
      <w:pPr>
        <w:pStyle w:val="Index1"/>
        <w:rPr>
          <w:noProof/>
        </w:rPr>
      </w:pPr>
      <w:r w:rsidRPr="00300D0A">
        <w:rPr>
          <w:rFonts w:cs="Arial"/>
          <w:noProof/>
        </w:rPr>
        <w:t>name suffix</w:t>
      </w:r>
      <w:r>
        <w:rPr>
          <w:noProof/>
        </w:rPr>
        <w:t>, 268</w:t>
      </w:r>
    </w:p>
    <w:p w14:paraId="0036B6CF" w14:textId="77777777" w:rsidR="002D184F" w:rsidRDefault="002D184F">
      <w:pPr>
        <w:pStyle w:val="Index1"/>
        <w:rPr>
          <w:noProof/>
        </w:rPr>
      </w:pPr>
      <w:r w:rsidRPr="00300D0A">
        <w:rPr>
          <w:rFonts w:cs="Arial"/>
          <w:noProof/>
        </w:rPr>
        <w:t>Natural Threat</w:t>
      </w:r>
      <w:r>
        <w:rPr>
          <w:noProof/>
        </w:rPr>
        <w:t>, 58</w:t>
      </w:r>
    </w:p>
    <w:p w14:paraId="4E0FC478" w14:textId="77777777" w:rsidR="002D184F" w:rsidRDefault="002D184F">
      <w:pPr>
        <w:pStyle w:val="Index1"/>
        <w:rPr>
          <w:noProof/>
        </w:rPr>
      </w:pPr>
      <w:r w:rsidRPr="00300D0A">
        <w:rPr>
          <w:rFonts w:cs="Arial"/>
          <w:noProof/>
        </w:rPr>
        <w:t>negate</w:t>
      </w:r>
      <w:r>
        <w:rPr>
          <w:noProof/>
        </w:rPr>
        <w:t>, 297</w:t>
      </w:r>
    </w:p>
    <w:p w14:paraId="4DF0FBF2" w14:textId="77777777" w:rsidR="002D184F" w:rsidRDefault="002D184F">
      <w:pPr>
        <w:pStyle w:val="Index1"/>
        <w:rPr>
          <w:noProof/>
        </w:rPr>
      </w:pPr>
      <w:r w:rsidRPr="00300D0A">
        <w:rPr>
          <w:rFonts w:cs="Arial"/>
          <w:noProof/>
        </w:rPr>
        <w:t>negated by</w:t>
      </w:r>
      <w:r>
        <w:rPr>
          <w:noProof/>
        </w:rPr>
        <w:t>, 330</w:t>
      </w:r>
    </w:p>
    <w:p w14:paraId="30FE5EAA" w14:textId="77777777" w:rsidR="002D184F" w:rsidRDefault="002D184F">
      <w:pPr>
        <w:pStyle w:val="Index1"/>
        <w:rPr>
          <w:noProof/>
        </w:rPr>
      </w:pPr>
      <w:r w:rsidRPr="00300D0A">
        <w:rPr>
          <w:rFonts w:cs="Arial"/>
          <w:noProof/>
        </w:rPr>
        <w:t>negates</w:t>
      </w:r>
      <w:r>
        <w:rPr>
          <w:noProof/>
        </w:rPr>
        <w:t>, 330</w:t>
      </w:r>
    </w:p>
    <w:p w14:paraId="29825AE1" w14:textId="77777777" w:rsidR="002D184F" w:rsidRDefault="002D184F">
      <w:pPr>
        <w:pStyle w:val="Index1"/>
        <w:rPr>
          <w:noProof/>
        </w:rPr>
      </w:pPr>
      <w:r w:rsidRPr="00300D0A">
        <w:rPr>
          <w:rFonts w:cs="Arial"/>
          <w:noProof/>
        </w:rPr>
        <w:t>negation</w:t>
      </w:r>
      <w:r>
        <w:rPr>
          <w:noProof/>
        </w:rPr>
        <w:t>, 86</w:t>
      </w:r>
    </w:p>
    <w:p w14:paraId="08E52948" w14:textId="77777777" w:rsidR="002D184F" w:rsidRDefault="002D184F">
      <w:pPr>
        <w:pStyle w:val="Index1"/>
        <w:rPr>
          <w:noProof/>
        </w:rPr>
      </w:pPr>
      <w:r w:rsidRPr="00300D0A">
        <w:rPr>
          <w:rFonts w:cs="Arial"/>
          <w:noProof/>
        </w:rPr>
        <w:t>Negation Effect</w:t>
      </w:r>
      <w:r>
        <w:rPr>
          <w:noProof/>
        </w:rPr>
        <w:t>, 329</w:t>
      </w:r>
    </w:p>
    <w:p w14:paraId="5A6D63D4" w14:textId="77777777" w:rsidR="002D184F" w:rsidRDefault="002D184F">
      <w:pPr>
        <w:pStyle w:val="Index1"/>
        <w:rPr>
          <w:noProof/>
        </w:rPr>
      </w:pPr>
      <w:r w:rsidRPr="00300D0A">
        <w:rPr>
          <w:rFonts w:cs="Arial"/>
          <w:noProof/>
        </w:rPr>
        <w:t>Negligable</w:t>
      </w:r>
      <w:r>
        <w:rPr>
          <w:noProof/>
        </w:rPr>
        <w:t>, 101</w:t>
      </w:r>
    </w:p>
    <w:p w14:paraId="319BB075" w14:textId="77777777" w:rsidR="002D184F" w:rsidRDefault="002D184F">
      <w:pPr>
        <w:pStyle w:val="Index1"/>
        <w:rPr>
          <w:noProof/>
        </w:rPr>
      </w:pPr>
      <w:r w:rsidRPr="00300D0A">
        <w:rPr>
          <w:rFonts w:cs="Arial"/>
          <w:noProof/>
        </w:rPr>
        <w:t>net benefit</w:t>
      </w:r>
      <w:r>
        <w:rPr>
          <w:noProof/>
        </w:rPr>
        <w:t>, 240</w:t>
      </w:r>
    </w:p>
    <w:p w14:paraId="3CCD3652" w14:textId="77777777" w:rsidR="002D184F" w:rsidRDefault="002D184F">
      <w:pPr>
        <w:pStyle w:val="Index1"/>
        <w:rPr>
          <w:noProof/>
        </w:rPr>
      </w:pPr>
      <w:r w:rsidRPr="00300D0A">
        <w:rPr>
          <w:rFonts w:cs="Arial"/>
          <w:noProof/>
        </w:rPr>
        <w:t>net desirability</w:t>
      </w:r>
      <w:r>
        <w:rPr>
          <w:noProof/>
        </w:rPr>
        <w:t>, 240</w:t>
      </w:r>
    </w:p>
    <w:p w14:paraId="27A9BC03" w14:textId="77777777" w:rsidR="002D184F" w:rsidRDefault="002D184F">
      <w:pPr>
        <w:pStyle w:val="Index1"/>
        <w:rPr>
          <w:noProof/>
        </w:rPr>
      </w:pPr>
      <w:r w:rsidRPr="00300D0A">
        <w:rPr>
          <w:rFonts w:cs="Arial"/>
          <w:noProof/>
        </w:rPr>
        <w:t>net likelihood</w:t>
      </w:r>
      <w:r>
        <w:rPr>
          <w:noProof/>
        </w:rPr>
        <w:t>, 240</w:t>
      </w:r>
    </w:p>
    <w:p w14:paraId="359E78DC" w14:textId="77777777" w:rsidR="002D184F" w:rsidRDefault="002D184F">
      <w:pPr>
        <w:pStyle w:val="Index1"/>
        <w:rPr>
          <w:noProof/>
        </w:rPr>
      </w:pPr>
      <w:r w:rsidRPr="00300D0A">
        <w:rPr>
          <w:rFonts w:cs="Arial"/>
          <w:noProof/>
        </w:rPr>
        <w:t>net risk</w:t>
      </w:r>
      <w:r>
        <w:rPr>
          <w:noProof/>
        </w:rPr>
        <w:t>, 240</w:t>
      </w:r>
    </w:p>
    <w:p w14:paraId="1B8F6B7D" w14:textId="77777777" w:rsidR="002D184F" w:rsidRDefault="002D184F">
      <w:pPr>
        <w:pStyle w:val="Index1"/>
        <w:rPr>
          <w:noProof/>
        </w:rPr>
      </w:pPr>
      <w:r w:rsidRPr="00300D0A">
        <w:rPr>
          <w:rFonts w:cs="Arial"/>
          <w:noProof/>
        </w:rPr>
        <w:t>net severity</w:t>
      </w:r>
      <w:r>
        <w:rPr>
          <w:noProof/>
        </w:rPr>
        <w:t>, 240</w:t>
      </w:r>
    </w:p>
    <w:p w14:paraId="681B4C89" w14:textId="77777777" w:rsidR="002D184F" w:rsidRDefault="002D184F">
      <w:pPr>
        <w:pStyle w:val="Index1"/>
        <w:rPr>
          <w:noProof/>
        </w:rPr>
      </w:pPr>
      <w:r w:rsidRPr="00300D0A">
        <w:rPr>
          <w:rFonts w:cs="Arial"/>
          <w:noProof/>
        </w:rPr>
        <w:t>network address</w:t>
      </w:r>
      <w:r>
        <w:rPr>
          <w:noProof/>
        </w:rPr>
        <w:t>, 198</w:t>
      </w:r>
    </w:p>
    <w:p w14:paraId="7A541176" w14:textId="77777777" w:rsidR="002D184F" w:rsidRDefault="002D184F">
      <w:pPr>
        <w:pStyle w:val="Index1"/>
        <w:rPr>
          <w:noProof/>
        </w:rPr>
      </w:pPr>
      <w:r w:rsidRPr="00300D0A">
        <w:rPr>
          <w:rFonts w:cs="Arial"/>
          <w:noProof/>
        </w:rPr>
        <w:t>Network Identifier</w:t>
      </w:r>
      <w:r>
        <w:rPr>
          <w:noProof/>
        </w:rPr>
        <w:t>, 163</w:t>
      </w:r>
    </w:p>
    <w:p w14:paraId="062ED914" w14:textId="77777777" w:rsidR="002D184F" w:rsidRDefault="002D184F">
      <w:pPr>
        <w:pStyle w:val="Index1"/>
        <w:rPr>
          <w:noProof/>
        </w:rPr>
      </w:pPr>
      <w:r w:rsidRPr="00300D0A">
        <w:rPr>
          <w:rFonts w:cs="Arial"/>
          <w:noProof/>
        </w:rPr>
        <w:t>night</w:t>
      </w:r>
      <w:r>
        <w:rPr>
          <w:noProof/>
        </w:rPr>
        <w:t>, 168</w:t>
      </w:r>
    </w:p>
    <w:p w14:paraId="4E4A7575" w14:textId="77777777" w:rsidR="002D184F" w:rsidRDefault="002D184F">
      <w:pPr>
        <w:pStyle w:val="Index1"/>
        <w:rPr>
          <w:noProof/>
        </w:rPr>
      </w:pPr>
      <w:r w:rsidRPr="00300D0A">
        <w:rPr>
          <w:rFonts w:cs="Arial"/>
          <w:noProof/>
        </w:rPr>
        <w:t>Node of a Network</w:t>
      </w:r>
      <w:r>
        <w:rPr>
          <w:noProof/>
        </w:rPr>
        <w:t>, 199</w:t>
      </w:r>
    </w:p>
    <w:p w14:paraId="1988F541" w14:textId="77777777" w:rsidR="002D184F" w:rsidRDefault="002D184F">
      <w:pPr>
        <w:pStyle w:val="Index1"/>
        <w:rPr>
          <w:noProof/>
        </w:rPr>
      </w:pPr>
      <w:r w:rsidRPr="00300D0A">
        <w:rPr>
          <w:rFonts w:cs="Arial"/>
          <w:noProof/>
        </w:rPr>
        <w:t>None</w:t>
      </w:r>
      <w:r>
        <w:rPr>
          <w:noProof/>
        </w:rPr>
        <w:t>, 135, 136, 137, 138, 141</w:t>
      </w:r>
    </w:p>
    <w:p w14:paraId="363579BC" w14:textId="77777777" w:rsidR="002D184F" w:rsidRDefault="002D184F">
      <w:pPr>
        <w:pStyle w:val="Index1"/>
        <w:rPr>
          <w:noProof/>
        </w:rPr>
      </w:pPr>
      <w:r w:rsidRPr="00300D0A">
        <w:rPr>
          <w:rFonts w:cs="Arial"/>
          <w:noProof/>
        </w:rPr>
        <w:t>Non-Technical Impact</w:t>
      </w:r>
      <w:r>
        <w:rPr>
          <w:noProof/>
        </w:rPr>
        <w:t>, 70</w:t>
      </w:r>
    </w:p>
    <w:p w14:paraId="3C8BE0D6" w14:textId="77777777" w:rsidR="002D184F" w:rsidRDefault="002D184F">
      <w:pPr>
        <w:pStyle w:val="Index1"/>
        <w:rPr>
          <w:noProof/>
        </w:rPr>
      </w:pPr>
      <w:r w:rsidRPr="00300D0A">
        <w:rPr>
          <w:rFonts w:cs="Arial"/>
          <w:noProof/>
        </w:rPr>
        <w:t>Nuclear Danger</w:t>
      </w:r>
      <w:r>
        <w:rPr>
          <w:noProof/>
        </w:rPr>
        <w:t>, 70</w:t>
      </w:r>
    </w:p>
    <w:p w14:paraId="5D3D4CC7" w14:textId="77777777" w:rsidR="002D184F" w:rsidRDefault="002D184F">
      <w:pPr>
        <w:pStyle w:val="Index1"/>
        <w:rPr>
          <w:noProof/>
        </w:rPr>
      </w:pPr>
      <w:r w:rsidRPr="00300D0A">
        <w:rPr>
          <w:rFonts w:cs="Arial"/>
          <w:noProof/>
        </w:rPr>
        <w:t>number observed</w:t>
      </w:r>
      <w:r>
        <w:rPr>
          <w:noProof/>
        </w:rPr>
        <w:t>, 249</w:t>
      </w:r>
    </w:p>
    <w:p w14:paraId="13B762BC" w14:textId="77777777" w:rsidR="002D184F" w:rsidRDefault="002D184F">
      <w:pPr>
        <w:pStyle w:val="Index1"/>
        <w:rPr>
          <w:noProof/>
        </w:rPr>
      </w:pPr>
      <w:r>
        <w:rPr>
          <w:noProof/>
        </w:rPr>
        <w:t>Object Management Group, Inc. (OMG), 21</w:t>
      </w:r>
    </w:p>
    <w:p w14:paraId="7D53841C" w14:textId="77777777" w:rsidR="002D184F" w:rsidRDefault="002D184F">
      <w:pPr>
        <w:pStyle w:val="Index1"/>
        <w:rPr>
          <w:noProof/>
        </w:rPr>
      </w:pPr>
      <w:r w:rsidRPr="00300D0A">
        <w:rPr>
          <w:rFonts w:cs="Arial"/>
          <w:noProof/>
        </w:rPr>
        <w:t>Objective</w:t>
      </w:r>
      <w:r>
        <w:rPr>
          <w:noProof/>
        </w:rPr>
        <w:t>, 241</w:t>
      </w:r>
    </w:p>
    <w:p w14:paraId="080020C2" w14:textId="77777777" w:rsidR="002D184F" w:rsidRDefault="002D184F">
      <w:pPr>
        <w:pStyle w:val="Index1"/>
        <w:rPr>
          <w:noProof/>
        </w:rPr>
      </w:pPr>
      <w:r w:rsidRPr="00300D0A">
        <w:rPr>
          <w:rFonts w:cs="Arial"/>
          <w:noProof/>
        </w:rPr>
        <w:t>Objective forSafety and Security</w:t>
      </w:r>
      <w:r>
        <w:rPr>
          <w:noProof/>
        </w:rPr>
        <w:t>, 93</w:t>
      </w:r>
    </w:p>
    <w:p w14:paraId="07F56C40" w14:textId="77777777" w:rsidR="002D184F" w:rsidRDefault="002D184F">
      <w:pPr>
        <w:pStyle w:val="Index1"/>
        <w:rPr>
          <w:noProof/>
        </w:rPr>
      </w:pPr>
      <w:r w:rsidRPr="00300D0A">
        <w:rPr>
          <w:rFonts w:cs="Arial"/>
          <w:noProof/>
        </w:rPr>
        <w:t>objective of</w:t>
      </w:r>
      <w:r>
        <w:rPr>
          <w:noProof/>
        </w:rPr>
        <w:t>, 242, 243</w:t>
      </w:r>
    </w:p>
    <w:p w14:paraId="6D468872" w14:textId="77777777" w:rsidR="002D184F" w:rsidRDefault="002D184F">
      <w:pPr>
        <w:pStyle w:val="Index1"/>
        <w:rPr>
          <w:noProof/>
        </w:rPr>
      </w:pPr>
      <w:r w:rsidRPr="00300D0A">
        <w:rPr>
          <w:rFonts w:cs="Arial"/>
          <w:noProof/>
        </w:rPr>
        <w:t>Objective of Stakeholder</w:t>
      </w:r>
      <w:r>
        <w:rPr>
          <w:noProof/>
        </w:rPr>
        <w:t>, 243</w:t>
      </w:r>
    </w:p>
    <w:p w14:paraId="45ED7C45" w14:textId="77777777" w:rsidR="002D184F" w:rsidRDefault="002D184F">
      <w:pPr>
        <w:pStyle w:val="Index1"/>
        <w:rPr>
          <w:noProof/>
        </w:rPr>
      </w:pPr>
      <w:r w:rsidRPr="00300D0A">
        <w:rPr>
          <w:rFonts w:cs="Arial"/>
          <w:noProof/>
        </w:rPr>
        <w:t>Objective to Disrupt</w:t>
      </w:r>
      <w:r>
        <w:rPr>
          <w:noProof/>
        </w:rPr>
        <w:t>, 76</w:t>
      </w:r>
    </w:p>
    <w:p w14:paraId="42C52A79" w14:textId="77777777" w:rsidR="002D184F" w:rsidRDefault="002D184F">
      <w:pPr>
        <w:pStyle w:val="Index1"/>
        <w:rPr>
          <w:noProof/>
        </w:rPr>
      </w:pPr>
      <w:r w:rsidRPr="00300D0A">
        <w:rPr>
          <w:rFonts w:cs="Arial"/>
          <w:noProof/>
        </w:rPr>
        <w:t>Objective to Protect Assets</w:t>
      </w:r>
      <w:r>
        <w:rPr>
          <w:noProof/>
        </w:rPr>
        <w:t>, 93</w:t>
      </w:r>
    </w:p>
    <w:p w14:paraId="20FB41C5" w14:textId="77777777" w:rsidR="002D184F" w:rsidRDefault="002D184F">
      <w:pPr>
        <w:pStyle w:val="Index1"/>
        <w:rPr>
          <w:noProof/>
        </w:rPr>
      </w:pPr>
      <w:r w:rsidRPr="00300D0A">
        <w:rPr>
          <w:rFonts w:cs="Arial"/>
          <w:noProof/>
        </w:rPr>
        <w:t>Observability</w:t>
      </w:r>
      <w:r>
        <w:rPr>
          <w:noProof/>
        </w:rPr>
        <w:t>, 248</w:t>
      </w:r>
    </w:p>
    <w:p w14:paraId="6216E5ED" w14:textId="77777777" w:rsidR="002D184F" w:rsidRDefault="002D184F">
      <w:pPr>
        <w:pStyle w:val="Index1"/>
        <w:rPr>
          <w:noProof/>
        </w:rPr>
      </w:pPr>
      <w:r w:rsidRPr="00300D0A">
        <w:rPr>
          <w:rFonts w:cs="Arial"/>
          <w:noProof/>
        </w:rPr>
        <w:t>ObservablePatternFacade</w:t>
      </w:r>
      <w:r>
        <w:rPr>
          <w:noProof/>
        </w:rPr>
        <w:t>, 368</w:t>
      </w:r>
    </w:p>
    <w:p w14:paraId="237F9A41" w14:textId="77777777" w:rsidR="002D184F" w:rsidRDefault="002D184F">
      <w:pPr>
        <w:pStyle w:val="Index1"/>
        <w:rPr>
          <w:noProof/>
        </w:rPr>
      </w:pPr>
      <w:r w:rsidRPr="00300D0A">
        <w:rPr>
          <w:rFonts w:cs="Arial"/>
          <w:noProof/>
        </w:rPr>
        <w:t>Observation</w:t>
      </w:r>
      <w:r>
        <w:rPr>
          <w:noProof/>
        </w:rPr>
        <w:t>, 248</w:t>
      </w:r>
    </w:p>
    <w:p w14:paraId="714D6B54" w14:textId="77777777" w:rsidR="002D184F" w:rsidRDefault="002D184F">
      <w:pPr>
        <w:pStyle w:val="Index1"/>
        <w:rPr>
          <w:noProof/>
        </w:rPr>
      </w:pPr>
      <w:r w:rsidRPr="00300D0A">
        <w:rPr>
          <w:rFonts w:cs="Arial"/>
          <w:noProof/>
        </w:rPr>
        <w:t>Observation Tool</w:t>
      </w:r>
      <w:r>
        <w:rPr>
          <w:noProof/>
        </w:rPr>
        <w:t>, 249</w:t>
      </w:r>
    </w:p>
    <w:p w14:paraId="421B6CCD" w14:textId="77777777" w:rsidR="002D184F" w:rsidRDefault="002D184F">
      <w:pPr>
        <w:pStyle w:val="Index1"/>
        <w:rPr>
          <w:noProof/>
        </w:rPr>
      </w:pPr>
      <w:r w:rsidRPr="00300D0A">
        <w:rPr>
          <w:rFonts w:cs="Arial"/>
          <w:noProof/>
        </w:rPr>
        <w:t>observed by</w:t>
      </w:r>
      <w:r>
        <w:rPr>
          <w:noProof/>
        </w:rPr>
        <w:t>, 249</w:t>
      </w:r>
    </w:p>
    <w:p w14:paraId="3129D4E8" w14:textId="77777777" w:rsidR="002D184F" w:rsidRDefault="002D184F">
      <w:pPr>
        <w:pStyle w:val="Index1"/>
        <w:rPr>
          <w:noProof/>
        </w:rPr>
      </w:pPr>
      <w:r w:rsidRPr="00300D0A">
        <w:rPr>
          <w:rFonts w:cs="Arial"/>
          <w:noProof/>
        </w:rPr>
        <w:t>observed in context</w:t>
      </w:r>
      <w:r>
        <w:rPr>
          <w:noProof/>
        </w:rPr>
        <w:t>, 247, 249</w:t>
      </w:r>
    </w:p>
    <w:p w14:paraId="2CD9995B" w14:textId="77777777" w:rsidR="002D184F" w:rsidRDefault="002D184F">
      <w:pPr>
        <w:pStyle w:val="Index1"/>
        <w:rPr>
          <w:noProof/>
        </w:rPr>
      </w:pPr>
      <w:r w:rsidRPr="00300D0A">
        <w:rPr>
          <w:rFonts w:cs="Arial"/>
          <w:noProof/>
        </w:rPr>
        <w:t>Observer</w:t>
      </w:r>
      <w:r>
        <w:rPr>
          <w:noProof/>
        </w:rPr>
        <w:t>, 249</w:t>
      </w:r>
    </w:p>
    <w:p w14:paraId="32DD0011" w14:textId="77777777" w:rsidR="002D184F" w:rsidRDefault="002D184F">
      <w:pPr>
        <w:pStyle w:val="Index1"/>
        <w:rPr>
          <w:noProof/>
        </w:rPr>
      </w:pPr>
      <w:r w:rsidRPr="00300D0A">
        <w:rPr>
          <w:rFonts w:cs="Arial"/>
          <w:noProof/>
        </w:rPr>
        <w:t>observes</w:t>
      </w:r>
      <w:r>
        <w:rPr>
          <w:noProof/>
        </w:rPr>
        <w:t>, 249, 250</w:t>
      </w:r>
    </w:p>
    <w:p w14:paraId="63585501" w14:textId="77777777" w:rsidR="002D184F" w:rsidRDefault="002D184F">
      <w:pPr>
        <w:pStyle w:val="Index1"/>
        <w:rPr>
          <w:noProof/>
        </w:rPr>
      </w:pPr>
      <w:r w:rsidRPr="00300D0A">
        <w:rPr>
          <w:rFonts w:cs="Arial"/>
          <w:noProof/>
        </w:rPr>
        <w:t>Obtain Ability</w:t>
      </w:r>
      <w:r>
        <w:rPr>
          <w:noProof/>
        </w:rPr>
        <w:t>, 152</w:t>
      </w:r>
    </w:p>
    <w:p w14:paraId="4EC1F67B" w14:textId="77777777" w:rsidR="002D184F" w:rsidRDefault="002D184F">
      <w:pPr>
        <w:pStyle w:val="Index1"/>
        <w:rPr>
          <w:noProof/>
        </w:rPr>
      </w:pPr>
      <w:r w:rsidRPr="00300D0A">
        <w:rPr>
          <w:rFonts w:cs="Arial"/>
          <w:noProof/>
        </w:rPr>
        <w:t>obtained by</w:t>
      </w:r>
      <w:r>
        <w:rPr>
          <w:noProof/>
        </w:rPr>
        <w:t>, 153, 212</w:t>
      </w:r>
    </w:p>
    <w:p w14:paraId="0219B4D7" w14:textId="77777777" w:rsidR="002D184F" w:rsidRDefault="002D184F">
      <w:pPr>
        <w:pStyle w:val="Index1"/>
        <w:rPr>
          <w:noProof/>
        </w:rPr>
      </w:pPr>
      <w:r w:rsidRPr="00300D0A">
        <w:rPr>
          <w:rFonts w:cs="Arial"/>
          <w:noProof/>
        </w:rPr>
        <w:t>obtained via</w:t>
      </w:r>
      <w:r>
        <w:rPr>
          <w:noProof/>
        </w:rPr>
        <w:t>, 180</w:t>
      </w:r>
    </w:p>
    <w:p w14:paraId="2F3B3BA7" w14:textId="77777777" w:rsidR="002D184F" w:rsidRDefault="002D184F">
      <w:pPr>
        <w:pStyle w:val="Index1"/>
        <w:rPr>
          <w:noProof/>
        </w:rPr>
      </w:pPr>
      <w:r w:rsidRPr="00300D0A">
        <w:rPr>
          <w:rFonts w:cs="Arial"/>
          <w:noProof/>
        </w:rPr>
        <w:t>obtains control</w:t>
      </w:r>
      <w:r>
        <w:rPr>
          <w:noProof/>
        </w:rPr>
        <w:t>, 152, 153</w:t>
      </w:r>
    </w:p>
    <w:p w14:paraId="0E6C3B35" w14:textId="77777777" w:rsidR="002D184F" w:rsidRDefault="002D184F">
      <w:pPr>
        <w:pStyle w:val="Index1"/>
        <w:rPr>
          <w:noProof/>
        </w:rPr>
      </w:pPr>
      <w:r w:rsidRPr="00300D0A">
        <w:rPr>
          <w:rFonts w:cs="Arial"/>
          <w:noProof/>
        </w:rPr>
        <w:t>Occasional</w:t>
      </w:r>
      <w:r>
        <w:rPr>
          <w:noProof/>
        </w:rPr>
        <w:t>, 100</w:t>
      </w:r>
    </w:p>
    <w:p w14:paraId="692819F2" w14:textId="77777777" w:rsidR="002D184F" w:rsidRDefault="002D184F">
      <w:pPr>
        <w:pStyle w:val="Index1"/>
        <w:rPr>
          <w:noProof/>
        </w:rPr>
      </w:pPr>
      <w:r w:rsidRPr="00300D0A">
        <w:rPr>
          <w:rFonts w:cs="Arial"/>
          <w:noProof/>
        </w:rPr>
        <w:t>Offical Fix</w:t>
      </w:r>
      <w:r>
        <w:rPr>
          <w:noProof/>
        </w:rPr>
        <w:t>, 139</w:t>
      </w:r>
    </w:p>
    <w:p w14:paraId="427853DF" w14:textId="77777777" w:rsidR="002D184F" w:rsidRDefault="002D184F">
      <w:pPr>
        <w:pStyle w:val="Index1"/>
        <w:rPr>
          <w:noProof/>
        </w:rPr>
      </w:pPr>
      <w:r w:rsidRPr="00300D0A">
        <w:rPr>
          <w:rFonts w:cs="Arial"/>
          <w:noProof/>
        </w:rPr>
        <w:t>official given name</w:t>
      </w:r>
      <w:r>
        <w:rPr>
          <w:noProof/>
        </w:rPr>
        <w:t>, 268</w:t>
      </w:r>
    </w:p>
    <w:p w14:paraId="1D366EA0" w14:textId="77777777" w:rsidR="002D184F" w:rsidRDefault="002D184F">
      <w:pPr>
        <w:pStyle w:val="Index1"/>
        <w:rPr>
          <w:noProof/>
        </w:rPr>
      </w:pPr>
      <w:r>
        <w:rPr>
          <w:noProof/>
        </w:rPr>
        <w:t>OMG specifications, 21</w:t>
      </w:r>
    </w:p>
    <w:p w14:paraId="4C3EB715" w14:textId="77777777" w:rsidR="002D184F" w:rsidRDefault="002D184F">
      <w:pPr>
        <w:pStyle w:val="Index1"/>
        <w:rPr>
          <w:noProof/>
        </w:rPr>
      </w:pPr>
      <w:r w:rsidRPr="00300D0A">
        <w:rPr>
          <w:rFonts w:cs="Arial"/>
          <w:noProof/>
        </w:rPr>
        <w:t>Open Information</w:t>
      </w:r>
      <w:r>
        <w:rPr>
          <w:noProof/>
        </w:rPr>
        <w:t>, 226</w:t>
      </w:r>
    </w:p>
    <w:p w14:paraId="1D027AFF" w14:textId="77777777" w:rsidR="002D184F" w:rsidRDefault="002D184F">
      <w:pPr>
        <w:pStyle w:val="Index1"/>
        <w:rPr>
          <w:noProof/>
        </w:rPr>
      </w:pPr>
      <w:r w:rsidRPr="00300D0A">
        <w:rPr>
          <w:rFonts w:cs="Arial"/>
          <w:noProof/>
        </w:rPr>
        <w:t>Opening in a Boundary</w:t>
      </w:r>
      <w:r>
        <w:rPr>
          <w:noProof/>
        </w:rPr>
        <w:t>, 339</w:t>
      </w:r>
    </w:p>
    <w:p w14:paraId="03353E5D" w14:textId="77777777" w:rsidR="002D184F" w:rsidRDefault="002D184F">
      <w:pPr>
        <w:pStyle w:val="Index1"/>
        <w:rPr>
          <w:noProof/>
        </w:rPr>
      </w:pPr>
      <w:r w:rsidRPr="00300D0A">
        <w:rPr>
          <w:rFonts w:cs="Arial"/>
          <w:noProof/>
        </w:rPr>
        <w:t>Operating Location</w:t>
      </w:r>
      <w:r>
        <w:rPr>
          <w:noProof/>
        </w:rPr>
        <w:t>, 278</w:t>
      </w:r>
    </w:p>
    <w:p w14:paraId="2CA63254" w14:textId="77777777" w:rsidR="002D184F" w:rsidRDefault="002D184F">
      <w:pPr>
        <w:pStyle w:val="Index1"/>
        <w:rPr>
          <w:noProof/>
        </w:rPr>
      </w:pPr>
      <w:r w:rsidRPr="00300D0A">
        <w:rPr>
          <w:rFonts w:cs="Arial"/>
          <w:noProof/>
        </w:rPr>
        <w:t>Opportunity</w:t>
      </w:r>
      <w:r>
        <w:rPr>
          <w:noProof/>
        </w:rPr>
        <w:t>, 243</w:t>
      </w:r>
    </w:p>
    <w:p w14:paraId="7EE5915D" w14:textId="77777777" w:rsidR="002D184F" w:rsidRDefault="002D184F">
      <w:pPr>
        <w:pStyle w:val="Index1"/>
        <w:rPr>
          <w:noProof/>
        </w:rPr>
      </w:pPr>
      <w:r w:rsidRPr="00300D0A">
        <w:rPr>
          <w:rFonts w:cs="Arial"/>
          <w:noProof/>
        </w:rPr>
        <w:t>OR Condition</w:t>
      </w:r>
      <w:r>
        <w:rPr>
          <w:noProof/>
        </w:rPr>
        <w:t>, 297</w:t>
      </w:r>
    </w:p>
    <w:p w14:paraId="48068D41" w14:textId="77777777" w:rsidR="002D184F" w:rsidRDefault="002D184F">
      <w:pPr>
        <w:pStyle w:val="Index1"/>
        <w:rPr>
          <w:noProof/>
        </w:rPr>
      </w:pPr>
      <w:r w:rsidRPr="00300D0A">
        <w:rPr>
          <w:rFonts w:cs="Arial"/>
          <w:noProof/>
        </w:rPr>
        <w:t>Organization</w:t>
      </w:r>
      <w:r>
        <w:rPr>
          <w:noProof/>
        </w:rPr>
        <w:t>, 253</w:t>
      </w:r>
    </w:p>
    <w:p w14:paraId="3E65C2D1" w14:textId="77777777" w:rsidR="002D184F" w:rsidRDefault="002D184F">
      <w:pPr>
        <w:pStyle w:val="Index1"/>
        <w:rPr>
          <w:noProof/>
        </w:rPr>
      </w:pPr>
      <w:r w:rsidRPr="00300D0A">
        <w:rPr>
          <w:rFonts w:cs="Arial"/>
          <w:noProof/>
        </w:rPr>
        <w:t>Organization Map Rule</w:t>
      </w:r>
      <w:r>
        <w:rPr>
          <w:noProof/>
        </w:rPr>
        <w:t>, 417</w:t>
      </w:r>
    </w:p>
    <w:p w14:paraId="60EF9B59" w14:textId="77777777" w:rsidR="002D184F" w:rsidRDefault="002D184F">
      <w:pPr>
        <w:pStyle w:val="Index1"/>
        <w:rPr>
          <w:noProof/>
        </w:rPr>
      </w:pPr>
      <w:r w:rsidRPr="00300D0A">
        <w:rPr>
          <w:rFonts w:cs="Arial"/>
          <w:noProof/>
        </w:rPr>
        <w:t>Organizational Unit</w:t>
      </w:r>
      <w:r>
        <w:rPr>
          <w:noProof/>
        </w:rPr>
        <w:t>, 253</w:t>
      </w:r>
    </w:p>
    <w:p w14:paraId="632793D9" w14:textId="77777777" w:rsidR="002D184F" w:rsidRDefault="002D184F">
      <w:pPr>
        <w:pStyle w:val="Index1"/>
        <w:rPr>
          <w:noProof/>
        </w:rPr>
      </w:pPr>
      <w:r w:rsidRPr="00300D0A">
        <w:rPr>
          <w:rFonts w:cs="Arial"/>
          <w:noProof/>
        </w:rPr>
        <w:t>OSVDB Identifier</w:t>
      </w:r>
      <w:r>
        <w:rPr>
          <w:noProof/>
        </w:rPr>
        <w:t>, 130</w:t>
      </w:r>
    </w:p>
    <w:p w14:paraId="005FE8F7" w14:textId="77777777" w:rsidR="002D184F" w:rsidRDefault="002D184F">
      <w:pPr>
        <w:pStyle w:val="Index1"/>
        <w:rPr>
          <w:noProof/>
        </w:rPr>
      </w:pPr>
      <w:r w:rsidRPr="00300D0A">
        <w:rPr>
          <w:rFonts w:cs="Arial"/>
          <w:noProof/>
        </w:rPr>
        <w:t>other</w:t>
      </w:r>
      <w:r>
        <w:rPr>
          <w:noProof/>
        </w:rPr>
        <w:t>, 169</w:t>
      </w:r>
    </w:p>
    <w:p w14:paraId="7A790C3E" w14:textId="77777777" w:rsidR="002D184F" w:rsidRDefault="002D184F">
      <w:pPr>
        <w:pStyle w:val="Index1"/>
        <w:rPr>
          <w:noProof/>
        </w:rPr>
      </w:pPr>
      <w:r w:rsidRPr="00300D0A">
        <w:rPr>
          <w:rFonts w:cs="Arial"/>
          <w:noProof/>
        </w:rPr>
        <w:t>Output</w:t>
      </w:r>
      <w:r>
        <w:rPr>
          <w:noProof/>
        </w:rPr>
        <w:t>, 213</w:t>
      </w:r>
    </w:p>
    <w:p w14:paraId="10D78F6D" w14:textId="77777777" w:rsidR="002D184F" w:rsidRDefault="002D184F">
      <w:pPr>
        <w:pStyle w:val="Index1"/>
        <w:rPr>
          <w:noProof/>
        </w:rPr>
      </w:pPr>
      <w:r w:rsidRPr="00300D0A">
        <w:rPr>
          <w:rFonts w:cs="Arial"/>
          <w:noProof/>
        </w:rPr>
        <w:t>overlaps from</w:t>
      </w:r>
      <w:r>
        <w:rPr>
          <w:noProof/>
        </w:rPr>
        <w:t>, 348</w:t>
      </w:r>
    </w:p>
    <w:p w14:paraId="38A615D9" w14:textId="77777777" w:rsidR="002D184F" w:rsidRDefault="002D184F">
      <w:pPr>
        <w:pStyle w:val="Index1"/>
        <w:rPr>
          <w:noProof/>
        </w:rPr>
      </w:pPr>
      <w:r w:rsidRPr="00300D0A">
        <w:rPr>
          <w:rFonts w:cs="Arial"/>
          <w:noProof/>
        </w:rPr>
        <w:t>Overlaps in Time</w:t>
      </w:r>
      <w:r>
        <w:rPr>
          <w:noProof/>
        </w:rPr>
        <w:t>, 347</w:t>
      </w:r>
    </w:p>
    <w:p w14:paraId="56A10A16" w14:textId="77777777" w:rsidR="002D184F" w:rsidRDefault="002D184F">
      <w:pPr>
        <w:pStyle w:val="Index1"/>
        <w:rPr>
          <w:noProof/>
        </w:rPr>
      </w:pPr>
      <w:r w:rsidRPr="00300D0A">
        <w:rPr>
          <w:rFonts w:cs="Arial"/>
          <w:noProof/>
        </w:rPr>
        <w:t>overlaps to</w:t>
      </w:r>
      <w:r>
        <w:rPr>
          <w:noProof/>
        </w:rPr>
        <w:t>, 348</w:t>
      </w:r>
    </w:p>
    <w:p w14:paraId="7B0CC92D" w14:textId="77777777" w:rsidR="002D184F" w:rsidRDefault="002D184F">
      <w:pPr>
        <w:pStyle w:val="Index1"/>
        <w:rPr>
          <w:noProof/>
        </w:rPr>
      </w:pPr>
      <w:r w:rsidRPr="00300D0A">
        <w:rPr>
          <w:rFonts w:cs="Arial"/>
          <w:noProof/>
        </w:rPr>
        <w:t>owned by</w:t>
      </w:r>
      <w:r>
        <w:rPr>
          <w:noProof/>
        </w:rPr>
        <w:t>, 183, 184</w:t>
      </w:r>
    </w:p>
    <w:p w14:paraId="348EC5B9" w14:textId="77777777" w:rsidR="002D184F" w:rsidRDefault="002D184F">
      <w:pPr>
        <w:pStyle w:val="Index1"/>
        <w:rPr>
          <w:noProof/>
        </w:rPr>
      </w:pPr>
      <w:r w:rsidRPr="00300D0A">
        <w:rPr>
          <w:rFonts w:cs="Arial"/>
          <w:noProof/>
        </w:rPr>
        <w:t>Owner</w:t>
      </w:r>
      <w:r>
        <w:rPr>
          <w:noProof/>
        </w:rPr>
        <w:t>, 183</w:t>
      </w:r>
    </w:p>
    <w:p w14:paraId="64442624" w14:textId="77777777" w:rsidR="002D184F" w:rsidRDefault="002D184F">
      <w:pPr>
        <w:pStyle w:val="Index1"/>
        <w:rPr>
          <w:noProof/>
        </w:rPr>
      </w:pPr>
      <w:r w:rsidRPr="00300D0A">
        <w:rPr>
          <w:rFonts w:cs="Arial"/>
          <w:noProof/>
        </w:rPr>
        <w:t>Ownership</w:t>
      </w:r>
      <w:r>
        <w:rPr>
          <w:noProof/>
        </w:rPr>
        <w:t>, 183</w:t>
      </w:r>
    </w:p>
    <w:p w14:paraId="25782E69" w14:textId="77777777" w:rsidR="002D184F" w:rsidRDefault="002D184F">
      <w:pPr>
        <w:pStyle w:val="Index1"/>
        <w:rPr>
          <w:noProof/>
        </w:rPr>
      </w:pPr>
      <w:r w:rsidRPr="00300D0A">
        <w:rPr>
          <w:rFonts w:cs="Arial"/>
          <w:noProof/>
        </w:rPr>
        <w:t>owns</w:t>
      </w:r>
      <w:r>
        <w:rPr>
          <w:noProof/>
        </w:rPr>
        <w:t>, 183</w:t>
      </w:r>
    </w:p>
    <w:p w14:paraId="0E994B3D" w14:textId="77777777" w:rsidR="002D184F" w:rsidRDefault="002D184F">
      <w:pPr>
        <w:pStyle w:val="Index1"/>
        <w:rPr>
          <w:noProof/>
        </w:rPr>
      </w:pPr>
      <w:r w:rsidRPr="00300D0A">
        <w:rPr>
          <w:rFonts w:cs="Arial"/>
          <w:noProof/>
        </w:rPr>
        <w:t>Parent Organization</w:t>
      </w:r>
      <w:r>
        <w:rPr>
          <w:noProof/>
        </w:rPr>
        <w:t>, 253</w:t>
      </w:r>
    </w:p>
    <w:p w14:paraId="29E81583" w14:textId="77777777" w:rsidR="002D184F" w:rsidRDefault="002D184F">
      <w:pPr>
        <w:pStyle w:val="Index1"/>
        <w:rPr>
          <w:noProof/>
        </w:rPr>
      </w:pPr>
      <w:r w:rsidRPr="00300D0A">
        <w:rPr>
          <w:rFonts w:cs="Arial"/>
          <w:noProof/>
        </w:rPr>
        <w:t>Part of Organization</w:t>
      </w:r>
      <w:r>
        <w:rPr>
          <w:noProof/>
        </w:rPr>
        <w:t>, 254</w:t>
      </w:r>
    </w:p>
    <w:p w14:paraId="478E1ED4" w14:textId="77777777" w:rsidR="002D184F" w:rsidRDefault="002D184F">
      <w:pPr>
        <w:pStyle w:val="Index1"/>
        <w:rPr>
          <w:noProof/>
        </w:rPr>
      </w:pPr>
      <w:r w:rsidRPr="00300D0A">
        <w:rPr>
          <w:rFonts w:cs="Arial"/>
          <w:noProof/>
        </w:rPr>
        <w:t>Parthood</w:t>
      </w:r>
      <w:r>
        <w:rPr>
          <w:noProof/>
        </w:rPr>
        <w:t>, 206</w:t>
      </w:r>
    </w:p>
    <w:p w14:paraId="3241757F" w14:textId="77777777" w:rsidR="002D184F" w:rsidRDefault="002D184F">
      <w:pPr>
        <w:pStyle w:val="Index1"/>
        <w:rPr>
          <w:noProof/>
        </w:rPr>
      </w:pPr>
      <w:r w:rsidRPr="00300D0A">
        <w:rPr>
          <w:rFonts w:cs="Arial"/>
          <w:noProof/>
        </w:rPr>
        <w:t>Partial</w:t>
      </w:r>
      <w:r>
        <w:rPr>
          <w:noProof/>
        </w:rPr>
        <w:t>, 136, 137, 139</w:t>
      </w:r>
    </w:p>
    <w:p w14:paraId="144551BF" w14:textId="77777777" w:rsidR="002D184F" w:rsidRDefault="002D184F">
      <w:pPr>
        <w:pStyle w:val="Index1"/>
        <w:rPr>
          <w:noProof/>
        </w:rPr>
      </w:pPr>
      <w:r w:rsidRPr="00300D0A">
        <w:rPr>
          <w:rFonts w:cs="Arial"/>
          <w:noProof/>
        </w:rPr>
        <w:t>Passport Identifier</w:t>
      </w:r>
      <w:r>
        <w:rPr>
          <w:noProof/>
        </w:rPr>
        <w:t>, 266</w:t>
      </w:r>
    </w:p>
    <w:p w14:paraId="425DC03D" w14:textId="77777777" w:rsidR="002D184F" w:rsidRDefault="002D184F">
      <w:pPr>
        <w:pStyle w:val="Index1"/>
        <w:rPr>
          <w:noProof/>
        </w:rPr>
      </w:pPr>
      <w:r w:rsidRPr="00300D0A">
        <w:rPr>
          <w:rFonts w:cs="Arial"/>
          <w:noProof/>
        </w:rPr>
        <w:t>Past Situation</w:t>
      </w:r>
      <w:r>
        <w:rPr>
          <w:noProof/>
        </w:rPr>
        <w:t>, 330</w:t>
      </w:r>
    </w:p>
    <w:p w14:paraId="21A4B250" w14:textId="77777777" w:rsidR="002D184F" w:rsidRDefault="002D184F">
      <w:pPr>
        <w:pStyle w:val="Index1"/>
        <w:rPr>
          <w:noProof/>
        </w:rPr>
      </w:pPr>
      <w:r w:rsidRPr="00300D0A">
        <w:rPr>
          <w:rFonts w:cs="Arial"/>
          <w:noProof/>
        </w:rPr>
        <w:t>pattern indicated by</w:t>
      </w:r>
      <w:r>
        <w:rPr>
          <w:noProof/>
        </w:rPr>
        <w:t>, 86, 331</w:t>
      </w:r>
    </w:p>
    <w:p w14:paraId="46596BD9" w14:textId="77777777" w:rsidR="002D184F" w:rsidRDefault="002D184F">
      <w:pPr>
        <w:pStyle w:val="Index1"/>
        <w:rPr>
          <w:noProof/>
        </w:rPr>
      </w:pPr>
      <w:r w:rsidRPr="00300D0A">
        <w:rPr>
          <w:rFonts w:cs="Arial"/>
          <w:noProof/>
        </w:rPr>
        <w:t>Pause Process</w:t>
      </w:r>
      <w:r>
        <w:rPr>
          <w:noProof/>
        </w:rPr>
        <w:t>, 300</w:t>
      </w:r>
    </w:p>
    <w:p w14:paraId="6F8B33EE" w14:textId="77777777" w:rsidR="002D184F" w:rsidRDefault="002D184F">
      <w:pPr>
        <w:pStyle w:val="Index1"/>
        <w:rPr>
          <w:noProof/>
        </w:rPr>
      </w:pPr>
      <w:r w:rsidRPr="00300D0A">
        <w:rPr>
          <w:rFonts w:cs="Arial"/>
          <w:noProof/>
        </w:rPr>
        <w:t>PentaScale</w:t>
      </w:r>
      <w:r>
        <w:rPr>
          <w:noProof/>
        </w:rPr>
        <w:t>, 306</w:t>
      </w:r>
    </w:p>
    <w:p w14:paraId="4A5411F8" w14:textId="77777777" w:rsidR="002D184F" w:rsidRDefault="002D184F">
      <w:pPr>
        <w:pStyle w:val="Index1"/>
        <w:rPr>
          <w:noProof/>
        </w:rPr>
      </w:pPr>
      <w:r w:rsidRPr="00300D0A">
        <w:rPr>
          <w:rFonts w:cs="Arial"/>
          <w:noProof/>
        </w:rPr>
        <w:t>Performance</w:t>
      </w:r>
      <w:r>
        <w:rPr>
          <w:noProof/>
        </w:rPr>
        <w:t>, 214</w:t>
      </w:r>
    </w:p>
    <w:p w14:paraId="16422F23" w14:textId="77777777" w:rsidR="002D184F" w:rsidRDefault="002D184F">
      <w:pPr>
        <w:pStyle w:val="Index1"/>
        <w:rPr>
          <w:noProof/>
        </w:rPr>
      </w:pPr>
      <w:r w:rsidRPr="00300D0A">
        <w:rPr>
          <w:rFonts w:cs="Arial"/>
          <w:noProof/>
        </w:rPr>
        <w:t>performed by</w:t>
      </w:r>
      <w:r>
        <w:rPr>
          <w:noProof/>
        </w:rPr>
        <w:t>, 210, 215</w:t>
      </w:r>
    </w:p>
    <w:p w14:paraId="0417159B" w14:textId="77777777" w:rsidR="002D184F" w:rsidRDefault="002D184F">
      <w:pPr>
        <w:pStyle w:val="Index1"/>
        <w:rPr>
          <w:noProof/>
        </w:rPr>
      </w:pPr>
      <w:r w:rsidRPr="00300D0A">
        <w:rPr>
          <w:rFonts w:cs="Arial"/>
          <w:noProof/>
        </w:rPr>
        <w:t>Performer</w:t>
      </w:r>
      <w:r>
        <w:rPr>
          <w:noProof/>
        </w:rPr>
        <w:t>, 320</w:t>
      </w:r>
    </w:p>
    <w:p w14:paraId="04A47E27" w14:textId="77777777" w:rsidR="002D184F" w:rsidRDefault="002D184F">
      <w:pPr>
        <w:pStyle w:val="Index1"/>
        <w:rPr>
          <w:noProof/>
        </w:rPr>
      </w:pPr>
      <w:r w:rsidRPr="00300D0A">
        <w:rPr>
          <w:rFonts w:cs="Arial"/>
          <w:noProof/>
        </w:rPr>
        <w:t>performs</w:t>
      </w:r>
      <w:r>
        <w:rPr>
          <w:noProof/>
        </w:rPr>
        <w:t>, 212, 215</w:t>
      </w:r>
    </w:p>
    <w:p w14:paraId="35886367" w14:textId="77777777" w:rsidR="002D184F" w:rsidRDefault="002D184F">
      <w:pPr>
        <w:pStyle w:val="Index1"/>
        <w:rPr>
          <w:noProof/>
        </w:rPr>
      </w:pPr>
      <w:r w:rsidRPr="00300D0A">
        <w:rPr>
          <w:rFonts w:cs="Arial"/>
          <w:noProof/>
        </w:rPr>
        <w:t>performs at</w:t>
      </w:r>
      <w:r>
        <w:rPr>
          <w:noProof/>
        </w:rPr>
        <w:t>, 212, 279</w:t>
      </w:r>
    </w:p>
    <w:p w14:paraId="4C5A39F6" w14:textId="77777777" w:rsidR="002D184F" w:rsidRDefault="002D184F">
      <w:pPr>
        <w:pStyle w:val="Index1"/>
        <w:rPr>
          <w:noProof/>
        </w:rPr>
      </w:pPr>
      <w:r w:rsidRPr="00300D0A">
        <w:rPr>
          <w:rFonts w:cs="Arial"/>
          <w:noProof/>
        </w:rPr>
        <w:t>performs safeguard</w:t>
      </w:r>
      <w:r>
        <w:rPr>
          <w:noProof/>
        </w:rPr>
        <w:t>, 106, 111</w:t>
      </w:r>
    </w:p>
    <w:p w14:paraId="3C6E8083" w14:textId="77777777" w:rsidR="002D184F" w:rsidRDefault="002D184F">
      <w:pPr>
        <w:pStyle w:val="Index1"/>
        <w:rPr>
          <w:noProof/>
        </w:rPr>
      </w:pPr>
      <w:r w:rsidRPr="00300D0A">
        <w:rPr>
          <w:rFonts w:cs="Arial"/>
          <w:noProof/>
        </w:rPr>
        <w:t>Permission</w:t>
      </w:r>
      <w:r>
        <w:rPr>
          <w:noProof/>
        </w:rPr>
        <w:t>, 262</w:t>
      </w:r>
    </w:p>
    <w:p w14:paraId="7644FBE0" w14:textId="77777777" w:rsidR="002D184F" w:rsidRDefault="002D184F">
      <w:pPr>
        <w:pStyle w:val="Index1"/>
        <w:rPr>
          <w:noProof/>
        </w:rPr>
      </w:pPr>
      <w:r w:rsidRPr="00300D0A">
        <w:rPr>
          <w:rFonts w:cs="Arial"/>
          <w:noProof/>
        </w:rPr>
        <w:t>Perpetrate</w:t>
      </w:r>
      <w:r>
        <w:rPr>
          <w:noProof/>
        </w:rPr>
        <w:t>, 113</w:t>
      </w:r>
    </w:p>
    <w:p w14:paraId="4F7FBBDB" w14:textId="77777777" w:rsidR="002D184F" w:rsidRDefault="002D184F">
      <w:pPr>
        <w:pStyle w:val="Index1"/>
        <w:rPr>
          <w:noProof/>
        </w:rPr>
      </w:pPr>
      <w:r w:rsidRPr="00300D0A">
        <w:rPr>
          <w:rFonts w:cs="Arial"/>
          <w:noProof/>
        </w:rPr>
        <w:t>perpetrates</w:t>
      </w:r>
      <w:r>
        <w:rPr>
          <w:noProof/>
        </w:rPr>
        <w:t>, 114</w:t>
      </w:r>
    </w:p>
    <w:p w14:paraId="7256A795" w14:textId="77777777" w:rsidR="002D184F" w:rsidRDefault="002D184F">
      <w:pPr>
        <w:pStyle w:val="Index1"/>
        <w:rPr>
          <w:noProof/>
        </w:rPr>
      </w:pPr>
      <w:r w:rsidRPr="00300D0A">
        <w:rPr>
          <w:rFonts w:cs="Arial"/>
          <w:noProof/>
        </w:rPr>
        <w:t>perpetrator</w:t>
      </w:r>
      <w:r>
        <w:rPr>
          <w:noProof/>
        </w:rPr>
        <w:t>, 113, 114</w:t>
      </w:r>
    </w:p>
    <w:p w14:paraId="0167F5F8" w14:textId="77777777" w:rsidR="002D184F" w:rsidRDefault="002D184F">
      <w:pPr>
        <w:pStyle w:val="Index1"/>
        <w:rPr>
          <w:noProof/>
        </w:rPr>
      </w:pPr>
      <w:r w:rsidRPr="00300D0A">
        <w:rPr>
          <w:rFonts w:cs="Arial"/>
          <w:noProof/>
        </w:rPr>
        <w:t>Person</w:t>
      </w:r>
      <w:r>
        <w:rPr>
          <w:noProof/>
        </w:rPr>
        <w:t>, 266</w:t>
      </w:r>
    </w:p>
    <w:p w14:paraId="0C53E1DF" w14:textId="77777777" w:rsidR="002D184F" w:rsidRDefault="002D184F">
      <w:pPr>
        <w:pStyle w:val="Index1"/>
        <w:rPr>
          <w:noProof/>
        </w:rPr>
      </w:pPr>
      <w:r w:rsidRPr="00300D0A">
        <w:rPr>
          <w:rFonts w:cs="Arial"/>
          <w:noProof/>
        </w:rPr>
        <w:t>Person at location</w:t>
      </w:r>
      <w:r>
        <w:rPr>
          <w:noProof/>
        </w:rPr>
        <w:t>, 267</w:t>
      </w:r>
    </w:p>
    <w:p w14:paraId="090CD307" w14:textId="77777777" w:rsidR="002D184F" w:rsidRDefault="002D184F">
      <w:pPr>
        <w:pStyle w:val="Index1"/>
        <w:rPr>
          <w:noProof/>
        </w:rPr>
      </w:pPr>
      <w:r w:rsidRPr="00300D0A">
        <w:rPr>
          <w:rFonts w:cs="Arial"/>
          <w:noProof/>
        </w:rPr>
        <w:t>Person Map Rule</w:t>
      </w:r>
      <w:r>
        <w:rPr>
          <w:noProof/>
        </w:rPr>
        <w:t>, 419</w:t>
      </w:r>
    </w:p>
    <w:p w14:paraId="4C085632" w14:textId="77777777" w:rsidR="002D184F" w:rsidRDefault="002D184F">
      <w:pPr>
        <w:pStyle w:val="Index1"/>
        <w:rPr>
          <w:noProof/>
        </w:rPr>
      </w:pPr>
      <w:r w:rsidRPr="00300D0A">
        <w:rPr>
          <w:rFonts w:cs="Arial"/>
          <w:noProof/>
        </w:rPr>
        <w:t>Person Name</w:t>
      </w:r>
      <w:r>
        <w:rPr>
          <w:noProof/>
        </w:rPr>
        <w:t>, 267</w:t>
      </w:r>
    </w:p>
    <w:p w14:paraId="76DFA985" w14:textId="77777777" w:rsidR="002D184F" w:rsidRDefault="002D184F">
      <w:pPr>
        <w:pStyle w:val="Index1"/>
        <w:rPr>
          <w:noProof/>
        </w:rPr>
      </w:pPr>
      <w:r w:rsidRPr="00300D0A">
        <w:rPr>
          <w:rFonts w:cs="Arial"/>
          <w:noProof/>
        </w:rPr>
        <w:t>Person Name Map Rule</w:t>
      </w:r>
      <w:r>
        <w:rPr>
          <w:noProof/>
        </w:rPr>
        <w:t>, 420</w:t>
      </w:r>
    </w:p>
    <w:p w14:paraId="7D77444E" w14:textId="77777777" w:rsidR="002D184F" w:rsidRDefault="002D184F">
      <w:pPr>
        <w:pStyle w:val="Index1"/>
        <w:rPr>
          <w:noProof/>
        </w:rPr>
      </w:pPr>
      <w:r w:rsidRPr="00300D0A">
        <w:rPr>
          <w:rFonts w:cs="Arial"/>
          <w:noProof/>
        </w:rPr>
        <w:t>Person Structured Name</w:t>
      </w:r>
      <w:r>
        <w:rPr>
          <w:noProof/>
        </w:rPr>
        <w:t>, 268</w:t>
      </w:r>
    </w:p>
    <w:p w14:paraId="6384613D" w14:textId="77777777" w:rsidR="002D184F" w:rsidRDefault="002D184F">
      <w:pPr>
        <w:pStyle w:val="Index1"/>
        <w:rPr>
          <w:noProof/>
        </w:rPr>
      </w:pPr>
      <w:r w:rsidRPr="00300D0A">
        <w:rPr>
          <w:rFonts w:cs="Arial"/>
          <w:noProof/>
        </w:rPr>
        <w:t>personal</w:t>
      </w:r>
      <w:r>
        <w:rPr>
          <w:noProof/>
        </w:rPr>
        <w:t>, 169</w:t>
      </w:r>
    </w:p>
    <w:p w14:paraId="68935991" w14:textId="77777777" w:rsidR="002D184F" w:rsidRDefault="002D184F">
      <w:pPr>
        <w:pStyle w:val="Index1"/>
        <w:rPr>
          <w:noProof/>
        </w:rPr>
      </w:pPr>
      <w:r w:rsidRPr="00300D0A">
        <w:rPr>
          <w:rFonts w:cs="Arial"/>
          <w:noProof/>
        </w:rPr>
        <w:t>PersonInjuryFacade</w:t>
      </w:r>
      <w:r>
        <w:rPr>
          <w:noProof/>
        </w:rPr>
        <w:t>, 387</w:t>
      </w:r>
    </w:p>
    <w:p w14:paraId="77E00BE7" w14:textId="77777777" w:rsidR="002D184F" w:rsidRDefault="002D184F">
      <w:pPr>
        <w:pStyle w:val="Index1"/>
        <w:rPr>
          <w:noProof/>
        </w:rPr>
      </w:pPr>
      <w:r w:rsidRPr="00300D0A">
        <w:rPr>
          <w:rFonts w:cs="Arial"/>
          <w:noProof/>
        </w:rPr>
        <w:t>Physical Boundary</w:t>
      </w:r>
      <w:r>
        <w:rPr>
          <w:noProof/>
        </w:rPr>
        <w:t>, 231</w:t>
      </w:r>
    </w:p>
    <w:p w14:paraId="6935A343" w14:textId="77777777" w:rsidR="002D184F" w:rsidRDefault="002D184F">
      <w:pPr>
        <w:pStyle w:val="Index1"/>
        <w:rPr>
          <w:noProof/>
        </w:rPr>
      </w:pPr>
      <w:r w:rsidRPr="00300D0A">
        <w:rPr>
          <w:rFonts w:cs="Arial"/>
          <w:noProof/>
        </w:rPr>
        <w:t>Physical Container</w:t>
      </w:r>
      <w:r>
        <w:rPr>
          <w:noProof/>
        </w:rPr>
        <w:t>, 174</w:t>
      </w:r>
    </w:p>
    <w:p w14:paraId="49C53567" w14:textId="77777777" w:rsidR="002D184F" w:rsidRDefault="002D184F">
      <w:pPr>
        <w:pStyle w:val="Index1"/>
        <w:rPr>
          <w:noProof/>
        </w:rPr>
      </w:pPr>
      <w:r w:rsidRPr="00300D0A">
        <w:rPr>
          <w:rFonts w:cs="Arial"/>
          <w:noProof/>
        </w:rPr>
        <w:t>Physical Containment</w:t>
      </w:r>
      <w:r>
        <w:rPr>
          <w:noProof/>
        </w:rPr>
        <w:t>, 174</w:t>
      </w:r>
    </w:p>
    <w:p w14:paraId="2D9E981F" w14:textId="77777777" w:rsidR="002D184F" w:rsidRDefault="002D184F">
      <w:pPr>
        <w:pStyle w:val="Index1"/>
        <w:rPr>
          <w:noProof/>
        </w:rPr>
      </w:pPr>
      <w:r w:rsidRPr="00300D0A">
        <w:rPr>
          <w:rFonts w:cs="Arial"/>
          <w:noProof/>
        </w:rPr>
        <w:t>Physical Entity</w:t>
      </w:r>
      <w:r>
        <w:rPr>
          <w:noProof/>
        </w:rPr>
        <w:t>, 274</w:t>
      </w:r>
    </w:p>
    <w:p w14:paraId="383E9FB9" w14:textId="77777777" w:rsidR="002D184F" w:rsidRDefault="002D184F">
      <w:pPr>
        <w:pStyle w:val="Index1"/>
        <w:rPr>
          <w:noProof/>
        </w:rPr>
      </w:pPr>
      <w:r w:rsidRPr="00300D0A">
        <w:rPr>
          <w:rFonts w:cs="Arial"/>
          <w:noProof/>
        </w:rPr>
        <w:t>Physical Feature</w:t>
      </w:r>
      <w:r>
        <w:rPr>
          <w:noProof/>
        </w:rPr>
        <w:t>, 274</w:t>
      </w:r>
    </w:p>
    <w:p w14:paraId="55825A77" w14:textId="77777777" w:rsidR="002D184F" w:rsidRDefault="002D184F">
      <w:pPr>
        <w:pStyle w:val="Index1"/>
        <w:rPr>
          <w:noProof/>
        </w:rPr>
      </w:pPr>
      <w:r w:rsidRPr="00300D0A">
        <w:rPr>
          <w:rFonts w:cs="Arial"/>
          <w:noProof/>
        </w:rPr>
        <w:t>Physical Location</w:t>
      </w:r>
      <w:r>
        <w:rPr>
          <w:noProof/>
        </w:rPr>
        <w:t>, 231</w:t>
      </w:r>
    </w:p>
    <w:p w14:paraId="04D57468" w14:textId="77777777" w:rsidR="002D184F" w:rsidRDefault="002D184F">
      <w:pPr>
        <w:pStyle w:val="Index1"/>
        <w:rPr>
          <w:noProof/>
        </w:rPr>
      </w:pPr>
      <w:r w:rsidRPr="00300D0A">
        <w:rPr>
          <w:rFonts w:cs="Arial"/>
          <w:noProof/>
        </w:rPr>
        <w:t>Physical Point</w:t>
      </w:r>
      <w:r>
        <w:rPr>
          <w:noProof/>
        </w:rPr>
        <w:t>, 232</w:t>
      </w:r>
    </w:p>
    <w:p w14:paraId="0BDF5FD9" w14:textId="77777777" w:rsidR="002D184F" w:rsidRDefault="002D184F">
      <w:pPr>
        <w:pStyle w:val="Index1"/>
        <w:rPr>
          <w:noProof/>
        </w:rPr>
      </w:pPr>
      <w:r w:rsidRPr="00300D0A">
        <w:rPr>
          <w:rFonts w:cs="Arial"/>
          <w:noProof/>
        </w:rPr>
        <w:t>Physical Quantity</w:t>
      </w:r>
      <w:r>
        <w:rPr>
          <w:noProof/>
        </w:rPr>
        <w:t>, 315</w:t>
      </w:r>
    </w:p>
    <w:p w14:paraId="136CC5CD" w14:textId="77777777" w:rsidR="002D184F" w:rsidRDefault="002D184F">
      <w:pPr>
        <w:pStyle w:val="Index1"/>
        <w:rPr>
          <w:noProof/>
        </w:rPr>
      </w:pPr>
      <w:r w:rsidRPr="00300D0A">
        <w:rPr>
          <w:rFonts w:cs="Arial"/>
          <w:noProof/>
        </w:rPr>
        <w:t>physical sex</w:t>
      </w:r>
      <w:r>
        <w:rPr>
          <w:noProof/>
        </w:rPr>
        <w:t>, 272</w:t>
      </w:r>
    </w:p>
    <w:p w14:paraId="4EED0544" w14:textId="77777777" w:rsidR="002D184F" w:rsidRDefault="002D184F">
      <w:pPr>
        <w:pStyle w:val="Index1"/>
        <w:rPr>
          <w:noProof/>
        </w:rPr>
      </w:pPr>
      <w:r w:rsidRPr="00300D0A">
        <w:rPr>
          <w:rFonts w:cs="Arial"/>
          <w:noProof/>
        </w:rPr>
        <w:t>Physical System Failure</w:t>
      </w:r>
      <w:r>
        <w:rPr>
          <w:noProof/>
        </w:rPr>
        <w:t>, 70</w:t>
      </w:r>
    </w:p>
    <w:p w14:paraId="75EFD997" w14:textId="77777777" w:rsidR="002D184F" w:rsidRDefault="002D184F">
      <w:pPr>
        <w:pStyle w:val="Index1"/>
        <w:rPr>
          <w:noProof/>
        </w:rPr>
      </w:pPr>
      <w:r w:rsidRPr="00300D0A">
        <w:rPr>
          <w:rFonts w:cs="Arial"/>
          <w:noProof/>
        </w:rPr>
        <w:t>Physical Tool</w:t>
      </w:r>
      <w:r>
        <w:rPr>
          <w:noProof/>
        </w:rPr>
        <w:t>, 274</w:t>
      </w:r>
    </w:p>
    <w:p w14:paraId="0D7B7889" w14:textId="77777777" w:rsidR="002D184F" w:rsidRDefault="002D184F">
      <w:pPr>
        <w:pStyle w:val="Index1"/>
        <w:rPr>
          <w:noProof/>
        </w:rPr>
      </w:pPr>
      <w:r w:rsidRPr="00300D0A">
        <w:rPr>
          <w:rFonts w:cs="Arial"/>
          <w:noProof/>
        </w:rPr>
        <w:t>Physical Vulnerability</w:t>
      </w:r>
      <w:r>
        <w:rPr>
          <w:noProof/>
        </w:rPr>
        <w:t>, 124</w:t>
      </w:r>
    </w:p>
    <w:p w14:paraId="54CBCADA" w14:textId="77777777" w:rsidR="002D184F" w:rsidRDefault="002D184F">
      <w:pPr>
        <w:pStyle w:val="Index1"/>
        <w:rPr>
          <w:noProof/>
        </w:rPr>
      </w:pPr>
      <w:r w:rsidRPr="00300D0A">
        <w:rPr>
          <w:rFonts w:cs="Arial"/>
          <w:noProof/>
        </w:rPr>
        <w:t>Physical Weapon</w:t>
      </w:r>
      <w:r>
        <w:rPr>
          <w:noProof/>
        </w:rPr>
        <w:t>, 143</w:t>
      </w:r>
    </w:p>
    <w:p w14:paraId="2931F80B" w14:textId="77777777" w:rsidR="002D184F" w:rsidRDefault="002D184F">
      <w:pPr>
        <w:pStyle w:val="Index1"/>
        <w:rPr>
          <w:noProof/>
        </w:rPr>
      </w:pPr>
      <w:r w:rsidRPr="00300D0A">
        <w:rPr>
          <w:rFonts w:cs="Arial"/>
          <w:noProof/>
        </w:rPr>
        <w:t>physically contains</w:t>
      </w:r>
      <w:r>
        <w:rPr>
          <w:noProof/>
        </w:rPr>
        <w:t>, 174</w:t>
      </w:r>
    </w:p>
    <w:p w14:paraId="7D059895" w14:textId="77777777" w:rsidR="002D184F" w:rsidRDefault="002D184F">
      <w:pPr>
        <w:pStyle w:val="Index1"/>
        <w:rPr>
          <w:noProof/>
        </w:rPr>
      </w:pPr>
      <w:r w:rsidRPr="00300D0A">
        <w:rPr>
          <w:rFonts w:cs="Arial"/>
          <w:noProof/>
        </w:rPr>
        <w:t>physically within</w:t>
      </w:r>
      <w:r>
        <w:rPr>
          <w:noProof/>
        </w:rPr>
        <w:t>, 174, 275</w:t>
      </w:r>
    </w:p>
    <w:p w14:paraId="5ABB7D1F" w14:textId="77777777" w:rsidR="002D184F" w:rsidRDefault="002D184F">
      <w:pPr>
        <w:pStyle w:val="Index1"/>
        <w:rPr>
          <w:noProof/>
        </w:rPr>
      </w:pPr>
      <w:r w:rsidRPr="00300D0A">
        <w:rPr>
          <w:rFonts w:cs="Arial"/>
          <w:noProof/>
        </w:rPr>
        <w:t>Place</w:t>
      </w:r>
      <w:r>
        <w:rPr>
          <w:noProof/>
        </w:rPr>
        <w:t>, 279</w:t>
      </w:r>
    </w:p>
    <w:p w14:paraId="65BBE4CD" w14:textId="77777777" w:rsidR="002D184F" w:rsidRDefault="002D184F">
      <w:pPr>
        <w:pStyle w:val="Index1"/>
        <w:rPr>
          <w:noProof/>
        </w:rPr>
      </w:pPr>
      <w:r w:rsidRPr="00300D0A">
        <w:rPr>
          <w:rFonts w:cs="Arial"/>
          <w:noProof/>
        </w:rPr>
        <w:t>place ID</w:t>
      </w:r>
      <w:r>
        <w:rPr>
          <w:noProof/>
        </w:rPr>
        <w:t>, 164</w:t>
      </w:r>
    </w:p>
    <w:p w14:paraId="744584CE" w14:textId="77777777" w:rsidR="002D184F" w:rsidRDefault="002D184F">
      <w:pPr>
        <w:pStyle w:val="Index1"/>
        <w:rPr>
          <w:noProof/>
        </w:rPr>
      </w:pPr>
      <w:r w:rsidRPr="00300D0A">
        <w:rPr>
          <w:rFonts w:cs="Arial"/>
          <w:noProof/>
        </w:rPr>
        <w:t>Place of Occurrance</w:t>
      </w:r>
      <w:r>
        <w:rPr>
          <w:noProof/>
        </w:rPr>
        <w:t>, 280</w:t>
      </w:r>
    </w:p>
    <w:p w14:paraId="2A04C81A" w14:textId="77777777" w:rsidR="002D184F" w:rsidRDefault="002D184F">
      <w:pPr>
        <w:pStyle w:val="Index1"/>
        <w:rPr>
          <w:noProof/>
        </w:rPr>
      </w:pPr>
      <w:r w:rsidRPr="00300D0A">
        <w:rPr>
          <w:rFonts w:cs="Arial"/>
          <w:noProof/>
        </w:rPr>
        <w:t>Plan</w:t>
      </w:r>
      <w:r>
        <w:rPr>
          <w:noProof/>
        </w:rPr>
        <w:t>, 291</w:t>
      </w:r>
    </w:p>
    <w:p w14:paraId="147D4B44" w14:textId="77777777" w:rsidR="002D184F" w:rsidRDefault="002D184F">
      <w:pPr>
        <w:pStyle w:val="Index1"/>
        <w:rPr>
          <w:noProof/>
        </w:rPr>
      </w:pPr>
      <w:r w:rsidRPr="00300D0A">
        <w:rPr>
          <w:rFonts w:cs="Arial"/>
          <w:noProof/>
        </w:rPr>
        <w:t>Point Of Entry</w:t>
      </w:r>
      <w:r>
        <w:rPr>
          <w:noProof/>
        </w:rPr>
        <w:t>, 340</w:t>
      </w:r>
    </w:p>
    <w:p w14:paraId="25BD1D90" w14:textId="77777777" w:rsidR="002D184F" w:rsidRDefault="002D184F">
      <w:pPr>
        <w:pStyle w:val="Index1"/>
        <w:rPr>
          <w:noProof/>
        </w:rPr>
      </w:pPr>
      <w:r w:rsidRPr="00300D0A">
        <w:rPr>
          <w:rFonts w:cs="Arial"/>
          <w:noProof/>
        </w:rPr>
        <w:t>Point On Earth</w:t>
      </w:r>
      <w:r>
        <w:rPr>
          <w:noProof/>
        </w:rPr>
        <w:t>, 232</w:t>
      </w:r>
    </w:p>
    <w:p w14:paraId="6323D715" w14:textId="77777777" w:rsidR="002D184F" w:rsidRDefault="002D184F">
      <w:pPr>
        <w:pStyle w:val="Index1"/>
        <w:rPr>
          <w:noProof/>
        </w:rPr>
      </w:pPr>
      <w:r w:rsidRPr="00300D0A">
        <w:rPr>
          <w:rFonts w:cs="Arial"/>
          <w:noProof/>
        </w:rPr>
        <w:t>Policy</w:t>
      </w:r>
      <w:r>
        <w:rPr>
          <w:noProof/>
        </w:rPr>
        <w:t>, 283</w:t>
      </w:r>
    </w:p>
    <w:p w14:paraId="70FF1C30" w14:textId="77777777" w:rsidR="002D184F" w:rsidRDefault="002D184F">
      <w:pPr>
        <w:pStyle w:val="Index1"/>
        <w:rPr>
          <w:noProof/>
        </w:rPr>
      </w:pPr>
      <w:r w:rsidRPr="00300D0A">
        <w:rPr>
          <w:rFonts w:cs="Arial"/>
          <w:noProof/>
        </w:rPr>
        <w:t>possesses</w:t>
      </w:r>
      <w:r>
        <w:rPr>
          <w:noProof/>
        </w:rPr>
        <w:t>, 181, 184</w:t>
      </w:r>
    </w:p>
    <w:p w14:paraId="05E95C4C" w14:textId="77777777" w:rsidR="002D184F" w:rsidRDefault="002D184F">
      <w:pPr>
        <w:pStyle w:val="Index1"/>
        <w:rPr>
          <w:noProof/>
        </w:rPr>
      </w:pPr>
      <w:r w:rsidRPr="00300D0A">
        <w:rPr>
          <w:rFonts w:cs="Arial"/>
          <w:noProof/>
        </w:rPr>
        <w:t>Possession</w:t>
      </w:r>
      <w:r>
        <w:rPr>
          <w:noProof/>
        </w:rPr>
        <w:t>, 183</w:t>
      </w:r>
    </w:p>
    <w:p w14:paraId="648670A7" w14:textId="77777777" w:rsidR="002D184F" w:rsidRDefault="002D184F">
      <w:pPr>
        <w:pStyle w:val="Index1"/>
        <w:rPr>
          <w:noProof/>
        </w:rPr>
      </w:pPr>
      <w:r w:rsidRPr="00300D0A">
        <w:rPr>
          <w:rFonts w:cs="Arial"/>
          <w:noProof/>
        </w:rPr>
        <w:t>Possible Actions</w:t>
      </w:r>
      <w:r>
        <w:rPr>
          <w:noProof/>
        </w:rPr>
        <w:t>, 301</w:t>
      </w:r>
    </w:p>
    <w:p w14:paraId="149C947B" w14:textId="77777777" w:rsidR="002D184F" w:rsidRDefault="002D184F">
      <w:pPr>
        <w:pStyle w:val="Index1"/>
        <w:rPr>
          <w:noProof/>
        </w:rPr>
      </w:pPr>
      <w:r w:rsidRPr="00300D0A">
        <w:rPr>
          <w:rFonts w:cs="Arial"/>
          <w:noProof/>
        </w:rPr>
        <w:t>post box ID</w:t>
      </w:r>
      <w:r>
        <w:rPr>
          <w:noProof/>
        </w:rPr>
        <w:t>, 164</w:t>
      </w:r>
    </w:p>
    <w:p w14:paraId="55F8F60B" w14:textId="77777777" w:rsidR="002D184F" w:rsidRDefault="002D184F">
      <w:pPr>
        <w:pStyle w:val="Index1"/>
        <w:rPr>
          <w:noProof/>
        </w:rPr>
      </w:pPr>
      <w:r w:rsidRPr="00300D0A">
        <w:rPr>
          <w:rFonts w:cs="Arial"/>
          <w:noProof/>
        </w:rPr>
        <w:t>post code</w:t>
      </w:r>
      <w:r>
        <w:rPr>
          <w:noProof/>
        </w:rPr>
        <w:t>, 164</w:t>
      </w:r>
    </w:p>
    <w:p w14:paraId="4B03E926" w14:textId="77777777" w:rsidR="002D184F" w:rsidRDefault="002D184F">
      <w:pPr>
        <w:pStyle w:val="Index1"/>
        <w:rPr>
          <w:noProof/>
        </w:rPr>
      </w:pPr>
      <w:r w:rsidRPr="00300D0A">
        <w:rPr>
          <w:rFonts w:cs="Arial"/>
          <w:noProof/>
        </w:rPr>
        <w:t>postal address</w:t>
      </w:r>
      <w:r>
        <w:rPr>
          <w:noProof/>
        </w:rPr>
        <w:t>, 165</w:t>
      </w:r>
    </w:p>
    <w:p w14:paraId="701438E2" w14:textId="77777777" w:rsidR="002D184F" w:rsidRDefault="002D184F">
      <w:pPr>
        <w:pStyle w:val="Index1"/>
        <w:rPr>
          <w:noProof/>
        </w:rPr>
      </w:pPr>
      <w:r w:rsidRPr="00300D0A">
        <w:rPr>
          <w:rFonts w:cs="Arial"/>
          <w:noProof/>
        </w:rPr>
        <w:t>Postal Address</w:t>
      </w:r>
      <w:r>
        <w:rPr>
          <w:noProof/>
        </w:rPr>
        <w:t>, 163</w:t>
      </w:r>
    </w:p>
    <w:p w14:paraId="52D72D63" w14:textId="77777777" w:rsidR="002D184F" w:rsidRDefault="002D184F">
      <w:pPr>
        <w:pStyle w:val="Index1"/>
        <w:rPr>
          <w:noProof/>
        </w:rPr>
      </w:pPr>
      <w:r w:rsidRPr="00300D0A">
        <w:rPr>
          <w:rFonts w:cs="Arial"/>
          <w:noProof/>
        </w:rPr>
        <w:t>Postal Address Facade</w:t>
      </w:r>
      <w:r>
        <w:rPr>
          <w:noProof/>
        </w:rPr>
        <w:t>, 385</w:t>
      </w:r>
    </w:p>
    <w:p w14:paraId="23F50F66" w14:textId="77777777" w:rsidR="002D184F" w:rsidRDefault="002D184F">
      <w:pPr>
        <w:pStyle w:val="Index1"/>
        <w:rPr>
          <w:noProof/>
        </w:rPr>
      </w:pPr>
      <w:r w:rsidRPr="00300D0A">
        <w:rPr>
          <w:rFonts w:cs="Arial"/>
          <w:noProof/>
        </w:rPr>
        <w:t>Postal Address Structured</w:t>
      </w:r>
      <w:r>
        <w:rPr>
          <w:noProof/>
        </w:rPr>
        <w:t>, 163</w:t>
      </w:r>
    </w:p>
    <w:p w14:paraId="0B5C8D21" w14:textId="77777777" w:rsidR="002D184F" w:rsidRDefault="002D184F">
      <w:pPr>
        <w:pStyle w:val="Index1"/>
        <w:rPr>
          <w:noProof/>
        </w:rPr>
      </w:pPr>
      <w:r w:rsidRPr="00300D0A">
        <w:rPr>
          <w:rFonts w:cs="Arial"/>
          <w:noProof/>
        </w:rPr>
        <w:t>Postal Address Text</w:t>
      </w:r>
      <w:r>
        <w:rPr>
          <w:noProof/>
        </w:rPr>
        <w:t>, 164</w:t>
      </w:r>
    </w:p>
    <w:p w14:paraId="789EF2FE" w14:textId="77777777" w:rsidR="002D184F" w:rsidRDefault="002D184F">
      <w:pPr>
        <w:pStyle w:val="Index1"/>
        <w:rPr>
          <w:noProof/>
        </w:rPr>
      </w:pPr>
      <w:r w:rsidRPr="00300D0A">
        <w:rPr>
          <w:rFonts w:cs="Arial"/>
          <w:noProof/>
        </w:rPr>
        <w:t>Postal Code</w:t>
      </w:r>
      <w:r>
        <w:rPr>
          <w:noProof/>
        </w:rPr>
        <w:t>, 165</w:t>
      </w:r>
    </w:p>
    <w:p w14:paraId="04DCE979" w14:textId="77777777" w:rsidR="002D184F" w:rsidRDefault="002D184F">
      <w:pPr>
        <w:pStyle w:val="Index1"/>
        <w:rPr>
          <w:noProof/>
        </w:rPr>
      </w:pPr>
      <w:r w:rsidRPr="00300D0A">
        <w:rPr>
          <w:rFonts w:cs="Arial"/>
          <w:noProof/>
        </w:rPr>
        <w:t>PostCodeBase</w:t>
      </w:r>
      <w:r>
        <w:rPr>
          <w:noProof/>
        </w:rPr>
        <w:t>, 386</w:t>
      </w:r>
    </w:p>
    <w:p w14:paraId="29F5695A" w14:textId="77777777" w:rsidR="002D184F" w:rsidRDefault="002D184F">
      <w:pPr>
        <w:pStyle w:val="Index1"/>
        <w:rPr>
          <w:noProof/>
        </w:rPr>
      </w:pPr>
      <w:r w:rsidRPr="00300D0A">
        <w:rPr>
          <w:rFonts w:cs="Arial"/>
          <w:noProof/>
        </w:rPr>
        <w:t>PostCodeSuffix</w:t>
      </w:r>
      <w:r>
        <w:rPr>
          <w:noProof/>
        </w:rPr>
        <w:t>, 386</w:t>
      </w:r>
    </w:p>
    <w:p w14:paraId="46D7637B" w14:textId="77777777" w:rsidR="002D184F" w:rsidRDefault="002D184F">
      <w:pPr>
        <w:pStyle w:val="Index1"/>
        <w:rPr>
          <w:noProof/>
        </w:rPr>
      </w:pPr>
      <w:r w:rsidRPr="00300D0A">
        <w:rPr>
          <w:rFonts w:cs="Arial"/>
          <w:noProof/>
        </w:rPr>
        <w:t>Potential Situation</w:t>
      </w:r>
      <w:r>
        <w:rPr>
          <w:noProof/>
        </w:rPr>
        <w:t>, 331</w:t>
      </w:r>
    </w:p>
    <w:p w14:paraId="501051F4" w14:textId="77777777" w:rsidR="002D184F" w:rsidRDefault="002D184F">
      <w:pPr>
        <w:pStyle w:val="Index1"/>
        <w:rPr>
          <w:noProof/>
        </w:rPr>
      </w:pPr>
      <w:r w:rsidRPr="00300D0A">
        <w:rPr>
          <w:rFonts w:cs="Arial"/>
          <w:noProof/>
        </w:rPr>
        <w:t>Power</w:t>
      </w:r>
      <w:r>
        <w:rPr>
          <w:noProof/>
        </w:rPr>
        <w:t>, 316</w:t>
      </w:r>
    </w:p>
    <w:p w14:paraId="1D24E98A" w14:textId="77777777" w:rsidR="002D184F" w:rsidRDefault="002D184F">
      <w:pPr>
        <w:pStyle w:val="Index1"/>
        <w:rPr>
          <w:noProof/>
        </w:rPr>
      </w:pPr>
      <w:r w:rsidRPr="00300D0A">
        <w:rPr>
          <w:rFonts w:cs="Arial"/>
          <w:noProof/>
        </w:rPr>
        <w:t>predicted by</w:t>
      </w:r>
      <w:r>
        <w:rPr>
          <w:noProof/>
        </w:rPr>
        <w:t>, 286, 331</w:t>
      </w:r>
    </w:p>
    <w:p w14:paraId="2C201C30" w14:textId="77777777" w:rsidR="002D184F" w:rsidRDefault="002D184F">
      <w:pPr>
        <w:pStyle w:val="Index1"/>
        <w:rPr>
          <w:noProof/>
        </w:rPr>
      </w:pPr>
      <w:r w:rsidRPr="00300D0A">
        <w:rPr>
          <w:rFonts w:cs="Arial"/>
          <w:noProof/>
        </w:rPr>
        <w:t>Prediction</w:t>
      </w:r>
      <w:r>
        <w:rPr>
          <w:noProof/>
        </w:rPr>
        <w:t>, 285</w:t>
      </w:r>
    </w:p>
    <w:p w14:paraId="66E63B19" w14:textId="77777777" w:rsidR="002D184F" w:rsidRDefault="002D184F">
      <w:pPr>
        <w:pStyle w:val="Index1"/>
        <w:rPr>
          <w:noProof/>
        </w:rPr>
      </w:pPr>
      <w:r w:rsidRPr="00300D0A">
        <w:rPr>
          <w:rFonts w:cs="Arial"/>
          <w:noProof/>
        </w:rPr>
        <w:t>Predictor</w:t>
      </w:r>
      <w:r>
        <w:rPr>
          <w:noProof/>
        </w:rPr>
        <w:t>, 286</w:t>
      </w:r>
    </w:p>
    <w:p w14:paraId="297609DF" w14:textId="77777777" w:rsidR="002D184F" w:rsidRDefault="002D184F">
      <w:pPr>
        <w:pStyle w:val="Index1"/>
        <w:rPr>
          <w:noProof/>
        </w:rPr>
      </w:pPr>
      <w:r w:rsidRPr="00300D0A">
        <w:rPr>
          <w:rFonts w:cs="Arial"/>
          <w:noProof/>
        </w:rPr>
        <w:t>predicts</w:t>
      </w:r>
      <w:r>
        <w:rPr>
          <w:noProof/>
        </w:rPr>
        <w:t>, 286</w:t>
      </w:r>
    </w:p>
    <w:p w14:paraId="3065770C" w14:textId="77777777" w:rsidR="002D184F" w:rsidRDefault="002D184F">
      <w:pPr>
        <w:pStyle w:val="Index1"/>
        <w:rPr>
          <w:noProof/>
        </w:rPr>
      </w:pPr>
      <w:r w:rsidRPr="00300D0A">
        <w:rPr>
          <w:rFonts w:cs="Arial"/>
          <w:noProof/>
        </w:rPr>
        <w:t>Pressure</w:t>
      </w:r>
      <w:r>
        <w:rPr>
          <w:noProof/>
        </w:rPr>
        <w:t>, 316</w:t>
      </w:r>
    </w:p>
    <w:p w14:paraId="3F94C254" w14:textId="77777777" w:rsidR="002D184F" w:rsidRDefault="002D184F">
      <w:pPr>
        <w:pStyle w:val="Index1"/>
        <w:rPr>
          <w:noProof/>
        </w:rPr>
      </w:pPr>
      <w:r w:rsidRPr="00300D0A">
        <w:rPr>
          <w:rFonts w:cs="Arial"/>
          <w:noProof/>
        </w:rPr>
        <w:t>previously known</w:t>
      </w:r>
      <w:r>
        <w:rPr>
          <w:noProof/>
        </w:rPr>
        <w:t>, 126</w:t>
      </w:r>
    </w:p>
    <w:p w14:paraId="48EFE87B" w14:textId="77777777" w:rsidR="002D184F" w:rsidRDefault="002D184F">
      <w:pPr>
        <w:pStyle w:val="Index1"/>
        <w:rPr>
          <w:noProof/>
        </w:rPr>
      </w:pPr>
      <w:r w:rsidRPr="00300D0A">
        <w:rPr>
          <w:rFonts w:cs="Arial"/>
          <w:noProof/>
        </w:rPr>
        <w:t>primary</w:t>
      </w:r>
      <w:r>
        <w:rPr>
          <w:noProof/>
        </w:rPr>
        <w:t>, 168</w:t>
      </w:r>
    </w:p>
    <w:p w14:paraId="36B699F7" w14:textId="77777777" w:rsidR="002D184F" w:rsidRDefault="002D184F">
      <w:pPr>
        <w:pStyle w:val="Index1"/>
        <w:rPr>
          <w:noProof/>
        </w:rPr>
      </w:pPr>
      <w:r w:rsidRPr="00300D0A">
        <w:rPr>
          <w:rFonts w:cs="Arial"/>
          <w:noProof/>
        </w:rPr>
        <w:t>Private Network Contact</w:t>
      </w:r>
      <w:r>
        <w:rPr>
          <w:noProof/>
        </w:rPr>
        <w:t>, 165</w:t>
      </w:r>
    </w:p>
    <w:p w14:paraId="163D660F" w14:textId="77777777" w:rsidR="002D184F" w:rsidRDefault="002D184F">
      <w:pPr>
        <w:pStyle w:val="Index1"/>
        <w:rPr>
          <w:noProof/>
        </w:rPr>
      </w:pPr>
      <w:r w:rsidRPr="00300D0A">
        <w:rPr>
          <w:rFonts w:cs="Arial"/>
          <w:noProof/>
        </w:rPr>
        <w:t>Probability Metric</w:t>
      </w:r>
      <w:r>
        <w:rPr>
          <w:noProof/>
        </w:rPr>
        <w:t>, 305</w:t>
      </w:r>
    </w:p>
    <w:p w14:paraId="4C81124F" w14:textId="77777777" w:rsidR="002D184F" w:rsidRDefault="002D184F">
      <w:pPr>
        <w:pStyle w:val="Index1"/>
        <w:rPr>
          <w:noProof/>
        </w:rPr>
      </w:pPr>
      <w:r w:rsidRPr="00300D0A">
        <w:rPr>
          <w:rFonts w:cs="Arial"/>
          <w:noProof/>
        </w:rPr>
        <w:t>Probable</w:t>
      </w:r>
      <w:r>
        <w:rPr>
          <w:noProof/>
        </w:rPr>
        <w:t>, 100</w:t>
      </w:r>
    </w:p>
    <w:p w14:paraId="0EA837C5" w14:textId="77777777" w:rsidR="002D184F" w:rsidRDefault="002D184F">
      <w:pPr>
        <w:pStyle w:val="Index1"/>
        <w:rPr>
          <w:noProof/>
        </w:rPr>
      </w:pPr>
      <w:r w:rsidRPr="00300D0A">
        <w:rPr>
          <w:rFonts w:cs="Arial"/>
          <w:noProof/>
        </w:rPr>
        <w:t>Process Action</w:t>
      </w:r>
      <w:r>
        <w:rPr>
          <w:noProof/>
        </w:rPr>
        <w:t>, 291</w:t>
      </w:r>
    </w:p>
    <w:p w14:paraId="66703696" w14:textId="77777777" w:rsidR="002D184F" w:rsidRDefault="002D184F">
      <w:pPr>
        <w:pStyle w:val="Index1"/>
        <w:rPr>
          <w:noProof/>
        </w:rPr>
      </w:pPr>
      <w:r w:rsidRPr="00300D0A">
        <w:rPr>
          <w:rFonts w:cs="Arial"/>
          <w:noProof/>
        </w:rPr>
        <w:t>Process Decomposition</w:t>
      </w:r>
      <w:r>
        <w:rPr>
          <w:noProof/>
        </w:rPr>
        <w:t>, 291</w:t>
      </w:r>
    </w:p>
    <w:p w14:paraId="79EB1745" w14:textId="77777777" w:rsidR="002D184F" w:rsidRDefault="002D184F">
      <w:pPr>
        <w:pStyle w:val="Index1"/>
        <w:rPr>
          <w:noProof/>
        </w:rPr>
      </w:pPr>
      <w:r w:rsidRPr="00300D0A">
        <w:rPr>
          <w:rFonts w:cs="Arial"/>
          <w:noProof/>
        </w:rPr>
        <w:t>Process Failure</w:t>
      </w:r>
      <w:r>
        <w:rPr>
          <w:noProof/>
        </w:rPr>
        <w:t>, 70</w:t>
      </w:r>
    </w:p>
    <w:p w14:paraId="4AE898CB" w14:textId="77777777" w:rsidR="002D184F" w:rsidRDefault="002D184F">
      <w:pPr>
        <w:pStyle w:val="Index1"/>
        <w:rPr>
          <w:noProof/>
        </w:rPr>
      </w:pPr>
      <w:r w:rsidRPr="00300D0A">
        <w:rPr>
          <w:rFonts w:cs="Arial"/>
          <w:noProof/>
        </w:rPr>
        <w:t>Process Pattern</w:t>
      </w:r>
      <w:r>
        <w:rPr>
          <w:noProof/>
        </w:rPr>
        <w:t>, 292</w:t>
      </w:r>
    </w:p>
    <w:p w14:paraId="583A7EC8" w14:textId="77777777" w:rsidR="002D184F" w:rsidRDefault="002D184F">
      <w:pPr>
        <w:pStyle w:val="Index1"/>
        <w:rPr>
          <w:noProof/>
        </w:rPr>
      </w:pPr>
      <w:r w:rsidRPr="00300D0A">
        <w:rPr>
          <w:rFonts w:cs="Arial"/>
          <w:noProof/>
        </w:rPr>
        <w:t>produced</w:t>
      </w:r>
      <w:r>
        <w:rPr>
          <w:noProof/>
        </w:rPr>
        <w:t>, 360, 361</w:t>
      </w:r>
    </w:p>
    <w:p w14:paraId="571EB318" w14:textId="77777777" w:rsidR="002D184F" w:rsidRDefault="002D184F">
      <w:pPr>
        <w:pStyle w:val="Index1"/>
        <w:rPr>
          <w:noProof/>
        </w:rPr>
      </w:pPr>
      <w:r w:rsidRPr="00300D0A">
        <w:rPr>
          <w:rFonts w:cs="Arial"/>
          <w:noProof/>
        </w:rPr>
        <w:t>produced by</w:t>
      </w:r>
      <w:r>
        <w:rPr>
          <w:noProof/>
        </w:rPr>
        <w:t>, 214, 359, 361</w:t>
      </w:r>
    </w:p>
    <w:p w14:paraId="4FC983E6" w14:textId="77777777" w:rsidR="002D184F" w:rsidRDefault="002D184F">
      <w:pPr>
        <w:pStyle w:val="Index1"/>
        <w:rPr>
          <w:noProof/>
        </w:rPr>
      </w:pPr>
      <w:r w:rsidRPr="00300D0A">
        <w:rPr>
          <w:rFonts w:cs="Arial"/>
          <w:noProof/>
        </w:rPr>
        <w:t>Producer</w:t>
      </w:r>
      <w:r>
        <w:rPr>
          <w:noProof/>
        </w:rPr>
        <w:t>, 359</w:t>
      </w:r>
    </w:p>
    <w:p w14:paraId="00D5E2C7" w14:textId="77777777" w:rsidR="002D184F" w:rsidRDefault="002D184F">
      <w:pPr>
        <w:pStyle w:val="Index1"/>
        <w:rPr>
          <w:noProof/>
        </w:rPr>
      </w:pPr>
      <w:r w:rsidRPr="00300D0A">
        <w:rPr>
          <w:rFonts w:cs="Arial"/>
          <w:noProof/>
        </w:rPr>
        <w:t>produces</w:t>
      </w:r>
      <w:r>
        <w:rPr>
          <w:noProof/>
        </w:rPr>
        <w:t>, 213, 214</w:t>
      </w:r>
    </w:p>
    <w:p w14:paraId="2869A610" w14:textId="77777777" w:rsidR="002D184F" w:rsidRDefault="002D184F">
      <w:pPr>
        <w:pStyle w:val="Index1"/>
        <w:rPr>
          <w:noProof/>
        </w:rPr>
      </w:pPr>
      <w:r w:rsidRPr="00300D0A">
        <w:rPr>
          <w:rFonts w:cs="Arial"/>
          <w:noProof/>
        </w:rPr>
        <w:t>Product Kind</w:t>
      </w:r>
      <w:r>
        <w:rPr>
          <w:noProof/>
        </w:rPr>
        <w:t>, 360</w:t>
      </w:r>
    </w:p>
    <w:p w14:paraId="78148F5F" w14:textId="77777777" w:rsidR="002D184F" w:rsidRDefault="002D184F">
      <w:pPr>
        <w:pStyle w:val="Index1"/>
        <w:rPr>
          <w:noProof/>
        </w:rPr>
      </w:pPr>
      <w:r w:rsidRPr="00300D0A">
        <w:rPr>
          <w:rFonts w:cs="Arial"/>
          <w:noProof/>
        </w:rPr>
        <w:t>product line of</w:t>
      </w:r>
      <w:r>
        <w:rPr>
          <w:noProof/>
        </w:rPr>
        <w:t>, 360, 361</w:t>
      </w:r>
    </w:p>
    <w:p w14:paraId="47CD39DE" w14:textId="77777777" w:rsidR="002D184F" w:rsidRDefault="002D184F">
      <w:pPr>
        <w:pStyle w:val="Index1"/>
        <w:rPr>
          <w:noProof/>
        </w:rPr>
      </w:pPr>
      <w:r w:rsidRPr="00300D0A">
        <w:rPr>
          <w:rFonts w:cs="Arial"/>
          <w:noProof/>
        </w:rPr>
        <w:t>Product Line of Supplier</w:t>
      </w:r>
      <w:r>
        <w:rPr>
          <w:noProof/>
        </w:rPr>
        <w:t>, 360</w:t>
      </w:r>
    </w:p>
    <w:p w14:paraId="2731CFBE" w14:textId="77777777" w:rsidR="002D184F" w:rsidRDefault="002D184F">
      <w:pPr>
        <w:pStyle w:val="Index1"/>
        <w:rPr>
          <w:noProof/>
        </w:rPr>
      </w:pPr>
      <w:r w:rsidRPr="00300D0A">
        <w:rPr>
          <w:rFonts w:cs="Arial"/>
          <w:noProof/>
        </w:rPr>
        <w:t>Production</w:t>
      </w:r>
      <w:r>
        <w:rPr>
          <w:noProof/>
        </w:rPr>
        <w:t>, 361</w:t>
      </w:r>
    </w:p>
    <w:p w14:paraId="3CFB7A8C" w14:textId="77777777" w:rsidR="002D184F" w:rsidRDefault="002D184F">
      <w:pPr>
        <w:pStyle w:val="Index1"/>
        <w:rPr>
          <w:noProof/>
        </w:rPr>
      </w:pPr>
      <w:r w:rsidRPr="00300D0A">
        <w:rPr>
          <w:rFonts w:cs="Arial"/>
          <w:noProof/>
        </w:rPr>
        <w:t>Program</w:t>
      </w:r>
      <w:r>
        <w:rPr>
          <w:noProof/>
        </w:rPr>
        <w:t>, 255</w:t>
      </w:r>
    </w:p>
    <w:p w14:paraId="1699347D" w14:textId="77777777" w:rsidR="002D184F" w:rsidRDefault="002D184F">
      <w:pPr>
        <w:pStyle w:val="Index1"/>
        <w:rPr>
          <w:noProof/>
        </w:rPr>
      </w:pPr>
      <w:r w:rsidRPr="00300D0A">
        <w:rPr>
          <w:rFonts w:cs="Arial"/>
          <w:noProof/>
        </w:rPr>
        <w:t>Proof of concept</w:t>
      </w:r>
      <w:r>
        <w:rPr>
          <w:noProof/>
        </w:rPr>
        <w:t>, 138</w:t>
      </w:r>
    </w:p>
    <w:p w14:paraId="0E7F5AE8" w14:textId="77777777" w:rsidR="002D184F" w:rsidRDefault="002D184F">
      <w:pPr>
        <w:pStyle w:val="Index1"/>
        <w:rPr>
          <w:noProof/>
        </w:rPr>
      </w:pPr>
      <w:r w:rsidRPr="00300D0A">
        <w:rPr>
          <w:rFonts w:cs="Arial"/>
          <w:noProof/>
        </w:rPr>
        <w:t>Property</w:t>
      </w:r>
      <w:r>
        <w:rPr>
          <w:noProof/>
        </w:rPr>
        <w:t>, 184</w:t>
      </w:r>
    </w:p>
    <w:p w14:paraId="46CF324C" w14:textId="77777777" w:rsidR="002D184F" w:rsidRDefault="002D184F">
      <w:pPr>
        <w:pStyle w:val="Index1"/>
        <w:rPr>
          <w:noProof/>
        </w:rPr>
      </w:pPr>
      <w:r w:rsidRPr="00300D0A">
        <w:rPr>
          <w:rFonts w:cs="Arial"/>
          <w:noProof/>
        </w:rPr>
        <w:t>protected by</w:t>
      </w:r>
      <w:r>
        <w:rPr>
          <w:noProof/>
        </w:rPr>
        <w:t>, 108, 321</w:t>
      </w:r>
    </w:p>
    <w:p w14:paraId="15C97A68" w14:textId="77777777" w:rsidR="002D184F" w:rsidRDefault="002D184F">
      <w:pPr>
        <w:pStyle w:val="Index1"/>
        <w:rPr>
          <w:noProof/>
        </w:rPr>
      </w:pPr>
      <w:r w:rsidRPr="00300D0A">
        <w:rPr>
          <w:rFonts w:cs="Arial"/>
          <w:noProof/>
        </w:rPr>
        <w:t>Protection</w:t>
      </w:r>
      <w:r>
        <w:rPr>
          <w:noProof/>
        </w:rPr>
        <w:t>, 107</w:t>
      </w:r>
    </w:p>
    <w:p w14:paraId="6D69B7BA" w14:textId="77777777" w:rsidR="002D184F" w:rsidRDefault="002D184F">
      <w:pPr>
        <w:pStyle w:val="Index1"/>
        <w:rPr>
          <w:noProof/>
        </w:rPr>
      </w:pPr>
      <w:r w:rsidRPr="00300D0A">
        <w:rPr>
          <w:rFonts w:cs="Arial"/>
          <w:noProof/>
        </w:rPr>
        <w:t>protects</w:t>
      </w:r>
      <w:r>
        <w:rPr>
          <w:noProof/>
        </w:rPr>
        <w:t>, 104, 108</w:t>
      </w:r>
    </w:p>
    <w:p w14:paraId="0BBA5382" w14:textId="77777777" w:rsidR="002D184F" w:rsidRDefault="002D184F">
      <w:pPr>
        <w:pStyle w:val="Index1"/>
        <w:rPr>
          <w:noProof/>
        </w:rPr>
      </w:pPr>
      <w:r w:rsidRPr="00300D0A">
        <w:rPr>
          <w:rFonts w:cs="Arial"/>
          <w:noProof/>
        </w:rPr>
        <w:t>provided by</w:t>
      </w:r>
      <w:r>
        <w:rPr>
          <w:noProof/>
        </w:rPr>
        <w:t>, 358, 362</w:t>
      </w:r>
    </w:p>
    <w:p w14:paraId="06225C4D" w14:textId="77777777" w:rsidR="002D184F" w:rsidRDefault="002D184F">
      <w:pPr>
        <w:pStyle w:val="Index1"/>
        <w:rPr>
          <w:noProof/>
        </w:rPr>
      </w:pPr>
      <w:r w:rsidRPr="00300D0A">
        <w:rPr>
          <w:rFonts w:cs="Arial"/>
          <w:noProof/>
        </w:rPr>
        <w:t>provides access through</w:t>
      </w:r>
      <w:r>
        <w:rPr>
          <w:noProof/>
        </w:rPr>
        <w:t>, 338, 340</w:t>
      </w:r>
    </w:p>
    <w:p w14:paraId="6F3BA0AE" w14:textId="77777777" w:rsidR="002D184F" w:rsidRDefault="002D184F">
      <w:pPr>
        <w:pStyle w:val="Index1"/>
        <w:rPr>
          <w:noProof/>
        </w:rPr>
      </w:pPr>
      <w:r w:rsidRPr="00300D0A">
        <w:rPr>
          <w:rFonts w:cs="Arial"/>
          <w:noProof/>
        </w:rPr>
        <w:t>provides product</w:t>
      </w:r>
      <w:r>
        <w:rPr>
          <w:noProof/>
        </w:rPr>
        <w:t>, 362</w:t>
      </w:r>
    </w:p>
    <w:p w14:paraId="5D902194" w14:textId="77777777" w:rsidR="002D184F" w:rsidRDefault="002D184F">
      <w:pPr>
        <w:pStyle w:val="Index1"/>
        <w:rPr>
          <w:noProof/>
        </w:rPr>
      </w:pPr>
      <w:r w:rsidRPr="00300D0A">
        <w:rPr>
          <w:rFonts w:cs="Arial"/>
          <w:noProof/>
        </w:rPr>
        <w:t>provides product to</w:t>
      </w:r>
      <w:r>
        <w:rPr>
          <w:noProof/>
        </w:rPr>
        <w:t>, 362, 363</w:t>
      </w:r>
    </w:p>
    <w:p w14:paraId="7D651A08" w14:textId="77777777" w:rsidR="002D184F" w:rsidRDefault="002D184F">
      <w:pPr>
        <w:pStyle w:val="Index1"/>
        <w:rPr>
          <w:noProof/>
        </w:rPr>
      </w:pPr>
      <w:r w:rsidRPr="00300D0A">
        <w:rPr>
          <w:rFonts w:cs="Arial"/>
          <w:noProof/>
        </w:rPr>
        <w:t>provides security level</w:t>
      </w:r>
      <w:r>
        <w:rPr>
          <w:noProof/>
        </w:rPr>
        <w:t>, 197</w:t>
      </w:r>
    </w:p>
    <w:p w14:paraId="2AA49AFF" w14:textId="77777777" w:rsidR="002D184F" w:rsidRDefault="002D184F">
      <w:pPr>
        <w:pStyle w:val="Index1"/>
        <w:rPr>
          <w:noProof/>
        </w:rPr>
      </w:pPr>
      <w:r w:rsidRPr="00300D0A">
        <w:rPr>
          <w:rFonts w:cs="Arial"/>
          <w:noProof/>
        </w:rPr>
        <w:t>Providing</w:t>
      </w:r>
      <w:r>
        <w:rPr>
          <w:noProof/>
        </w:rPr>
        <w:t>, 361</w:t>
      </w:r>
    </w:p>
    <w:p w14:paraId="07DAE64E" w14:textId="77777777" w:rsidR="002D184F" w:rsidRDefault="002D184F">
      <w:pPr>
        <w:pStyle w:val="Index1"/>
        <w:rPr>
          <w:noProof/>
        </w:rPr>
      </w:pPr>
      <w:r w:rsidRPr="00300D0A">
        <w:rPr>
          <w:rFonts w:cs="Arial"/>
          <w:noProof/>
        </w:rPr>
        <w:t>providing action</w:t>
      </w:r>
      <w:r>
        <w:rPr>
          <w:noProof/>
        </w:rPr>
        <w:t>, 359</w:t>
      </w:r>
    </w:p>
    <w:p w14:paraId="73C2049E" w14:textId="77777777" w:rsidR="002D184F" w:rsidRDefault="002D184F">
      <w:pPr>
        <w:pStyle w:val="Index1"/>
        <w:rPr>
          <w:noProof/>
        </w:rPr>
      </w:pPr>
      <w:r w:rsidRPr="00300D0A">
        <w:rPr>
          <w:rFonts w:cs="Arial"/>
          <w:noProof/>
        </w:rPr>
        <w:t>publicly known</w:t>
      </w:r>
      <w:r>
        <w:rPr>
          <w:noProof/>
        </w:rPr>
        <w:t>, 126</w:t>
      </w:r>
    </w:p>
    <w:p w14:paraId="753809C5" w14:textId="77777777" w:rsidR="002D184F" w:rsidRDefault="002D184F">
      <w:pPr>
        <w:pStyle w:val="Index1"/>
        <w:rPr>
          <w:noProof/>
        </w:rPr>
      </w:pPr>
      <w:r w:rsidRPr="00300D0A">
        <w:rPr>
          <w:rFonts w:cs="Arial"/>
          <w:noProof/>
        </w:rPr>
        <w:t>purpose</w:t>
      </w:r>
      <w:r>
        <w:rPr>
          <w:noProof/>
        </w:rPr>
        <w:t>, 161</w:t>
      </w:r>
    </w:p>
    <w:p w14:paraId="01DBCBD2" w14:textId="77777777" w:rsidR="002D184F" w:rsidRDefault="002D184F">
      <w:pPr>
        <w:pStyle w:val="Index1"/>
        <w:rPr>
          <w:noProof/>
        </w:rPr>
      </w:pPr>
      <w:r w:rsidRPr="00300D0A">
        <w:rPr>
          <w:rFonts w:cs="Arial"/>
          <w:noProof/>
        </w:rPr>
        <w:t>put into</w:t>
      </w:r>
      <w:r>
        <w:rPr>
          <w:noProof/>
        </w:rPr>
        <w:t>, 172, 175</w:t>
      </w:r>
    </w:p>
    <w:p w14:paraId="6826F780" w14:textId="77777777" w:rsidR="002D184F" w:rsidRDefault="002D184F">
      <w:pPr>
        <w:pStyle w:val="Index1"/>
        <w:rPr>
          <w:noProof/>
        </w:rPr>
      </w:pPr>
      <w:r w:rsidRPr="00300D0A">
        <w:rPr>
          <w:rFonts w:cs="Arial"/>
          <w:noProof/>
        </w:rPr>
        <w:t>Radiation Exposure</w:t>
      </w:r>
      <w:r>
        <w:rPr>
          <w:noProof/>
        </w:rPr>
        <w:t>, 316</w:t>
      </w:r>
    </w:p>
    <w:p w14:paraId="39F1DCE5" w14:textId="77777777" w:rsidR="002D184F" w:rsidRDefault="002D184F">
      <w:pPr>
        <w:pStyle w:val="Index1"/>
        <w:rPr>
          <w:noProof/>
        </w:rPr>
      </w:pPr>
      <w:r w:rsidRPr="00300D0A">
        <w:rPr>
          <w:rFonts w:cs="Arial"/>
          <w:noProof/>
        </w:rPr>
        <w:t>Radio Contact</w:t>
      </w:r>
      <w:r>
        <w:rPr>
          <w:noProof/>
        </w:rPr>
        <w:t>, 165</w:t>
      </w:r>
    </w:p>
    <w:p w14:paraId="0EB3FD2F" w14:textId="77777777" w:rsidR="002D184F" w:rsidRDefault="002D184F">
      <w:pPr>
        <w:pStyle w:val="Index1"/>
        <w:rPr>
          <w:noProof/>
        </w:rPr>
      </w:pPr>
      <w:r w:rsidRPr="00300D0A">
        <w:rPr>
          <w:rFonts w:cs="Arial"/>
          <w:noProof/>
        </w:rPr>
        <w:t>Radio Map Rule</w:t>
      </w:r>
      <w:r>
        <w:rPr>
          <w:noProof/>
        </w:rPr>
        <w:t>, 399</w:t>
      </w:r>
    </w:p>
    <w:p w14:paraId="2A04AC32" w14:textId="77777777" w:rsidR="002D184F" w:rsidRDefault="002D184F">
      <w:pPr>
        <w:pStyle w:val="Index1"/>
        <w:rPr>
          <w:noProof/>
        </w:rPr>
      </w:pPr>
      <w:r w:rsidRPr="00300D0A">
        <w:rPr>
          <w:rFonts w:cs="Arial"/>
          <w:noProof/>
        </w:rPr>
        <w:t>Radioactivity</w:t>
      </w:r>
      <w:r>
        <w:rPr>
          <w:noProof/>
        </w:rPr>
        <w:t>, 316</w:t>
      </w:r>
    </w:p>
    <w:p w14:paraId="104ED5E1" w14:textId="77777777" w:rsidR="002D184F" w:rsidRDefault="002D184F">
      <w:pPr>
        <w:pStyle w:val="Index1"/>
        <w:rPr>
          <w:noProof/>
        </w:rPr>
      </w:pPr>
      <w:r w:rsidRPr="00300D0A">
        <w:rPr>
          <w:rFonts w:cs="Arial"/>
          <w:noProof/>
        </w:rPr>
        <w:t>Radiological Danger</w:t>
      </w:r>
      <w:r>
        <w:rPr>
          <w:noProof/>
        </w:rPr>
        <w:t>, 70</w:t>
      </w:r>
    </w:p>
    <w:p w14:paraId="3B6FD8CD" w14:textId="77777777" w:rsidR="002D184F" w:rsidRDefault="002D184F">
      <w:pPr>
        <w:pStyle w:val="Index1"/>
        <w:rPr>
          <w:noProof/>
        </w:rPr>
      </w:pPr>
      <w:r w:rsidRPr="00300D0A">
        <w:rPr>
          <w:rFonts w:cs="Arial"/>
          <w:noProof/>
        </w:rPr>
        <w:t>rank</w:t>
      </w:r>
      <w:r>
        <w:rPr>
          <w:noProof/>
        </w:rPr>
        <w:t>, 98</w:t>
      </w:r>
    </w:p>
    <w:p w14:paraId="4CDD15ED" w14:textId="77777777" w:rsidR="002D184F" w:rsidRDefault="002D184F">
      <w:pPr>
        <w:pStyle w:val="Index1"/>
        <w:rPr>
          <w:noProof/>
        </w:rPr>
      </w:pPr>
      <w:r w:rsidRPr="00300D0A">
        <w:rPr>
          <w:rFonts w:cs="Arial"/>
          <w:noProof/>
        </w:rPr>
        <w:t>Read Information</w:t>
      </w:r>
      <w:r>
        <w:rPr>
          <w:noProof/>
        </w:rPr>
        <w:t>, 226</w:t>
      </w:r>
    </w:p>
    <w:p w14:paraId="589EFCB0" w14:textId="77777777" w:rsidR="002D184F" w:rsidRDefault="002D184F">
      <w:pPr>
        <w:pStyle w:val="Index1"/>
        <w:rPr>
          <w:noProof/>
        </w:rPr>
      </w:pPr>
      <w:r w:rsidRPr="00300D0A">
        <w:rPr>
          <w:rFonts w:cs="Arial"/>
          <w:noProof/>
        </w:rPr>
        <w:t>realized by</w:t>
      </w:r>
      <w:r>
        <w:rPr>
          <w:noProof/>
        </w:rPr>
        <w:t>, 241, 242</w:t>
      </w:r>
    </w:p>
    <w:p w14:paraId="6650D2BD" w14:textId="77777777" w:rsidR="002D184F" w:rsidRDefault="002D184F">
      <w:pPr>
        <w:pStyle w:val="Index1"/>
        <w:rPr>
          <w:noProof/>
        </w:rPr>
      </w:pPr>
      <w:r w:rsidRPr="00300D0A">
        <w:rPr>
          <w:rFonts w:cs="Arial"/>
          <w:noProof/>
        </w:rPr>
        <w:t>Recieving Container</w:t>
      </w:r>
      <w:r>
        <w:rPr>
          <w:noProof/>
        </w:rPr>
        <w:t>, 175</w:t>
      </w:r>
    </w:p>
    <w:p w14:paraId="45B17E97" w14:textId="77777777" w:rsidR="002D184F" w:rsidRDefault="002D184F">
      <w:pPr>
        <w:pStyle w:val="Index1"/>
        <w:rPr>
          <w:noProof/>
        </w:rPr>
      </w:pPr>
      <w:r w:rsidRPr="00300D0A">
        <w:rPr>
          <w:rFonts w:cs="Arial"/>
          <w:noProof/>
        </w:rPr>
        <w:t>recipient name</w:t>
      </w:r>
      <w:r>
        <w:rPr>
          <w:noProof/>
        </w:rPr>
        <w:t>, 164</w:t>
      </w:r>
    </w:p>
    <w:p w14:paraId="45525034" w14:textId="77777777" w:rsidR="002D184F" w:rsidRDefault="002D184F">
      <w:pPr>
        <w:pStyle w:val="Index1"/>
        <w:rPr>
          <w:noProof/>
        </w:rPr>
      </w:pPr>
      <w:r w:rsidRPr="00300D0A">
        <w:rPr>
          <w:rFonts w:cs="Arial"/>
          <w:noProof/>
        </w:rPr>
        <w:t>reduce harm via</w:t>
      </w:r>
      <w:r>
        <w:rPr>
          <w:noProof/>
        </w:rPr>
        <w:t>, 106, 121</w:t>
      </w:r>
    </w:p>
    <w:p w14:paraId="01DBC392" w14:textId="77777777" w:rsidR="002D184F" w:rsidRDefault="002D184F">
      <w:pPr>
        <w:pStyle w:val="Index1"/>
        <w:rPr>
          <w:noProof/>
        </w:rPr>
      </w:pPr>
      <w:r w:rsidRPr="00300D0A">
        <w:rPr>
          <w:rFonts w:cs="Arial"/>
          <w:noProof/>
        </w:rPr>
        <w:t>Reference Point</w:t>
      </w:r>
      <w:r>
        <w:rPr>
          <w:noProof/>
        </w:rPr>
        <w:t>, 233</w:t>
      </w:r>
    </w:p>
    <w:p w14:paraId="66EA61FF" w14:textId="77777777" w:rsidR="002D184F" w:rsidRDefault="002D184F">
      <w:pPr>
        <w:pStyle w:val="Index1"/>
        <w:rPr>
          <w:noProof/>
        </w:rPr>
      </w:pPr>
      <w:r w:rsidRPr="00300D0A">
        <w:rPr>
          <w:rFonts w:cs="Arial"/>
          <w:noProof/>
        </w:rPr>
        <w:t>referenced by credential</w:t>
      </w:r>
      <w:r>
        <w:rPr>
          <w:noProof/>
        </w:rPr>
        <w:t>, 186, 189</w:t>
      </w:r>
    </w:p>
    <w:p w14:paraId="48BE690D" w14:textId="77777777" w:rsidR="002D184F" w:rsidRDefault="002D184F">
      <w:pPr>
        <w:pStyle w:val="Index1"/>
        <w:rPr>
          <w:noProof/>
        </w:rPr>
      </w:pPr>
      <w:r w:rsidRPr="00300D0A">
        <w:rPr>
          <w:rFonts w:cs="Arial"/>
          <w:noProof/>
        </w:rPr>
        <w:t>region ID</w:t>
      </w:r>
      <w:r>
        <w:rPr>
          <w:noProof/>
        </w:rPr>
        <w:t>, 164</w:t>
      </w:r>
    </w:p>
    <w:p w14:paraId="4BD0FA67" w14:textId="77777777" w:rsidR="002D184F" w:rsidRDefault="002D184F">
      <w:pPr>
        <w:pStyle w:val="Index1"/>
        <w:rPr>
          <w:noProof/>
        </w:rPr>
      </w:pPr>
      <w:r w:rsidRPr="00300D0A">
        <w:rPr>
          <w:rFonts w:cs="Arial"/>
          <w:noProof/>
        </w:rPr>
        <w:t>Regional Identifier</w:t>
      </w:r>
      <w:r>
        <w:rPr>
          <w:noProof/>
        </w:rPr>
        <w:t>, 335</w:t>
      </w:r>
    </w:p>
    <w:p w14:paraId="2B2323BA" w14:textId="77777777" w:rsidR="002D184F" w:rsidRDefault="002D184F">
      <w:pPr>
        <w:pStyle w:val="Index1"/>
        <w:rPr>
          <w:noProof/>
        </w:rPr>
      </w:pPr>
      <w:r w:rsidRPr="00300D0A">
        <w:rPr>
          <w:rFonts w:cs="Arial"/>
          <w:noProof/>
        </w:rPr>
        <w:t>Related</w:t>
      </w:r>
      <w:r>
        <w:rPr>
          <w:noProof/>
        </w:rPr>
        <w:t>, 207</w:t>
      </w:r>
    </w:p>
    <w:p w14:paraId="7E1E5608" w14:textId="77777777" w:rsidR="002D184F" w:rsidRDefault="002D184F">
      <w:pPr>
        <w:pStyle w:val="Index1"/>
        <w:rPr>
          <w:noProof/>
        </w:rPr>
      </w:pPr>
      <w:r w:rsidRPr="00300D0A">
        <w:rPr>
          <w:rFonts w:cs="Arial"/>
          <w:noProof/>
        </w:rPr>
        <w:t>related from</w:t>
      </w:r>
      <w:r>
        <w:rPr>
          <w:noProof/>
        </w:rPr>
        <w:t>, 208</w:t>
      </w:r>
    </w:p>
    <w:p w14:paraId="6CD76B56" w14:textId="77777777" w:rsidR="002D184F" w:rsidRDefault="002D184F">
      <w:pPr>
        <w:pStyle w:val="Index1"/>
        <w:rPr>
          <w:noProof/>
        </w:rPr>
      </w:pPr>
      <w:r w:rsidRPr="00300D0A">
        <w:rPr>
          <w:rFonts w:cs="Arial"/>
          <w:noProof/>
        </w:rPr>
        <w:t>relates to</w:t>
      </w:r>
      <w:r>
        <w:rPr>
          <w:noProof/>
        </w:rPr>
        <w:t>, 208</w:t>
      </w:r>
    </w:p>
    <w:p w14:paraId="1F3DBAF4" w14:textId="77777777" w:rsidR="002D184F" w:rsidRDefault="002D184F">
      <w:pPr>
        <w:pStyle w:val="Index1"/>
        <w:rPr>
          <w:noProof/>
        </w:rPr>
      </w:pPr>
      <w:r w:rsidRPr="00300D0A">
        <w:rPr>
          <w:rFonts w:cs="Arial"/>
          <w:noProof/>
        </w:rPr>
        <w:t>Relative Coordinate</w:t>
      </w:r>
      <w:r>
        <w:rPr>
          <w:noProof/>
        </w:rPr>
        <w:t>, 233</w:t>
      </w:r>
    </w:p>
    <w:p w14:paraId="1E39EE19" w14:textId="77777777" w:rsidR="002D184F" w:rsidRDefault="002D184F">
      <w:pPr>
        <w:pStyle w:val="Index1"/>
        <w:rPr>
          <w:noProof/>
        </w:rPr>
      </w:pPr>
      <w:r w:rsidRPr="00300D0A">
        <w:rPr>
          <w:rFonts w:cs="Arial"/>
          <w:noProof/>
        </w:rPr>
        <w:t>relative to</w:t>
      </w:r>
      <w:r>
        <w:rPr>
          <w:noProof/>
        </w:rPr>
        <w:t>, 233</w:t>
      </w:r>
    </w:p>
    <w:p w14:paraId="2F6FE530" w14:textId="77777777" w:rsidR="002D184F" w:rsidRDefault="002D184F">
      <w:pPr>
        <w:pStyle w:val="Index1"/>
        <w:rPr>
          <w:noProof/>
        </w:rPr>
      </w:pPr>
      <w:r w:rsidRPr="00300D0A">
        <w:rPr>
          <w:rFonts w:cs="Arial"/>
          <w:noProof/>
        </w:rPr>
        <w:t>Relocation</w:t>
      </w:r>
      <w:r>
        <w:rPr>
          <w:noProof/>
        </w:rPr>
        <w:t>, 175</w:t>
      </w:r>
    </w:p>
    <w:p w14:paraId="72B82D70" w14:textId="77777777" w:rsidR="002D184F" w:rsidRDefault="002D184F">
      <w:pPr>
        <w:pStyle w:val="Index1"/>
        <w:rPr>
          <w:noProof/>
        </w:rPr>
      </w:pPr>
      <w:r w:rsidRPr="00300D0A">
        <w:rPr>
          <w:rFonts w:cs="Arial"/>
          <w:noProof/>
        </w:rPr>
        <w:t>Remediation Level</w:t>
      </w:r>
      <w:r>
        <w:rPr>
          <w:noProof/>
        </w:rPr>
        <w:t>, 139</w:t>
      </w:r>
    </w:p>
    <w:p w14:paraId="1EB41B13" w14:textId="77777777" w:rsidR="002D184F" w:rsidRDefault="002D184F">
      <w:pPr>
        <w:pStyle w:val="Index1"/>
        <w:rPr>
          <w:noProof/>
        </w:rPr>
      </w:pPr>
      <w:r w:rsidRPr="00300D0A">
        <w:rPr>
          <w:rFonts w:cs="Arial"/>
          <w:noProof/>
        </w:rPr>
        <w:t>Remote</w:t>
      </w:r>
      <w:r>
        <w:rPr>
          <w:noProof/>
        </w:rPr>
        <w:t>, 100, 134</w:t>
      </w:r>
    </w:p>
    <w:p w14:paraId="7E7F6544" w14:textId="77777777" w:rsidR="002D184F" w:rsidRDefault="002D184F">
      <w:pPr>
        <w:pStyle w:val="Index1"/>
        <w:rPr>
          <w:noProof/>
        </w:rPr>
      </w:pPr>
      <w:r w:rsidRPr="00300D0A">
        <w:rPr>
          <w:rFonts w:cs="Arial"/>
          <w:noProof/>
        </w:rPr>
        <w:t>Removal Event</w:t>
      </w:r>
      <w:r>
        <w:rPr>
          <w:noProof/>
        </w:rPr>
        <w:t>, 175</w:t>
      </w:r>
    </w:p>
    <w:p w14:paraId="785CD8D6" w14:textId="77777777" w:rsidR="002D184F" w:rsidRDefault="002D184F">
      <w:pPr>
        <w:pStyle w:val="Index1"/>
        <w:rPr>
          <w:noProof/>
        </w:rPr>
      </w:pPr>
      <w:r w:rsidRPr="00300D0A">
        <w:rPr>
          <w:rFonts w:cs="Arial"/>
          <w:noProof/>
        </w:rPr>
        <w:t>remove from</w:t>
      </w:r>
      <w:r>
        <w:rPr>
          <w:noProof/>
        </w:rPr>
        <w:t>, 176</w:t>
      </w:r>
    </w:p>
    <w:p w14:paraId="1CF782C1" w14:textId="77777777" w:rsidR="002D184F" w:rsidRDefault="002D184F">
      <w:pPr>
        <w:pStyle w:val="Index1"/>
        <w:rPr>
          <w:noProof/>
        </w:rPr>
      </w:pPr>
      <w:r w:rsidRPr="00300D0A">
        <w:rPr>
          <w:rFonts w:cs="Arial"/>
          <w:noProof/>
        </w:rPr>
        <w:t>Remove Information</w:t>
      </w:r>
      <w:r>
        <w:rPr>
          <w:noProof/>
        </w:rPr>
        <w:t>, 227</w:t>
      </w:r>
    </w:p>
    <w:p w14:paraId="5E5FE713" w14:textId="77777777" w:rsidR="002D184F" w:rsidRDefault="002D184F">
      <w:pPr>
        <w:pStyle w:val="Index1"/>
        <w:rPr>
          <w:noProof/>
        </w:rPr>
      </w:pPr>
      <w:r w:rsidRPr="00300D0A">
        <w:rPr>
          <w:rFonts w:cs="Arial"/>
          <w:noProof/>
        </w:rPr>
        <w:t>removed by</w:t>
      </w:r>
      <w:r>
        <w:rPr>
          <w:noProof/>
        </w:rPr>
        <w:t>, 173, 176</w:t>
      </w:r>
    </w:p>
    <w:p w14:paraId="2030B040" w14:textId="77777777" w:rsidR="002D184F" w:rsidRDefault="002D184F">
      <w:pPr>
        <w:pStyle w:val="Index1"/>
        <w:rPr>
          <w:noProof/>
        </w:rPr>
      </w:pPr>
      <w:r w:rsidRPr="00300D0A">
        <w:rPr>
          <w:rFonts w:cs="Arial"/>
          <w:noProof/>
        </w:rPr>
        <w:t>replacement cost</w:t>
      </w:r>
      <w:r>
        <w:rPr>
          <w:noProof/>
        </w:rPr>
        <w:t>, 99</w:t>
      </w:r>
    </w:p>
    <w:p w14:paraId="06E653C1" w14:textId="77777777" w:rsidR="002D184F" w:rsidRDefault="002D184F">
      <w:pPr>
        <w:pStyle w:val="Index1"/>
        <w:rPr>
          <w:noProof/>
        </w:rPr>
      </w:pPr>
      <w:r w:rsidRPr="00300D0A">
        <w:rPr>
          <w:rFonts w:cs="Arial"/>
          <w:noProof/>
        </w:rPr>
        <w:t>Report Confidence</w:t>
      </w:r>
      <w:r>
        <w:rPr>
          <w:noProof/>
        </w:rPr>
        <w:t>, 140</w:t>
      </w:r>
    </w:p>
    <w:p w14:paraId="4D27D80C" w14:textId="77777777" w:rsidR="002D184F" w:rsidRDefault="002D184F">
      <w:pPr>
        <w:pStyle w:val="Index1"/>
        <w:rPr>
          <w:noProof/>
        </w:rPr>
      </w:pPr>
      <w:r w:rsidRPr="00300D0A">
        <w:rPr>
          <w:rFonts w:cs="Arial"/>
          <w:noProof/>
        </w:rPr>
        <w:t>required</w:t>
      </w:r>
      <w:r>
        <w:rPr>
          <w:noProof/>
        </w:rPr>
        <w:t>, 125</w:t>
      </w:r>
    </w:p>
    <w:p w14:paraId="0C982266" w14:textId="77777777" w:rsidR="002D184F" w:rsidRDefault="002D184F">
      <w:pPr>
        <w:pStyle w:val="Index1"/>
        <w:rPr>
          <w:noProof/>
        </w:rPr>
      </w:pPr>
      <w:r w:rsidRPr="00300D0A">
        <w:rPr>
          <w:rFonts w:cs="Arial"/>
          <w:noProof/>
        </w:rPr>
        <w:t>Residence</w:t>
      </w:r>
      <w:r>
        <w:rPr>
          <w:noProof/>
        </w:rPr>
        <w:t>, 280</w:t>
      </w:r>
    </w:p>
    <w:p w14:paraId="436C54F5" w14:textId="77777777" w:rsidR="002D184F" w:rsidRDefault="002D184F">
      <w:pPr>
        <w:pStyle w:val="Index1"/>
        <w:rPr>
          <w:noProof/>
        </w:rPr>
      </w:pPr>
      <w:r w:rsidRPr="00300D0A">
        <w:rPr>
          <w:rFonts w:cs="Arial"/>
          <w:noProof/>
        </w:rPr>
        <w:t>Residency</w:t>
      </w:r>
      <w:r>
        <w:rPr>
          <w:noProof/>
        </w:rPr>
        <w:t>, 269</w:t>
      </w:r>
    </w:p>
    <w:p w14:paraId="2E0413CC" w14:textId="77777777" w:rsidR="002D184F" w:rsidRDefault="002D184F">
      <w:pPr>
        <w:pStyle w:val="Index1"/>
        <w:rPr>
          <w:noProof/>
        </w:rPr>
      </w:pPr>
      <w:r w:rsidRPr="00300D0A">
        <w:rPr>
          <w:rFonts w:cs="Arial"/>
          <w:noProof/>
        </w:rPr>
        <w:t>resides at</w:t>
      </w:r>
      <w:r>
        <w:rPr>
          <w:noProof/>
        </w:rPr>
        <w:t>, 266, 269</w:t>
      </w:r>
    </w:p>
    <w:p w14:paraId="6D7835F3" w14:textId="77777777" w:rsidR="002D184F" w:rsidRDefault="002D184F">
      <w:pPr>
        <w:pStyle w:val="Index1"/>
        <w:rPr>
          <w:noProof/>
        </w:rPr>
      </w:pPr>
      <w:r w:rsidRPr="00300D0A">
        <w:rPr>
          <w:rFonts w:cs="Arial"/>
          <w:noProof/>
        </w:rPr>
        <w:t>Resource</w:t>
      </w:r>
      <w:r>
        <w:rPr>
          <w:noProof/>
        </w:rPr>
        <w:t>, 320</w:t>
      </w:r>
    </w:p>
    <w:p w14:paraId="37BA9800" w14:textId="77777777" w:rsidR="002D184F" w:rsidRDefault="002D184F">
      <w:pPr>
        <w:pStyle w:val="Index1"/>
        <w:rPr>
          <w:noProof/>
        </w:rPr>
      </w:pPr>
      <w:r w:rsidRPr="00300D0A">
        <w:rPr>
          <w:rFonts w:cs="Arial"/>
          <w:noProof/>
        </w:rPr>
        <w:t>Resource Actions</w:t>
      </w:r>
      <w:r>
        <w:rPr>
          <w:noProof/>
        </w:rPr>
        <w:t>, 321</w:t>
      </w:r>
    </w:p>
    <w:p w14:paraId="0C66010F" w14:textId="77777777" w:rsidR="002D184F" w:rsidRDefault="002D184F">
      <w:pPr>
        <w:pStyle w:val="Index1"/>
        <w:rPr>
          <w:noProof/>
        </w:rPr>
      </w:pPr>
      <w:r w:rsidRPr="00300D0A">
        <w:rPr>
          <w:rFonts w:cs="Arial"/>
          <w:noProof/>
        </w:rPr>
        <w:t>Resource Dependency</w:t>
      </w:r>
      <w:r>
        <w:rPr>
          <w:noProof/>
        </w:rPr>
        <w:t>, 322</w:t>
      </w:r>
    </w:p>
    <w:p w14:paraId="404353BF" w14:textId="77777777" w:rsidR="002D184F" w:rsidRDefault="002D184F">
      <w:pPr>
        <w:pStyle w:val="Index1"/>
        <w:rPr>
          <w:noProof/>
        </w:rPr>
      </w:pPr>
      <w:r w:rsidRPr="00300D0A">
        <w:rPr>
          <w:rFonts w:cs="Arial"/>
          <w:noProof/>
        </w:rPr>
        <w:t>results from</w:t>
      </w:r>
      <w:r>
        <w:rPr>
          <w:noProof/>
        </w:rPr>
        <w:t>, 239</w:t>
      </w:r>
    </w:p>
    <w:p w14:paraId="71F0A22C" w14:textId="77777777" w:rsidR="002D184F" w:rsidRDefault="002D184F">
      <w:pPr>
        <w:pStyle w:val="Index1"/>
        <w:rPr>
          <w:noProof/>
        </w:rPr>
      </w:pPr>
      <w:r w:rsidRPr="00300D0A">
        <w:rPr>
          <w:rFonts w:cs="Arial"/>
          <w:noProof/>
        </w:rPr>
        <w:t>revision</w:t>
      </w:r>
      <w:r>
        <w:rPr>
          <w:noProof/>
        </w:rPr>
        <w:t>, 359</w:t>
      </w:r>
    </w:p>
    <w:p w14:paraId="378A5F61" w14:textId="77777777" w:rsidR="002D184F" w:rsidRDefault="002D184F">
      <w:pPr>
        <w:pStyle w:val="Index1"/>
        <w:rPr>
          <w:noProof/>
        </w:rPr>
      </w:pPr>
      <w:r w:rsidRPr="00300D0A">
        <w:rPr>
          <w:rFonts w:cs="Arial"/>
          <w:noProof/>
        </w:rPr>
        <w:t>revokes permission</w:t>
      </w:r>
      <w:r>
        <w:rPr>
          <w:noProof/>
        </w:rPr>
        <w:t>, 262</w:t>
      </w:r>
    </w:p>
    <w:p w14:paraId="5279ED92" w14:textId="77777777" w:rsidR="002D184F" w:rsidRDefault="002D184F">
      <w:pPr>
        <w:pStyle w:val="Index1"/>
        <w:rPr>
          <w:noProof/>
        </w:rPr>
      </w:pPr>
      <w:r w:rsidRPr="00300D0A">
        <w:rPr>
          <w:rFonts w:cs="Arial"/>
          <w:noProof/>
        </w:rPr>
        <w:t>Risk</w:t>
      </w:r>
      <w:r>
        <w:rPr>
          <w:noProof/>
        </w:rPr>
        <w:t>, 93</w:t>
      </w:r>
    </w:p>
    <w:p w14:paraId="2A9BD202" w14:textId="77777777" w:rsidR="002D184F" w:rsidRDefault="002D184F">
      <w:pPr>
        <w:pStyle w:val="Index1"/>
        <w:rPr>
          <w:noProof/>
        </w:rPr>
      </w:pPr>
      <w:r w:rsidRPr="00300D0A">
        <w:rPr>
          <w:rFonts w:cs="Arial"/>
          <w:noProof/>
        </w:rPr>
        <w:t>Risk Agent</w:t>
      </w:r>
      <w:r>
        <w:rPr>
          <w:noProof/>
        </w:rPr>
        <w:t>, 108</w:t>
      </w:r>
    </w:p>
    <w:p w14:paraId="36D453A5" w14:textId="77777777" w:rsidR="002D184F" w:rsidRDefault="002D184F">
      <w:pPr>
        <w:pStyle w:val="Index1"/>
        <w:rPr>
          <w:noProof/>
        </w:rPr>
      </w:pPr>
      <w:r w:rsidRPr="00300D0A">
        <w:rPr>
          <w:rFonts w:cs="Arial"/>
          <w:noProof/>
        </w:rPr>
        <w:t>risk for</w:t>
      </w:r>
      <w:r>
        <w:rPr>
          <w:noProof/>
        </w:rPr>
        <w:t>, 94, 98</w:t>
      </w:r>
    </w:p>
    <w:p w14:paraId="0A99AE45" w14:textId="77777777" w:rsidR="002D184F" w:rsidRDefault="002D184F">
      <w:pPr>
        <w:pStyle w:val="Index1"/>
        <w:rPr>
          <w:noProof/>
        </w:rPr>
      </w:pPr>
      <w:r w:rsidRPr="00300D0A">
        <w:rPr>
          <w:rFonts w:cs="Arial"/>
          <w:noProof/>
        </w:rPr>
        <w:t>risk level accepted</w:t>
      </w:r>
      <w:r>
        <w:rPr>
          <w:noProof/>
        </w:rPr>
        <w:t>, 92</w:t>
      </w:r>
    </w:p>
    <w:p w14:paraId="44BF51ED" w14:textId="77777777" w:rsidR="002D184F" w:rsidRDefault="002D184F">
      <w:pPr>
        <w:pStyle w:val="Index1"/>
        <w:rPr>
          <w:noProof/>
        </w:rPr>
      </w:pPr>
      <w:r w:rsidRPr="00300D0A">
        <w:rPr>
          <w:rFonts w:cs="Arial"/>
          <w:noProof/>
        </w:rPr>
        <w:t>Risk Mitigation Strategy</w:t>
      </w:r>
      <w:r>
        <w:rPr>
          <w:noProof/>
        </w:rPr>
        <w:t>, 94</w:t>
      </w:r>
    </w:p>
    <w:p w14:paraId="7AB6C829" w14:textId="77777777" w:rsidR="002D184F" w:rsidRDefault="002D184F">
      <w:pPr>
        <w:pStyle w:val="Index1"/>
        <w:rPr>
          <w:noProof/>
        </w:rPr>
      </w:pPr>
      <w:r w:rsidRPr="00300D0A">
        <w:rPr>
          <w:rFonts w:cs="Arial"/>
          <w:noProof/>
        </w:rPr>
        <w:t>Risk Owner</w:t>
      </w:r>
      <w:r>
        <w:rPr>
          <w:noProof/>
        </w:rPr>
        <w:t>, 94</w:t>
      </w:r>
    </w:p>
    <w:p w14:paraId="5129CFA5" w14:textId="77777777" w:rsidR="002D184F" w:rsidRDefault="002D184F">
      <w:pPr>
        <w:pStyle w:val="Index1"/>
        <w:rPr>
          <w:noProof/>
        </w:rPr>
      </w:pPr>
      <w:r w:rsidRPr="00300D0A">
        <w:rPr>
          <w:rFonts w:cs="Arial"/>
          <w:noProof/>
        </w:rPr>
        <w:t>Risk Reduction Objective</w:t>
      </w:r>
      <w:r>
        <w:rPr>
          <w:noProof/>
        </w:rPr>
        <w:t>, 95</w:t>
      </w:r>
    </w:p>
    <w:p w14:paraId="4C0FC56E" w14:textId="77777777" w:rsidR="002D184F" w:rsidRDefault="002D184F">
      <w:pPr>
        <w:pStyle w:val="Index1"/>
        <w:rPr>
          <w:noProof/>
        </w:rPr>
      </w:pPr>
      <w:r w:rsidRPr="00300D0A">
        <w:rPr>
          <w:rFonts w:cs="Arial"/>
          <w:noProof/>
        </w:rPr>
        <w:t>Risk To Resource</w:t>
      </w:r>
      <w:r>
        <w:rPr>
          <w:noProof/>
        </w:rPr>
        <w:t>, 96</w:t>
      </w:r>
    </w:p>
    <w:p w14:paraId="1415FAA9" w14:textId="77777777" w:rsidR="002D184F" w:rsidRDefault="002D184F">
      <w:pPr>
        <w:pStyle w:val="Index1"/>
        <w:rPr>
          <w:noProof/>
        </w:rPr>
      </w:pPr>
      <w:r w:rsidRPr="00300D0A">
        <w:rPr>
          <w:rFonts w:cs="Arial"/>
          <w:noProof/>
        </w:rPr>
        <w:t>Risk Topic</w:t>
      </w:r>
      <w:r>
        <w:rPr>
          <w:noProof/>
        </w:rPr>
        <w:t>, 96</w:t>
      </w:r>
    </w:p>
    <w:p w14:paraId="2A3DD5E0" w14:textId="77777777" w:rsidR="002D184F" w:rsidRDefault="002D184F">
      <w:pPr>
        <w:pStyle w:val="Index1"/>
        <w:rPr>
          <w:noProof/>
        </w:rPr>
      </w:pPr>
      <w:r w:rsidRPr="00300D0A">
        <w:rPr>
          <w:rFonts w:cs="Arial"/>
          <w:noProof/>
        </w:rPr>
        <w:t>Risk Treatment</w:t>
      </w:r>
      <w:r>
        <w:rPr>
          <w:noProof/>
        </w:rPr>
        <w:t>, 109</w:t>
      </w:r>
    </w:p>
    <w:p w14:paraId="2142B9DC" w14:textId="77777777" w:rsidR="002D184F" w:rsidRDefault="002D184F">
      <w:pPr>
        <w:pStyle w:val="Index1"/>
        <w:rPr>
          <w:noProof/>
        </w:rPr>
      </w:pPr>
      <w:r w:rsidRPr="00300D0A">
        <w:rPr>
          <w:rFonts w:cs="Arial"/>
          <w:noProof/>
        </w:rPr>
        <w:t>Risk Treatment Strategy</w:t>
      </w:r>
      <w:r>
        <w:rPr>
          <w:noProof/>
        </w:rPr>
        <w:t>, 109</w:t>
      </w:r>
    </w:p>
    <w:p w14:paraId="17E0EB57" w14:textId="77777777" w:rsidR="002D184F" w:rsidRDefault="002D184F">
      <w:pPr>
        <w:pStyle w:val="Index1"/>
        <w:rPr>
          <w:noProof/>
        </w:rPr>
      </w:pPr>
      <w:r w:rsidRPr="00300D0A">
        <w:rPr>
          <w:rFonts w:cs="Arial"/>
          <w:noProof/>
        </w:rPr>
        <w:t>Safeguard Activity</w:t>
      </w:r>
      <w:r>
        <w:rPr>
          <w:noProof/>
        </w:rPr>
        <w:t>, 110</w:t>
      </w:r>
    </w:p>
    <w:p w14:paraId="2AB127D9" w14:textId="77777777" w:rsidR="002D184F" w:rsidRDefault="002D184F">
      <w:pPr>
        <w:pStyle w:val="Index1"/>
        <w:rPr>
          <w:noProof/>
        </w:rPr>
      </w:pPr>
      <w:r w:rsidRPr="00300D0A">
        <w:rPr>
          <w:rFonts w:cs="Arial"/>
          <w:noProof/>
        </w:rPr>
        <w:t>Safeguarding</w:t>
      </w:r>
      <w:r>
        <w:rPr>
          <w:noProof/>
        </w:rPr>
        <w:t>, 110</w:t>
      </w:r>
    </w:p>
    <w:p w14:paraId="69526EFF" w14:textId="77777777" w:rsidR="002D184F" w:rsidRDefault="002D184F">
      <w:pPr>
        <w:pStyle w:val="Index1"/>
        <w:rPr>
          <w:noProof/>
        </w:rPr>
      </w:pPr>
      <w:r w:rsidRPr="00300D0A">
        <w:rPr>
          <w:rFonts w:cs="Arial"/>
          <w:noProof/>
        </w:rPr>
        <w:t>Safety Danger</w:t>
      </w:r>
      <w:r>
        <w:rPr>
          <w:noProof/>
        </w:rPr>
        <w:t>, 71</w:t>
      </w:r>
    </w:p>
    <w:p w14:paraId="1A790B33" w14:textId="77777777" w:rsidR="002D184F" w:rsidRDefault="002D184F">
      <w:pPr>
        <w:pStyle w:val="Index1"/>
        <w:rPr>
          <w:noProof/>
        </w:rPr>
      </w:pPr>
      <w:r w:rsidRPr="00300D0A">
        <w:rPr>
          <w:rFonts w:cs="Arial"/>
          <w:noProof/>
        </w:rPr>
        <w:t>Safety Impact</w:t>
      </w:r>
      <w:r>
        <w:rPr>
          <w:noProof/>
        </w:rPr>
        <w:t>, 71</w:t>
      </w:r>
    </w:p>
    <w:p w14:paraId="30AF5FD9" w14:textId="77777777" w:rsidR="002D184F" w:rsidRDefault="002D184F">
      <w:pPr>
        <w:pStyle w:val="Index1"/>
        <w:rPr>
          <w:noProof/>
        </w:rPr>
      </w:pPr>
      <w:r w:rsidRPr="00300D0A">
        <w:rPr>
          <w:rFonts w:cs="Arial"/>
          <w:noProof/>
        </w:rPr>
        <w:t>salutation</w:t>
      </w:r>
      <w:r>
        <w:rPr>
          <w:noProof/>
        </w:rPr>
        <w:t>, 268</w:t>
      </w:r>
    </w:p>
    <w:p w14:paraId="52FCC3C6" w14:textId="77777777" w:rsidR="002D184F" w:rsidRDefault="002D184F">
      <w:pPr>
        <w:pStyle w:val="Index1"/>
        <w:rPr>
          <w:noProof/>
        </w:rPr>
      </w:pPr>
      <w:r w:rsidRPr="00300D0A">
        <w:rPr>
          <w:rFonts w:cs="Arial"/>
          <w:noProof/>
        </w:rPr>
        <w:t>Scenario</w:t>
      </w:r>
      <w:r>
        <w:rPr>
          <w:noProof/>
        </w:rPr>
        <w:t>, 293</w:t>
      </w:r>
    </w:p>
    <w:p w14:paraId="45EF68C2" w14:textId="77777777" w:rsidR="002D184F" w:rsidRDefault="002D184F">
      <w:pPr>
        <w:pStyle w:val="Index1"/>
        <w:rPr>
          <w:noProof/>
        </w:rPr>
      </w:pPr>
      <w:r w:rsidRPr="00300D0A">
        <w:rPr>
          <w:rFonts w:cs="Arial"/>
          <w:noProof/>
        </w:rPr>
        <w:t>Scope of Indicator</w:t>
      </w:r>
      <w:r>
        <w:rPr>
          <w:noProof/>
        </w:rPr>
        <w:t>, 331</w:t>
      </w:r>
    </w:p>
    <w:p w14:paraId="0C92AE8D" w14:textId="77777777" w:rsidR="002D184F" w:rsidRDefault="002D184F">
      <w:pPr>
        <w:pStyle w:val="Index1"/>
        <w:rPr>
          <w:noProof/>
        </w:rPr>
      </w:pPr>
      <w:r w:rsidRPr="00300D0A">
        <w:rPr>
          <w:rFonts w:cs="Arial"/>
          <w:noProof/>
        </w:rPr>
        <w:t>score</w:t>
      </w:r>
      <w:r>
        <w:rPr>
          <w:noProof/>
        </w:rPr>
        <w:t>, 126</w:t>
      </w:r>
    </w:p>
    <w:p w14:paraId="723F030E" w14:textId="77777777" w:rsidR="002D184F" w:rsidRDefault="002D184F">
      <w:pPr>
        <w:pStyle w:val="Index1"/>
        <w:rPr>
          <w:noProof/>
        </w:rPr>
      </w:pPr>
      <w:r w:rsidRPr="00300D0A">
        <w:rPr>
          <w:rFonts w:cs="Arial"/>
          <w:noProof/>
        </w:rPr>
        <w:t>secondary</w:t>
      </w:r>
      <w:r>
        <w:rPr>
          <w:noProof/>
        </w:rPr>
        <w:t>, 168</w:t>
      </w:r>
    </w:p>
    <w:p w14:paraId="766513E3" w14:textId="77777777" w:rsidR="002D184F" w:rsidRDefault="002D184F">
      <w:pPr>
        <w:pStyle w:val="Index1"/>
        <w:rPr>
          <w:noProof/>
        </w:rPr>
      </w:pPr>
      <w:r w:rsidRPr="00300D0A">
        <w:rPr>
          <w:rFonts w:cs="Arial"/>
          <w:noProof/>
        </w:rPr>
        <w:t>Security Danger</w:t>
      </w:r>
      <w:r>
        <w:rPr>
          <w:noProof/>
        </w:rPr>
        <w:t>, 71</w:t>
      </w:r>
    </w:p>
    <w:p w14:paraId="1EB8E992" w14:textId="77777777" w:rsidR="002D184F" w:rsidRDefault="002D184F">
      <w:pPr>
        <w:pStyle w:val="Index1"/>
        <w:rPr>
          <w:noProof/>
        </w:rPr>
      </w:pPr>
      <w:r w:rsidRPr="00300D0A">
        <w:rPr>
          <w:rFonts w:cs="Arial"/>
          <w:noProof/>
        </w:rPr>
        <w:t>security level</w:t>
      </w:r>
      <w:r>
        <w:rPr>
          <w:noProof/>
        </w:rPr>
        <w:t>, 160</w:t>
      </w:r>
    </w:p>
    <w:p w14:paraId="36E5547D" w14:textId="77777777" w:rsidR="002D184F" w:rsidRDefault="002D184F">
      <w:pPr>
        <w:pStyle w:val="Index1"/>
        <w:rPr>
          <w:noProof/>
        </w:rPr>
      </w:pPr>
      <w:r w:rsidRPr="00300D0A">
        <w:rPr>
          <w:rFonts w:cs="Arial"/>
          <w:noProof/>
        </w:rPr>
        <w:t>Security Requirements</w:t>
      </w:r>
      <w:r>
        <w:rPr>
          <w:noProof/>
        </w:rPr>
        <w:t>, 140</w:t>
      </w:r>
    </w:p>
    <w:p w14:paraId="16E72012" w14:textId="77777777" w:rsidR="002D184F" w:rsidRDefault="002D184F">
      <w:pPr>
        <w:pStyle w:val="Index1"/>
        <w:rPr>
          <w:noProof/>
        </w:rPr>
      </w:pPr>
      <w:r w:rsidRPr="00300D0A">
        <w:rPr>
          <w:rFonts w:cs="Arial"/>
          <w:noProof/>
        </w:rPr>
        <w:t>sensitive to objective</w:t>
      </w:r>
      <w:r>
        <w:rPr>
          <w:noProof/>
        </w:rPr>
        <w:t>, 99</w:t>
      </w:r>
    </w:p>
    <w:p w14:paraId="3BC61227" w14:textId="77777777" w:rsidR="002D184F" w:rsidRDefault="002D184F">
      <w:pPr>
        <w:pStyle w:val="Index1"/>
        <w:rPr>
          <w:noProof/>
        </w:rPr>
      </w:pPr>
      <w:r w:rsidRPr="00300D0A">
        <w:rPr>
          <w:rFonts w:cs="Arial"/>
          <w:noProof/>
        </w:rPr>
        <w:t>sensitivity threshhold</w:t>
      </w:r>
      <w:r>
        <w:rPr>
          <w:noProof/>
        </w:rPr>
        <w:t>, 99</w:t>
      </w:r>
    </w:p>
    <w:p w14:paraId="38B3442D" w14:textId="77777777" w:rsidR="002D184F" w:rsidRDefault="002D184F">
      <w:pPr>
        <w:pStyle w:val="Index1"/>
        <w:rPr>
          <w:noProof/>
        </w:rPr>
      </w:pPr>
      <w:r w:rsidRPr="00300D0A">
        <w:rPr>
          <w:rFonts w:cs="Arial"/>
          <w:noProof/>
        </w:rPr>
        <w:t>Serial Number</w:t>
      </w:r>
      <w:r>
        <w:rPr>
          <w:noProof/>
        </w:rPr>
        <w:t>, 362</w:t>
      </w:r>
    </w:p>
    <w:p w14:paraId="504B3C4D" w14:textId="77777777" w:rsidR="002D184F" w:rsidRDefault="002D184F">
      <w:pPr>
        <w:pStyle w:val="Index1"/>
        <w:rPr>
          <w:noProof/>
        </w:rPr>
      </w:pPr>
      <w:r w:rsidRPr="00300D0A">
        <w:rPr>
          <w:rFonts w:cs="Arial"/>
          <w:noProof/>
        </w:rPr>
        <w:t>severity</w:t>
      </w:r>
      <w:r>
        <w:rPr>
          <w:noProof/>
        </w:rPr>
        <w:t>, 121</w:t>
      </w:r>
    </w:p>
    <w:p w14:paraId="71553A86" w14:textId="77777777" w:rsidR="002D184F" w:rsidRDefault="002D184F">
      <w:pPr>
        <w:pStyle w:val="Index1"/>
        <w:rPr>
          <w:noProof/>
        </w:rPr>
      </w:pPr>
      <w:r w:rsidRPr="00300D0A">
        <w:rPr>
          <w:rFonts w:cs="Arial"/>
          <w:noProof/>
        </w:rPr>
        <w:t>Severity Categories</w:t>
      </w:r>
      <w:r>
        <w:rPr>
          <w:noProof/>
        </w:rPr>
        <w:t>, 100</w:t>
      </w:r>
    </w:p>
    <w:p w14:paraId="6DB31DBD" w14:textId="77777777" w:rsidR="002D184F" w:rsidRDefault="002D184F">
      <w:pPr>
        <w:pStyle w:val="Index1"/>
        <w:rPr>
          <w:noProof/>
        </w:rPr>
      </w:pPr>
      <w:r w:rsidRPr="00300D0A">
        <w:rPr>
          <w:rFonts w:cs="Arial"/>
          <w:noProof/>
        </w:rPr>
        <w:t>Sex Kind</w:t>
      </w:r>
      <w:r>
        <w:rPr>
          <w:noProof/>
        </w:rPr>
        <w:t>, 276</w:t>
      </w:r>
    </w:p>
    <w:p w14:paraId="0B88CDA1" w14:textId="77777777" w:rsidR="002D184F" w:rsidRDefault="002D184F">
      <w:pPr>
        <w:pStyle w:val="Index1"/>
        <w:rPr>
          <w:noProof/>
        </w:rPr>
      </w:pPr>
      <w:r w:rsidRPr="00300D0A">
        <w:rPr>
          <w:rFonts w:cs="Arial"/>
          <w:noProof/>
        </w:rPr>
        <w:t>Sighting</w:t>
      </w:r>
      <w:r>
        <w:rPr>
          <w:noProof/>
        </w:rPr>
        <w:t>, 86</w:t>
      </w:r>
    </w:p>
    <w:p w14:paraId="1A45579B" w14:textId="77777777" w:rsidR="002D184F" w:rsidRDefault="002D184F">
      <w:pPr>
        <w:pStyle w:val="Index1"/>
        <w:rPr>
          <w:noProof/>
        </w:rPr>
      </w:pPr>
      <w:r w:rsidRPr="00300D0A">
        <w:rPr>
          <w:rFonts w:cs="Arial"/>
          <w:noProof/>
        </w:rPr>
        <w:t>Sighting Indicates Situation</w:t>
      </w:r>
      <w:r>
        <w:rPr>
          <w:noProof/>
        </w:rPr>
        <w:t>, 87</w:t>
      </w:r>
    </w:p>
    <w:p w14:paraId="713E9F09" w14:textId="77777777" w:rsidR="002D184F" w:rsidRDefault="002D184F">
      <w:pPr>
        <w:pStyle w:val="Index1"/>
        <w:rPr>
          <w:noProof/>
        </w:rPr>
      </w:pPr>
      <w:r w:rsidRPr="00300D0A">
        <w:rPr>
          <w:rFonts w:cs="Arial"/>
          <w:noProof/>
        </w:rPr>
        <w:t>Sighting Matches Indicator</w:t>
      </w:r>
      <w:r>
        <w:rPr>
          <w:noProof/>
        </w:rPr>
        <w:t>, 88</w:t>
      </w:r>
    </w:p>
    <w:p w14:paraId="0A681249" w14:textId="77777777" w:rsidR="002D184F" w:rsidRDefault="002D184F">
      <w:pPr>
        <w:pStyle w:val="Index1"/>
        <w:rPr>
          <w:noProof/>
        </w:rPr>
      </w:pPr>
      <w:r w:rsidRPr="00300D0A">
        <w:rPr>
          <w:rFonts w:cs="Arial"/>
          <w:noProof/>
        </w:rPr>
        <w:t>Single</w:t>
      </w:r>
      <w:r>
        <w:rPr>
          <w:noProof/>
        </w:rPr>
        <w:t>, 135</w:t>
      </w:r>
    </w:p>
    <w:p w14:paraId="5592314B" w14:textId="77777777" w:rsidR="002D184F" w:rsidRDefault="002D184F">
      <w:pPr>
        <w:pStyle w:val="Index1"/>
        <w:rPr>
          <w:noProof/>
        </w:rPr>
      </w:pPr>
      <w:r w:rsidRPr="00300D0A">
        <w:rPr>
          <w:rFonts w:cs="Arial"/>
          <w:noProof/>
        </w:rPr>
        <w:t>situated at</w:t>
      </w:r>
      <w:r>
        <w:rPr>
          <w:noProof/>
        </w:rPr>
        <w:t>, 280</w:t>
      </w:r>
    </w:p>
    <w:p w14:paraId="6479DB9E" w14:textId="77777777" w:rsidR="002D184F" w:rsidRDefault="002D184F">
      <w:pPr>
        <w:pStyle w:val="Index1"/>
        <w:rPr>
          <w:noProof/>
        </w:rPr>
      </w:pPr>
      <w:r w:rsidRPr="00300D0A">
        <w:rPr>
          <w:rFonts w:cs="Arial"/>
          <w:noProof/>
        </w:rPr>
        <w:t>Social Agent</w:t>
      </w:r>
      <w:r>
        <w:rPr>
          <w:noProof/>
        </w:rPr>
        <w:t>, 336</w:t>
      </w:r>
    </w:p>
    <w:p w14:paraId="31EB2047" w14:textId="77777777" w:rsidR="002D184F" w:rsidRDefault="002D184F">
      <w:pPr>
        <w:pStyle w:val="Index1"/>
        <w:rPr>
          <w:noProof/>
        </w:rPr>
      </w:pPr>
      <w:r w:rsidRPr="00300D0A">
        <w:rPr>
          <w:rFonts w:cs="Arial"/>
          <w:noProof/>
        </w:rPr>
        <w:t>Social Network Contact</w:t>
      </w:r>
      <w:r>
        <w:rPr>
          <w:noProof/>
        </w:rPr>
        <w:t>, 166</w:t>
      </w:r>
    </w:p>
    <w:p w14:paraId="24422281" w14:textId="77777777" w:rsidR="002D184F" w:rsidRDefault="002D184F">
      <w:pPr>
        <w:pStyle w:val="Index1"/>
        <w:rPr>
          <w:noProof/>
        </w:rPr>
      </w:pPr>
      <w:r w:rsidRPr="00300D0A">
        <w:rPr>
          <w:rFonts w:cs="Arial"/>
          <w:noProof/>
        </w:rPr>
        <w:t>Social Security Number</w:t>
      </w:r>
      <w:r>
        <w:rPr>
          <w:noProof/>
        </w:rPr>
        <w:t>, 269</w:t>
      </w:r>
    </w:p>
    <w:p w14:paraId="1832791F" w14:textId="77777777" w:rsidR="002D184F" w:rsidRDefault="002D184F">
      <w:pPr>
        <w:pStyle w:val="Index1"/>
        <w:rPr>
          <w:noProof/>
        </w:rPr>
      </w:pPr>
      <w:r w:rsidRPr="00300D0A">
        <w:rPr>
          <w:rFonts w:cs="Arial"/>
          <w:noProof/>
        </w:rPr>
        <w:t>Software</w:t>
      </w:r>
      <w:r>
        <w:rPr>
          <w:noProof/>
        </w:rPr>
        <w:t>, 200</w:t>
      </w:r>
    </w:p>
    <w:p w14:paraId="635D4DF6" w14:textId="77777777" w:rsidR="002D184F" w:rsidRDefault="002D184F">
      <w:pPr>
        <w:pStyle w:val="Index1"/>
        <w:rPr>
          <w:noProof/>
        </w:rPr>
      </w:pPr>
      <w:r w:rsidRPr="00300D0A">
        <w:rPr>
          <w:rFonts w:cs="Arial"/>
          <w:noProof/>
        </w:rPr>
        <w:t>Software Vulnerability</w:t>
      </w:r>
      <w:r>
        <w:rPr>
          <w:noProof/>
        </w:rPr>
        <w:t>, 130</w:t>
      </w:r>
    </w:p>
    <w:p w14:paraId="0D84BCF3" w14:textId="77777777" w:rsidR="002D184F" w:rsidRDefault="002D184F">
      <w:pPr>
        <w:pStyle w:val="Index1"/>
        <w:rPr>
          <w:noProof/>
        </w:rPr>
      </w:pPr>
      <w:r w:rsidRPr="00300D0A">
        <w:rPr>
          <w:rFonts w:cs="Arial"/>
          <w:noProof/>
        </w:rPr>
        <w:t>Source of Danger Category</w:t>
      </w:r>
      <w:r>
        <w:rPr>
          <w:noProof/>
        </w:rPr>
        <w:t>, 71</w:t>
      </w:r>
    </w:p>
    <w:p w14:paraId="38515CF1" w14:textId="77777777" w:rsidR="002D184F" w:rsidRDefault="002D184F">
      <w:pPr>
        <w:pStyle w:val="Index1"/>
        <w:rPr>
          <w:noProof/>
        </w:rPr>
      </w:pPr>
      <w:r w:rsidRPr="00300D0A">
        <w:rPr>
          <w:rFonts w:cs="Arial"/>
          <w:noProof/>
        </w:rPr>
        <w:t>Source of Harm</w:t>
      </w:r>
      <w:r>
        <w:rPr>
          <w:noProof/>
        </w:rPr>
        <w:t>, 120</w:t>
      </w:r>
    </w:p>
    <w:p w14:paraId="246758E7" w14:textId="77777777" w:rsidR="002D184F" w:rsidRDefault="002D184F">
      <w:pPr>
        <w:pStyle w:val="Index1"/>
        <w:rPr>
          <w:noProof/>
        </w:rPr>
      </w:pPr>
      <w:r w:rsidRPr="00300D0A">
        <w:rPr>
          <w:rFonts w:cs="Arial"/>
          <w:noProof/>
        </w:rPr>
        <w:t>Spacial Coordinate</w:t>
      </w:r>
      <w:r>
        <w:rPr>
          <w:noProof/>
        </w:rPr>
        <w:t>, 233</w:t>
      </w:r>
    </w:p>
    <w:p w14:paraId="2BCA571B" w14:textId="77777777" w:rsidR="002D184F" w:rsidRDefault="002D184F">
      <w:pPr>
        <w:pStyle w:val="Index1"/>
        <w:rPr>
          <w:noProof/>
        </w:rPr>
      </w:pPr>
      <w:r w:rsidRPr="00300D0A">
        <w:rPr>
          <w:rFonts w:cs="Arial"/>
          <w:noProof/>
        </w:rPr>
        <w:t>Spacial Entity</w:t>
      </w:r>
      <w:r>
        <w:rPr>
          <w:noProof/>
        </w:rPr>
        <w:t>, 274</w:t>
      </w:r>
    </w:p>
    <w:p w14:paraId="0C7C81B3" w14:textId="77777777" w:rsidR="002D184F" w:rsidRDefault="002D184F">
      <w:pPr>
        <w:pStyle w:val="Index1"/>
        <w:rPr>
          <w:noProof/>
        </w:rPr>
      </w:pPr>
      <w:r w:rsidRPr="00300D0A">
        <w:rPr>
          <w:rFonts w:cs="Arial"/>
          <w:noProof/>
        </w:rPr>
        <w:t>Speed</w:t>
      </w:r>
      <w:r>
        <w:rPr>
          <w:noProof/>
        </w:rPr>
        <w:t>, 316</w:t>
      </w:r>
    </w:p>
    <w:p w14:paraId="1F88702B" w14:textId="77777777" w:rsidR="002D184F" w:rsidRDefault="002D184F">
      <w:pPr>
        <w:pStyle w:val="Index1"/>
        <w:rPr>
          <w:noProof/>
        </w:rPr>
      </w:pPr>
      <w:r w:rsidRPr="00300D0A">
        <w:rPr>
          <w:rFonts w:cs="Arial"/>
          <w:noProof/>
        </w:rPr>
        <w:t>Stakeholder</w:t>
      </w:r>
      <w:r>
        <w:rPr>
          <w:noProof/>
        </w:rPr>
        <w:t>, 244</w:t>
      </w:r>
    </w:p>
    <w:p w14:paraId="5043E7AE" w14:textId="77777777" w:rsidR="002D184F" w:rsidRDefault="002D184F">
      <w:pPr>
        <w:pStyle w:val="Index1"/>
        <w:rPr>
          <w:noProof/>
        </w:rPr>
      </w:pPr>
      <w:r w:rsidRPr="00300D0A">
        <w:rPr>
          <w:rFonts w:cs="Arial"/>
          <w:noProof/>
        </w:rPr>
        <w:t>Stakeholder Desirability</w:t>
      </w:r>
      <w:r>
        <w:rPr>
          <w:noProof/>
        </w:rPr>
        <w:t>, 245</w:t>
      </w:r>
    </w:p>
    <w:p w14:paraId="581BD1AE" w14:textId="77777777" w:rsidR="002D184F" w:rsidRDefault="002D184F">
      <w:pPr>
        <w:pStyle w:val="Index1"/>
        <w:rPr>
          <w:noProof/>
        </w:rPr>
      </w:pPr>
      <w:r w:rsidRPr="00300D0A">
        <w:rPr>
          <w:rFonts w:cs="Arial"/>
          <w:noProof/>
        </w:rPr>
        <w:t>Stakeholder Risk</w:t>
      </w:r>
      <w:r>
        <w:rPr>
          <w:noProof/>
        </w:rPr>
        <w:t>, 97</w:t>
      </w:r>
    </w:p>
    <w:p w14:paraId="3E47E763" w14:textId="77777777" w:rsidR="002D184F" w:rsidRDefault="002D184F">
      <w:pPr>
        <w:pStyle w:val="Index1"/>
        <w:rPr>
          <w:noProof/>
        </w:rPr>
      </w:pPr>
      <w:r w:rsidRPr="00300D0A">
        <w:rPr>
          <w:rFonts w:cs="Arial"/>
          <w:noProof/>
        </w:rPr>
        <w:t>standing height</w:t>
      </w:r>
      <w:r>
        <w:rPr>
          <w:noProof/>
        </w:rPr>
        <w:t>, 272</w:t>
      </w:r>
    </w:p>
    <w:p w14:paraId="67849F5F" w14:textId="77777777" w:rsidR="002D184F" w:rsidRDefault="002D184F">
      <w:pPr>
        <w:pStyle w:val="Index1"/>
        <w:rPr>
          <w:noProof/>
        </w:rPr>
      </w:pPr>
      <w:r w:rsidRPr="00300D0A">
        <w:rPr>
          <w:rFonts w:cs="Arial"/>
          <w:noProof/>
        </w:rPr>
        <w:t>start of</w:t>
      </w:r>
      <w:r>
        <w:rPr>
          <w:noProof/>
        </w:rPr>
        <w:t>, 349</w:t>
      </w:r>
    </w:p>
    <w:p w14:paraId="65E2FA9E" w14:textId="77777777" w:rsidR="002D184F" w:rsidRDefault="002D184F">
      <w:pPr>
        <w:pStyle w:val="Index1"/>
        <w:rPr>
          <w:noProof/>
        </w:rPr>
      </w:pPr>
      <w:r w:rsidRPr="00300D0A">
        <w:rPr>
          <w:rFonts w:cs="Arial"/>
          <w:noProof/>
        </w:rPr>
        <w:t>Start Time</w:t>
      </w:r>
      <w:r>
        <w:rPr>
          <w:noProof/>
        </w:rPr>
        <w:t>, 348</w:t>
      </w:r>
    </w:p>
    <w:p w14:paraId="4FB569F2" w14:textId="77777777" w:rsidR="002D184F" w:rsidRDefault="002D184F">
      <w:pPr>
        <w:pStyle w:val="Index1"/>
        <w:rPr>
          <w:noProof/>
        </w:rPr>
      </w:pPr>
      <w:r w:rsidRPr="00300D0A">
        <w:rPr>
          <w:rFonts w:cs="Arial"/>
          <w:noProof/>
        </w:rPr>
        <w:t>starts at</w:t>
      </w:r>
      <w:r>
        <w:rPr>
          <w:noProof/>
        </w:rPr>
        <w:t>, 349</w:t>
      </w:r>
    </w:p>
    <w:p w14:paraId="7DAE4DFD" w14:textId="77777777" w:rsidR="002D184F" w:rsidRDefault="002D184F">
      <w:pPr>
        <w:pStyle w:val="Index1"/>
        <w:rPr>
          <w:noProof/>
        </w:rPr>
      </w:pPr>
      <w:r w:rsidRPr="00300D0A">
        <w:rPr>
          <w:rFonts w:cs="Arial"/>
          <w:noProof/>
        </w:rPr>
        <w:t>State</w:t>
      </w:r>
      <w:r>
        <w:rPr>
          <w:noProof/>
        </w:rPr>
        <w:t>, 332</w:t>
      </w:r>
    </w:p>
    <w:p w14:paraId="22F2E463" w14:textId="77777777" w:rsidR="002D184F" w:rsidRDefault="002D184F">
      <w:pPr>
        <w:pStyle w:val="Index1"/>
        <w:rPr>
          <w:noProof/>
        </w:rPr>
      </w:pPr>
      <w:r w:rsidRPr="00300D0A">
        <w:rPr>
          <w:rFonts w:cs="Arial"/>
          <w:noProof/>
        </w:rPr>
        <w:t>state of</w:t>
      </w:r>
      <w:r>
        <w:rPr>
          <w:noProof/>
        </w:rPr>
        <w:t>, 332</w:t>
      </w:r>
    </w:p>
    <w:p w14:paraId="5B307F02" w14:textId="77777777" w:rsidR="002D184F" w:rsidRDefault="002D184F">
      <w:pPr>
        <w:pStyle w:val="Index1"/>
        <w:rPr>
          <w:noProof/>
        </w:rPr>
      </w:pPr>
      <w:r w:rsidRPr="00300D0A">
        <w:rPr>
          <w:rFonts w:cs="Arial"/>
          <w:noProof/>
        </w:rPr>
        <w:t>State of Entity</w:t>
      </w:r>
      <w:r>
        <w:rPr>
          <w:noProof/>
        </w:rPr>
        <w:t>, 332</w:t>
      </w:r>
    </w:p>
    <w:p w14:paraId="6E854FC8" w14:textId="77777777" w:rsidR="002D184F" w:rsidRDefault="002D184F">
      <w:pPr>
        <w:pStyle w:val="Index1"/>
        <w:rPr>
          <w:noProof/>
        </w:rPr>
      </w:pPr>
      <w:r w:rsidRPr="00300D0A">
        <w:rPr>
          <w:rFonts w:cs="Arial"/>
          <w:noProof/>
        </w:rPr>
        <w:t>state_province ID</w:t>
      </w:r>
      <w:r>
        <w:rPr>
          <w:noProof/>
        </w:rPr>
        <w:t>, 164</w:t>
      </w:r>
    </w:p>
    <w:p w14:paraId="0B52A69E" w14:textId="77777777" w:rsidR="002D184F" w:rsidRDefault="002D184F">
      <w:pPr>
        <w:pStyle w:val="Index1"/>
        <w:rPr>
          <w:noProof/>
        </w:rPr>
      </w:pPr>
      <w:r w:rsidRPr="00300D0A">
        <w:rPr>
          <w:rFonts w:cs="Arial"/>
          <w:noProof/>
        </w:rPr>
        <w:t>STIX Campaign Rule</w:t>
      </w:r>
      <w:r>
        <w:rPr>
          <w:noProof/>
        </w:rPr>
        <w:t>, 370</w:t>
      </w:r>
    </w:p>
    <w:p w14:paraId="7CCEB1B8" w14:textId="77777777" w:rsidR="002D184F" w:rsidRDefault="002D184F">
      <w:pPr>
        <w:pStyle w:val="Index1"/>
        <w:rPr>
          <w:noProof/>
        </w:rPr>
      </w:pPr>
      <w:r w:rsidRPr="00300D0A">
        <w:rPr>
          <w:rFonts w:cs="Arial"/>
          <w:noProof/>
        </w:rPr>
        <w:t>STIX Categories Rule</w:t>
      </w:r>
      <w:r>
        <w:rPr>
          <w:noProof/>
        </w:rPr>
        <w:t>, 371</w:t>
      </w:r>
    </w:p>
    <w:p w14:paraId="2084D422" w14:textId="77777777" w:rsidR="002D184F" w:rsidRDefault="002D184F">
      <w:pPr>
        <w:pStyle w:val="Index1"/>
        <w:rPr>
          <w:noProof/>
        </w:rPr>
      </w:pPr>
      <w:r w:rsidRPr="00300D0A">
        <w:rPr>
          <w:rFonts w:cs="Arial"/>
          <w:noProof/>
        </w:rPr>
        <w:t>STIX Course Of Action Rule</w:t>
      </w:r>
      <w:r>
        <w:rPr>
          <w:noProof/>
        </w:rPr>
        <w:t>, 372</w:t>
      </w:r>
    </w:p>
    <w:p w14:paraId="22CAF299" w14:textId="77777777" w:rsidR="002D184F" w:rsidRDefault="002D184F">
      <w:pPr>
        <w:pStyle w:val="Index1"/>
        <w:rPr>
          <w:noProof/>
        </w:rPr>
      </w:pPr>
      <w:r w:rsidRPr="00300D0A">
        <w:rPr>
          <w:rFonts w:cs="Arial"/>
          <w:noProof/>
        </w:rPr>
        <w:t>STIX Incident Rule</w:t>
      </w:r>
      <w:r>
        <w:rPr>
          <w:noProof/>
        </w:rPr>
        <w:t>, 373</w:t>
      </w:r>
    </w:p>
    <w:p w14:paraId="5EC98DAE" w14:textId="77777777" w:rsidR="002D184F" w:rsidRDefault="002D184F">
      <w:pPr>
        <w:pStyle w:val="Index1"/>
        <w:rPr>
          <w:noProof/>
        </w:rPr>
      </w:pPr>
      <w:r w:rsidRPr="00300D0A">
        <w:rPr>
          <w:rFonts w:cs="Arial"/>
          <w:noProof/>
        </w:rPr>
        <w:t>STIX Indicator Rule</w:t>
      </w:r>
      <w:r>
        <w:rPr>
          <w:noProof/>
        </w:rPr>
        <w:t>, 374</w:t>
      </w:r>
    </w:p>
    <w:p w14:paraId="754D2B97" w14:textId="77777777" w:rsidR="002D184F" w:rsidRDefault="002D184F">
      <w:pPr>
        <w:pStyle w:val="Index1"/>
        <w:rPr>
          <w:noProof/>
        </w:rPr>
      </w:pPr>
      <w:r w:rsidRPr="00300D0A">
        <w:rPr>
          <w:rFonts w:cs="Arial"/>
          <w:noProof/>
        </w:rPr>
        <w:t>STIX Objective Rule</w:t>
      </w:r>
      <w:r>
        <w:rPr>
          <w:noProof/>
        </w:rPr>
        <w:t>, 375</w:t>
      </w:r>
    </w:p>
    <w:p w14:paraId="2C8E48D3" w14:textId="77777777" w:rsidR="002D184F" w:rsidRDefault="002D184F">
      <w:pPr>
        <w:pStyle w:val="Index1"/>
        <w:rPr>
          <w:noProof/>
        </w:rPr>
      </w:pPr>
      <w:r w:rsidRPr="00300D0A">
        <w:rPr>
          <w:rFonts w:cs="Arial"/>
          <w:noProof/>
        </w:rPr>
        <w:t>STIX Observable Rule</w:t>
      </w:r>
      <w:r>
        <w:rPr>
          <w:noProof/>
        </w:rPr>
        <w:t>, 376</w:t>
      </w:r>
    </w:p>
    <w:p w14:paraId="698CA1FD" w14:textId="77777777" w:rsidR="002D184F" w:rsidRDefault="002D184F">
      <w:pPr>
        <w:pStyle w:val="Index1"/>
        <w:rPr>
          <w:noProof/>
        </w:rPr>
      </w:pPr>
      <w:r w:rsidRPr="00300D0A">
        <w:rPr>
          <w:rFonts w:cs="Arial"/>
          <w:noProof/>
        </w:rPr>
        <w:t>STIX Sighting Rule</w:t>
      </w:r>
      <w:r>
        <w:rPr>
          <w:noProof/>
        </w:rPr>
        <w:t>, 377</w:t>
      </w:r>
    </w:p>
    <w:p w14:paraId="532F50DC" w14:textId="77777777" w:rsidR="002D184F" w:rsidRDefault="002D184F">
      <w:pPr>
        <w:pStyle w:val="Index1"/>
        <w:rPr>
          <w:noProof/>
        </w:rPr>
      </w:pPr>
      <w:r w:rsidRPr="00300D0A">
        <w:rPr>
          <w:rFonts w:cs="Arial"/>
          <w:noProof/>
        </w:rPr>
        <w:t>STIX Statement Rule</w:t>
      </w:r>
      <w:r>
        <w:rPr>
          <w:noProof/>
        </w:rPr>
        <w:t>, 378</w:t>
      </w:r>
    </w:p>
    <w:p w14:paraId="593DDB9E" w14:textId="77777777" w:rsidR="002D184F" w:rsidRDefault="002D184F">
      <w:pPr>
        <w:pStyle w:val="Index1"/>
        <w:rPr>
          <w:noProof/>
        </w:rPr>
      </w:pPr>
      <w:r w:rsidRPr="00300D0A">
        <w:rPr>
          <w:rFonts w:cs="Arial"/>
          <w:noProof/>
        </w:rPr>
        <w:t>STIX Threat Actor Rule</w:t>
      </w:r>
      <w:r>
        <w:rPr>
          <w:noProof/>
        </w:rPr>
        <w:t>, 379</w:t>
      </w:r>
    </w:p>
    <w:p w14:paraId="351F121E" w14:textId="77777777" w:rsidR="002D184F" w:rsidRDefault="002D184F">
      <w:pPr>
        <w:pStyle w:val="Index1"/>
        <w:rPr>
          <w:noProof/>
        </w:rPr>
      </w:pPr>
      <w:r w:rsidRPr="00300D0A">
        <w:rPr>
          <w:rFonts w:cs="Arial"/>
          <w:noProof/>
        </w:rPr>
        <w:t>STIX TTP Rule</w:t>
      </w:r>
      <w:r>
        <w:rPr>
          <w:noProof/>
        </w:rPr>
        <w:t>, 380</w:t>
      </w:r>
    </w:p>
    <w:p w14:paraId="0406DAF3" w14:textId="77777777" w:rsidR="002D184F" w:rsidRDefault="002D184F">
      <w:pPr>
        <w:pStyle w:val="Index1"/>
        <w:rPr>
          <w:noProof/>
        </w:rPr>
      </w:pPr>
      <w:r w:rsidRPr="00300D0A">
        <w:rPr>
          <w:rFonts w:cs="Arial"/>
          <w:noProof/>
        </w:rPr>
        <w:t>STIX Vocabulary Rule</w:t>
      </w:r>
      <w:r>
        <w:rPr>
          <w:noProof/>
        </w:rPr>
        <w:t>, 381</w:t>
      </w:r>
    </w:p>
    <w:p w14:paraId="160A4BC9" w14:textId="77777777" w:rsidR="002D184F" w:rsidRDefault="002D184F">
      <w:pPr>
        <w:pStyle w:val="Index1"/>
        <w:rPr>
          <w:noProof/>
        </w:rPr>
      </w:pPr>
      <w:r w:rsidRPr="00300D0A">
        <w:rPr>
          <w:rFonts w:cs="Arial"/>
          <w:noProof/>
        </w:rPr>
        <w:t>STIX Vulnerability Rule</w:t>
      </w:r>
      <w:r>
        <w:rPr>
          <w:noProof/>
        </w:rPr>
        <w:t>, 382</w:t>
      </w:r>
    </w:p>
    <w:p w14:paraId="240A17A4" w14:textId="77777777" w:rsidR="002D184F" w:rsidRDefault="002D184F">
      <w:pPr>
        <w:pStyle w:val="Index1"/>
        <w:rPr>
          <w:noProof/>
        </w:rPr>
      </w:pPr>
      <w:r w:rsidRPr="00300D0A">
        <w:rPr>
          <w:rFonts w:cs="Arial"/>
          <w:noProof/>
        </w:rPr>
        <w:t>Stop Process</w:t>
      </w:r>
      <w:r>
        <w:rPr>
          <w:noProof/>
        </w:rPr>
        <w:t>, 301</w:t>
      </w:r>
    </w:p>
    <w:p w14:paraId="3239BC34" w14:textId="77777777" w:rsidR="002D184F" w:rsidRDefault="002D184F">
      <w:pPr>
        <w:pStyle w:val="Index1"/>
        <w:rPr>
          <w:noProof/>
        </w:rPr>
      </w:pPr>
      <w:r w:rsidRPr="00300D0A">
        <w:rPr>
          <w:rFonts w:cs="Arial"/>
          <w:noProof/>
        </w:rPr>
        <w:t>stores information</w:t>
      </w:r>
      <w:r>
        <w:rPr>
          <w:noProof/>
        </w:rPr>
        <w:t>, 198, 199</w:t>
      </w:r>
    </w:p>
    <w:p w14:paraId="6BF5F79F" w14:textId="77777777" w:rsidR="002D184F" w:rsidRDefault="002D184F">
      <w:pPr>
        <w:pStyle w:val="Index1"/>
        <w:rPr>
          <w:noProof/>
        </w:rPr>
      </w:pPr>
      <w:r w:rsidRPr="00300D0A">
        <w:rPr>
          <w:rFonts w:cs="Arial"/>
          <w:noProof/>
        </w:rPr>
        <w:t>street ID</w:t>
      </w:r>
      <w:r>
        <w:rPr>
          <w:noProof/>
        </w:rPr>
        <w:t>, 164</w:t>
      </w:r>
    </w:p>
    <w:p w14:paraId="56297BB5" w14:textId="77777777" w:rsidR="002D184F" w:rsidRDefault="002D184F">
      <w:pPr>
        <w:pStyle w:val="Index1"/>
        <w:rPr>
          <w:noProof/>
        </w:rPr>
      </w:pPr>
      <w:r w:rsidRPr="00300D0A">
        <w:rPr>
          <w:rFonts w:cs="Arial"/>
          <w:noProof/>
        </w:rPr>
        <w:t>Strenthened Actor</w:t>
      </w:r>
      <w:r>
        <w:rPr>
          <w:noProof/>
        </w:rPr>
        <w:t>, 152</w:t>
      </w:r>
    </w:p>
    <w:p w14:paraId="107BACCB" w14:textId="77777777" w:rsidR="002D184F" w:rsidRDefault="002D184F">
      <w:pPr>
        <w:pStyle w:val="Index1"/>
        <w:rPr>
          <w:noProof/>
        </w:rPr>
      </w:pPr>
      <w:r w:rsidRPr="00300D0A">
        <w:rPr>
          <w:rFonts w:cs="Arial"/>
          <w:noProof/>
        </w:rPr>
        <w:t>Structured Information Object</w:t>
      </w:r>
      <w:r>
        <w:rPr>
          <w:noProof/>
        </w:rPr>
        <w:t>, 227</w:t>
      </w:r>
    </w:p>
    <w:p w14:paraId="73A099A5" w14:textId="77777777" w:rsidR="002D184F" w:rsidRDefault="002D184F">
      <w:pPr>
        <w:pStyle w:val="Index1"/>
        <w:rPr>
          <w:noProof/>
        </w:rPr>
      </w:pPr>
      <w:r w:rsidRPr="00300D0A">
        <w:rPr>
          <w:rFonts w:cs="Arial"/>
          <w:noProof/>
        </w:rPr>
        <w:t>Subject to Authority</w:t>
      </w:r>
      <w:r>
        <w:rPr>
          <w:noProof/>
        </w:rPr>
        <w:t>, 184</w:t>
      </w:r>
    </w:p>
    <w:p w14:paraId="73334E18" w14:textId="77777777" w:rsidR="002D184F" w:rsidRDefault="002D184F">
      <w:pPr>
        <w:pStyle w:val="Index1"/>
        <w:rPr>
          <w:noProof/>
        </w:rPr>
      </w:pPr>
      <w:r w:rsidRPr="00300D0A">
        <w:rPr>
          <w:rFonts w:cs="Arial"/>
          <w:noProof/>
        </w:rPr>
        <w:t>Subsystem</w:t>
      </w:r>
      <w:r>
        <w:rPr>
          <w:noProof/>
        </w:rPr>
        <w:t>, 341</w:t>
      </w:r>
    </w:p>
    <w:p w14:paraId="1247D200" w14:textId="77777777" w:rsidR="002D184F" w:rsidRDefault="002D184F">
      <w:pPr>
        <w:pStyle w:val="Index1"/>
        <w:rPr>
          <w:noProof/>
        </w:rPr>
      </w:pPr>
      <w:r w:rsidRPr="00300D0A">
        <w:rPr>
          <w:rFonts w:cs="Arial"/>
          <w:noProof/>
        </w:rPr>
        <w:t>Supplier</w:t>
      </w:r>
      <w:r>
        <w:rPr>
          <w:noProof/>
        </w:rPr>
        <w:t>, 363</w:t>
      </w:r>
    </w:p>
    <w:p w14:paraId="68501766" w14:textId="77777777" w:rsidR="002D184F" w:rsidRDefault="002D184F">
      <w:pPr>
        <w:pStyle w:val="Index1"/>
        <w:rPr>
          <w:noProof/>
        </w:rPr>
      </w:pPr>
      <w:r w:rsidRPr="00300D0A">
        <w:rPr>
          <w:rFonts w:cs="Arial"/>
          <w:noProof/>
        </w:rPr>
        <w:t>Supplying Container</w:t>
      </w:r>
      <w:r>
        <w:rPr>
          <w:noProof/>
        </w:rPr>
        <w:t>, 176</w:t>
      </w:r>
    </w:p>
    <w:p w14:paraId="639E963E" w14:textId="77777777" w:rsidR="002D184F" w:rsidRDefault="002D184F">
      <w:pPr>
        <w:pStyle w:val="Index1"/>
        <w:rPr>
          <w:noProof/>
        </w:rPr>
      </w:pPr>
      <w:r w:rsidRPr="00300D0A">
        <w:rPr>
          <w:rFonts w:cs="Arial"/>
          <w:noProof/>
        </w:rPr>
        <w:t>supported by</w:t>
      </w:r>
      <w:r>
        <w:rPr>
          <w:noProof/>
        </w:rPr>
        <w:t>, 99</w:t>
      </w:r>
    </w:p>
    <w:p w14:paraId="55F6C1D5" w14:textId="77777777" w:rsidR="002D184F" w:rsidRDefault="002D184F">
      <w:pPr>
        <w:pStyle w:val="Index1"/>
        <w:rPr>
          <w:noProof/>
        </w:rPr>
      </w:pPr>
      <w:r w:rsidRPr="00300D0A">
        <w:rPr>
          <w:rFonts w:cs="Arial"/>
          <w:noProof/>
        </w:rPr>
        <w:t>Supporting Condition</w:t>
      </w:r>
      <w:r>
        <w:rPr>
          <w:noProof/>
        </w:rPr>
        <w:t>, 124</w:t>
      </w:r>
    </w:p>
    <w:p w14:paraId="7676E523" w14:textId="77777777" w:rsidR="002D184F" w:rsidRDefault="002D184F">
      <w:pPr>
        <w:pStyle w:val="Index1"/>
        <w:rPr>
          <w:noProof/>
        </w:rPr>
      </w:pPr>
      <w:r w:rsidRPr="00300D0A">
        <w:rPr>
          <w:rFonts w:cs="Arial"/>
          <w:noProof/>
        </w:rPr>
        <w:t>supports</w:t>
      </w:r>
      <w:r>
        <w:rPr>
          <w:noProof/>
        </w:rPr>
        <w:t>, 321, 322</w:t>
      </w:r>
    </w:p>
    <w:p w14:paraId="4A416AF9" w14:textId="77777777" w:rsidR="002D184F" w:rsidRDefault="002D184F">
      <w:pPr>
        <w:pStyle w:val="Index1"/>
        <w:rPr>
          <w:noProof/>
        </w:rPr>
      </w:pPr>
      <w:r w:rsidRPr="00300D0A">
        <w:rPr>
          <w:rFonts w:cs="Arial"/>
          <w:noProof/>
        </w:rPr>
        <w:t>surname</w:t>
      </w:r>
      <w:r>
        <w:rPr>
          <w:noProof/>
        </w:rPr>
        <w:t>, 268</w:t>
      </w:r>
    </w:p>
    <w:p w14:paraId="4AB1A4A7" w14:textId="77777777" w:rsidR="002D184F" w:rsidRDefault="002D184F">
      <w:pPr>
        <w:pStyle w:val="Index1"/>
        <w:rPr>
          <w:noProof/>
        </w:rPr>
      </w:pPr>
      <w:r w:rsidRPr="00300D0A">
        <w:rPr>
          <w:rFonts w:cs="Arial"/>
          <w:noProof/>
        </w:rPr>
        <w:t>surname prefix</w:t>
      </w:r>
      <w:r>
        <w:rPr>
          <w:noProof/>
        </w:rPr>
        <w:t>, 268</w:t>
      </w:r>
    </w:p>
    <w:p w14:paraId="1C067E7A" w14:textId="77777777" w:rsidR="002D184F" w:rsidRDefault="002D184F">
      <w:pPr>
        <w:pStyle w:val="Index1"/>
        <w:rPr>
          <w:noProof/>
        </w:rPr>
      </w:pPr>
      <w:r w:rsidRPr="00300D0A">
        <w:rPr>
          <w:rFonts w:cs="Arial"/>
          <w:noProof/>
        </w:rPr>
        <w:t>System</w:t>
      </w:r>
      <w:r>
        <w:rPr>
          <w:noProof/>
        </w:rPr>
        <w:t>, 341</w:t>
      </w:r>
    </w:p>
    <w:p w14:paraId="402EBFB3" w14:textId="77777777" w:rsidR="002D184F" w:rsidRDefault="002D184F">
      <w:pPr>
        <w:pStyle w:val="Index1"/>
        <w:rPr>
          <w:noProof/>
        </w:rPr>
      </w:pPr>
      <w:r w:rsidRPr="00300D0A">
        <w:rPr>
          <w:rFonts w:cs="Arial"/>
          <w:noProof/>
        </w:rPr>
        <w:t>System Failure</w:t>
      </w:r>
      <w:r>
        <w:rPr>
          <w:noProof/>
        </w:rPr>
        <w:t>, 71</w:t>
      </w:r>
    </w:p>
    <w:p w14:paraId="5C7D0467" w14:textId="77777777" w:rsidR="002D184F" w:rsidRDefault="002D184F">
      <w:pPr>
        <w:pStyle w:val="Index1"/>
        <w:rPr>
          <w:noProof/>
        </w:rPr>
      </w:pPr>
      <w:r w:rsidRPr="00300D0A">
        <w:rPr>
          <w:rFonts w:cs="Arial"/>
          <w:noProof/>
        </w:rPr>
        <w:t>system of coordinate</w:t>
      </w:r>
      <w:r>
        <w:rPr>
          <w:noProof/>
        </w:rPr>
        <w:t>, 217, 218</w:t>
      </w:r>
    </w:p>
    <w:p w14:paraId="431EBD1B" w14:textId="77777777" w:rsidR="002D184F" w:rsidRDefault="002D184F">
      <w:pPr>
        <w:pStyle w:val="Index1"/>
        <w:rPr>
          <w:noProof/>
        </w:rPr>
      </w:pPr>
      <w:r w:rsidRPr="00300D0A">
        <w:rPr>
          <w:rFonts w:cs="Arial"/>
          <w:noProof/>
        </w:rPr>
        <w:t>System of Coordinate</w:t>
      </w:r>
      <w:r>
        <w:rPr>
          <w:noProof/>
        </w:rPr>
        <w:t>, 218</w:t>
      </w:r>
    </w:p>
    <w:p w14:paraId="0D499EE9" w14:textId="77777777" w:rsidR="002D184F" w:rsidRDefault="002D184F">
      <w:pPr>
        <w:pStyle w:val="Index1"/>
        <w:rPr>
          <w:noProof/>
        </w:rPr>
      </w:pPr>
      <w:r w:rsidRPr="00300D0A">
        <w:rPr>
          <w:rFonts w:cs="Arial"/>
          <w:noProof/>
        </w:rPr>
        <w:t>Target Distribution</w:t>
      </w:r>
      <w:r>
        <w:rPr>
          <w:noProof/>
        </w:rPr>
        <w:t>, 141</w:t>
      </w:r>
    </w:p>
    <w:p w14:paraId="5C620BE9" w14:textId="77777777" w:rsidR="002D184F" w:rsidRDefault="002D184F">
      <w:pPr>
        <w:pStyle w:val="Index1"/>
        <w:rPr>
          <w:noProof/>
        </w:rPr>
      </w:pPr>
      <w:r w:rsidRPr="00300D0A">
        <w:rPr>
          <w:rFonts w:cs="Arial"/>
          <w:noProof/>
        </w:rPr>
        <w:t>Target of Attack</w:t>
      </w:r>
      <w:r>
        <w:rPr>
          <w:noProof/>
        </w:rPr>
        <w:t>, 58</w:t>
      </w:r>
    </w:p>
    <w:p w14:paraId="386FDD7C" w14:textId="77777777" w:rsidR="002D184F" w:rsidRDefault="002D184F">
      <w:pPr>
        <w:pStyle w:val="Index1"/>
        <w:rPr>
          <w:noProof/>
        </w:rPr>
      </w:pPr>
      <w:r w:rsidRPr="00300D0A">
        <w:rPr>
          <w:rFonts w:cs="Arial"/>
          <w:noProof/>
        </w:rPr>
        <w:t>Tax Authority Identifier</w:t>
      </w:r>
      <w:r>
        <w:rPr>
          <w:noProof/>
        </w:rPr>
        <w:t>, 336</w:t>
      </w:r>
    </w:p>
    <w:p w14:paraId="3690B0D8" w14:textId="77777777" w:rsidR="002D184F" w:rsidRDefault="002D184F">
      <w:pPr>
        <w:pStyle w:val="Index1"/>
        <w:rPr>
          <w:noProof/>
        </w:rPr>
      </w:pPr>
      <w:r w:rsidRPr="00300D0A">
        <w:rPr>
          <w:rFonts w:cs="Arial"/>
          <w:noProof/>
        </w:rPr>
        <w:t>Telecommunication Device</w:t>
      </w:r>
      <w:r>
        <w:rPr>
          <w:noProof/>
        </w:rPr>
        <w:t>, 275</w:t>
      </w:r>
    </w:p>
    <w:p w14:paraId="67DD1D4B" w14:textId="77777777" w:rsidR="002D184F" w:rsidRDefault="002D184F">
      <w:pPr>
        <w:pStyle w:val="Index1"/>
        <w:rPr>
          <w:noProof/>
        </w:rPr>
      </w:pPr>
      <w:r w:rsidRPr="00300D0A">
        <w:rPr>
          <w:rFonts w:cs="Arial"/>
          <w:noProof/>
        </w:rPr>
        <w:t>Telephone Area Code</w:t>
      </w:r>
      <w:r>
        <w:rPr>
          <w:noProof/>
        </w:rPr>
        <w:t>, 166</w:t>
      </w:r>
    </w:p>
    <w:p w14:paraId="28B9A362" w14:textId="77777777" w:rsidR="002D184F" w:rsidRDefault="002D184F">
      <w:pPr>
        <w:pStyle w:val="Index1"/>
        <w:rPr>
          <w:noProof/>
        </w:rPr>
      </w:pPr>
      <w:r w:rsidRPr="00300D0A">
        <w:rPr>
          <w:rFonts w:cs="Arial"/>
          <w:noProof/>
        </w:rPr>
        <w:t>Telephone Country Code</w:t>
      </w:r>
      <w:r>
        <w:rPr>
          <w:noProof/>
        </w:rPr>
        <w:t>, 166</w:t>
      </w:r>
    </w:p>
    <w:p w14:paraId="74BDB7F9" w14:textId="77777777" w:rsidR="002D184F" w:rsidRDefault="002D184F">
      <w:pPr>
        <w:pStyle w:val="Index1"/>
        <w:rPr>
          <w:noProof/>
        </w:rPr>
      </w:pPr>
      <w:r w:rsidRPr="00300D0A">
        <w:rPr>
          <w:rFonts w:cs="Arial"/>
          <w:noProof/>
        </w:rPr>
        <w:t>telephone exchange</w:t>
      </w:r>
      <w:r>
        <w:rPr>
          <w:noProof/>
        </w:rPr>
        <w:t>, 167</w:t>
      </w:r>
    </w:p>
    <w:p w14:paraId="2D47AF57" w14:textId="77777777" w:rsidR="002D184F" w:rsidRDefault="002D184F">
      <w:pPr>
        <w:pStyle w:val="Index1"/>
        <w:rPr>
          <w:noProof/>
        </w:rPr>
      </w:pPr>
      <w:r w:rsidRPr="00300D0A">
        <w:rPr>
          <w:rFonts w:cs="Arial"/>
          <w:noProof/>
        </w:rPr>
        <w:t>telephone extension</w:t>
      </w:r>
      <w:r>
        <w:rPr>
          <w:noProof/>
        </w:rPr>
        <w:t>, 167</w:t>
      </w:r>
    </w:p>
    <w:p w14:paraId="321E5507" w14:textId="77777777" w:rsidR="002D184F" w:rsidRDefault="002D184F">
      <w:pPr>
        <w:pStyle w:val="Index1"/>
        <w:rPr>
          <w:noProof/>
        </w:rPr>
      </w:pPr>
      <w:r w:rsidRPr="00300D0A">
        <w:rPr>
          <w:rFonts w:cs="Arial"/>
          <w:noProof/>
        </w:rPr>
        <w:t>Telephone Map Rule</w:t>
      </w:r>
      <w:r>
        <w:rPr>
          <w:noProof/>
        </w:rPr>
        <w:t>, 400</w:t>
      </w:r>
    </w:p>
    <w:p w14:paraId="50B0BEC4" w14:textId="77777777" w:rsidR="002D184F" w:rsidRDefault="002D184F">
      <w:pPr>
        <w:pStyle w:val="Index1"/>
        <w:rPr>
          <w:noProof/>
        </w:rPr>
      </w:pPr>
      <w:r w:rsidRPr="00300D0A">
        <w:rPr>
          <w:rFonts w:cs="Arial"/>
          <w:noProof/>
        </w:rPr>
        <w:t>telephone number</w:t>
      </w:r>
      <w:r>
        <w:rPr>
          <w:noProof/>
        </w:rPr>
        <w:t>, 167</w:t>
      </w:r>
    </w:p>
    <w:p w14:paraId="27933B26" w14:textId="77777777" w:rsidR="002D184F" w:rsidRDefault="002D184F">
      <w:pPr>
        <w:pStyle w:val="Index1"/>
        <w:rPr>
          <w:noProof/>
        </w:rPr>
      </w:pPr>
      <w:r w:rsidRPr="00300D0A">
        <w:rPr>
          <w:rFonts w:cs="Arial"/>
          <w:noProof/>
        </w:rPr>
        <w:t>Telephone Number</w:t>
      </w:r>
      <w:r>
        <w:rPr>
          <w:noProof/>
        </w:rPr>
        <w:t>, 166</w:t>
      </w:r>
    </w:p>
    <w:p w14:paraId="5650E164" w14:textId="77777777" w:rsidR="002D184F" w:rsidRDefault="002D184F">
      <w:pPr>
        <w:pStyle w:val="Index1"/>
        <w:rPr>
          <w:noProof/>
        </w:rPr>
      </w:pPr>
      <w:r w:rsidRPr="00300D0A">
        <w:rPr>
          <w:rFonts w:cs="Arial"/>
          <w:noProof/>
        </w:rPr>
        <w:t>Telephone Number Facade</w:t>
      </w:r>
      <w:r>
        <w:rPr>
          <w:noProof/>
        </w:rPr>
        <w:t>, 386</w:t>
      </w:r>
    </w:p>
    <w:p w14:paraId="77E3A931" w14:textId="77777777" w:rsidR="002D184F" w:rsidRDefault="002D184F">
      <w:pPr>
        <w:pStyle w:val="Index1"/>
        <w:rPr>
          <w:noProof/>
        </w:rPr>
      </w:pPr>
      <w:r w:rsidRPr="00300D0A">
        <w:rPr>
          <w:rFonts w:cs="Arial"/>
          <w:noProof/>
        </w:rPr>
        <w:t>Telephone Number Structured</w:t>
      </w:r>
      <w:r>
        <w:rPr>
          <w:noProof/>
        </w:rPr>
        <w:t>, 167</w:t>
      </w:r>
    </w:p>
    <w:p w14:paraId="73DEC445" w14:textId="77777777" w:rsidR="002D184F" w:rsidRDefault="002D184F">
      <w:pPr>
        <w:pStyle w:val="Index1"/>
        <w:rPr>
          <w:noProof/>
        </w:rPr>
      </w:pPr>
      <w:r w:rsidRPr="00300D0A">
        <w:rPr>
          <w:rFonts w:cs="Arial"/>
          <w:noProof/>
        </w:rPr>
        <w:t>Telephone Number Text</w:t>
      </w:r>
      <w:r>
        <w:rPr>
          <w:noProof/>
        </w:rPr>
        <w:t>, 167</w:t>
      </w:r>
    </w:p>
    <w:p w14:paraId="441C747E" w14:textId="77777777" w:rsidR="002D184F" w:rsidRDefault="002D184F">
      <w:pPr>
        <w:pStyle w:val="Index1"/>
        <w:rPr>
          <w:noProof/>
        </w:rPr>
      </w:pPr>
      <w:r w:rsidRPr="00300D0A">
        <w:rPr>
          <w:rFonts w:cs="Arial"/>
          <w:noProof/>
        </w:rPr>
        <w:t>Temperature</w:t>
      </w:r>
      <w:r>
        <w:rPr>
          <w:noProof/>
        </w:rPr>
        <w:t>, 317</w:t>
      </w:r>
    </w:p>
    <w:p w14:paraId="12ADCF22" w14:textId="77777777" w:rsidR="002D184F" w:rsidRDefault="002D184F">
      <w:pPr>
        <w:pStyle w:val="Index1"/>
        <w:rPr>
          <w:noProof/>
        </w:rPr>
      </w:pPr>
      <w:r w:rsidRPr="00300D0A">
        <w:rPr>
          <w:rFonts w:cs="Arial"/>
          <w:noProof/>
        </w:rPr>
        <w:t>Temporal Order</w:t>
      </w:r>
      <w:r>
        <w:rPr>
          <w:noProof/>
        </w:rPr>
        <w:t>, 349</w:t>
      </w:r>
    </w:p>
    <w:p w14:paraId="30EFF829" w14:textId="77777777" w:rsidR="002D184F" w:rsidRDefault="002D184F">
      <w:pPr>
        <w:pStyle w:val="Index1"/>
        <w:rPr>
          <w:noProof/>
        </w:rPr>
      </w:pPr>
      <w:r w:rsidRPr="00300D0A">
        <w:rPr>
          <w:rFonts w:cs="Arial"/>
          <w:noProof/>
        </w:rPr>
        <w:t>Temporal Part</w:t>
      </w:r>
      <w:r>
        <w:rPr>
          <w:noProof/>
        </w:rPr>
        <w:t>, 350</w:t>
      </w:r>
    </w:p>
    <w:p w14:paraId="01100834" w14:textId="77777777" w:rsidR="002D184F" w:rsidRDefault="002D184F">
      <w:pPr>
        <w:pStyle w:val="Index1"/>
        <w:rPr>
          <w:noProof/>
        </w:rPr>
      </w:pPr>
      <w:r w:rsidRPr="00300D0A">
        <w:rPr>
          <w:rFonts w:cs="Arial"/>
          <w:noProof/>
        </w:rPr>
        <w:t>Temporary Fix</w:t>
      </w:r>
      <w:r>
        <w:rPr>
          <w:noProof/>
        </w:rPr>
        <w:t>, 139</w:t>
      </w:r>
    </w:p>
    <w:p w14:paraId="5F17550E" w14:textId="77777777" w:rsidR="002D184F" w:rsidRDefault="002D184F">
      <w:pPr>
        <w:pStyle w:val="Index1"/>
        <w:rPr>
          <w:noProof/>
        </w:rPr>
      </w:pPr>
      <w:r w:rsidRPr="00300D0A">
        <w:rPr>
          <w:rFonts w:cs="Arial"/>
          <w:noProof/>
        </w:rPr>
        <w:t>Terrorism Danger</w:t>
      </w:r>
      <w:r>
        <w:rPr>
          <w:noProof/>
        </w:rPr>
        <w:t>, 71</w:t>
      </w:r>
    </w:p>
    <w:p w14:paraId="1D26F3B3" w14:textId="77777777" w:rsidR="002D184F" w:rsidRDefault="002D184F">
      <w:pPr>
        <w:pStyle w:val="Index1"/>
        <w:rPr>
          <w:noProof/>
        </w:rPr>
      </w:pPr>
      <w:r w:rsidRPr="00300D0A">
        <w:rPr>
          <w:rFonts w:cs="Arial"/>
          <w:noProof/>
        </w:rPr>
        <w:t>text message capable</w:t>
      </w:r>
      <w:r>
        <w:rPr>
          <w:noProof/>
        </w:rPr>
        <w:t>, 162</w:t>
      </w:r>
    </w:p>
    <w:p w14:paraId="7A5FD165" w14:textId="77777777" w:rsidR="002D184F" w:rsidRDefault="002D184F">
      <w:pPr>
        <w:pStyle w:val="Index1"/>
        <w:rPr>
          <w:noProof/>
        </w:rPr>
      </w:pPr>
      <w:r w:rsidRPr="00300D0A">
        <w:rPr>
          <w:rFonts w:cs="Arial"/>
          <w:noProof/>
        </w:rPr>
        <w:t>Threat</w:t>
      </w:r>
      <w:r>
        <w:rPr>
          <w:noProof/>
        </w:rPr>
        <w:t>, 59</w:t>
      </w:r>
    </w:p>
    <w:p w14:paraId="48F118CF" w14:textId="77777777" w:rsidR="002D184F" w:rsidRDefault="002D184F">
      <w:pPr>
        <w:pStyle w:val="Index1"/>
        <w:rPr>
          <w:noProof/>
        </w:rPr>
      </w:pPr>
      <w:r w:rsidRPr="00300D0A">
        <w:rPr>
          <w:rFonts w:cs="Arial"/>
          <w:noProof/>
        </w:rPr>
        <w:t>Threat Actor</w:t>
      </w:r>
      <w:r>
        <w:rPr>
          <w:noProof/>
        </w:rPr>
        <w:t>, 114</w:t>
      </w:r>
    </w:p>
    <w:p w14:paraId="6451A69F" w14:textId="77777777" w:rsidR="002D184F" w:rsidRDefault="002D184F">
      <w:pPr>
        <w:pStyle w:val="Index1"/>
        <w:rPr>
          <w:noProof/>
        </w:rPr>
      </w:pPr>
      <w:r w:rsidRPr="00300D0A">
        <w:rPr>
          <w:rFonts w:cs="Arial"/>
          <w:noProof/>
        </w:rPr>
        <w:t>Threat Likelihood</w:t>
      </w:r>
      <w:r>
        <w:rPr>
          <w:noProof/>
        </w:rPr>
        <w:t>, 98</w:t>
      </w:r>
    </w:p>
    <w:p w14:paraId="2B721168" w14:textId="77777777" w:rsidR="002D184F" w:rsidRDefault="002D184F">
      <w:pPr>
        <w:pStyle w:val="Index1"/>
        <w:rPr>
          <w:noProof/>
        </w:rPr>
      </w:pPr>
      <w:r w:rsidRPr="00300D0A">
        <w:rPr>
          <w:rFonts w:cs="Arial"/>
          <w:noProof/>
        </w:rPr>
        <w:t>Threat Report</w:t>
      </w:r>
      <w:r>
        <w:rPr>
          <w:noProof/>
        </w:rPr>
        <w:t>, 369</w:t>
      </w:r>
    </w:p>
    <w:p w14:paraId="52128EFC" w14:textId="77777777" w:rsidR="002D184F" w:rsidRDefault="002D184F">
      <w:pPr>
        <w:pStyle w:val="Index1"/>
        <w:rPr>
          <w:noProof/>
        </w:rPr>
      </w:pPr>
      <w:r w:rsidRPr="00300D0A">
        <w:rPr>
          <w:rFonts w:cs="Arial"/>
          <w:noProof/>
        </w:rPr>
        <w:t>Time Coordinate</w:t>
      </w:r>
      <w:r>
        <w:rPr>
          <w:noProof/>
        </w:rPr>
        <w:t>, 305, 351</w:t>
      </w:r>
    </w:p>
    <w:p w14:paraId="2D0428F9" w14:textId="77777777" w:rsidR="002D184F" w:rsidRDefault="002D184F">
      <w:pPr>
        <w:pStyle w:val="Index1"/>
        <w:rPr>
          <w:noProof/>
        </w:rPr>
      </w:pPr>
      <w:r w:rsidRPr="00300D0A">
        <w:rPr>
          <w:rFonts w:cs="Arial"/>
          <w:noProof/>
        </w:rPr>
        <w:t>Time Interval</w:t>
      </w:r>
      <w:r>
        <w:rPr>
          <w:noProof/>
        </w:rPr>
        <w:t>, 351</w:t>
      </w:r>
    </w:p>
    <w:p w14:paraId="13A4A09E" w14:textId="77777777" w:rsidR="002D184F" w:rsidRDefault="002D184F">
      <w:pPr>
        <w:pStyle w:val="Index1"/>
        <w:rPr>
          <w:noProof/>
        </w:rPr>
      </w:pPr>
      <w:r w:rsidRPr="00300D0A">
        <w:rPr>
          <w:rFonts w:cs="Arial"/>
          <w:noProof/>
        </w:rPr>
        <w:t>Time Point</w:t>
      </w:r>
      <w:r>
        <w:rPr>
          <w:noProof/>
        </w:rPr>
        <w:t>, 351</w:t>
      </w:r>
    </w:p>
    <w:p w14:paraId="2DB27DCE" w14:textId="77777777" w:rsidR="002D184F" w:rsidRDefault="002D184F">
      <w:pPr>
        <w:pStyle w:val="Index1"/>
        <w:rPr>
          <w:noProof/>
        </w:rPr>
      </w:pPr>
      <w:r w:rsidRPr="00300D0A">
        <w:rPr>
          <w:rFonts w:cs="Arial"/>
          <w:noProof/>
        </w:rPr>
        <w:t>time point on</w:t>
      </w:r>
      <w:r>
        <w:rPr>
          <w:noProof/>
        </w:rPr>
        <w:t>, 352, 353</w:t>
      </w:r>
    </w:p>
    <w:p w14:paraId="3391085A" w14:textId="77777777" w:rsidR="002D184F" w:rsidRDefault="002D184F">
      <w:pPr>
        <w:pStyle w:val="Index1"/>
        <w:rPr>
          <w:noProof/>
        </w:rPr>
      </w:pPr>
      <w:r w:rsidRPr="00300D0A">
        <w:rPr>
          <w:rFonts w:cs="Arial"/>
          <w:noProof/>
        </w:rPr>
        <w:t>Time Scale</w:t>
      </w:r>
      <w:r>
        <w:rPr>
          <w:noProof/>
        </w:rPr>
        <w:t>, 352</w:t>
      </w:r>
    </w:p>
    <w:p w14:paraId="5DFA273B" w14:textId="77777777" w:rsidR="002D184F" w:rsidRDefault="002D184F">
      <w:pPr>
        <w:pStyle w:val="Index1"/>
        <w:rPr>
          <w:noProof/>
        </w:rPr>
      </w:pPr>
      <w:r w:rsidRPr="00300D0A">
        <w:rPr>
          <w:rFonts w:cs="Arial"/>
          <w:noProof/>
        </w:rPr>
        <w:t>Time Scale Granularity</w:t>
      </w:r>
      <w:r>
        <w:rPr>
          <w:noProof/>
        </w:rPr>
        <w:t>, 352</w:t>
      </w:r>
    </w:p>
    <w:p w14:paraId="60BFE7A9" w14:textId="77777777" w:rsidR="002D184F" w:rsidRDefault="002D184F">
      <w:pPr>
        <w:pStyle w:val="Index1"/>
        <w:rPr>
          <w:noProof/>
        </w:rPr>
      </w:pPr>
      <w:r w:rsidRPr="00300D0A">
        <w:rPr>
          <w:rFonts w:cs="Arial"/>
          <w:noProof/>
        </w:rPr>
        <w:t>Time Scale of Time Point</w:t>
      </w:r>
      <w:r>
        <w:rPr>
          <w:noProof/>
        </w:rPr>
        <w:t>, 353</w:t>
      </w:r>
    </w:p>
    <w:p w14:paraId="3D272772" w14:textId="77777777" w:rsidR="002D184F" w:rsidRDefault="002D184F">
      <w:pPr>
        <w:pStyle w:val="Index1"/>
        <w:rPr>
          <w:noProof/>
        </w:rPr>
      </w:pPr>
      <w:r w:rsidRPr="00300D0A">
        <w:rPr>
          <w:rFonts w:cs="Arial"/>
          <w:noProof/>
        </w:rPr>
        <w:t>timeframe for</w:t>
      </w:r>
      <w:r>
        <w:rPr>
          <w:noProof/>
        </w:rPr>
        <w:t>, 189, 351</w:t>
      </w:r>
    </w:p>
    <w:p w14:paraId="22210D38" w14:textId="77777777" w:rsidR="002D184F" w:rsidRDefault="002D184F">
      <w:pPr>
        <w:pStyle w:val="Index1"/>
        <w:rPr>
          <w:noProof/>
        </w:rPr>
      </w:pPr>
      <w:r w:rsidRPr="00300D0A">
        <w:rPr>
          <w:rFonts w:cs="Arial"/>
          <w:noProof/>
        </w:rPr>
        <w:t>title</w:t>
      </w:r>
      <w:r>
        <w:rPr>
          <w:noProof/>
        </w:rPr>
        <w:t>, 268</w:t>
      </w:r>
    </w:p>
    <w:p w14:paraId="6904D7C9" w14:textId="77777777" w:rsidR="002D184F" w:rsidRDefault="002D184F">
      <w:pPr>
        <w:pStyle w:val="Index1"/>
        <w:rPr>
          <w:noProof/>
        </w:rPr>
      </w:pPr>
      <w:r w:rsidRPr="00300D0A">
        <w:rPr>
          <w:rFonts w:cs="Arial"/>
          <w:noProof/>
        </w:rPr>
        <w:t>Tool</w:t>
      </w:r>
      <w:r>
        <w:rPr>
          <w:noProof/>
        </w:rPr>
        <w:t>, 322</w:t>
      </w:r>
    </w:p>
    <w:p w14:paraId="79D72DEE" w14:textId="77777777" w:rsidR="002D184F" w:rsidRDefault="002D184F">
      <w:pPr>
        <w:pStyle w:val="Index1"/>
        <w:rPr>
          <w:noProof/>
        </w:rPr>
      </w:pPr>
      <w:r w:rsidRPr="00300D0A">
        <w:rPr>
          <w:rFonts w:cs="Arial"/>
          <w:noProof/>
        </w:rPr>
        <w:t>Topological Region</w:t>
      </w:r>
      <w:r>
        <w:rPr>
          <w:noProof/>
        </w:rPr>
        <w:t>, 234</w:t>
      </w:r>
    </w:p>
    <w:p w14:paraId="4F0A0396" w14:textId="77777777" w:rsidR="002D184F" w:rsidRDefault="002D184F">
      <w:pPr>
        <w:pStyle w:val="Index1"/>
        <w:rPr>
          <w:noProof/>
        </w:rPr>
      </w:pPr>
      <w:r w:rsidRPr="00300D0A">
        <w:rPr>
          <w:rFonts w:cs="Arial"/>
          <w:noProof/>
        </w:rPr>
        <w:t>Topology</w:t>
      </w:r>
      <w:r>
        <w:rPr>
          <w:noProof/>
        </w:rPr>
        <w:t>, 234</w:t>
      </w:r>
    </w:p>
    <w:p w14:paraId="4E3882B5" w14:textId="77777777" w:rsidR="002D184F" w:rsidRDefault="002D184F">
      <w:pPr>
        <w:pStyle w:val="Index1"/>
        <w:rPr>
          <w:noProof/>
        </w:rPr>
      </w:pPr>
      <w:r w:rsidRPr="00300D0A">
        <w:rPr>
          <w:rFonts w:cs="Arial"/>
          <w:noProof/>
        </w:rPr>
        <w:t>topology of</w:t>
      </w:r>
      <w:r>
        <w:rPr>
          <w:noProof/>
        </w:rPr>
        <w:t>, 234</w:t>
      </w:r>
    </w:p>
    <w:p w14:paraId="68FB4533" w14:textId="77777777" w:rsidR="002D184F" w:rsidRDefault="002D184F">
      <w:pPr>
        <w:pStyle w:val="Index1"/>
        <w:rPr>
          <w:noProof/>
        </w:rPr>
      </w:pPr>
      <w:r w:rsidRPr="00300D0A">
        <w:rPr>
          <w:rFonts w:cs="Arial"/>
          <w:noProof/>
        </w:rPr>
        <w:t>Transfer Ability</w:t>
      </w:r>
      <w:r>
        <w:rPr>
          <w:noProof/>
        </w:rPr>
        <w:t>, 153</w:t>
      </w:r>
    </w:p>
    <w:p w14:paraId="0A9AA181" w14:textId="77777777" w:rsidR="002D184F" w:rsidRDefault="002D184F">
      <w:pPr>
        <w:pStyle w:val="Index1"/>
        <w:rPr>
          <w:noProof/>
        </w:rPr>
      </w:pPr>
      <w:r w:rsidRPr="00300D0A">
        <w:rPr>
          <w:rFonts w:cs="Arial"/>
          <w:noProof/>
        </w:rPr>
        <w:t>Transfer Information</w:t>
      </w:r>
      <w:r>
        <w:rPr>
          <w:noProof/>
        </w:rPr>
        <w:t>, 227</w:t>
      </w:r>
    </w:p>
    <w:p w14:paraId="69327B85" w14:textId="77777777" w:rsidR="002D184F" w:rsidRDefault="002D184F">
      <w:pPr>
        <w:pStyle w:val="Index1"/>
        <w:rPr>
          <w:noProof/>
        </w:rPr>
      </w:pPr>
      <w:r w:rsidRPr="00300D0A">
        <w:rPr>
          <w:rFonts w:cs="Arial"/>
          <w:noProof/>
        </w:rPr>
        <w:t>Transfer Risk</w:t>
      </w:r>
      <w:r>
        <w:rPr>
          <w:noProof/>
        </w:rPr>
        <w:t>, 111</w:t>
      </w:r>
    </w:p>
    <w:p w14:paraId="50B99D38" w14:textId="77777777" w:rsidR="002D184F" w:rsidRDefault="002D184F">
      <w:pPr>
        <w:pStyle w:val="Index1"/>
        <w:rPr>
          <w:noProof/>
        </w:rPr>
      </w:pPr>
      <w:r w:rsidRPr="00300D0A">
        <w:rPr>
          <w:rFonts w:cs="Arial"/>
          <w:noProof/>
        </w:rPr>
        <w:t>transfer risk to</w:t>
      </w:r>
      <w:r>
        <w:rPr>
          <w:noProof/>
        </w:rPr>
        <w:t>, 104, 111</w:t>
      </w:r>
    </w:p>
    <w:p w14:paraId="7BD14981" w14:textId="77777777" w:rsidR="002D184F" w:rsidRDefault="002D184F">
      <w:pPr>
        <w:pStyle w:val="Index1"/>
        <w:rPr>
          <w:noProof/>
        </w:rPr>
      </w:pPr>
      <w:r w:rsidRPr="00300D0A">
        <w:rPr>
          <w:rFonts w:cs="Arial"/>
          <w:noProof/>
        </w:rPr>
        <w:t>Transport Impact</w:t>
      </w:r>
      <w:r>
        <w:rPr>
          <w:noProof/>
        </w:rPr>
        <w:t>, 72</w:t>
      </w:r>
    </w:p>
    <w:p w14:paraId="26FDC3BD" w14:textId="77777777" w:rsidR="002D184F" w:rsidRDefault="002D184F">
      <w:pPr>
        <w:pStyle w:val="Index1"/>
        <w:rPr>
          <w:noProof/>
        </w:rPr>
      </w:pPr>
      <w:r w:rsidRPr="00300D0A">
        <w:rPr>
          <w:rFonts w:cs="Arial"/>
          <w:noProof/>
        </w:rPr>
        <w:t>traversed using</w:t>
      </w:r>
      <w:r>
        <w:rPr>
          <w:noProof/>
        </w:rPr>
        <w:t>, 338</w:t>
      </w:r>
    </w:p>
    <w:p w14:paraId="704AF676" w14:textId="77777777" w:rsidR="002D184F" w:rsidRDefault="002D184F">
      <w:pPr>
        <w:pStyle w:val="Index1"/>
        <w:rPr>
          <w:noProof/>
        </w:rPr>
      </w:pPr>
      <w:r w:rsidRPr="00300D0A">
        <w:rPr>
          <w:rFonts w:cs="Arial"/>
          <w:noProof/>
        </w:rPr>
        <w:t>trigger</w:t>
      </w:r>
      <w:r>
        <w:rPr>
          <w:noProof/>
        </w:rPr>
        <w:t>, 293, 295</w:t>
      </w:r>
    </w:p>
    <w:p w14:paraId="06DDEDAE" w14:textId="77777777" w:rsidR="002D184F" w:rsidRDefault="002D184F">
      <w:pPr>
        <w:pStyle w:val="Index1"/>
        <w:rPr>
          <w:noProof/>
        </w:rPr>
      </w:pPr>
      <w:r w:rsidRPr="00300D0A">
        <w:rPr>
          <w:rFonts w:cs="Arial"/>
          <w:noProof/>
        </w:rPr>
        <w:t>TriScale</w:t>
      </w:r>
      <w:r>
        <w:rPr>
          <w:noProof/>
        </w:rPr>
        <w:t>, 307</w:t>
      </w:r>
    </w:p>
    <w:p w14:paraId="0AF3D367" w14:textId="77777777" w:rsidR="002D184F" w:rsidRDefault="002D184F">
      <w:pPr>
        <w:pStyle w:val="Index1"/>
        <w:rPr>
          <w:noProof/>
        </w:rPr>
      </w:pPr>
      <w:r>
        <w:rPr>
          <w:noProof/>
        </w:rPr>
        <w:t>typographical conventions, 22</w:t>
      </w:r>
    </w:p>
    <w:p w14:paraId="4701C9D2" w14:textId="77777777" w:rsidR="002D184F" w:rsidRDefault="002D184F">
      <w:pPr>
        <w:pStyle w:val="Index1"/>
        <w:rPr>
          <w:noProof/>
        </w:rPr>
      </w:pPr>
      <w:r w:rsidRPr="00300D0A">
        <w:rPr>
          <w:rFonts w:cs="Arial"/>
          <w:noProof/>
        </w:rPr>
        <w:t>Unavailable</w:t>
      </w:r>
      <w:r>
        <w:rPr>
          <w:noProof/>
        </w:rPr>
        <w:t>, 139</w:t>
      </w:r>
    </w:p>
    <w:p w14:paraId="2AA847FF" w14:textId="77777777" w:rsidR="002D184F" w:rsidRDefault="002D184F">
      <w:pPr>
        <w:pStyle w:val="Index1"/>
        <w:rPr>
          <w:noProof/>
        </w:rPr>
      </w:pPr>
      <w:r w:rsidRPr="00300D0A">
        <w:rPr>
          <w:rFonts w:cs="Arial"/>
          <w:noProof/>
        </w:rPr>
        <w:t>Unconfirmed</w:t>
      </w:r>
      <w:r>
        <w:rPr>
          <w:noProof/>
        </w:rPr>
        <w:t>, 140</w:t>
      </w:r>
    </w:p>
    <w:p w14:paraId="14DEB8C9" w14:textId="77777777" w:rsidR="002D184F" w:rsidRDefault="002D184F">
      <w:pPr>
        <w:pStyle w:val="Index1"/>
        <w:rPr>
          <w:noProof/>
        </w:rPr>
      </w:pPr>
      <w:r w:rsidRPr="00300D0A">
        <w:rPr>
          <w:rFonts w:cs="Arial"/>
          <w:noProof/>
        </w:rPr>
        <w:t>Uncorroborated</w:t>
      </w:r>
      <w:r>
        <w:rPr>
          <w:noProof/>
        </w:rPr>
        <w:t>, 140</w:t>
      </w:r>
    </w:p>
    <w:p w14:paraId="3F63C4DF" w14:textId="77777777" w:rsidR="002D184F" w:rsidRDefault="002D184F">
      <w:pPr>
        <w:pStyle w:val="Index1"/>
        <w:rPr>
          <w:noProof/>
        </w:rPr>
      </w:pPr>
      <w:r w:rsidRPr="00300D0A">
        <w:rPr>
          <w:rFonts w:cs="Arial"/>
          <w:noProof/>
        </w:rPr>
        <w:t>Undesirable Condition</w:t>
      </w:r>
      <w:r>
        <w:rPr>
          <w:noProof/>
        </w:rPr>
        <w:t>, 120</w:t>
      </w:r>
    </w:p>
    <w:p w14:paraId="71846E48" w14:textId="77777777" w:rsidR="002D184F" w:rsidRDefault="002D184F">
      <w:pPr>
        <w:pStyle w:val="Index1"/>
        <w:rPr>
          <w:noProof/>
        </w:rPr>
      </w:pPr>
      <w:r w:rsidRPr="00300D0A">
        <w:rPr>
          <w:rFonts w:cs="Arial"/>
          <w:noProof/>
        </w:rPr>
        <w:t>Undesirable Event</w:t>
      </w:r>
      <w:r>
        <w:rPr>
          <w:noProof/>
        </w:rPr>
        <w:t>, 121</w:t>
      </w:r>
    </w:p>
    <w:p w14:paraId="0087C71B" w14:textId="77777777" w:rsidR="002D184F" w:rsidRDefault="002D184F">
      <w:pPr>
        <w:pStyle w:val="Index1"/>
        <w:rPr>
          <w:noProof/>
        </w:rPr>
      </w:pPr>
      <w:r w:rsidRPr="00300D0A">
        <w:rPr>
          <w:rFonts w:cs="Arial"/>
          <w:noProof/>
        </w:rPr>
        <w:t>Undesirable Situation</w:t>
      </w:r>
      <w:r>
        <w:rPr>
          <w:noProof/>
        </w:rPr>
        <w:t>, 121</w:t>
      </w:r>
    </w:p>
    <w:p w14:paraId="73EE0F87" w14:textId="77777777" w:rsidR="002D184F" w:rsidRDefault="002D184F">
      <w:pPr>
        <w:pStyle w:val="Index1"/>
        <w:rPr>
          <w:noProof/>
        </w:rPr>
      </w:pPr>
      <w:r w:rsidRPr="00300D0A">
        <w:rPr>
          <w:rFonts w:cs="Arial"/>
          <w:noProof/>
        </w:rPr>
        <w:t>Unintentional Threat</w:t>
      </w:r>
      <w:r>
        <w:rPr>
          <w:noProof/>
        </w:rPr>
        <w:t>, 60</w:t>
      </w:r>
    </w:p>
    <w:p w14:paraId="0ED69B25" w14:textId="77777777" w:rsidR="002D184F" w:rsidRDefault="002D184F">
      <w:pPr>
        <w:pStyle w:val="Index1"/>
        <w:rPr>
          <w:noProof/>
        </w:rPr>
      </w:pPr>
      <w:r w:rsidRPr="00300D0A">
        <w:rPr>
          <w:rFonts w:cs="Arial"/>
          <w:noProof/>
        </w:rPr>
        <w:t>unit ID</w:t>
      </w:r>
      <w:r>
        <w:rPr>
          <w:noProof/>
        </w:rPr>
        <w:t>, 164</w:t>
      </w:r>
    </w:p>
    <w:p w14:paraId="5A0A8513" w14:textId="77777777" w:rsidR="002D184F" w:rsidRDefault="002D184F">
      <w:pPr>
        <w:pStyle w:val="Index1"/>
        <w:rPr>
          <w:noProof/>
        </w:rPr>
      </w:pPr>
      <w:r w:rsidRPr="00300D0A">
        <w:rPr>
          <w:rFonts w:cs="Arial"/>
          <w:noProof/>
        </w:rPr>
        <w:t>Unproven</w:t>
      </w:r>
      <w:r>
        <w:rPr>
          <w:noProof/>
        </w:rPr>
        <w:t>, 138</w:t>
      </w:r>
    </w:p>
    <w:p w14:paraId="60A0114D" w14:textId="77777777" w:rsidR="002D184F" w:rsidRDefault="002D184F">
      <w:pPr>
        <w:pStyle w:val="Index1"/>
        <w:rPr>
          <w:noProof/>
        </w:rPr>
      </w:pPr>
      <w:r w:rsidRPr="00300D0A">
        <w:rPr>
          <w:rFonts w:cs="Arial"/>
          <w:noProof/>
        </w:rPr>
        <w:t>Unwitting Participant</w:t>
      </w:r>
      <w:r>
        <w:rPr>
          <w:noProof/>
        </w:rPr>
        <w:t>, 77</w:t>
      </w:r>
    </w:p>
    <w:p w14:paraId="77C4AA49" w14:textId="77777777" w:rsidR="002D184F" w:rsidRDefault="002D184F">
      <w:pPr>
        <w:pStyle w:val="Index1"/>
        <w:rPr>
          <w:noProof/>
        </w:rPr>
      </w:pPr>
      <w:r w:rsidRPr="00300D0A">
        <w:rPr>
          <w:rFonts w:cs="Arial"/>
          <w:noProof/>
        </w:rPr>
        <w:t>Usage</w:t>
      </w:r>
      <w:r>
        <w:rPr>
          <w:noProof/>
        </w:rPr>
        <w:t>, 215</w:t>
      </w:r>
    </w:p>
    <w:p w14:paraId="4EC5A143" w14:textId="77777777" w:rsidR="002D184F" w:rsidRDefault="002D184F">
      <w:pPr>
        <w:pStyle w:val="Index1"/>
        <w:rPr>
          <w:noProof/>
        </w:rPr>
      </w:pPr>
      <w:r w:rsidRPr="00300D0A">
        <w:rPr>
          <w:rFonts w:cs="Arial"/>
          <w:noProof/>
        </w:rPr>
        <w:t>used by</w:t>
      </w:r>
      <w:r>
        <w:rPr>
          <w:noProof/>
        </w:rPr>
        <w:t>, 215, 321</w:t>
      </w:r>
    </w:p>
    <w:p w14:paraId="0EC8732A" w14:textId="77777777" w:rsidR="002D184F" w:rsidRDefault="002D184F">
      <w:pPr>
        <w:pStyle w:val="Index1"/>
        <w:rPr>
          <w:noProof/>
        </w:rPr>
      </w:pPr>
      <w:r w:rsidRPr="00300D0A">
        <w:rPr>
          <w:rFonts w:cs="Arial"/>
          <w:noProof/>
        </w:rPr>
        <w:t>used by process</w:t>
      </w:r>
      <w:r>
        <w:rPr>
          <w:noProof/>
        </w:rPr>
        <w:t>, 292, 293</w:t>
      </w:r>
    </w:p>
    <w:p w14:paraId="3AF6D458" w14:textId="77777777" w:rsidR="002D184F" w:rsidRDefault="002D184F">
      <w:pPr>
        <w:pStyle w:val="Index1"/>
        <w:rPr>
          <w:noProof/>
        </w:rPr>
      </w:pPr>
      <w:r w:rsidRPr="00300D0A">
        <w:rPr>
          <w:rFonts w:cs="Arial"/>
          <w:noProof/>
        </w:rPr>
        <w:t>uses</w:t>
      </w:r>
      <w:r>
        <w:rPr>
          <w:noProof/>
        </w:rPr>
        <w:t>, 213, 215</w:t>
      </w:r>
    </w:p>
    <w:p w14:paraId="2A3D15C0" w14:textId="77777777" w:rsidR="002D184F" w:rsidRDefault="002D184F">
      <w:pPr>
        <w:pStyle w:val="Index1"/>
        <w:rPr>
          <w:noProof/>
        </w:rPr>
      </w:pPr>
      <w:r w:rsidRPr="00300D0A">
        <w:rPr>
          <w:rFonts w:cs="Arial"/>
          <w:noProof/>
        </w:rPr>
        <w:t>utilized by</w:t>
      </w:r>
      <w:r>
        <w:rPr>
          <w:noProof/>
        </w:rPr>
        <w:t>, 279, 280</w:t>
      </w:r>
    </w:p>
    <w:p w14:paraId="0478422B" w14:textId="77777777" w:rsidR="002D184F" w:rsidRDefault="002D184F">
      <w:pPr>
        <w:pStyle w:val="Index1"/>
        <w:rPr>
          <w:noProof/>
        </w:rPr>
      </w:pPr>
      <w:r w:rsidRPr="00300D0A">
        <w:rPr>
          <w:rFonts w:cs="Arial"/>
          <w:noProof/>
        </w:rPr>
        <w:t>valid for time</w:t>
      </w:r>
      <w:r>
        <w:rPr>
          <w:noProof/>
        </w:rPr>
        <w:t>, 187, 189</w:t>
      </w:r>
    </w:p>
    <w:p w14:paraId="148F0FD0" w14:textId="77777777" w:rsidR="002D184F" w:rsidRDefault="002D184F">
      <w:pPr>
        <w:pStyle w:val="Index1"/>
        <w:rPr>
          <w:noProof/>
        </w:rPr>
      </w:pPr>
      <w:r w:rsidRPr="00300D0A">
        <w:rPr>
          <w:rFonts w:cs="Arial"/>
          <w:noProof/>
        </w:rPr>
        <w:t>Valid for Time Interval</w:t>
      </w:r>
      <w:r>
        <w:rPr>
          <w:noProof/>
        </w:rPr>
        <w:t>, 189</w:t>
      </w:r>
    </w:p>
    <w:p w14:paraId="4F5E6E23" w14:textId="77777777" w:rsidR="002D184F" w:rsidRDefault="002D184F">
      <w:pPr>
        <w:pStyle w:val="Index1"/>
        <w:rPr>
          <w:noProof/>
        </w:rPr>
      </w:pPr>
      <w:r w:rsidRPr="00300D0A">
        <w:rPr>
          <w:rFonts w:cs="Arial"/>
          <w:noProof/>
        </w:rPr>
        <w:t>Valuation of Asset</w:t>
      </w:r>
      <w:r>
        <w:rPr>
          <w:noProof/>
        </w:rPr>
        <w:t>, 99</w:t>
      </w:r>
    </w:p>
    <w:p w14:paraId="74B40ACE" w14:textId="77777777" w:rsidR="002D184F" w:rsidRDefault="002D184F">
      <w:pPr>
        <w:pStyle w:val="Index1"/>
        <w:rPr>
          <w:noProof/>
        </w:rPr>
      </w:pPr>
      <w:r w:rsidRPr="00300D0A">
        <w:rPr>
          <w:rFonts w:cs="Arial"/>
          <w:noProof/>
        </w:rPr>
        <w:t>value</w:t>
      </w:r>
      <w:r>
        <w:rPr>
          <w:noProof/>
        </w:rPr>
        <w:t>, 130, 166, 222, 305, 355, 356, 357</w:t>
      </w:r>
    </w:p>
    <w:p w14:paraId="3A0F75BA" w14:textId="77777777" w:rsidR="002D184F" w:rsidRDefault="002D184F">
      <w:pPr>
        <w:pStyle w:val="Index1"/>
        <w:rPr>
          <w:noProof/>
        </w:rPr>
      </w:pPr>
      <w:r w:rsidRPr="00300D0A">
        <w:rPr>
          <w:rFonts w:cs="Arial"/>
          <w:noProof/>
        </w:rPr>
        <w:t>Valued Asset</w:t>
      </w:r>
      <w:r>
        <w:rPr>
          <w:noProof/>
        </w:rPr>
        <w:t>, 99</w:t>
      </w:r>
    </w:p>
    <w:p w14:paraId="7E2421D4" w14:textId="77777777" w:rsidR="002D184F" w:rsidRDefault="002D184F">
      <w:pPr>
        <w:pStyle w:val="Index1"/>
        <w:rPr>
          <w:noProof/>
        </w:rPr>
      </w:pPr>
      <w:r w:rsidRPr="00300D0A">
        <w:rPr>
          <w:rFonts w:cs="Arial"/>
          <w:noProof/>
        </w:rPr>
        <w:t>values</w:t>
      </w:r>
      <w:r>
        <w:rPr>
          <w:noProof/>
        </w:rPr>
        <w:t>, 93, 99</w:t>
      </w:r>
    </w:p>
    <w:p w14:paraId="4B32CA3C" w14:textId="77777777" w:rsidR="002D184F" w:rsidRDefault="002D184F">
      <w:pPr>
        <w:pStyle w:val="Index1"/>
        <w:rPr>
          <w:noProof/>
        </w:rPr>
      </w:pPr>
      <w:r w:rsidRPr="00300D0A">
        <w:rPr>
          <w:rFonts w:cs="Arial"/>
          <w:noProof/>
        </w:rPr>
        <w:t>vector</w:t>
      </w:r>
      <w:r>
        <w:rPr>
          <w:noProof/>
        </w:rPr>
        <w:t>, 126</w:t>
      </w:r>
    </w:p>
    <w:p w14:paraId="76854253" w14:textId="77777777" w:rsidR="002D184F" w:rsidRDefault="002D184F">
      <w:pPr>
        <w:pStyle w:val="Index1"/>
        <w:rPr>
          <w:noProof/>
        </w:rPr>
      </w:pPr>
      <w:r w:rsidRPr="00300D0A">
        <w:rPr>
          <w:rFonts w:cs="Arial"/>
          <w:noProof/>
        </w:rPr>
        <w:t>Very High</w:t>
      </w:r>
      <w:r>
        <w:rPr>
          <w:noProof/>
        </w:rPr>
        <w:t>, 306</w:t>
      </w:r>
    </w:p>
    <w:p w14:paraId="714E64E2" w14:textId="77777777" w:rsidR="002D184F" w:rsidRDefault="002D184F">
      <w:pPr>
        <w:pStyle w:val="Index1"/>
        <w:rPr>
          <w:noProof/>
        </w:rPr>
      </w:pPr>
      <w:r w:rsidRPr="00300D0A">
        <w:rPr>
          <w:rFonts w:cs="Arial"/>
          <w:noProof/>
        </w:rPr>
        <w:t>Very Low</w:t>
      </w:r>
      <w:r>
        <w:rPr>
          <w:noProof/>
        </w:rPr>
        <w:t>, 306</w:t>
      </w:r>
    </w:p>
    <w:p w14:paraId="67812052" w14:textId="77777777" w:rsidR="002D184F" w:rsidRDefault="002D184F">
      <w:pPr>
        <w:pStyle w:val="Index1"/>
        <w:rPr>
          <w:noProof/>
        </w:rPr>
      </w:pPr>
      <w:r w:rsidRPr="00300D0A">
        <w:rPr>
          <w:rFonts w:cs="Arial"/>
          <w:noProof/>
        </w:rPr>
        <w:t>Victim</w:t>
      </w:r>
      <w:r>
        <w:rPr>
          <w:noProof/>
        </w:rPr>
        <w:t>, 122</w:t>
      </w:r>
    </w:p>
    <w:p w14:paraId="5FC1CB1F" w14:textId="77777777" w:rsidR="002D184F" w:rsidRDefault="002D184F">
      <w:pPr>
        <w:pStyle w:val="Index1"/>
        <w:rPr>
          <w:noProof/>
        </w:rPr>
      </w:pPr>
      <w:r w:rsidRPr="00300D0A">
        <w:rPr>
          <w:rFonts w:cs="Arial"/>
          <w:noProof/>
        </w:rPr>
        <w:t>victim of</w:t>
      </w:r>
      <w:r>
        <w:rPr>
          <w:noProof/>
        </w:rPr>
        <w:t>, 120, 122</w:t>
      </w:r>
    </w:p>
    <w:p w14:paraId="289A3C3B" w14:textId="77777777" w:rsidR="002D184F" w:rsidRDefault="002D184F">
      <w:pPr>
        <w:pStyle w:val="Index1"/>
        <w:rPr>
          <w:noProof/>
        </w:rPr>
      </w:pPr>
      <w:r w:rsidRPr="00300D0A">
        <w:rPr>
          <w:rFonts w:cs="Arial"/>
          <w:noProof/>
        </w:rPr>
        <w:t>video capable</w:t>
      </w:r>
      <w:r>
        <w:rPr>
          <w:noProof/>
        </w:rPr>
        <w:t>, 162</w:t>
      </w:r>
    </w:p>
    <w:p w14:paraId="4005605A" w14:textId="77777777" w:rsidR="002D184F" w:rsidRDefault="002D184F">
      <w:pPr>
        <w:pStyle w:val="Index1"/>
        <w:rPr>
          <w:noProof/>
        </w:rPr>
      </w:pPr>
      <w:r w:rsidRPr="00300D0A">
        <w:rPr>
          <w:rFonts w:cs="Arial"/>
          <w:noProof/>
        </w:rPr>
        <w:t>voice capable</w:t>
      </w:r>
      <w:r>
        <w:rPr>
          <w:noProof/>
        </w:rPr>
        <w:t>, 162</w:t>
      </w:r>
    </w:p>
    <w:p w14:paraId="294E2A06" w14:textId="77777777" w:rsidR="002D184F" w:rsidRDefault="002D184F">
      <w:pPr>
        <w:pStyle w:val="Index1"/>
        <w:rPr>
          <w:noProof/>
        </w:rPr>
      </w:pPr>
      <w:r w:rsidRPr="00300D0A">
        <w:rPr>
          <w:rFonts w:cs="Arial"/>
          <w:noProof/>
        </w:rPr>
        <w:t>Volume</w:t>
      </w:r>
      <w:r>
        <w:rPr>
          <w:noProof/>
        </w:rPr>
        <w:t>, 317</w:t>
      </w:r>
    </w:p>
    <w:p w14:paraId="36AEED0A" w14:textId="77777777" w:rsidR="002D184F" w:rsidRDefault="002D184F">
      <w:pPr>
        <w:pStyle w:val="Index1"/>
        <w:rPr>
          <w:noProof/>
        </w:rPr>
      </w:pPr>
      <w:r w:rsidRPr="00300D0A">
        <w:rPr>
          <w:rFonts w:cs="Arial"/>
          <w:noProof/>
        </w:rPr>
        <w:t>Vulnerability</w:t>
      </w:r>
      <w:r>
        <w:rPr>
          <w:noProof/>
        </w:rPr>
        <w:t>, 125</w:t>
      </w:r>
    </w:p>
    <w:p w14:paraId="6FC86FB2" w14:textId="77777777" w:rsidR="002D184F" w:rsidRDefault="002D184F">
      <w:pPr>
        <w:pStyle w:val="Index1"/>
        <w:rPr>
          <w:noProof/>
        </w:rPr>
      </w:pPr>
      <w:r w:rsidRPr="00300D0A">
        <w:rPr>
          <w:rFonts w:cs="Arial"/>
          <w:noProof/>
        </w:rPr>
        <w:t>Vulnerability Identifier</w:t>
      </w:r>
      <w:r>
        <w:rPr>
          <w:noProof/>
        </w:rPr>
        <w:t>, 126</w:t>
      </w:r>
    </w:p>
    <w:p w14:paraId="77720269" w14:textId="77777777" w:rsidR="002D184F" w:rsidRDefault="002D184F">
      <w:pPr>
        <w:pStyle w:val="Index1"/>
        <w:rPr>
          <w:noProof/>
        </w:rPr>
      </w:pPr>
      <w:r w:rsidRPr="00300D0A">
        <w:rPr>
          <w:rFonts w:cs="Arial"/>
          <w:noProof/>
        </w:rPr>
        <w:t>Vulnerability Metric</w:t>
      </w:r>
      <w:r>
        <w:rPr>
          <w:noProof/>
        </w:rPr>
        <w:t>, 127</w:t>
      </w:r>
    </w:p>
    <w:p w14:paraId="6BD374FF" w14:textId="77777777" w:rsidR="002D184F" w:rsidRDefault="002D184F">
      <w:pPr>
        <w:pStyle w:val="Index1"/>
        <w:rPr>
          <w:noProof/>
        </w:rPr>
      </w:pPr>
      <w:r w:rsidRPr="00300D0A">
        <w:rPr>
          <w:rFonts w:cs="Arial"/>
          <w:noProof/>
        </w:rPr>
        <w:t>vulnerability of</w:t>
      </w:r>
      <w:r>
        <w:rPr>
          <w:noProof/>
        </w:rPr>
        <w:t>, 126, 127</w:t>
      </w:r>
    </w:p>
    <w:p w14:paraId="2A3C4869" w14:textId="77777777" w:rsidR="002D184F" w:rsidRDefault="002D184F">
      <w:pPr>
        <w:pStyle w:val="Index1"/>
        <w:rPr>
          <w:noProof/>
        </w:rPr>
      </w:pPr>
      <w:r w:rsidRPr="00300D0A">
        <w:rPr>
          <w:rFonts w:cs="Arial"/>
          <w:noProof/>
        </w:rPr>
        <w:t>Vulnerability of Resource</w:t>
      </w:r>
      <w:r>
        <w:rPr>
          <w:noProof/>
        </w:rPr>
        <w:t>, 127</w:t>
      </w:r>
    </w:p>
    <w:p w14:paraId="65B29BAA" w14:textId="77777777" w:rsidR="002D184F" w:rsidRDefault="002D184F">
      <w:pPr>
        <w:pStyle w:val="Index1"/>
        <w:rPr>
          <w:noProof/>
        </w:rPr>
      </w:pPr>
      <w:r w:rsidRPr="00300D0A">
        <w:rPr>
          <w:rFonts w:cs="Arial"/>
          <w:noProof/>
        </w:rPr>
        <w:t>War Danger</w:t>
      </w:r>
      <w:r>
        <w:rPr>
          <w:noProof/>
        </w:rPr>
        <w:t>, 72</w:t>
      </w:r>
    </w:p>
    <w:p w14:paraId="100AB974" w14:textId="77777777" w:rsidR="002D184F" w:rsidRDefault="002D184F">
      <w:pPr>
        <w:pStyle w:val="Index1"/>
        <w:rPr>
          <w:noProof/>
        </w:rPr>
      </w:pPr>
      <w:r w:rsidRPr="00300D0A">
        <w:rPr>
          <w:rFonts w:cs="Arial"/>
          <w:noProof/>
        </w:rPr>
        <w:t>Watch</w:t>
      </w:r>
      <w:r>
        <w:rPr>
          <w:noProof/>
        </w:rPr>
        <w:t>, 89</w:t>
      </w:r>
    </w:p>
    <w:p w14:paraId="067951D0" w14:textId="77777777" w:rsidR="002D184F" w:rsidRDefault="002D184F">
      <w:pPr>
        <w:pStyle w:val="Index1"/>
        <w:rPr>
          <w:noProof/>
        </w:rPr>
      </w:pPr>
      <w:r w:rsidRPr="00300D0A">
        <w:rPr>
          <w:rFonts w:cs="Arial"/>
          <w:noProof/>
        </w:rPr>
        <w:t>watch based on</w:t>
      </w:r>
      <w:r>
        <w:rPr>
          <w:noProof/>
        </w:rPr>
        <w:t>, 107</w:t>
      </w:r>
    </w:p>
    <w:p w14:paraId="774454A7" w14:textId="77777777" w:rsidR="002D184F" w:rsidRDefault="002D184F">
      <w:pPr>
        <w:pStyle w:val="Index1"/>
        <w:rPr>
          <w:noProof/>
        </w:rPr>
      </w:pPr>
      <w:r w:rsidRPr="00300D0A">
        <w:rPr>
          <w:rFonts w:cs="Arial"/>
          <w:noProof/>
        </w:rPr>
        <w:t>watched by</w:t>
      </w:r>
      <w:r>
        <w:rPr>
          <w:noProof/>
        </w:rPr>
        <w:t>, 90</w:t>
      </w:r>
    </w:p>
    <w:p w14:paraId="13707E6F" w14:textId="77777777" w:rsidR="002D184F" w:rsidRDefault="002D184F">
      <w:pPr>
        <w:pStyle w:val="Index1"/>
        <w:rPr>
          <w:noProof/>
        </w:rPr>
      </w:pPr>
      <w:r w:rsidRPr="00300D0A">
        <w:rPr>
          <w:rFonts w:cs="Arial"/>
          <w:noProof/>
        </w:rPr>
        <w:t>watches</w:t>
      </w:r>
      <w:r>
        <w:rPr>
          <w:noProof/>
        </w:rPr>
        <w:t>, 86, 90</w:t>
      </w:r>
    </w:p>
    <w:p w14:paraId="5DAF343A" w14:textId="77777777" w:rsidR="002D184F" w:rsidRDefault="002D184F">
      <w:pPr>
        <w:pStyle w:val="Index1"/>
        <w:rPr>
          <w:noProof/>
        </w:rPr>
      </w:pPr>
      <w:r w:rsidRPr="00300D0A">
        <w:rPr>
          <w:rFonts w:cs="Arial"/>
          <w:noProof/>
        </w:rPr>
        <w:t>Weakened Actor</w:t>
      </w:r>
      <w:r>
        <w:rPr>
          <w:noProof/>
        </w:rPr>
        <w:t>, 153</w:t>
      </w:r>
    </w:p>
    <w:p w14:paraId="25736EFC" w14:textId="77777777" w:rsidR="002D184F" w:rsidRDefault="002D184F">
      <w:pPr>
        <w:pStyle w:val="Index1"/>
        <w:rPr>
          <w:noProof/>
        </w:rPr>
      </w:pPr>
      <w:r w:rsidRPr="00300D0A">
        <w:rPr>
          <w:rFonts w:cs="Arial"/>
          <w:noProof/>
        </w:rPr>
        <w:t>Weapon</w:t>
      </w:r>
      <w:r>
        <w:rPr>
          <w:noProof/>
        </w:rPr>
        <w:t>, 143</w:t>
      </w:r>
    </w:p>
    <w:p w14:paraId="58759230" w14:textId="77777777" w:rsidR="002D184F" w:rsidRDefault="002D184F">
      <w:pPr>
        <w:pStyle w:val="Index1"/>
        <w:rPr>
          <w:noProof/>
        </w:rPr>
      </w:pPr>
      <w:r w:rsidRPr="00300D0A">
        <w:rPr>
          <w:rFonts w:cs="Arial"/>
          <w:noProof/>
        </w:rPr>
        <w:t>Weapon Leverages Vulnerability</w:t>
      </w:r>
      <w:r>
        <w:rPr>
          <w:noProof/>
        </w:rPr>
        <w:t>, 144</w:t>
      </w:r>
    </w:p>
    <w:p w14:paraId="317610B5" w14:textId="77777777" w:rsidR="002D184F" w:rsidRDefault="002D184F">
      <w:pPr>
        <w:pStyle w:val="Index1"/>
        <w:rPr>
          <w:noProof/>
        </w:rPr>
      </w:pPr>
      <w:r w:rsidRPr="00300D0A">
        <w:rPr>
          <w:rFonts w:cs="Arial"/>
          <w:noProof/>
        </w:rPr>
        <w:t>Website Contact</w:t>
      </w:r>
      <w:r>
        <w:rPr>
          <w:noProof/>
        </w:rPr>
        <w:t>, 167</w:t>
      </w:r>
    </w:p>
    <w:p w14:paraId="196BBE5B" w14:textId="77777777" w:rsidR="002D184F" w:rsidRDefault="002D184F">
      <w:pPr>
        <w:pStyle w:val="Index1"/>
        <w:rPr>
          <w:noProof/>
        </w:rPr>
      </w:pPr>
      <w:r w:rsidRPr="00300D0A">
        <w:rPr>
          <w:rFonts w:cs="Arial"/>
          <w:noProof/>
        </w:rPr>
        <w:t>weight</w:t>
      </w:r>
      <w:r>
        <w:rPr>
          <w:noProof/>
        </w:rPr>
        <w:t>, 274</w:t>
      </w:r>
    </w:p>
    <w:p w14:paraId="5572714A" w14:textId="77777777" w:rsidR="002D184F" w:rsidRDefault="002D184F">
      <w:pPr>
        <w:pStyle w:val="Index1"/>
        <w:rPr>
          <w:noProof/>
        </w:rPr>
      </w:pPr>
      <w:r w:rsidRPr="00300D0A">
        <w:rPr>
          <w:rFonts w:cs="Arial"/>
          <w:noProof/>
        </w:rPr>
        <w:t>When</w:t>
      </w:r>
      <w:r>
        <w:rPr>
          <w:noProof/>
        </w:rPr>
        <w:t>, 294</w:t>
      </w:r>
    </w:p>
    <w:p w14:paraId="2271019F" w14:textId="77777777" w:rsidR="002D184F" w:rsidRDefault="002D184F">
      <w:pPr>
        <w:pStyle w:val="Index1"/>
        <w:rPr>
          <w:noProof/>
        </w:rPr>
      </w:pPr>
      <w:r w:rsidRPr="00300D0A">
        <w:rPr>
          <w:rFonts w:cs="Arial"/>
          <w:noProof/>
        </w:rPr>
        <w:t>Whitelist Indicator</w:t>
      </w:r>
      <w:r>
        <w:rPr>
          <w:noProof/>
        </w:rPr>
        <w:t>, 90</w:t>
      </w:r>
    </w:p>
    <w:p w14:paraId="6457ED27" w14:textId="77777777" w:rsidR="002D184F" w:rsidRDefault="002D184F">
      <w:pPr>
        <w:pStyle w:val="Index1"/>
        <w:rPr>
          <w:noProof/>
        </w:rPr>
      </w:pPr>
      <w:r w:rsidRPr="00300D0A">
        <w:rPr>
          <w:rFonts w:cs="Arial"/>
          <w:noProof/>
        </w:rPr>
        <w:t>width</w:t>
      </w:r>
      <w:r>
        <w:rPr>
          <w:noProof/>
        </w:rPr>
        <w:t>, 273</w:t>
      </w:r>
    </w:p>
    <w:p w14:paraId="1C31DA72" w14:textId="77777777" w:rsidR="002D184F" w:rsidRDefault="002D184F">
      <w:pPr>
        <w:pStyle w:val="Index1"/>
        <w:rPr>
          <w:noProof/>
        </w:rPr>
      </w:pPr>
      <w:r w:rsidRPr="00300D0A">
        <w:rPr>
          <w:rFonts w:cs="Arial"/>
          <w:noProof/>
        </w:rPr>
        <w:t>withdraws</w:t>
      </w:r>
      <w:r>
        <w:rPr>
          <w:noProof/>
        </w:rPr>
        <w:t>, 152</w:t>
      </w:r>
    </w:p>
    <w:p w14:paraId="3F9602C2" w14:textId="77777777" w:rsidR="002D184F" w:rsidRDefault="002D184F">
      <w:pPr>
        <w:pStyle w:val="Index1"/>
        <w:rPr>
          <w:noProof/>
        </w:rPr>
      </w:pPr>
      <w:r w:rsidRPr="00300D0A">
        <w:rPr>
          <w:rFonts w:cs="Arial"/>
          <w:noProof/>
        </w:rPr>
        <w:t>Witness</w:t>
      </w:r>
      <w:r>
        <w:rPr>
          <w:noProof/>
        </w:rPr>
        <w:t>, 81</w:t>
      </w:r>
    </w:p>
    <w:p w14:paraId="78F4A0EB" w14:textId="77777777" w:rsidR="002D184F" w:rsidRDefault="002D184F">
      <w:pPr>
        <w:pStyle w:val="Index1"/>
        <w:rPr>
          <w:noProof/>
        </w:rPr>
      </w:pPr>
      <w:r w:rsidRPr="00300D0A">
        <w:rPr>
          <w:rFonts w:cs="Arial"/>
          <w:noProof/>
        </w:rPr>
        <w:t>witnessed by</w:t>
      </w:r>
      <w:r>
        <w:rPr>
          <w:noProof/>
        </w:rPr>
        <w:t>, 81, 82</w:t>
      </w:r>
    </w:p>
    <w:p w14:paraId="5BCE4C68" w14:textId="77777777" w:rsidR="002D184F" w:rsidRDefault="002D184F">
      <w:pPr>
        <w:pStyle w:val="Index1"/>
        <w:rPr>
          <w:noProof/>
        </w:rPr>
      </w:pPr>
      <w:r w:rsidRPr="00300D0A">
        <w:rPr>
          <w:rFonts w:cs="Arial"/>
          <w:noProof/>
        </w:rPr>
        <w:t>witnesses</w:t>
      </w:r>
      <w:r>
        <w:rPr>
          <w:noProof/>
        </w:rPr>
        <w:t>, 81, 82</w:t>
      </w:r>
    </w:p>
    <w:p w14:paraId="1456277F" w14:textId="77777777" w:rsidR="002D184F" w:rsidRDefault="002D184F">
      <w:pPr>
        <w:pStyle w:val="Index1"/>
        <w:rPr>
          <w:noProof/>
        </w:rPr>
      </w:pPr>
      <w:r w:rsidRPr="00300D0A">
        <w:rPr>
          <w:rFonts w:cs="Arial"/>
          <w:noProof/>
        </w:rPr>
        <w:t>Witnessing</w:t>
      </w:r>
      <w:r>
        <w:rPr>
          <w:noProof/>
        </w:rPr>
        <w:t>, 81</w:t>
      </w:r>
    </w:p>
    <w:p w14:paraId="4835F453" w14:textId="77777777" w:rsidR="002D184F" w:rsidRDefault="002D184F">
      <w:pPr>
        <w:pStyle w:val="Index1"/>
        <w:rPr>
          <w:noProof/>
        </w:rPr>
      </w:pPr>
      <w:r w:rsidRPr="00300D0A">
        <w:rPr>
          <w:rFonts w:cs="Arial"/>
          <w:noProof/>
        </w:rPr>
        <w:t>work</w:t>
      </w:r>
      <w:r>
        <w:rPr>
          <w:noProof/>
        </w:rPr>
        <w:t>, 169</w:t>
      </w:r>
    </w:p>
    <w:p w14:paraId="58EAEF0A" w14:textId="77777777" w:rsidR="002D184F" w:rsidRDefault="002D184F">
      <w:pPr>
        <w:pStyle w:val="Index1"/>
        <w:rPr>
          <w:noProof/>
        </w:rPr>
      </w:pPr>
      <w:r w:rsidRPr="00300D0A">
        <w:rPr>
          <w:rFonts w:cs="Arial"/>
          <w:noProof/>
        </w:rPr>
        <w:t>Workaround</w:t>
      </w:r>
      <w:r>
        <w:rPr>
          <w:noProof/>
        </w:rPr>
        <w:t>, 139</w:t>
      </w:r>
    </w:p>
    <w:p w14:paraId="47E13922" w14:textId="77777777" w:rsidR="002D184F" w:rsidRDefault="002D184F">
      <w:pPr>
        <w:pStyle w:val="Index1"/>
        <w:rPr>
          <w:noProof/>
        </w:rPr>
      </w:pPr>
      <w:r w:rsidRPr="00300D0A">
        <w:rPr>
          <w:rFonts w:cs="Arial"/>
          <w:noProof/>
        </w:rPr>
        <w:t>World Geodetic System</w:t>
      </w:r>
      <w:r>
        <w:rPr>
          <w:noProof/>
        </w:rPr>
        <w:t>, 234</w:t>
      </w:r>
    </w:p>
    <w:p w14:paraId="2659B9C6" w14:textId="77777777" w:rsidR="002D184F" w:rsidRDefault="002D184F">
      <w:pPr>
        <w:pStyle w:val="Index1"/>
        <w:rPr>
          <w:noProof/>
        </w:rPr>
      </w:pPr>
      <w:r w:rsidRPr="00300D0A">
        <w:rPr>
          <w:rFonts w:cs="Arial"/>
          <w:noProof/>
        </w:rPr>
        <w:t>XOR Condition</w:t>
      </w:r>
      <w:r>
        <w:rPr>
          <w:noProof/>
        </w:rPr>
        <w:t>, 297</w:t>
      </w:r>
    </w:p>
    <w:p w14:paraId="5B38B466" w14:textId="77777777" w:rsidR="002D184F" w:rsidRDefault="002D184F">
      <w:pPr>
        <w:pStyle w:val="Index1"/>
        <w:rPr>
          <w:noProof/>
        </w:rPr>
      </w:pPr>
      <w:r w:rsidRPr="00300D0A">
        <w:rPr>
          <w:rFonts w:cs="Arial"/>
          <w:noProof/>
        </w:rPr>
        <w:t>XSD Date</w:t>
      </w:r>
      <w:r>
        <w:rPr>
          <w:noProof/>
        </w:rPr>
        <w:t>, 356</w:t>
      </w:r>
    </w:p>
    <w:p w14:paraId="296D943C" w14:textId="77777777" w:rsidR="002D184F" w:rsidRDefault="002D184F">
      <w:pPr>
        <w:pStyle w:val="Index1"/>
        <w:rPr>
          <w:noProof/>
        </w:rPr>
      </w:pPr>
      <w:r w:rsidRPr="00300D0A">
        <w:rPr>
          <w:rFonts w:cs="Arial"/>
          <w:noProof/>
        </w:rPr>
        <w:t>XSD Date Time</w:t>
      </w:r>
      <w:r>
        <w:rPr>
          <w:noProof/>
        </w:rPr>
        <w:t>, 357</w:t>
      </w:r>
    </w:p>
    <w:p w14:paraId="6BDC79D7" w14:textId="77777777" w:rsidR="002D184F" w:rsidRDefault="002D184F">
      <w:pPr>
        <w:pStyle w:val="Index1"/>
        <w:rPr>
          <w:noProof/>
        </w:rPr>
      </w:pPr>
      <w:r w:rsidRPr="00300D0A">
        <w:rPr>
          <w:rFonts w:cs="Arial"/>
          <w:noProof/>
        </w:rPr>
        <w:t>XSD Time</w:t>
      </w:r>
      <w:r>
        <w:rPr>
          <w:noProof/>
        </w:rPr>
        <w:t>, 357</w:t>
      </w:r>
    </w:p>
    <w:p w14:paraId="2617D409" w14:textId="7B2E298B" w:rsidR="002D184F" w:rsidRDefault="002D184F" w:rsidP="008A08D6">
      <w:pPr>
        <w:pStyle w:val="ListParagraph"/>
        <w:ind w:left="0"/>
        <w:rPr>
          <w:noProof/>
        </w:rPr>
        <w:sectPr w:rsidR="002D184F" w:rsidSect="008D50EE">
          <w:type w:val="continuous"/>
          <w:pgSz w:w="11905" w:h="15840"/>
          <w:pgMar w:top="1080" w:right="720" w:bottom="1656" w:left="1440" w:header="720" w:footer="1080" w:gutter="0"/>
          <w:cols w:num="2" w:space="720"/>
          <w:docGrid w:linePitch="272"/>
        </w:sectPr>
      </w:pPr>
    </w:p>
    <w:p w14:paraId="681DEE1E" w14:textId="7EBDF2AC" w:rsidR="008A08D6" w:rsidRDefault="008A08D6" w:rsidP="008A08D6">
      <w:pPr>
        <w:pStyle w:val="ListParagraph"/>
        <w:ind w:left="0"/>
      </w:pPr>
      <w:r>
        <w:fldChar w:fldCharType="end"/>
      </w:r>
    </w:p>
    <w:sectPr w:rsidR="008A08D6" w:rsidSect="003709BC">
      <w:type w:val="continuous"/>
      <w:pgSz w:w="11905" w:h="15840"/>
      <w:pgMar w:top="1080" w:right="720" w:bottom="1656" w:left="1440" w:header="720" w:footer="108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23" w:author="Cory Casanave" w:date="2016-08-31T12:09:00Z" w:initials="CC">
    <w:p w14:paraId="38143413" w14:textId="741E9A97" w:rsidR="008332F2" w:rsidRDefault="008332F2">
      <w:pPr>
        <w:pStyle w:val="CommentText"/>
      </w:pPr>
      <w:r>
        <w:rPr>
          <w:rStyle w:val="CommentReference"/>
        </w:rPr>
        <w:annotationRef/>
      </w:r>
      <w:r>
        <w:rPr>
          <w:rFonts w:ascii="Segoe UI" w:hAnsi="Segoe UI" w:cs="Segoe UI"/>
          <w:color w:val="000000"/>
        </w:rPr>
        <w:t>Per MHause - add details on notation, particularity that in the generated sections as well as diagram coloring.</w:t>
      </w:r>
    </w:p>
  </w:comment>
  <w:comment w:id="1555" w:author="Cory Casanave" w:date="2016-09-07T18:02:00Z" w:initials="CC">
    <w:p w14:paraId="3BD13B44" w14:textId="6C1BF489" w:rsidR="008332F2" w:rsidRDefault="008332F2">
      <w:pPr>
        <w:pStyle w:val="CommentText"/>
      </w:pPr>
      <w:r>
        <w:rPr>
          <w:rStyle w:val="CommentReference"/>
        </w:rPr>
        <w:annotationRef/>
      </w:r>
      <w:r>
        <w:t>Consider redoing this section</w:t>
      </w:r>
    </w:p>
  </w:comment>
  <w:comment w:id="1648" w:author="Cory Casanave" w:date="2016-08-31T12:55:00Z" w:initials="CC">
    <w:p w14:paraId="36D0C75A" w14:textId="71B628FF" w:rsidR="008332F2" w:rsidRDefault="008332F2">
      <w:pPr>
        <w:pStyle w:val="CommentText"/>
      </w:pPr>
      <w:r>
        <w:rPr>
          <w:rStyle w:val="CommentReference"/>
        </w:rPr>
        <w:annotationRef/>
      </w:r>
      <w:r>
        <w:t>Put actual layer doc in separate document</w:t>
      </w:r>
    </w:p>
  </w:comment>
  <w:comment w:id="1658" w:author="Cory Casanave" w:date="2016-08-31T14:58:00Z" w:initials="CC">
    <w:p w14:paraId="741D115F" w14:textId="2E5D3449" w:rsidR="008332F2" w:rsidRDefault="008332F2">
      <w:pPr>
        <w:pStyle w:val="CommentText"/>
      </w:pPr>
      <w:r>
        <w:rPr>
          <w:rStyle w:val="CommentReference"/>
        </w:rPr>
        <w:annotationRef/>
      </w:r>
      <w:r>
        <w:rPr>
          <w:rFonts w:ascii="Segoe UI" w:hAnsi="Segoe UI" w:cs="Segoe UI"/>
          <w:color w:val="000000"/>
        </w:rPr>
        <w:t>MHasue: Suggest making association classes.</w:t>
      </w:r>
    </w:p>
  </w:comment>
  <w:comment w:id="1659" w:author="Cory Casanave" w:date="2016-12-04T12:12:00Z" w:initials="CC">
    <w:p w14:paraId="2E2A3724" w14:textId="5D92113E" w:rsidR="008332F2" w:rsidRDefault="008332F2">
      <w:pPr>
        <w:pStyle w:val="CommentText"/>
      </w:pPr>
      <w:r>
        <w:rPr>
          <w:rStyle w:val="CommentReference"/>
        </w:rPr>
        <w:annotationRef/>
      </w:r>
      <w:r>
        <w:t>All classes are now association classe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143413" w15:done="0"/>
  <w15:commentEx w15:paraId="3BD13B44" w15:done="0"/>
  <w15:commentEx w15:paraId="36D0C75A" w15:done="0"/>
  <w15:commentEx w15:paraId="741D115F" w15:done="0"/>
  <w15:commentEx w15:paraId="2E2A3724" w15:paraIdParent="741D11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1074B1" w14:textId="77777777" w:rsidR="003D454B" w:rsidRDefault="003D454B" w:rsidP="002A6045">
      <w:r>
        <w:separator/>
      </w:r>
    </w:p>
  </w:endnote>
  <w:endnote w:type="continuationSeparator" w:id="0">
    <w:p w14:paraId="509D6AE5" w14:textId="77777777" w:rsidR="003D454B" w:rsidRDefault="003D454B" w:rsidP="002A6045">
      <w:r>
        <w:continuationSeparator/>
      </w:r>
    </w:p>
  </w:endnote>
  <w:endnote w:type="continuationNotice" w:id="1">
    <w:p w14:paraId="15F98BBC" w14:textId="77777777" w:rsidR="003D454B" w:rsidRDefault="003D454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E4815" w14:textId="5ED1DE73" w:rsidR="008332F2" w:rsidRDefault="008332F2" w:rsidP="002A6045">
    <w:pPr>
      <w:pStyle w:val="Footer"/>
    </w:pPr>
    <w:r>
      <w:t xml:space="preserve">  </w:t>
    </w:r>
    <w:r w:rsidRPr="005210CB">
      <w:rPr>
        <w:b/>
      </w:rPr>
      <w:fldChar w:fldCharType="begin"/>
    </w:r>
    <w:r w:rsidRPr="005210CB">
      <w:rPr>
        <w:b/>
      </w:rPr>
      <w:instrText xml:space="preserve"> PAGE </w:instrText>
    </w:r>
    <w:r w:rsidRPr="005210CB">
      <w:rPr>
        <w:b/>
      </w:rPr>
      <w:fldChar w:fldCharType="separate"/>
    </w:r>
    <w:r w:rsidR="00CD51EF">
      <w:rPr>
        <w:b/>
        <w:noProof/>
      </w:rPr>
      <w:t>20</w:t>
    </w:r>
    <w:r w:rsidRPr="005210CB">
      <w:rPr>
        <w:b/>
      </w:rPr>
      <w:fldChar w:fldCharType="end"/>
    </w:r>
    <w:r w:rsidRPr="005210CB">
      <w:rPr>
        <w:b/>
      </w:rPr>
      <w:t xml:space="preserve"> </w:t>
    </w:r>
    <w:r w:rsidRPr="0038596B">
      <w:rPr>
        <w:b/>
      </w:rPr>
      <w:t xml:space="preserve">                                                                                                                                          </w:t>
    </w:r>
    <w:r>
      <w:t>Operational Threat and Risk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683A" w14:textId="4F118D23" w:rsidR="008332F2" w:rsidRDefault="008332F2" w:rsidP="002A6045">
    <w:pPr>
      <w:pStyle w:val="Footer"/>
    </w:pPr>
    <w:r>
      <w:t xml:space="preserve"> Operational Threat and Risk</w:t>
    </w:r>
    <w:r>
      <w:tab/>
    </w:r>
    <w:r>
      <w:tab/>
    </w:r>
    <w:r w:rsidRPr="0038596B">
      <w:rPr>
        <w:b/>
      </w:rPr>
      <w:fldChar w:fldCharType="begin"/>
    </w:r>
    <w:r w:rsidRPr="0038596B">
      <w:rPr>
        <w:b/>
      </w:rPr>
      <w:instrText xml:space="preserve"> PAGE </w:instrText>
    </w:r>
    <w:r w:rsidRPr="0038596B">
      <w:rPr>
        <w:b/>
      </w:rPr>
      <w:fldChar w:fldCharType="separate"/>
    </w:r>
    <w:r w:rsidR="00CD51EF">
      <w:rPr>
        <w:b/>
        <w:noProof/>
      </w:rPr>
      <w:t>19</w:t>
    </w:r>
    <w:r w:rsidRPr="0038596B">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29A29" w14:textId="16B7EE6F" w:rsidR="008332F2" w:rsidRDefault="008332F2" w:rsidP="002A6045">
    <w:pPr>
      <w:pStyle w:val="Footer"/>
    </w:pPr>
    <w:r w:rsidRPr="0038596B">
      <w:rPr>
        <w:b/>
      </w:rPr>
      <w:t xml:space="preserve">  </w:t>
    </w:r>
    <w:r w:rsidRPr="0038596B">
      <w:rPr>
        <w:b/>
      </w:rPr>
      <w:fldChar w:fldCharType="begin"/>
    </w:r>
    <w:r w:rsidRPr="0038596B">
      <w:rPr>
        <w:b/>
      </w:rPr>
      <w:instrText xml:space="preserve"> PAGE </w:instrText>
    </w:r>
    <w:r w:rsidRPr="0038596B">
      <w:rPr>
        <w:b/>
      </w:rPr>
      <w:fldChar w:fldCharType="separate"/>
    </w:r>
    <w:r w:rsidR="00CD51EF">
      <w:rPr>
        <w:b/>
        <w:noProof/>
      </w:rPr>
      <w:t>468</w:t>
    </w:r>
    <w:r w:rsidRPr="0038596B">
      <w:rPr>
        <w:b/>
      </w:rPr>
      <w:fldChar w:fldCharType="end"/>
    </w:r>
    <w:r w:rsidRPr="0038596B">
      <w:rPr>
        <w:b/>
      </w:rPr>
      <w:t xml:space="preserve">                                                                                                                                           </w:t>
    </w:r>
    <w:r>
      <w:t xml:space="preserve">Operational Threat and Risk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B7163" w14:textId="7E8C30BB" w:rsidR="008332F2" w:rsidRDefault="008332F2" w:rsidP="00D862A8">
    <w:pPr>
      <w:pStyle w:val="Footer"/>
    </w:pPr>
    <w:r>
      <w:t xml:space="preserve">Operational Threat and Risk                                                                                                                                              </w:t>
    </w:r>
    <w:r>
      <w:rPr>
        <w:b/>
      </w:rPr>
      <w:fldChar w:fldCharType="begin"/>
    </w:r>
    <w:r>
      <w:rPr>
        <w:b/>
      </w:rPr>
      <w:instrText xml:space="preserve"> PAGE </w:instrText>
    </w:r>
    <w:r>
      <w:rPr>
        <w:b/>
      </w:rPr>
      <w:fldChar w:fldCharType="separate"/>
    </w:r>
    <w:r w:rsidR="00CD51EF">
      <w:rPr>
        <w:b/>
        <w:noProof/>
      </w:rPr>
      <w:t>467</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155D14" w14:textId="77777777" w:rsidR="003D454B" w:rsidRDefault="003D454B" w:rsidP="002A6045">
      <w:r>
        <w:separator/>
      </w:r>
    </w:p>
  </w:footnote>
  <w:footnote w:type="continuationSeparator" w:id="0">
    <w:p w14:paraId="48502755" w14:textId="77777777" w:rsidR="003D454B" w:rsidRDefault="003D454B" w:rsidP="002A6045">
      <w:r>
        <w:continuationSeparator/>
      </w:r>
    </w:p>
  </w:footnote>
  <w:footnote w:type="continuationNotice" w:id="1">
    <w:p w14:paraId="4CA3CF4A" w14:textId="77777777" w:rsidR="003D454B" w:rsidRDefault="003D454B">
      <w:pPr>
        <w:spacing w:after="0"/>
      </w:pPr>
    </w:p>
  </w:footnote>
  <w:footnote w:id="2">
    <w:p w14:paraId="1C533E43" w14:textId="77777777" w:rsidR="008332F2" w:rsidRDefault="008332F2">
      <w:pPr>
        <w:pStyle w:val="FootnoteText"/>
      </w:pPr>
      <w:r>
        <w:rPr>
          <w:rStyle w:val="FootnoteReference"/>
        </w:rPr>
        <w:footnoteRef/>
      </w:r>
      <w:r>
        <w:t xml:space="preserve"> </w:t>
      </w:r>
      <w:r w:rsidRPr="00AC7D57">
        <w:t>http://www.whitehouse.gov/the-press-office/2015/02/13/executive-order-promoting-private-sector-cybersecurity-information-shari</w:t>
      </w:r>
    </w:p>
  </w:footnote>
  <w:footnote w:id="3">
    <w:p w14:paraId="010452C2" w14:textId="01247689" w:rsidR="008332F2" w:rsidRDefault="008332F2">
      <w:pPr>
        <w:pStyle w:val="FootnoteText"/>
      </w:pPr>
      <w:r>
        <w:rPr>
          <w:rStyle w:val="FootnoteReference"/>
        </w:rPr>
        <w:footnoteRef/>
      </w:r>
      <w:r>
        <w:t xml:space="preserve"> Fusion centers operate as focal points for the receipt, analysis, gathering and sharing of threat related information.</w:t>
      </w:r>
    </w:p>
  </w:footnote>
  <w:footnote w:id="4">
    <w:p w14:paraId="34E57E47" w14:textId="77777777" w:rsidR="008332F2" w:rsidRDefault="008332F2">
      <w:pPr>
        <w:pStyle w:val="FootnoteText"/>
      </w:pPr>
      <w:r>
        <w:rPr>
          <w:rStyle w:val="FootnoteReference"/>
        </w:rPr>
        <w:footnoteRef/>
      </w:r>
      <w:r>
        <w:t xml:space="preserve"> Or more generaly, real or possible worlds.</w:t>
      </w:r>
    </w:p>
  </w:footnote>
  <w:footnote w:id="5">
    <w:p w14:paraId="40883E6C" w14:textId="7C46C858" w:rsidR="008332F2" w:rsidRDefault="008332F2">
      <w:pPr>
        <w:pStyle w:val="FootnoteText"/>
      </w:pPr>
      <w:r>
        <w:rPr>
          <w:rStyle w:val="FootnoteReference"/>
        </w:rPr>
        <w:footnoteRef/>
      </w:r>
      <w:r>
        <w:t xml:space="preserve"> </w:t>
      </w:r>
      <w:r w:rsidRPr="00D34669">
        <w:rPr>
          <w:i/>
        </w:rPr>
        <w:t>Ontology</w:t>
      </w:r>
      <w:r w:rsidRPr="00D34669">
        <w:t xml:space="preserve">: </w:t>
      </w:r>
      <w:r w:rsidRPr="00D34669">
        <w:rPr>
          <w:lang w:val="en"/>
        </w:rPr>
        <w:t>1 : a branch of metaphysics concerned with the nature and relations of being. 2 : a particular theory about the nature of being or the kinds of things that have existence.[</w:t>
      </w:r>
      <w:r w:rsidRPr="00D34669">
        <w:rPr>
          <w:i/>
          <w:iCs/>
          <w:lang w:val="en"/>
        </w:rPr>
        <w:t xml:space="preserve"> </w:t>
      </w:r>
      <w:hyperlink r:id="rId1" w:history="1">
        <w:r w:rsidRPr="003B611B">
          <w:rPr>
            <w:rStyle w:val="Hyperlink"/>
            <w:i/>
            <w:iCs/>
            <w:lang w:val="en"/>
          </w:rPr>
          <w:t>www.merriam-webster.com</w:t>
        </w:r>
      </w:hyperlink>
      <w:r w:rsidRPr="00D34669">
        <w:rPr>
          <w:lang w:val="en"/>
        </w:rPr>
        <w:t>]</w:t>
      </w:r>
      <w:r>
        <w:rPr>
          <w:lang w:val="en"/>
        </w:rPr>
        <w:t>. However, ontologies have become associated with a particular branch of formal languages such as OWL and Common Logic that support logical inference.</w:t>
      </w:r>
    </w:p>
  </w:footnote>
  <w:footnote w:id="6">
    <w:p w14:paraId="45CF83E9" w14:textId="77777777" w:rsidR="008332F2" w:rsidRDefault="008332F2">
      <w:pPr>
        <w:pStyle w:val="FootnoteText"/>
      </w:pPr>
      <w:r>
        <w:rPr>
          <w:rStyle w:val="FootnoteReference"/>
        </w:rPr>
        <w:footnoteRef/>
      </w:r>
      <w:r>
        <w:t xml:space="preserve"> </w:t>
      </w:r>
      <w:r w:rsidRPr="006A3C7B">
        <w:rPr>
          <w:lang w:val="en"/>
        </w:rPr>
        <w:t>The term “Semantic Web” refers to W3C’s vision of the Web of linked data. Semantic Web technologies enable people to create data stores on the Web, build vocabularies, and write rules for handling data. Linked data are empowered by technologies such as RDF, SPARQL, OWL, and SKOS.</w:t>
      </w:r>
      <w:r>
        <w:rPr>
          <w:lang w:val="en"/>
        </w:rPr>
        <w:t xml:space="preserve"> [</w:t>
      </w:r>
      <w:r w:rsidRPr="006A3C7B">
        <w:rPr>
          <w:lang w:val="en"/>
        </w:rPr>
        <w:t>http://www.w3.org/standards/semanticweb/</w:t>
      </w:r>
      <w:r>
        <w:rPr>
          <w:lang w:val="e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620" w:hanging="1080"/>
      </w:pPr>
    </w:lvl>
    <w:lvl w:ilvl="2">
      <w:start w:val="1"/>
      <w:numFmt w:val="decimal"/>
      <w:pStyle w:val="Heading3"/>
      <w:lvlText w:val="%1.%2.%3"/>
      <w:legacy w:legacy="1" w:legacySpace="0" w:legacyIndent="1080"/>
      <w:lvlJc w:val="left"/>
      <w:pPr>
        <w:ind w:left="1260" w:hanging="1080"/>
      </w:pPr>
    </w:lvl>
    <w:lvl w:ilvl="3">
      <w:start w:val="1"/>
      <w:numFmt w:val="decimal"/>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12"/>
    <w:multiLevelType w:val="hybridMultilevel"/>
    <w:tmpl w:val="0000001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3"/>
    <w:multiLevelType w:val="hybridMultilevel"/>
    <w:tmpl w:val="0000001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4"/>
    <w:multiLevelType w:val="hybridMultilevel"/>
    <w:tmpl w:val="0000001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10" w15:restartNumberingAfterBreak="0">
    <w:nsid w:val="04822417"/>
    <w:multiLevelType w:val="hybridMultilevel"/>
    <w:tmpl w:val="6B82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1544A4"/>
    <w:multiLevelType w:val="multilevel"/>
    <w:tmpl w:val="8DDCB1D6"/>
    <w:lvl w:ilvl="0">
      <w:numFmt w:val="decimal"/>
      <w:lvlText w:val="%1"/>
      <w:legacy w:legacy="1" w:legacySpace="0" w:legacyIndent="1080"/>
      <w:lvlJc w:val="left"/>
      <w:pPr>
        <w:ind w:left="1080" w:hanging="1080"/>
      </w:pPr>
    </w:lvl>
    <w:lvl w:ilvl="1">
      <w:start w:val="1"/>
      <w:numFmt w:val="decimal"/>
      <w:lvlText w:val="%1.%2"/>
      <w:legacy w:legacy="1" w:legacySpace="0" w:legacyIndent="1080"/>
      <w:lvlJc w:val="left"/>
      <w:pPr>
        <w:ind w:left="2160" w:hanging="1080"/>
      </w:pPr>
    </w:lvl>
    <w:lvl w:ilvl="2">
      <w:start w:val="1"/>
      <w:numFmt w:val="decimal"/>
      <w:lvlText w:val="%1.%2.%3"/>
      <w:legacy w:legacy="1" w:legacySpace="0" w:legacyIndent="1080"/>
      <w:lvlJc w:val="left"/>
      <w:pPr>
        <w:ind w:left="3240" w:hanging="1080"/>
      </w:pPr>
    </w:lvl>
    <w:lvl w:ilvl="3">
      <w:start w:val="1"/>
      <w:numFmt w:val="decimal"/>
      <w:lvlText w:val="%1.%2.%3%4"/>
      <w:legacy w:legacy="1" w:legacySpace="0" w:legacyIndent="1008"/>
      <w:lvlJc w:val="left"/>
      <w:pPr>
        <w:ind w:left="4248" w:hanging="1008"/>
      </w:pPr>
    </w:lvl>
    <w:lvl w:ilvl="4">
      <w:start w:val="1"/>
      <w:numFmt w:val="none"/>
      <w:lvlText w:val="%1.%2.%3%4"/>
      <w:legacy w:legacy="1" w:legacySpace="0" w:legacyIndent="0"/>
      <w:lvlJc w:val="left"/>
    </w:lvl>
    <w:lvl w:ilvl="5">
      <w:start w:val="1"/>
      <w:numFmt w:val="none"/>
      <w:lvlText w:val="%1.%2.%3%4"/>
      <w:legacy w:legacy="1" w:legacySpace="0" w:legacyIndent="0"/>
      <w:lvlJc w:val="left"/>
    </w:lvl>
    <w:lvl w:ilvl="6">
      <w:start w:val="1"/>
      <w:numFmt w:val="none"/>
      <w:lvlText w:val="%1.%2.%3%4"/>
      <w:legacy w:legacy="1" w:legacySpace="0" w:legacyIndent="0"/>
      <w:lvlJc w:val="left"/>
    </w:lvl>
    <w:lvl w:ilvl="7">
      <w:start w:val="1"/>
      <w:numFmt w:val="decimal"/>
      <w:lvlText w:val="%1.%2.%3%4.%8"/>
      <w:legacy w:legacy="1" w:legacySpace="0" w:legacyIndent="567"/>
      <w:lvlJc w:val="left"/>
      <w:pPr>
        <w:ind w:left="4815" w:hanging="567"/>
      </w:pPr>
    </w:lvl>
    <w:lvl w:ilvl="8">
      <w:start w:val="1"/>
      <w:numFmt w:val="decimal"/>
      <w:lvlText w:val="%1.%2.%3%4.%8.%9"/>
      <w:legacy w:legacy="1" w:legacySpace="0" w:legacyIndent="851"/>
      <w:lvlJc w:val="left"/>
      <w:pPr>
        <w:ind w:left="5666" w:hanging="851"/>
      </w:pPr>
    </w:lvl>
  </w:abstractNum>
  <w:abstractNum w:abstractNumId="13" w15:restartNumberingAfterBreak="0">
    <w:nsid w:val="0AA64415"/>
    <w:multiLevelType w:val="hybridMultilevel"/>
    <w:tmpl w:val="ABA68B72"/>
    <w:lvl w:ilvl="0" w:tplc="04090001">
      <w:start w:val="1"/>
      <w:numFmt w:val="bullet"/>
      <w:lvlText w:val=""/>
      <w:lvlJc w:val="left"/>
      <w:pPr>
        <w:ind w:left="720" w:hanging="360"/>
      </w:pPr>
      <w:rPr>
        <w:rFonts w:ascii="Symbol" w:hAnsi="Symbol" w:hint="default"/>
      </w:rPr>
    </w:lvl>
    <w:lvl w:ilvl="1" w:tplc="FD7C1094">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15:restartNumberingAfterBreak="0">
    <w:nsid w:val="10F83BE7"/>
    <w:multiLevelType w:val="hybridMultilevel"/>
    <w:tmpl w:val="B0065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C6799E"/>
    <w:multiLevelType w:val="hybridMultilevel"/>
    <w:tmpl w:val="C7EC53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1B77D4"/>
    <w:multiLevelType w:val="hybridMultilevel"/>
    <w:tmpl w:val="8A3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E11D23"/>
    <w:multiLevelType w:val="hybridMultilevel"/>
    <w:tmpl w:val="E9DE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C16CA"/>
    <w:multiLevelType w:val="hybridMultilevel"/>
    <w:tmpl w:val="E79C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4935153"/>
    <w:multiLevelType w:val="hybridMultilevel"/>
    <w:tmpl w:val="15EEB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033DC3"/>
    <w:multiLevelType w:val="hybridMultilevel"/>
    <w:tmpl w:val="5324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5525DB"/>
    <w:multiLevelType w:val="hybridMultilevel"/>
    <w:tmpl w:val="F9A8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6" w15:restartNumberingAfterBreak="0">
    <w:nsid w:val="30EE4729"/>
    <w:multiLevelType w:val="hybridMultilevel"/>
    <w:tmpl w:val="579A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A310C1"/>
    <w:multiLevelType w:val="hybridMultilevel"/>
    <w:tmpl w:val="EAA2E73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0915B2"/>
    <w:multiLevelType w:val="hybridMultilevel"/>
    <w:tmpl w:val="EB38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A383E"/>
    <w:multiLevelType w:val="hybridMultilevel"/>
    <w:tmpl w:val="E3BC5202"/>
    <w:lvl w:ilvl="0" w:tplc="9DE043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F545B9"/>
    <w:multiLevelType w:val="hybridMultilevel"/>
    <w:tmpl w:val="0EA8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32"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3"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482859BD"/>
    <w:multiLevelType w:val="hybridMultilevel"/>
    <w:tmpl w:val="450C74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B939FE"/>
    <w:multiLevelType w:val="hybridMultilevel"/>
    <w:tmpl w:val="2532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53797C"/>
    <w:multiLevelType w:val="hybridMultilevel"/>
    <w:tmpl w:val="B7CC8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9A6F4D"/>
    <w:multiLevelType w:val="hybridMultilevel"/>
    <w:tmpl w:val="7E4C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A7610B"/>
    <w:multiLevelType w:val="hybridMultilevel"/>
    <w:tmpl w:val="3830D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76155"/>
    <w:multiLevelType w:val="hybridMultilevel"/>
    <w:tmpl w:val="8B0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1938B5"/>
    <w:multiLevelType w:val="hybridMultilevel"/>
    <w:tmpl w:val="7B026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4C73A4"/>
    <w:multiLevelType w:val="hybridMultilevel"/>
    <w:tmpl w:val="346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3A7E64"/>
    <w:multiLevelType w:val="hybridMultilevel"/>
    <w:tmpl w:val="FFE48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420A06"/>
    <w:multiLevelType w:val="hybridMultilevel"/>
    <w:tmpl w:val="73BC8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2947DA"/>
    <w:multiLevelType w:val="hybridMultilevel"/>
    <w:tmpl w:val="6A326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E14B7"/>
    <w:multiLevelType w:val="hybridMultilevel"/>
    <w:tmpl w:val="A5F2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4">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1"/>
  </w:num>
  <w:num w:numId="7">
    <w:abstractNumId w:val="27"/>
  </w:num>
  <w:num w:numId="8">
    <w:abstractNumId w:val="16"/>
  </w:num>
  <w:num w:numId="9">
    <w:abstractNumId w:val="25"/>
  </w:num>
  <w:num w:numId="10">
    <w:abstractNumId w:val="25"/>
    <w:lvlOverride w:ilvl="0">
      <w:startOverride w:val="1"/>
    </w:lvlOverride>
  </w:num>
  <w:num w:numId="11">
    <w:abstractNumId w:val="44"/>
  </w:num>
  <w:num w:numId="12">
    <w:abstractNumId w:val="26"/>
  </w:num>
  <w:num w:numId="13">
    <w:abstractNumId w:val="37"/>
  </w:num>
  <w:num w:numId="14">
    <w:abstractNumId w:val="40"/>
  </w:num>
  <w:num w:numId="15">
    <w:abstractNumId w:val="46"/>
  </w:num>
  <w:num w:numId="16">
    <w:abstractNumId w:val="39"/>
  </w:num>
  <w:num w:numId="17">
    <w:abstractNumId w:val="29"/>
  </w:num>
  <w:num w:numId="18">
    <w:abstractNumId w:val="41"/>
  </w:num>
  <w:num w:numId="19">
    <w:abstractNumId w:val="19"/>
  </w:num>
  <w:num w:numId="20">
    <w:abstractNumId w:val="13"/>
  </w:num>
  <w:num w:numId="21">
    <w:abstractNumId w:val="45"/>
  </w:num>
  <w:num w:numId="22">
    <w:abstractNumId w:val="10"/>
  </w:num>
  <w:num w:numId="23">
    <w:abstractNumId w:val="2"/>
  </w:num>
  <w:num w:numId="24">
    <w:abstractNumId w:val="3"/>
  </w:num>
  <w:num w:numId="25">
    <w:abstractNumId w:val="5"/>
  </w:num>
  <w:num w:numId="26">
    <w:abstractNumId w:val="6"/>
  </w:num>
  <w:num w:numId="27">
    <w:abstractNumId w:val="7"/>
  </w:num>
  <w:num w:numId="28">
    <w:abstractNumId w:val="8"/>
  </w:num>
  <w:num w:numId="29">
    <w:abstractNumId w:val="4"/>
  </w:num>
  <w:num w:numId="30">
    <w:abstractNumId w:val="32"/>
  </w:num>
  <w:num w:numId="31">
    <w:abstractNumId w:val="22"/>
  </w:num>
  <w:num w:numId="32">
    <w:abstractNumId w:val="43"/>
  </w:num>
  <w:num w:numId="3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5">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6">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7">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8">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9">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0">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1">
    <w:abstractNumId w:val="31"/>
  </w:num>
  <w:num w:numId="42">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4">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45">
    <w:abstractNumId w:val="9"/>
  </w:num>
  <w:num w:numId="46">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47">
    <w:abstractNumId w:val="20"/>
  </w:num>
  <w:num w:numId="48">
    <w:abstractNumId w:val="33"/>
  </w:num>
  <w:num w:numId="49">
    <w:abstractNumId w:val="42"/>
  </w:num>
  <w:num w:numId="50">
    <w:abstractNumId w:val="34"/>
  </w:num>
  <w:num w:numId="51">
    <w:abstractNumId w:val="38"/>
  </w:num>
  <w:num w:numId="52">
    <w:abstractNumId w:val="23"/>
  </w:num>
  <w:num w:numId="53">
    <w:abstractNumId w:val="15"/>
  </w:num>
  <w:num w:numId="54">
    <w:abstractNumId w:val="18"/>
  </w:num>
  <w:num w:numId="55">
    <w:abstractNumId w:val="35"/>
  </w:num>
  <w:num w:numId="56">
    <w:abstractNumId w:val="28"/>
  </w:num>
  <w:num w:numId="57">
    <w:abstractNumId w:val="36"/>
  </w:num>
  <w:num w:numId="58">
    <w:abstractNumId w:val="24"/>
  </w:num>
  <w:num w:numId="59">
    <w:abstractNumId w:val="17"/>
  </w:num>
  <w:num w:numId="60">
    <w:abstractNumId w:val="3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trackRevisions/>
  <w:doNotTrackMoves/>
  <w:defaultTabStop w:val="720"/>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balanceSingleByteDoubleByteWidth/>
    <w:doNotLeaveBackslashAlone/>
    <w:ulTrailSpace/>
    <w:doNotExpandShiftReturn/>
    <w:usePrinterMetrics/>
    <w:doNotSuppressParagraphBorders/>
    <w:footnoteLayoutLikeWW8/>
    <w:shapeLayoutLikeWW8/>
    <w:alignTablesRowByRow/>
    <w:forgetLastTabAlignment/>
    <w:autoSpaceLikeWord95/>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4E79CB"/>
    <w:rsid w:val="00002BCC"/>
    <w:rsid w:val="00025728"/>
    <w:rsid w:val="0003040D"/>
    <w:rsid w:val="0004198F"/>
    <w:rsid w:val="00041B4E"/>
    <w:rsid w:val="00043123"/>
    <w:rsid w:val="00046260"/>
    <w:rsid w:val="00047652"/>
    <w:rsid w:val="0006497D"/>
    <w:rsid w:val="0008056E"/>
    <w:rsid w:val="00081AED"/>
    <w:rsid w:val="00084B78"/>
    <w:rsid w:val="000A0CA5"/>
    <w:rsid w:val="000A0ED9"/>
    <w:rsid w:val="000A7C12"/>
    <w:rsid w:val="000B3A26"/>
    <w:rsid w:val="000B457C"/>
    <w:rsid w:val="000C010F"/>
    <w:rsid w:val="000C5861"/>
    <w:rsid w:val="000D2BE0"/>
    <w:rsid w:val="000D2D05"/>
    <w:rsid w:val="000D31B9"/>
    <w:rsid w:val="000D7F1C"/>
    <w:rsid w:val="001020A2"/>
    <w:rsid w:val="00103328"/>
    <w:rsid w:val="0010376B"/>
    <w:rsid w:val="00120653"/>
    <w:rsid w:val="00120E57"/>
    <w:rsid w:val="00130A9D"/>
    <w:rsid w:val="001328EB"/>
    <w:rsid w:val="001333AC"/>
    <w:rsid w:val="00136859"/>
    <w:rsid w:val="00167604"/>
    <w:rsid w:val="00177B88"/>
    <w:rsid w:val="0018513A"/>
    <w:rsid w:val="00196784"/>
    <w:rsid w:val="001A035E"/>
    <w:rsid w:val="001B67AA"/>
    <w:rsid w:val="001C088F"/>
    <w:rsid w:val="001C3BFA"/>
    <w:rsid w:val="001C4E37"/>
    <w:rsid w:val="001D2E90"/>
    <w:rsid w:val="001D64BE"/>
    <w:rsid w:val="001D6B7D"/>
    <w:rsid w:val="001D7584"/>
    <w:rsid w:val="001D76A2"/>
    <w:rsid w:val="001D79BD"/>
    <w:rsid w:val="001E049C"/>
    <w:rsid w:val="001F095D"/>
    <w:rsid w:val="001F7174"/>
    <w:rsid w:val="00205884"/>
    <w:rsid w:val="002071DA"/>
    <w:rsid w:val="0022620A"/>
    <w:rsid w:val="00230BBD"/>
    <w:rsid w:val="002403B1"/>
    <w:rsid w:val="00245B40"/>
    <w:rsid w:val="00247E88"/>
    <w:rsid w:val="00260CBF"/>
    <w:rsid w:val="00262E65"/>
    <w:rsid w:val="0026524C"/>
    <w:rsid w:val="00272107"/>
    <w:rsid w:val="002748C8"/>
    <w:rsid w:val="00285C74"/>
    <w:rsid w:val="00287365"/>
    <w:rsid w:val="00287E81"/>
    <w:rsid w:val="002A6045"/>
    <w:rsid w:val="002B135B"/>
    <w:rsid w:val="002B5A7B"/>
    <w:rsid w:val="002B6882"/>
    <w:rsid w:val="002B6AE8"/>
    <w:rsid w:val="002C2FD9"/>
    <w:rsid w:val="002D06C2"/>
    <w:rsid w:val="002D0DB0"/>
    <w:rsid w:val="002D184F"/>
    <w:rsid w:val="002D188A"/>
    <w:rsid w:val="002D20FF"/>
    <w:rsid w:val="002D6DE0"/>
    <w:rsid w:val="002E4136"/>
    <w:rsid w:val="002F0FC0"/>
    <w:rsid w:val="00302497"/>
    <w:rsid w:val="003069B3"/>
    <w:rsid w:val="00307761"/>
    <w:rsid w:val="00312B89"/>
    <w:rsid w:val="00314DE7"/>
    <w:rsid w:val="00315E4A"/>
    <w:rsid w:val="00322270"/>
    <w:rsid w:val="003306FA"/>
    <w:rsid w:val="00331034"/>
    <w:rsid w:val="00335BCC"/>
    <w:rsid w:val="00336D3F"/>
    <w:rsid w:val="003454A2"/>
    <w:rsid w:val="003503D2"/>
    <w:rsid w:val="003602ED"/>
    <w:rsid w:val="003621D3"/>
    <w:rsid w:val="00362392"/>
    <w:rsid w:val="00363319"/>
    <w:rsid w:val="00364137"/>
    <w:rsid w:val="003709BC"/>
    <w:rsid w:val="003733B1"/>
    <w:rsid w:val="0037377C"/>
    <w:rsid w:val="0038596B"/>
    <w:rsid w:val="00387453"/>
    <w:rsid w:val="003A33E5"/>
    <w:rsid w:val="003A539F"/>
    <w:rsid w:val="003C01FE"/>
    <w:rsid w:val="003C3F76"/>
    <w:rsid w:val="003C44A6"/>
    <w:rsid w:val="003D0AF2"/>
    <w:rsid w:val="003D1E0D"/>
    <w:rsid w:val="003D26C2"/>
    <w:rsid w:val="003D3E26"/>
    <w:rsid w:val="003D454B"/>
    <w:rsid w:val="003D5561"/>
    <w:rsid w:val="003D73BE"/>
    <w:rsid w:val="003E06B4"/>
    <w:rsid w:val="003F007C"/>
    <w:rsid w:val="003F39AA"/>
    <w:rsid w:val="0040045D"/>
    <w:rsid w:val="004022F8"/>
    <w:rsid w:val="00405367"/>
    <w:rsid w:val="00405BF8"/>
    <w:rsid w:val="00406E0B"/>
    <w:rsid w:val="00410219"/>
    <w:rsid w:val="004126A7"/>
    <w:rsid w:val="00421442"/>
    <w:rsid w:val="00422E53"/>
    <w:rsid w:val="004246EE"/>
    <w:rsid w:val="0042483D"/>
    <w:rsid w:val="00430D30"/>
    <w:rsid w:val="00447551"/>
    <w:rsid w:val="00447ADA"/>
    <w:rsid w:val="00461394"/>
    <w:rsid w:val="004616DE"/>
    <w:rsid w:val="00461A46"/>
    <w:rsid w:val="004631B1"/>
    <w:rsid w:val="00463A4E"/>
    <w:rsid w:val="00463B33"/>
    <w:rsid w:val="00474325"/>
    <w:rsid w:val="0047549D"/>
    <w:rsid w:val="00483135"/>
    <w:rsid w:val="00485720"/>
    <w:rsid w:val="00490361"/>
    <w:rsid w:val="004903A5"/>
    <w:rsid w:val="00491916"/>
    <w:rsid w:val="004A3074"/>
    <w:rsid w:val="004B126B"/>
    <w:rsid w:val="004C6FCE"/>
    <w:rsid w:val="004D3432"/>
    <w:rsid w:val="004E65E9"/>
    <w:rsid w:val="004E79CB"/>
    <w:rsid w:val="004F61C6"/>
    <w:rsid w:val="005020CD"/>
    <w:rsid w:val="00502596"/>
    <w:rsid w:val="00503FEE"/>
    <w:rsid w:val="00507B6B"/>
    <w:rsid w:val="00507D96"/>
    <w:rsid w:val="005121AB"/>
    <w:rsid w:val="00520F2A"/>
    <w:rsid w:val="005210CB"/>
    <w:rsid w:val="0052653C"/>
    <w:rsid w:val="00533070"/>
    <w:rsid w:val="00534DB4"/>
    <w:rsid w:val="00540837"/>
    <w:rsid w:val="00542993"/>
    <w:rsid w:val="005430DB"/>
    <w:rsid w:val="00552CCE"/>
    <w:rsid w:val="00565B8C"/>
    <w:rsid w:val="00580AC7"/>
    <w:rsid w:val="005839A0"/>
    <w:rsid w:val="0058594D"/>
    <w:rsid w:val="00591FF9"/>
    <w:rsid w:val="005951EE"/>
    <w:rsid w:val="005976E4"/>
    <w:rsid w:val="005A44A5"/>
    <w:rsid w:val="005A7029"/>
    <w:rsid w:val="005B0762"/>
    <w:rsid w:val="005C15BA"/>
    <w:rsid w:val="005C30FD"/>
    <w:rsid w:val="005C4176"/>
    <w:rsid w:val="005E6B8E"/>
    <w:rsid w:val="005E7AA8"/>
    <w:rsid w:val="005F032C"/>
    <w:rsid w:val="00606FC4"/>
    <w:rsid w:val="00607EFF"/>
    <w:rsid w:val="00613A27"/>
    <w:rsid w:val="0062133F"/>
    <w:rsid w:val="006251DB"/>
    <w:rsid w:val="00633230"/>
    <w:rsid w:val="00645485"/>
    <w:rsid w:val="006470B5"/>
    <w:rsid w:val="00653156"/>
    <w:rsid w:val="00654274"/>
    <w:rsid w:val="00654FEF"/>
    <w:rsid w:val="0065604D"/>
    <w:rsid w:val="00656256"/>
    <w:rsid w:val="0066628A"/>
    <w:rsid w:val="0066736B"/>
    <w:rsid w:val="00677944"/>
    <w:rsid w:val="00677DF9"/>
    <w:rsid w:val="00680AA5"/>
    <w:rsid w:val="00686DE5"/>
    <w:rsid w:val="00697493"/>
    <w:rsid w:val="006A6D56"/>
    <w:rsid w:val="006A77BA"/>
    <w:rsid w:val="006B4EA4"/>
    <w:rsid w:val="006C1DDE"/>
    <w:rsid w:val="006C3CE5"/>
    <w:rsid w:val="006C496B"/>
    <w:rsid w:val="006D4BCF"/>
    <w:rsid w:val="006E78FA"/>
    <w:rsid w:val="006F0E5C"/>
    <w:rsid w:val="006F7593"/>
    <w:rsid w:val="006F76A5"/>
    <w:rsid w:val="006F7D03"/>
    <w:rsid w:val="00706EBB"/>
    <w:rsid w:val="0071179E"/>
    <w:rsid w:val="00715964"/>
    <w:rsid w:val="00716E57"/>
    <w:rsid w:val="00720536"/>
    <w:rsid w:val="0072238C"/>
    <w:rsid w:val="00723D4C"/>
    <w:rsid w:val="0072748B"/>
    <w:rsid w:val="00733854"/>
    <w:rsid w:val="0073533A"/>
    <w:rsid w:val="00744944"/>
    <w:rsid w:val="0075135D"/>
    <w:rsid w:val="00766492"/>
    <w:rsid w:val="00766C68"/>
    <w:rsid w:val="007813B1"/>
    <w:rsid w:val="00782DBE"/>
    <w:rsid w:val="007874C1"/>
    <w:rsid w:val="00787A5D"/>
    <w:rsid w:val="00794FEF"/>
    <w:rsid w:val="007A3489"/>
    <w:rsid w:val="007A5395"/>
    <w:rsid w:val="007B73E1"/>
    <w:rsid w:val="007C3036"/>
    <w:rsid w:val="007D4A94"/>
    <w:rsid w:val="007E67AE"/>
    <w:rsid w:val="007E7948"/>
    <w:rsid w:val="007F634F"/>
    <w:rsid w:val="0080142E"/>
    <w:rsid w:val="00802DB2"/>
    <w:rsid w:val="008072E4"/>
    <w:rsid w:val="00812BD9"/>
    <w:rsid w:val="00816BBF"/>
    <w:rsid w:val="00822BDF"/>
    <w:rsid w:val="008269AD"/>
    <w:rsid w:val="008277E4"/>
    <w:rsid w:val="008310EA"/>
    <w:rsid w:val="0083318E"/>
    <w:rsid w:val="008332F2"/>
    <w:rsid w:val="00844F19"/>
    <w:rsid w:val="00845224"/>
    <w:rsid w:val="008463E8"/>
    <w:rsid w:val="00850C44"/>
    <w:rsid w:val="00851A5A"/>
    <w:rsid w:val="0086424C"/>
    <w:rsid w:val="00873FA8"/>
    <w:rsid w:val="0087645E"/>
    <w:rsid w:val="008963B5"/>
    <w:rsid w:val="008A08D6"/>
    <w:rsid w:val="008A4C70"/>
    <w:rsid w:val="008A6FC6"/>
    <w:rsid w:val="008A779A"/>
    <w:rsid w:val="008B65F8"/>
    <w:rsid w:val="008B7DDF"/>
    <w:rsid w:val="008C034F"/>
    <w:rsid w:val="008C13BC"/>
    <w:rsid w:val="008C2E66"/>
    <w:rsid w:val="008C4156"/>
    <w:rsid w:val="008C68D5"/>
    <w:rsid w:val="008C769F"/>
    <w:rsid w:val="008C7C12"/>
    <w:rsid w:val="008C7C30"/>
    <w:rsid w:val="008D50EE"/>
    <w:rsid w:val="008D7BA0"/>
    <w:rsid w:val="008E0A1F"/>
    <w:rsid w:val="008E75A9"/>
    <w:rsid w:val="008E77F6"/>
    <w:rsid w:val="00901B1C"/>
    <w:rsid w:val="00902504"/>
    <w:rsid w:val="00905A3F"/>
    <w:rsid w:val="00906AC0"/>
    <w:rsid w:val="0090766C"/>
    <w:rsid w:val="00921AA7"/>
    <w:rsid w:val="00921F24"/>
    <w:rsid w:val="00924B71"/>
    <w:rsid w:val="00925722"/>
    <w:rsid w:val="00926433"/>
    <w:rsid w:val="0093129D"/>
    <w:rsid w:val="00932933"/>
    <w:rsid w:val="00932CF4"/>
    <w:rsid w:val="00933261"/>
    <w:rsid w:val="00941E2A"/>
    <w:rsid w:val="00944F70"/>
    <w:rsid w:val="0096383D"/>
    <w:rsid w:val="00964630"/>
    <w:rsid w:val="00993513"/>
    <w:rsid w:val="009B0CC5"/>
    <w:rsid w:val="009B1BA7"/>
    <w:rsid w:val="009B64B2"/>
    <w:rsid w:val="009B7BC8"/>
    <w:rsid w:val="009C003C"/>
    <w:rsid w:val="009C05D4"/>
    <w:rsid w:val="009C3C78"/>
    <w:rsid w:val="009C63F5"/>
    <w:rsid w:val="009D25C5"/>
    <w:rsid w:val="009D7786"/>
    <w:rsid w:val="009F56FD"/>
    <w:rsid w:val="00A00F5B"/>
    <w:rsid w:val="00A04FAB"/>
    <w:rsid w:val="00A05969"/>
    <w:rsid w:val="00A10CF0"/>
    <w:rsid w:val="00A24359"/>
    <w:rsid w:val="00A47802"/>
    <w:rsid w:val="00A519D5"/>
    <w:rsid w:val="00A63D85"/>
    <w:rsid w:val="00A6734B"/>
    <w:rsid w:val="00A76529"/>
    <w:rsid w:val="00A81444"/>
    <w:rsid w:val="00A97FA4"/>
    <w:rsid w:val="00AA186E"/>
    <w:rsid w:val="00AA511B"/>
    <w:rsid w:val="00AB2FBB"/>
    <w:rsid w:val="00AC2B88"/>
    <w:rsid w:val="00AC46C6"/>
    <w:rsid w:val="00AD02AD"/>
    <w:rsid w:val="00AE1276"/>
    <w:rsid w:val="00B00C62"/>
    <w:rsid w:val="00B01C78"/>
    <w:rsid w:val="00B01D2A"/>
    <w:rsid w:val="00B229BE"/>
    <w:rsid w:val="00B37D90"/>
    <w:rsid w:val="00B51D1E"/>
    <w:rsid w:val="00B55169"/>
    <w:rsid w:val="00B55556"/>
    <w:rsid w:val="00B65131"/>
    <w:rsid w:val="00B771A8"/>
    <w:rsid w:val="00B821AA"/>
    <w:rsid w:val="00B862CB"/>
    <w:rsid w:val="00B935DC"/>
    <w:rsid w:val="00B96637"/>
    <w:rsid w:val="00B96972"/>
    <w:rsid w:val="00BA1411"/>
    <w:rsid w:val="00BA2E6C"/>
    <w:rsid w:val="00BA50CC"/>
    <w:rsid w:val="00BA5C46"/>
    <w:rsid w:val="00BB0F48"/>
    <w:rsid w:val="00BB1339"/>
    <w:rsid w:val="00BB280B"/>
    <w:rsid w:val="00BB603B"/>
    <w:rsid w:val="00BB6B0F"/>
    <w:rsid w:val="00BB7275"/>
    <w:rsid w:val="00BB7567"/>
    <w:rsid w:val="00BC036F"/>
    <w:rsid w:val="00BC1675"/>
    <w:rsid w:val="00BC17FD"/>
    <w:rsid w:val="00BE05B3"/>
    <w:rsid w:val="00BF1672"/>
    <w:rsid w:val="00BF3952"/>
    <w:rsid w:val="00BF6D3E"/>
    <w:rsid w:val="00BF72B0"/>
    <w:rsid w:val="00C0494D"/>
    <w:rsid w:val="00C0624C"/>
    <w:rsid w:val="00C06A2D"/>
    <w:rsid w:val="00C10E80"/>
    <w:rsid w:val="00C11D13"/>
    <w:rsid w:val="00C126F8"/>
    <w:rsid w:val="00C148C8"/>
    <w:rsid w:val="00C17EC9"/>
    <w:rsid w:val="00C20CCE"/>
    <w:rsid w:val="00C3131D"/>
    <w:rsid w:val="00C31541"/>
    <w:rsid w:val="00C3237A"/>
    <w:rsid w:val="00C34BAE"/>
    <w:rsid w:val="00C375D3"/>
    <w:rsid w:val="00C40A13"/>
    <w:rsid w:val="00C42B8F"/>
    <w:rsid w:val="00C434AE"/>
    <w:rsid w:val="00C47D08"/>
    <w:rsid w:val="00C50B83"/>
    <w:rsid w:val="00C61982"/>
    <w:rsid w:val="00C631E2"/>
    <w:rsid w:val="00C74C43"/>
    <w:rsid w:val="00C7605E"/>
    <w:rsid w:val="00C803B8"/>
    <w:rsid w:val="00C806A3"/>
    <w:rsid w:val="00C8116A"/>
    <w:rsid w:val="00C83871"/>
    <w:rsid w:val="00C83B48"/>
    <w:rsid w:val="00C846AB"/>
    <w:rsid w:val="00C861BF"/>
    <w:rsid w:val="00C8738F"/>
    <w:rsid w:val="00C9000C"/>
    <w:rsid w:val="00CA7E0B"/>
    <w:rsid w:val="00CC3265"/>
    <w:rsid w:val="00CC3AFB"/>
    <w:rsid w:val="00CC4C0A"/>
    <w:rsid w:val="00CC7985"/>
    <w:rsid w:val="00CD0346"/>
    <w:rsid w:val="00CD1413"/>
    <w:rsid w:val="00CD28DB"/>
    <w:rsid w:val="00CD4313"/>
    <w:rsid w:val="00CD51EF"/>
    <w:rsid w:val="00CE0D58"/>
    <w:rsid w:val="00CF4DDE"/>
    <w:rsid w:val="00D0410F"/>
    <w:rsid w:val="00D07B33"/>
    <w:rsid w:val="00D3263F"/>
    <w:rsid w:val="00D32751"/>
    <w:rsid w:val="00D34741"/>
    <w:rsid w:val="00D3544D"/>
    <w:rsid w:val="00D418A2"/>
    <w:rsid w:val="00D6489B"/>
    <w:rsid w:val="00D6691C"/>
    <w:rsid w:val="00D66C38"/>
    <w:rsid w:val="00D674E0"/>
    <w:rsid w:val="00D73E0F"/>
    <w:rsid w:val="00D74FBF"/>
    <w:rsid w:val="00D75166"/>
    <w:rsid w:val="00D77418"/>
    <w:rsid w:val="00D859F0"/>
    <w:rsid w:val="00D85C0B"/>
    <w:rsid w:val="00D862A8"/>
    <w:rsid w:val="00D92295"/>
    <w:rsid w:val="00D93A71"/>
    <w:rsid w:val="00D95DD1"/>
    <w:rsid w:val="00DD1FFA"/>
    <w:rsid w:val="00DD34FD"/>
    <w:rsid w:val="00DE65ED"/>
    <w:rsid w:val="00DF06F3"/>
    <w:rsid w:val="00DF57B3"/>
    <w:rsid w:val="00DF6923"/>
    <w:rsid w:val="00E04267"/>
    <w:rsid w:val="00E068BA"/>
    <w:rsid w:val="00E13A18"/>
    <w:rsid w:val="00E234C1"/>
    <w:rsid w:val="00E251EC"/>
    <w:rsid w:val="00E259B9"/>
    <w:rsid w:val="00E33AA4"/>
    <w:rsid w:val="00E4012B"/>
    <w:rsid w:val="00E431E5"/>
    <w:rsid w:val="00E4395A"/>
    <w:rsid w:val="00E44E29"/>
    <w:rsid w:val="00E4784A"/>
    <w:rsid w:val="00E540A1"/>
    <w:rsid w:val="00E5494C"/>
    <w:rsid w:val="00E56B72"/>
    <w:rsid w:val="00E64813"/>
    <w:rsid w:val="00E70970"/>
    <w:rsid w:val="00E70F8D"/>
    <w:rsid w:val="00E85E32"/>
    <w:rsid w:val="00E91736"/>
    <w:rsid w:val="00E94AAE"/>
    <w:rsid w:val="00E975A4"/>
    <w:rsid w:val="00EA035F"/>
    <w:rsid w:val="00EA0F36"/>
    <w:rsid w:val="00EA542A"/>
    <w:rsid w:val="00EA7ADD"/>
    <w:rsid w:val="00EB67B2"/>
    <w:rsid w:val="00EC2C0F"/>
    <w:rsid w:val="00EC39E4"/>
    <w:rsid w:val="00ED08B8"/>
    <w:rsid w:val="00ED2A67"/>
    <w:rsid w:val="00ED2F64"/>
    <w:rsid w:val="00ED646F"/>
    <w:rsid w:val="00EF7ADE"/>
    <w:rsid w:val="00F036AA"/>
    <w:rsid w:val="00F04912"/>
    <w:rsid w:val="00F060FF"/>
    <w:rsid w:val="00F063ED"/>
    <w:rsid w:val="00F1476D"/>
    <w:rsid w:val="00F27EA7"/>
    <w:rsid w:val="00F30848"/>
    <w:rsid w:val="00F342C9"/>
    <w:rsid w:val="00F36AAE"/>
    <w:rsid w:val="00F42952"/>
    <w:rsid w:val="00F46190"/>
    <w:rsid w:val="00F50EED"/>
    <w:rsid w:val="00F602A0"/>
    <w:rsid w:val="00F602D3"/>
    <w:rsid w:val="00F60D0E"/>
    <w:rsid w:val="00F76560"/>
    <w:rsid w:val="00F77916"/>
    <w:rsid w:val="00F77B74"/>
    <w:rsid w:val="00F94C04"/>
    <w:rsid w:val="00FB1F8B"/>
    <w:rsid w:val="00FB2877"/>
    <w:rsid w:val="00FC5F09"/>
    <w:rsid w:val="00FC6479"/>
    <w:rsid w:val="00FC73E6"/>
    <w:rsid w:val="00FD0425"/>
    <w:rsid w:val="00FD2674"/>
    <w:rsid w:val="00FD27F5"/>
    <w:rsid w:val="00FE3138"/>
    <w:rsid w:val="00FF2C15"/>
    <w:rsid w:val="00FF51BE"/>
    <w:rsid w:val="00FF63DF"/>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367F7"/>
  <w15:chartTrackingRefBased/>
  <w15:docId w15:val="{5CC3E4EB-A40F-4D22-A55B-05DD0C05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Title" w:qFormat="1"/>
    <w:lsdException w:name="Body Text" w:uiPriority="99" w:qFormat="1"/>
    <w:lsdException w:name="Subtitle" w:qFormat="1"/>
    <w:lsdException w:name="Body Text 2" w:uiPriority="99"/>
    <w:lsdException w:name="Hyperlink" w:uiPriority="99"/>
    <w:lsdException w:name="FollowedHyperlink" w:uiPriority="99"/>
    <w:lsdException w:name="Strong" w:uiPriority="22" w:qFormat="1"/>
    <w:lsdException w:name="Emphasis" w:qFormat="1"/>
    <w:lsdException w:name="Plain Text" w:uiPriority="99"/>
    <w:lsdException w:name="HTML Cite" w:uiPriority="99"/>
    <w:lsdException w:name="HTML Typewriter" w:uiPriority="99"/>
    <w:lsdException w:name="HTML Variable" w:semiHidden="1" w:unhideWhenUsed="1"/>
    <w:lsdException w:name="Normal T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 Spacing" w:uiPriority="99" w:qFormat="1"/>
    <w:lsdException w:name="Light Shading"/>
    <w:lsdException w:name="Light List" w:uiPriority="61"/>
    <w:lsdException w:name="Light Grid"/>
    <w:lsdException w:name="Medium Shading 1" w:uiPriority="63"/>
    <w:lsdException w:name="Medium Shading 2"/>
    <w:lsdException w:name="Medium List 1"/>
    <w:lsdException w:name="Medium List 2"/>
    <w:lsdException w:name="Medium Grid 1"/>
    <w:lsdException w:name="Medium Grid 2" w:uiPriority="68"/>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lsdException w:name="List Paragraph" w:uiPriority="99" w:qFormat="1"/>
    <w:lsdException w:name="Quote" w:uiPriority="29" w:qFormat="1"/>
    <w:lsdException w:name="Intense Quote" w:qFormat="1"/>
    <w:lsdException w:name="Medium List 2 Accent 1"/>
    <w:lsdException w:name="Medium Grid 1 Accent 1"/>
    <w:lsdException w:name="Medium Grid 2 Accent 1"/>
    <w:lsdException w:name="Medium Grid 3 Accent 1" w:uiPriority="64"/>
    <w:lsdException w:name="Dark List Accent 1"/>
    <w:lsdException w:name="Colorful Shading Accent 1"/>
    <w:lsdException w:name="Colorful List Accent 1"/>
    <w:lsdException w:name="Colorful Grid Accent 1" w:uiPriority="29"/>
    <w:lsdException w:name="Light Shading Accent 2" w:uiPriority="30"/>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uiPriority="21" w:qFormat="1"/>
    <w:lsdException w:name="Subtle Reference" w:uiPriority="31" w:qFormat="1"/>
    <w:lsdException w:name="Intense Reference" w:uiPriority="32"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6FC6"/>
    <w:pPr>
      <w:suppressAutoHyphens/>
      <w:overflowPunct w:val="0"/>
      <w:autoSpaceDE w:val="0"/>
      <w:autoSpaceDN w:val="0"/>
      <w:adjustRightInd w:val="0"/>
      <w:spacing w:after="12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lang w:val="x-none" w:eastAsia="x-none"/>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lang w:val="x-none" w:eastAsia="x-none"/>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lang w:val="x-none" w:eastAsia="x-none"/>
    </w:rPr>
  </w:style>
  <w:style w:type="paragraph" w:styleId="Heading4">
    <w:name w:val="heading 4"/>
    <w:basedOn w:val="Heading3"/>
    <w:next w:val="BodyText"/>
    <w:link w:val="Heading4Char"/>
    <w:autoRedefine/>
    <w:uiPriority w:val="99"/>
    <w:qFormat/>
    <w:rsid w:val="008A4C70"/>
    <w:pPr>
      <w:numPr>
        <w:ilvl w:val="0"/>
        <w:numId w:val="0"/>
      </w:numPr>
      <w:spacing w:before="245"/>
      <w:outlineLvl w:val="3"/>
    </w:pPr>
    <w:rPr>
      <w:b w:val="0"/>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lang w:val="x-none" w:eastAsia="x-none"/>
    </w:rPr>
  </w:style>
  <w:style w:type="paragraph" w:styleId="Heading6">
    <w:name w:val="heading 6"/>
    <w:basedOn w:val="Normal"/>
    <w:next w:val="BodyText"/>
    <w:link w:val="Heading6Char"/>
    <w:uiPriority w:val="99"/>
    <w:qFormat/>
    <w:pPr>
      <w:keepNext/>
      <w:numPr>
        <w:ilvl w:val="5"/>
        <w:numId w:val="1"/>
      </w:numPr>
      <w:spacing w:before="120"/>
      <w:outlineLvl w:val="5"/>
    </w:pPr>
    <w:rPr>
      <w:b/>
      <w:lang w:val="x-none" w:eastAsia="x-none"/>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lang w:val="x-none" w:eastAsia="x-none"/>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omg-body"/>
    <w:link w:val="BodyTextChar"/>
    <w:autoRedefine/>
    <w:uiPriority w:val="99"/>
    <w:qFormat/>
    <w:rsid w:val="008C7C30"/>
    <w:rPr>
      <w:noProof/>
    </w:rPr>
  </w:style>
  <w:style w:type="character" w:customStyle="1" w:styleId="BodyTextChar">
    <w:name w:val="Body Text Char"/>
    <w:link w:val="BodyText"/>
    <w:uiPriority w:val="99"/>
    <w:rsid w:val="008C7C30"/>
    <w:rPr>
      <w:noProof/>
      <w:color w:val="000000"/>
      <w:lang w:val="x-none" w:eastAsia="x-none"/>
    </w:rPr>
  </w:style>
  <w:style w:type="character" w:customStyle="1" w:styleId="Heading1Char">
    <w:name w:val="Heading 1 Char"/>
    <w:aliases w:val="Title 1 Char"/>
    <w:link w:val="Heading1"/>
    <w:uiPriority w:val="99"/>
    <w:rsid w:val="00AD0F5B"/>
    <w:rPr>
      <w:rFonts w:ascii="Arial" w:hAnsi="Arial"/>
      <w:b/>
      <w:kern w:val="1"/>
      <w:sz w:val="36"/>
      <w:lang w:val="x-none" w:eastAsia="x-none"/>
    </w:rPr>
  </w:style>
  <w:style w:type="character" w:customStyle="1" w:styleId="Heading2Char">
    <w:name w:val="Heading 2 Char"/>
    <w:aliases w:val="Title 2 Char"/>
    <w:link w:val="Heading2"/>
    <w:uiPriority w:val="99"/>
    <w:locked/>
    <w:rsid w:val="005C5A69"/>
    <w:rPr>
      <w:rFonts w:ascii="Arial" w:hAnsi="Arial"/>
      <w:b/>
      <w:sz w:val="28"/>
      <w:lang w:val="x-none" w:eastAsia="x-none"/>
    </w:rPr>
  </w:style>
  <w:style w:type="character" w:customStyle="1" w:styleId="Heading3Char">
    <w:name w:val="Heading 3 Char"/>
    <w:aliases w:val="Title 3 Char"/>
    <w:link w:val="Heading3"/>
    <w:uiPriority w:val="99"/>
    <w:locked/>
    <w:rsid w:val="005C5A69"/>
    <w:rPr>
      <w:rFonts w:ascii="Arial" w:hAnsi="Arial"/>
      <w:b/>
      <w:sz w:val="24"/>
      <w:lang w:val="x-none" w:eastAsia="x-none"/>
    </w:rPr>
  </w:style>
  <w:style w:type="character" w:customStyle="1" w:styleId="Heading4Char">
    <w:name w:val="Heading 4 Char"/>
    <w:link w:val="Heading4"/>
    <w:uiPriority w:val="99"/>
    <w:rsid w:val="008A4C70"/>
    <w:rPr>
      <w:rFonts w:ascii="Arial" w:hAnsi="Arial"/>
      <w:sz w:val="24"/>
      <w:lang w:val="x-none" w:eastAsia="x-none"/>
    </w:rPr>
  </w:style>
  <w:style w:type="character" w:customStyle="1" w:styleId="Heading5Char">
    <w:name w:val="Heading 5 Char"/>
    <w:link w:val="Heading5"/>
    <w:uiPriority w:val="99"/>
    <w:rsid w:val="00AD0F5B"/>
    <w:rPr>
      <w:rFonts w:ascii="Arial" w:hAnsi="Arial"/>
      <w:b/>
      <w:sz w:val="22"/>
      <w:lang w:val="x-none" w:eastAsia="x-none"/>
    </w:rPr>
  </w:style>
  <w:style w:type="character" w:customStyle="1" w:styleId="Heading6Char">
    <w:name w:val="Heading 6 Char"/>
    <w:link w:val="Heading6"/>
    <w:uiPriority w:val="99"/>
    <w:rsid w:val="00AD0F5B"/>
    <w:rPr>
      <w:b/>
      <w:lang w:val="x-none" w:eastAsia="x-none"/>
    </w:rPr>
  </w:style>
  <w:style w:type="character" w:customStyle="1" w:styleId="Heading7Char">
    <w:name w:val="Heading 7 Char"/>
    <w:link w:val="Heading7"/>
    <w:uiPriority w:val="99"/>
    <w:rsid w:val="00AD0F5B"/>
  </w:style>
  <w:style w:type="character" w:customStyle="1" w:styleId="Heading8Char">
    <w:name w:val="Heading 8 Char"/>
    <w:link w:val="Heading8"/>
    <w:uiPriority w:val="99"/>
    <w:rsid w:val="00AD0F5B"/>
    <w:rPr>
      <w:i/>
    </w:rPr>
  </w:style>
  <w:style w:type="character" w:customStyle="1" w:styleId="Heading9Char">
    <w:name w:val="Heading 9 Char"/>
    <w:link w:val="Heading9"/>
    <w:uiPriority w:val="9"/>
    <w:rsid w:val="00B5303D"/>
    <w:rPr>
      <w:rFonts w:ascii="Arial" w:hAnsi="Arial"/>
      <w:sz w:val="22"/>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Pr>
      <w:rFonts w:ascii="Courier" w:hAnsi="Courier"/>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pPr>
    <w:rPr>
      <w:rFonts w:ascii="Arial" w:hAnsi="Arial"/>
      <w:sz w:val="28"/>
    </w:r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AD0F5B"/>
  </w:style>
  <w:style w:type="paragraph" w:styleId="Header">
    <w:name w:val="header"/>
    <w:basedOn w:val="Normal"/>
    <w:link w:val="HeaderChar"/>
    <w:uiPriority w:val="99"/>
    <w:pPr>
      <w:tabs>
        <w:tab w:val="center" w:pos="4320"/>
        <w:tab w:val="right" w:pos="9346"/>
      </w:tabs>
    </w:pPr>
  </w:style>
  <w:style w:type="character" w:customStyle="1" w:styleId="HeaderChar">
    <w:name w:val="Header Char"/>
    <w:link w:val="Header"/>
    <w:uiPriority w:val="99"/>
    <w:rsid w:val="00AD0F5B"/>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link w:val="SubtitleChar"/>
    <w:qFormat/>
    <w:rPr>
      <w:rFonts w:ascii="Arial" w:hAnsi="Arial"/>
      <w:b/>
      <w:sz w:val="28"/>
    </w:rPr>
  </w:style>
  <w:style w:type="paragraph" w:styleId="DocumentMap">
    <w:name w:val="Document Map"/>
    <w:basedOn w:val="Normal"/>
    <w:link w:val="DocumentMapChar"/>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rPr>
      <w:rFonts w:ascii="Arial" w:hAnsi="Arial"/>
      <w:b/>
      <w:color w:val="000000"/>
      <w:sz w:val="24"/>
    </w:rPr>
  </w:style>
  <w:style w:type="paragraph" w:customStyle="1" w:styleId="FrontPageLabel">
    <w:name w:val="Front Page Label"/>
    <w:basedOn w:val="Normal"/>
    <w:pPr>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lang w:val="x-none" w:eastAsia="x-none"/>
    </w:rPr>
  </w:style>
  <w:style w:type="character" w:customStyle="1" w:styleId="BalloonTextChar">
    <w:name w:val="Balloon Text Char"/>
    <w:link w:val="BalloonText"/>
    <w:uiPriority w:val="99"/>
    <w:rsid w:val="00AD0F5B"/>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omg-bodyChar">
    <w:name w:val="omg-body Char"/>
    <w:link w:val="omg-body"/>
    <w:locked/>
    <w:rsid w:val="005C5A69"/>
    <w:rPr>
      <w:color w:val="000000"/>
    </w:rPr>
  </w:style>
  <w:style w:type="paragraph" w:customStyle="1" w:styleId="omg-body">
    <w:name w:val="omg-body"/>
    <w:basedOn w:val="Normal"/>
    <w:link w:val="omg-bodyChar"/>
    <w:qFormat/>
    <w:rsid w:val="005C5A69"/>
    <w:pPr>
      <w:suppressAutoHyphens w:val="0"/>
      <w:overflowPunct/>
      <w:autoSpaceDE/>
      <w:autoSpaceDN/>
      <w:adjustRightInd/>
      <w:spacing w:before="160"/>
      <w:textAlignment w:val="auto"/>
    </w:pPr>
    <w:rPr>
      <w:color w:val="000000"/>
      <w:lang w:val="x-none" w:eastAsia="x-none"/>
    </w:rPr>
  </w:style>
  <w:style w:type="paragraph" w:customStyle="1" w:styleId="omg-table-body">
    <w:name w:val="omg-table-body"/>
    <w:basedOn w:val="Normal"/>
    <w:rsid w:val="005C5A69"/>
    <w:pPr>
      <w:suppressAutoHyphens w:val="0"/>
      <w:overflowPunct/>
      <w:autoSpaceDE/>
      <w:autoSpaceDN/>
      <w:adjustRightInd/>
      <w:textAlignment w:val="auto"/>
    </w:pPr>
    <w:rPr>
      <w:color w:val="000000"/>
      <w:sz w:val="18"/>
      <w:szCs w:val="18"/>
    </w:rPr>
  </w:style>
  <w:style w:type="character" w:styleId="CommentReference">
    <w:name w:val="annotation reference"/>
    <w:uiPriority w:val="99"/>
    <w:semiHidden/>
    <w:unhideWhenUsed/>
    <w:rsid w:val="00343028"/>
    <w:rPr>
      <w:sz w:val="16"/>
      <w:szCs w:val="16"/>
    </w:rPr>
  </w:style>
  <w:style w:type="paragraph" w:styleId="CommentText">
    <w:name w:val="annotation text"/>
    <w:basedOn w:val="Normal"/>
    <w:link w:val="CommentTextChar"/>
    <w:uiPriority w:val="99"/>
    <w:unhideWhenUsed/>
    <w:rsid w:val="00343028"/>
  </w:style>
  <w:style w:type="character" w:customStyle="1" w:styleId="CommentTextChar">
    <w:name w:val="Comment Text Char"/>
    <w:basedOn w:val="DefaultParagraphFont"/>
    <w:link w:val="CommentText"/>
    <w:uiPriority w:val="99"/>
    <w:rsid w:val="00343028"/>
  </w:style>
  <w:style w:type="paragraph" w:styleId="CommentSubject">
    <w:name w:val="annotation subject"/>
    <w:basedOn w:val="CommentText"/>
    <w:next w:val="CommentText"/>
    <w:link w:val="CommentSubjectChar"/>
    <w:uiPriority w:val="99"/>
    <w:semiHidden/>
    <w:unhideWhenUsed/>
    <w:rsid w:val="00343028"/>
    <w:rPr>
      <w:b/>
      <w:bCs/>
      <w:lang w:val="x-none" w:eastAsia="x-none"/>
    </w:rPr>
  </w:style>
  <w:style w:type="character" w:customStyle="1" w:styleId="CommentSubjectChar">
    <w:name w:val="Comment Subject Char"/>
    <w:link w:val="CommentSubject"/>
    <w:uiPriority w:val="99"/>
    <w:semiHidden/>
    <w:rsid w:val="00343028"/>
    <w:rPr>
      <w:b/>
      <w:bCs/>
    </w:rPr>
  </w:style>
  <w:style w:type="paragraph" w:customStyle="1" w:styleId="Default">
    <w:name w:val="Default"/>
    <w:rsid w:val="003B3034"/>
    <w:pPr>
      <w:autoSpaceDE w:val="0"/>
      <w:autoSpaceDN w:val="0"/>
      <w:adjustRightInd w:val="0"/>
    </w:pPr>
    <w:rPr>
      <w:rFonts w:ascii="Symbol" w:hAnsi="Symbol" w:cs="Symbol"/>
      <w:color w:val="000000"/>
      <w:sz w:val="24"/>
      <w:szCs w:val="24"/>
    </w:rPr>
  </w:style>
  <w:style w:type="paragraph" w:customStyle="1" w:styleId="ColorfulList-Accent11">
    <w:name w:val="Colorful List - Accent 11"/>
    <w:basedOn w:val="Normal"/>
    <w:qFormat/>
    <w:rsid w:val="00154E8D"/>
    <w:pPr>
      <w:suppressAutoHyphens w:val="0"/>
      <w:overflowPunct/>
      <w:autoSpaceDE/>
      <w:autoSpaceDN/>
      <w:adjustRightInd/>
      <w:ind w:left="720"/>
      <w:textAlignment w:val="auto"/>
    </w:pPr>
    <w:rPr>
      <w:rFonts w:ascii="Calibri" w:hAnsi="Calibri"/>
      <w:sz w:val="22"/>
      <w:szCs w:val="22"/>
    </w:rPr>
  </w:style>
  <w:style w:type="paragraph" w:customStyle="1" w:styleId="MediumGrid21">
    <w:name w:val="Medium Grid 21"/>
    <w:uiPriority w:val="99"/>
    <w:qFormat/>
    <w:rsid w:val="00AD0F5B"/>
    <w:rPr>
      <w:rFonts w:ascii="Arial" w:hAnsi="Arial"/>
    </w:rPr>
  </w:style>
  <w:style w:type="character" w:customStyle="1" w:styleId="NoSpacingChar">
    <w:name w:val="No Spacing Char"/>
    <w:uiPriority w:val="99"/>
    <w:rsid w:val="00AD0F5B"/>
    <w:rPr>
      <w:rFonts w:eastAsia="Times New Roman" w:cs="Cordia New"/>
      <w:lang w:bidi="ar-SA"/>
    </w:rPr>
  </w:style>
  <w:style w:type="paragraph" w:customStyle="1" w:styleId="Headline">
    <w:name w:val="Headline"/>
    <w:basedOn w:val="Normal"/>
    <w:next w:val="Normal"/>
    <w:autoRedefine/>
    <w:uiPriority w:val="99"/>
    <w:rsid w:val="00AD0F5B"/>
    <w:pPr>
      <w:keepNext/>
      <w:pBdr>
        <w:bottom w:val="single" w:sz="8" w:space="1" w:color="auto"/>
      </w:pBdr>
      <w:suppressAutoHyphens w:val="0"/>
      <w:overflowPunct/>
      <w:autoSpaceDE/>
      <w:autoSpaceDN/>
      <w:adjustRightInd/>
      <w:textAlignment w:val="auto"/>
    </w:pPr>
    <w:rPr>
      <w:rFonts w:ascii="Arial" w:hAnsi="Arial"/>
      <w:b/>
      <w:smallCaps/>
      <w:sz w:val="32"/>
      <w:lang w:val="en-GB"/>
    </w:rPr>
  </w:style>
  <w:style w:type="paragraph" w:customStyle="1" w:styleId="TableofContent">
    <w:name w:val="Table of Content"/>
    <w:basedOn w:val="Normal"/>
    <w:next w:val="Normal"/>
    <w:uiPriority w:val="99"/>
    <w:rsid w:val="00AD0F5B"/>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AD0F5B"/>
    <w:pPr>
      <w:suppressAutoHyphens w:val="0"/>
      <w:overflowPunct/>
      <w:autoSpaceDE/>
      <w:autoSpaceDN/>
      <w:adjustRightInd/>
      <w:jc w:val="right"/>
      <w:textAlignment w:val="auto"/>
    </w:pPr>
    <w:rPr>
      <w:rFonts w:ascii="Arial" w:hAnsi="Arial" w:cs="Tahoma"/>
      <w:color w:val="4F81BD"/>
      <w:sz w:val="72"/>
      <w:szCs w:val="72"/>
      <w:lang w:bidi="th-TH"/>
    </w:rPr>
  </w:style>
  <w:style w:type="paragraph" w:customStyle="1" w:styleId="DocumentTitle">
    <w:name w:val="Document Title"/>
    <w:basedOn w:val="MediumGrid21"/>
    <w:uiPriority w:val="99"/>
    <w:rsid w:val="00AD0F5B"/>
    <w:pPr>
      <w:spacing w:after="120"/>
      <w:jc w:val="right"/>
    </w:pPr>
    <w:rPr>
      <w:sz w:val="28"/>
      <w:szCs w:val="28"/>
    </w:rPr>
  </w:style>
  <w:style w:type="character" w:customStyle="1" w:styleId="DocumentDate">
    <w:name w:val="Document Date"/>
    <w:uiPriority w:val="99"/>
    <w:rsid w:val="00AD0F5B"/>
    <w:rPr>
      <w:rFonts w:cs="Arial"/>
      <w:color w:val="4F81BD"/>
      <w:sz w:val="22"/>
      <w:szCs w:val="22"/>
    </w:rPr>
  </w:style>
  <w:style w:type="character" w:customStyle="1" w:styleId="CompanyName">
    <w:name w:val="CompanyName"/>
    <w:uiPriority w:val="99"/>
    <w:rsid w:val="00AD0F5B"/>
    <w:rPr>
      <w:rFonts w:cs="Arial"/>
      <w:color w:val="4F81BD"/>
      <w:sz w:val="22"/>
      <w:szCs w:val="22"/>
    </w:rPr>
  </w:style>
  <w:style w:type="character" w:styleId="LineNumber">
    <w:name w:val="line number"/>
    <w:uiPriority w:val="99"/>
    <w:rsid w:val="00AD0F5B"/>
    <w:rPr>
      <w:rFonts w:cs="Times New Roman"/>
    </w:rPr>
  </w:style>
  <w:style w:type="paragraph" w:customStyle="1" w:styleId="ColorfulShading-Accent11">
    <w:name w:val="Colorful Shading - Accent 11"/>
    <w:basedOn w:val="Normal"/>
    <w:uiPriority w:val="99"/>
    <w:rsid w:val="00AD0F5B"/>
    <w:pPr>
      <w:suppressAutoHyphens w:val="0"/>
      <w:overflowPunct/>
      <w:autoSpaceDE/>
      <w:autoSpaceDN/>
      <w:adjustRightInd/>
      <w:jc w:val="right"/>
      <w:textAlignment w:val="auto"/>
    </w:pPr>
    <w:rPr>
      <w:rFonts w:ascii="Arial" w:hAnsi="Arial" w:cs="Tahoma"/>
      <w:lang w:bidi="th-TH"/>
    </w:rPr>
  </w:style>
  <w:style w:type="paragraph" w:styleId="BodyText2">
    <w:name w:val="Body Text 2"/>
    <w:basedOn w:val="Normal"/>
    <w:link w:val="BodyText2Char"/>
    <w:uiPriority w:val="99"/>
    <w:rsid w:val="00AD0F5B"/>
    <w:pPr>
      <w:suppressAutoHyphens w:val="0"/>
      <w:overflowPunct/>
      <w:autoSpaceDE/>
      <w:autoSpaceDN/>
      <w:adjustRightInd/>
      <w:ind w:left="605" w:hanging="245"/>
      <w:textAlignment w:val="auto"/>
    </w:pPr>
    <w:rPr>
      <w:rFonts w:ascii="Arial" w:hAnsi="Arial" w:cs="Tahoma"/>
      <w:lang w:val="x-none" w:eastAsia="x-none" w:bidi="th-TH"/>
    </w:rPr>
  </w:style>
  <w:style w:type="character" w:customStyle="1" w:styleId="BodyText2Char">
    <w:name w:val="Body Text 2 Char"/>
    <w:link w:val="BodyText2"/>
    <w:uiPriority w:val="99"/>
    <w:rsid w:val="00AD0F5B"/>
    <w:rPr>
      <w:rFonts w:ascii="Arial" w:hAnsi="Arial" w:cs="Tahoma"/>
      <w:lang w:bidi="th-TH"/>
    </w:rPr>
  </w:style>
  <w:style w:type="paragraph" w:customStyle="1" w:styleId="LightShading-Accent21">
    <w:name w:val="Light Shading - Accent 21"/>
    <w:basedOn w:val="Normal"/>
    <w:next w:val="Normal"/>
    <w:link w:val="LightShading-Accent2Char"/>
    <w:uiPriority w:val="30"/>
    <w:qFormat/>
    <w:rsid w:val="00AC7D57"/>
    <w:pPr>
      <w:pBdr>
        <w:bottom w:val="single" w:sz="4" w:space="4" w:color="4F81BD"/>
      </w:pBdr>
      <w:spacing w:before="200" w:after="280"/>
      <w:ind w:left="936" w:right="936"/>
    </w:pPr>
    <w:rPr>
      <w:b/>
      <w:bCs/>
      <w:i/>
      <w:iCs/>
      <w:color w:val="4F81BD"/>
      <w:lang w:val="x-none" w:eastAsia="x-none"/>
    </w:rPr>
  </w:style>
  <w:style w:type="character" w:customStyle="1" w:styleId="LightShading-Accent2Char">
    <w:name w:val="Light Shading - Accent 2 Char"/>
    <w:link w:val="LightShading-Accent21"/>
    <w:uiPriority w:val="30"/>
    <w:rsid w:val="00AC7D57"/>
    <w:rPr>
      <w:b/>
      <w:bCs/>
      <w:i/>
      <w:iCs/>
      <w:color w:val="4F81BD"/>
    </w:rPr>
  </w:style>
  <w:style w:type="character" w:styleId="IntenseEmphasis">
    <w:name w:val="Intense Emphasis"/>
    <w:uiPriority w:val="21"/>
    <w:qFormat/>
    <w:rsid w:val="00D36A65"/>
    <w:rPr>
      <w:b/>
      <w:bCs/>
      <w:i/>
      <w:iCs/>
      <w:color w:val="4F81BD"/>
    </w:rPr>
  </w:style>
  <w:style w:type="paragraph" w:styleId="Index1">
    <w:name w:val="index 1"/>
    <w:basedOn w:val="Normal"/>
    <w:next w:val="Normal"/>
    <w:autoRedefine/>
    <w:uiPriority w:val="99"/>
    <w:unhideWhenUsed/>
    <w:rsid w:val="005E7AA8"/>
    <w:pPr>
      <w:tabs>
        <w:tab w:val="right" w:leader="dot" w:pos="4502"/>
      </w:tabs>
      <w:ind w:left="200" w:hanging="200"/>
    </w:pPr>
  </w:style>
  <w:style w:type="paragraph" w:customStyle="1" w:styleId="ColorfulGrid-Accent11">
    <w:name w:val="Colorful Grid - Accent 11"/>
    <w:basedOn w:val="Normal"/>
    <w:next w:val="Normal"/>
    <w:link w:val="ColorfulGrid-Accent1Char"/>
    <w:uiPriority w:val="29"/>
    <w:qFormat/>
    <w:rsid w:val="00610C31"/>
    <w:rPr>
      <w:i/>
      <w:iCs/>
      <w:color w:val="000000"/>
      <w:lang w:val="x-none" w:eastAsia="x-none"/>
    </w:rPr>
  </w:style>
  <w:style w:type="character" w:customStyle="1" w:styleId="ColorfulGrid-Accent1Char">
    <w:name w:val="Colorful Grid - Accent 1 Char"/>
    <w:link w:val="ColorfulGrid-Accent11"/>
    <w:uiPriority w:val="29"/>
    <w:rsid w:val="00610C31"/>
    <w:rPr>
      <w:i/>
      <w:iCs/>
      <w:color w:val="000000"/>
    </w:rPr>
  </w:style>
  <w:style w:type="table" w:styleId="TableGrid">
    <w:name w:val="Table Grid"/>
    <w:basedOn w:val="TableNormal"/>
    <w:uiPriority w:val="39"/>
    <w:rsid w:val="007F7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4"/>
    <w:rsid w:val="007F76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99"/>
    <w:qFormat/>
    <w:rsid w:val="00ED2A67"/>
    <w:pPr>
      <w:suppressAutoHyphens w:val="0"/>
      <w:overflowPunct/>
      <w:autoSpaceDE/>
      <w:autoSpaceDN/>
      <w:adjustRightInd/>
      <w:ind w:left="720"/>
      <w:textAlignment w:val="auto"/>
    </w:pPr>
    <w:rPr>
      <w:rFonts w:ascii="Arial" w:hAnsi="Arial" w:cs="Tahoma"/>
      <w:lang w:bidi="th-TH"/>
    </w:rPr>
  </w:style>
  <w:style w:type="paragraph" w:styleId="PlainText">
    <w:name w:val="Plain Text"/>
    <w:basedOn w:val="Normal"/>
    <w:link w:val="PlainTextChar"/>
    <w:uiPriority w:val="99"/>
    <w:rsid w:val="00BB7567"/>
    <w:rPr>
      <w:rFonts w:ascii="Courier New" w:hAnsi="Courier New" w:cs="Courier New"/>
    </w:rPr>
  </w:style>
  <w:style w:type="character" w:customStyle="1" w:styleId="PlainTextChar">
    <w:name w:val="Plain Text Char"/>
    <w:link w:val="PlainText"/>
    <w:uiPriority w:val="99"/>
    <w:rsid w:val="00BB7567"/>
    <w:rPr>
      <w:rFonts w:ascii="Courier New" w:hAnsi="Courier New" w:cs="Courier New"/>
    </w:rPr>
  </w:style>
  <w:style w:type="paragraph" w:styleId="NoSpacing">
    <w:name w:val="No Spacing"/>
    <w:uiPriority w:val="99"/>
    <w:qFormat/>
    <w:rsid w:val="00C61982"/>
    <w:rPr>
      <w:rFonts w:ascii="Arial" w:hAnsi="Arial"/>
    </w:rPr>
  </w:style>
  <w:style w:type="paragraph" w:styleId="Revision">
    <w:name w:val="Revision"/>
    <w:basedOn w:val="Normal"/>
    <w:uiPriority w:val="99"/>
    <w:rsid w:val="00C61982"/>
    <w:pPr>
      <w:suppressAutoHyphens w:val="0"/>
      <w:overflowPunct/>
      <w:autoSpaceDE/>
      <w:autoSpaceDN/>
      <w:adjustRightInd/>
      <w:jc w:val="right"/>
      <w:textAlignment w:val="auto"/>
    </w:pPr>
    <w:rPr>
      <w:rFonts w:ascii="Arial" w:hAnsi="Arial" w:cs="Tahoma"/>
      <w:lang w:bidi="th-TH"/>
    </w:rPr>
  </w:style>
  <w:style w:type="table" w:styleId="LightGrid-Accent3">
    <w:name w:val="Light Grid Accent 3"/>
    <w:basedOn w:val="TableNormal"/>
    <w:rsid w:val="00B55169"/>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TOC110">
    <w:name w:val="TOC 11"/>
    <w:basedOn w:val="Normal"/>
    <w:next w:val="Normal"/>
    <w:rsid w:val="008C4156"/>
    <w:pPr>
      <w:tabs>
        <w:tab w:val="left" w:pos="440"/>
        <w:tab w:val="right" w:leader="dot" w:pos="9923"/>
      </w:tabs>
      <w:spacing w:after="100"/>
    </w:pPr>
    <w:rPr>
      <w:sz w:val="28"/>
      <w:lang w:val="es-ES_tradnl"/>
    </w:rPr>
  </w:style>
  <w:style w:type="character" w:customStyle="1" w:styleId="TitleChar">
    <w:name w:val="Title Char"/>
    <w:link w:val="Title"/>
    <w:rsid w:val="008C4156"/>
    <w:rPr>
      <w:rFonts w:ascii="Arial" w:hAnsi="Arial"/>
      <w:b/>
      <w:kern w:val="1"/>
      <w:sz w:val="48"/>
    </w:rPr>
  </w:style>
  <w:style w:type="character" w:customStyle="1" w:styleId="BodyChar1">
    <w:name w:val="Body Char1"/>
    <w:link w:val="Body"/>
    <w:locked/>
    <w:rsid w:val="008C4156"/>
  </w:style>
  <w:style w:type="character" w:customStyle="1" w:styleId="FootnoteTextChar">
    <w:name w:val="Footnote Text Char"/>
    <w:link w:val="FootnoteText"/>
    <w:uiPriority w:val="99"/>
    <w:semiHidden/>
    <w:rsid w:val="008C4156"/>
    <w:rPr>
      <w:sz w:val="18"/>
    </w:rPr>
  </w:style>
  <w:style w:type="paragraph" w:styleId="TOCHeading">
    <w:name w:val="TOC Heading"/>
    <w:basedOn w:val="Heading1"/>
    <w:next w:val="Normal"/>
    <w:uiPriority w:val="39"/>
    <w:semiHidden/>
    <w:unhideWhenUsed/>
    <w:qFormat/>
    <w:rsid w:val="008C4156"/>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val="en-US" w:eastAsia="ja-JP"/>
    </w:rPr>
  </w:style>
  <w:style w:type="numbering" w:customStyle="1" w:styleId="NoList1">
    <w:name w:val="No List1"/>
    <w:next w:val="NoList"/>
    <w:uiPriority w:val="99"/>
    <w:semiHidden/>
    <w:unhideWhenUsed/>
    <w:rsid w:val="008C4156"/>
  </w:style>
  <w:style w:type="character" w:styleId="IntenseReference">
    <w:name w:val="Intense Reference"/>
    <w:uiPriority w:val="32"/>
    <w:qFormat/>
    <w:rsid w:val="008C4156"/>
    <w:rPr>
      <w:b/>
      <w:bCs/>
      <w:smallCaps/>
      <w:color w:val="C0504D"/>
      <w:spacing w:val="5"/>
      <w:u w:val="single"/>
    </w:rPr>
  </w:style>
  <w:style w:type="character" w:styleId="SubtleReference">
    <w:name w:val="Subtle Reference"/>
    <w:uiPriority w:val="31"/>
    <w:qFormat/>
    <w:rsid w:val="008C4156"/>
    <w:rPr>
      <w:smallCaps/>
      <w:color w:val="C0504D"/>
      <w:u w:val="single"/>
    </w:rPr>
  </w:style>
  <w:style w:type="table" w:styleId="MediumShading1">
    <w:name w:val="Medium Shading 1"/>
    <w:basedOn w:val="TableNormal"/>
    <w:uiPriority w:val="63"/>
    <w:rsid w:val="006F7593"/>
    <w:rPr>
      <w:rFonts w:ascii="Calibri" w:eastAsia="Calibri" w:hAnsi="Calibri"/>
      <w:sz w:val="22"/>
      <w:szCs w:val="22"/>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
    <w:name w:val="Light List"/>
    <w:basedOn w:val="TableNormal"/>
    <w:uiPriority w:val="61"/>
    <w:rsid w:val="006F7593"/>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Cite">
    <w:name w:val="HTML Cite"/>
    <w:uiPriority w:val="99"/>
    <w:unhideWhenUsed/>
    <w:rsid w:val="00C74C43"/>
    <w:rPr>
      <w:i/>
      <w:iCs/>
    </w:rPr>
  </w:style>
  <w:style w:type="character" w:customStyle="1" w:styleId="SubtitleChar">
    <w:name w:val="Subtitle Char"/>
    <w:basedOn w:val="DefaultParagraphFont"/>
    <w:link w:val="Subtitle"/>
    <w:rsid w:val="00C74C43"/>
    <w:rPr>
      <w:rFonts w:ascii="Arial" w:hAnsi="Arial"/>
      <w:b/>
      <w:sz w:val="28"/>
    </w:rPr>
  </w:style>
  <w:style w:type="character" w:customStyle="1" w:styleId="DocumentMapChar">
    <w:name w:val="Document Map Char"/>
    <w:basedOn w:val="DefaultParagraphFont"/>
    <w:link w:val="DocumentMap"/>
    <w:semiHidden/>
    <w:rsid w:val="00C74C43"/>
    <w:rPr>
      <w:rFonts w:ascii="Tahoma" w:hAnsi="Tahoma"/>
      <w:shd w:val="clear" w:color="FFFFFF" w:fill="000080"/>
    </w:rPr>
  </w:style>
  <w:style w:type="table" w:styleId="MediumGrid2">
    <w:name w:val="Medium Grid 2"/>
    <w:basedOn w:val="TableNormal"/>
    <w:uiPriority w:val="68"/>
    <w:semiHidden/>
    <w:unhideWhenUsed/>
    <w:rsid w:val="00C74C43"/>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2">
    <w:name w:val="Light Shading Accent 2"/>
    <w:basedOn w:val="TableNormal"/>
    <w:uiPriority w:val="30"/>
    <w:semiHidden/>
    <w:unhideWhenUsed/>
    <w:rsid w:val="00C74C43"/>
    <w:rPr>
      <w:rFonts w:asciiTheme="minorHAnsi" w:eastAsiaTheme="minorHAnsi" w:hAnsiTheme="minorHAnsi" w:cstheme="minorBidi"/>
      <w:b/>
      <w:bCs/>
      <w:i/>
      <w:iCs/>
      <w:color w:val="4F81BD"/>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ColorfulGrid-Accent1">
    <w:name w:val="Colorful Grid Accent 1"/>
    <w:basedOn w:val="TableNormal"/>
    <w:uiPriority w:val="29"/>
    <w:semiHidden/>
    <w:unhideWhenUsed/>
    <w:rsid w:val="00C74C43"/>
    <w:rPr>
      <w:rFonts w:asciiTheme="minorHAnsi" w:eastAsiaTheme="minorHAnsi" w:hAnsiTheme="minorHAnsi" w:cstheme="minorBidi"/>
      <w:i/>
      <w:iCs/>
      <w:color w:val="000000"/>
      <w:sz w:val="22"/>
      <w:szCs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tblPr/>
      <w:tcPr>
        <w:shd w:val="clear" w:color="auto" w:fill="BDD6EE" w:themeFill="accent1" w:themeFillTint="66"/>
      </w:tcPr>
    </w:tblStylePr>
    <w:tblStylePr w:type="lastRow">
      <w:tblPr/>
      <w:tcPr>
        <w:shd w:val="clear" w:color="auto" w:fill="BDD6EE" w:themeFill="accent1" w:themeFillTint="66"/>
      </w:tcPr>
    </w:tblStylePr>
    <w:tblStylePr w:type="firstCol">
      <w:tblPr/>
      <w:tcPr>
        <w:shd w:val="clear" w:color="auto" w:fill="2E74B5" w:themeFill="accent1" w:themeFillShade="BF"/>
      </w:tcPr>
    </w:tblStylePr>
    <w:tblStylePr w:type="lastCol">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Requirement">
    <w:name w:val="Requirement"/>
    <w:basedOn w:val="Body"/>
    <w:rsid w:val="004903A5"/>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4903A5"/>
    <w:rPr>
      <w:b/>
      <w:bCs/>
    </w:rPr>
  </w:style>
  <w:style w:type="paragraph" w:styleId="Quote">
    <w:name w:val="Quote"/>
    <w:basedOn w:val="Normal"/>
    <w:next w:val="Normal"/>
    <w:link w:val="QuoteChar"/>
    <w:uiPriority w:val="29"/>
    <w:qFormat/>
    <w:rsid w:val="004903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903A5"/>
    <w:rPr>
      <w:i/>
      <w:iCs/>
      <w:color w:val="404040" w:themeColor="text1" w:themeTint="BF"/>
    </w:rPr>
  </w:style>
  <w:style w:type="character" w:styleId="HTMLTypewriter">
    <w:name w:val="HTML Typewriter"/>
    <w:basedOn w:val="DefaultParagraphFont"/>
    <w:uiPriority w:val="99"/>
    <w:unhideWhenUsed/>
    <w:rsid w:val="004903A5"/>
    <w:rPr>
      <w:rFonts w:ascii="Courier New" w:eastAsia="Times New Roman" w:hAnsi="Courier New" w:cs="Courier New"/>
      <w:sz w:val="20"/>
      <w:szCs w:val="20"/>
    </w:rPr>
  </w:style>
  <w:style w:type="character" w:styleId="SubtleEmphasis">
    <w:name w:val="Subtle Emphasis"/>
    <w:basedOn w:val="DefaultParagraphFont"/>
    <w:qFormat/>
    <w:rsid w:val="00FF51BE"/>
    <w:rPr>
      <w:i/>
      <w:iCs/>
      <w:color w:val="404040" w:themeColor="text1" w:themeTint="BF"/>
    </w:rPr>
  </w:style>
  <w:style w:type="paragraph" w:styleId="BlockText">
    <w:name w:val="Block Text"/>
    <w:basedOn w:val="Normal"/>
    <w:rsid w:val="00314DE7"/>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75407">
      <w:bodyDiv w:val="1"/>
      <w:marLeft w:val="0"/>
      <w:marRight w:val="0"/>
      <w:marTop w:val="0"/>
      <w:marBottom w:val="0"/>
      <w:divBdr>
        <w:top w:val="none" w:sz="0" w:space="0" w:color="auto"/>
        <w:left w:val="none" w:sz="0" w:space="0" w:color="auto"/>
        <w:bottom w:val="none" w:sz="0" w:space="0" w:color="auto"/>
        <w:right w:val="none" w:sz="0" w:space="0" w:color="auto"/>
      </w:divBdr>
    </w:div>
    <w:div w:id="40401395">
      <w:bodyDiv w:val="1"/>
      <w:marLeft w:val="0"/>
      <w:marRight w:val="0"/>
      <w:marTop w:val="0"/>
      <w:marBottom w:val="0"/>
      <w:divBdr>
        <w:top w:val="none" w:sz="0" w:space="0" w:color="auto"/>
        <w:left w:val="none" w:sz="0" w:space="0" w:color="auto"/>
        <w:bottom w:val="none" w:sz="0" w:space="0" w:color="auto"/>
        <w:right w:val="none" w:sz="0" w:space="0" w:color="auto"/>
      </w:divBdr>
    </w:div>
    <w:div w:id="171068578">
      <w:bodyDiv w:val="1"/>
      <w:marLeft w:val="0"/>
      <w:marRight w:val="0"/>
      <w:marTop w:val="0"/>
      <w:marBottom w:val="0"/>
      <w:divBdr>
        <w:top w:val="none" w:sz="0" w:space="0" w:color="auto"/>
        <w:left w:val="none" w:sz="0" w:space="0" w:color="auto"/>
        <w:bottom w:val="none" w:sz="0" w:space="0" w:color="auto"/>
        <w:right w:val="none" w:sz="0" w:space="0" w:color="auto"/>
      </w:divBdr>
    </w:div>
    <w:div w:id="361901184">
      <w:bodyDiv w:val="1"/>
      <w:marLeft w:val="0"/>
      <w:marRight w:val="0"/>
      <w:marTop w:val="0"/>
      <w:marBottom w:val="0"/>
      <w:divBdr>
        <w:top w:val="none" w:sz="0" w:space="0" w:color="auto"/>
        <w:left w:val="none" w:sz="0" w:space="0" w:color="auto"/>
        <w:bottom w:val="none" w:sz="0" w:space="0" w:color="auto"/>
        <w:right w:val="none" w:sz="0" w:space="0" w:color="auto"/>
      </w:divBdr>
    </w:div>
    <w:div w:id="448626440">
      <w:bodyDiv w:val="1"/>
      <w:marLeft w:val="0"/>
      <w:marRight w:val="0"/>
      <w:marTop w:val="0"/>
      <w:marBottom w:val="0"/>
      <w:divBdr>
        <w:top w:val="none" w:sz="0" w:space="0" w:color="auto"/>
        <w:left w:val="none" w:sz="0" w:space="0" w:color="auto"/>
        <w:bottom w:val="none" w:sz="0" w:space="0" w:color="auto"/>
        <w:right w:val="none" w:sz="0" w:space="0" w:color="auto"/>
      </w:divBdr>
    </w:div>
    <w:div w:id="600795185">
      <w:bodyDiv w:val="1"/>
      <w:marLeft w:val="0"/>
      <w:marRight w:val="0"/>
      <w:marTop w:val="0"/>
      <w:marBottom w:val="0"/>
      <w:divBdr>
        <w:top w:val="none" w:sz="0" w:space="0" w:color="auto"/>
        <w:left w:val="none" w:sz="0" w:space="0" w:color="auto"/>
        <w:bottom w:val="none" w:sz="0" w:space="0" w:color="auto"/>
        <w:right w:val="none" w:sz="0" w:space="0" w:color="auto"/>
      </w:divBdr>
    </w:div>
    <w:div w:id="603271685">
      <w:bodyDiv w:val="1"/>
      <w:marLeft w:val="0"/>
      <w:marRight w:val="0"/>
      <w:marTop w:val="0"/>
      <w:marBottom w:val="0"/>
      <w:divBdr>
        <w:top w:val="none" w:sz="0" w:space="0" w:color="auto"/>
        <w:left w:val="none" w:sz="0" w:space="0" w:color="auto"/>
        <w:bottom w:val="none" w:sz="0" w:space="0" w:color="auto"/>
        <w:right w:val="none" w:sz="0" w:space="0" w:color="auto"/>
      </w:divBdr>
    </w:div>
    <w:div w:id="650868341">
      <w:bodyDiv w:val="1"/>
      <w:marLeft w:val="0"/>
      <w:marRight w:val="0"/>
      <w:marTop w:val="0"/>
      <w:marBottom w:val="0"/>
      <w:divBdr>
        <w:top w:val="none" w:sz="0" w:space="0" w:color="auto"/>
        <w:left w:val="none" w:sz="0" w:space="0" w:color="auto"/>
        <w:bottom w:val="none" w:sz="0" w:space="0" w:color="auto"/>
        <w:right w:val="none" w:sz="0" w:space="0" w:color="auto"/>
      </w:divBdr>
    </w:div>
    <w:div w:id="782383788">
      <w:bodyDiv w:val="1"/>
      <w:marLeft w:val="0"/>
      <w:marRight w:val="0"/>
      <w:marTop w:val="0"/>
      <w:marBottom w:val="0"/>
      <w:divBdr>
        <w:top w:val="none" w:sz="0" w:space="0" w:color="auto"/>
        <w:left w:val="none" w:sz="0" w:space="0" w:color="auto"/>
        <w:bottom w:val="none" w:sz="0" w:space="0" w:color="auto"/>
        <w:right w:val="none" w:sz="0" w:space="0" w:color="auto"/>
      </w:divBdr>
    </w:div>
    <w:div w:id="966398173">
      <w:bodyDiv w:val="1"/>
      <w:marLeft w:val="0"/>
      <w:marRight w:val="0"/>
      <w:marTop w:val="0"/>
      <w:marBottom w:val="0"/>
      <w:divBdr>
        <w:top w:val="none" w:sz="0" w:space="0" w:color="auto"/>
        <w:left w:val="none" w:sz="0" w:space="0" w:color="auto"/>
        <w:bottom w:val="none" w:sz="0" w:space="0" w:color="auto"/>
        <w:right w:val="none" w:sz="0" w:space="0" w:color="auto"/>
      </w:divBdr>
    </w:div>
    <w:div w:id="1155949332">
      <w:bodyDiv w:val="1"/>
      <w:marLeft w:val="0"/>
      <w:marRight w:val="0"/>
      <w:marTop w:val="0"/>
      <w:marBottom w:val="0"/>
      <w:divBdr>
        <w:top w:val="none" w:sz="0" w:space="0" w:color="auto"/>
        <w:left w:val="none" w:sz="0" w:space="0" w:color="auto"/>
        <w:bottom w:val="none" w:sz="0" w:space="0" w:color="auto"/>
        <w:right w:val="none" w:sz="0" w:space="0" w:color="auto"/>
      </w:divBdr>
    </w:div>
    <w:div w:id="1220674542">
      <w:bodyDiv w:val="1"/>
      <w:marLeft w:val="0"/>
      <w:marRight w:val="0"/>
      <w:marTop w:val="0"/>
      <w:marBottom w:val="0"/>
      <w:divBdr>
        <w:top w:val="none" w:sz="0" w:space="0" w:color="auto"/>
        <w:left w:val="none" w:sz="0" w:space="0" w:color="auto"/>
        <w:bottom w:val="none" w:sz="0" w:space="0" w:color="auto"/>
        <w:right w:val="none" w:sz="0" w:space="0" w:color="auto"/>
      </w:divBdr>
    </w:div>
    <w:div w:id="1370570196">
      <w:bodyDiv w:val="1"/>
      <w:marLeft w:val="0"/>
      <w:marRight w:val="0"/>
      <w:marTop w:val="0"/>
      <w:marBottom w:val="0"/>
      <w:divBdr>
        <w:top w:val="none" w:sz="0" w:space="0" w:color="auto"/>
        <w:left w:val="none" w:sz="0" w:space="0" w:color="auto"/>
        <w:bottom w:val="none" w:sz="0" w:space="0" w:color="auto"/>
        <w:right w:val="none" w:sz="0" w:space="0" w:color="auto"/>
      </w:divBdr>
    </w:div>
    <w:div w:id="1472404063">
      <w:bodyDiv w:val="1"/>
      <w:marLeft w:val="0"/>
      <w:marRight w:val="0"/>
      <w:marTop w:val="0"/>
      <w:marBottom w:val="0"/>
      <w:divBdr>
        <w:top w:val="none" w:sz="0" w:space="0" w:color="auto"/>
        <w:left w:val="none" w:sz="0" w:space="0" w:color="auto"/>
        <w:bottom w:val="none" w:sz="0" w:space="0" w:color="auto"/>
        <w:right w:val="none" w:sz="0" w:space="0" w:color="auto"/>
      </w:divBdr>
    </w:div>
    <w:div w:id="1575361704">
      <w:bodyDiv w:val="1"/>
      <w:marLeft w:val="0"/>
      <w:marRight w:val="0"/>
      <w:marTop w:val="0"/>
      <w:marBottom w:val="0"/>
      <w:divBdr>
        <w:top w:val="none" w:sz="0" w:space="0" w:color="auto"/>
        <w:left w:val="none" w:sz="0" w:space="0" w:color="auto"/>
        <w:bottom w:val="none" w:sz="0" w:space="0" w:color="auto"/>
        <w:right w:val="none" w:sz="0" w:space="0" w:color="auto"/>
      </w:divBdr>
    </w:div>
    <w:div w:id="1594363693">
      <w:bodyDiv w:val="1"/>
      <w:marLeft w:val="0"/>
      <w:marRight w:val="0"/>
      <w:marTop w:val="0"/>
      <w:marBottom w:val="0"/>
      <w:divBdr>
        <w:top w:val="none" w:sz="0" w:space="0" w:color="auto"/>
        <w:left w:val="none" w:sz="0" w:space="0" w:color="auto"/>
        <w:bottom w:val="none" w:sz="0" w:space="0" w:color="auto"/>
        <w:right w:val="none" w:sz="0" w:space="0" w:color="auto"/>
      </w:divBdr>
      <w:divsChild>
        <w:div w:id="168182935">
          <w:marLeft w:val="0"/>
          <w:marRight w:val="0"/>
          <w:marTop w:val="0"/>
          <w:marBottom w:val="0"/>
          <w:divBdr>
            <w:top w:val="none" w:sz="0" w:space="0" w:color="auto"/>
            <w:left w:val="none" w:sz="0" w:space="0" w:color="auto"/>
            <w:bottom w:val="none" w:sz="0" w:space="0" w:color="auto"/>
            <w:right w:val="none" w:sz="0" w:space="0" w:color="auto"/>
          </w:divBdr>
          <w:divsChild>
            <w:div w:id="8008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247">
      <w:bodyDiv w:val="1"/>
      <w:marLeft w:val="0"/>
      <w:marRight w:val="0"/>
      <w:marTop w:val="0"/>
      <w:marBottom w:val="0"/>
      <w:divBdr>
        <w:top w:val="none" w:sz="0" w:space="0" w:color="auto"/>
        <w:left w:val="none" w:sz="0" w:space="0" w:color="auto"/>
        <w:bottom w:val="none" w:sz="0" w:space="0" w:color="auto"/>
        <w:right w:val="none" w:sz="0" w:space="0" w:color="auto"/>
      </w:divBdr>
    </w:div>
    <w:div w:id="1657103536">
      <w:bodyDiv w:val="1"/>
      <w:marLeft w:val="0"/>
      <w:marRight w:val="0"/>
      <w:marTop w:val="0"/>
      <w:marBottom w:val="0"/>
      <w:divBdr>
        <w:top w:val="none" w:sz="0" w:space="0" w:color="auto"/>
        <w:left w:val="none" w:sz="0" w:space="0" w:color="auto"/>
        <w:bottom w:val="none" w:sz="0" w:space="0" w:color="auto"/>
        <w:right w:val="none" w:sz="0" w:space="0" w:color="auto"/>
      </w:divBdr>
    </w:div>
    <w:div w:id="1816414090">
      <w:bodyDiv w:val="1"/>
      <w:marLeft w:val="0"/>
      <w:marRight w:val="0"/>
      <w:marTop w:val="0"/>
      <w:marBottom w:val="0"/>
      <w:divBdr>
        <w:top w:val="none" w:sz="0" w:space="0" w:color="auto"/>
        <w:left w:val="none" w:sz="0" w:space="0" w:color="auto"/>
        <w:bottom w:val="none" w:sz="0" w:space="0" w:color="auto"/>
        <w:right w:val="none" w:sz="0" w:space="0" w:color="auto"/>
      </w:divBdr>
    </w:div>
    <w:div w:id="1820074362">
      <w:bodyDiv w:val="1"/>
      <w:marLeft w:val="0"/>
      <w:marRight w:val="0"/>
      <w:marTop w:val="0"/>
      <w:marBottom w:val="0"/>
      <w:divBdr>
        <w:top w:val="none" w:sz="0" w:space="0" w:color="auto"/>
        <w:left w:val="none" w:sz="0" w:space="0" w:color="auto"/>
        <w:bottom w:val="none" w:sz="0" w:space="0" w:color="auto"/>
        <w:right w:val="none" w:sz="0" w:space="0" w:color="auto"/>
      </w:divBdr>
    </w:div>
    <w:div w:id="189295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javascript:%20showSpec('_18_2_62501eb_1460995359204_192818_10044');" TargetMode="External"/><Relationship Id="rId21" Type="http://schemas.openxmlformats.org/officeDocument/2006/relationships/hyperlink" Target="https://nvd.nist.gov/cvss.cfm" TargetMode="External"/><Relationship Id="rId170" Type="http://schemas.openxmlformats.org/officeDocument/2006/relationships/image" Target="media/image134.emf"/><Relationship Id="rId268" Type="http://schemas.openxmlformats.org/officeDocument/2006/relationships/image" Target="media/image229.emf"/><Relationship Id="rId475" Type="http://schemas.openxmlformats.org/officeDocument/2006/relationships/hyperlink" Target="javascript:%20showSpec('_18_2_62501eb_1460995359204_192818_10044');" TargetMode="External"/><Relationship Id="rId682" Type="http://schemas.openxmlformats.org/officeDocument/2006/relationships/image" Target="http://threatrisk.org/spec/Threat%20Risk%20Model_files/icon_association_947687147.jpg" TargetMode="External"/><Relationship Id="rId128" Type="http://schemas.openxmlformats.org/officeDocument/2006/relationships/image" Target="media/image92.emf"/><Relationship Id="rId335" Type="http://schemas.openxmlformats.org/officeDocument/2006/relationships/hyperlink" Target="javascript:%20showSpec('_18_2_62501eb_1455753045476_515237_8690');" TargetMode="External"/><Relationship Id="rId542" Type="http://schemas.openxmlformats.org/officeDocument/2006/relationships/hyperlink" Target="javascript:%20showSpec('_18_2_62501eb_1460995359204_192818_10044');" TargetMode="External"/><Relationship Id="rId987" Type="http://schemas.openxmlformats.org/officeDocument/2006/relationships/image" Target="media/image267.jpeg"/><Relationship Id="rId1172" Type="http://schemas.openxmlformats.org/officeDocument/2006/relationships/hyperlink" Target="javascript:%20showSpec('_18_1_3ba019e_1431358356487_98986_6170');" TargetMode="External"/><Relationship Id="rId402" Type="http://schemas.openxmlformats.org/officeDocument/2006/relationships/hyperlink" Target="javascript:%20showSpec('_18_2_62501eb_1455753045476_515237_8690');" TargetMode="External"/><Relationship Id="rId847" Type="http://schemas.openxmlformats.org/officeDocument/2006/relationships/hyperlink" Target="javascript:%20showSpec('_17_0_5_1_3ba019e_1407960318412_69485_4170');" TargetMode="External"/><Relationship Id="rId1032" Type="http://schemas.openxmlformats.org/officeDocument/2006/relationships/image" Target="http://threatrisk.org/spec/Threat%20Risk%20Model_files/icon_enumeration_1800605369.jpg" TargetMode="External"/><Relationship Id="rId1477" Type="http://schemas.openxmlformats.org/officeDocument/2006/relationships/image" Target="http://threatrisk.org/spec/Threat%20Risk%20Model_files/icon_elementvalue_1178525020.jpg" TargetMode="External"/><Relationship Id="rId1684" Type="http://schemas.openxmlformats.org/officeDocument/2006/relationships/image" Target="http://threatrisk.org/spec/Threat%20Risk%20Model_files/icon_association_947687147.jpg" TargetMode="External"/><Relationship Id="rId707" Type="http://schemas.openxmlformats.org/officeDocument/2006/relationships/hyperlink" Target="javascript:%20showSpec('_17_0_5_1_3ba019e_1407439004205_171253_4253');" TargetMode="External"/><Relationship Id="rId914" Type="http://schemas.openxmlformats.org/officeDocument/2006/relationships/hyperlink" Target="javascript:%20showSpec('_18_1_3ba019e_1443295623856_856236_11332');" TargetMode="External"/><Relationship Id="rId1337" Type="http://schemas.openxmlformats.org/officeDocument/2006/relationships/hyperlink" Target="javascript:%20showSpec('_18_0_2_3ba019e_1423851344237_646041_6841');" TargetMode="External"/><Relationship Id="rId1544" Type="http://schemas.openxmlformats.org/officeDocument/2006/relationships/hyperlink" Target="javascript:%20showSpec('_17_0_5_1_3ba019e_1407960318412_69485_4170');" TargetMode="External"/><Relationship Id="rId1751" Type="http://schemas.openxmlformats.org/officeDocument/2006/relationships/hyperlink" Target="javascript:%20showSpec('_18_1_3ba019e_1447036219624_64826_39133');" TargetMode="External"/><Relationship Id="rId43" Type="http://schemas.openxmlformats.org/officeDocument/2006/relationships/image" Target="media/image7.png"/><Relationship Id="rId1404" Type="http://schemas.openxmlformats.org/officeDocument/2006/relationships/hyperlink" Target="javascript:%20showSpec('_18_0_2_3ba019e_1424122686193_674759_6388');" TargetMode="External"/><Relationship Id="rId1611" Type="http://schemas.openxmlformats.org/officeDocument/2006/relationships/hyperlink" Target="javascript:%20showSpec('_18_1_3ba019e_1426032490067_111530_6698');" TargetMode="External"/><Relationship Id="rId192" Type="http://schemas.openxmlformats.org/officeDocument/2006/relationships/image" Target="media/image156.emf"/><Relationship Id="rId1709" Type="http://schemas.openxmlformats.org/officeDocument/2006/relationships/hyperlink" Target="javascript:%20showSpec('_18_2_62501eb_1455753045476_515237_8690');" TargetMode="External"/><Relationship Id="rId497" Type="http://schemas.openxmlformats.org/officeDocument/2006/relationships/hyperlink" Target="javascript:%20showSpec('_17_0_5_1_3ba019e_1407960318412_69485_4170');" TargetMode="External"/><Relationship Id="rId357" Type="http://schemas.openxmlformats.org/officeDocument/2006/relationships/hyperlink" Target="javascript:%20showSpec('_17_0_5_1_3ba019e_1407960337744_968303_4171');" TargetMode="External"/><Relationship Id="rId1194" Type="http://schemas.openxmlformats.org/officeDocument/2006/relationships/hyperlink" Target="javascript:%20showSpec('_18_0_2_3ba019e_1423851416227_37136_6875');" TargetMode="External"/><Relationship Id="rId217" Type="http://schemas.openxmlformats.org/officeDocument/2006/relationships/image" Target="media/image181.emf"/><Relationship Id="rId564" Type="http://schemas.openxmlformats.org/officeDocument/2006/relationships/hyperlink" Target="javascript:%20showSpec('_17_0_5_1_3ba019e_1407960318412_69485_4170');" TargetMode="External"/><Relationship Id="rId771" Type="http://schemas.openxmlformats.org/officeDocument/2006/relationships/hyperlink" Target="javascript:%20showSpec('_18_1_3ba019e_1431038063402_696754_6534');" TargetMode="External"/><Relationship Id="rId869" Type="http://schemas.openxmlformats.org/officeDocument/2006/relationships/hyperlink" Target="javascript:%20showSpec('_18_0_2_3ba019e_1423504747606_138411_6351');" TargetMode="External"/><Relationship Id="rId1499" Type="http://schemas.openxmlformats.org/officeDocument/2006/relationships/hyperlink" Target="javascript:%20showSpec('_18_1_3ba019e_1447036219675_802269_39192');" TargetMode="External"/><Relationship Id="rId424" Type="http://schemas.openxmlformats.org/officeDocument/2006/relationships/hyperlink" Target="javascript:%20showSpec('_18_2_62501eb_1461269570989_206434_4858');" TargetMode="External"/><Relationship Id="rId631" Type="http://schemas.openxmlformats.org/officeDocument/2006/relationships/hyperlink" Target="javascript:%20showSpec('_18_1_3ba019e_1444342345486_264881_30722');" TargetMode="External"/><Relationship Id="rId729" Type="http://schemas.openxmlformats.org/officeDocument/2006/relationships/image" Target="http://threatrisk.org/spec/Threat%20Risk%20Model_files/icon_class_1907467420.jpg" TargetMode="External"/><Relationship Id="rId1054" Type="http://schemas.openxmlformats.org/officeDocument/2006/relationships/image" Target="http://threatrisk.org/spec/Threat%20Risk%20Model_files/icon_package_1415545023.jpg" TargetMode="External"/><Relationship Id="rId1261" Type="http://schemas.openxmlformats.org/officeDocument/2006/relationships/hyperlink" Target="javascript:%20showSpec('_18_0_2_3ba019e_1423851416227_37136_6875');" TargetMode="External"/><Relationship Id="rId1359" Type="http://schemas.openxmlformats.org/officeDocument/2006/relationships/hyperlink" Target="javascript:%20showSpec('_18_2_62501eb_1460995359204_192818_10044');" TargetMode="External"/><Relationship Id="rId936" Type="http://schemas.openxmlformats.org/officeDocument/2006/relationships/hyperlink" Target="javascript:%20showSpec('_18_0_2_3ba019e_1423851251889_699616_6639');" TargetMode="External"/><Relationship Id="rId1121" Type="http://schemas.openxmlformats.org/officeDocument/2006/relationships/hyperlink" Target="javascript:%20showSpec('_18_2_62501eb_1455753045476_515237_8690');" TargetMode="External"/><Relationship Id="rId1219" Type="http://schemas.openxmlformats.org/officeDocument/2006/relationships/hyperlink" Target="javascript:%20showSpec('_18_2_62501eb_1458223017372_935546_8689');" TargetMode="External"/><Relationship Id="rId1566" Type="http://schemas.openxmlformats.org/officeDocument/2006/relationships/hyperlink" Target="javascript:%20showSpec('_18_2_62501eb_1455034600271_425651_7318');" TargetMode="External"/><Relationship Id="rId1773" Type="http://schemas.openxmlformats.org/officeDocument/2006/relationships/footer" Target="footer4.xml"/><Relationship Id="rId65" Type="http://schemas.openxmlformats.org/officeDocument/2006/relationships/image" Target="media/image29.emf"/><Relationship Id="rId1426" Type="http://schemas.openxmlformats.org/officeDocument/2006/relationships/hyperlink" Target="javascript:%20showSpec('_18_0_2_3ba019e_1423851416227_37136_6875');" TargetMode="External"/><Relationship Id="rId1633" Type="http://schemas.openxmlformats.org/officeDocument/2006/relationships/hyperlink" Target="javascript:%20showSpec('_18_1_3ba019e_1444755560039_64536_27902');" TargetMode="External"/><Relationship Id="rId1700" Type="http://schemas.openxmlformats.org/officeDocument/2006/relationships/hyperlink" Target="javascript:%20showSpec('_18_2_62501eb_1460995359204_192818_10044');" TargetMode="External"/><Relationship Id="rId281" Type="http://schemas.openxmlformats.org/officeDocument/2006/relationships/image" Target="media/image242.emf"/><Relationship Id="rId141" Type="http://schemas.openxmlformats.org/officeDocument/2006/relationships/image" Target="media/image105.emf"/><Relationship Id="rId379" Type="http://schemas.openxmlformats.org/officeDocument/2006/relationships/image" Target="http://threatrisk.org/spec/Threat%20Risk%20Model_files/icon_association_947687147.jpg" TargetMode="External"/><Relationship Id="rId586" Type="http://schemas.openxmlformats.org/officeDocument/2006/relationships/hyperlink" Target="javascript:%20showSpec('_18_0_2_3ba019e_1423848758804_10086_5918');" TargetMode="External"/><Relationship Id="rId793" Type="http://schemas.openxmlformats.org/officeDocument/2006/relationships/hyperlink" Target="javascript:%20showSpec('_17_0_5_1_3ba019e_1407960337744_968303_4171');" TargetMode="External"/><Relationship Id="rId7" Type="http://schemas.openxmlformats.org/officeDocument/2006/relationships/endnotes" Target="endnotes.xml"/><Relationship Id="rId239" Type="http://schemas.openxmlformats.org/officeDocument/2006/relationships/image" Target="media/image201.emf"/><Relationship Id="rId446" Type="http://schemas.openxmlformats.org/officeDocument/2006/relationships/hyperlink" Target="javascript:%20showSpec('_18_0_2_3ba019e_1423504637093_524721_5896');" TargetMode="External"/><Relationship Id="rId653" Type="http://schemas.openxmlformats.org/officeDocument/2006/relationships/hyperlink" Target="javascript:%20showSpec('_18_0_2_3ba019e_1423851416227_37136_6875');" TargetMode="External"/><Relationship Id="rId1076" Type="http://schemas.openxmlformats.org/officeDocument/2006/relationships/hyperlink" Target="javascript:%20showSpec('_18_1_3ba019e_1443381434392_672726_9481');" TargetMode="External"/><Relationship Id="rId1283" Type="http://schemas.openxmlformats.org/officeDocument/2006/relationships/hyperlink" Target="javascript:%20showSpec('_18_2_62501eb_1460994890076_771677_10008');" TargetMode="External"/><Relationship Id="rId1490" Type="http://schemas.openxmlformats.org/officeDocument/2006/relationships/hyperlink" Target="javascript:%20showSpec('_18_1_3ba019e_1443221569898_613345_10069');" TargetMode="External"/><Relationship Id="rId306" Type="http://schemas.openxmlformats.org/officeDocument/2006/relationships/hyperlink" Target="javascript:%20showSpec('_18_0_2_3ba019e_1423848758804_10086_5918');" TargetMode="External"/><Relationship Id="rId860" Type="http://schemas.openxmlformats.org/officeDocument/2006/relationships/image" Target="http://threatrisk.org/spec/Threat%20Risk%20Model_files/icon_class_1907467420.jpg" TargetMode="External"/><Relationship Id="rId958" Type="http://schemas.openxmlformats.org/officeDocument/2006/relationships/hyperlink" Target="javascript:%20showSpec('_18_2_62501eb_1460995359204_192818_10044');" TargetMode="External"/><Relationship Id="rId1143" Type="http://schemas.openxmlformats.org/officeDocument/2006/relationships/hyperlink" Target="javascript:%20showSpec('_18_1_3ba019e_1447036219829_666773_39354');" TargetMode="External"/><Relationship Id="rId1588" Type="http://schemas.openxmlformats.org/officeDocument/2006/relationships/hyperlink" Target="javascript:%20showSpec('_18_0_2_3ba019e_1423004681576_526781_6447');" TargetMode="External"/><Relationship Id="rId87" Type="http://schemas.openxmlformats.org/officeDocument/2006/relationships/image" Target="media/image51.emf"/><Relationship Id="rId513" Type="http://schemas.openxmlformats.org/officeDocument/2006/relationships/hyperlink" Target="javascript:%20showSpec('_17_0_5_1_7b3022e_1400683177928_23171_5523');" TargetMode="External"/><Relationship Id="rId720" Type="http://schemas.openxmlformats.org/officeDocument/2006/relationships/image" Target="http://threatrisk.org/spec/Threat%20Risk%20Model_files/icon_Class%20Diagram_1633981689.jpg" TargetMode="External"/><Relationship Id="rId818" Type="http://schemas.openxmlformats.org/officeDocument/2006/relationships/hyperlink" Target="javascript:%20showSpec('_18_1_3ba019e_1426032490067_111530_6698');" TargetMode="External"/><Relationship Id="rId1350" Type="http://schemas.openxmlformats.org/officeDocument/2006/relationships/hyperlink" Target="javascript:%20showSpec('_18_1_3ba019e_1426032490067_111530_6698');" TargetMode="External"/><Relationship Id="rId1448" Type="http://schemas.openxmlformats.org/officeDocument/2006/relationships/hyperlink" Target="javascript:%20showSpec('_18_2_62501eb_1460994890076_771677_10008');" TargetMode="External"/><Relationship Id="rId1655" Type="http://schemas.openxmlformats.org/officeDocument/2006/relationships/hyperlink" Target="javascript:%20showSpec('_18_1_3ba019e_1443219320273_184069_8630');" TargetMode="External"/><Relationship Id="rId1003" Type="http://schemas.openxmlformats.org/officeDocument/2006/relationships/hyperlink" Target="javascript:%20showSpec('_17_0_5_1_3ba019e_1407876845478_265504_4108');" TargetMode="External"/><Relationship Id="rId1210" Type="http://schemas.openxmlformats.org/officeDocument/2006/relationships/hyperlink" Target="javascript:%20showSpec('_18_1_3ba019e_1443220011644_350533_9469');" TargetMode="External"/><Relationship Id="rId1308" Type="http://schemas.openxmlformats.org/officeDocument/2006/relationships/hyperlink" Target="javascript:%20showSpec('_18_2_62501eb_1461269570989_330366_4856');" TargetMode="External"/><Relationship Id="rId1515" Type="http://schemas.openxmlformats.org/officeDocument/2006/relationships/hyperlink" Target="javascript:%20showSpec('_18_1_3ba019e_1426032490067_111530_6698');" TargetMode="External"/><Relationship Id="rId1722" Type="http://schemas.openxmlformats.org/officeDocument/2006/relationships/hyperlink" Target="javascript:%20showSpec('_17_0_5_1_3ba019e_1407960318412_69485_4170');" TargetMode="External"/><Relationship Id="rId14" Type="http://schemas.openxmlformats.org/officeDocument/2006/relationships/hyperlink" Target="http://www.omg.org/spec/UML/2.5/" TargetMode="External"/><Relationship Id="rId163" Type="http://schemas.openxmlformats.org/officeDocument/2006/relationships/image" Target="media/image127.emf"/><Relationship Id="rId370" Type="http://schemas.openxmlformats.org/officeDocument/2006/relationships/hyperlink" Target="javascript:%20showSpec('_18_1_3ba019e_1431628997747_205015_17989');" TargetMode="External"/><Relationship Id="rId230" Type="http://schemas.openxmlformats.org/officeDocument/2006/relationships/image" Target="media/image194.emf"/><Relationship Id="rId468" Type="http://schemas.openxmlformats.org/officeDocument/2006/relationships/hyperlink" Target="javascript:%20showSpec('_18_1_3ba019e_1426032490067_111530_6698');" TargetMode="External"/><Relationship Id="rId675" Type="http://schemas.openxmlformats.org/officeDocument/2006/relationships/hyperlink" Target="javascript:%20showSpec('_18_2_62501eb_1460994890076_771677_10008');" TargetMode="External"/><Relationship Id="rId882" Type="http://schemas.openxmlformats.org/officeDocument/2006/relationships/image" Target="http://threatrisk.org/spec/Threat%20Risk%20Model_files/icon_class_1907467420.jpg" TargetMode="External"/><Relationship Id="rId1098" Type="http://schemas.openxmlformats.org/officeDocument/2006/relationships/hyperlink" Target="javascript:%20showSpec('_18_1_3ba019e_1445379115924_538758_31530');" TargetMode="External"/><Relationship Id="rId328" Type="http://schemas.openxmlformats.org/officeDocument/2006/relationships/image" Target="http://threatrisk.org/spec/Threat%20Risk%20Model_files/icon_enumeration_1800605369.jpg" TargetMode="External"/><Relationship Id="rId535" Type="http://schemas.openxmlformats.org/officeDocument/2006/relationships/image" Target="http://threatrisk.org/spec/Threat%20Risk%20Model_files/icon_association_947687147.jpg" TargetMode="External"/><Relationship Id="rId742" Type="http://schemas.openxmlformats.org/officeDocument/2006/relationships/image" Target="http://threatrisk.org/spec/Threat%20Risk%20Model_files/icon_class_1907467420.jpg" TargetMode="External"/><Relationship Id="rId1165" Type="http://schemas.openxmlformats.org/officeDocument/2006/relationships/hyperlink" Target="javascript:%20showSpec('_18_0_2_3ba019e_1423259663349_458514_6216');" TargetMode="External"/><Relationship Id="rId1372" Type="http://schemas.openxmlformats.org/officeDocument/2006/relationships/hyperlink" Target="javascript:%20showSpec('_18_1_3ba019e_1444755560039_64536_27902');" TargetMode="External"/><Relationship Id="rId602" Type="http://schemas.openxmlformats.org/officeDocument/2006/relationships/hyperlink" Target="javascript:%20showSpec('_18_2_62501eb_1460994890076_771677_10008');" TargetMode="External"/><Relationship Id="rId1025" Type="http://schemas.openxmlformats.org/officeDocument/2006/relationships/hyperlink" Target="javascript:%20showSpec('_18_1_3ba019e_1443219962548_952937_9436');" TargetMode="External"/><Relationship Id="rId1232" Type="http://schemas.openxmlformats.org/officeDocument/2006/relationships/hyperlink" Target="javascript:%20showSpec('_18_1_3ba019e_1443295647041_837190_11358');" TargetMode="External"/><Relationship Id="rId1677" Type="http://schemas.openxmlformats.org/officeDocument/2006/relationships/hyperlink" Target="javascript:%20showSpec('_18_1_3ba019e_1445543771788_822272_38055');" TargetMode="External"/><Relationship Id="rId907" Type="http://schemas.openxmlformats.org/officeDocument/2006/relationships/hyperlink" Target="javascript:%20showSpec('_18_2_62501eb_1456175443094_775061_7515');" TargetMode="External"/><Relationship Id="rId1537" Type="http://schemas.openxmlformats.org/officeDocument/2006/relationships/hyperlink" Target="javascript:%20showSpec('_18_1_3ba019e_1444755560039_64536_27902');" TargetMode="External"/><Relationship Id="rId1744" Type="http://schemas.openxmlformats.org/officeDocument/2006/relationships/hyperlink" Target="javascript:%20showSpec('_18_0_2_3ba019e_1423162909957_613747_9762');" TargetMode="External"/><Relationship Id="rId36" Type="http://schemas.microsoft.com/office/2011/relationships/commentsExtended" Target="commentsExtended.xml"/><Relationship Id="rId1604" Type="http://schemas.openxmlformats.org/officeDocument/2006/relationships/image" Target="http://threatrisk.org/spec/Threat%20Risk%20Model_files/icon_association_947687147.jpg" TargetMode="External"/><Relationship Id="rId185" Type="http://schemas.openxmlformats.org/officeDocument/2006/relationships/image" Target="media/image149.emf"/><Relationship Id="rId392" Type="http://schemas.openxmlformats.org/officeDocument/2006/relationships/hyperlink" Target="javascript:%20showSpec('_18_1_3ba019e_1443220011644_350533_9469');" TargetMode="External"/><Relationship Id="rId697" Type="http://schemas.openxmlformats.org/officeDocument/2006/relationships/hyperlink" Target="javascript:%20showSpec('_18_1_3ba019e_1444341903340_57717_30511');" TargetMode="External"/><Relationship Id="rId252" Type="http://schemas.openxmlformats.org/officeDocument/2006/relationships/hyperlink" Target="http://www.nist.gov/pml/wmd/metric/unit-conversion.cfm" TargetMode="External"/><Relationship Id="rId1187" Type="http://schemas.openxmlformats.org/officeDocument/2006/relationships/hyperlink" Target="javascript:%20showSpec('_18_2_62501eb_1457031490208_101516_12313');" TargetMode="External"/><Relationship Id="rId112" Type="http://schemas.openxmlformats.org/officeDocument/2006/relationships/image" Target="media/image76.emf"/><Relationship Id="rId557" Type="http://schemas.openxmlformats.org/officeDocument/2006/relationships/hyperlink" Target="javascript:%20showSpec('_18_1_3ba019e_1444754264801_974674_27661');" TargetMode="External"/><Relationship Id="rId764" Type="http://schemas.openxmlformats.org/officeDocument/2006/relationships/hyperlink" Target="javascript:%20showSpec('_18_2_62501eb_1455753045476_515237_8690');" TargetMode="External"/><Relationship Id="rId971" Type="http://schemas.openxmlformats.org/officeDocument/2006/relationships/image" Target="http://threatrisk.org/spec/Threat%20Risk%20Model_files/icon_association_947687147.jpg" TargetMode="External"/><Relationship Id="rId1394" Type="http://schemas.openxmlformats.org/officeDocument/2006/relationships/hyperlink" Target="javascript:%20showSpec('_17_0_5_1_3ba019e_1407440991858_478193_6084');" TargetMode="External"/><Relationship Id="rId1699" Type="http://schemas.openxmlformats.org/officeDocument/2006/relationships/image" Target="http://threatrisk.org/spec/Threat%20Risk%20Model_files/icon_enumeration_1800605369.jpg" TargetMode="External"/><Relationship Id="rId417" Type="http://schemas.openxmlformats.org/officeDocument/2006/relationships/hyperlink" Target="javascript:%20showSpec('_17_0_5_1_3ba019e_1407960318412_69485_4170');" TargetMode="External"/><Relationship Id="rId624" Type="http://schemas.openxmlformats.org/officeDocument/2006/relationships/hyperlink" Target="javascript:%20showSpec('_18_1_3ba019e_1444341871493_483468_29926');" TargetMode="External"/><Relationship Id="rId831" Type="http://schemas.openxmlformats.org/officeDocument/2006/relationships/hyperlink" Target="javascript:%20showSpec('_18_2_62501eb_1458223017372_935546_8689');" TargetMode="External"/><Relationship Id="rId1047" Type="http://schemas.openxmlformats.org/officeDocument/2006/relationships/hyperlink" Target="javascript:%20showSpec('_18_1_3ba019e_1444754996162_318164_27760');" TargetMode="External"/><Relationship Id="rId1254" Type="http://schemas.openxmlformats.org/officeDocument/2006/relationships/hyperlink" Target="javascript:%20showSpec('_17_0_5_1_3ba019e_1407452381122_290271_11885');" TargetMode="External"/><Relationship Id="rId1461" Type="http://schemas.openxmlformats.org/officeDocument/2006/relationships/hyperlink" Target="javascript:%20showSpec('_18_1_3ba019e_1444754996162_318164_27760');" TargetMode="External"/><Relationship Id="rId929" Type="http://schemas.openxmlformats.org/officeDocument/2006/relationships/hyperlink" Target="javascript:%20showSpec('_17_0_5_1_3ba019e_1407439004197_904558_4235');" TargetMode="External"/><Relationship Id="rId1114" Type="http://schemas.openxmlformats.org/officeDocument/2006/relationships/image" Target="http://threatrisk.org/spec/Threat%20Risk%20Model_files/icon_enumeration_1800605369.jpg" TargetMode="External"/><Relationship Id="rId1321" Type="http://schemas.openxmlformats.org/officeDocument/2006/relationships/hyperlink" Target="javascript:%20showSpec('_18_1_3ba019e_1445378852596_586756_31366');" TargetMode="External"/><Relationship Id="rId1559" Type="http://schemas.openxmlformats.org/officeDocument/2006/relationships/hyperlink" Target="javascript:%20showSpec('_18_1_3ba019e_1443219320273_184069_8630');" TargetMode="External"/><Relationship Id="rId1766" Type="http://schemas.openxmlformats.org/officeDocument/2006/relationships/hyperlink" Target="javascript:%20showSpec('_18_1_3ba019e_1444754264801_974674_27661');" TargetMode="External"/><Relationship Id="rId58" Type="http://schemas.openxmlformats.org/officeDocument/2006/relationships/image" Target="media/image22.emf"/><Relationship Id="rId1419" Type="http://schemas.openxmlformats.org/officeDocument/2006/relationships/hyperlink" Target="javascript:%20showSpec('_17_0_5_1_3ba019e_1407452381122_290271_11885');" TargetMode="External"/><Relationship Id="rId1626" Type="http://schemas.openxmlformats.org/officeDocument/2006/relationships/hyperlink" Target="javascript:%20showSpec('_18_2_62501eb_1458223017372_935546_8689');" TargetMode="External"/><Relationship Id="rId274" Type="http://schemas.openxmlformats.org/officeDocument/2006/relationships/image" Target="media/image235.emf"/><Relationship Id="rId481" Type="http://schemas.openxmlformats.org/officeDocument/2006/relationships/hyperlink" Target="javascript:%20showSpec('_18_2_62501eb_1458223017372_935546_8689');" TargetMode="External"/><Relationship Id="rId134" Type="http://schemas.openxmlformats.org/officeDocument/2006/relationships/image" Target="media/image98.emf"/><Relationship Id="rId579" Type="http://schemas.openxmlformats.org/officeDocument/2006/relationships/hyperlink" Target="javascript:%20showSpec('_18_0_2_3ba019e_1423851344237_646041_6841');" TargetMode="External"/><Relationship Id="rId786" Type="http://schemas.openxmlformats.org/officeDocument/2006/relationships/hyperlink" Target="javascript:%20showSpec('_17_0_5_1_3ba019e_1407453282336_95729_12199');" TargetMode="External"/><Relationship Id="rId993" Type="http://schemas.openxmlformats.org/officeDocument/2006/relationships/hyperlink" Target="javascript:%20showSpec('_18_1_3ba019e_1441912339062_220667_7665');" TargetMode="External"/><Relationship Id="rId341" Type="http://schemas.openxmlformats.org/officeDocument/2006/relationships/hyperlink" Target="javascript:%20showSpec('_18_1_3ba019e_1444754996162_318164_27760');" TargetMode="External"/><Relationship Id="rId439" Type="http://schemas.openxmlformats.org/officeDocument/2006/relationships/hyperlink" Target="javascript:%20showSpec('_17_0_5_1_7b3022e_1402589046098_469185_6143');" TargetMode="External"/><Relationship Id="rId646" Type="http://schemas.openxmlformats.org/officeDocument/2006/relationships/hyperlink" Target="javascript:%20showSpec('_18_2_62501eb_1461269570989_206434_4858');" TargetMode="External"/><Relationship Id="rId1069" Type="http://schemas.openxmlformats.org/officeDocument/2006/relationships/hyperlink" Target="javascript:%20showSpec('_18_0_2_3ba019e_1423504731300_363973_6325');" TargetMode="External"/><Relationship Id="rId1276" Type="http://schemas.openxmlformats.org/officeDocument/2006/relationships/hyperlink" Target="javascript:%20showSpec('_18_1_3ba019e_1443219962548_952937_9436');" TargetMode="External"/><Relationship Id="rId1483" Type="http://schemas.openxmlformats.org/officeDocument/2006/relationships/hyperlink" Target="javascript:%20showSpec('_18_1_3ba019e_1443219320273_184069_8630');" TargetMode="External"/><Relationship Id="rId1704" Type="http://schemas.openxmlformats.org/officeDocument/2006/relationships/hyperlink" Target="javascript:%20showSpec('_18_2_62501eb_1458223017372_935546_8689');" TargetMode="External"/><Relationship Id="rId201" Type="http://schemas.openxmlformats.org/officeDocument/2006/relationships/image" Target="media/image165.emf"/><Relationship Id="rId285" Type="http://schemas.openxmlformats.org/officeDocument/2006/relationships/image" Target="media/image246.emf"/><Relationship Id="rId506" Type="http://schemas.openxmlformats.org/officeDocument/2006/relationships/hyperlink" Target="javascript:%20showSpec('_18_2_62501eb_1461269570989_206434_4858');" TargetMode="External"/><Relationship Id="rId853" Type="http://schemas.openxmlformats.org/officeDocument/2006/relationships/hyperlink" Target="javascript:%20showSpec('_18_2_62501eb_1461269570989_330366_4856');" TargetMode="External"/><Relationship Id="rId1136" Type="http://schemas.openxmlformats.org/officeDocument/2006/relationships/hyperlink" Target="javascript:%20showSpec('_18_1_3ba019e_1443381434392_672726_9481');" TargetMode="External"/><Relationship Id="rId1690" Type="http://schemas.openxmlformats.org/officeDocument/2006/relationships/image" Target="http://threatrisk.org/spec/Threat%20Risk%20Model_files/icon_class_1907467420.jpg" TargetMode="External"/><Relationship Id="rId492" Type="http://schemas.openxmlformats.org/officeDocument/2006/relationships/hyperlink" Target="javascript:%20showSpec('_18_1_3ba019e_1444754264801_974674_27661');" TargetMode="External"/><Relationship Id="rId713" Type="http://schemas.openxmlformats.org/officeDocument/2006/relationships/hyperlink" Target="javascript:%20showSpec('_18_0_2_3ba019e_1423353536690_442486_8723');" TargetMode="External"/><Relationship Id="rId797" Type="http://schemas.openxmlformats.org/officeDocument/2006/relationships/hyperlink" Target="javascript:%20showSpec('_18_2_62501eb_1461269570989_206434_4858');" TargetMode="External"/><Relationship Id="rId920" Type="http://schemas.openxmlformats.org/officeDocument/2006/relationships/hyperlink" Target="javascript:%20showSpec('_18_1_3ba019e_1441912395042_962730_7694');" TargetMode="External"/><Relationship Id="rId1343" Type="http://schemas.openxmlformats.org/officeDocument/2006/relationships/image" Target="http://threatrisk.org/spec/Threat%20Risk%20Model_files/icon_association_947687147.jpg" TargetMode="External"/><Relationship Id="rId1550" Type="http://schemas.openxmlformats.org/officeDocument/2006/relationships/hyperlink" Target="javascript:%20showSpec('_18_2_62501eb_1461269570989_330366_4856');" TargetMode="External"/><Relationship Id="rId1648" Type="http://schemas.openxmlformats.org/officeDocument/2006/relationships/hyperlink" Target="javascript:%20showSpec('_18_2_62501eb_1461269570989_330366_4856');" TargetMode="External"/><Relationship Id="rId145" Type="http://schemas.openxmlformats.org/officeDocument/2006/relationships/image" Target="media/image109.emf"/><Relationship Id="rId352" Type="http://schemas.openxmlformats.org/officeDocument/2006/relationships/hyperlink" Target="javascript:%20showSpec('_18_1_3ba019e_1443295623856_856236_11332');" TargetMode="External"/><Relationship Id="rId1203" Type="http://schemas.openxmlformats.org/officeDocument/2006/relationships/hyperlink" Target="javascript:%20showSpec('_18_1_3ba019e_1445379115924_538758_31530');" TargetMode="External"/><Relationship Id="rId1287" Type="http://schemas.openxmlformats.org/officeDocument/2006/relationships/image" Target="http://threatrisk.org/spec/Threat%20Risk%20Model_files/icon_class_1907467420.jpg" TargetMode="External"/><Relationship Id="rId1410" Type="http://schemas.openxmlformats.org/officeDocument/2006/relationships/hyperlink" Target="javascript:%20showSpec('_18_0_2_3ba019e_1423347961050_548514_7266');" TargetMode="External"/><Relationship Id="rId1508" Type="http://schemas.openxmlformats.org/officeDocument/2006/relationships/image" Target="http://threatrisk.org/spec/Threat%20Risk%20Model_files/icon_association_947687147.jpg" TargetMode="External"/><Relationship Id="rId212" Type="http://schemas.openxmlformats.org/officeDocument/2006/relationships/image" Target="media/image176.emf"/><Relationship Id="rId657" Type="http://schemas.openxmlformats.org/officeDocument/2006/relationships/hyperlink" Target="javascript:%20showSpec('_18_0_2_3ba019e_1423848758804_10086_5918');" TargetMode="External"/><Relationship Id="rId864" Type="http://schemas.openxmlformats.org/officeDocument/2006/relationships/hyperlink" Target="javascript:%20showSpec('_18_1_3ba019e_1444753424224_924160_27330');" TargetMode="External"/><Relationship Id="rId1494" Type="http://schemas.openxmlformats.org/officeDocument/2006/relationships/hyperlink" Target="javascript:%20showSpec('_18_1_3ba019e_1444754264801_974674_27661');" TargetMode="External"/><Relationship Id="rId1715" Type="http://schemas.openxmlformats.org/officeDocument/2006/relationships/hyperlink" Target="javascript:%20showSpec('_18_1_3ba019e_1444754264801_974674_27661');" TargetMode="External"/><Relationship Id="rId296" Type="http://schemas.openxmlformats.org/officeDocument/2006/relationships/hyperlink" Target="javascript:%20showSpec('_18_0_2_3ba019e_1423851344237_646041_6841');" TargetMode="External"/><Relationship Id="rId517" Type="http://schemas.openxmlformats.org/officeDocument/2006/relationships/hyperlink" Target="javascript:%20showSpec('_18_1_3ba019e_1447036220225_587310_39696');" TargetMode="External"/><Relationship Id="rId724" Type="http://schemas.openxmlformats.org/officeDocument/2006/relationships/hyperlink" Target="javascript:%20showSpec('_18_2_62501eb_1461269570989_330366_4856');" TargetMode="External"/><Relationship Id="rId931" Type="http://schemas.openxmlformats.org/officeDocument/2006/relationships/hyperlink" Target="javascript:%20showSpec('_17_0_5_1_3ba019e_1407439004196_420186_4234');" TargetMode="External"/><Relationship Id="rId1147" Type="http://schemas.openxmlformats.org/officeDocument/2006/relationships/hyperlink" Target="javascript:%20showSpec('_18_2_62501eb_1457031706333_645681_12433');" TargetMode="External"/><Relationship Id="rId1354" Type="http://schemas.openxmlformats.org/officeDocument/2006/relationships/hyperlink" Target="javascript:%20showSpec('_18_1_3ba019e_1443220011644_350533_9469');" TargetMode="External"/><Relationship Id="rId1561" Type="http://schemas.openxmlformats.org/officeDocument/2006/relationships/hyperlink" Target="javascript:%20showSpec('_18_1_3ba019e_1443219138259_343165_8591');" TargetMode="External"/><Relationship Id="rId60" Type="http://schemas.openxmlformats.org/officeDocument/2006/relationships/image" Target="media/image24.emf"/><Relationship Id="rId156" Type="http://schemas.openxmlformats.org/officeDocument/2006/relationships/image" Target="media/image120.emf"/><Relationship Id="rId363" Type="http://schemas.openxmlformats.org/officeDocument/2006/relationships/image" Target="http://threatrisk.org/spec/Threat%20Risk%20Model_files/icon_elementvalue_1178525020.jpg" TargetMode="External"/><Relationship Id="rId570" Type="http://schemas.openxmlformats.org/officeDocument/2006/relationships/hyperlink" Target="javascript:%20showSpec('_18_2_62501eb_1461269570989_330366_4856');" TargetMode="External"/><Relationship Id="rId1007" Type="http://schemas.openxmlformats.org/officeDocument/2006/relationships/hyperlink" Target="javascript:%20showSpec('_18_1_3ba019e_1447036219675_802269_39192');" TargetMode="External"/><Relationship Id="rId1214" Type="http://schemas.openxmlformats.org/officeDocument/2006/relationships/image" Target="http://threatrisk.org/spec/Threat%20Risk%20Model_files/icon_enumeration_1800605369.jpg" TargetMode="External"/><Relationship Id="rId1421" Type="http://schemas.openxmlformats.org/officeDocument/2006/relationships/hyperlink" Target="javascript:%20showSpec('_18_0_2_3ba019e_1423004681576_526781_6447');" TargetMode="External"/><Relationship Id="rId1659" Type="http://schemas.openxmlformats.org/officeDocument/2006/relationships/hyperlink" Target="javascript:%20showSpec('_18_1_3ba019e_1443221569898_613345_10069');" TargetMode="External"/><Relationship Id="rId223" Type="http://schemas.openxmlformats.org/officeDocument/2006/relationships/image" Target="media/image187.emf"/><Relationship Id="rId430" Type="http://schemas.openxmlformats.org/officeDocument/2006/relationships/hyperlink" Target="javascript:%20showSpec('_17_0_5_1_7b3022e_1400683168336_957971_5522');" TargetMode="External"/><Relationship Id="rId668" Type="http://schemas.openxmlformats.org/officeDocument/2006/relationships/hyperlink" Target="javascript:%20showSpec('_18_1_3ba019e_1443219962548_952937_9436');" TargetMode="External"/><Relationship Id="rId875" Type="http://schemas.openxmlformats.org/officeDocument/2006/relationships/hyperlink" Target="javascript:%20showSpec('_18_0_2_3ba019e_1423848758806_896185_5919');" TargetMode="External"/><Relationship Id="rId1060" Type="http://schemas.openxmlformats.org/officeDocument/2006/relationships/image" Target="http://threatrisk.org/spec/Threat%20Risk%20Model_files/icon_elementvalue_1178525020.jpg" TargetMode="External"/><Relationship Id="rId1298" Type="http://schemas.openxmlformats.org/officeDocument/2006/relationships/hyperlink" Target="javascript:%20showSpec('_18_1_3ba019e_1431038063402_696754_6534');" TargetMode="External"/><Relationship Id="rId1519" Type="http://schemas.openxmlformats.org/officeDocument/2006/relationships/hyperlink" Target="javascript:%20showSpec('_18_1_3ba019e_1443220011644_350533_9469');" TargetMode="External"/><Relationship Id="rId1726" Type="http://schemas.openxmlformats.org/officeDocument/2006/relationships/hyperlink" Target="javascript:%20showSpec('_18_2_62501eb_1461269570989_330366_4856');" TargetMode="External"/><Relationship Id="rId18" Type="http://schemas.openxmlformats.org/officeDocument/2006/relationships/hyperlink" Target="http://www.omg.org/spec/NIEM-UML/3.0/Beta1" TargetMode="External"/><Relationship Id="rId528" Type="http://schemas.openxmlformats.org/officeDocument/2006/relationships/hyperlink" Target="javascript:%20showSpec('_18_1_3ba019e_1445379115924_538758_31530');" TargetMode="External"/><Relationship Id="rId735" Type="http://schemas.openxmlformats.org/officeDocument/2006/relationships/hyperlink" Target="javascript:%20showSpec('_18_0_2_3ba019e_1423848758806_896185_5919');" TargetMode="External"/><Relationship Id="rId942" Type="http://schemas.openxmlformats.org/officeDocument/2006/relationships/hyperlink" Target="javascript:%20showSpec('_18_0_2_3ba019e_1423848758806_896185_5919');" TargetMode="External"/><Relationship Id="rId1158" Type="http://schemas.openxmlformats.org/officeDocument/2006/relationships/hyperlink" Target="javascript:%20showSpec('_18_2_62501eb_1457025796802_68712_10767');" TargetMode="External"/><Relationship Id="rId1365" Type="http://schemas.openxmlformats.org/officeDocument/2006/relationships/hyperlink" Target="javascript:%20showSpec('_18_2_62501eb_1458223017372_935546_8689');" TargetMode="External"/><Relationship Id="rId1572" Type="http://schemas.openxmlformats.org/officeDocument/2006/relationships/hyperlink" Target="javascript:%20showSpec('_18_2_62501eb_1457726722409_521697_9293');" TargetMode="External"/><Relationship Id="rId167" Type="http://schemas.openxmlformats.org/officeDocument/2006/relationships/image" Target="media/image131.emf"/><Relationship Id="rId374" Type="http://schemas.openxmlformats.org/officeDocument/2006/relationships/hyperlink" Target="javascript:%20showSpec('_18_0_2_3ba019e_1423851416227_37136_6875');" TargetMode="External"/><Relationship Id="rId581" Type="http://schemas.openxmlformats.org/officeDocument/2006/relationships/hyperlink" Target="javascript:%20showSpec('_18_0_2_3ba019e_1423848758806_896185_5919');" TargetMode="External"/><Relationship Id="rId1018" Type="http://schemas.openxmlformats.org/officeDocument/2006/relationships/hyperlink" Target="javascript:%20showSpec('_18_0_2_3ba019e_1423848758804_10086_5918');" TargetMode="External"/><Relationship Id="rId1225" Type="http://schemas.openxmlformats.org/officeDocument/2006/relationships/hyperlink" Target="javascript:%20showSpec('_18_2_62501eb_1456175443094_775061_7515');" TargetMode="External"/><Relationship Id="rId1432" Type="http://schemas.openxmlformats.org/officeDocument/2006/relationships/hyperlink" Target="javascript:%20showSpec('_18_0_2_3ba019e_1423848758804_10086_5918');" TargetMode="External"/><Relationship Id="rId71" Type="http://schemas.openxmlformats.org/officeDocument/2006/relationships/image" Target="media/image35.emf"/><Relationship Id="rId234" Type="http://schemas.openxmlformats.org/officeDocument/2006/relationships/image" Target="media/image198.emf"/><Relationship Id="rId679" Type="http://schemas.openxmlformats.org/officeDocument/2006/relationships/image" Target="http://threatrisk.org/spec/Threat%20Risk%20Model_files/icon_class_1907467420.jpg" TargetMode="External"/><Relationship Id="rId802" Type="http://schemas.openxmlformats.org/officeDocument/2006/relationships/hyperlink" Target="javascript:%20showSpec('_18_1_3ba019e_1431628997747_205015_17989');" TargetMode="External"/><Relationship Id="rId886" Type="http://schemas.openxmlformats.org/officeDocument/2006/relationships/hyperlink" Target="javascript:%20showSpec('_18_1_3ba019e_1426032490067_111530_6698');" TargetMode="External"/><Relationship Id="rId1737" Type="http://schemas.openxmlformats.org/officeDocument/2006/relationships/hyperlink" Target="javascript:%20showSpec('_18_0_2_3ba019e_1423004681576_526781_6447');" TargetMode="External"/><Relationship Id="rId2" Type="http://schemas.openxmlformats.org/officeDocument/2006/relationships/numbering" Target="numbering.xml"/><Relationship Id="rId29" Type="http://schemas.openxmlformats.org/officeDocument/2006/relationships/hyperlink" Target="http://physics.nist.gov/cuu/pdf/sp811.pdf" TargetMode="External"/><Relationship Id="rId441" Type="http://schemas.openxmlformats.org/officeDocument/2006/relationships/hyperlink" Target="javascript:%20showSpec('_18_1_3ba019e_1447036220225_587310_39696');" TargetMode="External"/><Relationship Id="rId539" Type="http://schemas.openxmlformats.org/officeDocument/2006/relationships/hyperlink" Target="javascript:%20showSpec('_18_1_3ba019e_1443220011644_350533_9469');" TargetMode="External"/><Relationship Id="rId746" Type="http://schemas.openxmlformats.org/officeDocument/2006/relationships/hyperlink" Target="javascript:%20showSpec('_18_1_3ba019e_1426032490067_111530_6698');" TargetMode="External"/><Relationship Id="rId1071" Type="http://schemas.openxmlformats.org/officeDocument/2006/relationships/hyperlink" Target="javascript:%20showSpec('_18_1_3ba019e_1443294108901_751289_10636');" TargetMode="External"/><Relationship Id="rId1169" Type="http://schemas.openxmlformats.org/officeDocument/2006/relationships/hyperlink" Target="javascript:%20showSpec('_18_0_2_3ba019e_1423260469493_807360_6394');" TargetMode="External"/><Relationship Id="rId1376" Type="http://schemas.openxmlformats.org/officeDocument/2006/relationships/hyperlink" Target="javascript:%20showSpec('_18_1_3ba019e_1443295647041_837190_11358');" TargetMode="External"/><Relationship Id="rId1583" Type="http://schemas.openxmlformats.org/officeDocument/2006/relationships/hyperlink" Target="javascript:%20showSpec('_18_1_3ba019e_1443381448658_348294_9482');" TargetMode="External"/><Relationship Id="rId178" Type="http://schemas.openxmlformats.org/officeDocument/2006/relationships/image" Target="media/image142.emf"/><Relationship Id="rId301" Type="http://schemas.openxmlformats.org/officeDocument/2006/relationships/hyperlink" Target="javascript:%20showSpec('_18_0_2_3ba019e_1423851416227_37136_6875');" TargetMode="External"/><Relationship Id="rId953" Type="http://schemas.openxmlformats.org/officeDocument/2006/relationships/image" Target="http://threatrisk.org/spec/Threat%20Risk%20Model_files/icon_association_947687147.jpg" TargetMode="External"/><Relationship Id="rId1029" Type="http://schemas.openxmlformats.org/officeDocument/2006/relationships/image" Target="http://threatrisk.org/spec/Threat%20Risk%20Model_files/icon_association_947687147.jpg" TargetMode="External"/><Relationship Id="rId1236" Type="http://schemas.openxmlformats.org/officeDocument/2006/relationships/image" Target="http://threatrisk.org/spec/Threat%20Risk%20Model_files/icon_package_1415545023.jpg" TargetMode="External"/><Relationship Id="rId82" Type="http://schemas.openxmlformats.org/officeDocument/2006/relationships/image" Target="media/image46.emf"/><Relationship Id="rId385" Type="http://schemas.openxmlformats.org/officeDocument/2006/relationships/image" Target="http://threatrisk.org/spec/Threat%20Risk%20Model_files/icon_class_1907467420.jpg" TargetMode="External"/><Relationship Id="rId592" Type="http://schemas.openxmlformats.org/officeDocument/2006/relationships/hyperlink" Target="javascript:%20showSpec('_18_1_3ba019e_1426032490067_111530_6698');" TargetMode="External"/><Relationship Id="rId606" Type="http://schemas.openxmlformats.org/officeDocument/2006/relationships/image" Target="http://threatrisk.org/spec/Threat%20Risk%20Model_files/icon_class_1907467420.jpg" TargetMode="External"/><Relationship Id="rId813" Type="http://schemas.openxmlformats.org/officeDocument/2006/relationships/hyperlink" Target="javascript:%20showSpec('_18_1_3ba019e_1445379115924_538758_31530');" TargetMode="External"/><Relationship Id="rId1443" Type="http://schemas.openxmlformats.org/officeDocument/2006/relationships/image" Target="http://threatrisk.org/spec/Threat%20Risk%20Model_files/icon_association_947687147.jpg" TargetMode="External"/><Relationship Id="rId1650" Type="http://schemas.openxmlformats.org/officeDocument/2006/relationships/image" Target="http://threatrisk.org/spec/Threat%20Risk%20Model_files/icon_elementvalue_1178525020.jpg" TargetMode="External"/><Relationship Id="rId1748" Type="http://schemas.openxmlformats.org/officeDocument/2006/relationships/hyperlink" Target="javascript:%20showSpec('_18_0_2_3ba019e_1423005240776_581290_6780');" TargetMode="External"/><Relationship Id="rId245" Type="http://schemas.openxmlformats.org/officeDocument/2006/relationships/image" Target="media/image207.emf"/><Relationship Id="rId452" Type="http://schemas.openxmlformats.org/officeDocument/2006/relationships/hyperlink" Target="javascript:%20showSpec('_18_0_2_3ba019e_1423504747606_751590_6352');" TargetMode="External"/><Relationship Id="rId897" Type="http://schemas.openxmlformats.org/officeDocument/2006/relationships/image" Target="http://threatrisk.org/spec/Threat%20Risk%20Model_files/icon_enumeration_1800605369.jpg" TargetMode="External"/><Relationship Id="rId1082" Type="http://schemas.openxmlformats.org/officeDocument/2006/relationships/hyperlink" Target="javascript:%20showSpec('_17_0_5_1_3ba019e_1407452267066_776903_11252');" TargetMode="External"/><Relationship Id="rId1303" Type="http://schemas.openxmlformats.org/officeDocument/2006/relationships/image" Target="http://threatrisk.org/spec/Threat%20Risk%20Model_files/icon_package_1415545023.jpg" TargetMode="External"/><Relationship Id="rId1510" Type="http://schemas.openxmlformats.org/officeDocument/2006/relationships/hyperlink" Target="javascript:%20showSpec('_18_1_3ba019e_1445379115924_538758_31530');" TargetMode="External"/><Relationship Id="rId105" Type="http://schemas.openxmlformats.org/officeDocument/2006/relationships/image" Target="media/image69.emf"/><Relationship Id="rId312" Type="http://schemas.openxmlformats.org/officeDocument/2006/relationships/image" Target="http://threatrisk.org/spec/Threat%20Risk%20Model_files/icon_class_1907467420.jpg" TargetMode="External"/><Relationship Id="rId757" Type="http://schemas.openxmlformats.org/officeDocument/2006/relationships/image" Target="http://threatrisk.org/spec/Threat%20Risk%20Model_files/icon_enumeration_1800605369.jpg" TargetMode="External"/><Relationship Id="rId964" Type="http://schemas.openxmlformats.org/officeDocument/2006/relationships/hyperlink" Target="javascript:%20showSpec('_18_2_62501eb_1458223017372_935546_8689');" TargetMode="External"/><Relationship Id="rId1387" Type="http://schemas.openxmlformats.org/officeDocument/2006/relationships/hyperlink" Target="javascript:%20showSpec('_18_2_62501eb_1461269570989_330366_4856');" TargetMode="External"/><Relationship Id="rId1594" Type="http://schemas.openxmlformats.org/officeDocument/2006/relationships/hyperlink" Target="javascript:%20showSpec('_18_0_2_3ba019e_1423004681576_526781_6447');" TargetMode="External"/><Relationship Id="rId1608" Type="http://schemas.openxmlformats.org/officeDocument/2006/relationships/hyperlink" Target="javascript:%20showSpec('_18_1_3ba019e_1445379115924_538758_31530');" TargetMode="External"/><Relationship Id="rId93" Type="http://schemas.openxmlformats.org/officeDocument/2006/relationships/image" Target="media/image57.emf"/><Relationship Id="rId189" Type="http://schemas.openxmlformats.org/officeDocument/2006/relationships/image" Target="media/image153.emf"/><Relationship Id="rId396" Type="http://schemas.openxmlformats.org/officeDocument/2006/relationships/hyperlink" Target="javascript:%20showSpec('_18_2_62501eb_1460994890076_771677_10008');" TargetMode="External"/><Relationship Id="rId617" Type="http://schemas.openxmlformats.org/officeDocument/2006/relationships/hyperlink" Target="javascript:%20showSpec('_18_1_3ba019e_1431038063402_696754_6534');" TargetMode="External"/><Relationship Id="rId824" Type="http://schemas.openxmlformats.org/officeDocument/2006/relationships/hyperlink" Target="javascript:%20showSpec('_18_1_3ba019e_1443220011644_350533_9469');" TargetMode="External"/><Relationship Id="rId1247" Type="http://schemas.openxmlformats.org/officeDocument/2006/relationships/hyperlink" Target="javascript:%20showSpec('_18_1_3ba019e_1431628997747_205015_17989');" TargetMode="External"/><Relationship Id="rId1454" Type="http://schemas.openxmlformats.org/officeDocument/2006/relationships/hyperlink" Target="javascript:%20showSpec('_18_2_62501eb_1455753045476_515237_8690');" TargetMode="External"/><Relationship Id="rId1661" Type="http://schemas.openxmlformats.org/officeDocument/2006/relationships/hyperlink" Target="javascript:%20showSpec('_18_1_3ba019e_1444754996162_318164_27760');" TargetMode="External"/><Relationship Id="rId256" Type="http://schemas.openxmlformats.org/officeDocument/2006/relationships/image" Target="media/image217.emf"/><Relationship Id="rId463" Type="http://schemas.openxmlformats.org/officeDocument/2006/relationships/hyperlink" Target="javascript:%20showSpec('_18_1_3ba019e_1445379115924_538758_31530');" TargetMode="External"/><Relationship Id="rId670" Type="http://schemas.openxmlformats.org/officeDocument/2006/relationships/image" Target="http://threatrisk.org/spec/Threat%20Risk%20Model_files/icon_association_947687147.jpg" TargetMode="External"/><Relationship Id="rId1093" Type="http://schemas.openxmlformats.org/officeDocument/2006/relationships/image" Target="http://threatrisk.org/spec/Threat%20Risk%20Model_files/icon_property_1853627376.jpg" TargetMode="External"/><Relationship Id="rId1107" Type="http://schemas.openxmlformats.org/officeDocument/2006/relationships/hyperlink" Target="javascript:%20showSpec('_18_1_3ba019e_1443220011644_350533_9469');" TargetMode="External"/><Relationship Id="rId1314" Type="http://schemas.openxmlformats.org/officeDocument/2006/relationships/hyperlink" Target="javascript:%20showSpec('_18_1_3ba019e_1431628997747_205015_17989');" TargetMode="External"/><Relationship Id="rId1521" Type="http://schemas.openxmlformats.org/officeDocument/2006/relationships/hyperlink" Target="javascript:%20showSpec('_18_1_3ba019e_1443220011644_350533_9469');" TargetMode="External"/><Relationship Id="rId1759" Type="http://schemas.openxmlformats.org/officeDocument/2006/relationships/hyperlink" Target="javascript:%20showSpec('_17_0_5_1_3ba019e_1407452267066_776903_11252');" TargetMode="External"/><Relationship Id="rId116" Type="http://schemas.openxmlformats.org/officeDocument/2006/relationships/image" Target="media/image80.emf"/><Relationship Id="rId323" Type="http://schemas.openxmlformats.org/officeDocument/2006/relationships/hyperlink" Target="javascript:%20showSpec('_18_2_62501eb_1460995359204_192818_10044');" TargetMode="External"/><Relationship Id="rId530" Type="http://schemas.openxmlformats.org/officeDocument/2006/relationships/hyperlink" Target="javascript:%20showSpec('_18_1_3ba019e_1445379115924_538758_31530');" TargetMode="External"/><Relationship Id="rId768" Type="http://schemas.openxmlformats.org/officeDocument/2006/relationships/hyperlink" Target="javascript:%20showSpec('_18_1_3ba019e_1444755560039_64536_27902');" TargetMode="External"/><Relationship Id="rId975" Type="http://schemas.openxmlformats.org/officeDocument/2006/relationships/hyperlink" Target="javascript:%20showSpec('_18_1_3ba019e_1444754264801_974674_27661');" TargetMode="External"/><Relationship Id="rId1160" Type="http://schemas.openxmlformats.org/officeDocument/2006/relationships/hyperlink" Target="javascript:%20showSpec('_18_2_62501eb_1457026091507_914753_10889');" TargetMode="External"/><Relationship Id="rId1398" Type="http://schemas.openxmlformats.org/officeDocument/2006/relationships/hyperlink" Target="javascript:%20showSpec('_18_0_2_3ba019e_1423002481348_614942_5453');" TargetMode="External"/><Relationship Id="rId1619" Type="http://schemas.openxmlformats.org/officeDocument/2006/relationships/image" Target="http://threatrisk.org/spec/Threat%20Risk%20Model_files/icon_enumeration_1800605369.jpg" TargetMode="External"/><Relationship Id="rId20" Type="http://schemas.openxmlformats.org/officeDocument/2006/relationships/hyperlink" Target="http://www.bipm.org/en/measurement-units/" TargetMode="External"/><Relationship Id="rId628" Type="http://schemas.openxmlformats.org/officeDocument/2006/relationships/hyperlink" Target="javascript:%20showSpec('_18_1_3ba019e_1444341903340_57717_30511');" TargetMode="External"/><Relationship Id="rId835" Type="http://schemas.openxmlformats.org/officeDocument/2006/relationships/image" Target="http://threatrisk.org/spec/Threat%20Risk%20Model_files/icon_association_947687147.jpg" TargetMode="External"/><Relationship Id="rId1258" Type="http://schemas.openxmlformats.org/officeDocument/2006/relationships/hyperlink" Target="javascript:%20showSpec('_18_0_2_3ba019e_1423851251889_699616_6639');" TargetMode="External"/><Relationship Id="rId1465" Type="http://schemas.openxmlformats.org/officeDocument/2006/relationships/hyperlink" Target="javascript:%20showSpec('_18_0_2_3ba019e_1423176899024_851785_13542');" TargetMode="External"/><Relationship Id="rId1672" Type="http://schemas.openxmlformats.org/officeDocument/2006/relationships/hyperlink" Target="javascript:%20showSpec('_18_2_62501eb_1461269571009_736248_5250');" TargetMode="External"/><Relationship Id="rId267" Type="http://schemas.openxmlformats.org/officeDocument/2006/relationships/image" Target="media/image228.emf"/><Relationship Id="rId474" Type="http://schemas.openxmlformats.org/officeDocument/2006/relationships/hyperlink" Target="javascript:%20showSpec('_18_1_3ba019e_1443220011644_350533_9469');" TargetMode="External"/><Relationship Id="rId1020" Type="http://schemas.openxmlformats.org/officeDocument/2006/relationships/image" Target="http://threatrisk.org/spec/Threat%20Risk%20Model_files/icon_class_1907467420.jpg" TargetMode="External"/><Relationship Id="rId1118" Type="http://schemas.openxmlformats.org/officeDocument/2006/relationships/hyperlink" Target="javascript:%20showSpec('_18_2_62501eb_1458223017372_935546_8689');" TargetMode="External"/><Relationship Id="rId1325" Type="http://schemas.openxmlformats.org/officeDocument/2006/relationships/hyperlink" Target="javascript:%20showSpec('_18_1_3ba019e_1431366309527_30995_6119');" TargetMode="External"/><Relationship Id="rId1532" Type="http://schemas.openxmlformats.org/officeDocument/2006/relationships/image" Target="http://threatrisk.org/spec/Threat%20Risk%20Model_files/icon_association_947687147.jpg" TargetMode="External"/><Relationship Id="rId127" Type="http://schemas.openxmlformats.org/officeDocument/2006/relationships/image" Target="media/image91.emf"/><Relationship Id="rId681" Type="http://schemas.openxmlformats.org/officeDocument/2006/relationships/hyperlink" Target="javascript:%20showSpec('_18_2_62501eb_1455753045476_515237_8690');" TargetMode="External"/><Relationship Id="rId779" Type="http://schemas.openxmlformats.org/officeDocument/2006/relationships/hyperlink" Target="javascript:%20showSpec('_18_1_3ba019e_1444341915877_858460_30534');" TargetMode="External"/><Relationship Id="rId902" Type="http://schemas.openxmlformats.org/officeDocument/2006/relationships/hyperlink" Target="javascript:%20showSpec('_18_2_62501eb_1455753045476_515237_8690');" TargetMode="External"/><Relationship Id="rId986" Type="http://schemas.openxmlformats.org/officeDocument/2006/relationships/hyperlink" Target="javascript:%20showSpec('_17_0_5_1_3ba019e_1407452412570_217451_11909');" TargetMode="External"/><Relationship Id="rId31" Type="http://schemas.openxmlformats.org/officeDocument/2006/relationships/hyperlink" Target="http://csrc.nist.gov/publications/PubsSPs.html" TargetMode="External"/><Relationship Id="rId334" Type="http://schemas.openxmlformats.org/officeDocument/2006/relationships/image" Target="http://threatrisk.org/spec/Threat%20Risk%20Model_files/icon_association_947687147.jpg" TargetMode="External"/><Relationship Id="rId541" Type="http://schemas.openxmlformats.org/officeDocument/2006/relationships/image" Target="http://threatrisk.org/spec/Threat%20Risk%20Model_files/icon_enumeration_1800605369.jpg" TargetMode="External"/><Relationship Id="rId639" Type="http://schemas.openxmlformats.org/officeDocument/2006/relationships/image" Target="http://threatrisk.org/spec/Threat%20Risk%20Model_files/icon_Class%20Diagram_1633981689.jpg" TargetMode="External"/><Relationship Id="rId1171" Type="http://schemas.openxmlformats.org/officeDocument/2006/relationships/hyperlink" Target="javascript:%20showSpec('_18_1_3ba019e_1431358356487_98986_6170');" TargetMode="External"/><Relationship Id="rId1269" Type="http://schemas.openxmlformats.org/officeDocument/2006/relationships/image" Target="http://threatrisk.org/spec/Threat%20Risk%20Model_files/icon_class_1907467420.jpg" TargetMode="External"/><Relationship Id="rId1476" Type="http://schemas.openxmlformats.org/officeDocument/2006/relationships/hyperlink" Target="javascript:%20showSpec('_18_2_62501eb_1461269570989_206434_4858');" TargetMode="External"/><Relationship Id="rId180" Type="http://schemas.openxmlformats.org/officeDocument/2006/relationships/image" Target="media/image144.emf"/><Relationship Id="rId278" Type="http://schemas.openxmlformats.org/officeDocument/2006/relationships/image" Target="media/image239.emf"/><Relationship Id="rId401" Type="http://schemas.openxmlformats.org/officeDocument/2006/relationships/hyperlink" Target="javascript:%20showSpec('_18_2_62501eb_1458223017372_935546_8689');" TargetMode="External"/><Relationship Id="rId846" Type="http://schemas.openxmlformats.org/officeDocument/2006/relationships/hyperlink" Target="javascript:%20showSpec('_18_1_3ba019e_1443295623856_856236_11332');" TargetMode="External"/><Relationship Id="rId1031" Type="http://schemas.openxmlformats.org/officeDocument/2006/relationships/hyperlink" Target="javascript:%20showSpec('_18_2_62501eb_1460995359204_192818_10044');" TargetMode="External"/><Relationship Id="rId1129" Type="http://schemas.openxmlformats.org/officeDocument/2006/relationships/hyperlink" Target="javascript:%20showSpec('_18_1_3ba019e_1443295647041_837190_11358');" TargetMode="External"/><Relationship Id="rId1683" Type="http://schemas.openxmlformats.org/officeDocument/2006/relationships/hyperlink" Target="javascript:%20showSpec('_18_0_2_3ba019e_1423848758804_10086_5918');" TargetMode="External"/><Relationship Id="rId485" Type="http://schemas.openxmlformats.org/officeDocument/2006/relationships/image" Target="http://threatrisk.org/spec/Threat%20Risk%20Model_files/icon_association_947687147.jpg" TargetMode="External"/><Relationship Id="rId692" Type="http://schemas.openxmlformats.org/officeDocument/2006/relationships/hyperlink" Target="javascript:%20showSpec('_18_0_2_3ba019e_1423176899024_851785_13542');" TargetMode="External"/><Relationship Id="rId706" Type="http://schemas.openxmlformats.org/officeDocument/2006/relationships/image" Target="media/image264.jpeg"/><Relationship Id="rId913" Type="http://schemas.openxmlformats.org/officeDocument/2006/relationships/hyperlink" Target="javascript:%20showSpec('_18_0_2_3ba019e_1423176899024_851785_13542');" TargetMode="External"/><Relationship Id="rId1336" Type="http://schemas.openxmlformats.org/officeDocument/2006/relationships/hyperlink" Target="javascript:%20showSpec('_18_1_3ba019e_1445543771788_822272_38055');" TargetMode="External"/><Relationship Id="rId1543" Type="http://schemas.openxmlformats.org/officeDocument/2006/relationships/hyperlink" Target="javascript:%20showSpec('_18_1_3ba019e_1443295623856_856236_11332');" TargetMode="External"/><Relationship Id="rId1750" Type="http://schemas.openxmlformats.org/officeDocument/2006/relationships/hyperlink" Target="javascript:%20showSpec('_18_1_3ba019e_1447036219624_64826_39133');" TargetMode="External"/><Relationship Id="rId42" Type="http://schemas.openxmlformats.org/officeDocument/2006/relationships/image" Target="media/image6.png"/><Relationship Id="rId138" Type="http://schemas.openxmlformats.org/officeDocument/2006/relationships/image" Target="media/image102.emf"/><Relationship Id="rId345" Type="http://schemas.openxmlformats.org/officeDocument/2006/relationships/hyperlink" Target="javascript:%20showSpec('_18_1_3ba019e_1444754264801_974674_27661');" TargetMode="External"/><Relationship Id="rId552" Type="http://schemas.openxmlformats.org/officeDocument/2006/relationships/hyperlink" Target="javascript:%20showSpec('_18_2_62501eb_1456175443094_775061_7515');" TargetMode="External"/><Relationship Id="rId997" Type="http://schemas.openxmlformats.org/officeDocument/2006/relationships/hyperlink" Target="javascript:%20showSpec('_17_0_5_1_3ba019e_1407439004204_477928_4252');" TargetMode="External"/><Relationship Id="rId1182" Type="http://schemas.openxmlformats.org/officeDocument/2006/relationships/hyperlink" Target="javascript:%20showSpec('_18_1_3ba019e_1445365905110_451999_27119');" TargetMode="External"/><Relationship Id="rId1403" Type="http://schemas.openxmlformats.org/officeDocument/2006/relationships/hyperlink" Target="javascript:%20showSpec('_18_0_2_3ba019e_1423183301023_719330_6041');" TargetMode="External"/><Relationship Id="rId1610" Type="http://schemas.openxmlformats.org/officeDocument/2006/relationships/image" Target="http://threatrisk.org/spec/Threat%20Risk%20Model_files/icon_class_1907467420.jpg" TargetMode="External"/><Relationship Id="rId191" Type="http://schemas.openxmlformats.org/officeDocument/2006/relationships/image" Target="media/image155.emf"/><Relationship Id="rId205" Type="http://schemas.openxmlformats.org/officeDocument/2006/relationships/image" Target="media/image169.emf"/><Relationship Id="rId412" Type="http://schemas.openxmlformats.org/officeDocument/2006/relationships/hyperlink" Target="javascript:%20showSpec('_18_1_3ba019e_1443295647041_837190_11358');" TargetMode="External"/><Relationship Id="rId857" Type="http://schemas.openxmlformats.org/officeDocument/2006/relationships/image" Target="http://threatrisk.org/spec/Threat%20Risk%20Model_files/icon_elementvalue_1178525020.jpg" TargetMode="External"/><Relationship Id="rId1042" Type="http://schemas.openxmlformats.org/officeDocument/2006/relationships/hyperlink" Target="javascript:%20showSpec('_18_2_62501eb_1455753045476_515237_8690');" TargetMode="External"/><Relationship Id="rId1487" Type="http://schemas.openxmlformats.org/officeDocument/2006/relationships/hyperlink" Target="javascript:%20showSpec('_18_1_3ba019e_1443219138259_343165_8591');" TargetMode="External"/><Relationship Id="rId1694" Type="http://schemas.openxmlformats.org/officeDocument/2006/relationships/hyperlink" Target="javascript:%20showSpec('_18_1_3ba019e_1443219962548_952937_9436');" TargetMode="External"/><Relationship Id="rId1708" Type="http://schemas.openxmlformats.org/officeDocument/2006/relationships/image" Target="http://threatrisk.org/spec/Threat%20Risk%20Model_files/icon_association_947687147.jpg" TargetMode="External"/><Relationship Id="rId289" Type="http://schemas.openxmlformats.org/officeDocument/2006/relationships/image" Target="media/image250.emf"/><Relationship Id="rId496" Type="http://schemas.openxmlformats.org/officeDocument/2006/relationships/hyperlink" Target="javascript:%20showSpec('_18_1_3ba019e_1443295623856_856236_11332');" TargetMode="External"/><Relationship Id="rId717" Type="http://schemas.openxmlformats.org/officeDocument/2006/relationships/image" Target="http://threatrisk.org/spec/Threat%20Risk%20Model_files/icon_package_1415545023.jpg" TargetMode="External"/><Relationship Id="rId924" Type="http://schemas.openxmlformats.org/officeDocument/2006/relationships/hyperlink" Target="javascript:%20showSpec('_17_0_5_1_7b3022e_1396647291186_698320_5704');" TargetMode="External"/><Relationship Id="rId1347" Type="http://schemas.openxmlformats.org/officeDocument/2006/relationships/hyperlink" Target="javascript:%20showSpec('_18_1_3ba019e_1445379115924_538758_31530');" TargetMode="External"/><Relationship Id="rId1554" Type="http://schemas.openxmlformats.org/officeDocument/2006/relationships/image" Target="http://threatrisk.org/spec/Threat%20Risk%20Model_files/icon_elementvalue_1178525020.jpg" TargetMode="External"/><Relationship Id="rId1761" Type="http://schemas.openxmlformats.org/officeDocument/2006/relationships/hyperlink" Target="javascript:%20showSpec('_17_0_5_1_3ba019e_1407452412571_889169_11910');" TargetMode="External"/><Relationship Id="rId53" Type="http://schemas.openxmlformats.org/officeDocument/2006/relationships/image" Target="media/image17.emf"/><Relationship Id="rId149" Type="http://schemas.openxmlformats.org/officeDocument/2006/relationships/image" Target="media/image113.emf"/><Relationship Id="rId356" Type="http://schemas.openxmlformats.org/officeDocument/2006/relationships/hyperlink" Target="javascript:%20showSpec('_17_0_5_1_3ba019e_1407960318412_69485_4170');" TargetMode="External"/><Relationship Id="rId563" Type="http://schemas.openxmlformats.org/officeDocument/2006/relationships/image" Target="http://threatrisk.org/spec/Threat%20Risk%20Model_files/icon_package_1415545023.jpg" TargetMode="External"/><Relationship Id="rId770" Type="http://schemas.openxmlformats.org/officeDocument/2006/relationships/hyperlink" Target="javascript:%20showSpec('_18_1_3ba019e_1444754264801_974674_27661');" TargetMode="External"/><Relationship Id="rId1193" Type="http://schemas.openxmlformats.org/officeDocument/2006/relationships/hyperlink" Target="javascript:%20showSpec('_18_0_2_3ba019e_1423851344237_646041_6841');" TargetMode="External"/><Relationship Id="rId1207" Type="http://schemas.openxmlformats.org/officeDocument/2006/relationships/hyperlink" Target="javascript:%20showSpec('_18_1_3ba019e_1443219962548_952937_9436');" TargetMode="External"/><Relationship Id="rId1414" Type="http://schemas.openxmlformats.org/officeDocument/2006/relationships/hyperlink" Target="javascript:%20showSpec('_18_1_3ba019e_1431038063402_696754_6534');" TargetMode="External"/><Relationship Id="rId1621" Type="http://schemas.openxmlformats.org/officeDocument/2006/relationships/hyperlink" Target="javascript:%20showSpec('_18_2_62501eb_1460994890076_771677_10008');" TargetMode="External"/><Relationship Id="rId216" Type="http://schemas.openxmlformats.org/officeDocument/2006/relationships/image" Target="media/image180.emf"/><Relationship Id="rId423" Type="http://schemas.openxmlformats.org/officeDocument/2006/relationships/hyperlink" Target="javascript:%20showSpec('_18_2_62501eb_1461269570989_330366_4856');" TargetMode="External"/><Relationship Id="rId868" Type="http://schemas.openxmlformats.org/officeDocument/2006/relationships/hyperlink" Target="javascript:%20showSpec('_18_1_3ba019e_1444759343561_741779_28583');" TargetMode="External"/><Relationship Id="rId1053" Type="http://schemas.openxmlformats.org/officeDocument/2006/relationships/hyperlink" Target="javascript:%20showSpec('_17_0_5_1_3ba019e_1407960318412_69485_4170');" TargetMode="External"/><Relationship Id="rId1260" Type="http://schemas.openxmlformats.org/officeDocument/2006/relationships/hyperlink" Target="javascript:%20showSpec('_18_0_2_3ba019e_1423851344237_646041_6841');" TargetMode="External"/><Relationship Id="rId1498" Type="http://schemas.openxmlformats.org/officeDocument/2006/relationships/hyperlink" Target="javascript:%20showSpec('_18_0_2_3ba019e_1423004681576_526781_6447');" TargetMode="External"/><Relationship Id="rId1719" Type="http://schemas.openxmlformats.org/officeDocument/2006/relationships/hyperlink" Target="javascript:%20showSpec('_18_1_3ba019e_1443295623856_856236_11332');" TargetMode="External"/><Relationship Id="rId630" Type="http://schemas.openxmlformats.org/officeDocument/2006/relationships/hyperlink" Target="javascript:%20showSpec('_18_1_3ba019e_1444341915877_858460_30534');" TargetMode="External"/><Relationship Id="rId728" Type="http://schemas.openxmlformats.org/officeDocument/2006/relationships/hyperlink" Target="javascript:%20showSpec('_18_1_3ba019e_1431628997747_205015_17989');" TargetMode="External"/><Relationship Id="rId935" Type="http://schemas.openxmlformats.org/officeDocument/2006/relationships/hyperlink" Target="javascript:%20showSpec('_18_0_2_3ba019e_1423002551684_743251_6041');" TargetMode="External"/><Relationship Id="rId1358" Type="http://schemas.openxmlformats.org/officeDocument/2006/relationships/image" Target="http://threatrisk.org/spec/Threat%20Risk%20Model_files/icon_enumeration_1800605369.jpg" TargetMode="External"/><Relationship Id="rId1565" Type="http://schemas.openxmlformats.org/officeDocument/2006/relationships/image" Target="media/image270.jpeg"/><Relationship Id="rId1772" Type="http://schemas.openxmlformats.org/officeDocument/2006/relationships/footer" Target="footer3.xml"/><Relationship Id="rId64" Type="http://schemas.openxmlformats.org/officeDocument/2006/relationships/image" Target="media/image28.emf"/><Relationship Id="rId367" Type="http://schemas.openxmlformats.org/officeDocument/2006/relationships/hyperlink" Target="javascript:%20showSpec('_18_2_62501eb_1461269570989_206434_4858');" TargetMode="External"/><Relationship Id="rId574" Type="http://schemas.openxmlformats.org/officeDocument/2006/relationships/hyperlink" Target="javascript:%20showSpec('_18_1_3ba019e_1431628997747_205015_17989');" TargetMode="External"/><Relationship Id="rId1120" Type="http://schemas.openxmlformats.org/officeDocument/2006/relationships/image" Target="http://threatrisk.org/spec/Threat%20Risk%20Model_files/icon_association_947687147.jpg" TargetMode="External"/><Relationship Id="rId1218" Type="http://schemas.openxmlformats.org/officeDocument/2006/relationships/hyperlink" Target="javascript:%20showSpec('_18_2_62501eb_1460994890076_771677_10008');" TargetMode="External"/><Relationship Id="rId1425" Type="http://schemas.openxmlformats.org/officeDocument/2006/relationships/hyperlink" Target="javascript:%20showSpec('_18_0_2_3ba019e_1423851344237_646041_6841');" TargetMode="External"/><Relationship Id="rId227" Type="http://schemas.openxmlformats.org/officeDocument/2006/relationships/image" Target="media/image191.emf"/><Relationship Id="rId781" Type="http://schemas.openxmlformats.org/officeDocument/2006/relationships/hyperlink" Target="javascript:%20showSpec('_18_1_3ba019e_1445536772829_305271_31398');" TargetMode="External"/><Relationship Id="rId879" Type="http://schemas.openxmlformats.org/officeDocument/2006/relationships/image" Target="http://threatrisk.org/spec/Threat%20Risk%20Model_files/icon_association_947687147.jpg" TargetMode="External"/><Relationship Id="rId1632" Type="http://schemas.openxmlformats.org/officeDocument/2006/relationships/hyperlink" Target="javascript:%20showSpec('_18_2_62501eb_1456175443094_775061_7515');" TargetMode="External"/><Relationship Id="rId434" Type="http://schemas.openxmlformats.org/officeDocument/2006/relationships/hyperlink" Target="javascript:%20showSpec('_17_0_5_1_7b3022e_1400683177928_23171_5523');" TargetMode="External"/><Relationship Id="rId641" Type="http://schemas.openxmlformats.org/officeDocument/2006/relationships/hyperlink" Target="javascript:%20showSpec('_18_2_62501eb_1461269570989_330366_4856');" TargetMode="External"/><Relationship Id="rId739" Type="http://schemas.openxmlformats.org/officeDocument/2006/relationships/image" Target="http://threatrisk.org/spec/Threat%20Risk%20Model_files/icon_association_947687147.jpg" TargetMode="External"/><Relationship Id="rId1064" Type="http://schemas.openxmlformats.org/officeDocument/2006/relationships/hyperlink" Target="javascript:%20showSpec('_18_2_62501eb_1461269570989_206434_4858');" TargetMode="External"/><Relationship Id="rId1271" Type="http://schemas.openxmlformats.org/officeDocument/2006/relationships/hyperlink" Target="javascript:%20showSpec('_18_1_3ba019e_1426032490067_111530_6698');" TargetMode="External"/><Relationship Id="rId1369" Type="http://schemas.openxmlformats.org/officeDocument/2006/relationships/hyperlink" Target="javascript:%20showSpec('_18_2_62501eb_1456175443094_775061_7515');" TargetMode="External"/><Relationship Id="rId1576" Type="http://schemas.openxmlformats.org/officeDocument/2006/relationships/hyperlink" Target="javascript:%20showSpec('_18_2_62501eb_1461269571009_147138_5252');" TargetMode="External"/><Relationship Id="rId280" Type="http://schemas.openxmlformats.org/officeDocument/2006/relationships/image" Target="media/image241.emf"/><Relationship Id="rId501" Type="http://schemas.openxmlformats.org/officeDocument/2006/relationships/image" Target="http://threatrisk.org/spec/Threat%20Risk%20Model_files/icon_Class%20Diagram_1633981689.jpg" TargetMode="External"/><Relationship Id="rId946" Type="http://schemas.openxmlformats.org/officeDocument/2006/relationships/hyperlink" Target="javascript:%20showSpec('_18_1_3ba019e_1445379115924_538758_31530');" TargetMode="External"/><Relationship Id="rId1131" Type="http://schemas.openxmlformats.org/officeDocument/2006/relationships/hyperlink" Target="javascript:%20showSpec('_18_1_3ba019e_1443295623856_856236_11332');" TargetMode="External"/><Relationship Id="rId1229" Type="http://schemas.openxmlformats.org/officeDocument/2006/relationships/hyperlink" Target="javascript:%20showSpec('_18_1_3ba019e_1444754996162_318164_27760');" TargetMode="External"/><Relationship Id="rId75" Type="http://schemas.openxmlformats.org/officeDocument/2006/relationships/image" Target="media/image39.emf"/><Relationship Id="rId140" Type="http://schemas.openxmlformats.org/officeDocument/2006/relationships/image" Target="media/image104.emf"/><Relationship Id="rId378" Type="http://schemas.openxmlformats.org/officeDocument/2006/relationships/hyperlink" Target="javascript:%20showSpec('_18_0_2_3ba019e_1423848758804_10086_5918');" TargetMode="External"/><Relationship Id="rId585" Type="http://schemas.openxmlformats.org/officeDocument/2006/relationships/image" Target="http://threatrisk.org/spec/Threat%20Risk%20Model_files/icon_association_947687147.jpg" TargetMode="External"/><Relationship Id="rId792" Type="http://schemas.openxmlformats.org/officeDocument/2006/relationships/image" Target="http://threatrisk.org/spec/Threat%20Risk%20Model_files/icon_Class%20Diagram_1633981689.jpg" TargetMode="External"/><Relationship Id="rId806" Type="http://schemas.openxmlformats.org/officeDocument/2006/relationships/hyperlink" Target="javascript:%20showSpec('_18_0_2_3ba019e_1423851416227_37136_6875');" TargetMode="External"/><Relationship Id="rId1436" Type="http://schemas.openxmlformats.org/officeDocument/2006/relationships/hyperlink" Target="javascript:%20showSpec('_18_1_3ba019e_1426032490067_111530_6698');" TargetMode="External"/><Relationship Id="rId1643" Type="http://schemas.openxmlformats.org/officeDocument/2006/relationships/hyperlink" Target="javascript:%20showSpec('_17_0_5_1_3ba019e_1407960337744_968303_4171');" TargetMode="External"/><Relationship Id="rId6" Type="http://schemas.openxmlformats.org/officeDocument/2006/relationships/footnotes" Target="footnotes.xml"/><Relationship Id="rId238" Type="http://schemas.openxmlformats.org/officeDocument/2006/relationships/image" Target="NULL"/><Relationship Id="rId445" Type="http://schemas.openxmlformats.org/officeDocument/2006/relationships/hyperlink" Target="javascript:%20showSpec('_18_0_2_3ba019e_1423504637093_524721_5896');" TargetMode="External"/><Relationship Id="rId652" Type="http://schemas.openxmlformats.org/officeDocument/2006/relationships/hyperlink" Target="javascript:%20showSpec('_18_0_2_3ba019e_1423851344237_646041_6841');" TargetMode="External"/><Relationship Id="rId1075" Type="http://schemas.openxmlformats.org/officeDocument/2006/relationships/hyperlink" Target="javascript:%20showSpec('_18_1_3ba019e_1443381434392_672726_9481');" TargetMode="External"/><Relationship Id="rId1282" Type="http://schemas.openxmlformats.org/officeDocument/2006/relationships/hyperlink" Target="javascript:%20showSpec('_18_2_62501eb_1460995359204_192818_10044');" TargetMode="External"/><Relationship Id="rId1503" Type="http://schemas.openxmlformats.org/officeDocument/2006/relationships/hyperlink" Target="javascript:%20showSpec('_18_0_2_3ba019e_1423851416227_37136_6875');" TargetMode="External"/><Relationship Id="rId1710" Type="http://schemas.openxmlformats.org/officeDocument/2006/relationships/hyperlink" Target="javascript:%20showSpec('_18_2_62501eb_1456175443094_775061_7515');" TargetMode="External"/><Relationship Id="rId291" Type="http://schemas.openxmlformats.org/officeDocument/2006/relationships/image" Target="media/image251.jpeg"/><Relationship Id="rId305" Type="http://schemas.openxmlformats.org/officeDocument/2006/relationships/hyperlink" Target="javascript:%20showSpec('_18_0_2_3ba019e_1423848758806_896185_5919');" TargetMode="External"/><Relationship Id="rId512" Type="http://schemas.openxmlformats.org/officeDocument/2006/relationships/hyperlink" Target="javascript:%20showSpec('_17_0_5_1_7b3022e_1400683168336_957971_5522');" TargetMode="External"/><Relationship Id="rId957" Type="http://schemas.openxmlformats.org/officeDocument/2006/relationships/hyperlink" Target="javascript:%20showSpec('_18_1_3ba019e_1443220011644_350533_9469');" TargetMode="External"/><Relationship Id="rId1142" Type="http://schemas.openxmlformats.org/officeDocument/2006/relationships/hyperlink" Target="javascript:%20showSpec('_18_0_2_3ba019e_1423004681576_526781_6447');" TargetMode="External"/><Relationship Id="rId1587" Type="http://schemas.openxmlformats.org/officeDocument/2006/relationships/hyperlink" Target="javascript:%20showSpec('_17_0_5_1_3ba019e_1407452412571_889169_11910');" TargetMode="External"/><Relationship Id="rId86" Type="http://schemas.openxmlformats.org/officeDocument/2006/relationships/image" Target="media/image50.emf"/><Relationship Id="rId151" Type="http://schemas.openxmlformats.org/officeDocument/2006/relationships/image" Target="media/image115.emf"/><Relationship Id="rId389" Type="http://schemas.openxmlformats.org/officeDocument/2006/relationships/hyperlink" Target="javascript:%20showSpec('_18_1_3ba019e_1443219962548_952937_9436');" TargetMode="External"/><Relationship Id="rId596" Type="http://schemas.openxmlformats.org/officeDocument/2006/relationships/hyperlink" Target="javascript:%20showSpec('_18_1_3ba019e_1443220011644_350533_9469');" TargetMode="External"/><Relationship Id="rId817" Type="http://schemas.openxmlformats.org/officeDocument/2006/relationships/image" Target="http://threatrisk.org/spec/Threat%20Risk%20Model_files/icon_class_1907467420.jpg" TargetMode="External"/><Relationship Id="rId1002" Type="http://schemas.openxmlformats.org/officeDocument/2006/relationships/hyperlink" Target="javascript:%20showSpec('_17_0_5_1_3ba019e_1407960337744_968303_4171');" TargetMode="External"/><Relationship Id="rId1447" Type="http://schemas.openxmlformats.org/officeDocument/2006/relationships/hyperlink" Target="javascript:%20showSpec('_18_2_62501eb_1460995359204_192818_10044');" TargetMode="External"/><Relationship Id="rId1654" Type="http://schemas.openxmlformats.org/officeDocument/2006/relationships/hyperlink" Target="javascript:%20showSpec('_18_1_3ba019e_1431628997747_205015_17989');" TargetMode="External"/><Relationship Id="rId249" Type="http://schemas.openxmlformats.org/officeDocument/2006/relationships/image" Target="media/image211.emf"/><Relationship Id="rId456" Type="http://schemas.openxmlformats.org/officeDocument/2006/relationships/hyperlink" Target="javascript:%20showSpec('_18_0_2_3ba019e_1423851416227_37136_6875');" TargetMode="External"/><Relationship Id="rId663" Type="http://schemas.openxmlformats.org/officeDocument/2006/relationships/hyperlink" Target="javascript:%20showSpec('_18_1_3ba019e_1426032490067_111530_6698');" TargetMode="External"/><Relationship Id="rId870" Type="http://schemas.openxmlformats.org/officeDocument/2006/relationships/hyperlink" Target="javascript:%20showSpec('_18_0_2_3ba019e_1423504747606_138411_6351');" TargetMode="External"/><Relationship Id="rId1086" Type="http://schemas.openxmlformats.org/officeDocument/2006/relationships/hyperlink" Target="javascript:%20showSpec('_18_1_3ba019e_1447036219829_666773_39354');" TargetMode="External"/><Relationship Id="rId1293" Type="http://schemas.openxmlformats.org/officeDocument/2006/relationships/image" Target="http://threatrisk.org/spec/Threat%20Risk%20Model_files/icon_association_947687147.jpg" TargetMode="External"/><Relationship Id="rId1307" Type="http://schemas.openxmlformats.org/officeDocument/2006/relationships/hyperlink" Target="javascript:%20showSpec('_17_0_5_1_3ba019e_1407960337744_968303_4171');" TargetMode="External"/><Relationship Id="rId1514" Type="http://schemas.openxmlformats.org/officeDocument/2006/relationships/image" Target="http://threatrisk.org/spec/Threat%20Risk%20Model_files/icon_class_1907467420.jpg" TargetMode="External"/><Relationship Id="rId1721" Type="http://schemas.openxmlformats.org/officeDocument/2006/relationships/image" Target="http://threatrisk.org/spec/Threat%20Risk%20Model_files/icon_package_1415545023.jpg" TargetMode="External"/><Relationship Id="rId13" Type="http://schemas.openxmlformats.org/officeDocument/2006/relationships/image" Target="media/image1.jpeg"/><Relationship Id="rId109" Type="http://schemas.openxmlformats.org/officeDocument/2006/relationships/image" Target="media/image73.emf"/><Relationship Id="rId316" Type="http://schemas.openxmlformats.org/officeDocument/2006/relationships/hyperlink" Target="javascript:%20showSpec('_18_1_3ba019e_1426032490067_111530_6698');" TargetMode="External"/><Relationship Id="rId523" Type="http://schemas.openxmlformats.org/officeDocument/2006/relationships/image" Target="http://threatrisk.org/spec/Threat%20Risk%20Model_files/icon_property_1853627376.jpg" TargetMode="External"/><Relationship Id="rId968" Type="http://schemas.openxmlformats.org/officeDocument/2006/relationships/image" Target="http://threatrisk.org/spec/Threat%20Risk%20Model_files/icon_association_947687147.jpg" TargetMode="External"/><Relationship Id="rId1153" Type="http://schemas.openxmlformats.org/officeDocument/2006/relationships/hyperlink" Target="javascript:%20showSpec('_18_1_3ba019e_1445291238954_316527_27739');" TargetMode="External"/><Relationship Id="rId1598" Type="http://schemas.openxmlformats.org/officeDocument/2006/relationships/hyperlink" Target="javascript:%20showSpec('_18_0_2_3ba019e_1423851344237_646041_6841');" TargetMode="External"/><Relationship Id="rId97" Type="http://schemas.openxmlformats.org/officeDocument/2006/relationships/image" Target="media/image61.emf"/><Relationship Id="rId730" Type="http://schemas.openxmlformats.org/officeDocument/2006/relationships/hyperlink" Target="javascript:%20showSpec('_18_1_3ba019e_1431628997747_205015_17989');" TargetMode="External"/><Relationship Id="rId828" Type="http://schemas.openxmlformats.org/officeDocument/2006/relationships/hyperlink" Target="javascript:%20showSpec('_18_2_62501eb_1460994890076_771677_10008');" TargetMode="External"/><Relationship Id="rId1013" Type="http://schemas.openxmlformats.org/officeDocument/2006/relationships/hyperlink" Target="javascript:%20showSpec('_18_0_2_3ba019e_1423848758806_896185_5919');" TargetMode="External"/><Relationship Id="rId1360" Type="http://schemas.openxmlformats.org/officeDocument/2006/relationships/hyperlink" Target="javascript:%20showSpec('_18_2_62501eb_1460994890076_771677_10008');" TargetMode="External"/><Relationship Id="rId1458" Type="http://schemas.openxmlformats.org/officeDocument/2006/relationships/image" Target="http://threatrisk.org/spec/Threat%20Risk%20Model_files/icon_association_947687147.jpg" TargetMode="External"/><Relationship Id="rId1665" Type="http://schemas.openxmlformats.org/officeDocument/2006/relationships/hyperlink" Target="javascript:%20showSpec('_17_0_5_1_3ba019e_1407876845478_265504_4108');" TargetMode="External"/><Relationship Id="rId162" Type="http://schemas.openxmlformats.org/officeDocument/2006/relationships/image" Target="media/image126.emf"/><Relationship Id="rId467" Type="http://schemas.openxmlformats.org/officeDocument/2006/relationships/image" Target="http://threatrisk.org/spec/Threat%20Risk%20Model_files/icon_class_1907467420.jpg" TargetMode="External"/><Relationship Id="rId1097" Type="http://schemas.openxmlformats.org/officeDocument/2006/relationships/hyperlink" Target="javascript:%20showSpec('_18_0_2_3ba019e_1423848758804_10086_5918');" TargetMode="External"/><Relationship Id="rId1220" Type="http://schemas.openxmlformats.org/officeDocument/2006/relationships/image" Target="http://threatrisk.org/spec/Threat%20Risk%20Model_files/icon_class_1907467420.jpg" TargetMode="External"/><Relationship Id="rId1318" Type="http://schemas.openxmlformats.org/officeDocument/2006/relationships/hyperlink" Target="javascript:%20showSpec('_18_1_3ba019e_1445378057929_897989_30544');" TargetMode="External"/><Relationship Id="rId1525" Type="http://schemas.openxmlformats.org/officeDocument/2006/relationships/hyperlink" Target="javascript:%20showSpec('_18_2_62501eb_1460994890076_771677_10008');" TargetMode="External"/><Relationship Id="rId674" Type="http://schemas.openxmlformats.org/officeDocument/2006/relationships/hyperlink" Target="javascript:%20showSpec('_18_2_62501eb_1460995359204_192818_10044');" TargetMode="External"/><Relationship Id="rId881" Type="http://schemas.openxmlformats.org/officeDocument/2006/relationships/hyperlink" Target="javascript:%20showSpec('_18_1_3ba019e_1445379115924_538758_31530');" TargetMode="External"/><Relationship Id="rId979" Type="http://schemas.openxmlformats.org/officeDocument/2006/relationships/hyperlink" Target="javascript:%20showSpec('_18_1_3ba019e_1443295623856_856236_11332');" TargetMode="External"/><Relationship Id="rId1732" Type="http://schemas.openxmlformats.org/officeDocument/2006/relationships/hyperlink" Target="javascript:%20showSpec('_18_1_3ba019e_1431628997747_205015_17989');" TargetMode="External"/><Relationship Id="rId24" Type="http://schemas.openxmlformats.org/officeDocument/2006/relationships/hyperlink" Target="http://earth-info.nga.mil/GandG/wgs84/" TargetMode="External"/><Relationship Id="rId327" Type="http://schemas.openxmlformats.org/officeDocument/2006/relationships/hyperlink" Target="javascript:%20showSpec('_18_2_62501eb_1460994890076_771677_10008');" TargetMode="External"/><Relationship Id="rId534" Type="http://schemas.openxmlformats.org/officeDocument/2006/relationships/hyperlink" Target="javascript:%20showSpec('_18_1_3ba019e_1443219962548_952937_9436');" TargetMode="External"/><Relationship Id="rId741" Type="http://schemas.openxmlformats.org/officeDocument/2006/relationships/hyperlink" Target="javascript:%20showSpec('_18_1_3ba019e_1445379115924_538758_31530');" TargetMode="External"/><Relationship Id="rId839" Type="http://schemas.openxmlformats.org/officeDocument/2006/relationships/hyperlink" Target="javascript:%20showSpec('_18_2_62501eb_1456175443094_775061_7515');" TargetMode="External"/><Relationship Id="rId1164" Type="http://schemas.openxmlformats.org/officeDocument/2006/relationships/hyperlink" Target="javascript:%20showSpec('_17_0_5_1_3ba019e_1407439004181_524572_4207');" TargetMode="External"/><Relationship Id="rId1371" Type="http://schemas.openxmlformats.org/officeDocument/2006/relationships/hyperlink" Target="javascript:%20showSpec('_18_2_62501eb_1456175443094_775061_7515');" TargetMode="External"/><Relationship Id="rId1469" Type="http://schemas.openxmlformats.org/officeDocument/2006/relationships/hyperlink" Target="javascript:%20showSpec('_17_0_5_1_3ba019e_1407960318412_69485_4170');" TargetMode="External"/><Relationship Id="rId173" Type="http://schemas.openxmlformats.org/officeDocument/2006/relationships/image" Target="media/image137.emf"/><Relationship Id="rId380" Type="http://schemas.openxmlformats.org/officeDocument/2006/relationships/hyperlink" Target="javascript:%20showSpec('_18_0_2_3ba019e_1423848758804_10086_5918');" TargetMode="External"/><Relationship Id="rId601" Type="http://schemas.openxmlformats.org/officeDocument/2006/relationships/hyperlink" Target="javascript:%20showSpec('_18_2_62501eb_1460995359204_192818_10044');" TargetMode="External"/><Relationship Id="rId1024" Type="http://schemas.openxmlformats.org/officeDocument/2006/relationships/hyperlink" Target="javascript:%20showSpec('_18_1_3ba019e_1426032490067_111530_6698');" TargetMode="External"/><Relationship Id="rId1231" Type="http://schemas.openxmlformats.org/officeDocument/2006/relationships/hyperlink" Target="javascript:%20showSpec('_18_1_3ba019e_1431038063402_696754_6534');" TargetMode="External"/><Relationship Id="rId1676" Type="http://schemas.openxmlformats.org/officeDocument/2006/relationships/hyperlink" Target="javascript:%20showSpec('_18_0_2_3ba019e_1423851251889_699616_6639');" TargetMode="External"/><Relationship Id="rId240" Type="http://schemas.openxmlformats.org/officeDocument/2006/relationships/image" Target="media/image202.emf"/><Relationship Id="rId478" Type="http://schemas.openxmlformats.org/officeDocument/2006/relationships/hyperlink" Target="javascript:%20showSpec('_18_2_62501eb_1460994890076_771677_10008');" TargetMode="External"/><Relationship Id="rId685" Type="http://schemas.openxmlformats.org/officeDocument/2006/relationships/image" Target="http://threatrisk.org/spec/Threat%20Risk%20Model_files/icon_association_947687147.jpg" TargetMode="External"/><Relationship Id="rId892" Type="http://schemas.openxmlformats.org/officeDocument/2006/relationships/hyperlink" Target="javascript:%20showSpec('_18_1_3ba019e_1443220011644_350533_9469');" TargetMode="External"/><Relationship Id="rId906" Type="http://schemas.openxmlformats.org/officeDocument/2006/relationships/image" Target="http://threatrisk.org/spec/Threat%20Risk%20Model_files/icon_association_947687147.jpg" TargetMode="External"/><Relationship Id="rId1329" Type="http://schemas.openxmlformats.org/officeDocument/2006/relationships/hyperlink" Target="javascript:%20showSpec('_18_0_2_3ba019e_1423004718353_767742_6511');" TargetMode="External"/><Relationship Id="rId1536" Type="http://schemas.openxmlformats.org/officeDocument/2006/relationships/hyperlink" Target="javascript:%20showSpec('_18_2_62501eb_1456175443094_775061_7515');" TargetMode="External"/><Relationship Id="rId1743" Type="http://schemas.openxmlformats.org/officeDocument/2006/relationships/hyperlink" Target="javascript:%20showSpec('_18_1_3ba019e_1443221569898_613345_10069');" TargetMode="External"/><Relationship Id="rId35" Type="http://schemas.openxmlformats.org/officeDocument/2006/relationships/comments" Target="comments.xml"/><Relationship Id="rId100" Type="http://schemas.openxmlformats.org/officeDocument/2006/relationships/image" Target="media/image64.emf"/><Relationship Id="rId338" Type="http://schemas.openxmlformats.org/officeDocument/2006/relationships/hyperlink" Target="javascript:%20showSpec('_18_2_62501eb_1456175443094_775061_7515');" TargetMode="External"/><Relationship Id="rId545" Type="http://schemas.openxmlformats.org/officeDocument/2006/relationships/hyperlink" Target="javascript:%20showSpec('_18_2_62501eb_1460994890076_771677_10008');" TargetMode="External"/><Relationship Id="rId752" Type="http://schemas.openxmlformats.org/officeDocument/2006/relationships/hyperlink" Target="javascript:%20showSpec('_18_1_3ba019e_1443220011644_350533_9469');" TargetMode="External"/><Relationship Id="rId1175" Type="http://schemas.openxmlformats.org/officeDocument/2006/relationships/hyperlink" Target="javascript:%20showSpec('_18_1_3ba019e_1441915868877_142931_8576');" TargetMode="External"/><Relationship Id="rId1382" Type="http://schemas.openxmlformats.org/officeDocument/2006/relationships/hyperlink" Target="javascript:%20showSpec('_17_0_5_1_3ba019e_1407960337744_968303_4171');" TargetMode="External"/><Relationship Id="rId1603" Type="http://schemas.openxmlformats.org/officeDocument/2006/relationships/hyperlink" Target="javascript:%20showSpec('_18_0_2_3ba019e_1423848758804_10086_5918');" TargetMode="External"/><Relationship Id="rId184" Type="http://schemas.openxmlformats.org/officeDocument/2006/relationships/image" Target="media/image148.emf"/><Relationship Id="rId391" Type="http://schemas.openxmlformats.org/officeDocument/2006/relationships/image" Target="http://threatrisk.org/spec/Threat%20Risk%20Model_files/icon_association_947687147.jpg" TargetMode="External"/><Relationship Id="rId405" Type="http://schemas.openxmlformats.org/officeDocument/2006/relationships/hyperlink" Target="javascript:%20showSpec('_18_2_62501eb_1456175443094_775061_7515');" TargetMode="External"/><Relationship Id="rId612" Type="http://schemas.openxmlformats.org/officeDocument/2006/relationships/image" Target="http://threatrisk.org/spec/Threat%20Risk%20Model_files/icon_association_947687147.jpg" TargetMode="External"/><Relationship Id="rId1035" Type="http://schemas.openxmlformats.org/officeDocument/2006/relationships/image" Target="http://threatrisk.org/spec/Threat%20Risk%20Model_files/icon_enumeration_1800605369.jpg" TargetMode="External"/><Relationship Id="rId1242" Type="http://schemas.openxmlformats.org/officeDocument/2006/relationships/image" Target="http://threatrisk.org/spec/Threat%20Risk%20Model_files/icon_elementvalue_1178525020.jpg" TargetMode="External"/><Relationship Id="rId1687" Type="http://schemas.openxmlformats.org/officeDocument/2006/relationships/image" Target="http://threatrisk.org/spec/Threat%20Risk%20Model_files/icon_class_1907467420.jpg" TargetMode="External"/><Relationship Id="rId251" Type="http://schemas.openxmlformats.org/officeDocument/2006/relationships/image" Target="media/image213.emf"/><Relationship Id="rId489" Type="http://schemas.openxmlformats.org/officeDocument/2006/relationships/hyperlink" Target="javascript:%20showSpec('_18_2_62501eb_1456175443094_775061_7515');" TargetMode="External"/><Relationship Id="rId696" Type="http://schemas.openxmlformats.org/officeDocument/2006/relationships/hyperlink" Target="javascript:%20showSpec('_18_1_3ba019e_1444342345487_801599_30723');" TargetMode="External"/><Relationship Id="rId917" Type="http://schemas.openxmlformats.org/officeDocument/2006/relationships/hyperlink" Target="javascript:%20showSpec('_17_0_5_1_3ba019e_1407453282336_95729_12199');" TargetMode="External"/><Relationship Id="rId1102" Type="http://schemas.openxmlformats.org/officeDocument/2006/relationships/image" Target="http://threatrisk.org/spec/Threat%20Risk%20Model_files/icon_class_1907467420.jpg" TargetMode="External"/><Relationship Id="rId1547" Type="http://schemas.openxmlformats.org/officeDocument/2006/relationships/hyperlink" Target="javascript:%20showSpec('_17_0_5_1_3ba019e_1407960337744_968303_4171');" TargetMode="External"/><Relationship Id="rId1754" Type="http://schemas.openxmlformats.org/officeDocument/2006/relationships/hyperlink" Target="javascript:%20showSpec('_18_0_2_3ba019e_1423002481348_614942_5453');" TargetMode="External"/><Relationship Id="rId46" Type="http://schemas.openxmlformats.org/officeDocument/2006/relationships/image" Target="media/image10.png"/><Relationship Id="rId349" Type="http://schemas.openxmlformats.org/officeDocument/2006/relationships/hyperlink" Target="javascript:%20showSpec('_18_0_2_3ba019e_1423176899024_851785_13542');" TargetMode="External"/><Relationship Id="rId556" Type="http://schemas.openxmlformats.org/officeDocument/2006/relationships/hyperlink" Target="javascript:%20showSpec('_18_1_3ba019e_1444754996162_318164_27760');" TargetMode="External"/><Relationship Id="rId763" Type="http://schemas.openxmlformats.org/officeDocument/2006/relationships/image" Target="http://threatrisk.org/spec/Threat%20Risk%20Model_files/icon_association_947687147.jpg" TargetMode="External"/><Relationship Id="rId1186" Type="http://schemas.openxmlformats.org/officeDocument/2006/relationships/hyperlink" Target="javascript:%20showSpec('_18_1_3ba019e_1431045899651_964080_7414');" TargetMode="External"/><Relationship Id="rId1393" Type="http://schemas.openxmlformats.org/officeDocument/2006/relationships/hyperlink" Target="javascript:%20showSpec('_18_1_3ba019e_1431628997747_205015_17989');" TargetMode="External"/><Relationship Id="rId1407" Type="http://schemas.openxmlformats.org/officeDocument/2006/relationships/hyperlink" Target="javascript:%20showSpec('_18_0_2_3ba019e_1423348741787_958149_7345');" TargetMode="External"/><Relationship Id="rId1614" Type="http://schemas.openxmlformats.org/officeDocument/2006/relationships/hyperlink" Target="javascript:%20showSpec('_18_1_3ba019e_1443219962548_952937_9436');" TargetMode="External"/><Relationship Id="rId111" Type="http://schemas.openxmlformats.org/officeDocument/2006/relationships/image" Target="media/image75.emf"/><Relationship Id="rId195" Type="http://schemas.openxmlformats.org/officeDocument/2006/relationships/image" Target="media/image159.emf"/><Relationship Id="rId209" Type="http://schemas.openxmlformats.org/officeDocument/2006/relationships/image" Target="media/image173.emf"/><Relationship Id="rId416" Type="http://schemas.openxmlformats.org/officeDocument/2006/relationships/image" Target="http://threatrisk.org/spec/Threat%20Risk%20Model_files/icon_package_1415545023.jpg" TargetMode="External"/><Relationship Id="rId970" Type="http://schemas.openxmlformats.org/officeDocument/2006/relationships/hyperlink" Target="javascript:%20showSpec('_18_2_62501eb_1456175443094_775061_7515');" TargetMode="External"/><Relationship Id="rId1046" Type="http://schemas.openxmlformats.org/officeDocument/2006/relationships/hyperlink" Target="javascript:%20showSpec('_18_1_3ba019e_1444755560039_64536_27902');" TargetMode="External"/><Relationship Id="rId1253" Type="http://schemas.openxmlformats.org/officeDocument/2006/relationships/hyperlink" Target="javascript:%20showSpec('_17_0_5_1_3ba019e_1407452267066_776903_11252');" TargetMode="External"/><Relationship Id="rId1698" Type="http://schemas.openxmlformats.org/officeDocument/2006/relationships/hyperlink" Target="javascript:%20showSpec('_18_2_62501eb_1460995359204_192818_10044');" TargetMode="External"/><Relationship Id="rId623" Type="http://schemas.openxmlformats.org/officeDocument/2006/relationships/hyperlink" Target="javascript:%20showSpec('_18_1_3ba019e_1444341871493_483468_29926');" TargetMode="External"/><Relationship Id="rId830" Type="http://schemas.openxmlformats.org/officeDocument/2006/relationships/hyperlink" Target="javascript:%20showSpec('_18_2_62501eb_1460994890076_771677_10008');" TargetMode="External"/><Relationship Id="rId928" Type="http://schemas.openxmlformats.org/officeDocument/2006/relationships/hyperlink" Target="javascript:%20showSpec('_17_0_5_1_3ba019e_1407439004197_904558_4235');" TargetMode="External"/><Relationship Id="rId1460" Type="http://schemas.openxmlformats.org/officeDocument/2006/relationships/hyperlink" Target="javascript:%20showSpec('_18_1_3ba019e_1444755560039_64536_27902');" TargetMode="External"/><Relationship Id="rId1558" Type="http://schemas.openxmlformats.org/officeDocument/2006/relationships/hyperlink" Target="javascript:%20showSpec('_18_1_3ba019e_1431628997747_205015_17989');" TargetMode="External"/><Relationship Id="rId1765" Type="http://schemas.openxmlformats.org/officeDocument/2006/relationships/hyperlink" Target="javascript:%20showSpec('_18_1_3ba019e_1444754996162_318164_27760');" TargetMode="External"/><Relationship Id="rId57" Type="http://schemas.openxmlformats.org/officeDocument/2006/relationships/image" Target="media/image21.emf"/><Relationship Id="rId262" Type="http://schemas.openxmlformats.org/officeDocument/2006/relationships/image" Target="media/image223.emf"/><Relationship Id="rId567" Type="http://schemas.openxmlformats.org/officeDocument/2006/relationships/hyperlink" Target="javascript:%20showSpec('_17_0_5_1_3ba019e_1407960337744_968303_4171');" TargetMode="External"/><Relationship Id="rId1113" Type="http://schemas.openxmlformats.org/officeDocument/2006/relationships/hyperlink" Target="javascript:%20showSpec('_18_2_62501eb_1460994890076_771677_10008');" TargetMode="External"/><Relationship Id="rId1197" Type="http://schemas.openxmlformats.org/officeDocument/2006/relationships/hyperlink" Target="javascript:%20showSpec('_18_0_2_3ba019e_1423848758806_896185_5919');" TargetMode="External"/><Relationship Id="rId1320" Type="http://schemas.openxmlformats.org/officeDocument/2006/relationships/hyperlink" Target="javascript:%20showSpec('_18_1_3ba019e_1431366309527_621966_6118');" TargetMode="External"/><Relationship Id="rId1418" Type="http://schemas.openxmlformats.org/officeDocument/2006/relationships/hyperlink" Target="javascript:%20showSpec('_17_0_5_1_3ba019e_1407452267066_776903_11252');" TargetMode="External"/><Relationship Id="rId122" Type="http://schemas.openxmlformats.org/officeDocument/2006/relationships/image" Target="media/image86.emf"/><Relationship Id="rId774" Type="http://schemas.openxmlformats.org/officeDocument/2006/relationships/hyperlink" Target="javascript:%20showSpec('_18_1_3ba019e_1443295623856_856236_11332');" TargetMode="External"/><Relationship Id="rId981" Type="http://schemas.openxmlformats.org/officeDocument/2006/relationships/image" Target="media/image265.jpeg"/><Relationship Id="rId1057" Type="http://schemas.openxmlformats.org/officeDocument/2006/relationships/image" Target="http://threatrisk.org/spec/Threat%20Risk%20Model_files/icon_Class%20Diagram_1633981689.jpg" TargetMode="External"/><Relationship Id="rId1625" Type="http://schemas.openxmlformats.org/officeDocument/2006/relationships/image" Target="http://threatrisk.org/spec/Threat%20Risk%20Model_files/icon_class_1907467420.jpg" TargetMode="External"/><Relationship Id="rId427" Type="http://schemas.openxmlformats.org/officeDocument/2006/relationships/hyperlink" Target="javascript:%20showSpec('_18_1_3ba019e_1431628997747_205015_17989');" TargetMode="External"/><Relationship Id="rId634" Type="http://schemas.openxmlformats.org/officeDocument/2006/relationships/hyperlink" Target="javascript:%20showSpec('_18_1_3ba019e_1445536772829_305271_31398');" TargetMode="External"/><Relationship Id="rId841" Type="http://schemas.openxmlformats.org/officeDocument/2006/relationships/hyperlink" Target="javascript:%20showSpec('_18_1_3ba019e_1444754996162_318164_27760');" TargetMode="External"/><Relationship Id="rId1264" Type="http://schemas.openxmlformats.org/officeDocument/2006/relationships/hyperlink" Target="javascript:%20showSpec('_18_0_2_3ba019e_1423848758806_896185_5919');" TargetMode="External"/><Relationship Id="rId1471" Type="http://schemas.openxmlformats.org/officeDocument/2006/relationships/image" Target="http://threatrisk.org/spec/Threat%20Risk%20Model_files/icon_Class%20Diagram_1633981689.jpg" TargetMode="External"/><Relationship Id="rId1569" Type="http://schemas.openxmlformats.org/officeDocument/2006/relationships/hyperlink" Target="javascript:%20showSpec('_18_2_62501eb_1457708980361_279714_7972');" TargetMode="External"/><Relationship Id="rId273" Type="http://schemas.openxmlformats.org/officeDocument/2006/relationships/image" Target="media/image234.emf"/><Relationship Id="rId480" Type="http://schemas.openxmlformats.org/officeDocument/2006/relationships/hyperlink" Target="javascript:%20showSpec('_18_2_62501eb_1460994890076_771677_10008');" TargetMode="External"/><Relationship Id="rId701" Type="http://schemas.openxmlformats.org/officeDocument/2006/relationships/hyperlink" Target="javascript:%20showSpec('_17_0_5_1_3ba019e_1407440130858_735741_5156');" TargetMode="External"/><Relationship Id="rId939" Type="http://schemas.openxmlformats.org/officeDocument/2006/relationships/hyperlink" Target="javascript:%20showSpec('_18_0_2_3ba019e_1423851416227_37136_6875');" TargetMode="External"/><Relationship Id="rId1124" Type="http://schemas.openxmlformats.org/officeDocument/2006/relationships/hyperlink" Target="javascript:%20showSpec('_18_2_62501eb_1456175443094_775061_7515');" TargetMode="External"/><Relationship Id="rId1331" Type="http://schemas.openxmlformats.org/officeDocument/2006/relationships/hyperlink" Target="javascript:%20showSpec('_17_0_5_1_3ba019e_1407452381122_290271_11885');" TargetMode="External"/><Relationship Id="rId1776" Type="http://schemas.openxmlformats.org/officeDocument/2006/relationships/theme" Target="theme/theme1.xml"/><Relationship Id="rId68" Type="http://schemas.openxmlformats.org/officeDocument/2006/relationships/image" Target="media/image32.emf"/><Relationship Id="rId133" Type="http://schemas.openxmlformats.org/officeDocument/2006/relationships/image" Target="media/image97.emf"/><Relationship Id="rId340" Type="http://schemas.openxmlformats.org/officeDocument/2006/relationships/hyperlink" Target="javascript:%20showSpec('_18_1_3ba019e_1444755560039_64536_27902');" TargetMode="External"/><Relationship Id="rId578" Type="http://schemas.openxmlformats.org/officeDocument/2006/relationships/hyperlink" Target="javascript:%20showSpec('_18_1_3ba019e_1445543771788_822272_38055');" TargetMode="External"/><Relationship Id="rId785" Type="http://schemas.openxmlformats.org/officeDocument/2006/relationships/hyperlink" Target="javascript:%20showSpec('_17_0_5_1_3ba019e_1407453289831_314439_12200');" TargetMode="External"/><Relationship Id="rId992" Type="http://schemas.openxmlformats.org/officeDocument/2006/relationships/hyperlink" Target="javascript:%20showSpec('_18_2_62501eb_1457727724045_341490_9393');" TargetMode="External"/><Relationship Id="rId1429" Type="http://schemas.openxmlformats.org/officeDocument/2006/relationships/hyperlink" Target="javascript:%20showSpec('_18_0_2_3ba019e_1423848758806_896185_5919');" TargetMode="External"/><Relationship Id="rId1636" Type="http://schemas.openxmlformats.org/officeDocument/2006/relationships/hyperlink" Target="javascript:%20showSpec('_18_1_3ba019e_1431038063402_696754_6534');" TargetMode="External"/><Relationship Id="rId200" Type="http://schemas.openxmlformats.org/officeDocument/2006/relationships/image" Target="media/image164.emf"/><Relationship Id="rId438" Type="http://schemas.openxmlformats.org/officeDocument/2006/relationships/hyperlink" Target="javascript:%20showSpec('_18_1_3ba019e_1426633544141_351012_8401');" TargetMode="External"/><Relationship Id="rId645" Type="http://schemas.openxmlformats.org/officeDocument/2006/relationships/image" Target="http://threatrisk.org/spec/Threat%20Risk%20Model_files/icon_elementvalue_1178525020.jpg" TargetMode="External"/><Relationship Id="rId852" Type="http://schemas.openxmlformats.org/officeDocument/2006/relationships/hyperlink" Target="javascript:%20showSpec('_17_0_5_1_3ba019e_1407960337744_968303_4171');" TargetMode="External"/><Relationship Id="rId1068" Type="http://schemas.openxmlformats.org/officeDocument/2006/relationships/hyperlink" Target="javascript:%20showSpec('_18_1_3ba019e_1444839287697_786674_27066');" TargetMode="External"/><Relationship Id="rId1275" Type="http://schemas.openxmlformats.org/officeDocument/2006/relationships/image" Target="http://threatrisk.org/spec/Threat%20Risk%20Model_files/icon_association_947687147.jpg" TargetMode="External"/><Relationship Id="rId1482" Type="http://schemas.openxmlformats.org/officeDocument/2006/relationships/hyperlink" Target="javascript:%20showSpec('_18_1_3ba019e_1443219320273_184069_8630');" TargetMode="External"/><Relationship Id="rId1703" Type="http://schemas.openxmlformats.org/officeDocument/2006/relationships/hyperlink" Target="javascript:%20showSpec('_18_2_62501eb_1460994890076_771677_10008');" TargetMode="External"/><Relationship Id="rId284" Type="http://schemas.openxmlformats.org/officeDocument/2006/relationships/image" Target="media/image245.emf"/><Relationship Id="rId491" Type="http://schemas.openxmlformats.org/officeDocument/2006/relationships/hyperlink" Target="javascript:%20showSpec('_18_1_3ba019e_1444754996162_318164_27760');" TargetMode="External"/><Relationship Id="rId505" Type="http://schemas.openxmlformats.org/officeDocument/2006/relationships/hyperlink" Target="javascript:%20showSpec('_18_2_62501eb_1461269570989_330366_4856');" TargetMode="External"/><Relationship Id="rId712" Type="http://schemas.openxmlformats.org/officeDocument/2006/relationships/hyperlink" Target="javascript:%20showSpec('_18_0_2_3ba019e_1423353536690_442486_8723');" TargetMode="External"/><Relationship Id="rId1135" Type="http://schemas.openxmlformats.org/officeDocument/2006/relationships/hyperlink" Target="javascript:%20showSpec('_17_0_5_1_3ba019e_1407876941118_369583_4154');" TargetMode="External"/><Relationship Id="rId1342" Type="http://schemas.openxmlformats.org/officeDocument/2006/relationships/hyperlink" Target="javascript:%20showSpec('_18_0_2_3ba019e_1423848758804_10086_5918');" TargetMode="External"/><Relationship Id="rId79" Type="http://schemas.openxmlformats.org/officeDocument/2006/relationships/image" Target="media/image43.emf"/><Relationship Id="rId144" Type="http://schemas.openxmlformats.org/officeDocument/2006/relationships/image" Target="media/image108.emf"/><Relationship Id="rId589" Type="http://schemas.openxmlformats.org/officeDocument/2006/relationships/hyperlink" Target="javascript:%20showSpec('_18_1_3ba019e_1445379115924_538758_31530');" TargetMode="External"/><Relationship Id="rId796" Type="http://schemas.openxmlformats.org/officeDocument/2006/relationships/hyperlink" Target="javascript:%20showSpec('_18_2_62501eb_1461269570989_330366_4856');" TargetMode="External"/><Relationship Id="rId1202" Type="http://schemas.openxmlformats.org/officeDocument/2006/relationships/image" Target="http://threatrisk.org/spec/Threat%20Risk%20Model_files/icon_class_1907467420.jpg" TargetMode="External"/><Relationship Id="rId1647" Type="http://schemas.openxmlformats.org/officeDocument/2006/relationships/image" Target="http://threatrisk.org/spec/Threat%20Risk%20Model_files/icon_elementvalue_1178525020.jpg" TargetMode="External"/><Relationship Id="rId351" Type="http://schemas.openxmlformats.org/officeDocument/2006/relationships/hyperlink" Target="javascript:%20showSpec('_18_1_3ba019e_1443295623856_856236_11332');" TargetMode="External"/><Relationship Id="rId449" Type="http://schemas.openxmlformats.org/officeDocument/2006/relationships/hyperlink" Target="javascript:%20showSpec('_18_0_2_3ba019e_1423504731300_363973_6325');" TargetMode="External"/><Relationship Id="rId656" Type="http://schemas.openxmlformats.org/officeDocument/2006/relationships/hyperlink" Target="javascript:%20showSpec('_18_0_2_3ba019e_1423848758806_896185_5919');" TargetMode="External"/><Relationship Id="rId863" Type="http://schemas.openxmlformats.org/officeDocument/2006/relationships/hyperlink" Target="javascript:%20showSpec('_18_0_2_3ba019e_1423504637093_524721_5896');" TargetMode="External"/><Relationship Id="rId1079" Type="http://schemas.openxmlformats.org/officeDocument/2006/relationships/hyperlink" Target="javascript:%20showSpec('_18_0_2_3ba019e_1423004718353_767742_6511');" TargetMode="External"/><Relationship Id="rId1286" Type="http://schemas.openxmlformats.org/officeDocument/2006/relationships/hyperlink" Target="javascript:%20showSpec('_18_2_62501eb_1458223017372_935546_8689');" TargetMode="External"/><Relationship Id="rId1493" Type="http://schemas.openxmlformats.org/officeDocument/2006/relationships/hyperlink" Target="javascript:%20showSpec('_18_1_3ba019e_1444754996162_318164_27760');" TargetMode="External"/><Relationship Id="rId1507" Type="http://schemas.openxmlformats.org/officeDocument/2006/relationships/hyperlink" Target="javascript:%20showSpec('_18_0_2_3ba019e_1423848758804_10086_5918');" TargetMode="External"/><Relationship Id="rId1714" Type="http://schemas.openxmlformats.org/officeDocument/2006/relationships/hyperlink" Target="javascript:%20showSpec('_18_1_3ba019e_1444754996162_318164_27760');" TargetMode="External"/><Relationship Id="rId211" Type="http://schemas.openxmlformats.org/officeDocument/2006/relationships/image" Target="media/image175.emf"/><Relationship Id="rId295" Type="http://schemas.openxmlformats.org/officeDocument/2006/relationships/hyperlink" Target="javascript:%20showSpec('_18_1_3ba019e_1445543771788_822272_38055');" TargetMode="External"/><Relationship Id="rId309" Type="http://schemas.openxmlformats.org/officeDocument/2006/relationships/hyperlink" Target="javascript:%20showSpec('_18_0_2_3ba019e_1423848758804_10086_5918');" TargetMode="External"/><Relationship Id="rId516" Type="http://schemas.openxmlformats.org/officeDocument/2006/relationships/hyperlink" Target="javascript:%20showSpec('_17_0_5_1_7b3022e_1402589046098_469185_6143');" TargetMode="External"/><Relationship Id="rId1146" Type="http://schemas.openxmlformats.org/officeDocument/2006/relationships/hyperlink" Target="javascript:%20showSpec('_18_1_3ba019e_1445980032856_182141_28588');" TargetMode="External"/><Relationship Id="rId723" Type="http://schemas.openxmlformats.org/officeDocument/2006/relationships/image" Target="http://threatrisk.org/spec/Threat%20Risk%20Model_files/icon_elementvalue_1178525020.jpg" TargetMode="External"/><Relationship Id="rId930" Type="http://schemas.openxmlformats.org/officeDocument/2006/relationships/hyperlink" Target="javascript:%20showSpec('_17_0_5_1_3ba019e_1407439004196_420186_4234');" TargetMode="External"/><Relationship Id="rId1006" Type="http://schemas.openxmlformats.org/officeDocument/2006/relationships/hyperlink" Target="javascript:%20showSpec('_18_0_2_3ba019e_1423004681576_526781_6447');" TargetMode="External"/><Relationship Id="rId1353" Type="http://schemas.openxmlformats.org/officeDocument/2006/relationships/hyperlink" Target="javascript:%20showSpec('_18_1_3ba019e_1443219962548_952937_9436');" TargetMode="External"/><Relationship Id="rId1560" Type="http://schemas.openxmlformats.org/officeDocument/2006/relationships/hyperlink" Target="javascript:%20showSpec('_18_1_3ba019e_1443219426201_443347_8631');" TargetMode="External"/><Relationship Id="rId1658" Type="http://schemas.openxmlformats.org/officeDocument/2006/relationships/hyperlink" Target="javascript:%20showSpec('_18_1_3ba019e_1443220213563_351505_9567');" TargetMode="External"/><Relationship Id="rId155" Type="http://schemas.openxmlformats.org/officeDocument/2006/relationships/image" Target="media/image119.emf"/><Relationship Id="rId362" Type="http://schemas.openxmlformats.org/officeDocument/2006/relationships/image" Target="media/image262.jpeg"/><Relationship Id="rId1213" Type="http://schemas.openxmlformats.org/officeDocument/2006/relationships/hyperlink" Target="javascript:%20showSpec('_18_2_62501eb_1460995359204_192818_10044');" TargetMode="External"/><Relationship Id="rId1297" Type="http://schemas.openxmlformats.org/officeDocument/2006/relationships/hyperlink" Target="javascript:%20showSpec('_18_1_3ba019e_1444754264801_974674_27661');" TargetMode="External"/><Relationship Id="rId1420" Type="http://schemas.openxmlformats.org/officeDocument/2006/relationships/hyperlink" Target="javascript:%20showSpec('_17_0_5_1_3ba019e_1407452412571_889169_11910');" TargetMode="External"/><Relationship Id="rId1518" Type="http://schemas.openxmlformats.org/officeDocument/2006/relationships/hyperlink" Target="javascript:%20showSpec('_18_1_3ba019e_1443219962548_952937_9436');" TargetMode="External"/><Relationship Id="rId222" Type="http://schemas.openxmlformats.org/officeDocument/2006/relationships/image" Target="media/image186.emf"/><Relationship Id="rId667" Type="http://schemas.openxmlformats.org/officeDocument/2006/relationships/image" Target="http://threatrisk.org/spec/Threat%20Risk%20Model_files/icon_association_947687147.jpg" TargetMode="External"/><Relationship Id="rId874" Type="http://schemas.openxmlformats.org/officeDocument/2006/relationships/hyperlink" Target="javascript:%20showSpec('_18_0_2_3ba019e_1423851416227_37136_6875');" TargetMode="External"/><Relationship Id="rId1725" Type="http://schemas.openxmlformats.org/officeDocument/2006/relationships/hyperlink" Target="javascript:%20showSpec('_17_0_5_1_3ba019e_1407960337744_968303_4171');" TargetMode="External"/><Relationship Id="rId17" Type="http://schemas.openxmlformats.org/officeDocument/2006/relationships/hyperlink" Target="https://stix.mitre.org/language/version1.2/index.html" TargetMode="External"/><Relationship Id="rId527" Type="http://schemas.openxmlformats.org/officeDocument/2006/relationships/hyperlink" Target="javascript:%20showSpec('_18_0_2_3ba019e_1423848758804_10086_5918');" TargetMode="External"/><Relationship Id="rId734" Type="http://schemas.openxmlformats.org/officeDocument/2006/relationships/hyperlink" Target="javascript:%20showSpec('_18_0_2_3ba019e_1423851416227_37136_6875');" TargetMode="External"/><Relationship Id="rId941" Type="http://schemas.openxmlformats.org/officeDocument/2006/relationships/image" Target="http://threatrisk.org/spec/Threat%20Risk%20Model_files/icon_property_1853627376.jpg" TargetMode="External"/><Relationship Id="rId1157" Type="http://schemas.openxmlformats.org/officeDocument/2006/relationships/hyperlink" Target="javascript:%20showSpec('_18_2_62501eb_1457025796802_68712_10767');" TargetMode="External"/><Relationship Id="rId1364" Type="http://schemas.openxmlformats.org/officeDocument/2006/relationships/image" Target="http://threatrisk.org/spec/Threat%20Risk%20Model_files/icon_class_1907467420.jpg" TargetMode="External"/><Relationship Id="rId1571" Type="http://schemas.openxmlformats.org/officeDocument/2006/relationships/hyperlink" Target="javascript:%20showSpec('_18_2_62501eb_1457726722409_521697_9293');" TargetMode="External"/><Relationship Id="rId70" Type="http://schemas.openxmlformats.org/officeDocument/2006/relationships/image" Target="media/image34.emf"/><Relationship Id="rId166" Type="http://schemas.openxmlformats.org/officeDocument/2006/relationships/image" Target="media/image130.emf"/><Relationship Id="rId373" Type="http://schemas.openxmlformats.org/officeDocument/2006/relationships/hyperlink" Target="javascript:%20showSpec('_18_0_2_3ba019e_1423851344237_646041_6841');" TargetMode="External"/><Relationship Id="rId580" Type="http://schemas.openxmlformats.org/officeDocument/2006/relationships/hyperlink" Target="javascript:%20showSpec('_18_0_2_3ba019e_1423851416227_37136_6875');" TargetMode="External"/><Relationship Id="rId801" Type="http://schemas.openxmlformats.org/officeDocument/2006/relationships/image" Target="http://threatrisk.org/spec/Threat%20Risk%20Model_files/icon_class_1907467420.jpg" TargetMode="External"/><Relationship Id="rId1017" Type="http://schemas.openxmlformats.org/officeDocument/2006/relationships/image" Target="http://threatrisk.org/spec/Threat%20Risk%20Model_files/icon_association_947687147.jpg" TargetMode="External"/><Relationship Id="rId1224" Type="http://schemas.openxmlformats.org/officeDocument/2006/relationships/hyperlink" Target="javascript:%20showSpec('_18_2_62501eb_1455753045476_515237_8690');" TargetMode="External"/><Relationship Id="rId1431" Type="http://schemas.openxmlformats.org/officeDocument/2006/relationships/image" Target="http://threatrisk.org/spec/Threat%20Risk%20Model_files/icon_association_947687147.jpg" TargetMode="External"/><Relationship Id="rId1669" Type="http://schemas.openxmlformats.org/officeDocument/2006/relationships/hyperlink" Target="javascript:%20showSpec('_18_2_62501eb_1455296761136_823255_9235');" TargetMode="External"/><Relationship Id="rId1" Type="http://schemas.openxmlformats.org/officeDocument/2006/relationships/customXml" Target="../customXml/item1.xml"/><Relationship Id="rId233" Type="http://schemas.openxmlformats.org/officeDocument/2006/relationships/image" Target="media/image197.emf"/><Relationship Id="rId440" Type="http://schemas.openxmlformats.org/officeDocument/2006/relationships/hyperlink" Target="javascript:%20showSpec('_17_0_5_1_7b3022e_1402589046098_469185_6143');" TargetMode="External"/><Relationship Id="rId678" Type="http://schemas.openxmlformats.org/officeDocument/2006/relationships/hyperlink" Target="javascript:%20showSpec('_18_2_62501eb_1458223017372_935546_8689');" TargetMode="External"/><Relationship Id="rId885" Type="http://schemas.openxmlformats.org/officeDocument/2006/relationships/image" Target="http://threatrisk.org/spec/Threat%20Risk%20Model_files/icon_class_1907467420.jpg" TargetMode="External"/><Relationship Id="rId1070" Type="http://schemas.openxmlformats.org/officeDocument/2006/relationships/hyperlink" Target="javascript:%20showSpec('_18_1_3ba019e_1443294108901_751289_10636');" TargetMode="External"/><Relationship Id="rId1529" Type="http://schemas.openxmlformats.org/officeDocument/2006/relationships/image" Target="http://threatrisk.org/spec/Threat%20Risk%20Model_files/icon_class_1907467420.jpg" TargetMode="External"/><Relationship Id="rId1736" Type="http://schemas.openxmlformats.org/officeDocument/2006/relationships/hyperlink" Target="javascript:%20showSpec('_17_0_5_1_3ba019e_1407876845478_265504_4108');" TargetMode="External"/><Relationship Id="rId28" Type="http://schemas.openxmlformats.org/officeDocument/2006/relationships/hyperlink" Target="http://www.iso.org/iso/catalogue_detail?csnumber=44651" TargetMode="External"/><Relationship Id="rId300" Type="http://schemas.openxmlformats.org/officeDocument/2006/relationships/image" Target="media/image254.jpeg"/><Relationship Id="rId538" Type="http://schemas.openxmlformats.org/officeDocument/2006/relationships/image" Target="http://threatrisk.org/spec/Threat%20Risk%20Model_files/icon_association_947687147.jpg" TargetMode="External"/><Relationship Id="rId745" Type="http://schemas.openxmlformats.org/officeDocument/2006/relationships/image" Target="http://threatrisk.org/spec/Threat%20Risk%20Model_files/icon_class_1907467420.jpg" TargetMode="External"/><Relationship Id="rId952" Type="http://schemas.openxmlformats.org/officeDocument/2006/relationships/hyperlink" Target="javascript:%20showSpec('_18_1_3ba019e_1443219962548_952937_9436');" TargetMode="External"/><Relationship Id="rId1168" Type="http://schemas.openxmlformats.org/officeDocument/2006/relationships/hyperlink" Target="javascript:%20showSpec('_18_0_2_3ba019e_1423260196892_905700_6331');" TargetMode="External"/><Relationship Id="rId1375" Type="http://schemas.openxmlformats.org/officeDocument/2006/relationships/hyperlink" Target="javascript:%20showSpec('_18_1_3ba019e_1431038063402_696754_6534');" TargetMode="External"/><Relationship Id="rId1582" Type="http://schemas.openxmlformats.org/officeDocument/2006/relationships/hyperlink" Target="javascript:%20showSpec('_18_1_3ba019e_1443381434392_672726_9481');" TargetMode="External"/><Relationship Id="rId81" Type="http://schemas.openxmlformats.org/officeDocument/2006/relationships/image" Target="media/image45.emf"/><Relationship Id="rId177" Type="http://schemas.openxmlformats.org/officeDocument/2006/relationships/image" Target="media/image141.emf"/><Relationship Id="rId384" Type="http://schemas.openxmlformats.org/officeDocument/2006/relationships/hyperlink" Target="javascript:%20showSpec('_18_1_3ba019e_1426032490067_111530_6698');" TargetMode="External"/><Relationship Id="rId591" Type="http://schemas.openxmlformats.org/officeDocument/2006/relationships/image" Target="http://threatrisk.org/spec/Threat%20Risk%20Model_files/icon_class_1907467420.jpg" TargetMode="External"/><Relationship Id="rId605" Type="http://schemas.openxmlformats.org/officeDocument/2006/relationships/hyperlink" Target="javascript:%20showSpec('_18_2_62501eb_1458223017372_935546_8689');" TargetMode="External"/><Relationship Id="rId812" Type="http://schemas.openxmlformats.org/officeDocument/2006/relationships/hyperlink" Target="javascript:%20showSpec('_18_0_2_3ba019e_1423848758804_10086_5918');" TargetMode="External"/><Relationship Id="rId1028" Type="http://schemas.openxmlformats.org/officeDocument/2006/relationships/hyperlink" Target="javascript:%20showSpec('_18_1_3ba019e_1443220011644_350533_9469');" TargetMode="External"/><Relationship Id="rId1235" Type="http://schemas.openxmlformats.org/officeDocument/2006/relationships/hyperlink" Target="javascript:%20showSpec('_17_0_5_1_3ba019e_1407960318412_69485_4170');" TargetMode="External"/><Relationship Id="rId1442" Type="http://schemas.openxmlformats.org/officeDocument/2006/relationships/hyperlink" Target="javascript:%20showSpec('_18_1_3ba019e_1443220011644_350533_9469');" TargetMode="External"/><Relationship Id="rId244" Type="http://schemas.openxmlformats.org/officeDocument/2006/relationships/image" Target="media/image206.emf"/><Relationship Id="rId689" Type="http://schemas.openxmlformats.org/officeDocument/2006/relationships/hyperlink" Target="javascript:%20showSpec('_18_1_3ba019e_1444754264801_974674_27661');" TargetMode="External"/><Relationship Id="rId896" Type="http://schemas.openxmlformats.org/officeDocument/2006/relationships/hyperlink" Target="javascript:%20showSpec('_18_2_62501eb_1460994890076_771677_10008');" TargetMode="External"/><Relationship Id="rId1081" Type="http://schemas.openxmlformats.org/officeDocument/2006/relationships/hyperlink" Target="javascript:%20showSpec('_17_0_5_1_3ba019e_1407452267066_776903_11252');" TargetMode="External"/><Relationship Id="rId1302" Type="http://schemas.openxmlformats.org/officeDocument/2006/relationships/hyperlink" Target="javascript:%20showSpec('_17_0_5_1_3ba019e_1407960318412_69485_4170');" TargetMode="External"/><Relationship Id="rId1747" Type="http://schemas.openxmlformats.org/officeDocument/2006/relationships/hyperlink" Target="javascript:%20showSpec('_18_0_2_3ba019e_1423162980047_31399_9797');" TargetMode="External"/><Relationship Id="rId39" Type="http://schemas.openxmlformats.org/officeDocument/2006/relationships/image" Target="media/image3.jpeg"/><Relationship Id="rId451" Type="http://schemas.openxmlformats.org/officeDocument/2006/relationships/hyperlink" Target="javascript:%20showSpec('_18_0_2_3ba019e_1423504747606_751590_6352');" TargetMode="External"/><Relationship Id="rId549" Type="http://schemas.openxmlformats.org/officeDocument/2006/relationships/hyperlink" Target="javascript:%20showSpec('_18_2_62501eb_1455753045476_515237_8690');" TargetMode="External"/><Relationship Id="rId756" Type="http://schemas.openxmlformats.org/officeDocument/2006/relationships/hyperlink" Target="javascript:%20showSpec('_18_2_62501eb_1460994890076_771677_10008');" TargetMode="External"/><Relationship Id="rId1179" Type="http://schemas.openxmlformats.org/officeDocument/2006/relationships/hyperlink" Target="javascript:%20showSpec('_18_1_3ba019e_1445365905110_451999_27119');" TargetMode="External"/><Relationship Id="rId1386" Type="http://schemas.openxmlformats.org/officeDocument/2006/relationships/image" Target="http://threatrisk.org/spec/Threat%20Risk%20Model_files/icon_elementvalue_1178525020.jpg" TargetMode="External"/><Relationship Id="rId1593" Type="http://schemas.openxmlformats.org/officeDocument/2006/relationships/hyperlink" Target="javascript:%20showSpec('_17_0_5_1_3ba019e_1407876845478_265504_4108');" TargetMode="External"/><Relationship Id="rId1607" Type="http://schemas.openxmlformats.org/officeDocument/2006/relationships/image" Target="http://threatrisk.org/spec/Threat%20Risk%20Model_files/icon_class_1907467420.jpg" TargetMode="External"/><Relationship Id="rId104" Type="http://schemas.openxmlformats.org/officeDocument/2006/relationships/image" Target="media/image68.emf"/><Relationship Id="rId188" Type="http://schemas.openxmlformats.org/officeDocument/2006/relationships/image" Target="media/image152.emf"/><Relationship Id="rId311" Type="http://schemas.openxmlformats.org/officeDocument/2006/relationships/image" Target="media/image257.jpeg"/><Relationship Id="rId395" Type="http://schemas.openxmlformats.org/officeDocument/2006/relationships/hyperlink" Target="javascript:%20showSpec('_18_2_62501eb_1460995359204_192818_10044');" TargetMode="External"/><Relationship Id="rId409" Type="http://schemas.openxmlformats.org/officeDocument/2006/relationships/hyperlink" Target="javascript:%20showSpec('_18_1_3ba019e_1444754996162_318164_27760');" TargetMode="External"/><Relationship Id="rId963" Type="http://schemas.openxmlformats.org/officeDocument/2006/relationships/hyperlink" Target="javascript:%20showSpec('_18_2_62501eb_1460994890076_771677_10008');" TargetMode="External"/><Relationship Id="rId1039" Type="http://schemas.openxmlformats.org/officeDocument/2006/relationships/hyperlink" Target="javascript:%20showSpec('_18_2_62501eb_1458223017372_935546_8689');" TargetMode="External"/><Relationship Id="rId1246" Type="http://schemas.openxmlformats.org/officeDocument/2006/relationships/hyperlink" Target="javascript:%20showSpec('_18_2_62501eb_1461269570989_206434_4858');" TargetMode="External"/><Relationship Id="rId92" Type="http://schemas.openxmlformats.org/officeDocument/2006/relationships/image" Target="media/image56.emf"/><Relationship Id="rId616" Type="http://schemas.openxmlformats.org/officeDocument/2006/relationships/hyperlink" Target="javascript:%20showSpec('_18_1_3ba019e_1444754264801_974674_27661');" TargetMode="External"/><Relationship Id="rId823" Type="http://schemas.openxmlformats.org/officeDocument/2006/relationships/image" Target="http://threatrisk.org/spec/Threat%20Risk%20Model_files/icon_association_947687147.jpg" TargetMode="External"/><Relationship Id="rId1453" Type="http://schemas.openxmlformats.org/officeDocument/2006/relationships/hyperlink" Target="javascript:%20showSpec('_18_2_62501eb_1458223017372_935546_8689');" TargetMode="External"/><Relationship Id="rId1660" Type="http://schemas.openxmlformats.org/officeDocument/2006/relationships/hyperlink" Target="javascript:%20showSpec('_18_1_3ba019e_1444755560039_64536_27902');" TargetMode="External"/><Relationship Id="rId1758" Type="http://schemas.openxmlformats.org/officeDocument/2006/relationships/hyperlink" Target="javascript:%20showSpec('_18_0_2_3ba019e_1423004718353_767742_6511');" TargetMode="External"/><Relationship Id="rId255" Type="http://schemas.openxmlformats.org/officeDocument/2006/relationships/image" Target="media/image216.emf"/><Relationship Id="rId462" Type="http://schemas.openxmlformats.org/officeDocument/2006/relationships/hyperlink" Target="javascript:%20showSpec('_18_0_2_3ba019e_1423848758804_10086_5918');" TargetMode="External"/><Relationship Id="rId1092" Type="http://schemas.openxmlformats.org/officeDocument/2006/relationships/hyperlink" Target="javascript:%20showSpec('_18_0_2_3ba019e_1423848758806_896185_5919');" TargetMode="External"/><Relationship Id="rId1106" Type="http://schemas.openxmlformats.org/officeDocument/2006/relationships/hyperlink" Target="javascript:%20showSpec('_18_1_3ba019e_1443219962548_952937_9436');" TargetMode="External"/><Relationship Id="rId1313" Type="http://schemas.openxmlformats.org/officeDocument/2006/relationships/hyperlink" Target="javascript:%20showSpec('_18_2_62501eb_1461269570989_206434_4858');" TargetMode="External"/><Relationship Id="rId1397" Type="http://schemas.openxmlformats.org/officeDocument/2006/relationships/hyperlink" Target="javascript:%20showSpec('_18_0_2_3ba019e_1424984545843_416115_6757');" TargetMode="External"/><Relationship Id="rId1520" Type="http://schemas.openxmlformats.org/officeDocument/2006/relationships/image" Target="http://threatrisk.org/spec/Threat%20Risk%20Model_files/icon_association_947687147.jpg" TargetMode="External"/><Relationship Id="rId115" Type="http://schemas.openxmlformats.org/officeDocument/2006/relationships/image" Target="media/image79.emf"/><Relationship Id="rId322" Type="http://schemas.openxmlformats.org/officeDocument/2006/relationships/hyperlink" Target="javascript:%20showSpec('_18_1_3ba019e_1443220011644_350533_9469');" TargetMode="External"/><Relationship Id="rId767" Type="http://schemas.openxmlformats.org/officeDocument/2006/relationships/hyperlink" Target="javascript:%20showSpec('_18_2_62501eb_1456175443094_775061_7515');" TargetMode="External"/><Relationship Id="rId974" Type="http://schemas.openxmlformats.org/officeDocument/2006/relationships/hyperlink" Target="javascript:%20showSpec('_18_1_3ba019e_1444754996162_318164_27760');" TargetMode="External"/><Relationship Id="rId1618" Type="http://schemas.openxmlformats.org/officeDocument/2006/relationships/hyperlink" Target="javascript:%20showSpec('_18_2_62501eb_1460995359204_192818_10044');" TargetMode="External"/><Relationship Id="rId199" Type="http://schemas.openxmlformats.org/officeDocument/2006/relationships/image" Target="media/image163.emf"/><Relationship Id="rId627" Type="http://schemas.openxmlformats.org/officeDocument/2006/relationships/hyperlink" Target="javascript:%20showSpec('_18_1_3ba019e_1444341903340_57717_30511');" TargetMode="External"/><Relationship Id="rId834" Type="http://schemas.openxmlformats.org/officeDocument/2006/relationships/hyperlink" Target="javascript:%20showSpec('_18_2_62501eb_1455753045476_515237_8690');" TargetMode="External"/><Relationship Id="rId1257" Type="http://schemas.openxmlformats.org/officeDocument/2006/relationships/hyperlink" Target="javascript:%20showSpec('_18_1_3ba019e_1447036219829_666773_39354');" TargetMode="External"/><Relationship Id="rId1464" Type="http://schemas.openxmlformats.org/officeDocument/2006/relationships/hyperlink" Target="javascript:%20showSpec('_18_1_3ba019e_1443295647041_837190_11358');" TargetMode="External"/><Relationship Id="rId1671" Type="http://schemas.openxmlformats.org/officeDocument/2006/relationships/hyperlink" Target="javascript:%20showSpec('_18_2_62501eb_1457726722409_521697_9293');" TargetMode="External"/><Relationship Id="rId266" Type="http://schemas.openxmlformats.org/officeDocument/2006/relationships/image" Target="media/image227.emf"/><Relationship Id="rId473" Type="http://schemas.openxmlformats.org/officeDocument/2006/relationships/image" Target="http://threatrisk.org/spec/Threat%20Risk%20Model_files/icon_association_947687147.jpg" TargetMode="External"/><Relationship Id="rId680" Type="http://schemas.openxmlformats.org/officeDocument/2006/relationships/hyperlink" Target="javascript:%20showSpec('_18_2_62501eb_1458223017372_935546_8689');" TargetMode="External"/><Relationship Id="rId901" Type="http://schemas.openxmlformats.org/officeDocument/2006/relationships/hyperlink" Target="javascript:%20showSpec('_18_2_62501eb_1458223017372_935546_8689');" TargetMode="External"/><Relationship Id="rId1117" Type="http://schemas.openxmlformats.org/officeDocument/2006/relationships/image" Target="http://threatrisk.org/spec/Threat%20Risk%20Model_files/icon_class_1907467420.jpg" TargetMode="External"/><Relationship Id="rId1324" Type="http://schemas.openxmlformats.org/officeDocument/2006/relationships/hyperlink" Target="javascript:%20showSpec('_17_0_5_1_3ba019e_1407439004179_501334_4205');" TargetMode="External"/><Relationship Id="rId1531" Type="http://schemas.openxmlformats.org/officeDocument/2006/relationships/hyperlink" Target="javascript:%20showSpec('_18_2_62501eb_1455753045476_515237_8690');" TargetMode="External"/><Relationship Id="rId1769" Type="http://schemas.openxmlformats.org/officeDocument/2006/relationships/hyperlink" Target="javascript:%20showSpec('_18_1_3ba019e_1445543771788_822272_38055');" TargetMode="External"/><Relationship Id="rId30" Type="http://schemas.openxmlformats.org/officeDocument/2006/relationships/hyperlink" Target="http://www.nist.gov/pml/wmd/pubs/upload/AppC-12-hb44-final.pdf" TargetMode="External"/><Relationship Id="rId126" Type="http://schemas.openxmlformats.org/officeDocument/2006/relationships/image" Target="media/image90.emf"/><Relationship Id="rId333" Type="http://schemas.openxmlformats.org/officeDocument/2006/relationships/hyperlink" Target="javascript:%20showSpec('_18_2_62501eb_1455753045476_515237_8690');" TargetMode="External"/><Relationship Id="rId540" Type="http://schemas.openxmlformats.org/officeDocument/2006/relationships/hyperlink" Target="javascript:%20showSpec('_18_2_62501eb_1460995359204_192818_10044');" TargetMode="External"/><Relationship Id="rId778" Type="http://schemas.openxmlformats.org/officeDocument/2006/relationships/hyperlink" Target="javascript:%20showSpec('_18_1_3ba019e_1444341903340_57717_30511');" TargetMode="External"/><Relationship Id="rId985" Type="http://schemas.openxmlformats.org/officeDocument/2006/relationships/hyperlink" Target="javascript:%20showSpec('_17_0_5_1_3ba019e_1407452412571_889169_11910');" TargetMode="External"/><Relationship Id="rId1170" Type="http://schemas.openxmlformats.org/officeDocument/2006/relationships/hyperlink" Target="javascript:%20showSpec('_18_0_2_3ba019e_1423260469493_807360_6394');" TargetMode="External"/><Relationship Id="rId1629" Type="http://schemas.openxmlformats.org/officeDocument/2006/relationships/hyperlink" Target="javascript:%20showSpec('_18_2_62501eb_1455753045476_515237_8690');" TargetMode="External"/><Relationship Id="rId638" Type="http://schemas.openxmlformats.org/officeDocument/2006/relationships/hyperlink" Target="javascript:%20showSpec('_17_0_5_1_3ba019e_1407960337744_968303_4171');" TargetMode="External"/><Relationship Id="rId845" Type="http://schemas.openxmlformats.org/officeDocument/2006/relationships/hyperlink" Target="javascript:%20showSpec('_18_0_2_3ba019e_1423176899024_851785_13542');" TargetMode="External"/><Relationship Id="rId1030" Type="http://schemas.openxmlformats.org/officeDocument/2006/relationships/hyperlink" Target="javascript:%20showSpec('_18_1_3ba019e_1443220011644_350533_9469');" TargetMode="External"/><Relationship Id="rId1268" Type="http://schemas.openxmlformats.org/officeDocument/2006/relationships/hyperlink" Target="javascript:%20showSpec('_18_1_3ba019e_1445379115924_538758_31530');" TargetMode="External"/><Relationship Id="rId1475" Type="http://schemas.openxmlformats.org/officeDocument/2006/relationships/hyperlink" Target="javascript:%20showSpec('_18_2_62501eb_1461269570989_330366_4856');" TargetMode="External"/><Relationship Id="rId1682" Type="http://schemas.openxmlformats.org/officeDocument/2006/relationships/hyperlink" Target="javascript:%20showSpec('_18_0_2_3ba019e_1423848758806_896185_5919');" TargetMode="External"/><Relationship Id="rId277" Type="http://schemas.openxmlformats.org/officeDocument/2006/relationships/image" Target="media/image238.emf"/><Relationship Id="rId400" Type="http://schemas.openxmlformats.org/officeDocument/2006/relationships/image" Target="http://threatrisk.org/spec/Threat%20Risk%20Model_files/icon_class_1907467420.jpg" TargetMode="External"/><Relationship Id="rId484" Type="http://schemas.openxmlformats.org/officeDocument/2006/relationships/hyperlink" Target="javascript:%20showSpec('_18_2_62501eb_1455753045476_515237_8690');" TargetMode="External"/><Relationship Id="rId705" Type="http://schemas.openxmlformats.org/officeDocument/2006/relationships/hyperlink" Target="javascript:%20showSpec('_17_0_5_1_3ba019e_1407439004205_171253_4253');" TargetMode="External"/><Relationship Id="rId1128" Type="http://schemas.openxmlformats.org/officeDocument/2006/relationships/hyperlink" Target="javascript:%20showSpec('_18_1_3ba019e_1431038063402_696754_6534');" TargetMode="External"/><Relationship Id="rId1335" Type="http://schemas.openxmlformats.org/officeDocument/2006/relationships/hyperlink" Target="javascript:%20showSpec('_18_0_2_3ba019e_1423851251889_699616_6639');" TargetMode="External"/><Relationship Id="rId1542" Type="http://schemas.openxmlformats.org/officeDocument/2006/relationships/hyperlink" Target="javascript:%20showSpec('_18_0_2_3ba019e_1423176899024_851785_13542');" TargetMode="External"/><Relationship Id="rId137" Type="http://schemas.openxmlformats.org/officeDocument/2006/relationships/image" Target="media/image101.emf"/><Relationship Id="rId344" Type="http://schemas.openxmlformats.org/officeDocument/2006/relationships/hyperlink" Target="javascript:%20showSpec('_18_1_3ba019e_1444754264801_974674_27661');" TargetMode="External"/><Relationship Id="rId691" Type="http://schemas.openxmlformats.org/officeDocument/2006/relationships/hyperlink" Target="javascript:%20showSpec('_18_1_3ba019e_1443295647041_837190_11358');" TargetMode="External"/><Relationship Id="rId789" Type="http://schemas.openxmlformats.org/officeDocument/2006/relationships/image" Target="http://threatrisk.org/spec/Threat%20Risk%20Model_files/icon_package_1415545023.jpg" TargetMode="External"/><Relationship Id="rId912" Type="http://schemas.openxmlformats.org/officeDocument/2006/relationships/hyperlink" Target="javascript:%20showSpec('_18_1_3ba019e_1443295647041_837190_11358');" TargetMode="External"/><Relationship Id="rId996" Type="http://schemas.openxmlformats.org/officeDocument/2006/relationships/hyperlink" Target="javascript:%20showSpec('_17_0_5_1_7b3022e_1396647291186_698320_5704');" TargetMode="External"/><Relationship Id="rId41" Type="http://schemas.openxmlformats.org/officeDocument/2006/relationships/image" Target="media/image5.emf"/><Relationship Id="rId551" Type="http://schemas.openxmlformats.org/officeDocument/2006/relationships/hyperlink" Target="javascript:%20showSpec('_18_2_62501eb_1455753045476_515237_8690');" TargetMode="External"/><Relationship Id="rId649" Type="http://schemas.openxmlformats.org/officeDocument/2006/relationships/hyperlink" Target="javascript:%20showSpec('_18_1_3ba019e_1431628997747_205015_17989');" TargetMode="External"/><Relationship Id="rId856" Type="http://schemas.openxmlformats.org/officeDocument/2006/relationships/hyperlink" Target="javascript:%20showSpec('_18_2_62501eb_1461269570989_206434_4858');" TargetMode="External"/><Relationship Id="rId1181" Type="http://schemas.openxmlformats.org/officeDocument/2006/relationships/hyperlink" Target="javascript:%20showSpec('_18_1_3ba019e_1441915931534_821248_8630');" TargetMode="External"/><Relationship Id="rId1279" Type="http://schemas.openxmlformats.org/officeDocument/2006/relationships/hyperlink" Target="javascript:%20showSpec('_18_1_3ba019e_1443220011644_350533_9469');" TargetMode="External"/><Relationship Id="rId1402" Type="http://schemas.openxmlformats.org/officeDocument/2006/relationships/hyperlink" Target="javascript:%20showSpec('_18_0_2_3ba019e_1423183301023_719330_6041');" TargetMode="External"/><Relationship Id="rId1486" Type="http://schemas.openxmlformats.org/officeDocument/2006/relationships/hyperlink" Target="javascript:%20showSpec('_18_1_3ba019e_1443219138259_343165_8591');" TargetMode="External"/><Relationship Id="rId1707" Type="http://schemas.openxmlformats.org/officeDocument/2006/relationships/hyperlink" Target="javascript:%20showSpec('_18_2_62501eb_1455753045476_515237_8690');" TargetMode="External"/><Relationship Id="rId190" Type="http://schemas.openxmlformats.org/officeDocument/2006/relationships/image" Target="media/image154.emf"/><Relationship Id="rId204" Type="http://schemas.openxmlformats.org/officeDocument/2006/relationships/image" Target="media/image168.emf"/><Relationship Id="rId288" Type="http://schemas.openxmlformats.org/officeDocument/2006/relationships/image" Target="media/image249.emf"/><Relationship Id="rId411" Type="http://schemas.openxmlformats.org/officeDocument/2006/relationships/hyperlink" Target="javascript:%20showSpec('_18_1_3ba019e_1431038063402_696754_6534');" TargetMode="External"/><Relationship Id="rId509" Type="http://schemas.openxmlformats.org/officeDocument/2006/relationships/hyperlink" Target="javascript:%20showSpec('_18_1_3ba019e_1431628997747_205015_17989');" TargetMode="External"/><Relationship Id="rId1041" Type="http://schemas.openxmlformats.org/officeDocument/2006/relationships/image" Target="http://threatrisk.org/spec/Threat%20Risk%20Model_files/icon_association_947687147.jpg" TargetMode="External"/><Relationship Id="rId1139" Type="http://schemas.openxmlformats.org/officeDocument/2006/relationships/hyperlink" Target="javascript:%20showSpec('_17_0_5_1_3ba019e_1407452267066_776903_11252');" TargetMode="External"/><Relationship Id="rId1346" Type="http://schemas.openxmlformats.org/officeDocument/2006/relationships/image" Target="http://threatrisk.org/spec/Threat%20Risk%20Model_files/icon_class_1907467420.jpg" TargetMode="External"/><Relationship Id="rId1693" Type="http://schemas.openxmlformats.org/officeDocument/2006/relationships/image" Target="http://threatrisk.org/spec/Threat%20Risk%20Model_files/icon_association_947687147.jpg" TargetMode="External"/><Relationship Id="rId495" Type="http://schemas.openxmlformats.org/officeDocument/2006/relationships/hyperlink" Target="javascript:%20showSpec('_18_0_2_3ba019e_1423176899024_851785_13542');" TargetMode="External"/><Relationship Id="rId716" Type="http://schemas.openxmlformats.org/officeDocument/2006/relationships/hyperlink" Target="javascript:%20showSpec('_17_0_5_1_3ba019e_1407960318412_69485_4170');" TargetMode="External"/><Relationship Id="rId923" Type="http://schemas.openxmlformats.org/officeDocument/2006/relationships/hyperlink" Target="javascript:%20showSpec('_18_1_3ba019e_1430512285624_552743_6314');" TargetMode="External"/><Relationship Id="rId1553" Type="http://schemas.openxmlformats.org/officeDocument/2006/relationships/hyperlink" Target="javascript:%20showSpec('_18_2_62501eb_1461269570989_206434_4858');" TargetMode="External"/><Relationship Id="rId1760" Type="http://schemas.openxmlformats.org/officeDocument/2006/relationships/hyperlink" Target="javascript:%20showSpec('_17_0_5_1_3ba019e_1407452381122_290271_11885');" TargetMode="External"/><Relationship Id="rId52" Type="http://schemas.openxmlformats.org/officeDocument/2006/relationships/image" Target="media/image16.emf"/><Relationship Id="rId148" Type="http://schemas.openxmlformats.org/officeDocument/2006/relationships/image" Target="media/image112.emf"/><Relationship Id="rId355" Type="http://schemas.openxmlformats.org/officeDocument/2006/relationships/image" Target="http://threatrisk.org/spec/Threat%20Risk%20Model_files/icon_package_1415545023.jpg" TargetMode="External"/><Relationship Id="rId562" Type="http://schemas.openxmlformats.org/officeDocument/2006/relationships/hyperlink" Target="javascript:%20showSpec('_17_0_5_1_3ba019e_1407960318412_69485_4170');" TargetMode="External"/><Relationship Id="rId1192" Type="http://schemas.openxmlformats.org/officeDocument/2006/relationships/hyperlink" Target="javascript:%20showSpec('_18_1_3ba019e_1445543771788_822272_38055');" TargetMode="External"/><Relationship Id="rId1206" Type="http://schemas.openxmlformats.org/officeDocument/2006/relationships/hyperlink" Target="javascript:%20showSpec('_18_1_3ba019e_1426032490067_111530_6698');" TargetMode="External"/><Relationship Id="rId1413" Type="http://schemas.openxmlformats.org/officeDocument/2006/relationships/hyperlink" Target="javascript:%20showSpec('_18_1_3ba019e_1444754264801_974674_27661');" TargetMode="External"/><Relationship Id="rId1620" Type="http://schemas.openxmlformats.org/officeDocument/2006/relationships/hyperlink" Target="javascript:%20showSpec('_18_2_62501eb_1460995359204_192818_10044');" TargetMode="External"/><Relationship Id="rId215" Type="http://schemas.openxmlformats.org/officeDocument/2006/relationships/image" Target="media/image179.emf"/><Relationship Id="rId422" Type="http://schemas.openxmlformats.org/officeDocument/2006/relationships/image" Target="http://threatrisk.org/spec/Threat%20Risk%20Model_files/icon_elementvalue_1178525020.jpg" TargetMode="External"/><Relationship Id="rId867" Type="http://schemas.openxmlformats.org/officeDocument/2006/relationships/hyperlink" Target="javascript:%20showSpec('_18_1_3ba019e_1444759343561_741779_28583');" TargetMode="External"/><Relationship Id="rId1052" Type="http://schemas.openxmlformats.org/officeDocument/2006/relationships/hyperlink" Target="javascript:%20showSpec('_18_1_3ba019e_1443295623856_856236_11332');" TargetMode="External"/><Relationship Id="rId1497" Type="http://schemas.openxmlformats.org/officeDocument/2006/relationships/hyperlink" Target="javascript:%20showSpec('_17_0_5_1_3ba019e_1407876845478_265504_4108');" TargetMode="External"/><Relationship Id="rId1718" Type="http://schemas.openxmlformats.org/officeDocument/2006/relationships/hyperlink" Target="javascript:%20showSpec('_18_0_2_3ba019e_1423176899024_851785_13542');" TargetMode="External"/><Relationship Id="rId299" Type="http://schemas.openxmlformats.org/officeDocument/2006/relationships/hyperlink" Target="javascript:%20showSpec('_18_0_2_3ba019e_1423851416227_37136_6875');" TargetMode="External"/><Relationship Id="rId727" Type="http://schemas.openxmlformats.org/officeDocument/2006/relationships/hyperlink" Target="javascript:%20showSpec('_18_2_62501eb_1461269570989_206434_4858');" TargetMode="External"/><Relationship Id="rId934" Type="http://schemas.openxmlformats.org/officeDocument/2006/relationships/hyperlink" Target="javascript:%20showSpec('_18_0_2_3ba019e_1423002551684_743251_6041');" TargetMode="External"/><Relationship Id="rId1357" Type="http://schemas.openxmlformats.org/officeDocument/2006/relationships/hyperlink" Target="javascript:%20showSpec('_18_2_62501eb_1460995359204_192818_10044');" TargetMode="External"/><Relationship Id="rId1564" Type="http://schemas.openxmlformats.org/officeDocument/2006/relationships/hyperlink" Target="javascript:%20showSpec('_18_2_62501eb_1455034600271_425651_7318');" TargetMode="External"/><Relationship Id="rId1771" Type="http://schemas.openxmlformats.org/officeDocument/2006/relationships/hyperlink" Target="javascript:%20showSpec('_18_0_2_3ba019e_1423851416227_37136_6875');" TargetMode="External"/><Relationship Id="rId63" Type="http://schemas.openxmlformats.org/officeDocument/2006/relationships/image" Target="media/image27.emf"/><Relationship Id="rId159" Type="http://schemas.openxmlformats.org/officeDocument/2006/relationships/image" Target="media/image123.emf"/><Relationship Id="rId366" Type="http://schemas.openxmlformats.org/officeDocument/2006/relationships/image" Target="http://threatrisk.org/spec/Threat%20Risk%20Model_files/icon_elementvalue_1178525020.jpg" TargetMode="External"/><Relationship Id="rId573" Type="http://schemas.openxmlformats.org/officeDocument/2006/relationships/hyperlink" Target="javascript:%20showSpec('_18_2_62501eb_1461269570989_206434_4858');" TargetMode="External"/><Relationship Id="rId780" Type="http://schemas.openxmlformats.org/officeDocument/2006/relationships/hyperlink" Target="javascript:%20showSpec('_18_1_3ba019e_1444342345486_264881_30722');" TargetMode="External"/><Relationship Id="rId1217" Type="http://schemas.openxmlformats.org/officeDocument/2006/relationships/image" Target="http://threatrisk.org/spec/Threat%20Risk%20Model_files/icon_enumeration_1800605369.jpg" TargetMode="External"/><Relationship Id="rId1424" Type="http://schemas.openxmlformats.org/officeDocument/2006/relationships/hyperlink" Target="javascript:%20showSpec('_18_1_3ba019e_1445543771788_822272_38055');" TargetMode="External"/><Relationship Id="rId1631" Type="http://schemas.openxmlformats.org/officeDocument/2006/relationships/image" Target="http://threatrisk.org/spec/Threat%20Risk%20Model_files/icon_association_947687147.jpg" TargetMode="External"/><Relationship Id="rId226" Type="http://schemas.openxmlformats.org/officeDocument/2006/relationships/image" Target="media/image190.emf"/><Relationship Id="rId433" Type="http://schemas.openxmlformats.org/officeDocument/2006/relationships/hyperlink" Target="javascript:%20showSpec('_17_0_5_1_7b3022e_1400683177928_23171_5523');" TargetMode="External"/><Relationship Id="rId878" Type="http://schemas.openxmlformats.org/officeDocument/2006/relationships/hyperlink" Target="javascript:%20showSpec('_18_0_2_3ba019e_1423848758804_10086_5918');" TargetMode="External"/><Relationship Id="rId1063" Type="http://schemas.openxmlformats.org/officeDocument/2006/relationships/image" Target="http://threatrisk.org/spec/Threat%20Risk%20Model_files/icon_elementvalue_1178525020.jpg" TargetMode="External"/><Relationship Id="rId1270" Type="http://schemas.openxmlformats.org/officeDocument/2006/relationships/hyperlink" Target="javascript:%20showSpec('_18_1_3ba019e_1445379115924_538758_31530');" TargetMode="External"/><Relationship Id="rId1729" Type="http://schemas.openxmlformats.org/officeDocument/2006/relationships/hyperlink" Target="javascript:%20showSpec('_18_2_62501eb_1461269570989_206434_4858');" TargetMode="External"/><Relationship Id="rId640" Type="http://schemas.openxmlformats.org/officeDocument/2006/relationships/hyperlink" Target="javascript:%20showSpec('_17_0_5_1_3ba019e_1407960337744_968303_4171');" TargetMode="External"/><Relationship Id="rId738" Type="http://schemas.openxmlformats.org/officeDocument/2006/relationships/hyperlink" Target="javascript:%20showSpec('_18_0_2_3ba019e_1423848758804_10086_5918');" TargetMode="External"/><Relationship Id="rId945" Type="http://schemas.openxmlformats.org/officeDocument/2006/relationships/hyperlink" Target="javascript:%20showSpec('_18_0_2_3ba019e_1423848758804_10086_5918');" TargetMode="External"/><Relationship Id="rId1368" Type="http://schemas.openxmlformats.org/officeDocument/2006/relationships/hyperlink" Target="javascript:%20showSpec('_18_2_62501eb_1455753045476_515237_8690');" TargetMode="External"/><Relationship Id="rId1575" Type="http://schemas.openxmlformats.org/officeDocument/2006/relationships/hyperlink" Target="javascript:%20showSpec('_18_2_62501eb_1461269571009_736248_5250');" TargetMode="External"/><Relationship Id="rId74" Type="http://schemas.openxmlformats.org/officeDocument/2006/relationships/image" Target="media/image38.emf"/><Relationship Id="rId377" Type="http://schemas.openxmlformats.org/officeDocument/2006/relationships/hyperlink" Target="javascript:%20showSpec('_18_0_2_3ba019e_1423848758806_896185_5919');" TargetMode="External"/><Relationship Id="rId500" Type="http://schemas.openxmlformats.org/officeDocument/2006/relationships/hyperlink" Target="javascript:%20showSpec('_17_0_5_1_3ba019e_1407960337744_968303_4171');" TargetMode="External"/><Relationship Id="rId584" Type="http://schemas.openxmlformats.org/officeDocument/2006/relationships/hyperlink" Target="javascript:%20showSpec('_18_0_2_3ba019e_1423848758804_10086_5918');" TargetMode="External"/><Relationship Id="rId805" Type="http://schemas.openxmlformats.org/officeDocument/2006/relationships/hyperlink" Target="javascript:%20showSpec('_18_0_2_3ba019e_1423851344237_646041_6841');" TargetMode="External"/><Relationship Id="rId1130" Type="http://schemas.openxmlformats.org/officeDocument/2006/relationships/hyperlink" Target="javascript:%20showSpec('_18_0_2_3ba019e_1423176899024_851785_13542');" TargetMode="External"/><Relationship Id="rId1228" Type="http://schemas.openxmlformats.org/officeDocument/2006/relationships/hyperlink" Target="javascript:%20showSpec('_18_1_3ba019e_1444755560039_64536_27902');" TargetMode="External"/><Relationship Id="rId1435" Type="http://schemas.openxmlformats.org/officeDocument/2006/relationships/hyperlink" Target="javascript:%20showSpec('_18_1_3ba019e_1445379115924_538758_31530');" TargetMode="External"/><Relationship Id="rId5" Type="http://schemas.openxmlformats.org/officeDocument/2006/relationships/webSettings" Target="webSettings.xml"/><Relationship Id="rId237" Type="http://schemas.openxmlformats.org/officeDocument/2006/relationships/image" Target="media/image200.emf"/><Relationship Id="rId791" Type="http://schemas.openxmlformats.org/officeDocument/2006/relationships/hyperlink" Target="javascript:%20showSpec('_17_0_5_1_3ba019e_1407960337744_968303_4171');" TargetMode="External"/><Relationship Id="rId889" Type="http://schemas.openxmlformats.org/officeDocument/2006/relationships/hyperlink" Target="javascript:%20showSpec('_18_1_3ba019e_1443219962548_952937_9436');" TargetMode="External"/><Relationship Id="rId1074" Type="http://schemas.openxmlformats.org/officeDocument/2006/relationships/hyperlink" Target="javascript:%20showSpec('_17_0_5_1_3ba019e_1407876941118_369583_4154');" TargetMode="External"/><Relationship Id="rId1642" Type="http://schemas.openxmlformats.org/officeDocument/2006/relationships/hyperlink" Target="javascript:%20showSpec('_17_0_5_1_3ba019e_1407960318412_69485_4170');" TargetMode="External"/><Relationship Id="rId444" Type="http://schemas.openxmlformats.org/officeDocument/2006/relationships/hyperlink" Target="javascript:%20showSpec('_18_0_2_3ba019e_1423504624651_505488_5895');" TargetMode="External"/><Relationship Id="rId651" Type="http://schemas.openxmlformats.org/officeDocument/2006/relationships/hyperlink" Target="javascript:%20showSpec('_18_1_3ba019e_1445543771788_822272_38055');" TargetMode="External"/><Relationship Id="rId749" Type="http://schemas.openxmlformats.org/officeDocument/2006/relationships/hyperlink" Target="javascript:%20showSpec('_18_1_3ba019e_1443219962548_952937_9436');" TargetMode="External"/><Relationship Id="rId1281" Type="http://schemas.openxmlformats.org/officeDocument/2006/relationships/image" Target="http://threatrisk.org/spec/Threat%20Risk%20Model_files/icon_enumeration_1800605369.jpg" TargetMode="External"/><Relationship Id="rId1379" Type="http://schemas.openxmlformats.org/officeDocument/2006/relationships/hyperlink" Target="javascript:%20showSpec('_17_0_5_1_3ba019e_1407960318412_69485_4170');" TargetMode="External"/><Relationship Id="rId1502" Type="http://schemas.openxmlformats.org/officeDocument/2006/relationships/hyperlink" Target="javascript:%20showSpec('_18_0_2_3ba019e_1423851344237_646041_6841');" TargetMode="External"/><Relationship Id="rId1586" Type="http://schemas.openxmlformats.org/officeDocument/2006/relationships/hyperlink" Target="javascript:%20showSpec('_17_0_5_1_3ba019e_1407452381122_290271_11885');" TargetMode="External"/><Relationship Id="rId290" Type="http://schemas.openxmlformats.org/officeDocument/2006/relationships/hyperlink" Target="javascript:%20showSpec('_18_0_2_3ba019e_1423851251889_699616_6639');" TargetMode="External"/><Relationship Id="rId304" Type="http://schemas.openxmlformats.org/officeDocument/2006/relationships/image" Target="http://threatrisk.org/spec/Threat%20Risk%20Model_files/icon_property_1853627376.jpg" TargetMode="External"/><Relationship Id="rId388" Type="http://schemas.openxmlformats.org/officeDocument/2006/relationships/image" Target="http://threatrisk.org/spec/Threat%20Risk%20Model_files/icon_association_947687147.jpg" TargetMode="External"/><Relationship Id="rId511" Type="http://schemas.openxmlformats.org/officeDocument/2006/relationships/hyperlink" Target="javascript:%20showSpec('_18_1_3ba019e_1431628997747_205015_17989');" TargetMode="External"/><Relationship Id="rId609" Type="http://schemas.openxmlformats.org/officeDocument/2006/relationships/image" Target="http://threatrisk.org/spec/Threat%20Risk%20Model_files/icon_association_947687147.jpg" TargetMode="External"/><Relationship Id="rId956" Type="http://schemas.openxmlformats.org/officeDocument/2006/relationships/image" Target="http://threatrisk.org/spec/Threat%20Risk%20Model_files/icon_association_947687147.jpg" TargetMode="External"/><Relationship Id="rId1141" Type="http://schemas.openxmlformats.org/officeDocument/2006/relationships/hyperlink" Target="javascript:%20showSpec('_17_0_5_1_3ba019e_1407452412571_889169_11910');" TargetMode="External"/><Relationship Id="rId1239" Type="http://schemas.openxmlformats.org/officeDocument/2006/relationships/image" Target="http://threatrisk.org/spec/Threat%20Risk%20Model_files/icon_Class%20Diagram_1633981689.jpg" TargetMode="External"/><Relationship Id="rId85" Type="http://schemas.openxmlformats.org/officeDocument/2006/relationships/image" Target="media/image49.emf"/><Relationship Id="rId150" Type="http://schemas.openxmlformats.org/officeDocument/2006/relationships/image" Target="media/image114.emf"/><Relationship Id="rId595" Type="http://schemas.openxmlformats.org/officeDocument/2006/relationships/hyperlink" Target="javascript:%20showSpec('_18_1_3ba019e_1443219962548_952937_9436');" TargetMode="External"/><Relationship Id="rId816" Type="http://schemas.openxmlformats.org/officeDocument/2006/relationships/hyperlink" Target="javascript:%20showSpec('_18_1_3ba019e_1426032490067_111530_6698');" TargetMode="External"/><Relationship Id="rId1001" Type="http://schemas.openxmlformats.org/officeDocument/2006/relationships/hyperlink" Target="javascript:%20showSpec('_18_0_2_3ba019e_1423002551684_743251_6041');" TargetMode="External"/><Relationship Id="rId1446" Type="http://schemas.openxmlformats.org/officeDocument/2006/relationships/image" Target="http://threatrisk.org/spec/Threat%20Risk%20Model_files/icon_enumeration_1800605369.jpg" TargetMode="External"/><Relationship Id="rId1653" Type="http://schemas.openxmlformats.org/officeDocument/2006/relationships/image" Target="http://threatrisk.org/spec/Threat%20Risk%20Model_files/icon_class_1907467420.jpg" TargetMode="External"/><Relationship Id="rId248" Type="http://schemas.openxmlformats.org/officeDocument/2006/relationships/image" Target="media/image210.emf"/><Relationship Id="rId455" Type="http://schemas.openxmlformats.org/officeDocument/2006/relationships/hyperlink" Target="javascript:%20showSpec('_18_0_2_3ba019e_1423851344237_646041_6841');" TargetMode="External"/><Relationship Id="rId662" Type="http://schemas.openxmlformats.org/officeDocument/2006/relationships/hyperlink" Target="javascript:%20showSpec('_18_1_3ba019e_1445379115924_538758_31530');" TargetMode="External"/><Relationship Id="rId1085" Type="http://schemas.openxmlformats.org/officeDocument/2006/relationships/hyperlink" Target="javascript:%20showSpec('_18_0_2_3ba019e_1423004681576_526781_6447');" TargetMode="External"/><Relationship Id="rId1292" Type="http://schemas.openxmlformats.org/officeDocument/2006/relationships/hyperlink" Target="javascript:%20showSpec('_18_2_62501eb_1456175443094_775061_7515');" TargetMode="External"/><Relationship Id="rId1306" Type="http://schemas.openxmlformats.org/officeDocument/2006/relationships/image" Target="http://threatrisk.org/spec/Threat%20Risk%20Model_files/icon_Class%20Diagram_1633981689.jpg" TargetMode="External"/><Relationship Id="rId1513" Type="http://schemas.openxmlformats.org/officeDocument/2006/relationships/hyperlink" Target="javascript:%20showSpec('_18_1_3ba019e_1426032490067_111530_6698');" TargetMode="External"/><Relationship Id="rId1720" Type="http://schemas.openxmlformats.org/officeDocument/2006/relationships/hyperlink" Target="javascript:%20showSpec('_17_0_5_1_3ba019e_1407960318412_69485_4170');" TargetMode="External"/><Relationship Id="rId12" Type="http://schemas.openxmlformats.org/officeDocument/2006/relationships/hyperlink" Target="http://www.rsa.com" TargetMode="External"/><Relationship Id="rId108" Type="http://schemas.openxmlformats.org/officeDocument/2006/relationships/image" Target="media/image72.emf"/><Relationship Id="rId315" Type="http://schemas.openxmlformats.org/officeDocument/2006/relationships/image" Target="http://threatrisk.org/spec/Threat%20Risk%20Model_files/icon_class_1907467420.jpg" TargetMode="External"/><Relationship Id="rId522" Type="http://schemas.openxmlformats.org/officeDocument/2006/relationships/hyperlink" Target="javascript:%20showSpec('_18_0_2_3ba019e_1423848758806_896185_5919');" TargetMode="External"/><Relationship Id="rId967" Type="http://schemas.openxmlformats.org/officeDocument/2006/relationships/hyperlink" Target="javascript:%20showSpec('_18_2_62501eb_1455753045476_515237_8690');" TargetMode="External"/><Relationship Id="rId1152" Type="http://schemas.openxmlformats.org/officeDocument/2006/relationships/hyperlink" Target="javascript:%20showSpec('_18_1_3ba019e_1445291238955_318461_27741');" TargetMode="External"/><Relationship Id="rId1597" Type="http://schemas.openxmlformats.org/officeDocument/2006/relationships/hyperlink" Target="javascript:%20showSpec('_18_1_3ba019e_1445543771788_822272_38055');" TargetMode="External"/><Relationship Id="rId96" Type="http://schemas.openxmlformats.org/officeDocument/2006/relationships/image" Target="media/image60.emf"/><Relationship Id="rId161" Type="http://schemas.openxmlformats.org/officeDocument/2006/relationships/image" Target="media/image125.emf"/><Relationship Id="rId399" Type="http://schemas.openxmlformats.org/officeDocument/2006/relationships/hyperlink" Target="javascript:%20showSpec('_18_2_62501eb_1458223017372_935546_8689');" TargetMode="External"/><Relationship Id="rId827" Type="http://schemas.openxmlformats.org/officeDocument/2006/relationships/hyperlink" Target="javascript:%20showSpec('_18_2_62501eb_1460995359204_192818_10044');" TargetMode="External"/><Relationship Id="rId1012" Type="http://schemas.openxmlformats.org/officeDocument/2006/relationships/hyperlink" Target="javascript:%20showSpec('_18_0_2_3ba019e_1423851416227_37136_6875');" TargetMode="External"/><Relationship Id="rId1457" Type="http://schemas.openxmlformats.org/officeDocument/2006/relationships/hyperlink" Target="javascript:%20showSpec('_18_2_62501eb_1456175443094_775061_7515');" TargetMode="External"/><Relationship Id="rId1664" Type="http://schemas.openxmlformats.org/officeDocument/2006/relationships/hyperlink" Target="javascript:%20showSpec('_17_0_5_1_3ba019e_1407960337744_968303_4171');" TargetMode="External"/><Relationship Id="rId259" Type="http://schemas.openxmlformats.org/officeDocument/2006/relationships/image" Target="media/image220.emf"/><Relationship Id="rId466" Type="http://schemas.openxmlformats.org/officeDocument/2006/relationships/hyperlink" Target="javascript:%20showSpec('_18_1_3ba019e_1426032490067_111530_6698');" TargetMode="External"/><Relationship Id="rId673" Type="http://schemas.openxmlformats.org/officeDocument/2006/relationships/image" Target="http://threatrisk.org/spec/Threat%20Risk%20Model_files/icon_enumeration_1800605369.jpg" TargetMode="External"/><Relationship Id="rId880" Type="http://schemas.openxmlformats.org/officeDocument/2006/relationships/hyperlink" Target="javascript:%20showSpec('_18_0_2_3ba019e_1423848758804_10086_5918');" TargetMode="External"/><Relationship Id="rId1096" Type="http://schemas.openxmlformats.org/officeDocument/2006/relationships/image" Target="http://threatrisk.org/spec/Threat%20Risk%20Model_files/icon_association_947687147.jpg" TargetMode="External"/><Relationship Id="rId1317" Type="http://schemas.openxmlformats.org/officeDocument/2006/relationships/hyperlink" Target="javascript:%20showSpec('_18_1_3ba019e_1445378057929_897989_30544');" TargetMode="External"/><Relationship Id="rId1524" Type="http://schemas.openxmlformats.org/officeDocument/2006/relationships/hyperlink" Target="javascript:%20showSpec('_18_2_62501eb_1460995359204_192818_10044');" TargetMode="External"/><Relationship Id="rId1731" Type="http://schemas.openxmlformats.org/officeDocument/2006/relationships/hyperlink" Target="javascript:%20showSpec('_18_2_62501eb_1461269570989_206434_4858');" TargetMode="External"/><Relationship Id="rId23" Type="http://schemas.openxmlformats.org/officeDocument/2006/relationships/hyperlink" Target="https://www.cnss.gov/CNSS/issuances/instructions.cfm" TargetMode="External"/><Relationship Id="rId119" Type="http://schemas.openxmlformats.org/officeDocument/2006/relationships/image" Target="media/image83.emf"/><Relationship Id="rId326" Type="http://schemas.openxmlformats.org/officeDocument/2006/relationships/hyperlink" Target="javascript:%20showSpec('_18_2_62501eb_1460995359204_192818_10044');" TargetMode="External"/><Relationship Id="rId533" Type="http://schemas.openxmlformats.org/officeDocument/2006/relationships/hyperlink" Target="javascript:%20showSpec('_18_1_3ba019e_1426032490067_111530_6698');" TargetMode="External"/><Relationship Id="rId978" Type="http://schemas.openxmlformats.org/officeDocument/2006/relationships/hyperlink" Target="javascript:%20showSpec('_18_0_2_3ba019e_1423176899024_851785_13542');" TargetMode="External"/><Relationship Id="rId1163" Type="http://schemas.openxmlformats.org/officeDocument/2006/relationships/hyperlink" Target="javascript:%20showSpec('_17_0_5_1_3ba019e_1407439004181_524572_4207');" TargetMode="External"/><Relationship Id="rId1370" Type="http://schemas.openxmlformats.org/officeDocument/2006/relationships/image" Target="http://threatrisk.org/spec/Threat%20Risk%20Model_files/icon_association_947687147.jpg" TargetMode="External"/><Relationship Id="rId740" Type="http://schemas.openxmlformats.org/officeDocument/2006/relationships/hyperlink" Target="javascript:%20showSpec('_18_0_2_3ba019e_1423848758804_10086_5918');" TargetMode="External"/><Relationship Id="rId838" Type="http://schemas.openxmlformats.org/officeDocument/2006/relationships/image" Target="http://threatrisk.org/spec/Threat%20Risk%20Model_files/icon_association_947687147.jpg" TargetMode="External"/><Relationship Id="rId1023" Type="http://schemas.openxmlformats.org/officeDocument/2006/relationships/image" Target="http://threatrisk.org/spec/Threat%20Risk%20Model_files/icon_class_1907467420.jpg" TargetMode="External"/><Relationship Id="rId1468" Type="http://schemas.openxmlformats.org/officeDocument/2006/relationships/image" Target="http://threatrisk.org/spec/Threat%20Risk%20Model_files/icon_package_1415545023.jpg" TargetMode="External"/><Relationship Id="rId1675" Type="http://schemas.openxmlformats.org/officeDocument/2006/relationships/hyperlink" Target="javascript:%20showSpec('_18_2_62501eb_1455300419573_43021_10304');" TargetMode="External"/><Relationship Id="rId172" Type="http://schemas.openxmlformats.org/officeDocument/2006/relationships/image" Target="media/image136.emf"/><Relationship Id="rId477" Type="http://schemas.openxmlformats.org/officeDocument/2006/relationships/hyperlink" Target="javascript:%20showSpec('_18_2_62501eb_1460995359204_192818_10044');" TargetMode="External"/><Relationship Id="rId600" Type="http://schemas.openxmlformats.org/officeDocument/2006/relationships/image" Target="http://threatrisk.org/spec/Threat%20Risk%20Model_files/icon_enumeration_1800605369.jpg" TargetMode="External"/><Relationship Id="rId684" Type="http://schemas.openxmlformats.org/officeDocument/2006/relationships/hyperlink" Target="javascript:%20showSpec('_18_2_62501eb_1456175443094_775061_7515');" TargetMode="External"/><Relationship Id="rId1230" Type="http://schemas.openxmlformats.org/officeDocument/2006/relationships/hyperlink" Target="javascript:%20showSpec('_18_1_3ba019e_1444754264801_974674_27661');" TargetMode="External"/><Relationship Id="rId1328" Type="http://schemas.openxmlformats.org/officeDocument/2006/relationships/hyperlink" Target="javascript:%20showSpec('_18_1_3ba019e_1443381448658_348294_9482');" TargetMode="External"/><Relationship Id="rId1535" Type="http://schemas.openxmlformats.org/officeDocument/2006/relationships/image" Target="http://threatrisk.org/spec/Threat%20Risk%20Model_files/icon_association_947687147.jpg" TargetMode="External"/><Relationship Id="rId337" Type="http://schemas.openxmlformats.org/officeDocument/2006/relationships/image" Target="http://threatrisk.org/spec/Threat%20Risk%20Model_files/icon_association_947687147.jpg" TargetMode="External"/><Relationship Id="rId891" Type="http://schemas.openxmlformats.org/officeDocument/2006/relationships/image" Target="http://threatrisk.org/spec/Threat%20Risk%20Model_files/icon_association_947687147.jpg" TargetMode="External"/><Relationship Id="rId905" Type="http://schemas.openxmlformats.org/officeDocument/2006/relationships/hyperlink" Target="javascript:%20showSpec('_18_2_62501eb_1456175443094_775061_7515');" TargetMode="External"/><Relationship Id="rId989" Type="http://schemas.openxmlformats.org/officeDocument/2006/relationships/hyperlink" Target="javascript:%20showSpec('_18_2_62501eb_1457728823686_880003_9457');" TargetMode="External"/><Relationship Id="rId1742" Type="http://schemas.openxmlformats.org/officeDocument/2006/relationships/hyperlink" Target="javascript:%20showSpec('_18_1_3ba019e_1443220213563_351505_9567');" TargetMode="External"/><Relationship Id="rId34" Type="http://schemas.openxmlformats.org/officeDocument/2006/relationships/hyperlink" Target="http://dictionary.com" TargetMode="External"/><Relationship Id="rId544" Type="http://schemas.openxmlformats.org/officeDocument/2006/relationships/image" Target="http://threatrisk.org/spec/Threat%20Risk%20Model_files/icon_enumeration_1800605369.jpg" TargetMode="External"/><Relationship Id="rId751" Type="http://schemas.openxmlformats.org/officeDocument/2006/relationships/image" Target="http://threatrisk.org/spec/Threat%20Risk%20Model_files/icon_association_947687147.jpg" TargetMode="External"/><Relationship Id="rId849" Type="http://schemas.openxmlformats.org/officeDocument/2006/relationships/hyperlink" Target="javascript:%20showSpec('_17_0_5_1_3ba019e_1407960318412_69485_4170');" TargetMode="External"/><Relationship Id="rId1174" Type="http://schemas.openxmlformats.org/officeDocument/2006/relationships/hyperlink" Target="javascript:%20showSpec('_18_1_3ba019e_1431359087593_780005_6327');" TargetMode="External"/><Relationship Id="rId1381" Type="http://schemas.openxmlformats.org/officeDocument/2006/relationships/hyperlink" Target="javascript:%20showSpec('_17_0_5_1_3ba019e_1407960318412_69485_4170');" TargetMode="External"/><Relationship Id="rId1479" Type="http://schemas.openxmlformats.org/officeDocument/2006/relationships/hyperlink" Target="javascript:%20showSpec('_18_1_3ba019e_1431628997747_205015_17989');" TargetMode="External"/><Relationship Id="rId1602" Type="http://schemas.openxmlformats.org/officeDocument/2006/relationships/hyperlink" Target="javascript:%20showSpec('_18_0_2_3ba019e_1423848758806_896185_5919');" TargetMode="External"/><Relationship Id="rId1686" Type="http://schemas.openxmlformats.org/officeDocument/2006/relationships/hyperlink" Target="javascript:%20showSpec('_18_1_3ba019e_1445379115924_538758_31530');" TargetMode="External"/><Relationship Id="rId183" Type="http://schemas.openxmlformats.org/officeDocument/2006/relationships/image" Target="media/image147.emf"/><Relationship Id="rId390" Type="http://schemas.openxmlformats.org/officeDocument/2006/relationships/hyperlink" Target="javascript:%20showSpec('_18_1_3ba019e_1443220011644_350533_9469');" TargetMode="External"/><Relationship Id="rId404" Type="http://schemas.openxmlformats.org/officeDocument/2006/relationships/hyperlink" Target="javascript:%20showSpec('_18_2_62501eb_1455753045476_515237_8690');" TargetMode="External"/><Relationship Id="rId611" Type="http://schemas.openxmlformats.org/officeDocument/2006/relationships/hyperlink" Target="javascript:%20showSpec('_18_2_62501eb_1456175443094_775061_7515');" TargetMode="External"/><Relationship Id="rId1034" Type="http://schemas.openxmlformats.org/officeDocument/2006/relationships/hyperlink" Target="javascript:%20showSpec('_18_2_62501eb_1460994890076_771677_10008');" TargetMode="External"/><Relationship Id="rId1241" Type="http://schemas.openxmlformats.org/officeDocument/2006/relationships/hyperlink" Target="javascript:%20showSpec('_18_2_62501eb_1461269570989_330366_4856');" TargetMode="External"/><Relationship Id="rId1339" Type="http://schemas.openxmlformats.org/officeDocument/2006/relationships/hyperlink" Target="javascript:%20showSpec('_18_0_2_3ba019e_1423848758806_896185_5919');" TargetMode="External"/><Relationship Id="rId250" Type="http://schemas.openxmlformats.org/officeDocument/2006/relationships/image" Target="media/image212.emf"/><Relationship Id="rId488" Type="http://schemas.openxmlformats.org/officeDocument/2006/relationships/image" Target="http://threatrisk.org/spec/Threat%20Risk%20Model_files/icon_association_947687147.jpg" TargetMode="External"/><Relationship Id="rId695" Type="http://schemas.openxmlformats.org/officeDocument/2006/relationships/hyperlink" Target="javascript:%20showSpec('_18_1_3ba019e_1444341871493_483468_29926');" TargetMode="External"/><Relationship Id="rId709" Type="http://schemas.openxmlformats.org/officeDocument/2006/relationships/hyperlink" Target="javascript:%20showSpec('_17_0_5_1_3ba019e_1407965526281_637535_6178');" TargetMode="External"/><Relationship Id="rId916" Type="http://schemas.openxmlformats.org/officeDocument/2006/relationships/hyperlink" Target="javascript:%20showSpec('_17_0_5_1_3ba019e_1407453289831_314439_12200');" TargetMode="External"/><Relationship Id="rId1101" Type="http://schemas.openxmlformats.org/officeDocument/2006/relationships/hyperlink" Target="javascript:%20showSpec('_18_1_3ba019e_1426032490067_111530_6698');" TargetMode="External"/><Relationship Id="rId1546" Type="http://schemas.openxmlformats.org/officeDocument/2006/relationships/hyperlink" Target="javascript:%20showSpec('_17_0_5_1_3ba019e_1407960318412_69485_4170');" TargetMode="External"/><Relationship Id="rId1753" Type="http://schemas.openxmlformats.org/officeDocument/2006/relationships/hyperlink" Target="javascript:%20showSpec('_18_0_2_3ba019e_1424984545843_416115_6757');" TargetMode="External"/><Relationship Id="rId45" Type="http://schemas.openxmlformats.org/officeDocument/2006/relationships/image" Target="media/image9.emf"/><Relationship Id="rId110" Type="http://schemas.openxmlformats.org/officeDocument/2006/relationships/image" Target="media/image74.emf"/><Relationship Id="rId348" Type="http://schemas.openxmlformats.org/officeDocument/2006/relationships/hyperlink" Target="javascript:%20showSpec('_18_1_3ba019e_1443295647041_837190_11358');" TargetMode="External"/><Relationship Id="rId555" Type="http://schemas.openxmlformats.org/officeDocument/2006/relationships/hyperlink" Target="javascript:%20showSpec('_18_1_3ba019e_1444755560039_64536_27902');" TargetMode="External"/><Relationship Id="rId762" Type="http://schemas.openxmlformats.org/officeDocument/2006/relationships/hyperlink" Target="javascript:%20showSpec('_18_2_62501eb_1455753045476_515237_8690');" TargetMode="External"/><Relationship Id="rId1185" Type="http://schemas.openxmlformats.org/officeDocument/2006/relationships/hyperlink" Target="javascript:%20showSpec('_18_1_3ba019e_1431045899651_964080_7414');" TargetMode="External"/><Relationship Id="rId1392" Type="http://schemas.openxmlformats.org/officeDocument/2006/relationships/image" Target="http://threatrisk.org/spec/Threat%20Risk%20Model_files/icon_class_1907467420.jpg" TargetMode="External"/><Relationship Id="rId1406" Type="http://schemas.openxmlformats.org/officeDocument/2006/relationships/hyperlink" Target="javascript:%20showSpec('_18_0_2_3ba019e_1423002551684_743251_6041');" TargetMode="External"/><Relationship Id="rId1613" Type="http://schemas.openxmlformats.org/officeDocument/2006/relationships/image" Target="http://threatrisk.org/spec/Threat%20Risk%20Model_files/icon_association_947687147.jpg" TargetMode="External"/><Relationship Id="rId194" Type="http://schemas.openxmlformats.org/officeDocument/2006/relationships/image" Target="media/image158.emf"/><Relationship Id="rId208" Type="http://schemas.openxmlformats.org/officeDocument/2006/relationships/image" Target="media/image172.emf"/><Relationship Id="rId415" Type="http://schemas.openxmlformats.org/officeDocument/2006/relationships/hyperlink" Target="javascript:%20showSpec('_17_0_5_1_3ba019e_1407960318412_69485_4170');" TargetMode="External"/><Relationship Id="rId622" Type="http://schemas.openxmlformats.org/officeDocument/2006/relationships/hyperlink" Target="javascript:%20showSpec('_18_1_3ba019e_1444341859493_85216_29925');" TargetMode="External"/><Relationship Id="rId1045" Type="http://schemas.openxmlformats.org/officeDocument/2006/relationships/hyperlink" Target="javascript:%20showSpec('_18_2_62501eb_1456175443094_775061_7515');" TargetMode="External"/><Relationship Id="rId1252" Type="http://schemas.openxmlformats.org/officeDocument/2006/relationships/hyperlink" Target="javascript:%20showSpec('_18_0_2_3ba019e_1423004718353_767742_6511');" TargetMode="External"/><Relationship Id="rId1697" Type="http://schemas.openxmlformats.org/officeDocument/2006/relationships/hyperlink" Target="javascript:%20showSpec('_18_1_3ba019e_1443220011644_350533_9469');" TargetMode="External"/><Relationship Id="rId261" Type="http://schemas.openxmlformats.org/officeDocument/2006/relationships/image" Target="media/image222.emf"/><Relationship Id="rId499" Type="http://schemas.openxmlformats.org/officeDocument/2006/relationships/hyperlink" Target="javascript:%20showSpec('_17_0_5_1_3ba019e_1407960318412_69485_4170');" TargetMode="External"/><Relationship Id="rId927" Type="http://schemas.openxmlformats.org/officeDocument/2006/relationships/hyperlink" Target="javascript:%20showSpec('_17_0_5_1_3ba019e_1407439004204_477928_4252');" TargetMode="External"/><Relationship Id="rId1112" Type="http://schemas.openxmlformats.org/officeDocument/2006/relationships/hyperlink" Target="javascript:%20showSpec('_18_2_62501eb_1460995359204_192818_10044');" TargetMode="External"/><Relationship Id="rId1557" Type="http://schemas.openxmlformats.org/officeDocument/2006/relationships/image" Target="http://threatrisk.org/spec/Threat%20Risk%20Model_files/icon_class_1907467420.jpg" TargetMode="External"/><Relationship Id="rId1764" Type="http://schemas.openxmlformats.org/officeDocument/2006/relationships/hyperlink" Target="javascript:%20showSpec('_18_1_3ba019e_1444755560039_64536_27902');" TargetMode="External"/><Relationship Id="rId56" Type="http://schemas.openxmlformats.org/officeDocument/2006/relationships/image" Target="media/image20.emf"/><Relationship Id="rId359" Type="http://schemas.openxmlformats.org/officeDocument/2006/relationships/image" Target="http://threatrisk.org/spec/Threat%20Risk%20Model_files/icon_Class%20Diagram_1633981689.jpg" TargetMode="External"/><Relationship Id="rId566" Type="http://schemas.openxmlformats.org/officeDocument/2006/relationships/image" Target="http://threatrisk.org/spec/Threat%20Risk%20Model_files/icon_Class%20Diagram_1633981689.jpg" TargetMode="External"/><Relationship Id="rId773" Type="http://schemas.openxmlformats.org/officeDocument/2006/relationships/hyperlink" Target="javascript:%20showSpec('_18_0_2_3ba019e_1423176899024_851785_13542');" TargetMode="External"/><Relationship Id="rId1196" Type="http://schemas.openxmlformats.org/officeDocument/2006/relationships/image" Target="http://threatrisk.org/spec/Threat%20Risk%20Model_files/icon_property_1853627376.jpg" TargetMode="External"/><Relationship Id="rId1417" Type="http://schemas.openxmlformats.org/officeDocument/2006/relationships/hyperlink" Target="javascript:%20showSpec('_18_0_2_3ba019e_1423004718353_767742_6511');" TargetMode="External"/><Relationship Id="rId1624" Type="http://schemas.openxmlformats.org/officeDocument/2006/relationships/hyperlink" Target="javascript:%20showSpec('_18_2_62501eb_1458223017372_935546_8689');" TargetMode="External"/><Relationship Id="rId121" Type="http://schemas.openxmlformats.org/officeDocument/2006/relationships/image" Target="media/image85.emf"/><Relationship Id="rId219" Type="http://schemas.openxmlformats.org/officeDocument/2006/relationships/image" Target="media/image183.emf"/><Relationship Id="rId426" Type="http://schemas.openxmlformats.org/officeDocument/2006/relationships/hyperlink" Target="javascript:%20showSpec('_18_2_62501eb_1461269570989_206434_4858');" TargetMode="External"/><Relationship Id="rId633" Type="http://schemas.openxmlformats.org/officeDocument/2006/relationships/hyperlink" Target="javascript:%20showSpec('_18_1_3ba019e_1445536772829_305271_31398');" TargetMode="External"/><Relationship Id="rId980" Type="http://schemas.openxmlformats.org/officeDocument/2006/relationships/hyperlink" Target="javascript:%20showSpec('_17_0_5_1_3ba019e_1407452381122_290271_11885');" TargetMode="External"/><Relationship Id="rId1056" Type="http://schemas.openxmlformats.org/officeDocument/2006/relationships/hyperlink" Target="javascript:%20showSpec('_17_0_5_1_3ba019e_1407960337744_968303_4171');" TargetMode="External"/><Relationship Id="rId1263" Type="http://schemas.openxmlformats.org/officeDocument/2006/relationships/image" Target="http://threatrisk.org/spec/Threat%20Risk%20Model_files/icon_property_1853627376.jpg" TargetMode="External"/><Relationship Id="rId840" Type="http://schemas.openxmlformats.org/officeDocument/2006/relationships/hyperlink" Target="javascript:%20showSpec('_18_1_3ba019e_1444755560039_64536_27902');" TargetMode="External"/><Relationship Id="rId938" Type="http://schemas.openxmlformats.org/officeDocument/2006/relationships/hyperlink" Target="javascript:%20showSpec('_18_0_2_3ba019e_1423851344237_646041_6841');" TargetMode="External"/><Relationship Id="rId1470" Type="http://schemas.openxmlformats.org/officeDocument/2006/relationships/hyperlink" Target="javascript:%20showSpec('_17_0_5_1_3ba019e_1407960337744_968303_4171');" TargetMode="External"/><Relationship Id="rId1568" Type="http://schemas.openxmlformats.org/officeDocument/2006/relationships/hyperlink" Target="javascript:%20showSpec('_18_2_62501eb_1455296761136_823255_9235');" TargetMode="External"/><Relationship Id="rId1775" Type="http://schemas.microsoft.com/office/2011/relationships/people" Target="people.xml"/><Relationship Id="rId67" Type="http://schemas.openxmlformats.org/officeDocument/2006/relationships/image" Target="media/image31.emf"/><Relationship Id="rId272" Type="http://schemas.openxmlformats.org/officeDocument/2006/relationships/image" Target="media/image233.emf"/><Relationship Id="rId577" Type="http://schemas.openxmlformats.org/officeDocument/2006/relationships/hyperlink" Target="javascript:%20showSpec('_18_0_2_3ba019e_1423851251889_699616_6639');" TargetMode="External"/><Relationship Id="rId700" Type="http://schemas.openxmlformats.org/officeDocument/2006/relationships/hyperlink" Target="javascript:%20showSpec('_18_1_3ba019e_1445536772829_305271_31398');" TargetMode="External"/><Relationship Id="rId1123" Type="http://schemas.openxmlformats.org/officeDocument/2006/relationships/image" Target="http://threatrisk.org/spec/Threat%20Risk%20Model_files/icon_association_947687147.jpg" TargetMode="External"/><Relationship Id="rId1330" Type="http://schemas.openxmlformats.org/officeDocument/2006/relationships/hyperlink" Target="javascript:%20showSpec('_17_0_5_1_3ba019e_1407452267066_776903_11252');" TargetMode="External"/><Relationship Id="rId1428" Type="http://schemas.openxmlformats.org/officeDocument/2006/relationships/image" Target="http://threatrisk.org/spec/Threat%20Risk%20Model_files/icon_property_1853627376.jpg" TargetMode="External"/><Relationship Id="rId1635" Type="http://schemas.openxmlformats.org/officeDocument/2006/relationships/hyperlink" Target="javascript:%20showSpec('_18_1_3ba019e_1444754264801_974674_27661');" TargetMode="External"/><Relationship Id="rId132" Type="http://schemas.openxmlformats.org/officeDocument/2006/relationships/image" Target="media/image96.emf"/><Relationship Id="rId784" Type="http://schemas.openxmlformats.org/officeDocument/2006/relationships/hyperlink" Target="javascript:%20showSpec('_17_0_5_1_3ba019e_1407453289831_314439_12200');" TargetMode="External"/><Relationship Id="rId991" Type="http://schemas.openxmlformats.org/officeDocument/2006/relationships/hyperlink" Target="javascript:%20showSpec('_18_2_62501eb_1457727724045_341490_9393');" TargetMode="External"/><Relationship Id="rId1067" Type="http://schemas.openxmlformats.org/officeDocument/2006/relationships/hyperlink" Target="javascript:%20showSpec('_18_1_3ba019e_1431628997747_205015_17989');" TargetMode="External"/><Relationship Id="rId437" Type="http://schemas.openxmlformats.org/officeDocument/2006/relationships/hyperlink" Target="javascript:%20showSpec('_18_1_3ba019e_1426633544141_351012_8401');" TargetMode="External"/><Relationship Id="rId644" Type="http://schemas.openxmlformats.org/officeDocument/2006/relationships/hyperlink" Target="javascript:%20showSpec('_18_2_62501eb_1461269570989_206434_4858');" TargetMode="External"/><Relationship Id="rId851" Type="http://schemas.openxmlformats.org/officeDocument/2006/relationships/image" Target="http://threatrisk.org/spec/Threat%20Risk%20Model_files/icon_Class%20Diagram_1633981689.jpg" TargetMode="External"/><Relationship Id="rId1274" Type="http://schemas.openxmlformats.org/officeDocument/2006/relationships/hyperlink" Target="javascript:%20showSpec('_18_1_3ba019e_1443219962548_952937_9436');" TargetMode="External"/><Relationship Id="rId1481" Type="http://schemas.openxmlformats.org/officeDocument/2006/relationships/hyperlink" Target="javascript:%20showSpec('_18_1_3ba019e_1431628997747_205015_17989');" TargetMode="External"/><Relationship Id="rId1579" Type="http://schemas.openxmlformats.org/officeDocument/2006/relationships/hyperlink" Target="javascript:%20showSpec('_18_2_62501eb_1455300751180_456714_10341');" TargetMode="External"/><Relationship Id="rId1702" Type="http://schemas.openxmlformats.org/officeDocument/2006/relationships/image" Target="http://threatrisk.org/spec/Threat%20Risk%20Model_files/icon_enumeration_1800605369.jpg" TargetMode="External"/><Relationship Id="rId283" Type="http://schemas.openxmlformats.org/officeDocument/2006/relationships/image" Target="media/image244.emf"/><Relationship Id="rId490" Type="http://schemas.openxmlformats.org/officeDocument/2006/relationships/hyperlink" Target="javascript:%20showSpec('_18_1_3ba019e_1444755560039_64536_27902');" TargetMode="External"/><Relationship Id="rId504" Type="http://schemas.openxmlformats.org/officeDocument/2006/relationships/image" Target="http://threatrisk.org/spec/Threat%20Risk%20Model_files/icon_elementvalue_1178525020.jpg" TargetMode="External"/><Relationship Id="rId711" Type="http://schemas.openxmlformats.org/officeDocument/2006/relationships/hyperlink" Target="javascript:%20showSpec('_17_0_5_1_3ba019e_1407439004204_145382_4251');" TargetMode="External"/><Relationship Id="rId949" Type="http://schemas.openxmlformats.org/officeDocument/2006/relationships/hyperlink" Target="javascript:%20showSpec('_18_1_3ba019e_1426032490067_111530_6698');" TargetMode="External"/><Relationship Id="rId1134" Type="http://schemas.openxmlformats.org/officeDocument/2006/relationships/hyperlink" Target="javascript:%20showSpec('_18_1_3ba019e_1443294108901_751289_10636');" TargetMode="External"/><Relationship Id="rId1341" Type="http://schemas.openxmlformats.org/officeDocument/2006/relationships/hyperlink" Target="javascript:%20showSpec('_18_0_2_3ba019e_1423848758806_896185_5919');" TargetMode="External"/><Relationship Id="rId78" Type="http://schemas.openxmlformats.org/officeDocument/2006/relationships/image" Target="media/image42.emf"/><Relationship Id="rId143" Type="http://schemas.openxmlformats.org/officeDocument/2006/relationships/image" Target="media/image107.emf"/><Relationship Id="rId350" Type="http://schemas.openxmlformats.org/officeDocument/2006/relationships/hyperlink" Target="javascript:%20showSpec('_18_0_2_3ba019e_1423176899024_851785_13542');" TargetMode="External"/><Relationship Id="rId588" Type="http://schemas.openxmlformats.org/officeDocument/2006/relationships/image" Target="http://threatrisk.org/spec/Threat%20Risk%20Model_files/icon_class_1907467420.jpg" TargetMode="External"/><Relationship Id="rId795" Type="http://schemas.openxmlformats.org/officeDocument/2006/relationships/image" Target="http://threatrisk.org/spec/Threat%20Risk%20Model_files/icon_elementvalue_1178525020.jpg" TargetMode="External"/><Relationship Id="rId809" Type="http://schemas.openxmlformats.org/officeDocument/2006/relationships/hyperlink" Target="javascript:%20showSpec('_18_0_2_3ba019e_1423848758806_896185_5919');" TargetMode="External"/><Relationship Id="rId1201" Type="http://schemas.openxmlformats.org/officeDocument/2006/relationships/hyperlink" Target="javascript:%20showSpec('_18_1_3ba019e_1445379115924_538758_31530');" TargetMode="External"/><Relationship Id="rId1439" Type="http://schemas.openxmlformats.org/officeDocument/2006/relationships/hyperlink" Target="javascript:%20showSpec('_18_1_3ba019e_1443219962548_952937_9436');" TargetMode="External"/><Relationship Id="rId1646" Type="http://schemas.openxmlformats.org/officeDocument/2006/relationships/hyperlink" Target="javascript:%20showSpec('_18_2_62501eb_1461269570989_330366_4856');" TargetMode="External"/><Relationship Id="rId9" Type="http://schemas.openxmlformats.org/officeDocument/2006/relationships/footer" Target="footer1.xml"/><Relationship Id="rId210" Type="http://schemas.openxmlformats.org/officeDocument/2006/relationships/image" Target="media/image174.emf"/><Relationship Id="rId448" Type="http://schemas.openxmlformats.org/officeDocument/2006/relationships/hyperlink" Target="javascript:%20showSpec('_18_1_3ba019e_1444753424224_924160_27330');" TargetMode="External"/><Relationship Id="rId655" Type="http://schemas.openxmlformats.org/officeDocument/2006/relationships/image" Target="http://threatrisk.org/spec/Threat%20Risk%20Model_files/icon_property_1853627376.jpg" TargetMode="External"/><Relationship Id="rId862" Type="http://schemas.openxmlformats.org/officeDocument/2006/relationships/hyperlink" Target="javascript:%20showSpec('_18_0_2_3ba019e_1423504624651_505488_5895');" TargetMode="External"/><Relationship Id="rId1078" Type="http://schemas.openxmlformats.org/officeDocument/2006/relationships/hyperlink" Target="javascript:%20showSpec('_18_1_3ba019e_1443381448658_348294_9482');" TargetMode="External"/><Relationship Id="rId1285" Type="http://schemas.openxmlformats.org/officeDocument/2006/relationships/hyperlink" Target="javascript:%20showSpec('_18_2_62501eb_1460994890076_771677_10008');" TargetMode="External"/><Relationship Id="rId1492" Type="http://schemas.openxmlformats.org/officeDocument/2006/relationships/hyperlink" Target="javascript:%20showSpec('_18_1_3ba019e_1444755560039_64536_27902');" TargetMode="External"/><Relationship Id="rId1506" Type="http://schemas.openxmlformats.org/officeDocument/2006/relationships/hyperlink" Target="javascript:%20showSpec('_18_0_2_3ba019e_1423848758806_896185_5919');" TargetMode="External"/><Relationship Id="rId1713" Type="http://schemas.openxmlformats.org/officeDocument/2006/relationships/hyperlink" Target="javascript:%20showSpec('_18_1_3ba019e_1444755560039_64536_27902');" TargetMode="External"/><Relationship Id="rId294" Type="http://schemas.openxmlformats.org/officeDocument/2006/relationships/image" Target="media/image252.jpeg"/><Relationship Id="rId308" Type="http://schemas.openxmlformats.org/officeDocument/2006/relationships/image" Target="http://threatrisk.org/spec/Threat%20Risk%20Model_files/icon_association_947687147.jpg" TargetMode="External"/><Relationship Id="rId515" Type="http://schemas.openxmlformats.org/officeDocument/2006/relationships/hyperlink" Target="javascript:%20showSpec('_18_1_3ba019e_1426633544141_351012_8401');" TargetMode="External"/><Relationship Id="rId722" Type="http://schemas.openxmlformats.org/officeDocument/2006/relationships/hyperlink" Target="javascript:%20showSpec('_18_2_62501eb_1461269570989_330366_4856');" TargetMode="External"/><Relationship Id="rId1145" Type="http://schemas.openxmlformats.org/officeDocument/2006/relationships/image" Target="media/image269.jpeg"/><Relationship Id="rId1352" Type="http://schemas.openxmlformats.org/officeDocument/2006/relationships/image" Target="http://threatrisk.org/spec/Threat%20Risk%20Model_files/icon_association_947687147.jpg" TargetMode="External"/><Relationship Id="rId89" Type="http://schemas.openxmlformats.org/officeDocument/2006/relationships/image" Target="media/image53.emf"/><Relationship Id="rId154" Type="http://schemas.openxmlformats.org/officeDocument/2006/relationships/image" Target="media/image118.emf"/><Relationship Id="rId361" Type="http://schemas.openxmlformats.org/officeDocument/2006/relationships/hyperlink" Target="javascript:%20showSpec('_18_2_62501eb_1461269570989_330366_4856');" TargetMode="External"/><Relationship Id="rId599" Type="http://schemas.openxmlformats.org/officeDocument/2006/relationships/hyperlink" Target="javascript:%20showSpec('_18_2_62501eb_1460995359204_192818_10044');" TargetMode="External"/><Relationship Id="rId1005" Type="http://schemas.openxmlformats.org/officeDocument/2006/relationships/hyperlink" Target="javascript:%20showSpec('_18_0_2_3ba019e_1423004681576_526781_6447');" TargetMode="External"/><Relationship Id="rId1212" Type="http://schemas.openxmlformats.org/officeDocument/2006/relationships/hyperlink" Target="javascript:%20showSpec('_18_1_3ba019e_1443220011644_350533_9469');" TargetMode="External"/><Relationship Id="rId1657" Type="http://schemas.openxmlformats.org/officeDocument/2006/relationships/hyperlink" Target="javascript:%20showSpec('_18_1_3ba019e_1443219138259_343165_8591');" TargetMode="External"/><Relationship Id="rId459" Type="http://schemas.openxmlformats.org/officeDocument/2006/relationships/hyperlink" Target="javascript:%20showSpec('_18_0_2_3ba019e_1423848758806_896185_5919');" TargetMode="External"/><Relationship Id="rId666" Type="http://schemas.openxmlformats.org/officeDocument/2006/relationships/hyperlink" Target="javascript:%20showSpec('_18_1_3ba019e_1443219962548_952937_9436');" TargetMode="External"/><Relationship Id="rId873" Type="http://schemas.openxmlformats.org/officeDocument/2006/relationships/hyperlink" Target="javascript:%20showSpec('_18_0_2_3ba019e_1423851344237_646041_6841');" TargetMode="External"/><Relationship Id="rId1089" Type="http://schemas.openxmlformats.org/officeDocument/2006/relationships/hyperlink" Target="javascript:%20showSpec('_18_1_3ba019e_1445543771788_822272_38055');" TargetMode="External"/><Relationship Id="rId1296" Type="http://schemas.openxmlformats.org/officeDocument/2006/relationships/hyperlink" Target="javascript:%20showSpec('_18_1_3ba019e_1444754996162_318164_27760');" TargetMode="External"/><Relationship Id="rId1517" Type="http://schemas.openxmlformats.org/officeDocument/2006/relationships/image" Target="http://threatrisk.org/spec/Threat%20Risk%20Model_files/icon_association_947687147.jpg" TargetMode="External"/><Relationship Id="rId1724" Type="http://schemas.openxmlformats.org/officeDocument/2006/relationships/image" Target="http://threatrisk.org/spec/Threat%20Risk%20Model_files/icon_Class%20Diagram_1633981689.jpg" TargetMode="External"/><Relationship Id="rId16" Type="http://schemas.openxmlformats.org/officeDocument/2006/relationships/hyperlink" Target="http://www.omg.org/spec/BMM/1.3/" TargetMode="External"/><Relationship Id="rId221" Type="http://schemas.openxmlformats.org/officeDocument/2006/relationships/image" Target="media/image185.emf"/><Relationship Id="rId319" Type="http://schemas.openxmlformats.org/officeDocument/2006/relationships/hyperlink" Target="javascript:%20showSpec('_18_1_3ba019e_1443219962548_952937_9436');" TargetMode="External"/><Relationship Id="rId526" Type="http://schemas.openxmlformats.org/officeDocument/2006/relationships/image" Target="http://threatrisk.org/spec/Threat%20Risk%20Model_files/icon_association_947687147.jpg" TargetMode="External"/><Relationship Id="rId1156" Type="http://schemas.openxmlformats.org/officeDocument/2006/relationships/hyperlink" Target="javascript:%20showSpec('_18_2_62501eb_1457031706332_245593_12432');" TargetMode="External"/><Relationship Id="rId1363" Type="http://schemas.openxmlformats.org/officeDocument/2006/relationships/hyperlink" Target="javascript:%20showSpec('_18_2_62501eb_1458223017372_935546_8689');" TargetMode="External"/><Relationship Id="rId733" Type="http://schemas.openxmlformats.org/officeDocument/2006/relationships/hyperlink" Target="javascript:%20showSpec('_18_0_2_3ba019e_1423851344237_646041_6841');" TargetMode="External"/><Relationship Id="rId940" Type="http://schemas.openxmlformats.org/officeDocument/2006/relationships/hyperlink" Target="javascript:%20showSpec('_18_0_2_3ba019e_1423848758806_896185_5919');" TargetMode="External"/><Relationship Id="rId1016" Type="http://schemas.openxmlformats.org/officeDocument/2006/relationships/hyperlink" Target="javascript:%20showSpec('_18_0_2_3ba019e_1423848758804_10086_5918');" TargetMode="External"/><Relationship Id="rId1570" Type="http://schemas.openxmlformats.org/officeDocument/2006/relationships/hyperlink" Target="javascript:%20showSpec('_18_2_62501eb_1457708980361_279714_7972');" TargetMode="External"/><Relationship Id="rId1668" Type="http://schemas.openxmlformats.org/officeDocument/2006/relationships/hyperlink" Target="javascript:%20showSpec('_18_2_62501eb_1455034600271_425651_7318');" TargetMode="External"/><Relationship Id="rId165" Type="http://schemas.openxmlformats.org/officeDocument/2006/relationships/image" Target="media/image129.emf"/><Relationship Id="rId372" Type="http://schemas.openxmlformats.org/officeDocument/2006/relationships/hyperlink" Target="javascript:%20showSpec('_18_1_3ba019e_1445543771788_822272_38055');" TargetMode="External"/><Relationship Id="rId677" Type="http://schemas.openxmlformats.org/officeDocument/2006/relationships/hyperlink" Target="javascript:%20showSpec('_18_2_62501eb_1460994890076_771677_10008');" TargetMode="External"/><Relationship Id="rId800" Type="http://schemas.openxmlformats.org/officeDocument/2006/relationships/hyperlink" Target="javascript:%20showSpec('_18_1_3ba019e_1431628997747_205015_17989');" TargetMode="External"/><Relationship Id="rId1223" Type="http://schemas.openxmlformats.org/officeDocument/2006/relationships/image" Target="http://threatrisk.org/spec/Threat%20Risk%20Model_files/icon_association_947687147.jpg" TargetMode="External"/><Relationship Id="rId1430" Type="http://schemas.openxmlformats.org/officeDocument/2006/relationships/hyperlink" Target="javascript:%20showSpec('_18_0_2_3ba019e_1423848758804_10086_5918');" TargetMode="External"/><Relationship Id="rId1528" Type="http://schemas.openxmlformats.org/officeDocument/2006/relationships/hyperlink" Target="javascript:%20showSpec('_18_2_62501eb_1458223017372_935546_8689');" TargetMode="External"/><Relationship Id="rId232" Type="http://schemas.openxmlformats.org/officeDocument/2006/relationships/image" Target="media/image196.emf"/><Relationship Id="rId884" Type="http://schemas.openxmlformats.org/officeDocument/2006/relationships/hyperlink" Target="javascript:%20showSpec('_18_1_3ba019e_1426032490067_111530_6698');" TargetMode="External"/><Relationship Id="rId1735" Type="http://schemas.openxmlformats.org/officeDocument/2006/relationships/hyperlink" Target="javascript:%20showSpec('_17_0_5_1_3ba019e_1407960337744_968303_4171');" TargetMode="External"/><Relationship Id="rId27" Type="http://schemas.openxmlformats.org/officeDocument/2006/relationships/hyperlink" Target="http://dodcio.defense.gov/Library/DoDArchitectureFramework.aspx" TargetMode="External"/><Relationship Id="rId537" Type="http://schemas.openxmlformats.org/officeDocument/2006/relationships/hyperlink" Target="javascript:%20showSpec('_18_1_3ba019e_1443220011644_350533_9469');" TargetMode="External"/><Relationship Id="rId744" Type="http://schemas.openxmlformats.org/officeDocument/2006/relationships/hyperlink" Target="javascript:%20showSpec('_18_1_3ba019e_1426032490067_111530_6698');" TargetMode="External"/><Relationship Id="rId951" Type="http://schemas.openxmlformats.org/officeDocument/2006/relationships/hyperlink" Target="javascript:%20showSpec('_18_1_3ba019e_1426032490067_111530_6698');" TargetMode="External"/><Relationship Id="rId1167" Type="http://schemas.openxmlformats.org/officeDocument/2006/relationships/hyperlink" Target="javascript:%20showSpec('_18_0_2_3ba019e_1423260196892_905700_6331');" TargetMode="External"/><Relationship Id="rId1374" Type="http://schemas.openxmlformats.org/officeDocument/2006/relationships/hyperlink" Target="javascript:%20showSpec('_18_1_3ba019e_1444754264801_974674_27661');" TargetMode="External"/><Relationship Id="rId1581" Type="http://schemas.openxmlformats.org/officeDocument/2006/relationships/hyperlink" Target="javascript:%20showSpec('_18_2_62501eb_1455300419573_43021_10304');" TargetMode="External"/><Relationship Id="rId1679" Type="http://schemas.openxmlformats.org/officeDocument/2006/relationships/hyperlink" Target="javascript:%20showSpec('_18_0_2_3ba019e_1423851416227_37136_6875');" TargetMode="External"/><Relationship Id="rId80" Type="http://schemas.openxmlformats.org/officeDocument/2006/relationships/image" Target="media/image44.emf"/><Relationship Id="rId176" Type="http://schemas.openxmlformats.org/officeDocument/2006/relationships/image" Target="media/image140.emf"/><Relationship Id="rId383" Type="http://schemas.openxmlformats.org/officeDocument/2006/relationships/hyperlink" Target="javascript:%20showSpec('_18_1_3ba019e_1445379115924_538758_31530');" TargetMode="External"/><Relationship Id="rId590" Type="http://schemas.openxmlformats.org/officeDocument/2006/relationships/hyperlink" Target="javascript:%20showSpec('_18_1_3ba019e_1426032490067_111530_6698');" TargetMode="External"/><Relationship Id="rId604" Type="http://schemas.openxmlformats.org/officeDocument/2006/relationships/hyperlink" Target="javascript:%20showSpec('_18_2_62501eb_1460994890076_771677_10008');" TargetMode="External"/><Relationship Id="rId811" Type="http://schemas.openxmlformats.org/officeDocument/2006/relationships/image" Target="http://threatrisk.org/spec/Threat%20Risk%20Model_files/icon_association_947687147.jpg" TargetMode="External"/><Relationship Id="rId1027" Type="http://schemas.openxmlformats.org/officeDocument/2006/relationships/hyperlink" Target="javascript:%20showSpec('_18_1_3ba019e_1443219962548_952937_9436');" TargetMode="External"/><Relationship Id="rId1234" Type="http://schemas.openxmlformats.org/officeDocument/2006/relationships/hyperlink" Target="javascript:%20showSpec('_18_1_3ba019e_1443295623856_856236_11332');" TargetMode="External"/><Relationship Id="rId1441" Type="http://schemas.openxmlformats.org/officeDocument/2006/relationships/hyperlink" Target="javascript:%20showSpec('_18_1_3ba019e_1443219962548_952937_9436');" TargetMode="External"/><Relationship Id="rId243" Type="http://schemas.openxmlformats.org/officeDocument/2006/relationships/image" Target="media/image205.emf"/><Relationship Id="rId450" Type="http://schemas.openxmlformats.org/officeDocument/2006/relationships/hyperlink" Target="javascript:%20showSpec('_18_0_2_3ba019e_1423504731300_363973_6325');" TargetMode="External"/><Relationship Id="rId688" Type="http://schemas.openxmlformats.org/officeDocument/2006/relationships/hyperlink" Target="javascript:%20showSpec('_18_1_3ba019e_1444754996162_318164_27760');" TargetMode="External"/><Relationship Id="rId895" Type="http://schemas.openxmlformats.org/officeDocument/2006/relationships/hyperlink" Target="javascript:%20showSpec('_18_2_62501eb_1460995359204_192818_10044');" TargetMode="External"/><Relationship Id="rId909" Type="http://schemas.openxmlformats.org/officeDocument/2006/relationships/hyperlink" Target="javascript:%20showSpec('_18_1_3ba019e_1444754996162_318164_27760');" TargetMode="External"/><Relationship Id="rId1080" Type="http://schemas.openxmlformats.org/officeDocument/2006/relationships/hyperlink" Target="javascript:%20showSpec('_18_0_2_3ba019e_1423004718353_767742_6511');" TargetMode="External"/><Relationship Id="rId1301" Type="http://schemas.openxmlformats.org/officeDocument/2006/relationships/hyperlink" Target="javascript:%20showSpec('_18_1_3ba019e_1443295623856_856236_11332');" TargetMode="External"/><Relationship Id="rId1539" Type="http://schemas.openxmlformats.org/officeDocument/2006/relationships/hyperlink" Target="javascript:%20showSpec('_18_1_3ba019e_1444754264801_974674_27661');" TargetMode="External"/><Relationship Id="rId1746" Type="http://schemas.openxmlformats.org/officeDocument/2006/relationships/hyperlink" Target="javascript:%20showSpec('_18_0_2_3ba019e_1423162980047_31399_9797');" TargetMode="External"/><Relationship Id="rId38" Type="http://schemas.openxmlformats.org/officeDocument/2006/relationships/image" Target="media/image2.png"/><Relationship Id="rId103" Type="http://schemas.openxmlformats.org/officeDocument/2006/relationships/image" Target="media/image67.emf"/><Relationship Id="rId310" Type="http://schemas.openxmlformats.org/officeDocument/2006/relationships/hyperlink" Target="javascript:%20showSpec('_18_1_3ba019e_1445379115924_538758_31530');" TargetMode="External"/><Relationship Id="rId548" Type="http://schemas.openxmlformats.org/officeDocument/2006/relationships/hyperlink" Target="javascript:%20showSpec('_18_2_62501eb_1458223017372_935546_8689');" TargetMode="External"/><Relationship Id="rId755" Type="http://schemas.openxmlformats.org/officeDocument/2006/relationships/hyperlink" Target="javascript:%20showSpec('_18_2_62501eb_1460995359204_192818_10044');" TargetMode="External"/><Relationship Id="rId962" Type="http://schemas.openxmlformats.org/officeDocument/2006/relationships/image" Target="http://threatrisk.org/spec/Threat%20Risk%20Model_files/icon_enumeration_1800605369.jpg" TargetMode="External"/><Relationship Id="rId1178" Type="http://schemas.openxmlformats.org/officeDocument/2006/relationships/hyperlink" Target="javascript:%20showSpec('_18_1_3ba019e_1441915917224_248884_8603');" TargetMode="External"/><Relationship Id="rId1385" Type="http://schemas.openxmlformats.org/officeDocument/2006/relationships/hyperlink" Target="javascript:%20showSpec('_18_2_62501eb_1461269570989_330366_4856');" TargetMode="External"/><Relationship Id="rId1592" Type="http://schemas.openxmlformats.org/officeDocument/2006/relationships/hyperlink" Target="javascript:%20showSpec('_17_0_5_1_3ba019e_1407960337744_968303_4171');" TargetMode="External"/><Relationship Id="rId1606" Type="http://schemas.openxmlformats.org/officeDocument/2006/relationships/hyperlink" Target="javascript:%20showSpec('_18_1_3ba019e_1445379115924_538758_31530');" TargetMode="External"/><Relationship Id="rId91" Type="http://schemas.openxmlformats.org/officeDocument/2006/relationships/image" Target="media/image55.emf"/><Relationship Id="rId187" Type="http://schemas.openxmlformats.org/officeDocument/2006/relationships/image" Target="media/image151.emf"/><Relationship Id="rId394" Type="http://schemas.openxmlformats.org/officeDocument/2006/relationships/image" Target="http://threatrisk.org/spec/Threat%20Risk%20Model_files/icon_enumeration_1800605369.jpg" TargetMode="External"/><Relationship Id="rId408" Type="http://schemas.openxmlformats.org/officeDocument/2006/relationships/hyperlink" Target="javascript:%20showSpec('_18_1_3ba019e_1444755560039_64536_27902');" TargetMode="External"/><Relationship Id="rId615" Type="http://schemas.openxmlformats.org/officeDocument/2006/relationships/hyperlink" Target="javascript:%20showSpec('_18_1_3ba019e_1444754996162_318164_27760');" TargetMode="External"/><Relationship Id="rId822" Type="http://schemas.openxmlformats.org/officeDocument/2006/relationships/hyperlink" Target="javascript:%20showSpec('_18_1_3ba019e_1443220011644_350533_9469');" TargetMode="External"/><Relationship Id="rId1038" Type="http://schemas.openxmlformats.org/officeDocument/2006/relationships/image" Target="http://threatrisk.org/spec/Threat%20Risk%20Model_files/icon_class_1907467420.jpg" TargetMode="External"/><Relationship Id="rId1245" Type="http://schemas.openxmlformats.org/officeDocument/2006/relationships/image" Target="http://threatrisk.org/spec/Threat%20Risk%20Model_files/icon_elementvalue_1178525020.jpg" TargetMode="External"/><Relationship Id="rId1452" Type="http://schemas.openxmlformats.org/officeDocument/2006/relationships/image" Target="http://threatrisk.org/spec/Threat%20Risk%20Model_files/icon_class_1907467420.jpg" TargetMode="External"/><Relationship Id="rId254" Type="http://schemas.openxmlformats.org/officeDocument/2006/relationships/image" Target="media/image215.emf"/><Relationship Id="rId699" Type="http://schemas.openxmlformats.org/officeDocument/2006/relationships/hyperlink" Target="javascript:%20showSpec('_18_1_3ba019e_1444342345486_264881_30722');" TargetMode="External"/><Relationship Id="rId1091" Type="http://schemas.openxmlformats.org/officeDocument/2006/relationships/hyperlink" Target="javascript:%20showSpec('_18_0_2_3ba019e_1423851416227_37136_6875');" TargetMode="External"/><Relationship Id="rId1105" Type="http://schemas.openxmlformats.org/officeDocument/2006/relationships/image" Target="http://threatrisk.org/spec/Threat%20Risk%20Model_files/icon_association_947687147.jpg" TargetMode="External"/><Relationship Id="rId1312" Type="http://schemas.openxmlformats.org/officeDocument/2006/relationships/image" Target="http://threatrisk.org/spec/Threat%20Risk%20Model_files/icon_elementvalue_1178525020.jpg" TargetMode="External"/><Relationship Id="rId1757" Type="http://schemas.openxmlformats.org/officeDocument/2006/relationships/hyperlink" Target="javascript:%20showSpec('_18_1_3ba019e_1443381448658_348294_9482');" TargetMode="External"/><Relationship Id="rId49" Type="http://schemas.openxmlformats.org/officeDocument/2006/relationships/image" Target="media/image13.emf"/><Relationship Id="rId114" Type="http://schemas.openxmlformats.org/officeDocument/2006/relationships/image" Target="media/image78.emf"/><Relationship Id="rId461" Type="http://schemas.openxmlformats.org/officeDocument/2006/relationships/image" Target="http://threatrisk.org/spec/Threat%20Risk%20Model_files/icon_association_947687147.jpg" TargetMode="External"/><Relationship Id="rId559" Type="http://schemas.openxmlformats.org/officeDocument/2006/relationships/hyperlink" Target="javascript:%20showSpec('_18_1_3ba019e_1443295647041_837190_11358');" TargetMode="External"/><Relationship Id="rId766" Type="http://schemas.openxmlformats.org/officeDocument/2006/relationships/image" Target="http://threatrisk.org/spec/Threat%20Risk%20Model_files/icon_association_947687147.jpg" TargetMode="External"/><Relationship Id="rId1189" Type="http://schemas.openxmlformats.org/officeDocument/2006/relationships/hyperlink" Target="javascript:%20showSpec('_18_2_62501eb_1457031706333_112200_12434');" TargetMode="External"/><Relationship Id="rId1396" Type="http://schemas.openxmlformats.org/officeDocument/2006/relationships/hyperlink" Target="javascript:%20showSpec('_18_0_2_3ba019e_1424984545843_416115_6757');" TargetMode="External"/><Relationship Id="rId1617" Type="http://schemas.openxmlformats.org/officeDocument/2006/relationships/hyperlink" Target="javascript:%20showSpec('_18_1_3ba019e_1443220011644_350533_9469');" TargetMode="External"/><Relationship Id="rId198" Type="http://schemas.openxmlformats.org/officeDocument/2006/relationships/image" Target="media/image162.emf"/><Relationship Id="rId321" Type="http://schemas.openxmlformats.org/officeDocument/2006/relationships/image" Target="http://threatrisk.org/spec/Threat%20Risk%20Model_files/icon_association_947687147.jpg" TargetMode="External"/><Relationship Id="rId419" Type="http://schemas.openxmlformats.org/officeDocument/2006/relationships/image" Target="http://threatrisk.org/spec/Threat%20Risk%20Model_files/icon_Class%20Diagram_1633981689.jpg" TargetMode="External"/><Relationship Id="rId626" Type="http://schemas.openxmlformats.org/officeDocument/2006/relationships/hyperlink" Target="javascript:%20showSpec('_18_1_3ba019e_1444342345487_801599_30723');" TargetMode="External"/><Relationship Id="rId973" Type="http://schemas.openxmlformats.org/officeDocument/2006/relationships/hyperlink" Target="javascript:%20showSpec('_18_1_3ba019e_1444755560039_64536_27902');" TargetMode="External"/><Relationship Id="rId1049" Type="http://schemas.openxmlformats.org/officeDocument/2006/relationships/hyperlink" Target="javascript:%20showSpec('_18_1_3ba019e_1431038063402_696754_6534');" TargetMode="External"/><Relationship Id="rId1256" Type="http://schemas.openxmlformats.org/officeDocument/2006/relationships/hyperlink" Target="javascript:%20showSpec('_18_0_2_3ba019e_1423004681576_526781_6447');" TargetMode="External"/><Relationship Id="rId833" Type="http://schemas.openxmlformats.org/officeDocument/2006/relationships/hyperlink" Target="javascript:%20showSpec('_18_2_62501eb_1458223017372_935546_8689');" TargetMode="External"/><Relationship Id="rId1116" Type="http://schemas.openxmlformats.org/officeDocument/2006/relationships/hyperlink" Target="javascript:%20showSpec('_18_2_62501eb_1458223017372_935546_8689');" TargetMode="External"/><Relationship Id="rId1463" Type="http://schemas.openxmlformats.org/officeDocument/2006/relationships/hyperlink" Target="javascript:%20showSpec('_18_1_3ba019e_1431038063402_696754_6534');" TargetMode="External"/><Relationship Id="rId1670" Type="http://schemas.openxmlformats.org/officeDocument/2006/relationships/hyperlink" Target="javascript:%20showSpec('_18_2_62501eb_1457708980361_279714_7972');" TargetMode="External"/><Relationship Id="rId1768" Type="http://schemas.openxmlformats.org/officeDocument/2006/relationships/hyperlink" Target="javascript:%20showSpec('_18_0_2_3ba019e_1423851251889_699616_6639');" TargetMode="External"/><Relationship Id="rId265" Type="http://schemas.openxmlformats.org/officeDocument/2006/relationships/image" Target="media/image226.emf"/><Relationship Id="rId472" Type="http://schemas.openxmlformats.org/officeDocument/2006/relationships/hyperlink" Target="javascript:%20showSpec('_18_1_3ba019e_1443220011644_350533_9469');" TargetMode="External"/><Relationship Id="rId900" Type="http://schemas.openxmlformats.org/officeDocument/2006/relationships/image" Target="http://threatrisk.org/spec/Threat%20Risk%20Model_files/icon_class_1907467420.jpg" TargetMode="External"/><Relationship Id="rId1323" Type="http://schemas.openxmlformats.org/officeDocument/2006/relationships/hyperlink" Target="javascript:%20showSpec('_17_0_5_1_3ba019e_1407439004179_501334_4205');" TargetMode="External"/><Relationship Id="rId1530" Type="http://schemas.openxmlformats.org/officeDocument/2006/relationships/hyperlink" Target="javascript:%20showSpec('_18_2_62501eb_1458223017372_935546_8689');" TargetMode="External"/><Relationship Id="rId1628" Type="http://schemas.openxmlformats.org/officeDocument/2006/relationships/image" Target="http://threatrisk.org/spec/Threat%20Risk%20Model_files/icon_association_947687147.jpg" TargetMode="External"/><Relationship Id="rId125" Type="http://schemas.openxmlformats.org/officeDocument/2006/relationships/image" Target="media/image89.emf"/><Relationship Id="rId332" Type="http://schemas.openxmlformats.org/officeDocument/2006/relationships/hyperlink" Target="javascript:%20showSpec('_18_2_62501eb_1458223017372_935546_8689');" TargetMode="External"/><Relationship Id="rId777" Type="http://schemas.openxmlformats.org/officeDocument/2006/relationships/hyperlink" Target="javascript:%20showSpec('_18_1_3ba019e_1444342345487_801599_30723');" TargetMode="External"/><Relationship Id="rId984" Type="http://schemas.openxmlformats.org/officeDocument/2006/relationships/image" Target="media/image266.jpeg"/><Relationship Id="rId637" Type="http://schemas.openxmlformats.org/officeDocument/2006/relationships/hyperlink" Target="javascript:%20showSpec('_17_0_5_1_3ba019e_1407960318412_69485_4170');" TargetMode="External"/><Relationship Id="rId844" Type="http://schemas.openxmlformats.org/officeDocument/2006/relationships/hyperlink" Target="javascript:%20showSpec('_18_1_3ba019e_1443295647041_837190_11358');" TargetMode="External"/><Relationship Id="rId1267" Type="http://schemas.openxmlformats.org/officeDocument/2006/relationships/hyperlink" Target="javascript:%20showSpec('_18_0_2_3ba019e_1423848758804_10086_5918');" TargetMode="External"/><Relationship Id="rId1474" Type="http://schemas.openxmlformats.org/officeDocument/2006/relationships/image" Target="http://threatrisk.org/spec/Threat%20Risk%20Model_files/icon_elementvalue_1178525020.jpg" TargetMode="External"/><Relationship Id="rId1681" Type="http://schemas.openxmlformats.org/officeDocument/2006/relationships/image" Target="http://threatrisk.org/spec/Threat%20Risk%20Model_files/icon_property_1853627376.jpg" TargetMode="External"/><Relationship Id="rId276" Type="http://schemas.openxmlformats.org/officeDocument/2006/relationships/image" Target="media/image237.emf"/><Relationship Id="rId483" Type="http://schemas.openxmlformats.org/officeDocument/2006/relationships/hyperlink" Target="javascript:%20showSpec('_18_2_62501eb_1458223017372_935546_8689');" TargetMode="External"/><Relationship Id="rId690" Type="http://schemas.openxmlformats.org/officeDocument/2006/relationships/hyperlink" Target="javascript:%20showSpec('_18_1_3ba019e_1431038063402_696754_6534');" TargetMode="External"/><Relationship Id="rId704" Type="http://schemas.openxmlformats.org/officeDocument/2006/relationships/hyperlink" Target="javascript:%20showSpec('_17_0_5_1_3ba019e_1407441818362_227246_6388');" TargetMode="External"/><Relationship Id="rId911" Type="http://schemas.openxmlformats.org/officeDocument/2006/relationships/hyperlink" Target="javascript:%20showSpec('_18_1_3ba019e_1431038063402_696754_6534');" TargetMode="External"/><Relationship Id="rId1127" Type="http://schemas.openxmlformats.org/officeDocument/2006/relationships/hyperlink" Target="javascript:%20showSpec('_18_1_3ba019e_1444754264801_974674_27661');" TargetMode="External"/><Relationship Id="rId1334" Type="http://schemas.openxmlformats.org/officeDocument/2006/relationships/hyperlink" Target="javascript:%20showSpec('_18_1_3ba019e_1447036219829_666773_39354');" TargetMode="External"/><Relationship Id="rId1541" Type="http://schemas.openxmlformats.org/officeDocument/2006/relationships/hyperlink" Target="javascript:%20showSpec('_18_1_3ba019e_1443295647041_837190_11358');" TargetMode="External"/><Relationship Id="rId40" Type="http://schemas.openxmlformats.org/officeDocument/2006/relationships/image" Target="media/image4.jpeg"/><Relationship Id="rId136" Type="http://schemas.openxmlformats.org/officeDocument/2006/relationships/image" Target="media/image100.emf"/><Relationship Id="rId343" Type="http://schemas.openxmlformats.org/officeDocument/2006/relationships/hyperlink" Target="javascript:%20showSpec('_18_1_3ba019e_1444754996162_318164_27760');" TargetMode="External"/><Relationship Id="rId550" Type="http://schemas.openxmlformats.org/officeDocument/2006/relationships/image" Target="http://threatrisk.org/spec/Threat%20Risk%20Model_files/icon_association_947687147.jpg" TargetMode="External"/><Relationship Id="rId788" Type="http://schemas.openxmlformats.org/officeDocument/2006/relationships/hyperlink" Target="javascript:%20showSpec('_17_0_5_1_3ba019e_1407960318412_69485_4170');" TargetMode="External"/><Relationship Id="rId995" Type="http://schemas.openxmlformats.org/officeDocument/2006/relationships/hyperlink" Target="javascript:%20showSpec('_18_1_3ba019e_1430512285624_552743_6314');" TargetMode="External"/><Relationship Id="rId1180" Type="http://schemas.openxmlformats.org/officeDocument/2006/relationships/hyperlink" Target="javascript:%20showSpec('_18_1_3ba019e_1441915931534_821248_8630');" TargetMode="External"/><Relationship Id="rId1401" Type="http://schemas.openxmlformats.org/officeDocument/2006/relationships/hyperlink" Target="javascript:%20showSpec('_18_0_2_3ba019e_1423002531233_915844_5454');" TargetMode="External"/><Relationship Id="rId1639" Type="http://schemas.openxmlformats.org/officeDocument/2006/relationships/hyperlink" Target="javascript:%20showSpec('_18_1_3ba019e_1443295623856_856236_11332');" TargetMode="External"/><Relationship Id="rId203" Type="http://schemas.openxmlformats.org/officeDocument/2006/relationships/image" Target="media/image167.emf"/><Relationship Id="rId648" Type="http://schemas.openxmlformats.org/officeDocument/2006/relationships/image" Target="http://threatrisk.org/spec/Threat%20Risk%20Model_files/icon_class_1907467420.jpg" TargetMode="External"/><Relationship Id="rId855" Type="http://schemas.openxmlformats.org/officeDocument/2006/relationships/hyperlink" Target="javascript:%20showSpec('_18_2_62501eb_1461269570989_330366_4856');" TargetMode="External"/><Relationship Id="rId1040" Type="http://schemas.openxmlformats.org/officeDocument/2006/relationships/hyperlink" Target="javascript:%20showSpec('_18_2_62501eb_1455753045476_515237_8690');" TargetMode="External"/><Relationship Id="rId1278" Type="http://schemas.openxmlformats.org/officeDocument/2006/relationships/image" Target="http://threatrisk.org/spec/Threat%20Risk%20Model_files/icon_association_947687147.jpg" TargetMode="External"/><Relationship Id="rId1485" Type="http://schemas.openxmlformats.org/officeDocument/2006/relationships/hyperlink" Target="javascript:%20showSpec('_18_1_3ba019e_1443219426201_443347_8631');" TargetMode="External"/><Relationship Id="rId1692" Type="http://schemas.openxmlformats.org/officeDocument/2006/relationships/hyperlink" Target="javascript:%20showSpec('_18_1_3ba019e_1443219962548_952937_9436');" TargetMode="External"/><Relationship Id="rId1706" Type="http://schemas.openxmlformats.org/officeDocument/2006/relationships/hyperlink" Target="javascript:%20showSpec('_18_2_62501eb_1458223017372_935546_8689');" TargetMode="External"/><Relationship Id="rId287" Type="http://schemas.openxmlformats.org/officeDocument/2006/relationships/image" Target="media/image248.emf"/><Relationship Id="rId410" Type="http://schemas.openxmlformats.org/officeDocument/2006/relationships/hyperlink" Target="javascript:%20showSpec('_18_1_3ba019e_1444754264801_974674_27661');" TargetMode="External"/><Relationship Id="rId494" Type="http://schemas.openxmlformats.org/officeDocument/2006/relationships/hyperlink" Target="javascript:%20showSpec('_18_1_3ba019e_1443295647041_837190_11358');" TargetMode="External"/><Relationship Id="rId508" Type="http://schemas.openxmlformats.org/officeDocument/2006/relationships/hyperlink" Target="javascript:%20showSpec('_18_2_62501eb_1461269570989_206434_4858');" TargetMode="External"/><Relationship Id="rId715" Type="http://schemas.openxmlformats.org/officeDocument/2006/relationships/hyperlink" Target="javascript:%20showSpec('_18_1_3ba019e_1447036219398_5247_38987');" TargetMode="External"/><Relationship Id="rId922" Type="http://schemas.openxmlformats.org/officeDocument/2006/relationships/hyperlink" Target="javascript:%20showSpec('_18_1_3ba019e_1430512285624_552743_6314');" TargetMode="External"/><Relationship Id="rId1138" Type="http://schemas.openxmlformats.org/officeDocument/2006/relationships/hyperlink" Target="javascript:%20showSpec('_18_0_2_3ba019e_1423004718353_767742_6511');" TargetMode="External"/><Relationship Id="rId1345" Type="http://schemas.openxmlformats.org/officeDocument/2006/relationships/hyperlink" Target="javascript:%20showSpec('_18_1_3ba019e_1445379115924_538758_31530');" TargetMode="External"/><Relationship Id="rId1552" Type="http://schemas.openxmlformats.org/officeDocument/2006/relationships/hyperlink" Target="javascript:%20showSpec('_18_2_62501eb_1461269570989_330366_4856');" TargetMode="External"/><Relationship Id="rId147" Type="http://schemas.openxmlformats.org/officeDocument/2006/relationships/image" Target="media/image111.emf"/><Relationship Id="rId354" Type="http://schemas.openxmlformats.org/officeDocument/2006/relationships/image" Target="media/image260.jpeg"/><Relationship Id="rId799" Type="http://schemas.openxmlformats.org/officeDocument/2006/relationships/hyperlink" Target="javascript:%20showSpec('_18_2_62501eb_1461269570989_206434_4858');" TargetMode="External"/><Relationship Id="rId1191" Type="http://schemas.openxmlformats.org/officeDocument/2006/relationships/hyperlink" Target="javascript:%20showSpec('_18_0_2_3ba019e_1423851251889_699616_6639');" TargetMode="External"/><Relationship Id="rId1205" Type="http://schemas.openxmlformats.org/officeDocument/2006/relationships/image" Target="http://threatrisk.org/spec/Threat%20Risk%20Model_files/icon_class_1907467420.jpg" TargetMode="External"/><Relationship Id="rId51" Type="http://schemas.openxmlformats.org/officeDocument/2006/relationships/image" Target="media/image15.emf"/><Relationship Id="rId561" Type="http://schemas.openxmlformats.org/officeDocument/2006/relationships/hyperlink" Target="javascript:%20showSpec('_18_1_3ba019e_1443295623856_856236_11332');" TargetMode="External"/><Relationship Id="rId659" Type="http://schemas.openxmlformats.org/officeDocument/2006/relationships/hyperlink" Target="javascript:%20showSpec('_18_0_2_3ba019e_1423848758804_10086_5918');" TargetMode="External"/><Relationship Id="rId866" Type="http://schemas.openxmlformats.org/officeDocument/2006/relationships/hyperlink" Target="javascript:%20showSpec('_18_0_2_3ba019e_1423504747606_751590_6352');" TargetMode="External"/><Relationship Id="rId1289" Type="http://schemas.openxmlformats.org/officeDocument/2006/relationships/hyperlink" Target="javascript:%20showSpec('_18_2_62501eb_1455753045476_515237_8690');" TargetMode="External"/><Relationship Id="rId1412" Type="http://schemas.openxmlformats.org/officeDocument/2006/relationships/hyperlink" Target="javascript:%20showSpec('_18_1_3ba019e_1444754996162_318164_27760');" TargetMode="External"/><Relationship Id="rId1496" Type="http://schemas.openxmlformats.org/officeDocument/2006/relationships/hyperlink" Target="javascript:%20showSpec('_17_0_5_1_3ba019e_1407960337744_968303_4171');" TargetMode="External"/><Relationship Id="rId1717" Type="http://schemas.openxmlformats.org/officeDocument/2006/relationships/hyperlink" Target="javascript:%20showSpec('_18_1_3ba019e_1443295647041_837190_11358');" TargetMode="External"/><Relationship Id="rId214" Type="http://schemas.openxmlformats.org/officeDocument/2006/relationships/image" Target="media/image178.emf"/><Relationship Id="rId298" Type="http://schemas.openxmlformats.org/officeDocument/2006/relationships/hyperlink" Target="javascript:%20showSpec('_18_0_2_3ba019e_1423851344237_646041_6841');" TargetMode="External"/><Relationship Id="rId421" Type="http://schemas.openxmlformats.org/officeDocument/2006/relationships/hyperlink" Target="javascript:%20showSpec('_18_2_62501eb_1461269570989_330366_4856');" TargetMode="External"/><Relationship Id="rId519" Type="http://schemas.openxmlformats.org/officeDocument/2006/relationships/hyperlink" Target="javascript:%20showSpec('_18_1_3ba019e_1445543771788_822272_38055');" TargetMode="External"/><Relationship Id="rId1051" Type="http://schemas.openxmlformats.org/officeDocument/2006/relationships/hyperlink" Target="javascript:%20showSpec('_18_0_2_3ba019e_1423176899024_851785_13542');" TargetMode="External"/><Relationship Id="rId1149" Type="http://schemas.openxmlformats.org/officeDocument/2006/relationships/hyperlink" Target="javascript:%20showSpec('_18_1_3ba019e_1445291238955_904836_27740');" TargetMode="External"/><Relationship Id="rId1356" Type="http://schemas.openxmlformats.org/officeDocument/2006/relationships/hyperlink" Target="javascript:%20showSpec('_18_1_3ba019e_1443220011644_350533_9469');" TargetMode="External"/><Relationship Id="rId158" Type="http://schemas.openxmlformats.org/officeDocument/2006/relationships/image" Target="media/image122.emf"/><Relationship Id="rId726" Type="http://schemas.openxmlformats.org/officeDocument/2006/relationships/image" Target="http://threatrisk.org/spec/Threat%20Risk%20Model_files/icon_elementvalue_1178525020.jpg" TargetMode="External"/><Relationship Id="rId933" Type="http://schemas.openxmlformats.org/officeDocument/2006/relationships/hyperlink" Target="javascript:%20showSpec('_17_0_5_1_3ba019e_1407439004195_602848_4233');" TargetMode="External"/><Relationship Id="rId1009" Type="http://schemas.openxmlformats.org/officeDocument/2006/relationships/hyperlink" Target="javascript:%20showSpec('_18_0_2_3ba019e_1423851251889_699616_6639');" TargetMode="External"/><Relationship Id="rId1563" Type="http://schemas.openxmlformats.org/officeDocument/2006/relationships/hyperlink" Target="javascript:%20showSpec('_18_1_3ba019e_1443221569898_613345_10069');" TargetMode="External"/><Relationship Id="rId1770" Type="http://schemas.openxmlformats.org/officeDocument/2006/relationships/hyperlink" Target="javascript:%20showSpec('_18_0_2_3ba019e_1423851344237_646041_6841');" TargetMode="External"/><Relationship Id="rId62" Type="http://schemas.openxmlformats.org/officeDocument/2006/relationships/image" Target="media/image26.emf"/><Relationship Id="rId365" Type="http://schemas.openxmlformats.org/officeDocument/2006/relationships/hyperlink" Target="javascript:%20showSpec('_18_2_62501eb_1461269570989_206434_4858');" TargetMode="External"/><Relationship Id="rId572" Type="http://schemas.openxmlformats.org/officeDocument/2006/relationships/image" Target="http://threatrisk.org/spec/Threat%20Risk%20Model_files/icon_elementvalue_1178525020.jpg" TargetMode="External"/><Relationship Id="rId1216" Type="http://schemas.openxmlformats.org/officeDocument/2006/relationships/hyperlink" Target="javascript:%20showSpec('_18_2_62501eb_1460994890076_771677_10008');" TargetMode="External"/><Relationship Id="rId1423" Type="http://schemas.openxmlformats.org/officeDocument/2006/relationships/hyperlink" Target="javascript:%20showSpec('_18_0_2_3ba019e_1423851251889_699616_6639');" TargetMode="External"/><Relationship Id="rId1630" Type="http://schemas.openxmlformats.org/officeDocument/2006/relationships/hyperlink" Target="javascript:%20showSpec('_18_2_62501eb_1456175443094_775061_7515');" TargetMode="External"/><Relationship Id="rId225" Type="http://schemas.openxmlformats.org/officeDocument/2006/relationships/image" Target="media/image189.emf"/><Relationship Id="rId432" Type="http://schemas.openxmlformats.org/officeDocument/2006/relationships/hyperlink" Target="javascript:%20showSpec('_17_0_5_1_7b3022e_1400683168336_957971_5522');" TargetMode="External"/><Relationship Id="rId877" Type="http://schemas.openxmlformats.org/officeDocument/2006/relationships/hyperlink" Target="javascript:%20showSpec('_18_0_2_3ba019e_1423848758806_896185_5919');" TargetMode="External"/><Relationship Id="rId1062" Type="http://schemas.openxmlformats.org/officeDocument/2006/relationships/hyperlink" Target="javascript:%20showSpec('_18_2_62501eb_1461269570989_206434_4858');" TargetMode="External"/><Relationship Id="rId1728" Type="http://schemas.openxmlformats.org/officeDocument/2006/relationships/hyperlink" Target="javascript:%20showSpec('_18_2_62501eb_1461269570989_330366_4856');" TargetMode="External"/><Relationship Id="rId737" Type="http://schemas.openxmlformats.org/officeDocument/2006/relationships/hyperlink" Target="javascript:%20showSpec('_18_0_2_3ba019e_1423848758806_896185_5919');" TargetMode="External"/><Relationship Id="rId944" Type="http://schemas.openxmlformats.org/officeDocument/2006/relationships/image" Target="http://threatrisk.org/spec/Threat%20Risk%20Model_files/icon_association_947687147.jpg" TargetMode="External"/><Relationship Id="rId1367" Type="http://schemas.openxmlformats.org/officeDocument/2006/relationships/image" Target="http://threatrisk.org/spec/Threat%20Risk%20Model_files/icon_association_947687147.jpg" TargetMode="External"/><Relationship Id="rId1574" Type="http://schemas.openxmlformats.org/officeDocument/2006/relationships/image" Target="media/image271.jpeg"/><Relationship Id="rId73" Type="http://schemas.openxmlformats.org/officeDocument/2006/relationships/image" Target="media/image37.emf"/><Relationship Id="rId169" Type="http://schemas.openxmlformats.org/officeDocument/2006/relationships/image" Target="media/image133.emf"/><Relationship Id="rId376" Type="http://schemas.openxmlformats.org/officeDocument/2006/relationships/image" Target="http://threatrisk.org/spec/Threat%20Risk%20Model_files/icon_property_1853627376.jpg" TargetMode="External"/><Relationship Id="rId583" Type="http://schemas.openxmlformats.org/officeDocument/2006/relationships/hyperlink" Target="javascript:%20showSpec('_18_0_2_3ba019e_1423848758806_896185_5919');" TargetMode="External"/><Relationship Id="rId790" Type="http://schemas.openxmlformats.org/officeDocument/2006/relationships/hyperlink" Target="javascript:%20showSpec('_17_0_5_1_3ba019e_1407960318412_69485_4170');" TargetMode="External"/><Relationship Id="rId804" Type="http://schemas.openxmlformats.org/officeDocument/2006/relationships/hyperlink" Target="javascript:%20showSpec('_18_1_3ba019e_1445543771788_822272_38055');" TargetMode="External"/><Relationship Id="rId1227" Type="http://schemas.openxmlformats.org/officeDocument/2006/relationships/hyperlink" Target="javascript:%20showSpec('_18_2_62501eb_1456175443094_775061_7515');" TargetMode="External"/><Relationship Id="rId1434" Type="http://schemas.openxmlformats.org/officeDocument/2006/relationships/image" Target="http://threatrisk.org/spec/Threat%20Risk%20Model_files/icon_class_1907467420.jpg" TargetMode="External"/><Relationship Id="rId1641" Type="http://schemas.openxmlformats.org/officeDocument/2006/relationships/image" Target="http://threatrisk.org/spec/Threat%20Risk%20Model_files/icon_package_1415545023.jpg" TargetMode="External"/><Relationship Id="rId4" Type="http://schemas.openxmlformats.org/officeDocument/2006/relationships/settings" Target="settings.xml"/><Relationship Id="rId236" Type="http://schemas.openxmlformats.org/officeDocument/2006/relationships/image" Target="media/image199.emf"/><Relationship Id="rId443" Type="http://schemas.openxmlformats.org/officeDocument/2006/relationships/hyperlink" Target="javascript:%20showSpec('_18_0_2_3ba019e_1423504624651_505488_5895');" TargetMode="External"/><Relationship Id="rId650" Type="http://schemas.openxmlformats.org/officeDocument/2006/relationships/hyperlink" Target="javascript:%20showSpec('_18_0_2_3ba019e_1423851251889_699616_6639');" TargetMode="External"/><Relationship Id="rId888" Type="http://schemas.openxmlformats.org/officeDocument/2006/relationships/image" Target="http://threatrisk.org/spec/Threat%20Risk%20Model_files/icon_association_947687147.jpg" TargetMode="External"/><Relationship Id="rId1073" Type="http://schemas.openxmlformats.org/officeDocument/2006/relationships/image" Target="media/image268.jpeg"/><Relationship Id="rId1280" Type="http://schemas.openxmlformats.org/officeDocument/2006/relationships/hyperlink" Target="javascript:%20showSpec('_18_2_62501eb_1460995359204_192818_10044');" TargetMode="External"/><Relationship Id="rId1501" Type="http://schemas.openxmlformats.org/officeDocument/2006/relationships/hyperlink" Target="javascript:%20showSpec('_18_1_3ba019e_1445543771788_822272_38055');" TargetMode="External"/><Relationship Id="rId1739" Type="http://schemas.openxmlformats.org/officeDocument/2006/relationships/hyperlink" Target="javascript:%20showSpec('_18_1_3ba019e_1443219320273_184069_8630');" TargetMode="External"/><Relationship Id="rId303" Type="http://schemas.openxmlformats.org/officeDocument/2006/relationships/image" Target="media/image255.jpeg"/><Relationship Id="rId748" Type="http://schemas.openxmlformats.org/officeDocument/2006/relationships/image" Target="http://threatrisk.org/spec/Threat%20Risk%20Model_files/icon_association_947687147.jpg" TargetMode="External"/><Relationship Id="rId955" Type="http://schemas.openxmlformats.org/officeDocument/2006/relationships/hyperlink" Target="javascript:%20showSpec('_18_1_3ba019e_1443220011644_350533_9469');" TargetMode="External"/><Relationship Id="rId1140" Type="http://schemas.openxmlformats.org/officeDocument/2006/relationships/hyperlink" Target="javascript:%20showSpec('_17_0_5_1_3ba019e_1407452381122_290271_11885');" TargetMode="External"/><Relationship Id="rId1378" Type="http://schemas.openxmlformats.org/officeDocument/2006/relationships/hyperlink" Target="javascript:%20showSpec('_18_1_3ba019e_1443295623856_856236_11332');" TargetMode="External"/><Relationship Id="rId1585" Type="http://schemas.openxmlformats.org/officeDocument/2006/relationships/hyperlink" Target="javascript:%20showSpec('_17_0_5_1_3ba019e_1407452267066_776903_11252');" TargetMode="External"/><Relationship Id="rId84" Type="http://schemas.openxmlformats.org/officeDocument/2006/relationships/image" Target="media/image48.emf"/><Relationship Id="rId387" Type="http://schemas.openxmlformats.org/officeDocument/2006/relationships/hyperlink" Target="javascript:%20showSpec('_18_1_3ba019e_1443219962548_952937_9436');" TargetMode="External"/><Relationship Id="rId510" Type="http://schemas.openxmlformats.org/officeDocument/2006/relationships/image" Target="http://threatrisk.org/spec/Threat%20Risk%20Model_files/icon_class_1907467420.jpg" TargetMode="External"/><Relationship Id="rId594" Type="http://schemas.openxmlformats.org/officeDocument/2006/relationships/image" Target="http://threatrisk.org/spec/Threat%20Risk%20Model_files/icon_association_947687147.jpg" TargetMode="External"/><Relationship Id="rId608" Type="http://schemas.openxmlformats.org/officeDocument/2006/relationships/hyperlink" Target="javascript:%20showSpec('_18_2_62501eb_1455753045476_515237_8690');" TargetMode="External"/><Relationship Id="rId815" Type="http://schemas.openxmlformats.org/officeDocument/2006/relationships/hyperlink" Target="javascript:%20showSpec('_18_1_3ba019e_1445379115924_538758_31530');" TargetMode="External"/><Relationship Id="rId1238" Type="http://schemas.openxmlformats.org/officeDocument/2006/relationships/hyperlink" Target="javascript:%20showSpec('_17_0_5_1_3ba019e_1407960337744_968303_4171');" TargetMode="External"/><Relationship Id="rId1445" Type="http://schemas.openxmlformats.org/officeDocument/2006/relationships/hyperlink" Target="javascript:%20showSpec('_18_2_62501eb_1460995359204_192818_10044');" TargetMode="External"/><Relationship Id="rId1652" Type="http://schemas.openxmlformats.org/officeDocument/2006/relationships/hyperlink" Target="javascript:%20showSpec('_18_1_3ba019e_1431628997747_205015_17989');" TargetMode="External"/><Relationship Id="rId247" Type="http://schemas.openxmlformats.org/officeDocument/2006/relationships/image" Target="media/image209.emf"/><Relationship Id="rId899" Type="http://schemas.openxmlformats.org/officeDocument/2006/relationships/hyperlink" Target="javascript:%20showSpec('_18_2_62501eb_1458223017372_935546_8689');" TargetMode="External"/><Relationship Id="rId1000" Type="http://schemas.openxmlformats.org/officeDocument/2006/relationships/hyperlink" Target="javascript:%20showSpec('_17_0_5_1_3ba019e_1407439004195_602848_4233');" TargetMode="External"/><Relationship Id="rId1084" Type="http://schemas.openxmlformats.org/officeDocument/2006/relationships/hyperlink" Target="javascript:%20showSpec('_17_0_5_1_3ba019e_1407452412571_889169_11910');" TargetMode="External"/><Relationship Id="rId1305" Type="http://schemas.openxmlformats.org/officeDocument/2006/relationships/hyperlink" Target="javascript:%20showSpec('_17_0_5_1_3ba019e_1407960337744_968303_4171');" TargetMode="External"/><Relationship Id="rId107" Type="http://schemas.openxmlformats.org/officeDocument/2006/relationships/image" Target="media/image71.emf"/><Relationship Id="rId454" Type="http://schemas.openxmlformats.org/officeDocument/2006/relationships/hyperlink" Target="javascript:%20showSpec('_18_1_3ba019e_1445543771788_822272_38055');" TargetMode="External"/><Relationship Id="rId661" Type="http://schemas.openxmlformats.org/officeDocument/2006/relationships/image" Target="http://threatrisk.org/spec/Threat%20Risk%20Model_files/icon_class_1907467420.jpg" TargetMode="External"/><Relationship Id="rId759" Type="http://schemas.openxmlformats.org/officeDocument/2006/relationships/hyperlink" Target="javascript:%20showSpec('_18_2_62501eb_1458223017372_935546_8689');" TargetMode="External"/><Relationship Id="rId966" Type="http://schemas.openxmlformats.org/officeDocument/2006/relationships/hyperlink" Target="javascript:%20showSpec('_18_2_62501eb_1458223017372_935546_8689');" TargetMode="External"/><Relationship Id="rId1291" Type="http://schemas.openxmlformats.org/officeDocument/2006/relationships/hyperlink" Target="javascript:%20showSpec('_18_2_62501eb_1455753045476_515237_8690');" TargetMode="External"/><Relationship Id="rId1389" Type="http://schemas.openxmlformats.org/officeDocument/2006/relationships/image" Target="http://threatrisk.org/spec/Threat%20Risk%20Model_files/icon_elementvalue_1178525020.jpg" TargetMode="External"/><Relationship Id="rId1512" Type="http://schemas.openxmlformats.org/officeDocument/2006/relationships/hyperlink" Target="javascript:%20showSpec('_18_1_3ba019e_1445379115924_538758_31530');" TargetMode="External"/><Relationship Id="rId1596" Type="http://schemas.openxmlformats.org/officeDocument/2006/relationships/hyperlink" Target="javascript:%20showSpec('_18_0_2_3ba019e_1423851251889_699616_6639');" TargetMode="External"/><Relationship Id="rId11" Type="http://schemas.openxmlformats.org/officeDocument/2006/relationships/hyperlink" Target="http://www.omg.org/report_issue.htm" TargetMode="External"/><Relationship Id="rId314" Type="http://schemas.openxmlformats.org/officeDocument/2006/relationships/hyperlink" Target="javascript:%20showSpec('_18_1_3ba019e_1426032490067_111530_6698');" TargetMode="External"/><Relationship Id="rId398" Type="http://schemas.openxmlformats.org/officeDocument/2006/relationships/hyperlink" Target="javascript:%20showSpec('_18_2_62501eb_1460994890076_771677_10008');" TargetMode="External"/><Relationship Id="rId521" Type="http://schemas.openxmlformats.org/officeDocument/2006/relationships/hyperlink" Target="javascript:%20showSpec('_18_0_2_3ba019e_1423851416227_37136_6875');" TargetMode="External"/><Relationship Id="rId619" Type="http://schemas.openxmlformats.org/officeDocument/2006/relationships/hyperlink" Target="javascript:%20showSpec('_18_0_2_3ba019e_1423176899024_851785_13542');" TargetMode="External"/><Relationship Id="rId1151" Type="http://schemas.openxmlformats.org/officeDocument/2006/relationships/hyperlink" Target="javascript:%20showSpec('_18_1_3ba019e_1445291238955_318461_27741');" TargetMode="External"/><Relationship Id="rId1249" Type="http://schemas.openxmlformats.org/officeDocument/2006/relationships/hyperlink" Target="javascript:%20showSpec('_18_1_3ba019e_1431628997747_205015_17989');" TargetMode="External"/><Relationship Id="rId95" Type="http://schemas.openxmlformats.org/officeDocument/2006/relationships/image" Target="media/image59.emf"/><Relationship Id="rId160" Type="http://schemas.openxmlformats.org/officeDocument/2006/relationships/image" Target="media/image124.emf"/><Relationship Id="rId826" Type="http://schemas.openxmlformats.org/officeDocument/2006/relationships/image" Target="http://threatrisk.org/spec/Threat%20Risk%20Model_files/icon_enumeration_1800605369.jpg" TargetMode="External"/><Relationship Id="rId1011" Type="http://schemas.openxmlformats.org/officeDocument/2006/relationships/hyperlink" Target="javascript:%20showSpec('_18_0_2_3ba019e_1423851344237_646041_6841');" TargetMode="External"/><Relationship Id="rId1109" Type="http://schemas.openxmlformats.org/officeDocument/2006/relationships/hyperlink" Target="javascript:%20showSpec('_18_1_3ba019e_1443220011644_350533_9469');" TargetMode="External"/><Relationship Id="rId1456" Type="http://schemas.openxmlformats.org/officeDocument/2006/relationships/hyperlink" Target="javascript:%20showSpec('_18_2_62501eb_1455753045476_515237_8690');" TargetMode="External"/><Relationship Id="rId1663" Type="http://schemas.openxmlformats.org/officeDocument/2006/relationships/hyperlink" Target="javascript:%20showSpec('_18_1_3ba019e_1431038063402_696754_6534');" TargetMode="External"/><Relationship Id="rId258" Type="http://schemas.openxmlformats.org/officeDocument/2006/relationships/image" Target="media/image219.emf"/><Relationship Id="rId465" Type="http://schemas.openxmlformats.org/officeDocument/2006/relationships/hyperlink" Target="javascript:%20showSpec('_18_1_3ba019e_1445379115924_538758_31530');" TargetMode="External"/><Relationship Id="rId672" Type="http://schemas.openxmlformats.org/officeDocument/2006/relationships/hyperlink" Target="javascript:%20showSpec('_18_2_62501eb_1460995359204_192818_10044');" TargetMode="External"/><Relationship Id="rId1095" Type="http://schemas.openxmlformats.org/officeDocument/2006/relationships/hyperlink" Target="javascript:%20showSpec('_18_0_2_3ba019e_1423848758804_10086_5918');" TargetMode="External"/><Relationship Id="rId1316" Type="http://schemas.openxmlformats.org/officeDocument/2006/relationships/hyperlink" Target="javascript:%20showSpec('_18_1_3ba019e_1431628997747_205015_17989');" TargetMode="External"/><Relationship Id="rId1523" Type="http://schemas.openxmlformats.org/officeDocument/2006/relationships/image" Target="http://threatrisk.org/spec/Threat%20Risk%20Model_files/icon_enumeration_1800605369.jpg" TargetMode="External"/><Relationship Id="rId1730" Type="http://schemas.openxmlformats.org/officeDocument/2006/relationships/image" Target="http://threatrisk.org/spec/Threat%20Risk%20Model_files/icon_elementvalue_1178525020.jpg" TargetMode="External"/><Relationship Id="rId22" Type="http://schemas.openxmlformats.org/officeDocument/2006/relationships/hyperlink" Target="http://docs.oasis-open.org/emergency/cap/v1.2/CAP-v1.2-os.html" TargetMode="External"/><Relationship Id="rId118" Type="http://schemas.openxmlformats.org/officeDocument/2006/relationships/image" Target="media/image82.emf"/><Relationship Id="rId325" Type="http://schemas.openxmlformats.org/officeDocument/2006/relationships/image" Target="http://threatrisk.org/spec/Threat%20Risk%20Model_files/icon_enumeration_1800605369.jpg" TargetMode="External"/><Relationship Id="rId532" Type="http://schemas.openxmlformats.org/officeDocument/2006/relationships/image" Target="http://threatrisk.org/spec/Threat%20Risk%20Model_files/icon_class_1907467420.jpg" TargetMode="External"/><Relationship Id="rId977" Type="http://schemas.openxmlformats.org/officeDocument/2006/relationships/hyperlink" Target="javascript:%20showSpec('_18_1_3ba019e_1443295647041_837190_11358');" TargetMode="External"/><Relationship Id="rId1162" Type="http://schemas.openxmlformats.org/officeDocument/2006/relationships/hyperlink" Target="javascript:%20showSpec('_18_0_2_3ba019e_1423260469494_338442_6396');" TargetMode="External"/><Relationship Id="rId171" Type="http://schemas.openxmlformats.org/officeDocument/2006/relationships/image" Target="media/image135.emf"/><Relationship Id="rId837" Type="http://schemas.openxmlformats.org/officeDocument/2006/relationships/hyperlink" Target="javascript:%20showSpec('_18_2_62501eb_1456175443094_775061_7515');" TargetMode="External"/><Relationship Id="rId1022" Type="http://schemas.openxmlformats.org/officeDocument/2006/relationships/hyperlink" Target="javascript:%20showSpec('_18_1_3ba019e_1426032490067_111530_6698');" TargetMode="External"/><Relationship Id="rId1467" Type="http://schemas.openxmlformats.org/officeDocument/2006/relationships/hyperlink" Target="javascript:%20showSpec('_17_0_5_1_3ba019e_1407960318412_69485_4170');" TargetMode="External"/><Relationship Id="rId1674" Type="http://schemas.openxmlformats.org/officeDocument/2006/relationships/hyperlink" Target="javascript:%20showSpec('_18_2_62501eb_1455300751180_456714_10341');" TargetMode="External"/><Relationship Id="rId269" Type="http://schemas.openxmlformats.org/officeDocument/2006/relationships/image" Target="media/image230.emf"/><Relationship Id="rId476" Type="http://schemas.openxmlformats.org/officeDocument/2006/relationships/image" Target="http://threatrisk.org/spec/Threat%20Risk%20Model_files/icon_enumeration_1800605369.jpg" TargetMode="External"/><Relationship Id="rId683" Type="http://schemas.openxmlformats.org/officeDocument/2006/relationships/hyperlink" Target="javascript:%20showSpec('_18_2_62501eb_1455753045476_515237_8690');" TargetMode="External"/><Relationship Id="rId890" Type="http://schemas.openxmlformats.org/officeDocument/2006/relationships/hyperlink" Target="javascript:%20showSpec('_18_1_3ba019e_1443220011644_350533_9469');" TargetMode="External"/><Relationship Id="rId904" Type="http://schemas.openxmlformats.org/officeDocument/2006/relationships/hyperlink" Target="javascript:%20showSpec('_18_2_62501eb_1455753045476_515237_8690');" TargetMode="External"/><Relationship Id="rId1327" Type="http://schemas.openxmlformats.org/officeDocument/2006/relationships/hyperlink" Target="javascript:%20showSpec('_18_1_3ba019e_1443381434392_672726_9481');" TargetMode="External"/><Relationship Id="rId1534" Type="http://schemas.openxmlformats.org/officeDocument/2006/relationships/hyperlink" Target="javascript:%20showSpec('_18_2_62501eb_1456175443094_775061_7515');" TargetMode="External"/><Relationship Id="rId1741" Type="http://schemas.openxmlformats.org/officeDocument/2006/relationships/hyperlink" Target="javascript:%20showSpec('_18_1_3ba019e_1443219138259_343165_8591');" TargetMode="External"/><Relationship Id="rId33" Type="http://schemas.openxmlformats.org/officeDocument/2006/relationships/hyperlink" Target="http://ifomis.uni-saarland.de/bfo/" TargetMode="External"/><Relationship Id="rId129" Type="http://schemas.openxmlformats.org/officeDocument/2006/relationships/image" Target="media/image93.emf"/><Relationship Id="rId336" Type="http://schemas.openxmlformats.org/officeDocument/2006/relationships/hyperlink" Target="javascript:%20showSpec('_18_2_62501eb_1456175443094_775061_7515');" TargetMode="External"/><Relationship Id="rId543" Type="http://schemas.openxmlformats.org/officeDocument/2006/relationships/hyperlink" Target="javascript:%20showSpec('_18_2_62501eb_1460994890076_771677_10008');" TargetMode="External"/><Relationship Id="rId988" Type="http://schemas.openxmlformats.org/officeDocument/2006/relationships/hyperlink" Target="javascript:%20showSpec('_17_0_5_1_3ba019e_1407452412570_217451_11909');" TargetMode="External"/><Relationship Id="rId1173" Type="http://schemas.openxmlformats.org/officeDocument/2006/relationships/hyperlink" Target="javascript:%20showSpec('_18_1_3ba019e_1431359087593_780005_6327');" TargetMode="External"/><Relationship Id="rId1380" Type="http://schemas.openxmlformats.org/officeDocument/2006/relationships/image" Target="http://threatrisk.org/spec/Threat%20Risk%20Model_files/icon_package_1415545023.jpg" TargetMode="External"/><Relationship Id="rId1601" Type="http://schemas.openxmlformats.org/officeDocument/2006/relationships/image" Target="http://threatrisk.org/spec/Threat%20Risk%20Model_files/icon_property_1853627376.jpg" TargetMode="External"/><Relationship Id="rId182" Type="http://schemas.openxmlformats.org/officeDocument/2006/relationships/image" Target="media/image146.emf"/><Relationship Id="rId403" Type="http://schemas.openxmlformats.org/officeDocument/2006/relationships/image" Target="http://threatrisk.org/spec/Threat%20Risk%20Model_files/icon_association_947687147.jpg" TargetMode="External"/><Relationship Id="rId750" Type="http://schemas.openxmlformats.org/officeDocument/2006/relationships/hyperlink" Target="javascript:%20showSpec('_18_1_3ba019e_1443220011644_350533_9469');" TargetMode="External"/><Relationship Id="rId848" Type="http://schemas.openxmlformats.org/officeDocument/2006/relationships/image" Target="http://threatrisk.org/spec/Threat%20Risk%20Model_files/icon_package_1415545023.jpg" TargetMode="External"/><Relationship Id="rId1033" Type="http://schemas.openxmlformats.org/officeDocument/2006/relationships/hyperlink" Target="javascript:%20showSpec('_18_2_62501eb_1460995359204_192818_10044');" TargetMode="External"/><Relationship Id="rId1478" Type="http://schemas.openxmlformats.org/officeDocument/2006/relationships/hyperlink" Target="javascript:%20showSpec('_18_2_62501eb_1461269570989_206434_4858');" TargetMode="External"/><Relationship Id="rId1685" Type="http://schemas.openxmlformats.org/officeDocument/2006/relationships/hyperlink" Target="javascript:%20showSpec('_18_0_2_3ba019e_1423848758804_10086_5918');" TargetMode="External"/><Relationship Id="rId487" Type="http://schemas.openxmlformats.org/officeDocument/2006/relationships/hyperlink" Target="javascript:%20showSpec('_18_2_62501eb_1456175443094_775061_7515');" TargetMode="External"/><Relationship Id="rId610" Type="http://schemas.openxmlformats.org/officeDocument/2006/relationships/hyperlink" Target="javascript:%20showSpec('_18_2_62501eb_1455753045476_515237_8690');" TargetMode="External"/><Relationship Id="rId694" Type="http://schemas.openxmlformats.org/officeDocument/2006/relationships/hyperlink" Target="javascript:%20showSpec('_18_1_3ba019e_1444341859493_85216_29925');" TargetMode="External"/><Relationship Id="rId708" Type="http://schemas.openxmlformats.org/officeDocument/2006/relationships/hyperlink" Target="javascript:%20showSpec('_17_0_5_1_3ba019e_1407965526281_637535_6178');" TargetMode="External"/><Relationship Id="rId915" Type="http://schemas.openxmlformats.org/officeDocument/2006/relationships/hyperlink" Target="javascript:%20showSpec('_18_0_2_3ba019e_1423245940984_780505_6818');" TargetMode="External"/><Relationship Id="rId1240" Type="http://schemas.openxmlformats.org/officeDocument/2006/relationships/hyperlink" Target="javascript:%20showSpec('_17_0_5_1_3ba019e_1407960337744_968303_4171');" TargetMode="External"/><Relationship Id="rId1338" Type="http://schemas.openxmlformats.org/officeDocument/2006/relationships/hyperlink" Target="javascript:%20showSpec('_18_0_2_3ba019e_1423851416227_37136_6875');" TargetMode="External"/><Relationship Id="rId1545" Type="http://schemas.openxmlformats.org/officeDocument/2006/relationships/image" Target="http://threatrisk.org/spec/Threat%20Risk%20Model_files/icon_package_1415545023.jpg" TargetMode="External"/><Relationship Id="rId347" Type="http://schemas.openxmlformats.org/officeDocument/2006/relationships/hyperlink" Target="javascript:%20showSpec('_18_1_3ba019e_1431038063402_696754_6534');" TargetMode="External"/><Relationship Id="rId999" Type="http://schemas.openxmlformats.org/officeDocument/2006/relationships/hyperlink" Target="javascript:%20showSpec('_17_0_5_1_3ba019e_1407439004196_420186_4234');" TargetMode="External"/><Relationship Id="rId1100" Type="http://schemas.openxmlformats.org/officeDocument/2006/relationships/hyperlink" Target="javascript:%20showSpec('_18_1_3ba019e_1445379115924_538758_31530');" TargetMode="External"/><Relationship Id="rId1184" Type="http://schemas.openxmlformats.org/officeDocument/2006/relationships/hyperlink" Target="javascript:%20showSpec('_18_1_3ba019e_1431037164754_939272_6032');" TargetMode="External"/><Relationship Id="rId1405" Type="http://schemas.openxmlformats.org/officeDocument/2006/relationships/hyperlink" Target="javascript:%20showSpec('_18_0_2_3ba019e_1424122686193_674759_6388');" TargetMode="External"/><Relationship Id="rId1752" Type="http://schemas.openxmlformats.org/officeDocument/2006/relationships/hyperlink" Target="javascript:%20showSpec('_17_0_5_1_3ba019e_1407440991858_478193_6084');" TargetMode="External"/><Relationship Id="rId44" Type="http://schemas.openxmlformats.org/officeDocument/2006/relationships/image" Target="media/image8.png"/><Relationship Id="rId554" Type="http://schemas.openxmlformats.org/officeDocument/2006/relationships/hyperlink" Target="javascript:%20showSpec('_18_2_62501eb_1456175443094_775061_7515');" TargetMode="External"/><Relationship Id="rId761" Type="http://schemas.openxmlformats.org/officeDocument/2006/relationships/hyperlink" Target="javascript:%20showSpec('_18_2_62501eb_1458223017372_935546_8689');" TargetMode="External"/><Relationship Id="rId859" Type="http://schemas.openxmlformats.org/officeDocument/2006/relationships/hyperlink" Target="javascript:%20showSpec('_18_1_3ba019e_1431628997747_205015_17989');" TargetMode="External"/><Relationship Id="rId1391" Type="http://schemas.openxmlformats.org/officeDocument/2006/relationships/hyperlink" Target="javascript:%20showSpec('_18_1_3ba019e_1431628997747_205015_17989');" TargetMode="External"/><Relationship Id="rId1489" Type="http://schemas.openxmlformats.org/officeDocument/2006/relationships/hyperlink" Target="javascript:%20showSpec('_18_1_3ba019e_1443220213563_351505_9567');" TargetMode="External"/><Relationship Id="rId1612" Type="http://schemas.openxmlformats.org/officeDocument/2006/relationships/hyperlink" Target="javascript:%20showSpec('_18_1_3ba019e_1443219962548_952937_9436');" TargetMode="External"/><Relationship Id="rId1696" Type="http://schemas.openxmlformats.org/officeDocument/2006/relationships/image" Target="http://threatrisk.org/spec/Threat%20Risk%20Model_files/icon_association_947687147.jpg" TargetMode="External"/><Relationship Id="rId193" Type="http://schemas.openxmlformats.org/officeDocument/2006/relationships/image" Target="media/image157.emf"/><Relationship Id="rId207" Type="http://schemas.openxmlformats.org/officeDocument/2006/relationships/image" Target="media/image171.emf"/><Relationship Id="rId414" Type="http://schemas.openxmlformats.org/officeDocument/2006/relationships/hyperlink" Target="javascript:%20showSpec('_18_1_3ba019e_1443295623856_856236_11332');" TargetMode="External"/><Relationship Id="rId498" Type="http://schemas.openxmlformats.org/officeDocument/2006/relationships/image" Target="http://threatrisk.org/spec/Threat%20Risk%20Model_files/icon_package_1415545023.jpg" TargetMode="External"/><Relationship Id="rId621" Type="http://schemas.openxmlformats.org/officeDocument/2006/relationships/hyperlink" Target="javascript:%20showSpec('_18_1_3ba019e_1444341859493_85216_29925');" TargetMode="External"/><Relationship Id="rId1044" Type="http://schemas.openxmlformats.org/officeDocument/2006/relationships/image" Target="http://threatrisk.org/spec/Threat%20Risk%20Model_files/icon_association_947687147.jpg" TargetMode="External"/><Relationship Id="rId1251" Type="http://schemas.openxmlformats.org/officeDocument/2006/relationships/hyperlink" Target="javascript:%20showSpec('_18_1_3ba019e_1443381448658_348294_9482');" TargetMode="External"/><Relationship Id="rId1349" Type="http://schemas.openxmlformats.org/officeDocument/2006/relationships/image" Target="http://threatrisk.org/spec/Threat%20Risk%20Model_files/icon_class_1907467420.jpg" TargetMode="External"/><Relationship Id="rId260" Type="http://schemas.openxmlformats.org/officeDocument/2006/relationships/image" Target="media/image221.emf"/><Relationship Id="rId719" Type="http://schemas.openxmlformats.org/officeDocument/2006/relationships/hyperlink" Target="javascript:%20showSpec('_17_0_5_1_3ba019e_1407960337744_968303_4171');" TargetMode="External"/><Relationship Id="rId926" Type="http://schemas.openxmlformats.org/officeDocument/2006/relationships/hyperlink" Target="javascript:%20showSpec('_17_0_5_1_3ba019e_1407439004204_477928_4252');" TargetMode="External"/><Relationship Id="rId1111" Type="http://schemas.openxmlformats.org/officeDocument/2006/relationships/image" Target="http://threatrisk.org/spec/Threat%20Risk%20Model_files/icon_enumeration_1800605369.jpg" TargetMode="External"/><Relationship Id="rId1556" Type="http://schemas.openxmlformats.org/officeDocument/2006/relationships/hyperlink" Target="javascript:%20showSpec('_18_1_3ba019e_1431628997747_205015_17989');" TargetMode="External"/><Relationship Id="rId1763" Type="http://schemas.openxmlformats.org/officeDocument/2006/relationships/hyperlink" Target="javascript:%20showSpec('_18_1_3ba019e_1447036219829_666773_39354');" TargetMode="External"/><Relationship Id="rId55" Type="http://schemas.openxmlformats.org/officeDocument/2006/relationships/image" Target="media/image19.emf"/><Relationship Id="rId120" Type="http://schemas.openxmlformats.org/officeDocument/2006/relationships/image" Target="media/image84.emf"/><Relationship Id="rId358" Type="http://schemas.openxmlformats.org/officeDocument/2006/relationships/image" Target="media/image261.jpeg"/><Relationship Id="rId565" Type="http://schemas.openxmlformats.org/officeDocument/2006/relationships/hyperlink" Target="javascript:%20showSpec('_17_0_5_1_3ba019e_1407960337744_968303_4171');" TargetMode="External"/><Relationship Id="rId772" Type="http://schemas.openxmlformats.org/officeDocument/2006/relationships/hyperlink" Target="javascript:%20showSpec('_18_1_3ba019e_1443295647041_837190_11358');" TargetMode="External"/><Relationship Id="rId1195" Type="http://schemas.openxmlformats.org/officeDocument/2006/relationships/hyperlink" Target="javascript:%20showSpec('_18_0_2_3ba019e_1423848758806_896185_5919');" TargetMode="External"/><Relationship Id="rId1209" Type="http://schemas.openxmlformats.org/officeDocument/2006/relationships/hyperlink" Target="javascript:%20showSpec('_18_1_3ba019e_1443219962548_952937_9436');" TargetMode="External"/><Relationship Id="rId1416" Type="http://schemas.openxmlformats.org/officeDocument/2006/relationships/hyperlink" Target="javascript:%20showSpec('_18_1_3ba019e_1443381448658_348294_9482');" TargetMode="External"/><Relationship Id="rId1623" Type="http://schemas.openxmlformats.org/officeDocument/2006/relationships/hyperlink" Target="javascript:%20showSpec('_18_2_62501eb_1460994890076_771677_10008');" TargetMode="External"/><Relationship Id="rId218" Type="http://schemas.openxmlformats.org/officeDocument/2006/relationships/image" Target="media/image182.emf"/><Relationship Id="rId425" Type="http://schemas.openxmlformats.org/officeDocument/2006/relationships/image" Target="http://threatrisk.org/spec/Threat%20Risk%20Model_files/icon_elementvalue_1178525020.jpg" TargetMode="External"/><Relationship Id="rId632" Type="http://schemas.openxmlformats.org/officeDocument/2006/relationships/hyperlink" Target="javascript:%20showSpec('_18_1_3ba019e_1444342345486_264881_30722');" TargetMode="External"/><Relationship Id="rId1055" Type="http://schemas.openxmlformats.org/officeDocument/2006/relationships/hyperlink" Target="javascript:%20showSpec('_17_0_5_1_3ba019e_1407960318412_69485_4170');" TargetMode="External"/><Relationship Id="rId1262" Type="http://schemas.openxmlformats.org/officeDocument/2006/relationships/hyperlink" Target="javascript:%20showSpec('_18_0_2_3ba019e_1423848758806_896185_5919');" TargetMode="External"/><Relationship Id="rId271" Type="http://schemas.openxmlformats.org/officeDocument/2006/relationships/image" Target="media/image232.emf"/><Relationship Id="rId937" Type="http://schemas.openxmlformats.org/officeDocument/2006/relationships/hyperlink" Target="javascript:%20showSpec('_18_1_3ba019e_1445543771788_822272_38055');" TargetMode="External"/><Relationship Id="rId1122" Type="http://schemas.openxmlformats.org/officeDocument/2006/relationships/hyperlink" Target="javascript:%20showSpec('_18_2_62501eb_1456175443094_775061_7515');" TargetMode="External"/><Relationship Id="rId1567" Type="http://schemas.openxmlformats.org/officeDocument/2006/relationships/hyperlink" Target="javascript:%20showSpec('_18_2_62501eb_1455296761136_823255_9235');" TargetMode="External"/><Relationship Id="rId1774" Type="http://schemas.openxmlformats.org/officeDocument/2006/relationships/fontTable" Target="fontTable.xml"/><Relationship Id="rId66" Type="http://schemas.openxmlformats.org/officeDocument/2006/relationships/image" Target="media/image30.emf"/><Relationship Id="rId131" Type="http://schemas.openxmlformats.org/officeDocument/2006/relationships/image" Target="media/image95.emf"/><Relationship Id="rId369" Type="http://schemas.openxmlformats.org/officeDocument/2006/relationships/image" Target="http://threatrisk.org/spec/Threat%20Risk%20Model_files/icon_class_1907467420.jpg" TargetMode="External"/><Relationship Id="rId576" Type="http://schemas.openxmlformats.org/officeDocument/2006/relationships/hyperlink" Target="javascript:%20showSpec('_18_1_3ba019e_1431628997747_205015_17989');" TargetMode="External"/><Relationship Id="rId783" Type="http://schemas.openxmlformats.org/officeDocument/2006/relationships/hyperlink" Target="javascript:%20showSpec('_18_0_2_3ba019e_1423245940984_780505_6818');" TargetMode="External"/><Relationship Id="rId990" Type="http://schemas.openxmlformats.org/officeDocument/2006/relationships/hyperlink" Target="javascript:%20showSpec('_18_2_62501eb_1457728823686_880003_9457');" TargetMode="External"/><Relationship Id="rId1427" Type="http://schemas.openxmlformats.org/officeDocument/2006/relationships/hyperlink" Target="javascript:%20showSpec('_18_0_2_3ba019e_1423848758806_896185_5919');" TargetMode="External"/><Relationship Id="rId1634" Type="http://schemas.openxmlformats.org/officeDocument/2006/relationships/hyperlink" Target="javascript:%20showSpec('_18_1_3ba019e_1444754996162_318164_27760');" TargetMode="External"/><Relationship Id="rId229" Type="http://schemas.openxmlformats.org/officeDocument/2006/relationships/image" Target="media/image193.emf"/><Relationship Id="rId436" Type="http://schemas.openxmlformats.org/officeDocument/2006/relationships/hyperlink" Target="javascript:%20showSpec('_17_0_5_1_7b3022e_1400683217455_550622_5555');" TargetMode="External"/><Relationship Id="rId643" Type="http://schemas.openxmlformats.org/officeDocument/2006/relationships/hyperlink" Target="javascript:%20showSpec('_18_2_62501eb_1461269570989_330366_4856');" TargetMode="External"/><Relationship Id="rId1066" Type="http://schemas.openxmlformats.org/officeDocument/2006/relationships/image" Target="http://threatrisk.org/spec/Threat%20Risk%20Model_files/icon_class_1907467420.jpg" TargetMode="External"/><Relationship Id="rId1273" Type="http://schemas.openxmlformats.org/officeDocument/2006/relationships/hyperlink" Target="javascript:%20showSpec('_18_1_3ba019e_1426032490067_111530_6698');" TargetMode="External"/><Relationship Id="rId1480" Type="http://schemas.openxmlformats.org/officeDocument/2006/relationships/image" Target="http://threatrisk.org/spec/Threat%20Risk%20Model_files/icon_class_1907467420.jpg" TargetMode="External"/><Relationship Id="rId850" Type="http://schemas.openxmlformats.org/officeDocument/2006/relationships/hyperlink" Target="javascript:%20showSpec('_17_0_5_1_3ba019e_1407960337744_968303_4171');" TargetMode="External"/><Relationship Id="rId948" Type="http://schemas.openxmlformats.org/officeDocument/2006/relationships/hyperlink" Target="javascript:%20showSpec('_18_1_3ba019e_1445379115924_538758_31530');" TargetMode="External"/><Relationship Id="rId1133" Type="http://schemas.openxmlformats.org/officeDocument/2006/relationships/hyperlink" Target="javascript:%20showSpec('_18_0_2_3ba019e_1423504731300_363973_6325');" TargetMode="External"/><Relationship Id="rId1578" Type="http://schemas.openxmlformats.org/officeDocument/2006/relationships/hyperlink" Target="javascript:%20showSpec('_18_2_62501eb_1455300751180_456714_10341');" TargetMode="External"/><Relationship Id="rId1701" Type="http://schemas.openxmlformats.org/officeDocument/2006/relationships/hyperlink" Target="javascript:%20showSpec('_18_2_62501eb_1460994890076_771677_10008');" TargetMode="External"/><Relationship Id="rId77" Type="http://schemas.openxmlformats.org/officeDocument/2006/relationships/image" Target="media/image41.emf"/><Relationship Id="rId282" Type="http://schemas.openxmlformats.org/officeDocument/2006/relationships/image" Target="media/image243.emf"/><Relationship Id="rId503" Type="http://schemas.openxmlformats.org/officeDocument/2006/relationships/hyperlink" Target="javascript:%20showSpec('_18_2_62501eb_1461269570989_330366_4856');" TargetMode="External"/><Relationship Id="rId587" Type="http://schemas.openxmlformats.org/officeDocument/2006/relationships/hyperlink" Target="javascript:%20showSpec('_18_1_3ba019e_1445379115924_538758_31530');" TargetMode="External"/><Relationship Id="rId710" Type="http://schemas.openxmlformats.org/officeDocument/2006/relationships/hyperlink" Target="javascript:%20showSpec('_17_0_5_1_3ba019e_1407439004204_145382_4251');" TargetMode="External"/><Relationship Id="rId808" Type="http://schemas.openxmlformats.org/officeDocument/2006/relationships/image" Target="http://threatrisk.org/spec/Threat%20Risk%20Model_files/icon_property_1853627376.jpg" TargetMode="External"/><Relationship Id="rId1340" Type="http://schemas.openxmlformats.org/officeDocument/2006/relationships/image" Target="http://threatrisk.org/spec/Threat%20Risk%20Model_files/icon_property_1853627376.jpg" TargetMode="External"/><Relationship Id="rId1438" Type="http://schemas.openxmlformats.org/officeDocument/2006/relationships/hyperlink" Target="javascript:%20showSpec('_18_1_3ba019e_1426032490067_111530_6698');" TargetMode="External"/><Relationship Id="rId1645" Type="http://schemas.openxmlformats.org/officeDocument/2006/relationships/hyperlink" Target="javascript:%20showSpec('_17_0_5_1_3ba019e_1407960337744_968303_4171');" TargetMode="External"/><Relationship Id="rId8" Type="http://schemas.openxmlformats.org/officeDocument/2006/relationships/hyperlink" Target="http://www.omg.org/spec/threat/1.0/" TargetMode="External"/><Relationship Id="rId142" Type="http://schemas.openxmlformats.org/officeDocument/2006/relationships/image" Target="media/image106.emf"/><Relationship Id="rId447" Type="http://schemas.openxmlformats.org/officeDocument/2006/relationships/hyperlink" Target="javascript:%20showSpec('_18_1_3ba019e_1444753424224_924160_27330');" TargetMode="External"/><Relationship Id="rId794" Type="http://schemas.openxmlformats.org/officeDocument/2006/relationships/hyperlink" Target="javascript:%20showSpec('_18_2_62501eb_1461269570989_330366_4856');" TargetMode="External"/><Relationship Id="rId1077" Type="http://schemas.openxmlformats.org/officeDocument/2006/relationships/hyperlink" Target="javascript:%20showSpec('_18_1_3ba019e_1443381448658_348294_9482');" TargetMode="External"/><Relationship Id="rId1200" Type="http://schemas.openxmlformats.org/officeDocument/2006/relationships/hyperlink" Target="javascript:%20showSpec('_18_0_2_3ba019e_1423848758804_10086_5918');" TargetMode="External"/><Relationship Id="rId654" Type="http://schemas.openxmlformats.org/officeDocument/2006/relationships/hyperlink" Target="javascript:%20showSpec('_18_0_2_3ba019e_1423848758806_896185_5919');" TargetMode="External"/><Relationship Id="rId861" Type="http://schemas.openxmlformats.org/officeDocument/2006/relationships/hyperlink" Target="javascript:%20showSpec('_18_1_3ba019e_1431628997747_205015_17989');" TargetMode="External"/><Relationship Id="rId959" Type="http://schemas.openxmlformats.org/officeDocument/2006/relationships/image" Target="http://threatrisk.org/spec/Threat%20Risk%20Model_files/icon_enumeration_1800605369.jpg" TargetMode="External"/><Relationship Id="rId1284" Type="http://schemas.openxmlformats.org/officeDocument/2006/relationships/image" Target="http://threatrisk.org/spec/Threat%20Risk%20Model_files/icon_enumeration_1800605369.jpg" TargetMode="External"/><Relationship Id="rId1491" Type="http://schemas.openxmlformats.org/officeDocument/2006/relationships/hyperlink" Target="javascript:%20showSpec('_18_1_3ba019e_1443221569898_613345_10069');" TargetMode="External"/><Relationship Id="rId1505" Type="http://schemas.openxmlformats.org/officeDocument/2006/relationships/image" Target="http://threatrisk.org/spec/Threat%20Risk%20Model_files/icon_property_1853627376.jpg" TargetMode="External"/><Relationship Id="rId1589" Type="http://schemas.openxmlformats.org/officeDocument/2006/relationships/hyperlink" Target="javascript:%20showSpec('_18_1_3ba019e_1447036219829_666773_39354');" TargetMode="External"/><Relationship Id="rId1712" Type="http://schemas.openxmlformats.org/officeDocument/2006/relationships/hyperlink" Target="javascript:%20showSpec('_18_2_62501eb_1456175443094_775061_7515');" TargetMode="External"/><Relationship Id="rId293" Type="http://schemas.openxmlformats.org/officeDocument/2006/relationships/hyperlink" Target="javascript:%20showSpec('_18_1_3ba019e_1445543771788_822272_38055');" TargetMode="External"/><Relationship Id="rId307" Type="http://schemas.openxmlformats.org/officeDocument/2006/relationships/image" Target="media/image256.jpeg"/><Relationship Id="rId514" Type="http://schemas.openxmlformats.org/officeDocument/2006/relationships/hyperlink" Target="javascript:%20showSpec('_17_0_5_1_7b3022e_1400683217455_550622_5555');" TargetMode="External"/><Relationship Id="rId721" Type="http://schemas.openxmlformats.org/officeDocument/2006/relationships/hyperlink" Target="javascript:%20showSpec('_17_0_5_1_3ba019e_1407960337744_968303_4171');" TargetMode="External"/><Relationship Id="rId1144" Type="http://schemas.openxmlformats.org/officeDocument/2006/relationships/hyperlink" Target="javascript:%20showSpec('_18_1_3ba019e_1445980032856_182141_28588');" TargetMode="External"/><Relationship Id="rId1351" Type="http://schemas.openxmlformats.org/officeDocument/2006/relationships/hyperlink" Target="javascript:%20showSpec('_18_1_3ba019e_1443219962548_952937_9436');" TargetMode="External"/><Relationship Id="rId1449" Type="http://schemas.openxmlformats.org/officeDocument/2006/relationships/image" Target="http://threatrisk.org/spec/Threat%20Risk%20Model_files/icon_enumeration_1800605369.jpg" TargetMode="External"/><Relationship Id="rId88" Type="http://schemas.openxmlformats.org/officeDocument/2006/relationships/image" Target="media/image52.emf"/><Relationship Id="rId153" Type="http://schemas.openxmlformats.org/officeDocument/2006/relationships/image" Target="media/image117.emf"/><Relationship Id="rId360" Type="http://schemas.openxmlformats.org/officeDocument/2006/relationships/hyperlink" Target="javascript:%20showSpec('_17_0_5_1_3ba019e_1407960337744_968303_4171');" TargetMode="External"/><Relationship Id="rId598" Type="http://schemas.openxmlformats.org/officeDocument/2006/relationships/hyperlink" Target="javascript:%20showSpec('_18_1_3ba019e_1443220011644_350533_9469');" TargetMode="External"/><Relationship Id="rId819" Type="http://schemas.openxmlformats.org/officeDocument/2006/relationships/hyperlink" Target="javascript:%20showSpec('_18_1_3ba019e_1443219962548_952937_9436');" TargetMode="External"/><Relationship Id="rId1004" Type="http://schemas.openxmlformats.org/officeDocument/2006/relationships/hyperlink" Target="javascript:%20showSpec('_17_0_5_1_3ba019e_1407876845478_265504_4108');" TargetMode="External"/><Relationship Id="rId1211" Type="http://schemas.openxmlformats.org/officeDocument/2006/relationships/image" Target="http://threatrisk.org/spec/Threat%20Risk%20Model_files/icon_association_947687147.jpg" TargetMode="External"/><Relationship Id="rId1656" Type="http://schemas.openxmlformats.org/officeDocument/2006/relationships/hyperlink" Target="javascript:%20showSpec('_18_1_3ba019e_1443219426201_443347_8631');" TargetMode="External"/><Relationship Id="rId220" Type="http://schemas.openxmlformats.org/officeDocument/2006/relationships/image" Target="media/image184.emf"/><Relationship Id="rId458" Type="http://schemas.openxmlformats.org/officeDocument/2006/relationships/image" Target="http://threatrisk.org/spec/Threat%20Risk%20Model_files/icon_property_1853627376.jpg" TargetMode="External"/><Relationship Id="rId665" Type="http://schemas.openxmlformats.org/officeDocument/2006/relationships/hyperlink" Target="javascript:%20showSpec('_18_1_3ba019e_1426032490067_111530_6698');" TargetMode="External"/><Relationship Id="rId872" Type="http://schemas.openxmlformats.org/officeDocument/2006/relationships/hyperlink" Target="javascript:%20showSpec('_18_1_3ba019e_1445543771788_822272_38055');" TargetMode="External"/><Relationship Id="rId1088" Type="http://schemas.openxmlformats.org/officeDocument/2006/relationships/hyperlink" Target="javascript:%20showSpec('_18_0_2_3ba019e_1423851251889_699616_6639');" TargetMode="External"/><Relationship Id="rId1295" Type="http://schemas.openxmlformats.org/officeDocument/2006/relationships/hyperlink" Target="javascript:%20showSpec('_18_1_3ba019e_1444755560039_64536_27902');" TargetMode="External"/><Relationship Id="rId1309" Type="http://schemas.openxmlformats.org/officeDocument/2006/relationships/image" Target="http://threatrisk.org/spec/Threat%20Risk%20Model_files/icon_elementvalue_1178525020.jpg" TargetMode="External"/><Relationship Id="rId1516" Type="http://schemas.openxmlformats.org/officeDocument/2006/relationships/hyperlink" Target="javascript:%20showSpec('_18_1_3ba019e_1443219962548_952937_9436');" TargetMode="External"/><Relationship Id="rId1723" Type="http://schemas.openxmlformats.org/officeDocument/2006/relationships/hyperlink" Target="javascript:%20showSpec('_17_0_5_1_3ba019e_1407960337744_968303_4171');" TargetMode="External"/><Relationship Id="rId15" Type="http://schemas.openxmlformats.org/officeDocument/2006/relationships/hyperlink" Target="http://www.omg.org/cgi-bin/doc?ormsc/14-06-01" TargetMode="External"/><Relationship Id="rId318" Type="http://schemas.openxmlformats.org/officeDocument/2006/relationships/image" Target="http://threatrisk.org/spec/Threat%20Risk%20Model_files/icon_association_947687147.jpg" TargetMode="External"/><Relationship Id="rId525" Type="http://schemas.openxmlformats.org/officeDocument/2006/relationships/hyperlink" Target="javascript:%20showSpec('_18_0_2_3ba019e_1423848758804_10086_5918');" TargetMode="External"/><Relationship Id="rId732" Type="http://schemas.openxmlformats.org/officeDocument/2006/relationships/hyperlink" Target="javascript:%20showSpec('_18_1_3ba019e_1445543771788_822272_38055');" TargetMode="External"/><Relationship Id="rId1155" Type="http://schemas.openxmlformats.org/officeDocument/2006/relationships/hyperlink" Target="javascript:%20showSpec('_18_2_62501eb_1457031706332_245593_12432');" TargetMode="External"/><Relationship Id="rId1362" Type="http://schemas.openxmlformats.org/officeDocument/2006/relationships/hyperlink" Target="javascript:%20showSpec('_18_2_62501eb_1460994890076_771677_10008');" TargetMode="External"/><Relationship Id="rId99" Type="http://schemas.openxmlformats.org/officeDocument/2006/relationships/image" Target="media/image63.emf"/><Relationship Id="rId164" Type="http://schemas.openxmlformats.org/officeDocument/2006/relationships/image" Target="media/image128.emf"/><Relationship Id="rId371" Type="http://schemas.openxmlformats.org/officeDocument/2006/relationships/hyperlink" Target="javascript:%20showSpec('_18_0_2_3ba019e_1423851251889_699616_6639');" TargetMode="External"/><Relationship Id="rId1015" Type="http://schemas.openxmlformats.org/officeDocument/2006/relationships/hyperlink" Target="javascript:%20showSpec('_18_0_2_3ba019e_1423848758806_896185_5919');" TargetMode="External"/><Relationship Id="rId1222" Type="http://schemas.openxmlformats.org/officeDocument/2006/relationships/hyperlink" Target="javascript:%20showSpec('_18_2_62501eb_1455753045476_515237_8690');" TargetMode="External"/><Relationship Id="rId1667" Type="http://schemas.openxmlformats.org/officeDocument/2006/relationships/hyperlink" Target="javascript:%20showSpec('_18_1_3ba019e_1447036219675_802269_39192');" TargetMode="External"/><Relationship Id="rId469" Type="http://schemas.openxmlformats.org/officeDocument/2006/relationships/hyperlink" Target="javascript:%20showSpec('_18_1_3ba019e_1443219962548_952937_9436');" TargetMode="External"/><Relationship Id="rId676" Type="http://schemas.openxmlformats.org/officeDocument/2006/relationships/image" Target="http://threatrisk.org/spec/Threat%20Risk%20Model_files/icon_enumeration_1800605369.jpg" TargetMode="External"/><Relationship Id="rId883" Type="http://schemas.openxmlformats.org/officeDocument/2006/relationships/hyperlink" Target="javascript:%20showSpec('_18_1_3ba019e_1445379115924_538758_31530');" TargetMode="External"/><Relationship Id="rId1099" Type="http://schemas.openxmlformats.org/officeDocument/2006/relationships/image" Target="http://threatrisk.org/spec/Threat%20Risk%20Model_files/icon_class_1907467420.jpg" TargetMode="External"/><Relationship Id="rId1527" Type="http://schemas.openxmlformats.org/officeDocument/2006/relationships/hyperlink" Target="javascript:%20showSpec('_18_2_62501eb_1460994890076_771677_10008');" TargetMode="External"/><Relationship Id="rId1734" Type="http://schemas.openxmlformats.org/officeDocument/2006/relationships/hyperlink" Target="javascript:%20showSpec('_18_1_3ba019e_1431628997747_205015_17989');" TargetMode="External"/><Relationship Id="rId26" Type="http://schemas.openxmlformats.org/officeDocument/2006/relationships/hyperlink" Target="http://www.nrc.gov/" TargetMode="External"/><Relationship Id="rId231" Type="http://schemas.openxmlformats.org/officeDocument/2006/relationships/image" Target="media/image195.emf"/><Relationship Id="rId329" Type="http://schemas.openxmlformats.org/officeDocument/2006/relationships/hyperlink" Target="javascript:%20showSpec('_18_2_62501eb_1460994890076_771677_10008');" TargetMode="External"/><Relationship Id="rId536" Type="http://schemas.openxmlformats.org/officeDocument/2006/relationships/hyperlink" Target="javascript:%20showSpec('_18_1_3ba019e_1443219962548_952937_9436');" TargetMode="External"/><Relationship Id="rId1166" Type="http://schemas.openxmlformats.org/officeDocument/2006/relationships/hyperlink" Target="javascript:%20showSpec('_18_0_2_3ba019e_1423259663349_458514_6216');" TargetMode="External"/><Relationship Id="rId1373" Type="http://schemas.openxmlformats.org/officeDocument/2006/relationships/hyperlink" Target="javascript:%20showSpec('_18_1_3ba019e_1444754996162_318164_27760');" TargetMode="External"/><Relationship Id="rId175" Type="http://schemas.openxmlformats.org/officeDocument/2006/relationships/image" Target="media/image139.emf"/><Relationship Id="rId743" Type="http://schemas.openxmlformats.org/officeDocument/2006/relationships/hyperlink" Target="javascript:%20showSpec('_18_1_3ba019e_1445379115924_538758_31530');" TargetMode="External"/><Relationship Id="rId950" Type="http://schemas.openxmlformats.org/officeDocument/2006/relationships/image" Target="http://threatrisk.org/spec/Threat%20Risk%20Model_files/icon_class_1907467420.jpg" TargetMode="External"/><Relationship Id="rId1026" Type="http://schemas.openxmlformats.org/officeDocument/2006/relationships/image" Target="http://threatrisk.org/spec/Threat%20Risk%20Model_files/icon_association_947687147.jpg" TargetMode="External"/><Relationship Id="rId1580" Type="http://schemas.openxmlformats.org/officeDocument/2006/relationships/hyperlink" Target="javascript:%20showSpec('_18_2_62501eb_1455300419573_43021_10304');" TargetMode="External"/><Relationship Id="rId1678" Type="http://schemas.openxmlformats.org/officeDocument/2006/relationships/hyperlink" Target="javascript:%20showSpec('_18_0_2_3ba019e_1423851344237_646041_6841');" TargetMode="External"/><Relationship Id="rId382" Type="http://schemas.openxmlformats.org/officeDocument/2006/relationships/image" Target="http://threatrisk.org/spec/Threat%20Risk%20Model_files/icon_class_1907467420.jpg" TargetMode="External"/><Relationship Id="rId603" Type="http://schemas.openxmlformats.org/officeDocument/2006/relationships/image" Target="http://threatrisk.org/spec/Threat%20Risk%20Model_files/icon_enumeration_1800605369.jpg" TargetMode="External"/><Relationship Id="rId687" Type="http://schemas.openxmlformats.org/officeDocument/2006/relationships/hyperlink" Target="javascript:%20showSpec('_18_1_3ba019e_1444755560039_64536_27902');" TargetMode="External"/><Relationship Id="rId810" Type="http://schemas.openxmlformats.org/officeDocument/2006/relationships/hyperlink" Target="javascript:%20showSpec('_18_0_2_3ba019e_1423848758804_10086_5918');" TargetMode="External"/><Relationship Id="rId908" Type="http://schemas.openxmlformats.org/officeDocument/2006/relationships/hyperlink" Target="javascript:%20showSpec('_18_1_3ba019e_1444755560039_64536_27902');" TargetMode="External"/><Relationship Id="rId1233" Type="http://schemas.openxmlformats.org/officeDocument/2006/relationships/hyperlink" Target="javascript:%20showSpec('_18_0_2_3ba019e_1423176899024_851785_13542');" TargetMode="External"/><Relationship Id="rId1440" Type="http://schemas.openxmlformats.org/officeDocument/2006/relationships/image" Target="http://threatrisk.org/spec/Threat%20Risk%20Model_files/icon_association_947687147.jpg" TargetMode="External"/><Relationship Id="rId1538" Type="http://schemas.openxmlformats.org/officeDocument/2006/relationships/hyperlink" Target="javascript:%20showSpec('_18_1_3ba019e_1444754996162_318164_27760');" TargetMode="External"/><Relationship Id="rId242" Type="http://schemas.openxmlformats.org/officeDocument/2006/relationships/image" Target="media/image204.emf"/><Relationship Id="rId894" Type="http://schemas.openxmlformats.org/officeDocument/2006/relationships/image" Target="http://threatrisk.org/spec/Threat%20Risk%20Model_files/icon_enumeration_1800605369.jpg" TargetMode="External"/><Relationship Id="rId1177" Type="http://schemas.openxmlformats.org/officeDocument/2006/relationships/hyperlink" Target="javascript:%20showSpec('_18_1_3ba019e_1441915917224_248884_8603');" TargetMode="External"/><Relationship Id="rId1300" Type="http://schemas.openxmlformats.org/officeDocument/2006/relationships/hyperlink" Target="javascript:%20showSpec('_18_0_2_3ba019e_1423176899024_851785_13542');" TargetMode="External"/><Relationship Id="rId1745" Type="http://schemas.openxmlformats.org/officeDocument/2006/relationships/hyperlink" Target="javascript:%20showSpec('_18_0_2_3ba019e_1423162909957_613747_9762');" TargetMode="External"/><Relationship Id="rId37" Type="http://schemas.openxmlformats.org/officeDocument/2006/relationships/hyperlink" Target="http://www.rsa.com" TargetMode="External"/><Relationship Id="rId102" Type="http://schemas.openxmlformats.org/officeDocument/2006/relationships/image" Target="media/image66.emf"/><Relationship Id="rId547" Type="http://schemas.openxmlformats.org/officeDocument/2006/relationships/image" Target="http://threatrisk.org/spec/Threat%20Risk%20Model_files/icon_class_1907467420.jpg" TargetMode="External"/><Relationship Id="rId754" Type="http://schemas.openxmlformats.org/officeDocument/2006/relationships/image" Target="http://threatrisk.org/spec/Threat%20Risk%20Model_files/icon_enumeration_1800605369.jpg" TargetMode="External"/><Relationship Id="rId961" Type="http://schemas.openxmlformats.org/officeDocument/2006/relationships/hyperlink" Target="javascript:%20showSpec('_18_2_62501eb_1460994890076_771677_10008');" TargetMode="External"/><Relationship Id="rId1384" Type="http://schemas.openxmlformats.org/officeDocument/2006/relationships/hyperlink" Target="javascript:%20showSpec('_17_0_5_1_3ba019e_1407960337744_968303_4171');" TargetMode="External"/><Relationship Id="rId1591" Type="http://schemas.openxmlformats.org/officeDocument/2006/relationships/hyperlink" Target="javascript:%20showSpec('_17_0_5_1_3ba019e_1407876941118_369583_4154');" TargetMode="External"/><Relationship Id="rId1605" Type="http://schemas.openxmlformats.org/officeDocument/2006/relationships/hyperlink" Target="javascript:%20showSpec('_18_0_2_3ba019e_1423848758804_10086_5918');" TargetMode="External"/><Relationship Id="rId1689" Type="http://schemas.openxmlformats.org/officeDocument/2006/relationships/hyperlink" Target="javascript:%20showSpec('_18_1_3ba019e_1426032490067_111530_6698');" TargetMode="External"/><Relationship Id="rId90" Type="http://schemas.openxmlformats.org/officeDocument/2006/relationships/image" Target="media/image54.emf"/><Relationship Id="rId186" Type="http://schemas.openxmlformats.org/officeDocument/2006/relationships/image" Target="media/image150.emf"/><Relationship Id="rId393" Type="http://schemas.openxmlformats.org/officeDocument/2006/relationships/hyperlink" Target="javascript:%20showSpec('_18_2_62501eb_1460995359204_192818_10044');" TargetMode="External"/><Relationship Id="rId407" Type="http://schemas.openxmlformats.org/officeDocument/2006/relationships/hyperlink" Target="javascript:%20showSpec('_18_2_62501eb_1456175443094_775061_7515');" TargetMode="External"/><Relationship Id="rId614" Type="http://schemas.openxmlformats.org/officeDocument/2006/relationships/hyperlink" Target="javascript:%20showSpec('_18_1_3ba019e_1444755560039_64536_27902');" TargetMode="External"/><Relationship Id="rId821" Type="http://schemas.openxmlformats.org/officeDocument/2006/relationships/hyperlink" Target="javascript:%20showSpec('_18_1_3ba019e_1443219962548_952937_9436');" TargetMode="External"/><Relationship Id="rId1037" Type="http://schemas.openxmlformats.org/officeDocument/2006/relationships/hyperlink" Target="javascript:%20showSpec('_18_2_62501eb_1458223017372_935546_8689');" TargetMode="External"/><Relationship Id="rId1244" Type="http://schemas.openxmlformats.org/officeDocument/2006/relationships/hyperlink" Target="javascript:%20showSpec('_18_2_62501eb_1461269570989_206434_4858');" TargetMode="External"/><Relationship Id="rId1451" Type="http://schemas.openxmlformats.org/officeDocument/2006/relationships/hyperlink" Target="javascript:%20showSpec('_18_2_62501eb_1458223017372_935546_8689');" TargetMode="External"/><Relationship Id="rId253" Type="http://schemas.openxmlformats.org/officeDocument/2006/relationships/image" Target="media/image214.png"/><Relationship Id="rId460" Type="http://schemas.openxmlformats.org/officeDocument/2006/relationships/hyperlink" Target="javascript:%20showSpec('_18_0_2_3ba019e_1423848758804_10086_5918');" TargetMode="External"/><Relationship Id="rId698" Type="http://schemas.openxmlformats.org/officeDocument/2006/relationships/hyperlink" Target="javascript:%20showSpec('_18_1_3ba019e_1444341915877_858460_30534');" TargetMode="External"/><Relationship Id="rId919" Type="http://schemas.openxmlformats.org/officeDocument/2006/relationships/hyperlink" Target="javascript:%20showSpec('_18_1_3ba019e_1441912339062_220667_7665');" TargetMode="External"/><Relationship Id="rId1090" Type="http://schemas.openxmlformats.org/officeDocument/2006/relationships/hyperlink" Target="javascript:%20showSpec('_18_0_2_3ba019e_1423851344237_646041_6841');" TargetMode="External"/><Relationship Id="rId1104" Type="http://schemas.openxmlformats.org/officeDocument/2006/relationships/hyperlink" Target="javascript:%20showSpec('_18_1_3ba019e_1443219962548_952937_9436');" TargetMode="External"/><Relationship Id="rId1311" Type="http://schemas.openxmlformats.org/officeDocument/2006/relationships/hyperlink" Target="javascript:%20showSpec('_18_2_62501eb_1461269570989_206434_4858');" TargetMode="External"/><Relationship Id="rId1549" Type="http://schemas.openxmlformats.org/officeDocument/2006/relationships/hyperlink" Target="javascript:%20showSpec('_17_0_5_1_3ba019e_1407960337744_968303_4171');" TargetMode="External"/><Relationship Id="rId1756" Type="http://schemas.openxmlformats.org/officeDocument/2006/relationships/hyperlink" Target="javascript:%20showSpec('_18_1_3ba019e_1443381434392_672726_9481');" TargetMode="External"/><Relationship Id="rId48" Type="http://schemas.openxmlformats.org/officeDocument/2006/relationships/image" Target="media/image12.emf"/><Relationship Id="rId113" Type="http://schemas.openxmlformats.org/officeDocument/2006/relationships/image" Target="media/image77.emf"/><Relationship Id="rId320" Type="http://schemas.openxmlformats.org/officeDocument/2006/relationships/hyperlink" Target="javascript:%20showSpec('_18_1_3ba019e_1443220011644_350533_9469');" TargetMode="External"/><Relationship Id="rId558" Type="http://schemas.openxmlformats.org/officeDocument/2006/relationships/hyperlink" Target="javascript:%20showSpec('_18_1_3ba019e_1431038063402_696754_6534');" TargetMode="External"/><Relationship Id="rId765" Type="http://schemas.openxmlformats.org/officeDocument/2006/relationships/hyperlink" Target="javascript:%20showSpec('_18_2_62501eb_1456175443094_775061_7515');" TargetMode="External"/><Relationship Id="rId972" Type="http://schemas.openxmlformats.org/officeDocument/2006/relationships/hyperlink" Target="javascript:%20showSpec('_18_2_62501eb_1456175443094_775061_7515');" TargetMode="External"/><Relationship Id="rId1188" Type="http://schemas.openxmlformats.org/officeDocument/2006/relationships/hyperlink" Target="javascript:%20showSpec('_18_2_62501eb_1457031490208_101516_12313');" TargetMode="External"/><Relationship Id="rId1395" Type="http://schemas.openxmlformats.org/officeDocument/2006/relationships/hyperlink" Target="javascript:%20showSpec('_17_0_5_1_3ba019e_1407440991858_478193_6084');" TargetMode="External"/><Relationship Id="rId1409" Type="http://schemas.openxmlformats.org/officeDocument/2006/relationships/hyperlink" Target="javascript:%20showSpec('_18_0_2_3ba019e_1423347961050_548514_7266');" TargetMode="External"/><Relationship Id="rId1616" Type="http://schemas.openxmlformats.org/officeDocument/2006/relationships/image" Target="http://threatrisk.org/spec/Threat%20Risk%20Model_files/icon_association_947687147.jpg" TargetMode="External"/><Relationship Id="rId197" Type="http://schemas.openxmlformats.org/officeDocument/2006/relationships/image" Target="media/image161.emf"/><Relationship Id="rId418" Type="http://schemas.openxmlformats.org/officeDocument/2006/relationships/hyperlink" Target="javascript:%20showSpec('_17_0_5_1_3ba019e_1407960337744_968303_4171');" TargetMode="External"/><Relationship Id="rId625" Type="http://schemas.openxmlformats.org/officeDocument/2006/relationships/hyperlink" Target="javascript:%20showSpec('_18_1_3ba019e_1444342345487_801599_30723');" TargetMode="External"/><Relationship Id="rId832" Type="http://schemas.openxmlformats.org/officeDocument/2006/relationships/image" Target="http://threatrisk.org/spec/Threat%20Risk%20Model_files/icon_class_1907467420.jpg" TargetMode="External"/><Relationship Id="rId1048" Type="http://schemas.openxmlformats.org/officeDocument/2006/relationships/hyperlink" Target="javascript:%20showSpec('_18_1_3ba019e_1444754264801_974674_27661');" TargetMode="External"/><Relationship Id="rId1255" Type="http://schemas.openxmlformats.org/officeDocument/2006/relationships/hyperlink" Target="javascript:%20showSpec('_17_0_5_1_3ba019e_1407452412571_889169_11910');" TargetMode="External"/><Relationship Id="rId1462" Type="http://schemas.openxmlformats.org/officeDocument/2006/relationships/hyperlink" Target="javascript:%20showSpec('_18_1_3ba019e_1444754264801_974674_27661');" TargetMode="External"/><Relationship Id="rId264" Type="http://schemas.openxmlformats.org/officeDocument/2006/relationships/image" Target="media/image225.emf"/><Relationship Id="rId471" Type="http://schemas.openxmlformats.org/officeDocument/2006/relationships/hyperlink" Target="javascript:%20showSpec('_18_1_3ba019e_1443219962548_952937_9436');" TargetMode="External"/><Relationship Id="rId1115" Type="http://schemas.openxmlformats.org/officeDocument/2006/relationships/hyperlink" Target="javascript:%20showSpec('_18_2_62501eb_1460994890076_771677_10008');" TargetMode="External"/><Relationship Id="rId1322" Type="http://schemas.openxmlformats.org/officeDocument/2006/relationships/hyperlink" Target="javascript:%20showSpec('_18_1_3ba019e_1445378852596_586756_31366');" TargetMode="External"/><Relationship Id="rId1767" Type="http://schemas.openxmlformats.org/officeDocument/2006/relationships/hyperlink" Target="javascript:%20showSpec('_18_1_3ba019e_1431038063402_696754_6534');" TargetMode="External"/><Relationship Id="rId59" Type="http://schemas.openxmlformats.org/officeDocument/2006/relationships/image" Target="media/image23.emf"/><Relationship Id="rId124" Type="http://schemas.openxmlformats.org/officeDocument/2006/relationships/image" Target="media/image88.emf"/><Relationship Id="rId569" Type="http://schemas.openxmlformats.org/officeDocument/2006/relationships/image" Target="http://threatrisk.org/spec/Threat%20Risk%20Model_files/icon_elementvalue_1178525020.jpg" TargetMode="External"/><Relationship Id="rId776" Type="http://schemas.openxmlformats.org/officeDocument/2006/relationships/hyperlink" Target="javascript:%20showSpec('_18_1_3ba019e_1444341871493_483468_29926');" TargetMode="External"/><Relationship Id="rId983" Type="http://schemas.openxmlformats.org/officeDocument/2006/relationships/hyperlink" Target="javascript:%20showSpec('_17_0_5_1_3ba019e_1407452412571_889169_11910');" TargetMode="External"/><Relationship Id="rId1199" Type="http://schemas.openxmlformats.org/officeDocument/2006/relationships/image" Target="http://threatrisk.org/spec/Threat%20Risk%20Model_files/icon_association_947687147.jpg" TargetMode="External"/><Relationship Id="rId1627" Type="http://schemas.openxmlformats.org/officeDocument/2006/relationships/hyperlink" Target="javascript:%20showSpec('_18_2_62501eb_1455753045476_515237_8690');" TargetMode="External"/><Relationship Id="rId331" Type="http://schemas.openxmlformats.org/officeDocument/2006/relationships/image" Target="http://threatrisk.org/spec/Threat%20Risk%20Model_files/icon_class_1907467420.jpg" TargetMode="External"/><Relationship Id="rId429" Type="http://schemas.openxmlformats.org/officeDocument/2006/relationships/hyperlink" Target="javascript:%20showSpec('_18_1_3ba019e_1431628997747_205015_17989');" TargetMode="External"/><Relationship Id="rId636" Type="http://schemas.openxmlformats.org/officeDocument/2006/relationships/image" Target="http://threatrisk.org/spec/Threat%20Risk%20Model_files/icon_package_1415545023.jpg" TargetMode="External"/><Relationship Id="rId1059" Type="http://schemas.openxmlformats.org/officeDocument/2006/relationships/hyperlink" Target="javascript:%20showSpec('_18_2_62501eb_1461269570989_330366_4856');" TargetMode="External"/><Relationship Id="rId1266" Type="http://schemas.openxmlformats.org/officeDocument/2006/relationships/image" Target="http://threatrisk.org/spec/Threat%20Risk%20Model_files/icon_association_947687147.jpg" TargetMode="External"/><Relationship Id="rId1473" Type="http://schemas.openxmlformats.org/officeDocument/2006/relationships/hyperlink" Target="javascript:%20showSpec('_18_2_62501eb_1461269570989_330366_4856');" TargetMode="External"/><Relationship Id="rId843" Type="http://schemas.openxmlformats.org/officeDocument/2006/relationships/hyperlink" Target="javascript:%20showSpec('_18_1_3ba019e_1431038063402_696754_6534');" TargetMode="External"/><Relationship Id="rId1126" Type="http://schemas.openxmlformats.org/officeDocument/2006/relationships/hyperlink" Target="javascript:%20showSpec('_18_1_3ba019e_1444754996162_318164_27760');" TargetMode="External"/><Relationship Id="rId1680" Type="http://schemas.openxmlformats.org/officeDocument/2006/relationships/hyperlink" Target="javascript:%20showSpec('_18_0_2_3ba019e_1423848758806_896185_5919');" TargetMode="External"/><Relationship Id="rId275" Type="http://schemas.openxmlformats.org/officeDocument/2006/relationships/image" Target="media/image236.emf"/><Relationship Id="rId482" Type="http://schemas.openxmlformats.org/officeDocument/2006/relationships/image" Target="http://threatrisk.org/spec/Threat%20Risk%20Model_files/icon_class_1907467420.jpg" TargetMode="External"/><Relationship Id="rId703" Type="http://schemas.openxmlformats.org/officeDocument/2006/relationships/hyperlink" Target="javascript:%20showSpec('_17_0_5_1_3ba019e_1407441818362_227246_6388');" TargetMode="External"/><Relationship Id="rId910" Type="http://schemas.openxmlformats.org/officeDocument/2006/relationships/hyperlink" Target="javascript:%20showSpec('_18_1_3ba019e_1444754264801_974674_27661');" TargetMode="External"/><Relationship Id="rId1333" Type="http://schemas.openxmlformats.org/officeDocument/2006/relationships/hyperlink" Target="javascript:%20showSpec('_18_0_2_3ba019e_1423004681576_526781_6447');" TargetMode="External"/><Relationship Id="rId1540" Type="http://schemas.openxmlformats.org/officeDocument/2006/relationships/hyperlink" Target="javascript:%20showSpec('_18_1_3ba019e_1431038063402_696754_6534');" TargetMode="External"/><Relationship Id="rId1638" Type="http://schemas.openxmlformats.org/officeDocument/2006/relationships/hyperlink" Target="javascript:%20showSpec('_18_0_2_3ba019e_1423176899024_851785_13542');" TargetMode="External"/><Relationship Id="rId135" Type="http://schemas.openxmlformats.org/officeDocument/2006/relationships/image" Target="media/image99.emf"/><Relationship Id="rId342" Type="http://schemas.openxmlformats.org/officeDocument/2006/relationships/image" Target="media/image259.jpeg"/><Relationship Id="rId787" Type="http://schemas.openxmlformats.org/officeDocument/2006/relationships/hyperlink" Target="javascript:%20showSpec('_17_0_5_1_3ba019e_1407453282336_95729_12199');" TargetMode="External"/><Relationship Id="rId994" Type="http://schemas.openxmlformats.org/officeDocument/2006/relationships/hyperlink" Target="javascript:%20showSpec('_18_1_3ba019e_1441912395042_962730_7694');" TargetMode="External"/><Relationship Id="rId1400" Type="http://schemas.openxmlformats.org/officeDocument/2006/relationships/hyperlink" Target="javascript:%20showSpec('_18_0_2_3ba019e_1423002531233_915844_5454');" TargetMode="External"/><Relationship Id="rId202" Type="http://schemas.openxmlformats.org/officeDocument/2006/relationships/image" Target="media/image166.emf"/><Relationship Id="rId647" Type="http://schemas.openxmlformats.org/officeDocument/2006/relationships/hyperlink" Target="javascript:%20showSpec('_18_1_3ba019e_1431628997747_205015_17989');" TargetMode="External"/><Relationship Id="rId854" Type="http://schemas.openxmlformats.org/officeDocument/2006/relationships/image" Target="http://threatrisk.org/spec/Threat%20Risk%20Model_files/icon_elementvalue_1178525020.jpg" TargetMode="External"/><Relationship Id="rId1277" Type="http://schemas.openxmlformats.org/officeDocument/2006/relationships/hyperlink" Target="javascript:%20showSpec('_18_1_3ba019e_1443220011644_350533_9469');" TargetMode="External"/><Relationship Id="rId1484" Type="http://schemas.openxmlformats.org/officeDocument/2006/relationships/hyperlink" Target="javascript:%20showSpec('_18_1_3ba019e_1443219426201_443347_8631');" TargetMode="External"/><Relationship Id="rId1691" Type="http://schemas.openxmlformats.org/officeDocument/2006/relationships/hyperlink" Target="javascript:%20showSpec('_18_1_3ba019e_1426032490067_111530_6698');" TargetMode="External"/><Relationship Id="rId1705" Type="http://schemas.openxmlformats.org/officeDocument/2006/relationships/image" Target="http://threatrisk.org/spec/Threat%20Risk%20Model_files/icon_class_1907467420.jpg" TargetMode="External"/><Relationship Id="rId286" Type="http://schemas.openxmlformats.org/officeDocument/2006/relationships/image" Target="media/image247.emf"/><Relationship Id="rId493" Type="http://schemas.openxmlformats.org/officeDocument/2006/relationships/hyperlink" Target="javascript:%20showSpec('_18_1_3ba019e_1431038063402_696754_6534');" TargetMode="External"/><Relationship Id="rId507" Type="http://schemas.openxmlformats.org/officeDocument/2006/relationships/image" Target="http://threatrisk.org/spec/Threat%20Risk%20Model_files/icon_elementvalue_1178525020.jpg" TargetMode="External"/><Relationship Id="rId714" Type="http://schemas.openxmlformats.org/officeDocument/2006/relationships/hyperlink" Target="javascript:%20showSpec('_18_1_3ba019e_1447036219398_5247_38987');" TargetMode="External"/><Relationship Id="rId921" Type="http://schemas.openxmlformats.org/officeDocument/2006/relationships/hyperlink" Target="javascript:%20showSpec('_18_1_3ba019e_1441912395042_962730_7694');" TargetMode="External"/><Relationship Id="rId1137" Type="http://schemas.openxmlformats.org/officeDocument/2006/relationships/hyperlink" Target="javascript:%20showSpec('_18_1_3ba019e_1443381448658_348294_9482');" TargetMode="External"/><Relationship Id="rId1344" Type="http://schemas.openxmlformats.org/officeDocument/2006/relationships/hyperlink" Target="javascript:%20showSpec('_18_0_2_3ba019e_1423848758804_10086_5918');" TargetMode="External"/><Relationship Id="rId1551" Type="http://schemas.openxmlformats.org/officeDocument/2006/relationships/image" Target="http://threatrisk.org/spec/Threat%20Risk%20Model_files/icon_elementvalue_1178525020.jpg" TargetMode="External"/><Relationship Id="rId50" Type="http://schemas.openxmlformats.org/officeDocument/2006/relationships/image" Target="media/image14.emf"/><Relationship Id="rId146" Type="http://schemas.openxmlformats.org/officeDocument/2006/relationships/image" Target="media/image110.emf"/><Relationship Id="rId353" Type="http://schemas.openxmlformats.org/officeDocument/2006/relationships/hyperlink" Target="javascript:%20showSpec('_17_0_5_1_3ba019e_1407960318412_69485_4170');" TargetMode="External"/><Relationship Id="rId560" Type="http://schemas.openxmlformats.org/officeDocument/2006/relationships/hyperlink" Target="javascript:%20showSpec('_18_0_2_3ba019e_1423176899024_851785_13542');" TargetMode="External"/><Relationship Id="rId798" Type="http://schemas.openxmlformats.org/officeDocument/2006/relationships/image" Target="http://threatrisk.org/spec/Threat%20Risk%20Model_files/icon_elementvalue_1178525020.jpg" TargetMode="External"/><Relationship Id="rId1190" Type="http://schemas.openxmlformats.org/officeDocument/2006/relationships/hyperlink" Target="javascript:%20showSpec('_18_2_62501eb_1457031706333_112200_12434');" TargetMode="External"/><Relationship Id="rId1204" Type="http://schemas.openxmlformats.org/officeDocument/2006/relationships/hyperlink" Target="javascript:%20showSpec('_18_1_3ba019e_1426032490067_111530_6698');" TargetMode="External"/><Relationship Id="rId1411" Type="http://schemas.openxmlformats.org/officeDocument/2006/relationships/hyperlink" Target="javascript:%20showSpec('_18_1_3ba019e_1444755560039_64536_27902');" TargetMode="External"/><Relationship Id="rId1649" Type="http://schemas.openxmlformats.org/officeDocument/2006/relationships/hyperlink" Target="javascript:%20showSpec('_18_2_62501eb_1461269570989_206434_4858');" TargetMode="External"/><Relationship Id="rId213" Type="http://schemas.openxmlformats.org/officeDocument/2006/relationships/image" Target="media/image177.emf"/><Relationship Id="rId420" Type="http://schemas.openxmlformats.org/officeDocument/2006/relationships/hyperlink" Target="javascript:%20showSpec('_17_0_5_1_3ba019e_1407960337744_968303_4171');" TargetMode="External"/><Relationship Id="rId658" Type="http://schemas.openxmlformats.org/officeDocument/2006/relationships/image" Target="http://threatrisk.org/spec/Threat%20Risk%20Model_files/icon_association_947687147.jpg" TargetMode="External"/><Relationship Id="rId865" Type="http://schemas.openxmlformats.org/officeDocument/2006/relationships/hyperlink" Target="javascript:%20showSpec('_18_0_2_3ba019e_1423504731300_363973_6325');" TargetMode="External"/><Relationship Id="rId1050" Type="http://schemas.openxmlformats.org/officeDocument/2006/relationships/hyperlink" Target="javascript:%20showSpec('_18_1_3ba019e_1443295647041_837190_11358');" TargetMode="External"/><Relationship Id="rId1288" Type="http://schemas.openxmlformats.org/officeDocument/2006/relationships/hyperlink" Target="javascript:%20showSpec('_18_2_62501eb_1458223017372_935546_8689');" TargetMode="External"/><Relationship Id="rId1495" Type="http://schemas.openxmlformats.org/officeDocument/2006/relationships/hyperlink" Target="javascript:%20showSpec('_18_1_3ba019e_1431038063402_696754_6534');" TargetMode="External"/><Relationship Id="rId1509" Type="http://schemas.openxmlformats.org/officeDocument/2006/relationships/hyperlink" Target="javascript:%20showSpec('_18_0_2_3ba019e_1423848758804_10086_5918');" TargetMode="External"/><Relationship Id="rId1716" Type="http://schemas.openxmlformats.org/officeDocument/2006/relationships/hyperlink" Target="javascript:%20showSpec('_18_1_3ba019e_1431038063402_696754_6534');" TargetMode="External"/><Relationship Id="rId297" Type="http://schemas.openxmlformats.org/officeDocument/2006/relationships/image" Target="media/image253.jpeg"/><Relationship Id="rId518" Type="http://schemas.openxmlformats.org/officeDocument/2006/relationships/hyperlink" Target="javascript:%20showSpec('_18_0_2_3ba019e_1423851251889_699616_6639');" TargetMode="External"/><Relationship Id="rId725" Type="http://schemas.openxmlformats.org/officeDocument/2006/relationships/hyperlink" Target="javascript:%20showSpec('_18_2_62501eb_1461269570989_206434_4858');" TargetMode="External"/><Relationship Id="rId932" Type="http://schemas.openxmlformats.org/officeDocument/2006/relationships/hyperlink" Target="javascript:%20showSpec('_17_0_5_1_3ba019e_1407439004195_602848_4233');" TargetMode="External"/><Relationship Id="rId1148" Type="http://schemas.openxmlformats.org/officeDocument/2006/relationships/hyperlink" Target="javascript:%20showSpec('_18_2_62501eb_1457031706333_645681_12433');" TargetMode="External"/><Relationship Id="rId1355" Type="http://schemas.openxmlformats.org/officeDocument/2006/relationships/image" Target="http://threatrisk.org/spec/Threat%20Risk%20Model_files/icon_association_947687147.jpg" TargetMode="External"/><Relationship Id="rId1562" Type="http://schemas.openxmlformats.org/officeDocument/2006/relationships/hyperlink" Target="javascript:%20showSpec('_18_1_3ba019e_1443220213563_351505_9567');" TargetMode="External"/><Relationship Id="rId157" Type="http://schemas.openxmlformats.org/officeDocument/2006/relationships/image" Target="media/image121.emf"/><Relationship Id="rId364" Type="http://schemas.openxmlformats.org/officeDocument/2006/relationships/hyperlink" Target="javascript:%20showSpec('_18_2_62501eb_1461269570989_330366_4856');" TargetMode="External"/><Relationship Id="rId1008" Type="http://schemas.openxmlformats.org/officeDocument/2006/relationships/hyperlink" Target="javascript:%20showSpec('_18_1_3ba019e_1447036219675_802269_39192');" TargetMode="External"/><Relationship Id="rId1215" Type="http://schemas.openxmlformats.org/officeDocument/2006/relationships/hyperlink" Target="javascript:%20showSpec('_18_2_62501eb_1460995359204_192818_10044');" TargetMode="External"/><Relationship Id="rId1422" Type="http://schemas.openxmlformats.org/officeDocument/2006/relationships/hyperlink" Target="javascript:%20showSpec('_18_1_3ba019e_1447036219829_666773_39354');" TargetMode="External"/><Relationship Id="rId61" Type="http://schemas.openxmlformats.org/officeDocument/2006/relationships/image" Target="media/image25.emf"/><Relationship Id="rId571" Type="http://schemas.openxmlformats.org/officeDocument/2006/relationships/hyperlink" Target="javascript:%20showSpec('_18_2_62501eb_1461269570989_206434_4858');" TargetMode="External"/><Relationship Id="rId669" Type="http://schemas.openxmlformats.org/officeDocument/2006/relationships/hyperlink" Target="javascript:%20showSpec('_18_1_3ba019e_1443220011644_350533_9469');" TargetMode="External"/><Relationship Id="rId876" Type="http://schemas.openxmlformats.org/officeDocument/2006/relationships/image" Target="http://threatrisk.org/spec/Threat%20Risk%20Model_files/icon_property_1853627376.jpg" TargetMode="External"/><Relationship Id="rId1299" Type="http://schemas.openxmlformats.org/officeDocument/2006/relationships/hyperlink" Target="javascript:%20showSpec('_18_1_3ba019e_1443295647041_837190_11358');" TargetMode="External"/><Relationship Id="rId1727" Type="http://schemas.openxmlformats.org/officeDocument/2006/relationships/image" Target="http://threatrisk.org/spec/Threat%20Risk%20Model_files/icon_elementvalue_1178525020.jpg" TargetMode="External"/><Relationship Id="rId19" Type="http://schemas.openxmlformats.org/officeDocument/2006/relationships/hyperlink" Target="http://docs.oasis-open.org/emergency/" TargetMode="External"/><Relationship Id="rId224" Type="http://schemas.openxmlformats.org/officeDocument/2006/relationships/image" Target="media/image188.emf"/><Relationship Id="rId431" Type="http://schemas.openxmlformats.org/officeDocument/2006/relationships/image" Target="media/image263.jpeg"/><Relationship Id="rId529" Type="http://schemas.openxmlformats.org/officeDocument/2006/relationships/image" Target="http://threatrisk.org/spec/Threat%20Risk%20Model_files/icon_class_1907467420.jpg" TargetMode="External"/><Relationship Id="rId736" Type="http://schemas.openxmlformats.org/officeDocument/2006/relationships/image" Target="http://threatrisk.org/spec/Threat%20Risk%20Model_files/icon_property_1853627376.jpg" TargetMode="External"/><Relationship Id="rId1061" Type="http://schemas.openxmlformats.org/officeDocument/2006/relationships/hyperlink" Target="javascript:%20showSpec('_18_2_62501eb_1461269570989_330366_4856');" TargetMode="External"/><Relationship Id="rId1159" Type="http://schemas.openxmlformats.org/officeDocument/2006/relationships/hyperlink" Target="javascript:%20showSpec('_18_2_62501eb_1457026091507_914753_10889');" TargetMode="External"/><Relationship Id="rId1366" Type="http://schemas.openxmlformats.org/officeDocument/2006/relationships/hyperlink" Target="javascript:%20showSpec('_18_2_62501eb_1455753045476_515237_8690');" TargetMode="External"/><Relationship Id="rId168" Type="http://schemas.openxmlformats.org/officeDocument/2006/relationships/image" Target="media/image132.emf"/><Relationship Id="rId943" Type="http://schemas.openxmlformats.org/officeDocument/2006/relationships/hyperlink" Target="javascript:%20showSpec('_18_0_2_3ba019e_1423848758804_10086_5918');" TargetMode="External"/><Relationship Id="rId1019" Type="http://schemas.openxmlformats.org/officeDocument/2006/relationships/hyperlink" Target="javascript:%20showSpec('_18_1_3ba019e_1445379115924_538758_31530');" TargetMode="External"/><Relationship Id="rId1573" Type="http://schemas.openxmlformats.org/officeDocument/2006/relationships/hyperlink" Target="javascript:%20showSpec('_18_2_62501eb_1461269571009_736248_5250');" TargetMode="External"/><Relationship Id="rId72" Type="http://schemas.openxmlformats.org/officeDocument/2006/relationships/image" Target="media/image36.emf"/><Relationship Id="rId375" Type="http://schemas.openxmlformats.org/officeDocument/2006/relationships/hyperlink" Target="javascript:%20showSpec('_18_0_2_3ba019e_1423848758806_896185_5919');" TargetMode="External"/><Relationship Id="rId582" Type="http://schemas.openxmlformats.org/officeDocument/2006/relationships/image" Target="http://threatrisk.org/spec/Threat%20Risk%20Model_files/icon_property_1853627376.jpg" TargetMode="External"/><Relationship Id="rId803" Type="http://schemas.openxmlformats.org/officeDocument/2006/relationships/hyperlink" Target="javascript:%20showSpec('_18_0_2_3ba019e_1423851251889_699616_6639');" TargetMode="External"/><Relationship Id="rId1226" Type="http://schemas.openxmlformats.org/officeDocument/2006/relationships/image" Target="http://threatrisk.org/spec/Threat%20Risk%20Model_files/icon_association_947687147.jpg" TargetMode="External"/><Relationship Id="rId1433" Type="http://schemas.openxmlformats.org/officeDocument/2006/relationships/hyperlink" Target="javascript:%20showSpec('_18_1_3ba019e_1445379115924_538758_31530');" TargetMode="External"/><Relationship Id="rId1640" Type="http://schemas.openxmlformats.org/officeDocument/2006/relationships/hyperlink" Target="javascript:%20showSpec('_17_0_5_1_3ba019e_1407960318412_69485_4170');" TargetMode="External"/><Relationship Id="rId1738" Type="http://schemas.openxmlformats.org/officeDocument/2006/relationships/hyperlink" Target="javascript:%20showSpec('_18_1_3ba019e_1447036219675_802269_39192');" TargetMode="External"/><Relationship Id="rId3" Type="http://schemas.openxmlformats.org/officeDocument/2006/relationships/styles" Target="styles.xml"/><Relationship Id="rId235" Type="http://schemas.openxmlformats.org/officeDocument/2006/relationships/hyperlink" Target="http://www.nist.gov/pml/wmd/metric/unit-conversion.cfm" TargetMode="External"/><Relationship Id="rId442" Type="http://schemas.openxmlformats.org/officeDocument/2006/relationships/hyperlink" Target="javascript:%20showSpec('_18_1_3ba019e_1447036220225_587310_39696');" TargetMode="External"/><Relationship Id="rId887" Type="http://schemas.openxmlformats.org/officeDocument/2006/relationships/hyperlink" Target="javascript:%20showSpec('_18_1_3ba019e_1443219962548_952937_9436');" TargetMode="External"/><Relationship Id="rId1072" Type="http://schemas.openxmlformats.org/officeDocument/2006/relationships/hyperlink" Target="javascript:%20showSpec('_17_0_5_1_3ba019e_1407876941118_369583_4154');" TargetMode="External"/><Relationship Id="rId1500" Type="http://schemas.openxmlformats.org/officeDocument/2006/relationships/hyperlink" Target="javascript:%20showSpec('_18_0_2_3ba019e_1423851251889_699616_6639');" TargetMode="External"/><Relationship Id="rId302" Type="http://schemas.openxmlformats.org/officeDocument/2006/relationships/hyperlink" Target="javascript:%20showSpec('_18_0_2_3ba019e_1423848758806_896185_5919');" TargetMode="External"/><Relationship Id="rId747" Type="http://schemas.openxmlformats.org/officeDocument/2006/relationships/hyperlink" Target="javascript:%20showSpec('_18_1_3ba019e_1443219962548_952937_9436');" TargetMode="External"/><Relationship Id="rId954" Type="http://schemas.openxmlformats.org/officeDocument/2006/relationships/hyperlink" Target="javascript:%20showSpec('_18_1_3ba019e_1443219962548_952937_9436');" TargetMode="External"/><Relationship Id="rId1377" Type="http://schemas.openxmlformats.org/officeDocument/2006/relationships/hyperlink" Target="javascript:%20showSpec('_18_0_2_3ba019e_1423176899024_851785_13542');" TargetMode="External"/><Relationship Id="rId1584" Type="http://schemas.openxmlformats.org/officeDocument/2006/relationships/hyperlink" Target="javascript:%20showSpec('_18_0_2_3ba019e_1423004718353_767742_6511');" TargetMode="External"/><Relationship Id="rId83" Type="http://schemas.openxmlformats.org/officeDocument/2006/relationships/image" Target="media/image47.emf"/><Relationship Id="rId179" Type="http://schemas.openxmlformats.org/officeDocument/2006/relationships/image" Target="media/image143.emf"/><Relationship Id="rId386" Type="http://schemas.openxmlformats.org/officeDocument/2006/relationships/hyperlink" Target="javascript:%20showSpec('_18_1_3ba019e_1426032490067_111530_6698');" TargetMode="External"/><Relationship Id="rId593" Type="http://schemas.openxmlformats.org/officeDocument/2006/relationships/hyperlink" Target="javascript:%20showSpec('_18_1_3ba019e_1443219962548_952937_9436');" TargetMode="External"/><Relationship Id="rId607" Type="http://schemas.openxmlformats.org/officeDocument/2006/relationships/hyperlink" Target="javascript:%20showSpec('_18_2_62501eb_1458223017372_935546_8689');" TargetMode="External"/><Relationship Id="rId814" Type="http://schemas.openxmlformats.org/officeDocument/2006/relationships/image" Target="http://threatrisk.org/spec/Threat%20Risk%20Model_files/icon_class_1907467420.jpg" TargetMode="External"/><Relationship Id="rId1237" Type="http://schemas.openxmlformats.org/officeDocument/2006/relationships/hyperlink" Target="javascript:%20showSpec('_17_0_5_1_3ba019e_1407960318412_69485_4170');" TargetMode="External"/><Relationship Id="rId1444" Type="http://schemas.openxmlformats.org/officeDocument/2006/relationships/hyperlink" Target="javascript:%20showSpec('_18_1_3ba019e_1443220011644_350533_9469');" TargetMode="External"/><Relationship Id="rId1651" Type="http://schemas.openxmlformats.org/officeDocument/2006/relationships/hyperlink" Target="javascript:%20showSpec('_18_2_62501eb_1461269570989_206434_4858');" TargetMode="External"/><Relationship Id="rId246" Type="http://schemas.openxmlformats.org/officeDocument/2006/relationships/image" Target="media/image208.emf"/><Relationship Id="rId453" Type="http://schemas.openxmlformats.org/officeDocument/2006/relationships/hyperlink" Target="javascript:%20showSpec('_18_0_2_3ba019e_1423851251889_699616_6639');" TargetMode="External"/><Relationship Id="rId660" Type="http://schemas.openxmlformats.org/officeDocument/2006/relationships/hyperlink" Target="javascript:%20showSpec('_18_1_3ba019e_1445379115924_538758_31530');" TargetMode="External"/><Relationship Id="rId898" Type="http://schemas.openxmlformats.org/officeDocument/2006/relationships/hyperlink" Target="javascript:%20showSpec('_18_2_62501eb_1460994890076_771677_10008');" TargetMode="External"/><Relationship Id="rId1083" Type="http://schemas.openxmlformats.org/officeDocument/2006/relationships/hyperlink" Target="javascript:%20showSpec('_17_0_5_1_3ba019e_1407452381122_290271_11885');" TargetMode="External"/><Relationship Id="rId1290" Type="http://schemas.openxmlformats.org/officeDocument/2006/relationships/image" Target="http://threatrisk.org/spec/Threat%20Risk%20Model_files/icon_association_947687147.jpg" TargetMode="External"/><Relationship Id="rId1304" Type="http://schemas.openxmlformats.org/officeDocument/2006/relationships/hyperlink" Target="javascript:%20showSpec('_17_0_5_1_3ba019e_1407960318412_69485_4170');" TargetMode="External"/><Relationship Id="rId1511" Type="http://schemas.openxmlformats.org/officeDocument/2006/relationships/image" Target="http://threatrisk.org/spec/Threat%20Risk%20Model_files/icon_class_1907467420.jpg" TargetMode="External"/><Relationship Id="rId1749" Type="http://schemas.openxmlformats.org/officeDocument/2006/relationships/hyperlink" Target="javascript:%20showSpec('_18_0_2_3ba019e_1423005240776_581290_6780');" TargetMode="External"/><Relationship Id="rId106" Type="http://schemas.openxmlformats.org/officeDocument/2006/relationships/image" Target="media/image70.emf"/><Relationship Id="rId313" Type="http://schemas.openxmlformats.org/officeDocument/2006/relationships/hyperlink" Target="javascript:%20showSpec('_18_1_3ba019e_1445379115924_538758_31530');" TargetMode="External"/><Relationship Id="rId758" Type="http://schemas.openxmlformats.org/officeDocument/2006/relationships/hyperlink" Target="javascript:%20showSpec('_18_2_62501eb_1460994890076_771677_10008');" TargetMode="External"/><Relationship Id="rId965" Type="http://schemas.openxmlformats.org/officeDocument/2006/relationships/image" Target="http://threatrisk.org/spec/Threat%20Risk%20Model_files/icon_class_1907467420.jpg" TargetMode="External"/><Relationship Id="rId1150" Type="http://schemas.openxmlformats.org/officeDocument/2006/relationships/hyperlink" Target="javascript:%20showSpec('_18_1_3ba019e_1445291238955_904836_27740');" TargetMode="External"/><Relationship Id="rId1388" Type="http://schemas.openxmlformats.org/officeDocument/2006/relationships/hyperlink" Target="javascript:%20showSpec('_18_2_62501eb_1461269570989_206434_4858');" TargetMode="External"/><Relationship Id="rId1595" Type="http://schemas.openxmlformats.org/officeDocument/2006/relationships/hyperlink" Target="javascript:%20showSpec('_18_1_3ba019e_1447036219675_802269_39192');" TargetMode="External"/><Relationship Id="rId1609" Type="http://schemas.openxmlformats.org/officeDocument/2006/relationships/hyperlink" Target="javascript:%20showSpec('_18_1_3ba019e_1426032490067_111530_6698');" TargetMode="External"/><Relationship Id="rId10" Type="http://schemas.openxmlformats.org/officeDocument/2006/relationships/footer" Target="footer2.xml"/><Relationship Id="rId94" Type="http://schemas.openxmlformats.org/officeDocument/2006/relationships/image" Target="media/image58.emf"/><Relationship Id="rId397" Type="http://schemas.openxmlformats.org/officeDocument/2006/relationships/image" Target="http://threatrisk.org/spec/Threat%20Risk%20Model_files/icon_enumeration_1800605369.jpg" TargetMode="External"/><Relationship Id="rId520" Type="http://schemas.openxmlformats.org/officeDocument/2006/relationships/hyperlink" Target="javascript:%20showSpec('_18_0_2_3ba019e_1423851344237_646041_6841');" TargetMode="External"/><Relationship Id="rId618" Type="http://schemas.openxmlformats.org/officeDocument/2006/relationships/hyperlink" Target="javascript:%20showSpec('_18_1_3ba019e_1443295647041_837190_11358');" TargetMode="External"/><Relationship Id="rId825" Type="http://schemas.openxmlformats.org/officeDocument/2006/relationships/hyperlink" Target="javascript:%20showSpec('_18_2_62501eb_1460995359204_192818_10044');" TargetMode="External"/><Relationship Id="rId1248" Type="http://schemas.openxmlformats.org/officeDocument/2006/relationships/image" Target="http://threatrisk.org/spec/Threat%20Risk%20Model_files/icon_class_1907467420.jpg" TargetMode="External"/><Relationship Id="rId1455" Type="http://schemas.openxmlformats.org/officeDocument/2006/relationships/image" Target="http://threatrisk.org/spec/Threat%20Risk%20Model_files/icon_association_947687147.jpg" TargetMode="External"/><Relationship Id="rId1662" Type="http://schemas.openxmlformats.org/officeDocument/2006/relationships/hyperlink" Target="javascript:%20showSpec('_18_1_3ba019e_1444754264801_974674_27661');" TargetMode="External"/><Relationship Id="rId257" Type="http://schemas.openxmlformats.org/officeDocument/2006/relationships/image" Target="media/image218.emf"/><Relationship Id="rId464" Type="http://schemas.openxmlformats.org/officeDocument/2006/relationships/image" Target="http://threatrisk.org/spec/Threat%20Risk%20Model_files/icon_class_1907467420.jpg" TargetMode="External"/><Relationship Id="rId1010" Type="http://schemas.openxmlformats.org/officeDocument/2006/relationships/hyperlink" Target="javascript:%20showSpec('_18_1_3ba019e_1445543771788_822272_38055');" TargetMode="External"/><Relationship Id="rId1094" Type="http://schemas.openxmlformats.org/officeDocument/2006/relationships/hyperlink" Target="javascript:%20showSpec('_18_0_2_3ba019e_1423848758806_896185_5919');" TargetMode="External"/><Relationship Id="rId1108" Type="http://schemas.openxmlformats.org/officeDocument/2006/relationships/image" Target="http://threatrisk.org/spec/Threat%20Risk%20Model_files/icon_association_947687147.jpg" TargetMode="External"/><Relationship Id="rId1315" Type="http://schemas.openxmlformats.org/officeDocument/2006/relationships/image" Target="http://threatrisk.org/spec/Threat%20Risk%20Model_files/icon_class_1907467420.jpg" TargetMode="External"/><Relationship Id="rId117" Type="http://schemas.openxmlformats.org/officeDocument/2006/relationships/image" Target="media/image81.emf"/><Relationship Id="rId671" Type="http://schemas.openxmlformats.org/officeDocument/2006/relationships/hyperlink" Target="javascript:%20showSpec('_18_1_3ba019e_1443220011644_350533_9469');" TargetMode="External"/><Relationship Id="rId769" Type="http://schemas.openxmlformats.org/officeDocument/2006/relationships/hyperlink" Target="javascript:%20showSpec('_18_1_3ba019e_1444754996162_318164_27760');" TargetMode="External"/><Relationship Id="rId976" Type="http://schemas.openxmlformats.org/officeDocument/2006/relationships/hyperlink" Target="javascript:%20showSpec('_18_1_3ba019e_1431038063402_696754_6534');" TargetMode="External"/><Relationship Id="rId1399" Type="http://schemas.openxmlformats.org/officeDocument/2006/relationships/hyperlink" Target="javascript:%20showSpec('_18_0_2_3ba019e_1423002481348_614942_5453');" TargetMode="External"/><Relationship Id="rId324" Type="http://schemas.openxmlformats.org/officeDocument/2006/relationships/image" Target="media/image258.jpeg"/><Relationship Id="rId531" Type="http://schemas.openxmlformats.org/officeDocument/2006/relationships/hyperlink" Target="javascript:%20showSpec('_18_1_3ba019e_1426032490067_111530_6698');" TargetMode="External"/><Relationship Id="rId629" Type="http://schemas.openxmlformats.org/officeDocument/2006/relationships/hyperlink" Target="javascript:%20showSpec('_18_1_3ba019e_1444341915877_858460_30534');" TargetMode="External"/><Relationship Id="rId1161" Type="http://schemas.openxmlformats.org/officeDocument/2006/relationships/hyperlink" Target="javascript:%20showSpec('_18_0_2_3ba019e_1423260469494_338442_6396');" TargetMode="External"/><Relationship Id="rId1259" Type="http://schemas.openxmlformats.org/officeDocument/2006/relationships/hyperlink" Target="javascript:%20showSpec('_18_1_3ba019e_1445543771788_822272_38055');" TargetMode="External"/><Relationship Id="rId1466" Type="http://schemas.openxmlformats.org/officeDocument/2006/relationships/hyperlink" Target="javascript:%20showSpec('_18_1_3ba019e_1443295623856_856236_11332');" TargetMode="External"/><Relationship Id="rId836" Type="http://schemas.openxmlformats.org/officeDocument/2006/relationships/hyperlink" Target="javascript:%20showSpec('_18_2_62501eb_1455753045476_515237_8690');" TargetMode="External"/><Relationship Id="rId1021" Type="http://schemas.openxmlformats.org/officeDocument/2006/relationships/hyperlink" Target="javascript:%20showSpec('_18_1_3ba019e_1445379115924_538758_31530');" TargetMode="External"/><Relationship Id="rId1119" Type="http://schemas.openxmlformats.org/officeDocument/2006/relationships/hyperlink" Target="javascript:%20showSpec('_18_2_62501eb_1455753045476_515237_8690');" TargetMode="External"/><Relationship Id="rId1673" Type="http://schemas.openxmlformats.org/officeDocument/2006/relationships/hyperlink" Target="javascript:%20showSpec('_18_2_62501eb_1461269571009_147138_5252');" TargetMode="External"/><Relationship Id="rId903" Type="http://schemas.openxmlformats.org/officeDocument/2006/relationships/image" Target="http://threatrisk.org/spec/Threat%20Risk%20Model_files/icon_association_947687147.jpg" TargetMode="External"/><Relationship Id="rId1326" Type="http://schemas.openxmlformats.org/officeDocument/2006/relationships/hyperlink" Target="javascript:%20showSpec('_18_1_3ba019e_1431366309527_30995_6119');" TargetMode="External"/><Relationship Id="rId1533" Type="http://schemas.openxmlformats.org/officeDocument/2006/relationships/hyperlink" Target="javascript:%20showSpec('_18_2_62501eb_1455753045476_515237_8690');" TargetMode="External"/><Relationship Id="rId1740" Type="http://schemas.openxmlformats.org/officeDocument/2006/relationships/hyperlink" Target="javascript:%20showSpec('_18_1_3ba019e_1443219426201_443347_8631');" TargetMode="External"/><Relationship Id="rId32" Type="http://schemas.openxmlformats.org/officeDocument/2006/relationships/hyperlink" Target="http://www.qudt.org/" TargetMode="External"/><Relationship Id="rId1600" Type="http://schemas.openxmlformats.org/officeDocument/2006/relationships/hyperlink" Target="javascript:%20showSpec('_18_0_2_3ba019e_1423848758806_896185_5919');" TargetMode="External"/><Relationship Id="rId181" Type="http://schemas.openxmlformats.org/officeDocument/2006/relationships/image" Target="media/image145.emf"/><Relationship Id="rId279" Type="http://schemas.openxmlformats.org/officeDocument/2006/relationships/image" Target="media/image240.emf"/><Relationship Id="rId486" Type="http://schemas.openxmlformats.org/officeDocument/2006/relationships/hyperlink" Target="javascript:%20showSpec('_18_2_62501eb_1455753045476_515237_8690');" TargetMode="External"/><Relationship Id="rId693" Type="http://schemas.openxmlformats.org/officeDocument/2006/relationships/hyperlink" Target="javascript:%20showSpec('_18_1_3ba019e_1443295623856_856236_11332');" TargetMode="External"/><Relationship Id="rId139" Type="http://schemas.openxmlformats.org/officeDocument/2006/relationships/image" Target="media/image103.emf"/><Relationship Id="rId346" Type="http://schemas.openxmlformats.org/officeDocument/2006/relationships/hyperlink" Target="javascript:%20showSpec('_18_1_3ba019e_1431038063402_696754_6534');" TargetMode="External"/><Relationship Id="rId553" Type="http://schemas.openxmlformats.org/officeDocument/2006/relationships/image" Target="http://threatrisk.org/spec/Threat%20Risk%20Model_files/icon_association_947687147.jpg" TargetMode="External"/><Relationship Id="rId760" Type="http://schemas.openxmlformats.org/officeDocument/2006/relationships/image" Target="http://threatrisk.org/spec/Threat%20Risk%20Model_files/icon_class_1907467420.jpg" TargetMode="External"/><Relationship Id="rId998" Type="http://schemas.openxmlformats.org/officeDocument/2006/relationships/hyperlink" Target="javascript:%20showSpec('_17_0_5_1_3ba019e_1407439004197_904558_4235');" TargetMode="External"/><Relationship Id="rId1183" Type="http://schemas.openxmlformats.org/officeDocument/2006/relationships/hyperlink" Target="javascript:%20showSpec('_18_1_3ba019e_1431037164754_939272_6032');" TargetMode="External"/><Relationship Id="rId1390" Type="http://schemas.openxmlformats.org/officeDocument/2006/relationships/hyperlink" Target="javascript:%20showSpec('_18_2_62501eb_1461269570989_206434_4858');" TargetMode="External"/><Relationship Id="rId206" Type="http://schemas.openxmlformats.org/officeDocument/2006/relationships/image" Target="media/image170.emf"/><Relationship Id="rId413" Type="http://schemas.openxmlformats.org/officeDocument/2006/relationships/hyperlink" Target="javascript:%20showSpec('_18_0_2_3ba019e_1423176899024_851785_13542');" TargetMode="External"/><Relationship Id="rId858" Type="http://schemas.openxmlformats.org/officeDocument/2006/relationships/hyperlink" Target="javascript:%20showSpec('_18_2_62501eb_1461269570989_206434_4858');" TargetMode="External"/><Relationship Id="rId1043" Type="http://schemas.openxmlformats.org/officeDocument/2006/relationships/hyperlink" Target="javascript:%20showSpec('_18_2_62501eb_1456175443094_775061_7515');" TargetMode="External"/><Relationship Id="rId1488" Type="http://schemas.openxmlformats.org/officeDocument/2006/relationships/hyperlink" Target="javascript:%20showSpec('_18_1_3ba019e_1443220213563_351505_9567');" TargetMode="External"/><Relationship Id="rId1695" Type="http://schemas.openxmlformats.org/officeDocument/2006/relationships/hyperlink" Target="javascript:%20showSpec('_18_1_3ba019e_1443220011644_350533_9469');" TargetMode="External"/><Relationship Id="rId620" Type="http://schemas.openxmlformats.org/officeDocument/2006/relationships/hyperlink" Target="javascript:%20showSpec('_18_1_3ba019e_1443295623856_856236_11332');" TargetMode="External"/><Relationship Id="rId718" Type="http://schemas.openxmlformats.org/officeDocument/2006/relationships/hyperlink" Target="javascript:%20showSpec('_17_0_5_1_3ba019e_1407960318412_69485_4170');" TargetMode="External"/><Relationship Id="rId925" Type="http://schemas.openxmlformats.org/officeDocument/2006/relationships/hyperlink" Target="javascript:%20showSpec('_17_0_5_1_7b3022e_1396647291186_698320_5704');" TargetMode="External"/><Relationship Id="rId1250" Type="http://schemas.openxmlformats.org/officeDocument/2006/relationships/hyperlink" Target="javascript:%20showSpec('_18_1_3ba019e_1443381434392_672726_9481');" TargetMode="External"/><Relationship Id="rId1348" Type="http://schemas.openxmlformats.org/officeDocument/2006/relationships/hyperlink" Target="javascript:%20showSpec('_18_1_3ba019e_1426032490067_111530_6698');" TargetMode="External"/><Relationship Id="rId1555" Type="http://schemas.openxmlformats.org/officeDocument/2006/relationships/hyperlink" Target="javascript:%20showSpec('_18_2_62501eb_1461269570989_206434_4858');" TargetMode="External"/><Relationship Id="rId1762" Type="http://schemas.openxmlformats.org/officeDocument/2006/relationships/hyperlink" Target="javascript:%20showSpec('_18_0_2_3ba019e_1423004681576_526781_6447');" TargetMode="External"/><Relationship Id="rId1110" Type="http://schemas.openxmlformats.org/officeDocument/2006/relationships/hyperlink" Target="javascript:%20showSpec('_18_2_62501eb_1460995359204_192818_10044');" TargetMode="External"/><Relationship Id="rId1208" Type="http://schemas.openxmlformats.org/officeDocument/2006/relationships/image" Target="http://threatrisk.org/spec/Threat%20Risk%20Model_files/icon_association_947687147.jpg" TargetMode="External"/><Relationship Id="rId1415" Type="http://schemas.openxmlformats.org/officeDocument/2006/relationships/hyperlink" Target="javascript:%20showSpec('_18_1_3ba019e_1443381434392_672726_9481');" TargetMode="External"/><Relationship Id="rId54" Type="http://schemas.openxmlformats.org/officeDocument/2006/relationships/image" Target="media/image18.emf"/><Relationship Id="rId1622" Type="http://schemas.openxmlformats.org/officeDocument/2006/relationships/image" Target="http://threatrisk.org/spec/Threat%20Risk%20Model_files/icon_enumeration_1800605369.jpg" TargetMode="External"/><Relationship Id="rId270" Type="http://schemas.openxmlformats.org/officeDocument/2006/relationships/image" Target="media/image231.emf"/><Relationship Id="rId130" Type="http://schemas.openxmlformats.org/officeDocument/2006/relationships/image" Target="media/image94.emf"/><Relationship Id="rId368" Type="http://schemas.openxmlformats.org/officeDocument/2006/relationships/hyperlink" Target="javascript:%20showSpec('_18_1_3ba019e_1431628997747_205015_17989');" TargetMode="External"/><Relationship Id="rId575" Type="http://schemas.openxmlformats.org/officeDocument/2006/relationships/image" Target="http://threatrisk.org/spec/Threat%20Risk%20Model_files/icon_class_1907467420.jpg" TargetMode="External"/><Relationship Id="rId782" Type="http://schemas.openxmlformats.org/officeDocument/2006/relationships/hyperlink" Target="javascript:%20showSpec('_18_0_2_3ba019e_1423245940984_780505_6818');" TargetMode="External"/><Relationship Id="rId228" Type="http://schemas.openxmlformats.org/officeDocument/2006/relationships/image" Target="media/image192.emf"/><Relationship Id="rId435" Type="http://schemas.openxmlformats.org/officeDocument/2006/relationships/hyperlink" Target="javascript:%20showSpec('_17_0_5_1_7b3022e_1400683217455_550622_5555');" TargetMode="External"/><Relationship Id="rId642" Type="http://schemas.openxmlformats.org/officeDocument/2006/relationships/image" Target="http://threatrisk.org/spec/Threat%20Risk%20Model_files/icon_elementvalue_1178525020.jpg" TargetMode="External"/><Relationship Id="rId1065" Type="http://schemas.openxmlformats.org/officeDocument/2006/relationships/hyperlink" Target="javascript:%20showSpec('_18_1_3ba019e_1431628997747_205015_17989');" TargetMode="External"/><Relationship Id="rId1272" Type="http://schemas.openxmlformats.org/officeDocument/2006/relationships/image" Target="http://threatrisk.org/spec/Threat%20Risk%20Model_files/icon_class_1907467420.jpg" TargetMode="External"/><Relationship Id="rId502" Type="http://schemas.openxmlformats.org/officeDocument/2006/relationships/hyperlink" Target="javascript:%20showSpec('_17_0_5_1_3ba019e_1407960337744_968303_4171');" TargetMode="External"/><Relationship Id="rId947" Type="http://schemas.openxmlformats.org/officeDocument/2006/relationships/image" Target="http://threatrisk.org/spec/Threat%20Risk%20Model_files/icon_class_1907467420.jpg" TargetMode="External"/><Relationship Id="rId1132" Type="http://schemas.openxmlformats.org/officeDocument/2006/relationships/hyperlink" Target="javascript:%20showSpec('_18_1_3ba019e_1444839287697_786674_27066');" TargetMode="External"/><Relationship Id="rId1577" Type="http://schemas.openxmlformats.org/officeDocument/2006/relationships/hyperlink" Target="javascript:%20showSpec('_18_2_62501eb_1461269571009_147138_5252');" TargetMode="External"/><Relationship Id="rId76" Type="http://schemas.openxmlformats.org/officeDocument/2006/relationships/image" Target="media/image40.emf"/><Relationship Id="rId807" Type="http://schemas.openxmlformats.org/officeDocument/2006/relationships/hyperlink" Target="javascript:%20showSpec('_18_0_2_3ba019e_1423848758806_896185_5919');" TargetMode="External"/><Relationship Id="rId1437" Type="http://schemas.openxmlformats.org/officeDocument/2006/relationships/image" Target="http://threatrisk.org/spec/Threat%20Risk%20Model_files/icon_class_1907467420.jpg" TargetMode="External"/><Relationship Id="rId1644" Type="http://schemas.openxmlformats.org/officeDocument/2006/relationships/image" Target="http://threatrisk.org/spec/Threat%20Risk%20Model_files/icon_Class%20Diagram_1633981689.jpg" TargetMode="External"/><Relationship Id="rId1504" Type="http://schemas.openxmlformats.org/officeDocument/2006/relationships/hyperlink" Target="javascript:%20showSpec('_18_0_2_3ba019e_1423848758806_896185_5919');" TargetMode="External"/><Relationship Id="rId1711" Type="http://schemas.openxmlformats.org/officeDocument/2006/relationships/image" Target="http://threatrisk.org/spec/Threat%20Risk%20Model_files/icon_association_947687147.jpg" TargetMode="External"/><Relationship Id="rId292" Type="http://schemas.openxmlformats.org/officeDocument/2006/relationships/hyperlink" Target="javascript:%20showSpec('_18_0_2_3ba019e_1423851251889_699616_6639');" TargetMode="External"/><Relationship Id="rId597" Type="http://schemas.openxmlformats.org/officeDocument/2006/relationships/image" Target="http://threatrisk.org/spec/Threat%20Risk%20Model_files/icon_association_947687147.jpg" TargetMode="External"/><Relationship Id="rId152" Type="http://schemas.openxmlformats.org/officeDocument/2006/relationships/image" Target="media/image116.emf"/><Relationship Id="rId457" Type="http://schemas.openxmlformats.org/officeDocument/2006/relationships/hyperlink" Target="javascript:%20showSpec('_18_0_2_3ba019e_1423848758806_896185_5919');" TargetMode="External"/><Relationship Id="rId1087" Type="http://schemas.openxmlformats.org/officeDocument/2006/relationships/hyperlink" Target="javascript:%20showSpec('_18_1_3ba019e_1447036219829_666773_39354');" TargetMode="External"/><Relationship Id="rId1294" Type="http://schemas.openxmlformats.org/officeDocument/2006/relationships/hyperlink" Target="javascript:%20showSpec('_18_2_62501eb_1456175443094_775061_7515');" TargetMode="External"/><Relationship Id="rId664" Type="http://schemas.openxmlformats.org/officeDocument/2006/relationships/image" Target="http://threatrisk.org/spec/Threat%20Risk%20Model_files/icon_class_1907467420.jpg" TargetMode="External"/><Relationship Id="rId871" Type="http://schemas.openxmlformats.org/officeDocument/2006/relationships/hyperlink" Target="javascript:%20showSpec('_18_0_2_3ba019e_1423851251889_699616_6639');" TargetMode="External"/><Relationship Id="rId969" Type="http://schemas.openxmlformats.org/officeDocument/2006/relationships/hyperlink" Target="javascript:%20showSpec('_18_2_62501eb_1455753045476_515237_8690');" TargetMode="External"/><Relationship Id="rId1599" Type="http://schemas.openxmlformats.org/officeDocument/2006/relationships/hyperlink" Target="javascript:%20showSpec('_18_0_2_3ba019e_1423851416227_37136_6875');" TargetMode="External"/><Relationship Id="rId317" Type="http://schemas.openxmlformats.org/officeDocument/2006/relationships/hyperlink" Target="javascript:%20showSpec('_18_1_3ba019e_1443219962548_952937_9436');" TargetMode="External"/><Relationship Id="rId524" Type="http://schemas.openxmlformats.org/officeDocument/2006/relationships/hyperlink" Target="javascript:%20showSpec('_18_0_2_3ba019e_1423848758806_896185_5919');" TargetMode="External"/><Relationship Id="rId731" Type="http://schemas.openxmlformats.org/officeDocument/2006/relationships/hyperlink" Target="javascript:%20showSpec('_18_0_2_3ba019e_1423851251889_699616_6639');" TargetMode="External"/><Relationship Id="rId1154" Type="http://schemas.openxmlformats.org/officeDocument/2006/relationships/hyperlink" Target="javascript:%20showSpec('_18_1_3ba019e_1445291238954_316527_27739');" TargetMode="External"/><Relationship Id="rId1361" Type="http://schemas.openxmlformats.org/officeDocument/2006/relationships/image" Target="http://threatrisk.org/spec/Threat%20Risk%20Model_files/icon_enumeration_1800605369.jpg" TargetMode="External"/><Relationship Id="rId1459" Type="http://schemas.openxmlformats.org/officeDocument/2006/relationships/hyperlink" Target="javascript:%20showSpec('_18_2_62501eb_1456175443094_775061_7515');" TargetMode="External"/><Relationship Id="rId98" Type="http://schemas.openxmlformats.org/officeDocument/2006/relationships/image" Target="media/image62.emf"/><Relationship Id="rId829" Type="http://schemas.openxmlformats.org/officeDocument/2006/relationships/image" Target="http://threatrisk.org/spec/Threat%20Risk%20Model_files/icon_enumeration_1800605369.jpg" TargetMode="External"/><Relationship Id="rId1014" Type="http://schemas.openxmlformats.org/officeDocument/2006/relationships/image" Target="http://threatrisk.org/spec/Threat%20Risk%20Model_files/icon_property_1853627376.jpg" TargetMode="External"/><Relationship Id="rId1221" Type="http://schemas.openxmlformats.org/officeDocument/2006/relationships/hyperlink" Target="javascript:%20showSpec('_18_2_62501eb_1458223017372_935546_8689');" TargetMode="External"/><Relationship Id="rId1666" Type="http://schemas.openxmlformats.org/officeDocument/2006/relationships/hyperlink" Target="javascript:%20showSpec('_18_0_2_3ba019e_1423004681576_526781_6447');" TargetMode="External"/><Relationship Id="rId1319" Type="http://schemas.openxmlformats.org/officeDocument/2006/relationships/hyperlink" Target="javascript:%20showSpec('_18_1_3ba019e_1431366309527_621966_6118');" TargetMode="External"/><Relationship Id="rId1526" Type="http://schemas.openxmlformats.org/officeDocument/2006/relationships/image" Target="http://threatrisk.org/spec/Threat%20Risk%20Model_files/icon_enumeration_1800605369.jpg" TargetMode="External"/><Relationship Id="rId1733" Type="http://schemas.openxmlformats.org/officeDocument/2006/relationships/image" Target="http://threatrisk.org/spec/Threat%20Risk%20Model_files/icon_class_1907467420.jpg" TargetMode="External"/><Relationship Id="rId25" Type="http://schemas.openxmlformats.org/officeDocument/2006/relationships/hyperlink" Target="http://www.opengeospatial.org/" TargetMode="External"/><Relationship Id="rId174" Type="http://schemas.openxmlformats.org/officeDocument/2006/relationships/image" Target="media/image138.emf"/><Relationship Id="rId381" Type="http://schemas.openxmlformats.org/officeDocument/2006/relationships/hyperlink" Target="javascript:%20showSpec('_18_1_3ba019e_1445379115924_538758_31530');" TargetMode="External"/><Relationship Id="rId241" Type="http://schemas.openxmlformats.org/officeDocument/2006/relationships/image" Target="media/image203.emf"/><Relationship Id="rId479" Type="http://schemas.openxmlformats.org/officeDocument/2006/relationships/image" Target="http://threatrisk.org/spec/Threat%20Risk%20Model_files/icon_enumeration_1800605369.jpg" TargetMode="External"/><Relationship Id="rId686" Type="http://schemas.openxmlformats.org/officeDocument/2006/relationships/hyperlink" Target="javascript:%20showSpec('_18_2_62501eb_1456175443094_775061_7515');" TargetMode="External"/><Relationship Id="rId893" Type="http://schemas.openxmlformats.org/officeDocument/2006/relationships/hyperlink" Target="javascript:%20showSpec('_18_2_62501eb_1460995359204_192818_10044');" TargetMode="External"/><Relationship Id="rId339" Type="http://schemas.openxmlformats.org/officeDocument/2006/relationships/hyperlink" Target="javascript:%20showSpec('_18_1_3ba019e_1444755560039_64536_27902');" TargetMode="External"/><Relationship Id="rId546" Type="http://schemas.openxmlformats.org/officeDocument/2006/relationships/hyperlink" Target="javascript:%20showSpec('_18_2_62501eb_1458223017372_935546_8689');" TargetMode="External"/><Relationship Id="rId753" Type="http://schemas.openxmlformats.org/officeDocument/2006/relationships/hyperlink" Target="javascript:%20showSpec('_18_2_62501eb_1460995359204_192818_10044');" TargetMode="External"/><Relationship Id="rId1176" Type="http://schemas.openxmlformats.org/officeDocument/2006/relationships/hyperlink" Target="javascript:%20showSpec('_18_1_3ba019e_1441915868877_142931_8576');" TargetMode="External"/><Relationship Id="rId1383" Type="http://schemas.openxmlformats.org/officeDocument/2006/relationships/image" Target="http://threatrisk.org/spec/Threat%20Risk%20Model_files/icon_Class%20Diagram_1633981689.jpg" TargetMode="External"/><Relationship Id="rId101" Type="http://schemas.openxmlformats.org/officeDocument/2006/relationships/image" Target="media/image65.emf"/><Relationship Id="rId406" Type="http://schemas.openxmlformats.org/officeDocument/2006/relationships/image" Target="http://threatrisk.org/spec/Threat%20Risk%20Model_files/icon_association_947687147.jpg" TargetMode="External"/><Relationship Id="rId960" Type="http://schemas.openxmlformats.org/officeDocument/2006/relationships/hyperlink" Target="javascript:%20showSpec('_18_2_62501eb_1460995359204_192818_10044');" TargetMode="External"/><Relationship Id="rId1036" Type="http://schemas.openxmlformats.org/officeDocument/2006/relationships/hyperlink" Target="javascript:%20showSpec('_18_2_62501eb_1460994890076_771677_10008');" TargetMode="External"/><Relationship Id="rId1243" Type="http://schemas.openxmlformats.org/officeDocument/2006/relationships/hyperlink" Target="javascript:%20showSpec('_18_2_62501eb_1461269570989_330366_4856');" TargetMode="External"/><Relationship Id="rId1590" Type="http://schemas.openxmlformats.org/officeDocument/2006/relationships/hyperlink" Target="javascript:%20showSpec('_18_1_3ba019e_1443294108901_751289_10636');" TargetMode="External"/><Relationship Id="rId1688" Type="http://schemas.openxmlformats.org/officeDocument/2006/relationships/hyperlink" Target="javascript:%20showSpec('_18_1_3ba019e_1445379115924_538758_31530');" TargetMode="External"/><Relationship Id="rId613" Type="http://schemas.openxmlformats.org/officeDocument/2006/relationships/hyperlink" Target="javascript:%20showSpec('_18_2_62501eb_1456175443094_775061_7515');" TargetMode="External"/><Relationship Id="rId820" Type="http://schemas.openxmlformats.org/officeDocument/2006/relationships/image" Target="http://threatrisk.org/spec/Threat%20Risk%20Model_files/icon_association_947687147.jpg" TargetMode="External"/><Relationship Id="rId918" Type="http://schemas.openxmlformats.org/officeDocument/2006/relationships/hyperlink" Target="javascript:%20showSpec('_18_1_3ba019e_1441912339062_220667_7665');" TargetMode="External"/><Relationship Id="rId1450" Type="http://schemas.openxmlformats.org/officeDocument/2006/relationships/hyperlink" Target="javascript:%20showSpec('_18_2_62501eb_1460994890076_771677_10008');" TargetMode="External"/><Relationship Id="rId1548" Type="http://schemas.openxmlformats.org/officeDocument/2006/relationships/image" Target="http://threatrisk.org/spec/Threat%20Risk%20Model_files/icon_Class%20Diagram_1633981689.jpg" TargetMode="External"/><Relationship Id="rId1755" Type="http://schemas.openxmlformats.org/officeDocument/2006/relationships/hyperlink" Target="javascript:%20showSpec('_18_0_2_3ba019e_1423002531233_915844_5454');" TargetMode="External"/><Relationship Id="rId1103" Type="http://schemas.openxmlformats.org/officeDocument/2006/relationships/hyperlink" Target="javascript:%20showSpec('_18_1_3ba019e_1426032490067_111530_6698');" TargetMode="External"/><Relationship Id="rId1310" Type="http://schemas.openxmlformats.org/officeDocument/2006/relationships/hyperlink" Target="javascript:%20showSpec('_18_2_62501eb_1461269570989_330366_4856');" TargetMode="External"/><Relationship Id="rId1408" Type="http://schemas.openxmlformats.org/officeDocument/2006/relationships/hyperlink" Target="javascript:%20showSpec('_18_0_2_3ba019e_1423348741787_958149_7345');" TargetMode="External"/><Relationship Id="rId47" Type="http://schemas.openxmlformats.org/officeDocument/2006/relationships/image" Target="media/image11.emf"/><Relationship Id="rId1615" Type="http://schemas.openxmlformats.org/officeDocument/2006/relationships/hyperlink" Target="javascript:%20showSpec('_18_1_3ba019e_1443220011644_350533_9469');" TargetMode="External"/><Relationship Id="rId196" Type="http://schemas.openxmlformats.org/officeDocument/2006/relationships/image" Target="media/image160.emf"/><Relationship Id="rId263" Type="http://schemas.openxmlformats.org/officeDocument/2006/relationships/image" Target="media/image224.emf"/><Relationship Id="rId470" Type="http://schemas.openxmlformats.org/officeDocument/2006/relationships/image" Target="http://threatrisk.org/spec/Threat%20Risk%20Model_files/icon_association_947687147.jpg" TargetMode="External"/><Relationship Id="rId123" Type="http://schemas.openxmlformats.org/officeDocument/2006/relationships/image" Target="media/image87.emf"/><Relationship Id="rId330" Type="http://schemas.openxmlformats.org/officeDocument/2006/relationships/hyperlink" Target="javascript:%20showSpec('_18_2_62501eb_1458223017372_935546_8689');" TargetMode="External"/><Relationship Id="rId568" Type="http://schemas.openxmlformats.org/officeDocument/2006/relationships/hyperlink" Target="javascript:%20showSpec('_18_2_62501eb_1461269570989_330366_4856');" TargetMode="External"/><Relationship Id="rId775" Type="http://schemas.openxmlformats.org/officeDocument/2006/relationships/hyperlink" Target="javascript:%20showSpec('_18_1_3ba019e_1444341859493_85216_29925');" TargetMode="External"/><Relationship Id="rId982" Type="http://schemas.openxmlformats.org/officeDocument/2006/relationships/hyperlink" Target="javascript:%20showSpec('_17_0_5_1_3ba019e_1407452381122_290271_11885');" TargetMode="External"/><Relationship Id="rId1198" Type="http://schemas.openxmlformats.org/officeDocument/2006/relationships/hyperlink" Target="javascript:%20showSpec('_18_0_2_3ba019e_1423848758804_10086_5918');" TargetMode="External"/><Relationship Id="rId428" Type="http://schemas.openxmlformats.org/officeDocument/2006/relationships/image" Target="http://threatrisk.org/spec/Threat%20Risk%20Model_files/icon_class_1907467420.jpg" TargetMode="External"/><Relationship Id="rId635" Type="http://schemas.openxmlformats.org/officeDocument/2006/relationships/hyperlink" Target="javascript:%20showSpec('_17_0_5_1_3ba019e_1407960318412_69485_4170');" TargetMode="External"/><Relationship Id="rId842" Type="http://schemas.openxmlformats.org/officeDocument/2006/relationships/hyperlink" Target="javascript:%20showSpec('_18_1_3ba019e_1444754264801_974674_27661');" TargetMode="External"/><Relationship Id="rId1058" Type="http://schemas.openxmlformats.org/officeDocument/2006/relationships/hyperlink" Target="javascript:%20showSpec('_17_0_5_1_3ba019e_1407960337744_968303_4171');" TargetMode="External"/><Relationship Id="rId1265" Type="http://schemas.openxmlformats.org/officeDocument/2006/relationships/hyperlink" Target="javascript:%20showSpec('_18_0_2_3ba019e_1423848758804_10086_5918');" TargetMode="External"/><Relationship Id="rId1472" Type="http://schemas.openxmlformats.org/officeDocument/2006/relationships/hyperlink" Target="javascript:%20showSpec('_17_0_5_1_3ba019e_1407960337744_968303_4171');" TargetMode="External"/><Relationship Id="rId702" Type="http://schemas.openxmlformats.org/officeDocument/2006/relationships/hyperlink" Target="javascript:%20showSpec('_17_0_5_1_3ba019e_1407440130858_735741_5156');" TargetMode="External"/><Relationship Id="rId1125" Type="http://schemas.openxmlformats.org/officeDocument/2006/relationships/hyperlink" Target="javascript:%20showSpec('_18_1_3ba019e_1444755560039_64536_27902');" TargetMode="External"/><Relationship Id="rId1332" Type="http://schemas.openxmlformats.org/officeDocument/2006/relationships/hyperlink" Target="javascript:%20showSpec('_17_0_5_1_3ba019e_1407452412571_889169_11910');" TargetMode="External"/><Relationship Id="rId69" Type="http://schemas.openxmlformats.org/officeDocument/2006/relationships/image" Target="media/image33.emf"/><Relationship Id="rId1637" Type="http://schemas.openxmlformats.org/officeDocument/2006/relationships/hyperlink" Target="javascript:%20showSpec('_18_1_3ba019e_1443295647041_837190_1135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erriam-webs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781D1-646F-4629-B87C-EFAEDD07F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304</Pages>
  <Words>179658</Words>
  <Characters>1024057</Characters>
  <Application>Microsoft Office Word</Application>
  <DocSecurity>0</DocSecurity>
  <Lines>8533</Lines>
  <Paragraphs>2402</Paragraphs>
  <ScaleCrop>false</ScaleCrop>
  <HeadingPairs>
    <vt:vector size="2" baseType="variant">
      <vt:variant>
        <vt:lpstr>Title</vt:lpstr>
      </vt:variant>
      <vt:variant>
        <vt:i4>1</vt:i4>
      </vt:variant>
    </vt:vector>
  </HeadingPairs>
  <TitlesOfParts>
    <vt:vector size="1" baseType="lpstr">
      <vt:lpstr/>
    </vt:vector>
  </TitlesOfParts>
  <Company>Model Driven Solutions</Company>
  <LinksUpToDate>false</LinksUpToDate>
  <CharactersWithSpaces>1201313</CharactersWithSpaces>
  <SharedDoc>false</SharedDoc>
  <HLinks>
    <vt:vector size="19254" baseType="variant">
      <vt:variant>
        <vt:i4>589916</vt:i4>
      </vt:variant>
      <vt:variant>
        <vt:i4>11991</vt:i4>
      </vt:variant>
      <vt:variant>
        <vt:i4>0</vt:i4>
      </vt:variant>
      <vt:variant>
        <vt:i4>5</vt:i4>
      </vt:variant>
      <vt:variant>
        <vt:lpwstr>javascript: showSpec('_18_1_3ba019e_1443295623856_856236_11332');</vt:lpwstr>
      </vt:variant>
      <vt:variant>
        <vt:lpwstr/>
      </vt:variant>
      <vt:variant>
        <vt:i4>589916</vt:i4>
      </vt:variant>
      <vt:variant>
        <vt:i4>11988</vt:i4>
      </vt:variant>
      <vt:variant>
        <vt:i4>0</vt:i4>
      </vt:variant>
      <vt:variant>
        <vt:i4>5</vt:i4>
      </vt:variant>
      <vt:variant>
        <vt:lpwstr>javascript: showSpec('_18_1_3ba019e_1443295623856_856236_11332');</vt:lpwstr>
      </vt:variant>
      <vt:variant>
        <vt:lpwstr/>
      </vt:variant>
      <vt:variant>
        <vt:i4>5963873</vt:i4>
      </vt:variant>
      <vt:variant>
        <vt:i4>11985</vt:i4>
      </vt:variant>
      <vt:variant>
        <vt:i4>0</vt:i4>
      </vt:variant>
      <vt:variant>
        <vt:i4>5</vt:i4>
      </vt:variant>
      <vt:variant>
        <vt:lpwstr>javascript: showSpec('_18_0_2_3ba019e_1423176899024_851785_13542');</vt:lpwstr>
      </vt:variant>
      <vt:variant>
        <vt:lpwstr/>
      </vt:variant>
      <vt:variant>
        <vt:i4>5963873</vt:i4>
      </vt:variant>
      <vt:variant>
        <vt:i4>11982</vt:i4>
      </vt:variant>
      <vt:variant>
        <vt:i4>0</vt:i4>
      </vt:variant>
      <vt:variant>
        <vt:i4>5</vt:i4>
      </vt:variant>
      <vt:variant>
        <vt:lpwstr>javascript: showSpec('_18_0_2_3ba019e_1423176899024_851785_13542');</vt:lpwstr>
      </vt:variant>
      <vt:variant>
        <vt:lpwstr/>
      </vt:variant>
      <vt:variant>
        <vt:i4>327768</vt:i4>
      </vt:variant>
      <vt:variant>
        <vt:i4>11979</vt:i4>
      </vt:variant>
      <vt:variant>
        <vt:i4>0</vt:i4>
      </vt:variant>
      <vt:variant>
        <vt:i4>5</vt:i4>
      </vt:variant>
      <vt:variant>
        <vt:lpwstr>javascript: showSpec('_18_1_3ba019e_1443295647041_837190_11358');</vt:lpwstr>
      </vt:variant>
      <vt:variant>
        <vt:lpwstr/>
      </vt:variant>
      <vt:variant>
        <vt:i4>852026</vt:i4>
      </vt:variant>
      <vt:variant>
        <vt:i4>11976</vt:i4>
      </vt:variant>
      <vt:variant>
        <vt:i4>0</vt:i4>
      </vt:variant>
      <vt:variant>
        <vt:i4>5</vt:i4>
      </vt:variant>
      <vt:variant>
        <vt:lpwstr>javascript: showSpec('_18_0_2_3ba019e_1423851416227_37136_6875');</vt:lpwstr>
      </vt:variant>
      <vt:variant>
        <vt:lpwstr/>
      </vt:variant>
      <vt:variant>
        <vt:i4>852026</vt:i4>
      </vt:variant>
      <vt:variant>
        <vt:i4>11973</vt:i4>
      </vt:variant>
      <vt:variant>
        <vt:i4>0</vt:i4>
      </vt:variant>
      <vt:variant>
        <vt:i4>5</vt:i4>
      </vt:variant>
      <vt:variant>
        <vt:lpwstr>javascript: showSpec('_18_0_2_3ba019e_1423851416227_37136_6875');</vt:lpwstr>
      </vt:variant>
      <vt:variant>
        <vt:lpwstr/>
      </vt:variant>
      <vt:variant>
        <vt:i4>6094950</vt:i4>
      </vt:variant>
      <vt:variant>
        <vt:i4>11970</vt:i4>
      </vt:variant>
      <vt:variant>
        <vt:i4>0</vt:i4>
      </vt:variant>
      <vt:variant>
        <vt:i4>5</vt:i4>
      </vt:variant>
      <vt:variant>
        <vt:lpwstr>javascript: showSpec('_18_0_2_3ba019e_1423851344237_646041_6841');</vt:lpwstr>
      </vt:variant>
      <vt:variant>
        <vt:lpwstr/>
      </vt:variant>
      <vt:variant>
        <vt:i4>6094950</vt:i4>
      </vt:variant>
      <vt:variant>
        <vt:i4>11967</vt:i4>
      </vt:variant>
      <vt:variant>
        <vt:i4>0</vt:i4>
      </vt:variant>
      <vt:variant>
        <vt:i4>5</vt:i4>
      </vt:variant>
      <vt:variant>
        <vt:lpwstr>javascript: showSpec('_18_0_2_3ba019e_1423851344237_646041_6841');</vt:lpwstr>
      </vt:variant>
      <vt:variant>
        <vt:lpwstr/>
      </vt:variant>
      <vt:variant>
        <vt:i4>589910</vt:i4>
      </vt:variant>
      <vt:variant>
        <vt:i4>11964</vt:i4>
      </vt:variant>
      <vt:variant>
        <vt:i4>0</vt:i4>
      </vt:variant>
      <vt:variant>
        <vt:i4>5</vt:i4>
      </vt:variant>
      <vt:variant>
        <vt:lpwstr>javascript: showSpec('_18_1_3ba019e_1445543771788_822272_38055');</vt:lpwstr>
      </vt:variant>
      <vt:variant>
        <vt:lpwstr/>
      </vt:variant>
      <vt:variant>
        <vt:i4>589910</vt:i4>
      </vt:variant>
      <vt:variant>
        <vt:i4>11961</vt:i4>
      </vt:variant>
      <vt:variant>
        <vt:i4>0</vt:i4>
      </vt:variant>
      <vt:variant>
        <vt:i4>5</vt:i4>
      </vt:variant>
      <vt:variant>
        <vt:lpwstr>javascript: showSpec('_18_1_3ba019e_1445543771788_822272_38055');</vt:lpwstr>
      </vt:variant>
      <vt:variant>
        <vt:lpwstr/>
      </vt:variant>
      <vt:variant>
        <vt:i4>5832815</vt:i4>
      </vt:variant>
      <vt:variant>
        <vt:i4>11958</vt:i4>
      </vt:variant>
      <vt:variant>
        <vt:i4>0</vt:i4>
      </vt:variant>
      <vt:variant>
        <vt:i4>5</vt:i4>
      </vt:variant>
      <vt:variant>
        <vt:lpwstr>javascript: showSpec('_18_0_2_3ba019e_1423851251889_699616_6639');</vt:lpwstr>
      </vt:variant>
      <vt:variant>
        <vt:lpwstr/>
      </vt:variant>
      <vt:variant>
        <vt:i4>589917</vt:i4>
      </vt:variant>
      <vt:variant>
        <vt:i4>11955</vt:i4>
      </vt:variant>
      <vt:variant>
        <vt:i4>0</vt:i4>
      </vt:variant>
      <vt:variant>
        <vt:i4>5</vt:i4>
      </vt:variant>
      <vt:variant>
        <vt:lpwstr>javascript: showSpec('_18_1_3ba019e_1431038063402_696754_6534');</vt:lpwstr>
      </vt:variant>
      <vt:variant>
        <vt:lpwstr/>
      </vt:variant>
      <vt:variant>
        <vt:i4>589917</vt:i4>
      </vt:variant>
      <vt:variant>
        <vt:i4>11952</vt:i4>
      </vt:variant>
      <vt:variant>
        <vt:i4>0</vt:i4>
      </vt:variant>
      <vt:variant>
        <vt:i4>5</vt:i4>
      </vt:variant>
      <vt:variant>
        <vt:lpwstr>javascript: showSpec('_18_1_3ba019e_1431038063402_696754_6534');</vt:lpwstr>
      </vt:variant>
      <vt:variant>
        <vt:lpwstr/>
      </vt:variant>
      <vt:variant>
        <vt:i4>327775</vt:i4>
      </vt:variant>
      <vt:variant>
        <vt:i4>11949</vt:i4>
      </vt:variant>
      <vt:variant>
        <vt:i4>0</vt:i4>
      </vt:variant>
      <vt:variant>
        <vt:i4>5</vt:i4>
      </vt:variant>
      <vt:variant>
        <vt:lpwstr>javascript: showSpec('_18_1_3ba019e_1444754264801_974674_27661');</vt:lpwstr>
      </vt:variant>
      <vt:variant>
        <vt:lpwstr/>
      </vt:variant>
      <vt:variant>
        <vt:i4>327775</vt:i4>
      </vt:variant>
      <vt:variant>
        <vt:i4>11946</vt:i4>
      </vt:variant>
      <vt:variant>
        <vt:i4>0</vt:i4>
      </vt:variant>
      <vt:variant>
        <vt:i4>5</vt:i4>
      </vt:variant>
      <vt:variant>
        <vt:lpwstr>javascript: showSpec('_18_1_3ba019e_1444754264801_974674_27661');</vt:lpwstr>
      </vt:variant>
      <vt:variant>
        <vt:lpwstr/>
      </vt:variant>
      <vt:variant>
        <vt:i4>720989</vt:i4>
      </vt:variant>
      <vt:variant>
        <vt:i4>11943</vt:i4>
      </vt:variant>
      <vt:variant>
        <vt:i4>0</vt:i4>
      </vt:variant>
      <vt:variant>
        <vt:i4>5</vt:i4>
      </vt:variant>
      <vt:variant>
        <vt:lpwstr>javascript: showSpec('_18_1_3ba019e_1444754996162_318164_27760');</vt:lpwstr>
      </vt:variant>
      <vt:variant>
        <vt:lpwstr/>
      </vt:variant>
      <vt:variant>
        <vt:i4>720989</vt:i4>
      </vt:variant>
      <vt:variant>
        <vt:i4>11940</vt:i4>
      </vt:variant>
      <vt:variant>
        <vt:i4>0</vt:i4>
      </vt:variant>
      <vt:variant>
        <vt:i4>5</vt:i4>
      </vt:variant>
      <vt:variant>
        <vt:lpwstr>javascript: showSpec('_18_1_3ba019e_1444754996162_318164_27760');</vt:lpwstr>
      </vt:variant>
      <vt:variant>
        <vt:lpwstr/>
      </vt:variant>
      <vt:variant>
        <vt:i4>7274552</vt:i4>
      </vt:variant>
      <vt:variant>
        <vt:i4>11937</vt:i4>
      </vt:variant>
      <vt:variant>
        <vt:i4>0</vt:i4>
      </vt:variant>
      <vt:variant>
        <vt:i4>5</vt:i4>
      </vt:variant>
      <vt:variant>
        <vt:lpwstr>javascript: showSpec('_18_1_3ba019e_1444755560039_64536_27902');</vt:lpwstr>
      </vt:variant>
      <vt:variant>
        <vt:lpwstr/>
      </vt:variant>
      <vt:variant>
        <vt:i4>589909</vt:i4>
      </vt:variant>
      <vt:variant>
        <vt:i4>11934</vt:i4>
      </vt:variant>
      <vt:variant>
        <vt:i4>0</vt:i4>
      </vt:variant>
      <vt:variant>
        <vt:i4>5</vt:i4>
      </vt:variant>
      <vt:variant>
        <vt:lpwstr>javascript: showSpec('_18_1_3ba019e_1447036219829_666773_39354');</vt:lpwstr>
      </vt:variant>
      <vt:variant>
        <vt:lpwstr/>
      </vt:variant>
      <vt:variant>
        <vt:i4>589909</vt:i4>
      </vt:variant>
      <vt:variant>
        <vt:i4>11931</vt:i4>
      </vt:variant>
      <vt:variant>
        <vt:i4>0</vt:i4>
      </vt:variant>
      <vt:variant>
        <vt:i4>5</vt:i4>
      </vt:variant>
      <vt:variant>
        <vt:lpwstr>javascript: showSpec('_18_1_3ba019e_1447036219829_666773_39354');</vt:lpwstr>
      </vt:variant>
      <vt:variant>
        <vt:lpwstr/>
      </vt:variant>
      <vt:variant>
        <vt:i4>6094948</vt:i4>
      </vt:variant>
      <vt:variant>
        <vt:i4>11928</vt:i4>
      </vt:variant>
      <vt:variant>
        <vt:i4>0</vt:i4>
      </vt:variant>
      <vt:variant>
        <vt:i4>5</vt:i4>
      </vt:variant>
      <vt:variant>
        <vt:lpwstr>javascript: showSpec('_18_0_2_3ba019e_1423004681576_526781_6447');</vt:lpwstr>
      </vt:variant>
      <vt:variant>
        <vt:lpwstr/>
      </vt:variant>
      <vt:variant>
        <vt:i4>6094948</vt:i4>
      </vt:variant>
      <vt:variant>
        <vt:i4>11925</vt:i4>
      </vt:variant>
      <vt:variant>
        <vt:i4>0</vt:i4>
      </vt:variant>
      <vt:variant>
        <vt:i4>5</vt:i4>
      </vt:variant>
      <vt:variant>
        <vt:lpwstr>javascript: showSpec('_18_0_2_3ba019e_1423004681576_526781_6447');</vt:lpwstr>
      </vt:variant>
      <vt:variant>
        <vt:lpwstr/>
      </vt:variant>
      <vt:variant>
        <vt:i4>589906</vt:i4>
      </vt:variant>
      <vt:variant>
        <vt:i4>11922</vt:i4>
      </vt:variant>
      <vt:variant>
        <vt:i4>0</vt:i4>
      </vt:variant>
      <vt:variant>
        <vt:i4>5</vt:i4>
      </vt:variant>
      <vt:variant>
        <vt:lpwstr>javascript: showSpec('_17_0_5_1_3ba019e_1407452412571_889169_11910');</vt:lpwstr>
      </vt:variant>
      <vt:variant>
        <vt:lpwstr/>
      </vt:variant>
      <vt:variant>
        <vt:i4>589906</vt:i4>
      </vt:variant>
      <vt:variant>
        <vt:i4>11919</vt:i4>
      </vt:variant>
      <vt:variant>
        <vt:i4>0</vt:i4>
      </vt:variant>
      <vt:variant>
        <vt:i4>5</vt:i4>
      </vt:variant>
      <vt:variant>
        <vt:lpwstr>javascript: showSpec('_17_0_5_1_3ba019e_1407452412571_889169_11910');</vt:lpwstr>
      </vt:variant>
      <vt:variant>
        <vt:lpwstr/>
      </vt:variant>
      <vt:variant>
        <vt:i4>393303</vt:i4>
      </vt:variant>
      <vt:variant>
        <vt:i4>11916</vt:i4>
      </vt:variant>
      <vt:variant>
        <vt:i4>0</vt:i4>
      </vt:variant>
      <vt:variant>
        <vt:i4>5</vt:i4>
      </vt:variant>
      <vt:variant>
        <vt:lpwstr>javascript: showSpec('_17_0_5_1_3ba019e_1407452381122_290271_11885');</vt:lpwstr>
      </vt:variant>
      <vt:variant>
        <vt:lpwstr/>
      </vt:variant>
      <vt:variant>
        <vt:i4>393303</vt:i4>
      </vt:variant>
      <vt:variant>
        <vt:i4>11913</vt:i4>
      </vt:variant>
      <vt:variant>
        <vt:i4>0</vt:i4>
      </vt:variant>
      <vt:variant>
        <vt:i4>5</vt:i4>
      </vt:variant>
      <vt:variant>
        <vt:lpwstr>javascript: showSpec('_17_0_5_1_3ba019e_1407452381122_290271_11885');</vt:lpwstr>
      </vt:variant>
      <vt:variant>
        <vt:lpwstr/>
      </vt:variant>
      <vt:variant>
        <vt:i4>983125</vt:i4>
      </vt:variant>
      <vt:variant>
        <vt:i4>11910</vt:i4>
      </vt:variant>
      <vt:variant>
        <vt:i4>0</vt:i4>
      </vt:variant>
      <vt:variant>
        <vt:i4>5</vt:i4>
      </vt:variant>
      <vt:variant>
        <vt:lpwstr>javascript: showSpec('_17_0_5_1_3ba019e_1407452267066_776903_11252');</vt:lpwstr>
      </vt:variant>
      <vt:variant>
        <vt:lpwstr/>
      </vt:variant>
      <vt:variant>
        <vt:i4>983125</vt:i4>
      </vt:variant>
      <vt:variant>
        <vt:i4>11907</vt:i4>
      </vt:variant>
      <vt:variant>
        <vt:i4>0</vt:i4>
      </vt:variant>
      <vt:variant>
        <vt:i4>5</vt:i4>
      </vt:variant>
      <vt:variant>
        <vt:lpwstr>javascript: showSpec('_17_0_5_1_3ba019e_1407452267066_776903_11252');</vt:lpwstr>
      </vt:variant>
      <vt:variant>
        <vt:lpwstr/>
      </vt:variant>
      <vt:variant>
        <vt:i4>5570662</vt:i4>
      </vt:variant>
      <vt:variant>
        <vt:i4>11904</vt:i4>
      </vt:variant>
      <vt:variant>
        <vt:i4>0</vt:i4>
      </vt:variant>
      <vt:variant>
        <vt:i4>5</vt:i4>
      </vt:variant>
      <vt:variant>
        <vt:lpwstr>javascript: showSpec('_18_0_2_3ba019e_1423004718353_767742_6511');</vt:lpwstr>
      </vt:variant>
      <vt:variant>
        <vt:lpwstr/>
      </vt:variant>
      <vt:variant>
        <vt:i4>5570662</vt:i4>
      </vt:variant>
      <vt:variant>
        <vt:i4>11901</vt:i4>
      </vt:variant>
      <vt:variant>
        <vt:i4>0</vt:i4>
      </vt:variant>
      <vt:variant>
        <vt:i4>5</vt:i4>
      </vt:variant>
      <vt:variant>
        <vt:lpwstr>javascript: showSpec('_18_0_2_3ba019e_1423004718353_767742_6511');</vt:lpwstr>
      </vt:variant>
      <vt:variant>
        <vt:lpwstr/>
      </vt:variant>
      <vt:variant>
        <vt:i4>393306</vt:i4>
      </vt:variant>
      <vt:variant>
        <vt:i4>11898</vt:i4>
      </vt:variant>
      <vt:variant>
        <vt:i4>0</vt:i4>
      </vt:variant>
      <vt:variant>
        <vt:i4>5</vt:i4>
      </vt:variant>
      <vt:variant>
        <vt:lpwstr>javascript: showSpec('_18_1_3ba019e_1443381448658_348294_9482');</vt:lpwstr>
      </vt:variant>
      <vt:variant>
        <vt:lpwstr/>
      </vt:variant>
      <vt:variant>
        <vt:i4>393306</vt:i4>
      </vt:variant>
      <vt:variant>
        <vt:i4>11895</vt:i4>
      </vt:variant>
      <vt:variant>
        <vt:i4>0</vt:i4>
      </vt:variant>
      <vt:variant>
        <vt:i4>5</vt:i4>
      </vt:variant>
      <vt:variant>
        <vt:lpwstr>javascript: showSpec('_18_1_3ba019e_1443381448658_348294_9482');</vt:lpwstr>
      </vt:variant>
      <vt:variant>
        <vt:lpwstr/>
      </vt:variant>
      <vt:variant>
        <vt:i4>131157</vt:i4>
      </vt:variant>
      <vt:variant>
        <vt:i4>11892</vt:i4>
      </vt:variant>
      <vt:variant>
        <vt:i4>0</vt:i4>
      </vt:variant>
      <vt:variant>
        <vt:i4>5</vt:i4>
      </vt:variant>
      <vt:variant>
        <vt:lpwstr>javascript: showSpec('_18_1_3ba019e_1443381434392_672726_9481');</vt:lpwstr>
      </vt:variant>
      <vt:variant>
        <vt:lpwstr/>
      </vt:variant>
      <vt:variant>
        <vt:i4>131157</vt:i4>
      </vt:variant>
      <vt:variant>
        <vt:i4>11889</vt:i4>
      </vt:variant>
      <vt:variant>
        <vt:i4>0</vt:i4>
      </vt:variant>
      <vt:variant>
        <vt:i4>5</vt:i4>
      </vt:variant>
      <vt:variant>
        <vt:lpwstr>javascript: showSpec('_18_1_3ba019e_1443381434392_672726_9481');</vt:lpwstr>
      </vt:variant>
      <vt:variant>
        <vt:lpwstr/>
      </vt:variant>
      <vt:variant>
        <vt:i4>5308523</vt:i4>
      </vt:variant>
      <vt:variant>
        <vt:i4>11886</vt:i4>
      </vt:variant>
      <vt:variant>
        <vt:i4>0</vt:i4>
      </vt:variant>
      <vt:variant>
        <vt:i4>5</vt:i4>
      </vt:variant>
      <vt:variant>
        <vt:lpwstr>javascript: showSpec('_18_0_2_3ba019e_1423002531233_915844_5454');</vt:lpwstr>
      </vt:variant>
      <vt:variant>
        <vt:lpwstr/>
      </vt:variant>
      <vt:variant>
        <vt:i4>5308523</vt:i4>
      </vt:variant>
      <vt:variant>
        <vt:i4>11883</vt:i4>
      </vt:variant>
      <vt:variant>
        <vt:i4>0</vt:i4>
      </vt:variant>
      <vt:variant>
        <vt:i4>5</vt:i4>
      </vt:variant>
      <vt:variant>
        <vt:lpwstr>javascript: showSpec('_18_0_2_3ba019e_1423002531233_915844_5454');</vt:lpwstr>
      </vt:variant>
      <vt:variant>
        <vt:lpwstr/>
      </vt:variant>
      <vt:variant>
        <vt:i4>5242979</vt:i4>
      </vt:variant>
      <vt:variant>
        <vt:i4>11880</vt:i4>
      </vt:variant>
      <vt:variant>
        <vt:i4>0</vt:i4>
      </vt:variant>
      <vt:variant>
        <vt:i4>5</vt:i4>
      </vt:variant>
      <vt:variant>
        <vt:lpwstr>javascript: showSpec('_18_0_2_3ba019e_1423002481348_614942_5453');</vt:lpwstr>
      </vt:variant>
      <vt:variant>
        <vt:lpwstr/>
      </vt:variant>
      <vt:variant>
        <vt:i4>5242979</vt:i4>
      </vt:variant>
      <vt:variant>
        <vt:i4>11877</vt:i4>
      </vt:variant>
      <vt:variant>
        <vt:i4>0</vt:i4>
      </vt:variant>
      <vt:variant>
        <vt:i4>5</vt:i4>
      </vt:variant>
      <vt:variant>
        <vt:lpwstr>javascript: showSpec('_18_0_2_3ba019e_1423002481348_614942_5453');</vt:lpwstr>
      </vt:variant>
      <vt:variant>
        <vt:lpwstr/>
      </vt:variant>
      <vt:variant>
        <vt:i4>5636194</vt:i4>
      </vt:variant>
      <vt:variant>
        <vt:i4>11874</vt:i4>
      </vt:variant>
      <vt:variant>
        <vt:i4>0</vt:i4>
      </vt:variant>
      <vt:variant>
        <vt:i4>5</vt:i4>
      </vt:variant>
      <vt:variant>
        <vt:lpwstr>javascript: showSpec('_18_0_2_3ba019e_1424984545843_416115_6757');</vt:lpwstr>
      </vt:variant>
      <vt:variant>
        <vt:lpwstr/>
      </vt:variant>
      <vt:variant>
        <vt:i4>5636194</vt:i4>
      </vt:variant>
      <vt:variant>
        <vt:i4>11871</vt:i4>
      </vt:variant>
      <vt:variant>
        <vt:i4>0</vt:i4>
      </vt:variant>
      <vt:variant>
        <vt:i4>5</vt:i4>
      </vt:variant>
      <vt:variant>
        <vt:lpwstr>javascript: showSpec('_18_0_2_3ba019e_1424984545843_416115_6757');</vt:lpwstr>
      </vt:variant>
      <vt:variant>
        <vt:lpwstr/>
      </vt:variant>
      <vt:variant>
        <vt:i4>131156</vt:i4>
      </vt:variant>
      <vt:variant>
        <vt:i4>11868</vt:i4>
      </vt:variant>
      <vt:variant>
        <vt:i4>0</vt:i4>
      </vt:variant>
      <vt:variant>
        <vt:i4>5</vt:i4>
      </vt:variant>
      <vt:variant>
        <vt:lpwstr>javascript: showSpec('_17_0_5_1_3ba019e_1407440991858_478193_6084');</vt:lpwstr>
      </vt:variant>
      <vt:variant>
        <vt:lpwstr/>
      </vt:variant>
      <vt:variant>
        <vt:i4>6881333</vt:i4>
      </vt:variant>
      <vt:variant>
        <vt:i4>11865</vt:i4>
      </vt:variant>
      <vt:variant>
        <vt:i4>0</vt:i4>
      </vt:variant>
      <vt:variant>
        <vt:i4>5</vt:i4>
      </vt:variant>
      <vt:variant>
        <vt:lpwstr>javascript: showSpec('_18_1_3ba019e_1447036219624_64826_39133');</vt:lpwstr>
      </vt:variant>
      <vt:variant>
        <vt:lpwstr/>
      </vt:variant>
      <vt:variant>
        <vt:i4>6881333</vt:i4>
      </vt:variant>
      <vt:variant>
        <vt:i4>11862</vt:i4>
      </vt:variant>
      <vt:variant>
        <vt:i4>0</vt:i4>
      </vt:variant>
      <vt:variant>
        <vt:i4>5</vt:i4>
      </vt:variant>
      <vt:variant>
        <vt:lpwstr>javascript: showSpec('_18_1_3ba019e_1447036219624_64826_39133');</vt:lpwstr>
      </vt:variant>
      <vt:variant>
        <vt:lpwstr/>
      </vt:variant>
      <vt:variant>
        <vt:i4>5898345</vt:i4>
      </vt:variant>
      <vt:variant>
        <vt:i4>11859</vt:i4>
      </vt:variant>
      <vt:variant>
        <vt:i4>0</vt:i4>
      </vt:variant>
      <vt:variant>
        <vt:i4>5</vt:i4>
      </vt:variant>
      <vt:variant>
        <vt:lpwstr>javascript: showSpec('_18_0_2_3ba019e_1423005240776_581290_6780');</vt:lpwstr>
      </vt:variant>
      <vt:variant>
        <vt:lpwstr/>
      </vt:variant>
      <vt:variant>
        <vt:i4>5898345</vt:i4>
      </vt:variant>
      <vt:variant>
        <vt:i4>11856</vt:i4>
      </vt:variant>
      <vt:variant>
        <vt:i4>0</vt:i4>
      </vt:variant>
      <vt:variant>
        <vt:i4>5</vt:i4>
      </vt:variant>
      <vt:variant>
        <vt:lpwstr>javascript: showSpec('_18_0_2_3ba019e_1423005240776_581290_6780');</vt:lpwstr>
      </vt:variant>
      <vt:variant>
        <vt:lpwstr/>
      </vt:variant>
      <vt:variant>
        <vt:i4>131127</vt:i4>
      </vt:variant>
      <vt:variant>
        <vt:i4>11853</vt:i4>
      </vt:variant>
      <vt:variant>
        <vt:i4>0</vt:i4>
      </vt:variant>
      <vt:variant>
        <vt:i4>5</vt:i4>
      </vt:variant>
      <vt:variant>
        <vt:lpwstr>javascript: showSpec('_18_0_2_3ba019e_1423162980047_31399_9797');</vt:lpwstr>
      </vt:variant>
      <vt:variant>
        <vt:lpwstr/>
      </vt:variant>
      <vt:variant>
        <vt:i4>131127</vt:i4>
      </vt:variant>
      <vt:variant>
        <vt:i4>11850</vt:i4>
      </vt:variant>
      <vt:variant>
        <vt:i4>0</vt:i4>
      </vt:variant>
      <vt:variant>
        <vt:i4>5</vt:i4>
      </vt:variant>
      <vt:variant>
        <vt:lpwstr>javascript: showSpec('_18_0_2_3ba019e_1423162980047_31399_9797');</vt:lpwstr>
      </vt:variant>
      <vt:variant>
        <vt:lpwstr/>
      </vt:variant>
      <vt:variant>
        <vt:i4>5636202</vt:i4>
      </vt:variant>
      <vt:variant>
        <vt:i4>11847</vt:i4>
      </vt:variant>
      <vt:variant>
        <vt:i4>0</vt:i4>
      </vt:variant>
      <vt:variant>
        <vt:i4>5</vt:i4>
      </vt:variant>
      <vt:variant>
        <vt:lpwstr>javascript: showSpec('_18_0_2_3ba019e_1423162909957_613747_9762');</vt:lpwstr>
      </vt:variant>
      <vt:variant>
        <vt:lpwstr/>
      </vt:variant>
      <vt:variant>
        <vt:i4>5636202</vt:i4>
      </vt:variant>
      <vt:variant>
        <vt:i4>11844</vt:i4>
      </vt:variant>
      <vt:variant>
        <vt:i4>0</vt:i4>
      </vt:variant>
      <vt:variant>
        <vt:i4>5</vt:i4>
      </vt:variant>
      <vt:variant>
        <vt:lpwstr>javascript: showSpec('_18_0_2_3ba019e_1423162909957_613747_9762');</vt:lpwstr>
      </vt:variant>
      <vt:variant>
        <vt:lpwstr/>
      </vt:variant>
      <vt:variant>
        <vt:i4>589914</vt:i4>
      </vt:variant>
      <vt:variant>
        <vt:i4>11841</vt:i4>
      </vt:variant>
      <vt:variant>
        <vt:i4>0</vt:i4>
      </vt:variant>
      <vt:variant>
        <vt:i4>5</vt:i4>
      </vt:variant>
      <vt:variant>
        <vt:lpwstr>javascript: showSpec('_18_1_3ba019e_1443221569898_613345_10069');</vt:lpwstr>
      </vt:variant>
      <vt:variant>
        <vt:lpwstr/>
      </vt:variant>
      <vt:variant>
        <vt:i4>589914</vt:i4>
      </vt:variant>
      <vt:variant>
        <vt:i4>11838</vt:i4>
      </vt:variant>
      <vt:variant>
        <vt:i4>0</vt:i4>
      </vt:variant>
      <vt:variant>
        <vt:i4>5</vt:i4>
      </vt:variant>
      <vt:variant>
        <vt:lpwstr>javascript: showSpec('_18_1_3ba019e_1443221569898_613345_10069');</vt:lpwstr>
      </vt:variant>
      <vt:variant>
        <vt:lpwstr/>
      </vt:variant>
      <vt:variant>
        <vt:i4>720979</vt:i4>
      </vt:variant>
      <vt:variant>
        <vt:i4>11835</vt:i4>
      </vt:variant>
      <vt:variant>
        <vt:i4>0</vt:i4>
      </vt:variant>
      <vt:variant>
        <vt:i4>5</vt:i4>
      </vt:variant>
      <vt:variant>
        <vt:lpwstr>javascript: showSpec('_18_1_3ba019e_1443220213563_351505_9567');</vt:lpwstr>
      </vt:variant>
      <vt:variant>
        <vt:lpwstr/>
      </vt:variant>
      <vt:variant>
        <vt:i4>720979</vt:i4>
      </vt:variant>
      <vt:variant>
        <vt:i4>11832</vt:i4>
      </vt:variant>
      <vt:variant>
        <vt:i4>0</vt:i4>
      </vt:variant>
      <vt:variant>
        <vt:i4>5</vt:i4>
      </vt:variant>
      <vt:variant>
        <vt:lpwstr>javascript: showSpec('_18_1_3ba019e_1443220213563_351505_9567');</vt:lpwstr>
      </vt:variant>
      <vt:variant>
        <vt:lpwstr/>
      </vt:variant>
      <vt:variant>
        <vt:i4>524375</vt:i4>
      </vt:variant>
      <vt:variant>
        <vt:i4>11829</vt:i4>
      </vt:variant>
      <vt:variant>
        <vt:i4>0</vt:i4>
      </vt:variant>
      <vt:variant>
        <vt:i4>5</vt:i4>
      </vt:variant>
      <vt:variant>
        <vt:lpwstr>javascript: showSpec('_18_1_3ba019e_1443219138259_343165_8591');</vt:lpwstr>
      </vt:variant>
      <vt:variant>
        <vt:lpwstr/>
      </vt:variant>
      <vt:variant>
        <vt:i4>524375</vt:i4>
      </vt:variant>
      <vt:variant>
        <vt:i4>11826</vt:i4>
      </vt:variant>
      <vt:variant>
        <vt:i4>0</vt:i4>
      </vt:variant>
      <vt:variant>
        <vt:i4>5</vt:i4>
      </vt:variant>
      <vt:variant>
        <vt:lpwstr>javascript: showSpec('_18_1_3ba019e_1443219138259_343165_8591');</vt:lpwstr>
      </vt:variant>
      <vt:variant>
        <vt:lpwstr/>
      </vt:variant>
      <vt:variant>
        <vt:i4>786520</vt:i4>
      </vt:variant>
      <vt:variant>
        <vt:i4>11823</vt:i4>
      </vt:variant>
      <vt:variant>
        <vt:i4>0</vt:i4>
      </vt:variant>
      <vt:variant>
        <vt:i4>5</vt:i4>
      </vt:variant>
      <vt:variant>
        <vt:lpwstr>javascript: showSpec('_18_1_3ba019e_1443219426201_443347_8631');</vt:lpwstr>
      </vt:variant>
      <vt:variant>
        <vt:lpwstr/>
      </vt:variant>
      <vt:variant>
        <vt:i4>786520</vt:i4>
      </vt:variant>
      <vt:variant>
        <vt:i4>11820</vt:i4>
      </vt:variant>
      <vt:variant>
        <vt:i4>0</vt:i4>
      </vt:variant>
      <vt:variant>
        <vt:i4>5</vt:i4>
      </vt:variant>
      <vt:variant>
        <vt:lpwstr>javascript: showSpec('_18_1_3ba019e_1443219426201_443347_8631');</vt:lpwstr>
      </vt:variant>
      <vt:variant>
        <vt:lpwstr/>
      </vt:variant>
      <vt:variant>
        <vt:i4>720987</vt:i4>
      </vt:variant>
      <vt:variant>
        <vt:i4>11817</vt:i4>
      </vt:variant>
      <vt:variant>
        <vt:i4>0</vt:i4>
      </vt:variant>
      <vt:variant>
        <vt:i4>5</vt:i4>
      </vt:variant>
      <vt:variant>
        <vt:lpwstr>javascript: showSpec('_18_1_3ba019e_1443219320273_184069_8630');</vt:lpwstr>
      </vt:variant>
      <vt:variant>
        <vt:lpwstr/>
      </vt:variant>
      <vt:variant>
        <vt:i4>720987</vt:i4>
      </vt:variant>
      <vt:variant>
        <vt:i4>11814</vt:i4>
      </vt:variant>
      <vt:variant>
        <vt:i4>0</vt:i4>
      </vt:variant>
      <vt:variant>
        <vt:i4>5</vt:i4>
      </vt:variant>
      <vt:variant>
        <vt:lpwstr>javascript: showSpec('_18_1_3ba019e_1443219320273_184069_8630');</vt:lpwstr>
      </vt:variant>
      <vt:variant>
        <vt:lpwstr/>
      </vt:variant>
      <vt:variant>
        <vt:i4>65616</vt:i4>
      </vt:variant>
      <vt:variant>
        <vt:i4>11811</vt:i4>
      </vt:variant>
      <vt:variant>
        <vt:i4>0</vt:i4>
      </vt:variant>
      <vt:variant>
        <vt:i4>5</vt:i4>
      </vt:variant>
      <vt:variant>
        <vt:lpwstr>javascript: showSpec('_18_1_3ba019e_1447036219675_802269_39192');</vt:lpwstr>
      </vt:variant>
      <vt:variant>
        <vt:lpwstr/>
      </vt:variant>
      <vt:variant>
        <vt:i4>65616</vt:i4>
      </vt:variant>
      <vt:variant>
        <vt:i4>11808</vt:i4>
      </vt:variant>
      <vt:variant>
        <vt:i4>0</vt:i4>
      </vt:variant>
      <vt:variant>
        <vt:i4>5</vt:i4>
      </vt:variant>
      <vt:variant>
        <vt:lpwstr>javascript: showSpec('_18_1_3ba019e_1447036219675_802269_39192');</vt:lpwstr>
      </vt:variant>
      <vt:variant>
        <vt:lpwstr/>
      </vt:variant>
      <vt:variant>
        <vt:i4>6094948</vt:i4>
      </vt:variant>
      <vt:variant>
        <vt:i4>11805</vt:i4>
      </vt:variant>
      <vt:variant>
        <vt:i4>0</vt:i4>
      </vt:variant>
      <vt:variant>
        <vt:i4>5</vt:i4>
      </vt:variant>
      <vt:variant>
        <vt:lpwstr>javascript: showSpec('_18_0_2_3ba019e_1423004681576_526781_6447');</vt:lpwstr>
      </vt:variant>
      <vt:variant>
        <vt:lpwstr/>
      </vt:variant>
      <vt:variant>
        <vt:i4>6094948</vt:i4>
      </vt:variant>
      <vt:variant>
        <vt:i4>11802</vt:i4>
      </vt:variant>
      <vt:variant>
        <vt:i4>0</vt:i4>
      </vt:variant>
      <vt:variant>
        <vt:i4>5</vt:i4>
      </vt:variant>
      <vt:variant>
        <vt:lpwstr>javascript: showSpec('_18_0_2_3ba019e_1423004681576_526781_6447');</vt:lpwstr>
      </vt:variant>
      <vt:variant>
        <vt:lpwstr/>
      </vt:variant>
      <vt:variant>
        <vt:i4>917584</vt:i4>
      </vt:variant>
      <vt:variant>
        <vt:i4>11799</vt:i4>
      </vt:variant>
      <vt:variant>
        <vt:i4>0</vt:i4>
      </vt:variant>
      <vt:variant>
        <vt:i4>5</vt:i4>
      </vt:variant>
      <vt:variant>
        <vt:lpwstr>javascript: showSpec('_17_0_5_1_3ba019e_1407876845478_265504_4108');</vt:lpwstr>
      </vt:variant>
      <vt:variant>
        <vt:lpwstr/>
      </vt:variant>
      <vt:variant>
        <vt:i4>917584</vt:i4>
      </vt:variant>
      <vt:variant>
        <vt:i4>11796</vt:i4>
      </vt:variant>
      <vt:variant>
        <vt:i4>0</vt:i4>
      </vt:variant>
      <vt:variant>
        <vt:i4>5</vt:i4>
      </vt:variant>
      <vt:variant>
        <vt:lpwstr>javascript: showSpec('_17_0_5_1_3ba019e_1407876845478_265504_4108');</vt:lpwstr>
      </vt:variant>
      <vt:variant>
        <vt:lpwstr/>
      </vt:variant>
      <vt:variant>
        <vt:i4>196688</vt:i4>
      </vt:variant>
      <vt:variant>
        <vt:i4>11793</vt:i4>
      </vt:variant>
      <vt:variant>
        <vt:i4>0</vt:i4>
      </vt:variant>
      <vt:variant>
        <vt:i4>5</vt:i4>
      </vt:variant>
      <vt:variant>
        <vt:lpwstr>javascript: showSpec('_17_0_5_1_3ba019e_1407960337744_968303_4171');</vt:lpwstr>
      </vt:variant>
      <vt:variant>
        <vt:lpwstr/>
      </vt:variant>
      <vt:variant>
        <vt:i4>589916</vt:i4>
      </vt:variant>
      <vt:variant>
        <vt:i4>11790</vt:i4>
      </vt:variant>
      <vt:variant>
        <vt:i4>0</vt:i4>
      </vt:variant>
      <vt:variant>
        <vt:i4>5</vt:i4>
      </vt:variant>
      <vt:variant>
        <vt:lpwstr>javascript: showSpec('_18_1_3ba019e_1443295623856_856236_11332');</vt:lpwstr>
      </vt:variant>
      <vt:variant>
        <vt:lpwstr/>
      </vt:variant>
      <vt:variant>
        <vt:i4>589916</vt:i4>
      </vt:variant>
      <vt:variant>
        <vt:i4>11787</vt:i4>
      </vt:variant>
      <vt:variant>
        <vt:i4>0</vt:i4>
      </vt:variant>
      <vt:variant>
        <vt:i4>5</vt:i4>
      </vt:variant>
      <vt:variant>
        <vt:lpwstr>javascript: showSpec('_18_1_3ba019e_1443295623856_856236_11332');</vt:lpwstr>
      </vt:variant>
      <vt:variant>
        <vt:lpwstr/>
      </vt:variant>
      <vt:variant>
        <vt:i4>5963873</vt:i4>
      </vt:variant>
      <vt:variant>
        <vt:i4>11784</vt:i4>
      </vt:variant>
      <vt:variant>
        <vt:i4>0</vt:i4>
      </vt:variant>
      <vt:variant>
        <vt:i4>5</vt:i4>
      </vt:variant>
      <vt:variant>
        <vt:lpwstr>javascript: showSpec('_18_0_2_3ba019e_1423176899024_851785_13542');</vt:lpwstr>
      </vt:variant>
      <vt:variant>
        <vt:lpwstr/>
      </vt:variant>
      <vt:variant>
        <vt:i4>5963873</vt:i4>
      </vt:variant>
      <vt:variant>
        <vt:i4>11781</vt:i4>
      </vt:variant>
      <vt:variant>
        <vt:i4>0</vt:i4>
      </vt:variant>
      <vt:variant>
        <vt:i4>5</vt:i4>
      </vt:variant>
      <vt:variant>
        <vt:lpwstr>javascript: showSpec('_18_0_2_3ba019e_1423176899024_851785_13542');</vt:lpwstr>
      </vt:variant>
      <vt:variant>
        <vt:lpwstr/>
      </vt:variant>
      <vt:variant>
        <vt:i4>327768</vt:i4>
      </vt:variant>
      <vt:variant>
        <vt:i4>11778</vt:i4>
      </vt:variant>
      <vt:variant>
        <vt:i4>0</vt:i4>
      </vt:variant>
      <vt:variant>
        <vt:i4>5</vt:i4>
      </vt:variant>
      <vt:variant>
        <vt:lpwstr>javascript: showSpec('_18_1_3ba019e_1443295647041_837190_11358');</vt:lpwstr>
      </vt:variant>
      <vt:variant>
        <vt:lpwstr/>
      </vt:variant>
      <vt:variant>
        <vt:i4>5636201</vt:i4>
      </vt:variant>
      <vt:variant>
        <vt:i4>11775</vt:i4>
      </vt:variant>
      <vt:variant>
        <vt:i4>0</vt:i4>
      </vt:variant>
      <vt:variant>
        <vt:i4>5</vt:i4>
      </vt:variant>
      <vt:variant>
        <vt:lpwstr>javascript: showSpec('_18_0_2_3ba019e_1423347961050_548514_7266');</vt:lpwstr>
      </vt:variant>
      <vt:variant>
        <vt:lpwstr/>
      </vt:variant>
      <vt:variant>
        <vt:i4>5636201</vt:i4>
      </vt:variant>
      <vt:variant>
        <vt:i4>11772</vt:i4>
      </vt:variant>
      <vt:variant>
        <vt:i4>0</vt:i4>
      </vt:variant>
      <vt:variant>
        <vt:i4>5</vt:i4>
      </vt:variant>
      <vt:variant>
        <vt:lpwstr>javascript: showSpec('_18_0_2_3ba019e_1423347961050_548514_7266');</vt:lpwstr>
      </vt:variant>
      <vt:variant>
        <vt:lpwstr/>
      </vt:variant>
      <vt:variant>
        <vt:i4>6226031</vt:i4>
      </vt:variant>
      <vt:variant>
        <vt:i4>11769</vt:i4>
      </vt:variant>
      <vt:variant>
        <vt:i4>0</vt:i4>
      </vt:variant>
      <vt:variant>
        <vt:i4>5</vt:i4>
      </vt:variant>
      <vt:variant>
        <vt:lpwstr>javascript: showSpec('_18_0_2_3ba019e_1423348741787_958149_7345');</vt:lpwstr>
      </vt:variant>
      <vt:variant>
        <vt:lpwstr/>
      </vt:variant>
      <vt:variant>
        <vt:i4>6226031</vt:i4>
      </vt:variant>
      <vt:variant>
        <vt:i4>11766</vt:i4>
      </vt:variant>
      <vt:variant>
        <vt:i4>0</vt:i4>
      </vt:variant>
      <vt:variant>
        <vt:i4>5</vt:i4>
      </vt:variant>
      <vt:variant>
        <vt:lpwstr>javascript: showSpec('_18_0_2_3ba019e_1423348741787_958149_7345');</vt:lpwstr>
      </vt:variant>
      <vt:variant>
        <vt:lpwstr/>
      </vt:variant>
      <vt:variant>
        <vt:i4>5374054</vt:i4>
      </vt:variant>
      <vt:variant>
        <vt:i4>11763</vt:i4>
      </vt:variant>
      <vt:variant>
        <vt:i4>0</vt:i4>
      </vt:variant>
      <vt:variant>
        <vt:i4>5</vt:i4>
      </vt:variant>
      <vt:variant>
        <vt:lpwstr>javascript: showSpec('_18_0_2_3ba019e_1423002551684_743251_6041');</vt:lpwstr>
      </vt:variant>
      <vt:variant>
        <vt:lpwstr/>
      </vt:variant>
      <vt:variant>
        <vt:i4>5374054</vt:i4>
      </vt:variant>
      <vt:variant>
        <vt:i4>11760</vt:i4>
      </vt:variant>
      <vt:variant>
        <vt:i4>0</vt:i4>
      </vt:variant>
      <vt:variant>
        <vt:i4>5</vt:i4>
      </vt:variant>
      <vt:variant>
        <vt:lpwstr>javascript: showSpec('_18_0_2_3ba019e_1423002551684_743251_6041');</vt:lpwstr>
      </vt:variant>
      <vt:variant>
        <vt:lpwstr/>
      </vt:variant>
      <vt:variant>
        <vt:i4>5242982</vt:i4>
      </vt:variant>
      <vt:variant>
        <vt:i4>11757</vt:i4>
      </vt:variant>
      <vt:variant>
        <vt:i4>0</vt:i4>
      </vt:variant>
      <vt:variant>
        <vt:i4>5</vt:i4>
      </vt:variant>
      <vt:variant>
        <vt:lpwstr>javascript: showSpec('_18_0_2_3ba019e_1424122686193_674759_6388');</vt:lpwstr>
      </vt:variant>
      <vt:variant>
        <vt:lpwstr/>
      </vt:variant>
      <vt:variant>
        <vt:i4>5242982</vt:i4>
      </vt:variant>
      <vt:variant>
        <vt:i4>11754</vt:i4>
      </vt:variant>
      <vt:variant>
        <vt:i4>0</vt:i4>
      </vt:variant>
      <vt:variant>
        <vt:i4>5</vt:i4>
      </vt:variant>
      <vt:variant>
        <vt:lpwstr>javascript: showSpec('_18_0_2_3ba019e_1424122686193_674759_6388');</vt:lpwstr>
      </vt:variant>
      <vt:variant>
        <vt:lpwstr/>
      </vt:variant>
      <vt:variant>
        <vt:i4>5439598</vt:i4>
      </vt:variant>
      <vt:variant>
        <vt:i4>11751</vt:i4>
      </vt:variant>
      <vt:variant>
        <vt:i4>0</vt:i4>
      </vt:variant>
      <vt:variant>
        <vt:i4>5</vt:i4>
      </vt:variant>
      <vt:variant>
        <vt:lpwstr>javascript: showSpec('_18_0_2_3ba019e_1423183301023_719330_6041');</vt:lpwstr>
      </vt:variant>
      <vt:variant>
        <vt:lpwstr/>
      </vt:variant>
      <vt:variant>
        <vt:i4>5439598</vt:i4>
      </vt:variant>
      <vt:variant>
        <vt:i4>11748</vt:i4>
      </vt:variant>
      <vt:variant>
        <vt:i4>0</vt:i4>
      </vt:variant>
      <vt:variant>
        <vt:i4>5</vt:i4>
      </vt:variant>
      <vt:variant>
        <vt:lpwstr>javascript: showSpec('_18_0_2_3ba019e_1423183301023_719330_6041');</vt:lpwstr>
      </vt:variant>
      <vt:variant>
        <vt:lpwstr/>
      </vt:variant>
      <vt:variant>
        <vt:i4>5308523</vt:i4>
      </vt:variant>
      <vt:variant>
        <vt:i4>11745</vt:i4>
      </vt:variant>
      <vt:variant>
        <vt:i4>0</vt:i4>
      </vt:variant>
      <vt:variant>
        <vt:i4>5</vt:i4>
      </vt:variant>
      <vt:variant>
        <vt:lpwstr>javascript: showSpec('_18_0_2_3ba019e_1423002531233_915844_5454');</vt:lpwstr>
      </vt:variant>
      <vt:variant>
        <vt:lpwstr/>
      </vt:variant>
      <vt:variant>
        <vt:i4>5308523</vt:i4>
      </vt:variant>
      <vt:variant>
        <vt:i4>11742</vt:i4>
      </vt:variant>
      <vt:variant>
        <vt:i4>0</vt:i4>
      </vt:variant>
      <vt:variant>
        <vt:i4>5</vt:i4>
      </vt:variant>
      <vt:variant>
        <vt:lpwstr>javascript: showSpec('_18_0_2_3ba019e_1423002531233_915844_5454');</vt:lpwstr>
      </vt:variant>
      <vt:variant>
        <vt:lpwstr/>
      </vt:variant>
      <vt:variant>
        <vt:i4>5242979</vt:i4>
      </vt:variant>
      <vt:variant>
        <vt:i4>11739</vt:i4>
      </vt:variant>
      <vt:variant>
        <vt:i4>0</vt:i4>
      </vt:variant>
      <vt:variant>
        <vt:i4>5</vt:i4>
      </vt:variant>
      <vt:variant>
        <vt:lpwstr>javascript: showSpec('_18_0_2_3ba019e_1423002481348_614942_5453');</vt:lpwstr>
      </vt:variant>
      <vt:variant>
        <vt:lpwstr/>
      </vt:variant>
      <vt:variant>
        <vt:i4>5242979</vt:i4>
      </vt:variant>
      <vt:variant>
        <vt:i4>11736</vt:i4>
      </vt:variant>
      <vt:variant>
        <vt:i4>0</vt:i4>
      </vt:variant>
      <vt:variant>
        <vt:i4>5</vt:i4>
      </vt:variant>
      <vt:variant>
        <vt:lpwstr>javascript: showSpec('_18_0_2_3ba019e_1423002481348_614942_5453');</vt:lpwstr>
      </vt:variant>
      <vt:variant>
        <vt:lpwstr/>
      </vt:variant>
      <vt:variant>
        <vt:i4>5636194</vt:i4>
      </vt:variant>
      <vt:variant>
        <vt:i4>11733</vt:i4>
      </vt:variant>
      <vt:variant>
        <vt:i4>0</vt:i4>
      </vt:variant>
      <vt:variant>
        <vt:i4>5</vt:i4>
      </vt:variant>
      <vt:variant>
        <vt:lpwstr>javascript: showSpec('_18_0_2_3ba019e_1424984545843_416115_6757');</vt:lpwstr>
      </vt:variant>
      <vt:variant>
        <vt:lpwstr/>
      </vt:variant>
      <vt:variant>
        <vt:i4>5636194</vt:i4>
      </vt:variant>
      <vt:variant>
        <vt:i4>11730</vt:i4>
      </vt:variant>
      <vt:variant>
        <vt:i4>0</vt:i4>
      </vt:variant>
      <vt:variant>
        <vt:i4>5</vt:i4>
      </vt:variant>
      <vt:variant>
        <vt:lpwstr>javascript: showSpec('_18_0_2_3ba019e_1424984545843_416115_6757');</vt:lpwstr>
      </vt:variant>
      <vt:variant>
        <vt:lpwstr/>
      </vt:variant>
      <vt:variant>
        <vt:i4>131156</vt:i4>
      </vt:variant>
      <vt:variant>
        <vt:i4>11727</vt:i4>
      </vt:variant>
      <vt:variant>
        <vt:i4>0</vt:i4>
      </vt:variant>
      <vt:variant>
        <vt:i4>5</vt:i4>
      </vt:variant>
      <vt:variant>
        <vt:lpwstr>javascript: showSpec('_17_0_5_1_3ba019e_1407440991858_478193_6084');</vt:lpwstr>
      </vt:variant>
      <vt:variant>
        <vt:lpwstr/>
      </vt:variant>
      <vt:variant>
        <vt:i4>65616</vt:i4>
      </vt:variant>
      <vt:variant>
        <vt:i4>11724</vt:i4>
      </vt:variant>
      <vt:variant>
        <vt:i4>0</vt:i4>
      </vt:variant>
      <vt:variant>
        <vt:i4>5</vt:i4>
      </vt:variant>
      <vt:variant>
        <vt:lpwstr>javascript: showSpec('_18_1_3ba019e_1447036219675_802269_39192');</vt:lpwstr>
      </vt:variant>
      <vt:variant>
        <vt:lpwstr/>
      </vt:variant>
      <vt:variant>
        <vt:i4>65616</vt:i4>
      </vt:variant>
      <vt:variant>
        <vt:i4>11721</vt:i4>
      </vt:variant>
      <vt:variant>
        <vt:i4>0</vt:i4>
      </vt:variant>
      <vt:variant>
        <vt:i4>5</vt:i4>
      </vt:variant>
      <vt:variant>
        <vt:lpwstr>javascript: showSpec('_18_1_3ba019e_1447036219675_802269_39192');</vt:lpwstr>
      </vt:variant>
      <vt:variant>
        <vt:lpwstr/>
      </vt:variant>
      <vt:variant>
        <vt:i4>6094948</vt:i4>
      </vt:variant>
      <vt:variant>
        <vt:i4>11718</vt:i4>
      </vt:variant>
      <vt:variant>
        <vt:i4>0</vt:i4>
      </vt:variant>
      <vt:variant>
        <vt:i4>5</vt:i4>
      </vt:variant>
      <vt:variant>
        <vt:lpwstr>javascript: showSpec('_18_0_2_3ba019e_1423004681576_526781_6447');</vt:lpwstr>
      </vt:variant>
      <vt:variant>
        <vt:lpwstr/>
      </vt:variant>
      <vt:variant>
        <vt:i4>6094948</vt:i4>
      </vt:variant>
      <vt:variant>
        <vt:i4>11715</vt:i4>
      </vt:variant>
      <vt:variant>
        <vt:i4>0</vt:i4>
      </vt:variant>
      <vt:variant>
        <vt:i4>5</vt:i4>
      </vt:variant>
      <vt:variant>
        <vt:lpwstr>javascript: showSpec('_18_0_2_3ba019e_1423004681576_526781_6447');</vt:lpwstr>
      </vt:variant>
      <vt:variant>
        <vt:lpwstr/>
      </vt:variant>
      <vt:variant>
        <vt:i4>917584</vt:i4>
      </vt:variant>
      <vt:variant>
        <vt:i4>11712</vt:i4>
      </vt:variant>
      <vt:variant>
        <vt:i4>0</vt:i4>
      </vt:variant>
      <vt:variant>
        <vt:i4>5</vt:i4>
      </vt:variant>
      <vt:variant>
        <vt:lpwstr>javascript: showSpec('_17_0_5_1_3ba019e_1407876845478_265504_4108');</vt:lpwstr>
      </vt:variant>
      <vt:variant>
        <vt:lpwstr/>
      </vt:variant>
      <vt:variant>
        <vt:i4>917584</vt:i4>
      </vt:variant>
      <vt:variant>
        <vt:i4>11709</vt:i4>
      </vt:variant>
      <vt:variant>
        <vt:i4>0</vt:i4>
      </vt:variant>
      <vt:variant>
        <vt:i4>5</vt:i4>
      </vt:variant>
      <vt:variant>
        <vt:lpwstr>javascript: showSpec('_17_0_5_1_3ba019e_1407876845478_265504_4108');</vt:lpwstr>
      </vt:variant>
      <vt:variant>
        <vt:lpwstr/>
      </vt:variant>
      <vt:variant>
        <vt:i4>196688</vt:i4>
      </vt:variant>
      <vt:variant>
        <vt:i4>11706</vt:i4>
      </vt:variant>
      <vt:variant>
        <vt:i4>0</vt:i4>
      </vt:variant>
      <vt:variant>
        <vt:i4>5</vt:i4>
      </vt:variant>
      <vt:variant>
        <vt:lpwstr>javascript: showSpec('_17_0_5_1_3ba019e_1407960337744_968303_4171');</vt:lpwstr>
      </vt:variant>
      <vt:variant>
        <vt:lpwstr/>
      </vt:variant>
      <vt:variant>
        <vt:i4>589917</vt:i4>
      </vt:variant>
      <vt:variant>
        <vt:i4>11703</vt:i4>
      </vt:variant>
      <vt:variant>
        <vt:i4>0</vt:i4>
      </vt:variant>
      <vt:variant>
        <vt:i4>5</vt:i4>
      </vt:variant>
      <vt:variant>
        <vt:lpwstr>javascript: showSpec('_18_1_3ba019e_1431038063402_696754_6534');</vt:lpwstr>
      </vt:variant>
      <vt:variant>
        <vt:lpwstr/>
      </vt:variant>
      <vt:variant>
        <vt:i4>589917</vt:i4>
      </vt:variant>
      <vt:variant>
        <vt:i4>11700</vt:i4>
      </vt:variant>
      <vt:variant>
        <vt:i4>0</vt:i4>
      </vt:variant>
      <vt:variant>
        <vt:i4>5</vt:i4>
      </vt:variant>
      <vt:variant>
        <vt:lpwstr>javascript: showSpec('_18_1_3ba019e_1431038063402_696754_6534');</vt:lpwstr>
      </vt:variant>
      <vt:variant>
        <vt:lpwstr/>
      </vt:variant>
      <vt:variant>
        <vt:i4>327775</vt:i4>
      </vt:variant>
      <vt:variant>
        <vt:i4>11697</vt:i4>
      </vt:variant>
      <vt:variant>
        <vt:i4>0</vt:i4>
      </vt:variant>
      <vt:variant>
        <vt:i4>5</vt:i4>
      </vt:variant>
      <vt:variant>
        <vt:lpwstr>javascript: showSpec('_18_1_3ba019e_1444754264801_974674_27661');</vt:lpwstr>
      </vt:variant>
      <vt:variant>
        <vt:lpwstr/>
      </vt:variant>
      <vt:variant>
        <vt:i4>327775</vt:i4>
      </vt:variant>
      <vt:variant>
        <vt:i4>11694</vt:i4>
      </vt:variant>
      <vt:variant>
        <vt:i4>0</vt:i4>
      </vt:variant>
      <vt:variant>
        <vt:i4>5</vt:i4>
      </vt:variant>
      <vt:variant>
        <vt:lpwstr>javascript: showSpec('_18_1_3ba019e_1444754264801_974674_27661');</vt:lpwstr>
      </vt:variant>
      <vt:variant>
        <vt:lpwstr/>
      </vt:variant>
      <vt:variant>
        <vt:i4>720989</vt:i4>
      </vt:variant>
      <vt:variant>
        <vt:i4>11691</vt:i4>
      </vt:variant>
      <vt:variant>
        <vt:i4>0</vt:i4>
      </vt:variant>
      <vt:variant>
        <vt:i4>5</vt:i4>
      </vt:variant>
      <vt:variant>
        <vt:lpwstr>javascript: showSpec('_18_1_3ba019e_1444754996162_318164_27760');</vt:lpwstr>
      </vt:variant>
      <vt:variant>
        <vt:lpwstr/>
      </vt:variant>
      <vt:variant>
        <vt:i4>720989</vt:i4>
      </vt:variant>
      <vt:variant>
        <vt:i4>11688</vt:i4>
      </vt:variant>
      <vt:variant>
        <vt:i4>0</vt:i4>
      </vt:variant>
      <vt:variant>
        <vt:i4>5</vt:i4>
      </vt:variant>
      <vt:variant>
        <vt:lpwstr>javascript: showSpec('_18_1_3ba019e_1444754996162_318164_27760');</vt:lpwstr>
      </vt:variant>
      <vt:variant>
        <vt:lpwstr/>
      </vt:variant>
      <vt:variant>
        <vt:i4>7274552</vt:i4>
      </vt:variant>
      <vt:variant>
        <vt:i4>11685</vt:i4>
      </vt:variant>
      <vt:variant>
        <vt:i4>0</vt:i4>
      </vt:variant>
      <vt:variant>
        <vt:i4>5</vt:i4>
      </vt:variant>
      <vt:variant>
        <vt:lpwstr>javascript: showSpec('_18_1_3ba019e_1444755560039_64536_27902');</vt:lpwstr>
      </vt:variant>
      <vt:variant>
        <vt:lpwstr/>
      </vt:variant>
      <vt:variant>
        <vt:i4>7274552</vt:i4>
      </vt:variant>
      <vt:variant>
        <vt:i4>11682</vt:i4>
      </vt:variant>
      <vt:variant>
        <vt:i4>0</vt:i4>
      </vt:variant>
      <vt:variant>
        <vt:i4>5</vt:i4>
      </vt:variant>
      <vt:variant>
        <vt:lpwstr>javascript: showSpec('_18_1_3ba019e_1444755560039_64536_27902');</vt:lpwstr>
      </vt:variant>
      <vt:variant>
        <vt:lpwstr/>
      </vt:variant>
      <vt:variant>
        <vt:i4>589914</vt:i4>
      </vt:variant>
      <vt:variant>
        <vt:i4>11679</vt:i4>
      </vt:variant>
      <vt:variant>
        <vt:i4>0</vt:i4>
      </vt:variant>
      <vt:variant>
        <vt:i4>5</vt:i4>
      </vt:variant>
      <vt:variant>
        <vt:lpwstr>javascript: showSpec('_18_1_3ba019e_1443221569898_613345_10069');</vt:lpwstr>
      </vt:variant>
      <vt:variant>
        <vt:lpwstr/>
      </vt:variant>
      <vt:variant>
        <vt:i4>589914</vt:i4>
      </vt:variant>
      <vt:variant>
        <vt:i4>11676</vt:i4>
      </vt:variant>
      <vt:variant>
        <vt:i4>0</vt:i4>
      </vt:variant>
      <vt:variant>
        <vt:i4>5</vt:i4>
      </vt:variant>
      <vt:variant>
        <vt:lpwstr>javascript: showSpec('_18_1_3ba019e_1443221569898_613345_10069');</vt:lpwstr>
      </vt:variant>
      <vt:variant>
        <vt:lpwstr/>
      </vt:variant>
      <vt:variant>
        <vt:i4>720979</vt:i4>
      </vt:variant>
      <vt:variant>
        <vt:i4>11673</vt:i4>
      </vt:variant>
      <vt:variant>
        <vt:i4>0</vt:i4>
      </vt:variant>
      <vt:variant>
        <vt:i4>5</vt:i4>
      </vt:variant>
      <vt:variant>
        <vt:lpwstr>javascript: showSpec('_18_1_3ba019e_1443220213563_351505_9567');</vt:lpwstr>
      </vt:variant>
      <vt:variant>
        <vt:lpwstr/>
      </vt:variant>
      <vt:variant>
        <vt:i4>720979</vt:i4>
      </vt:variant>
      <vt:variant>
        <vt:i4>11670</vt:i4>
      </vt:variant>
      <vt:variant>
        <vt:i4>0</vt:i4>
      </vt:variant>
      <vt:variant>
        <vt:i4>5</vt:i4>
      </vt:variant>
      <vt:variant>
        <vt:lpwstr>javascript: showSpec('_18_1_3ba019e_1443220213563_351505_9567');</vt:lpwstr>
      </vt:variant>
      <vt:variant>
        <vt:lpwstr/>
      </vt:variant>
      <vt:variant>
        <vt:i4>524375</vt:i4>
      </vt:variant>
      <vt:variant>
        <vt:i4>11667</vt:i4>
      </vt:variant>
      <vt:variant>
        <vt:i4>0</vt:i4>
      </vt:variant>
      <vt:variant>
        <vt:i4>5</vt:i4>
      </vt:variant>
      <vt:variant>
        <vt:lpwstr>javascript: showSpec('_18_1_3ba019e_1443219138259_343165_8591');</vt:lpwstr>
      </vt:variant>
      <vt:variant>
        <vt:lpwstr/>
      </vt:variant>
      <vt:variant>
        <vt:i4>524375</vt:i4>
      </vt:variant>
      <vt:variant>
        <vt:i4>11664</vt:i4>
      </vt:variant>
      <vt:variant>
        <vt:i4>0</vt:i4>
      </vt:variant>
      <vt:variant>
        <vt:i4>5</vt:i4>
      </vt:variant>
      <vt:variant>
        <vt:lpwstr>javascript: showSpec('_18_1_3ba019e_1443219138259_343165_8591');</vt:lpwstr>
      </vt:variant>
      <vt:variant>
        <vt:lpwstr/>
      </vt:variant>
      <vt:variant>
        <vt:i4>786520</vt:i4>
      </vt:variant>
      <vt:variant>
        <vt:i4>11661</vt:i4>
      </vt:variant>
      <vt:variant>
        <vt:i4>0</vt:i4>
      </vt:variant>
      <vt:variant>
        <vt:i4>5</vt:i4>
      </vt:variant>
      <vt:variant>
        <vt:lpwstr>javascript: showSpec('_18_1_3ba019e_1443219426201_443347_8631');</vt:lpwstr>
      </vt:variant>
      <vt:variant>
        <vt:lpwstr/>
      </vt:variant>
      <vt:variant>
        <vt:i4>786520</vt:i4>
      </vt:variant>
      <vt:variant>
        <vt:i4>11658</vt:i4>
      </vt:variant>
      <vt:variant>
        <vt:i4>0</vt:i4>
      </vt:variant>
      <vt:variant>
        <vt:i4>5</vt:i4>
      </vt:variant>
      <vt:variant>
        <vt:lpwstr>javascript: showSpec('_18_1_3ba019e_1443219426201_443347_8631');</vt:lpwstr>
      </vt:variant>
      <vt:variant>
        <vt:lpwstr/>
      </vt:variant>
      <vt:variant>
        <vt:i4>720987</vt:i4>
      </vt:variant>
      <vt:variant>
        <vt:i4>11655</vt:i4>
      </vt:variant>
      <vt:variant>
        <vt:i4>0</vt:i4>
      </vt:variant>
      <vt:variant>
        <vt:i4>5</vt:i4>
      </vt:variant>
      <vt:variant>
        <vt:lpwstr>javascript: showSpec('_18_1_3ba019e_1443219320273_184069_8630');</vt:lpwstr>
      </vt:variant>
      <vt:variant>
        <vt:lpwstr/>
      </vt:variant>
      <vt:variant>
        <vt:i4>720987</vt:i4>
      </vt:variant>
      <vt:variant>
        <vt:i4>11652</vt:i4>
      </vt:variant>
      <vt:variant>
        <vt:i4>0</vt:i4>
      </vt:variant>
      <vt:variant>
        <vt:i4>5</vt:i4>
      </vt:variant>
      <vt:variant>
        <vt:lpwstr>javascript: showSpec('_18_1_3ba019e_1443219320273_184069_8630');</vt:lpwstr>
      </vt:variant>
      <vt:variant>
        <vt:lpwstr/>
      </vt:variant>
      <vt:variant>
        <vt:i4>589916</vt:i4>
      </vt:variant>
      <vt:variant>
        <vt:i4>11649</vt:i4>
      </vt:variant>
      <vt:variant>
        <vt:i4>0</vt:i4>
      </vt:variant>
      <vt:variant>
        <vt:i4>5</vt:i4>
      </vt:variant>
      <vt:variant>
        <vt:lpwstr>javascript: showSpec('_18_1_3ba019e_1443295623856_856236_11332');</vt:lpwstr>
      </vt:variant>
      <vt:variant>
        <vt:lpwstr/>
      </vt:variant>
      <vt:variant>
        <vt:i4>589916</vt:i4>
      </vt:variant>
      <vt:variant>
        <vt:i4>11646</vt:i4>
      </vt:variant>
      <vt:variant>
        <vt:i4>0</vt:i4>
      </vt:variant>
      <vt:variant>
        <vt:i4>5</vt:i4>
      </vt:variant>
      <vt:variant>
        <vt:lpwstr>javascript: showSpec('_18_1_3ba019e_1443295623856_856236_11332');</vt:lpwstr>
      </vt:variant>
      <vt:variant>
        <vt:lpwstr/>
      </vt:variant>
      <vt:variant>
        <vt:i4>5963873</vt:i4>
      </vt:variant>
      <vt:variant>
        <vt:i4>11643</vt:i4>
      </vt:variant>
      <vt:variant>
        <vt:i4>0</vt:i4>
      </vt:variant>
      <vt:variant>
        <vt:i4>5</vt:i4>
      </vt:variant>
      <vt:variant>
        <vt:lpwstr>javascript: showSpec('_18_0_2_3ba019e_1423176899024_851785_13542');</vt:lpwstr>
      </vt:variant>
      <vt:variant>
        <vt:lpwstr/>
      </vt:variant>
      <vt:variant>
        <vt:i4>5963873</vt:i4>
      </vt:variant>
      <vt:variant>
        <vt:i4>11640</vt:i4>
      </vt:variant>
      <vt:variant>
        <vt:i4>0</vt:i4>
      </vt:variant>
      <vt:variant>
        <vt:i4>5</vt:i4>
      </vt:variant>
      <vt:variant>
        <vt:lpwstr>javascript: showSpec('_18_0_2_3ba019e_1423176899024_851785_13542');</vt:lpwstr>
      </vt:variant>
      <vt:variant>
        <vt:lpwstr/>
      </vt:variant>
      <vt:variant>
        <vt:i4>327768</vt:i4>
      </vt:variant>
      <vt:variant>
        <vt:i4>11637</vt:i4>
      </vt:variant>
      <vt:variant>
        <vt:i4>0</vt:i4>
      </vt:variant>
      <vt:variant>
        <vt:i4>5</vt:i4>
      </vt:variant>
      <vt:variant>
        <vt:lpwstr>javascript: showSpec('_18_1_3ba019e_1443295647041_837190_11358');</vt:lpwstr>
      </vt:variant>
      <vt:variant>
        <vt:lpwstr/>
      </vt:variant>
      <vt:variant>
        <vt:i4>65616</vt:i4>
      </vt:variant>
      <vt:variant>
        <vt:i4>11634</vt:i4>
      </vt:variant>
      <vt:variant>
        <vt:i4>0</vt:i4>
      </vt:variant>
      <vt:variant>
        <vt:i4>5</vt:i4>
      </vt:variant>
      <vt:variant>
        <vt:lpwstr>javascript: showSpec('_18_1_3ba019e_1447036219675_802269_39192');</vt:lpwstr>
      </vt:variant>
      <vt:variant>
        <vt:lpwstr/>
      </vt:variant>
      <vt:variant>
        <vt:i4>65616</vt:i4>
      </vt:variant>
      <vt:variant>
        <vt:i4>11631</vt:i4>
      </vt:variant>
      <vt:variant>
        <vt:i4>0</vt:i4>
      </vt:variant>
      <vt:variant>
        <vt:i4>5</vt:i4>
      </vt:variant>
      <vt:variant>
        <vt:lpwstr>javascript: showSpec('_18_1_3ba019e_1447036219675_802269_39192');</vt:lpwstr>
      </vt:variant>
      <vt:variant>
        <vt:lpwstr/>
      </vt:variant>
      <vt:variant>
        <vt:i4>6094948</vt:i4>
      </vt:variant>
      <vt:variant>
        <vt:i4>11628</vt:i4>
      </vt:variant>
      <vt:variant>
        <vt:i4>0</vt:i4>
      </vt:variant>
      <vt:variant>
        <vt:i4>5</vt:i4>
      </vt:variant>
      <vt:variant>
        <vt:lpwstr>javascript: showSpec('_18_0_2_3ba019e_1423004681576_526781_6447');</vt:lpwstr>
      </vt:variant>
      <vt:variant>
        <vt:lpwstr/>
      </vt:variant>
      <vt:variant>
        <vt:i4>6094948</vt:i4>
      </vt:variant>
      <vt:variant>
        <vt:i4>11625</vt:i4>
      </vt:variant>
      <vt:variant>
        <vt:i4>0</vt:i4>
      </vt:variant>
      <vt:variant>
        <vt:i4>5</vt:i4>
      </vt:variant>
      <vt:variant>
        <vt:lpwstr>javascript: showSpec('_18_0_2_3ba019e_1423004681576_526781_6447');</vt:lpwstr>
      </vt:variant>
      <vt:variant>
        <vt:lpwstr/>
      </vt:variant>
      <vt:variant>
        <vt:i4>917584</vt:i4>
      </vt:variant>
      <vt:variant>
        <vt:i4>11622</vt:i4>
      </vt:variant>
      <vt:variant>
        <vt:i4>0</vt:i4>
      </vt:variant>
      <vt:variant>
        <vt:i4>5</vt:i4>
      </vt:variant>
      <vt:variant>
        <vt:lpwstr>javascript: showSpec('_17_0_5_1_3ba019e_1407876845478_265504_4108');</vt:lpwstr>
      </vt:variant>
      <vt:variant>
        <vt:lpwstr/>
      </vt:variant>
      <vt:variant>
        <vt:i4>917584</vt:i4>
      </vt:variant>
      <vt:variant>
        <vt:i4>11619</vt:i4>
      </vt:variant>
      <vt:variant>
        <vt:i4>0</vt:i4>
      </vt:variant>
      <vt:variant>
        <vt:i4>5</vt:i4>
      </vt:variant>
      <vt:variant>
        <vt:lpwstr>javascript: showSpec('_17_0_5_1_3ba019e_1407876845478_265504_4108');</vt:lpwstr>
      </vt:variant>
      <vt:variant>
        <vt:lpwstr/>
      </vt:variant>
      <vt:variant>
        <vt:i4>196688</vt:i4>
      </vt:variant>
      <vt:variant>
        <vt:i4>11616</vt:i4>
      </vt:variant>
      <vt:variant>
        <vt:i4>0</vt:i4>
      </vt:variant>
      <vt:variant>
        <vt:i4>5</vt:i4>
      </vt:variant>
      <vt:variant>
        <vt:lpwstr>javascript: showSpec('_17_0_5_1_3ba019e_1407960337744_968303_4171');</vt:lpwstr>
      </vt:variant>
      <vt:variant>
        <vt:lpwstr/>
      </vt:variant>
      <vt:variant>
        <vt:i4>983132</vt:i4>
      </vt:variant>
      <vt:variant>
        <vt:i4>11613</vt:i4>
      </vt:variant>
      <vt:variant>
        <vt:i4>0</vt:i4>
      </vt:variant>
      <vt:variant>
        <vt:i4>5</vt:i4>
      </vt:variant>
      <vt:variant>
        <vt:lpwstr>javascript: showSpec('_17_0_5_1_3ba019e_1407876941118_369583_4154');</vt:lpwstr>
      </vt:variant>
      <vt:variant>
        <vt:lpwstr/>
      </vt:variant>
      <vt:variant>
        <vt:i4>983132</vt:i4>
      </vt:variant>
      <vt:variant>
        <vt:i4>11610</vt:i4>
      </vt:variant>
      <vt:variant>
        <vt:i4>0</vt:i4>
      </vt:variant>
      <vt:variant>
        <vt:i4>5</vt:i4>
      </vt:variant>
      <vt:variant>
        <vt:lpwstr>javascript: showSpec('_17_0_5_1_3ba019e_1407876941118_369583_4154');</vt:lpwstr>
      </vt:variant>
      <vt:variant>
        <vt:lpwstr/>
      </vt:variant>
      <vt:variant>
        <vt:i4>917595</vt:i4>
      </vt:variant>
      <vt:variant>
        <vt:i4>11607</vt:i4>
      </vt:variant>
      <vt:variant>
        <vt:i4>0</vt:i4>
      </vt:variant>
      <vt:variant>
        <vt:i4>5</vt:i4>
      </vt:variant>
      <vt:variant>
        <vt:lpwstr>javascript: showSpec('_18_1_3ba019e_1443294108901_751289_10636');</vt:lpwstr>
      </vt:variant>
      <vt:variant>
        <vt:lpwstr/>
      </vt:variant>
      <vt:variant>
        <vt:i4>917595</vt:i4>
      </vt:variant>
      <vt:variant>
        <vt:i4>11604</vt:i4>
      </vt:variant>
      <vt:variant>
        <vt:i4>0</vt:i4>
      </vt:variant>
      <vt:variant>
        <vt:i4>5</vt:i4>
      </vt:variant>
      <vt:variant>
        <vt:lpwstr>javascript: showSpec('_18_1_3ba019e_1443294108901_751289_10636');</vt:lpwstr>
      </vt:variant>
      <vt:variant>
        <vt:lpwstr/>
      </vt:variant>
      <vt:variant>
        <vt:i4>852026</vt:i4>
      </vt:variant>
      <vt:variant>
        <vt:i4>11601</vt:i4>
      </vt:variant>
      <vt:variant>
        <vt:i4>0</vt:i4>
      </vt:variant>
      <vt:variant>
        <vt:i4>5</vt:i4>
      </vt:variant>
      <vt:variant>
        <vt:lpwstr>javascript: showSpec('_18_0_2_3ba019e_1423851416227_37136_6875');</vt:lpwstr>
      </vt:variant>
      <vt:variant>
        <vt:lpwstr/>
      </vt:variant>
      <vt:variant>
        <vt:i4>852026</vt:i4>
      </vt:variant>
      <vt:variant>
        <vt:i4>11598</vt:i4>
      </vt:variant>
      <vt:variant>
        <vt:i4>0</vt:i4>
      </vt:variant>
      <vt:variant>
        <vt:i4>5</vt:i4>
      </vt:variant>
      <vt:variant>
        <vt:lpwstr>javascript: showSpec('_18_0_2_3ba019e_1423851416227_37136_6875');</vt:lpwstr>
      </vt:variant>
      <vt:variant>
        <vt:lpwstr/>
      </vt:variant>
      <vt:variant>
        <vt:i4>6094950</vt:i4>
      </vt:variant>
      <vt:variant>
        <vt:i4>11595</vt:i4>
      </vt:variant>
      <vt:variant>
        <vt:i4>0</vt:i4>
      </vt:variant>
      <vt:variant>
        <vt:i4>5</vt:i4>
      </vt:variant>
      <vt:variant>
        <vt:lpwstr>javascript: showSpec('_18_0_2_3ba019e_1423851344237_646041_6841');</vt:lpwstr>
      </vt:variant>
      <vt:variant>
        <vt:lpwstr/>
      </vt:variant>
      <vt:variant>
        <vt:i4>6094950</vt:i4>
      </vt:variant>
      <vt:variant>
        <vt:i4>11592</vt:i4>
      </vt:variant>
      <vt:variant>
        <vt:i4>0</vt:i4>
      </vt:variant>
      <vt:variant>
        <vt:i4>5</vt:i4>
      </vt:variant>
      <vt:variant>
        <vt:lpwstr>javascript: showSpec('_18_0_2_3ba019e_1423851344237_646041_6841');</vt:lpwstr>
      </vt:variant>
      <vt:variant>
        <vt:lpwstr/>
      </vt:variant>
      <vt:variant>
        <vt:i4>589910</vt:i4>
      </vt:variant>
      <vt:variant>
        <vt:i4>11589</vt:i4>
      </vt:variant>
      <vt:variant>
        <vt:i4>0</vt:i4>
      </vt:variant>
      <vt:variant>
        <vt:i4>5</vt:i4>
      </vt:variant>
      <vt:variant>
        <vt:lpwstr>javascript: showSpec('_18_1_3ba019e_1445543771788_822272_38055');</vt:lpwstr>
      </vt:variant>
      <vt:variant>
        <vt:lpwstr/>
      </vt:variant>
      <vt:variant>
        <vt:i4>589910</vt:i4>
      </vt:variant>
      <vt:variant>
        <vt:i4>11586</vt:i4>
      </vt:variant>
      <vt:variant>
        <vt:i4>0</vt:i4>
      </vt:variant>
      <vt:variant>
        <vt:i4>5</vt:i4>
      </vt:variant>
      <vt:variant>
        <vt:lpwstr>javascript: showSpec('_18_1_3ba019e_1445543771788_822272_38055');</vt:lpwstr>
      </vt:variant>
      <vt:variant>
        <vt:lpwstr/>
      </vt:variant>
      <vt:variant>
        <vt:i4>5832815</vt:i4>
      </vt:variant>
      <vt:variant>
        <vt:i4>11583</vt:i4>
      </vt:variant>
      <vt:variant>
        <vt:i4>0</vt:i4>
      </vt:variant>
      <vt:variant>
        <vt:i4>5</vt:i4>
      </vt:variant>
      <vt:variant>
        <vt:lpwstr>javascript: showSpec('_18_0_2_3ba019e_1423851251889_699616_6639');</vt:lpwstr>
      </vt:variant>
      <vt:variant>
        <vt:lpwstr/>
      </vt:variant>
      <vt:variant>
        <vt:i4>589909</vt:i4>
      </vt:variant>
      <vt:variant>
        <vt:i4>11580</vt:i4>
      </vt:variant>
      <vt:variant>
        <vt:i4>0</vt:i4>
      </vt:variant>
      <vt:variant>
        <vt:i4>5</vt:i4>
      </vt:variant>
      <vt:variant>
        <vt:lpwstr>javascript: showSpec('_18_1_3ba019e_1447036219829_666773_39354');</vt:lpwstr>
      </vt:variant>
      <vt:variant>
        <vt:lpwstr/>
      </vt:variant>
      <vt:variant>
        <vt:i4>589909</vt:i4>
      </vt:variant>
      <vt:variant>
        <vt:i4>11577</vt:i4>
      </vt:variant>
      <vt:variant>
        <vt:i4>0</vt:i4>
      </vt:variant>
      <vt:variant>
        <vt:i4>5</vt:i4>
      </vt:variant>
      <vt:variant>
        <vt:lpwstr>javascript: showSpec('_18_1_3ba019e_1447036219829_666773_39354');</vt:lpwstr>
      </vt:variant>
      <vt:variant>
        <vt:lpwstr/>
      </vt:variant>
      <vt:variant>
        <vt:i4>6094948</vt:i4>
      </vt:variant>
      <vt:variant>
        <vt:i4>11574</vt:i4>
      </vt:variant>
      <vt:variant>
        <vt:i4>0</vt:i4>
      </vt:variant>
      <vt:variant>
        <vt:i4>5</vt:i4>
      </vt:variant>
      <vt:variant>
        <vt:lpwstr>javascript: showSpec('_18_0_2_3ba019e_1423004681576_526781_6447');</vt:lpwstr>
      </vt:variant>
      <vt:variant>
        <vt:lpwstr/>
      </vt:variant>
      <vt:variant>
        <vt:i4>6094948</vt:i4>
      </vt:variant>
      <vt:variant>
        <vt:i4>11571</vt:i4>
      </vt:variant>
      <vt:variant>
        <vt:i4>0</vt:i4>
      </vt:variant>
      <vt:variant>
        <vt:i4>5</vt:i4>
      </vt:variant>
      <vt:variant>
        <vt:lpwstr>javascript: showSpec('_18_0_2_3ba019e_1423004681576_526781_6447');</vt:lpwstr>
      </vt:variant>
      <vt:variant>
        <vt:lpwstr/>
      </vt:variant>
      <vt:variant>
        <vt:i4>589906</vt:i4>
      </vt:variant>
      <vt:variant>
        <vt:i4>11568</vt:i4>
      </vt:variant>
      <vt:variant>
        <vt:i4>0</vt:i4>
      </vt:variant>
      <vt:variant>
        <vt:i4>5</vt:i4>
      </vt:variant>
      <vt:variant>
        <vt:lpwstr>javascript: showSpec('_17_0_5_1_3ba019e_1407452412571_889169_11910');</vt:lpwstr>
      </vt:variant>
      <vt:variant>
        <vt:lpwstr/>
      </vt:variant>
      <vt:variant>
        <vt:i4>589906</vt:i4>
      </vt:variant>
      <vt:variant>
        <vt:i4>11565</vt:i4>
      </vt:variant>
      <vt:variant>
        <vt:i4>0</vt:i4>
      </vt:variant>
      <vt:variant>
        <vt:i4>5</vt:i4>
      </vt:variant>
      <vt:variant>
        <vt:lpwstr>javascript: showSpec('_17_0_5_1_3ba019e_1407452412571_889169_11910');</vt:lpwstr>
      </vt:variant>
      <vt:variant>
        <vt:lpwstr/>
      </vt:variant>
      <vt:variant>
        <vt:i4>393303</vt:i4>
      </vt:variant>
      <vt:variant>
        <vt:i4>11562</vt:i4>
      </vt:variant>
      <vt:variant>
        <vt:i4>0</vt:i4>
      </vt:variant>
      <vt:variant>
        <vt:i4>5</vt:i4>
      </vt:variant>
      <vt:variant>
        <vt:lpwstr>javascript: showSpec('_17_0_5_1_3ba019e_1407452381122_290271_11885');</vt:lpwstr>
      </vt:variant>
      <vt:variant>
        <vt:lpwstr/>
      </vt:variant>
      <vt:variant>
        <vt:i4>393303</vt:i4>
      </vt:variant>
      <vt:variant>
        <vt:i4>11559</vt:i4>
      </vt:variant>
      <vt:variant>
        <vt:i4>0</vt:i4>
      </vt:variant>
      <vt:variant>
        <vt:i4>5</vt:i4>
      </vt:variant>
      <vt:variant>
        <vt:lpwstr>javascript: showSpec('_17_0_5_1_3ba019e_1407452381122_290271_11885');</vt:lpwstr>
      </vt:variant>
      <vt:variant>
        <vt:lpwstr/>
      </vt:variant>
      <vt:variant>
        <vt:i4>983125</vt:i4>
      </vt:variant>
      <vt:variant>
        <vt:i4>11556</vt:i4>
      </vt:variant>
      <vt:variant>
        <vt:i4>0</vt:i4>
      </vt:variant>
      <vt:variant>
        <vt:i4>5</vt:i4>
      </vt:variant>
      <vt:variant>
        <vt:lpwstr>javascript: showSpec('_17_0_5_1_3ba019e_1407452267066_776903_11252');</vt:lpwstr>
      </vt:variant>
      <vt:variant>
        <vt:lpwstr/>
      </vt:variant>
      <vt:variant>
        <vt:i4>983125</vt:i4>
      </vt:variant>
      <vt:variant>
        <vt:i4>11553</vt:i4>
      </vt:variant>
      <vt:variant>
        <vt:i4>0</vt:i4>
      </vt:variant>
      <vt:variant>
        <vt:i4>5</vt:i4>
      </vt:variant>
      <vt:variant>
        <vt:lpwstr>javascript: showSpec('_17_0_5_1_3ba019e_1407452267066_776903_11252');</vt:lpwstr>
      </vt:variant>
      <vt:variant>
        <vt:lpwstr/>
      </vt:variant>
      <vt:variant>
        <vt:i4>5570662</vt:i4>
      </vt:variant>
      <vt:variant>
        <vt:i4>11550</vt:i4>
      </vt:variant>
      <vt:variant>
        <vt:i4>0</vt:i4>
      </vt:variant>
      <vt:variant>
        <vt:i4>5</vt:i4>
      </vt:variant>
      <vt:variant>
        <vt:lpwstr>javascript: showSpec('_18_0_2_3ba019e_1423004718353_767742_6511');</vt:lpwstr>
      </vt:variant>
      <vt:variant>
        <vt:lpwstr/>
      </vt:variant>
      <vt:variant>
        <vt:i4>5570662</vt:i4>
      </vt:variant>
      <vt:variant>
        <vt:i4>11547</vt:i4>
      </vt:variant>
      <vt:variant>
        <vt:i4>0</vt:i4>
      </vt:variant>
      <vt:variant>
        <vt:i4>5</vt:i4>
      </vt:variant>
      <vt:variant>
        <vt:lpwstr>javascript: showSpec('_18_0_2_3ba019e_1423004718353_767742_6511');</vt:lpwstr>
      </vt:variant>
      <vt:variant>
        <vt:lpwstr/>
      </vt:variant>
      <vt:variant>
        <vt:i4>393306</vt:i4>
      </vt:variant>
      <vt:variant>
        <vt:i4>11544</vt:i4>
      </vt:variant>
      <vt:variant>
        <vt:i4>0</vt:i4>
      </vt:variant>
      <vt:variant>
        <vt:i4>5</vt:i4>
      </vt:variant>
      <vt:variant>
        <vt:lpwstr>javascript: showSpec('_18_1_3ba019e_1443381448658_348294_9482');</vt:lpwstr>
      </vt:variant>
      <vt:variant>
        <vt:lpwstr/>
      </vt:variant>
      <vt:variant>
        <vt:i4>393306</vt:i4>
      </vt:variant>
      <vt:variant>
        <vt:i4>11541</vt:i4>
      </vt:variant>
      <vt:variant>
        <vt:i4>0</vt:i4>
      </vt:variant>
      <vt:variant>
        <vt:i4>5</vt:i4>
      </vt:variant>
      <vt:variant>
        <vt:lpwstr>javascript: showSpec('_18_1_3ba019e_1443381448658_348294_9482');</vt:lpwstr>
      </vt:variant>
      <vt:variant>
        <vt:lpwstr/>
      </vt:variant>
      <vt:variant>
        <vt:i4>131157</vt:i4>
      </vt:variant>
      <vt:variant>
        <vt:i4>11538</vt:i4>
      </vt:variant>
      <vt:variant>
        <vt:i4>0</vt:i4>
      </vt:variant>
      <vt:variant>
        <vt:i4>5</vt:i4>
      </vt:variant>
      <vt:variant>
        <vt:lpwstr>javascript: showSpec('_18_1_3ba019e_1443381434392_672726_9481');</vt:lpwstr>
      </vt:variant>
      <vt:variant>
        <vt:lpwstr/>
      </vt:variant>
      <vt:variant>
        <vt:i4>131157</vt:i4>
      </vt:variant>
      <vt:variant>
        <vt:i4>11535</vt:i4>
      </vt:variant>
      <vt:variant>
        <vt:i4>0</vt:i4>
      </vt:variant>
      <vt:variant>
        <vt:i4>5</vt:i4>
      </vt:variant>
      <vt:variant>
        <vt:lpwstr>javascript: showSpec('_18_1_3ba019e_1443381434392_672726_9481');</vt:lpwstr>
      </vt:variant>
      <vt:variant>
        <vt:lpwstr/>
      </vt:variant>
      <vt:variant>
        <vt:i4>5636201</vt:i4>
      </vt:variant>
      <vt:variant>
        <vt:i4>11532</vt:i4>
      </vt:variant>
      <vt:variant>
        <vt:i4>0</vt:i4>
      </vt:variant>
      <vt:variant>
        <vt:i4>5</vt:i4>
      </vt:variant>
      <vt:variant>
        <vt:lpwstr>javascript: showSpec('_18_0_2_3ba019e_1423347961050_548514_7266');</vt:lpwstr>
      </vt:variant>
      <vt:variant>
        <vt:lpwstr/>
      </vt:variant>
      <vt:variant>
        <vt:i4>5636201</vt:i4>
      </vt:variant>
      <vt:variant>
        <vt:i4>11529</vt:i4>
      </vt:variant>
      <vt:variant>
        <vt:i4>0</vt:i4>
      </vt:variant>
      <vt:variant>
        <vt:i4>5</vt:i4>
      </vt:variant>
      <vt:variant>
        <vt:lpwstr>javascript: showSpec('_18_0_2_3ba019e_1423347961050_548514_7266');</vt:lpwstr>
      </vt:variant>
      <vt:variant>
        <vt:lpwstr/>
      </vt:variant>
      <vt:variant>
        <vt:i4>6226031</vt:i4>
      </vt:variant>
      <vt:variant>
        <vt:i4>11526</vt:i4>
      </vt:variant>
      <vt:variant>
        <vt:i4>0</vt:i4>
      </vt:variant>
      <vt:variant>
        <vt:i4>5</vt:i4>
      </vt:variant>
      <vt:variant>
        <vt:lpwstr>javascript: showSpec('_18_0_2_3ba019e_1423348741787_958149_7345');</vt:lpwstr>
      </vt:variant>
      <vt:variant>
        <vt:lpwstr/>
      </vt:variant>
      <vt:variant>
        <vt:i4>6226031</vt:i4>
      </vt:variant>
      <vt:variant>
        <vt:i4>11523</vt:i4>
      </vt:variant>
      <vt:variant>
        <vt:i4>0</vt:i4>
      </vt:variant>
      <vt:variant>
        <vt:i4>5</vt:i4>
      </vt:variant>
      <vt:variant>
        <vt:lpwstr>javascript: showSpec('_18_0_2_3ba019e_1423348741787_958149_7345');</vt:lpwstr>
      </vt:variant>
      <vt:variant>
        <vt:lpwstr/>
      </vt:variant>
      <vt:variant>
        <vt:i4>5374054</vt:i4>
      </vt:variant>
      <vt:variant>
        <vt:i4>11520</vt:i4>
      </vt:variant>
      <vt:variant>
        <vt:i4>0</vt:i4>
      </vt:variant>
      <vt:variant>
        <vt:i4>5</vt:i4>
      </vt:variant>
      <vt:variant>
        <vt:lpwstr>javascript: showSpec('_18_0_2_3ba019e_1423002551684_743251_6041');</vt:lpwstr>
      </vt:variant>
      <vt:variant>
        <vt:lpwstr/>
      </vt:variant>
      <vt:variant>
        <vt:i4>5374054</vt:i4>
      </vt:variant>
      <vt:variant>
        <vt:i4>11517</vt:i4>
      </vt:variant>
      <vt:variant>
        <vt:i4>0</vt:i4>
      </vt:variant>
      <vt:variant>
        <vt:i4>5</vt:i4>
      </vt:variant>
      <vt:variant>
        <vt:lpwstr>javascript: showSpec('_18_0_2_3ba019e_1423002551684_743251_6041');</vt:lpwstr>
      </vt:variant>
      <vt:variant>
        <vt:lpwstr/>
      </vt:variant>
      <vt:variant>
        <vt:i4>5242982</vt:i4>
      </vt:variant>
      <vt:variant>
        <vt:i4>11514</vt:i4>
      </vt:variant>
      <vt:variant>
        <vt:i4>0</vt:i4>
      </vt:variant>
      <vt:variant>
        <vt:i4>5</vt:i4>
      </vt:variant>
      <vt:variant>
        <vt:lpwstr>javascript: showSpec('_18_0_2_3ba019e_1424122686193_674759_6388');</vt:lpwstr>
      </vt:variant>
      <vt:variant>
        <vt:lpwstr/>
      </vt:variant>
      <vt:variant>
        <vt:i4>5242982</vt:i4>
      </vt:variant>
      <vt:variant>
        <vt:i4>11511</vt:i4>
      </vt:variant>
      <vt:variant>
        <vt:i4>0</vt:i4>
      </vt:variant>
      <vt:variant>
        <vt:i4>5</vt:i4>
      </vt:variant>
      <vt:variant>
        <vt:lpwstr>javascript: showSpec('_18_0_2_3ba019e_1424122686193_674759_6388');</vt:lpwstr>
      </vt:variant>
      <vt:variant>
        <vt:lpwstr/>
      </vt:variant>
      <vt:variant>
        <vt:i4>5439598</vt:i4>
      </vt:variant>
      <vt:variant>
        <vt:i4>11508</vt:i4>
      </vt:variant>
      <vt:variant>
        <vt:i4>0</vt:i4>
      </vt:variant>
      <vt:variant>
        <vt:i4>5</vt:i4>
      </vt:variant>
      <vt:variant>
        <vt:lpwstr>javascript: showSpec('_18_0_2_3ba019e_1423183301023_719330_6041');</vt:lpwstr>
      </vt:variant>
      <vt:variant>
        <vt:lpwstr/>
      </vt:variant>
      <vt:variant>
        <vt:i4>5439598</vt:i4>
      </vt:variant>
      <vt:variant>
        <vt:i4>11505</vt:i4>
      </vt:variant>
      <vt:variant>
        <vt:i4>0</vt:i4>
      </vt:variant>
      <vt:variant>
        <vt:i4>5</vt:i4>
      </vt:variant>
      <vt:variant>
        <vt:lpwstr>javascript: showSpec('_18_0_2_3ba019e_1423183301023_719330_6041');</vt:lpwstr>
      </vt:variant>
      <vt:variant>
        <vt:lpwstr/>
      </vt:variant>
      <vt:variant>
        <vt:i4>5308523</vt:i4>
      </vt:variant>
      <vt:variant>
        <vt:i4>11502</vt:i4>
      </vt:variant>
      <vt:variant>
        <vt:i4>0</vt:i4>
      </vt:variant>
      <vt:variant>
        <vt:i4>5</vt:i4>
      </vt:variant>
      <vt:variant>
        <vt:lpwstr>javascript: showSpec('_18_0_2_3ba019e_1423002531233_915844_5454');</vt:lpwstr>
      </vt:variant>
      <vt:variant>
        <vt:lpwstr/>
      </vt:variant>
      <vt:variant>
        <vt:i4>5308523</vt:i4>
      </vt:variant>
      <vt:variant>
        <vt:i4>11499</vt:i4>
      </vt:variant>
      <vt:variant>
        <vt:i4>0</vt:i4>
      </vt:variant>
      <vt:variant>
        <vt:i4>5</vt:i4>
      </vt:variant>
      <vt:variant>
        <vt:lpwstr>javascript: showSpec('_18_0_2_3ba019e_1423002531233_915844_5454');</vt:lpwstr>
      </vt:variant>
      <vt:variant>
        <vt:lpwstr/>
      </vt:variant>
      <vt:variant>
        <vt:i4>5242979</vt:i4>
      </vt:variant>
      <vt:variant>
        <vt:i4>11496</vt:i4>
      </vt:variant>
      <vt:variant>
        <vt:i4>0</vt:i4>
      </vt:variant>
      <vt:variant>
        <vt:i4>5</vt:i4>
      </vt:variant>
      <vt:variant>
        <vt:lpwstr>javascript: showSpec('_18_0_2_3ba019e_1423002481348_614942_5453');</vt:lpwstr>
      </vt:variant>
      <vt:variant>
        <vt:lpwstr/>
      </vt:variant>
      <vt:variant>
        <vt:i4>5242979</vt:i4>
      </vt:variant>
      <vt:variant>
        <vt:i4>11493</vt:i4>
      </vt:variant>
      <vt:variant>
        <vt:i4>0</vt:i4>
      </vt:variant>
      <vt:variant>
        <vt:i4>5</vt:i4>
      </vt:variant>
      <vt:variant>
        <vt:lpwstr>javascript: showSpec('_18_0_2_3ba019e_1423002481348_614942_5453');</vt:lpwstr>
      </vt:variant>
      <vt:variant>
        <vt:lpwstr/>
      </vt:variant>
      <vt:variant>
        <vt:i4>5636194</vt:i4>
      </vt:variant>
      <vt:variant>
        <vt:i4>11490</vt:i4>
      </vt:variant>
      <vt:variant>
        <vt:i4>0</vt:i4>
      </vt:variant>
      <vt:variant>
        <vt:i4>5</vt:i4>
      </vt:variant>
      <vt:variant>
        <vt:lpwstr>javascript: showSpec('_18_0_2_3ba019e_1424984545843_416115_6757');</vt:lpwstr>
      </vt:variant>
      <vt:variant>
        <vt:lpwstr/>
      </vt:variant>
      <vt:variant>
        <vt:i4>5636194</vt:i4>
      </vt:variant>
      <vt:variant>
        <vt:i4>11487</vt:i4>
      </vt:variant>
      <vt:variant>
        <vt:i4>0</vt:i4>
      </vt:variant>
      <vt:variant>
        <vt:i4>5</vt:i4>
      </vt:variant>
      <vt:variant>
        <vt:lpwstr>javascript: showSpec('_18_0_2_3ba019e_1424984545843_416115_6757');</vt:lpwstr>
      </vt:variant>
      <vt:variant>
        <vt:lpwstr/>
      </vt:variant>
      <vt:variant>
        <vt:i4>131156</vt:i4>
      </vt:variant>
      <vt:variant>
        <vt:i4>11484</vt:i4>
      </vt:variant>
      <vt:variant>
        <vt:i4>0</vt:i4>
      </vt:variant>
      <vt:variant>
        <vt:i4>5</vt:i4>
      </vt:variant>
      <vt:variant>
        <vt:lpwstr>javascript: showSpec('_17_0_5_1_3ba019e_1407440991858_478193_6084');</vt:lpwstr>
      </vt:variant>
      <vt:variant>
        <vt:lpwstr/>
      </vt:variant>
      <vt:variant>
        <vt:i4>589914</vt:i4>
      </vt:variant>
      <vt:variant>
        <vt:i4>11481</vt:i4>
      </vt:variant>
      <vt:variant>
        <vt:i4>0</vt:i4>
      </vt:variant>
      <vt:variant>
        <vt:i4>5</vt:i4>
      </vt:variant>
      <vt:variant>
        <vt:lpwstr>javascript: showSpec('_18_1_3ba019e_1443221569898_613345_10069');</vt:lpwstr>
      </vt:variant>
      <vt:variant>
        <vt:lpwstr/>
      </vt:variant>
      <vt:variant>
        <vt:i4>589914</vt:i4>
      </vt:variant>
      <vt:variant>
        <vt:i4>11478</vt:i4>
      </vt:variant>
      <vt:variant>
        <vt:i4>0</vt:i4>
      </vt:variant>
      <vt:variant>
        <vt:i4>5</vt:i4>
      </vt:variant>
      <vt:variant>
        <vt:lpwstr>javascript: showSpec('_18_1_3ba019e_1443221569898_613345_10069');</vt:lpwstr>
      </vt:variant>
      <vt:variant>
        <vt:lpwstr/>
      </vt:variant>
      <vt:variant>
        <vt:i4>720979</vt:i4>
      </vt:variant>
      <vt:variant>
        <vt:i4>11475</vt:i4>
      </vt:variant>
      <vt:variant>
        <vt:i4>0</vt:i4>
      </vt:variant>
      <vt:variant>
        <vt:i4>5</vt:i4>
      </vt:variant>
      <vt:variant>
        <vt:lpwstr>javascript: showSpec('_18_1_3ba019e_1443220213563_351505_9567');</vt:lpwstr>
      </vt:variant>
      <vt:variant>
        <vt:lpwstr/>
      </vt:variant>
      <vt:variant>
        <vt:i4>720979</vt:i4>
      </vt:variant>
      <vt:variant>
        <vt:i4>11472</vt:i4>
      </vt:variant>
      <vt:variant>
        <vt:i4>0</vt:i4>
      </vt:variant>
      <vt:variant>
        <vt:i4>5</vt:i4>
      </vt:variant>
      <vt:variant>
        <vt:lpwstr>javascript: showSpec('_18_1_3ba019e_1443220213563_351505_9567');</vt:lpwstr>
      </vt:variant>
      <vt:variant>
        <vt:lpwstr/>
      </vt:variant>
      <vt:variant>
        <vt:i4>524375</vt:i4>
      </vt:variant>
      <vt:variant>
        <vt:i4>11469</vt:i4>
      </vt:variant>
      <vt:variant>
        <vt:i4>0</vt:i4>
      </vt:variant>
      <vt:variant>
        <vt:i4>5</vt:i4>
      </vt:variant>
      <vt:variant>
        <vt:lpwstr>javascript: showSpec('_18_1_3ba019e_1443219138259_343165_8591');</vt:lpwstr>
      </vt:variant>
      <vt:variant>
        <vt:lpwstr/>
      </vt:variant>
      <vt:variant>
        <vt:i4>524375</vt:i4>
      </vt:variant>
      <vt:variant>
        <vt:i4>11466</vt:i4>
      </vt:variant>
      <vt:variant>
        <vt:i4>0</vt:i4>
      </vt:variant>
      <vt:variant>
        <vt:i4>5</vt:i4>
      </vt:variant>
      <vt:variant>
        <vt:lpwstr>javascript: showSpec('_18_1_3ba019e_1443219138259_343165_8591');</vt:lpwstr>
      </vt:variant>
      <vt:variant>
        <vt:lpwstr/>
      </vt:variant>
      <vt:variant>
        <vt:i4>786520</vt:i4>
      </vt:variant>
      <vt:variant>
        <vt:i4>11463</vt:i4>
      </vt:variant>
      <vt:variant>
        <vt:i4>0</vt:i4>
      </vt:variant>
      <vt:variant>
        <vt:i4>5</vt:i4>
      </vt:variant>
      <vt:variant>
        <vt:lpwstr>javascript: showSpec('_18_1_3ba019e_1443219426201_443347_8631');</vt:lpwstr>
      </vt:variant>
      <vt:variant>
        <vt:lpwstr/>
      </vt:variant>
      <vt:variant>
        <vt:i4>786520</vt:i4>
      </vt:variant>
      <vt:variant>
        <vt:i4>11460</vt:i4>
      </vt:variant>
      <vt:variant>
        <vt:i4>0</vt:i4>
      </vt:variant>
      <vt:variant>
        <vt:i4>5</vt:i4>
      </vt:variant>
      <vt:variant>
        <vt:lpwstr>javascript: showSpec('_18_1_3ba019e_1443219426201_443347_8631');</vt:lpwstr>
      </vt:variant>
      <vt:variant>
        <vt:lpwstr/>
      </vt:variant>
      <vt:variant>
        <vt:i4>720987</vt:i4>
      </vt:variant>
      <vt:variant>
        <vt:i4>11457</vt:i4>
      </vt:variant>
      <vt:variant>
        <vt:i4>0</vt:i4>
      </vt:variant>
      <vt:variant>
        <vt:i4>5</vt:i4>
      </vt:variant>
      <vt:variant>
        <vt:lpwstr>javascript: showSpec('_18_1_3ba019e_1443219320273_184069_8630');</vt:lpwstr>
      </vt:variant>
      <vt:variant>
        <vt:lpwstr/>
      </vt:variant>
      <vt:variant>
        <vt:i4>720987</vt:i4>
      </vt:variant>
      <vt:variant>
        <vt:i4>11454</vt:i4>
      </vt:variant>
      <vt:variant>
        <vt:i4>0</vt:i4>
      </vt:variant>
      <vt:variant>
        <vt:i4>5</vt:i4>
      </vt:variant>
      <vt:variant>
        <vt:lpwstr>javascript: showSpec('_18_1_3ba019e_1443219320273_184069_8630');</vt:lpwstr>
      </vt:variant>
      <vt:variant>
        <vt:lpwstr/>
      </vt:variant>
      <vt:variant>
        <vt:i4>589916</vt:i4>
      </vt:variant>
      <vt:variant>
        <vt:i4>11451</vt:i4>
      </vt:variant>
      <vt:variant>
        <vt:i4>0</vt:i4>
      </vt:variant>
      <vt:variant>
        <vt:i4>5</vt:i4>
      </vt:variant>
      <vt:variant>
        <vt:lpwstr>javascript: showSpec('_18_1_3ba019e_1443295623856_856236_11332');</vt:lpwstr>
      </vt:variant>
      <vt:variant>
        <vt:lpwstr/>
      </vt:variant>
      <vt:variant>
        <vt:i4>589916</vt:i4>
      </vt:variant>
      <vt:variant>
        <vt:i4>11448</vt:i4>
      </vt:variant>
      <vt:variant>
        <vt:i4>0</vt:i4>
      </vt:variant>
      <vt:variant>
        <vt:i4>5</vt:i4>
      </vt:variant>
      <vt:variant>
        <vt:lpwstr>javascript: showSpec('_18_1_3ba019e_1443295623856_856236_11332');</vt:lpwstr>
      </vt:variant>
      <vt:variant>
        <vt:lpwstr/>
      </vt:variant>
      <vt:variant>
        <vt:i4>5963873</vt:i4>
      </vt:variant>
      <vt:variant>
        <vt:i4>11445</vt:i4>
      </vt:variant>
      <vt:variant>
        <vt:i4>0</vt:i4>
      </vt:variant>
      <vt:variant>
        <vt:i4>5</vt:i4>
      </vt:variant>
      <vt:variant>
        <vt:lpwstr>javascript: showSpec('_18_0_2_3ba019e_1423176899024_851785_13542');</vt:lpwstr>
      </vt:variant>
      <vt:variant>
        <vt:lpwstr/>
      </vt:variant>
      <vt:variant>
        <vt:i4>5963873</vt:i4>
      </vt:variant>
      <vt:variant>
        <vt:i4>11442</vt:i4>
      </vt:variant>
      <vt:variant>
        <vt:i4>0</vt:i4>
      </vt:variant>
      <vt:variant>
        <vt:i4>5</vt:i4>
      </vt:variant>
      <vt:variant>
        <vt:lpwstr>javascript: showSpec('_18_0_2_3ba019e_1423176899024_851785_13542');</vt:lpwstr>
      </vt:variant>
      <vt:variant>
        <vt:lpwstr/>
      </vt:variant>
      <vt:variant>
        <vt:i4>327768</vt:i4>
      </vt:variant>
      <vt:variant>
        <vt:i4>11439</vt:i4>
      </vt:variant>
      <vt:variant>
        <vt:i4>0</vt:i4>
      </vt:variant>
      <vt:variant>
        <vt:i4>5</vt:i4>
      </vt:variant>
      <vt:variant>
        <vt:lpwstr>javascript: showSpec('_18_1_3ba019e_1443295647041_837190_11358');</vt:lpwstr>
      </vt:variant>
      <vt:variant>
        <vt:lpwstr/>
      </vt:variant>
      <vt:variant>
        <vt:i4>5636201</vt:i4>
      </vt:variant>
      <vt:variant>
        <vt:i4>11436</vt:i4>
      </vt:variant>
      <vt:variant>
        <vt:i4>0</vt:i4>
      </vt:variant>
      <vt:variant>
        <vt:i4>5</vt:i4>
      </vt:variant>
      <vt:variant>
        <vt:lpwstr>javascript: showSpec('_18_0_2_3ba019e_1423347961050_548514_7266');</vt:lpwstr>
      </vt:variant>
      <vt:variant>
        <vt:lpwstr/>
      </vt:variant>
      <vt:variant>
        <vt:i4>5636201</vt:i4>
      </vt:variant>
      <vt:variant>
        <vt:i4>11433</vt:i4>
      </vt:variant>
      <vt:variant>
        <vt:i4>0</vt:i4>
      </vt:variant>
      <vt:variant>
        <vt:i4>5</vt:i4>
      </vt:variant>
      <vt:variant>
        <vt:lpwstr>javascript: showSpec('_18_0_2_3ba019e_1423347961050_548514_7266');</vt:lpwstr>
      </vt:variant>
      <vt:variant>
        <vt:lpwstr/>
      </vt:variant>
      <vt:variant>
        <vt:i4>6226031</vt:i4>
      </vt:variant>
      <vt:variant>
        <vt:i4>11430</vt:i4>
      </vt:variant>
      <vt:variant>
        <vt:i4>0</vt:i4>
      </vt:variant>
      <vt:variant>
        <vt:i4>5</vt:i4>
      </vt:variant>
      <vt:variant>
        <vt:lpwstr>javascript: showSpec('_18_0_2_3ba019e_1423348741787_958149_7345');</vt:lpwstr>
      </vt:variant>
      <vt:variant>
        <vt:lpwstr/>
      </vt:variant>
      <vt:variant>
        <vt:i4>6226031</vt:i4>
      </vt:variant>
      <vt:variant>
        <vt:i4>11427</vt:i4>
      </vt:variant>
      <vt:variant>
        <vt:i4>0</vt:i4>
      </vt:variant>
      <vt:variant>
        <vt:i4>5</vt:i4>
      </vt:variant>
      <vt:variant>
        <vt:lpwstr>javascript: showSpec('_18_0_2_3ba019e_1423348741787_958149_7345');</vt:lpwstr>
      </vt:variant>
      <vt:variant>
        <vt:lpwstr/>
      </vt:variant>
      <vt:variant>
        <vt:i4>5374054</vt:i4>
      </vt:variant>
      <vt:variant>
        <vt:i4>11424</vt:i4>
      </vt:variant>
      <vt:variant>
        <vt:i4>0</vt:i4>
      </vt:variant>
      <vt:variant>
        <vt:i4>5</vt:i4>
      </vt:variant>
      <vt:variant>
        <vt:lpwstr>javascript: showSpec('_18_0_2_3ba019e_1423002551684_743251_6041');</vt:lpwstr>
      </vt:variant>
      <vt:variant>
        <vt:lpwstr/>
      </vt:variant>
      <vt:variant>
        <vt:i4>5374054</vt:i4>
      </vt:variant>
      <vt:variant>
        <vt:i4>11421</vt:i4>
      </vt:variant>
      <vt:variant>
        <vt:i4>0</vt:i4>
      </vt:variant>
      <vt:variant>
        <vt:i4>5</vt:i4>
      </vt:variant>
      <vt:variant>
        <vt:lpwstr>javascript: showSpec('_18_0_2_3ba019e_1423002551684_743251_6041');</vt:lpwstr>
      </vt:variant>
      <vt:variant>
        <vt:lpwstr/>
      </vt:variant>
      <vt:variant>
        <vt:i4>5242982</vt:i4>
      </vt:variant>
      <vt:variant>
        <vt:i4>11418</vt:i4>
      </vt:variant>
      <vt:variant>
        <vt:i4>0</vt:i4>
      </vt:variant>
      <vt:variant>
        <vt:i4>5</vt:i4>
      </vt:variant>
      <vt:variant>
        <vt:lpwstr>javascript: showSpec('_18_0_2_3ba019e_1424122686193_674759_6388');</vt:lpwstr>
      </vt:variant>
      <vt:variant>
        <vt:lpwstr/>
      </vt:variant>
      <vt:variant>
        <vt:i4>5242982</vt:i4>
      </vt:variant>
      <vt:variant>
        <vt:i4>11415</vt:i4>
      </vt:variant>
      <vt:variant>
        <vt:i4>0</vt:i4>
      </vt:variant>
      <vt:variant>
        <vt:i4>5</vt:i4>
      </vt:variant>
      <vt:variant>
        <vt:lpwstr>javascript: showSpec('_18_0_2_3ba019e_1424122686193_674759_6388');</vt:lpwstr>
      </vt:variant>
      <vt:variant>
        <vt:lpwstr/>
      </vt:variant>
      <vt:variant>
        <vt:i4>5439598</vt:i4>
      </vt:variant>
      <vt:variant>
        <vt:i4>11412</vt:i4>
      </vt:variant>
      <vt:variant>
        <vt:i4>0</vt:i4>
      </vt:variant>
      <vt:variant>
        <vt:i4>5</vt:i4>
      </vt:variant>
      <vt:variant>
        <vt:lpwstr>javascript: showSpec('_18_0_2_3ba019e_1423183301023_719330_6041');</vt:lpwstr>
      </vt:variant>
      <vt:variant>
        <vt:lpwstr/>
      </vt:variant>
      <vt:variant>
        <vt:i4>5439598</vt:i4>
      </vt:variant>
      <vt:variant>
        <vt:i4>11409</vt:i4>
      </vt:variant>
      <vt:variant>
        <vt:i4>0</vt:i4>
      </vt:variant>
      <vt:variant>
        <vt:i4>5</vt:i4>
      </vt:variant>
      <vt:variant>
        <vt:lpwstr>javascript: showSpec('_18_0_2_3ba019e_1423183301023_719330_6041');</vt:lpwstr>
      </vt:variant>
      <vt:variant>
        <vt:lpwstr/>
      </vt:variant>
      <vt:variant>
        <vt:i4>5308523</vt:i4>
      </vt:variant>
      <vt:variant>
        <vt:i4>11406</vt:i4>
      </vt:variant>
      <vt:variant>
        <vt:i4>0</vt:i4>
      </vt:variant>
      <vt:variant>
        <vt:i4>5</vt:i4>
      </vt:variant>
      <vt:variant>
        <vt:lpwstr>javascript: showSpec('_18_0_2_3ba019e_1423002531233_915844_5454');</vt:lpwstr>
      </vt:variant>
      <vt:variant>
        <vt:lpwstr/>
      </vt:variant>
      <vt:variant>
        <vt:i4>5308523</vt:i4>
      </vt:variant>
      <vt:variant>
        <vt:i4>11403</vt:i4>
      </vt:variant>
      <vt:variant>
        <vt:i4>0</vt:i4>
      </vt:variant>
      <vt:variant>
        <vt:i4>5</vt:i4>
      </vt:variant>
      <vt:variant>
        <vt:lpwstr>javascript: showSpec('_18_0_2_3ba019e_1423002531233_915844_5454');</vt:lpwstr>
      </vt:variant>
      <vt:variant>
        <vt:lpwstr/>
      </vt:variant>
      <vt:variant>
        <vt:i4>5242979</vt:i4>
      </vt:variant>
      <vt:variant>
        <vt:i4>11400</vt:i4>
      </vt:variant>
      <vt:variant>
        <vt:i4>0</vt:i4>
      </vt:variant>
      <vt:variant>
        <vt:i4>5</vt:i4>
      </vt:variant>
      <vt:variant>
        <vt:lpwstr>javascript: showSpec('_18_0_2_3ba019e_1423002481348_614942_5453');</vt:lpwstr>
      </vt:variant>
      <vt:variant>
        <vt:lpwstr/>
      </vt:variant>
      <vt:variant>
        <vt:i4>5242979</vt:i4>
      </vt:variant>
      <vt:variant>
        <vt:i4>11397</vt:i4>
      </vt:variant>
      <vt:variant>
        <vt:i4>0</vt:i4>
      </vt:variant>
      <vt:variant>
        <vt:i4>5</vt:i4>
      </vt:variant>
      <vt:variant>
        <vt:lpwstr>javascript: showSpec('_18_0_2_3ba019e_1423002481348_614942_5453');</vt:lpwstr>
      </vt:variant>
      <vt:variant>
        <vt:lpwstr/>
      </vt:variant>
      <vt:variant>
        <vt:i4>5636194</vt:i4>
      </vt:variant>
      <vt:variant>
        <vt:i4>11394</vt:i4>
      </vt:variant>
      <vt:variant>
        <vt:i4>0</vt:i4>
      </vt:variant>
      <vt:variant>
        <vt:i4>5</vt:i4>
      </vt:variant>
      <vt:variant>
        <vt:lpwstr>javascript: showSpec('_18_0_2_3ba019e_1424984545843_416115_6757');</vt:lpwstr>
      </vt:variant>
      <vt:variant>
        <vt:lpwstr/>
      </vt:variant>
      <vt:variant>
        <vt:i4>5636194</vt:i4>
      </vt:variant>
      <vt:variant>
        <vt:i4>11391</vt:i4>
      </vt:variant>
      <vt:variant>
        <vt:i4>0</vt:i4>
      </vt:variant>
      <vt:variant>
        <vt:i4>5</vt:i4>
      </vt:variant>
      <vt:variant>
        <vt:lpwstr>javascript: showSpec('_18_0_2_3ba019e_1424984545843_416115_6757');</vt:lpwstr>
      </vt:variant>
      <vt:variant>
        <vt:lpwstr/>
      </vt:variant>
      <vt:variant>
        <vt:i4>131156</vt:i4>
      </vt:variant>
      <vt:variant>
        <vt:i4>11388</vt:i4>
      </vt:variant>
      <vt:variant>
        <vt:i4>0</vt:i4>
      </vt:variant>
      <vt:variant>
        <vt:i4>5</vt:i4>
      </vt:variant>
      <vt:variant>
        <vt:lpwstr>javascript: showSpec('_17_0_5_1_3ba019e_1407440991858_478193_6084');</vt:lpwstr>
      </vt:variant>
      <vt:variant>
        <vt:lpwstr/>
      </vt:variant>
      <vt:variant>
        <vt:i4>65616</vt:i4>
      </vt:variant>
      <vt:variant>
        <vt:i4>11385</vt:i4>
      </vt:variant>
      <vt:variant>
        <vt:i4>0</vt:i4>
      </vt:variant>
      <vt:variant>
        <vt:i4>5</vt:i4>
      </vt:variant>
      <vt:variant>
        <vt:lpwstr>javascript: showSpec('_18_1_3ba019e_1447036219675_802269_39192');</vt:lpwstr>
      </vt:variant>
      <vt:variant>
        <vt:lpwstr/>
      </vt:variant>
      <vt:variant>
        <vt:i4>65616</vt:i4>
      </vt:variant>
      <vt:variant>
        <vt:i4>11382</vt:i4>
      </vt:variant>
      <vt:variant>
        <vt:i4>0</vt:i4>
      </vt:variant>
      <vt:variant>
        <vt:i4>5</vt:i4>
      </vt:variant>
      <vt:variant>
        <vt:lpwstr>javascript: showSpec('_18_1_3ba019e_1447036219675_802269_39192');</vt:lpwstr>
      </vt:variant>
      <vt:variant>
        <vt:lpwstr/>
      </vt:variant>
      <vt:variant>
        <vt:i4>6094948</vt:i4>
      </vt:variant>
      <vt:variant>
        <vt:i4>11379</vt:i4>
      </vt:variant>
      <vt:variant>
        <vt:i4>0</vt:i4>
      </vt:variant>
      <vt:variant>
        <vt:i4>5</vt:i4>
      </vt:variant>
      <vt:variant>
        <vt:lpwstr>javascript: showSpec('_18_0_2_3ba019e_1423004681576_526781_6447');</vt:lpwstr>
      </vt:variant>
      <vt:variant>
        <vt:lpwstr/>
      </vt:variant>
      <vt:variant>
        <vt:i4>6094948</vt:i4>
      </vt:variant>
      <vt:variant>
        <vt:i4>11376</vt:i4>
      </vt:variant>
      <vt:variant>
        <vt:i4>0</vt:i4>
      </vt:variant>
      <vt:variant>
        <vt:i4>5</vt:i4>
      </vt:variant>
      <vt:variant>
        <vt:lpwstr>javascript: showSpec('_18_0_2_3ba019e_1423004681576_526781_6447');</vt:lpwstr>
      </vt:variant>
      <vt:variant>
        <vt:lpwstr/>
      </vt:variant>
      <vt:variant>
        <vt:i4>917584</vt:i4>
      </vt:variant>
      <vt:variant>
        <vt:i4>11373</vt:i4>
      </vt:variant>
      <vt:variant>
        <vt:i4>0</vt:i4>
      </vt:variant>
      <vt:variant>
        <vt:i4>5</vt:i4>
      </vt:variant>
      <vt:variant>
        <vt:lpwstr>javascript: showSpec('_17_0_5_1_3ba019e_1407876845478_265504_4108');</vt:lpwstr>
      </vt:variant>
      <vt:variant>
        <vt:lpwstr/>
      </vt:variant>
      <vt:variant>
        <vt:i4>917584</vt:i4>
      </vt:variant>
      <vt:variant>
        <vt:i4>11370</vt:i4>
      </vt:variant>
      <vt:variant>
        <vt:i4>0</vt:i4>
      </vt:variant>
      <vt:variant>
        <vt:i4>5</vt:i4>
      </vt:variant>
      <vt:variant>
        <vt:lpwstr>javascript: showSpec('_17_0_5_1_3ba019e_1407876845478_265504_4108');</vt:lpwstr>
      </vt:variant>
      <vt:variant>
        <vt:lpwstr/>
      </vt:variant>
      <vt:variant>
        <vt:i4>196688</vt:i4>
      </vt:variant>
      <vt:variant>
        <vt:i4>11367</vt:i4>
      </vt:variant>
      <vt:variant>
        <vt:i4>0</vt:i4>
      </vt:variant>
      <vt:variant>
        <vt:i4>5</vt:i4>
      </vt:variant>
      <vt:variant>
        <vt:lpwstr>javascript: showSpec('_17_0_5_1_3ba019e_1407960337744_968303_4171');</vt:lpwstr>
      </vt:variant>
      <vt:variant>
        <vt:lpwstr/>
      </vt:variant>
      <vt:variant>
        <vt:i4>589917</vt:i4>
      </vt:variant>
      <vt:variant>
        <vt:i4>11364</vt:i4>
      </vt:variant>
      <vt:variant>
        <vt:i4>0</vt:i4>
      </vt:variant>
      <vt:variant>
        <vt:i4>5</vt:i4>
      </vt:variant>
      <vt:variant>
        <vt:lpwstr>javascript: showSpec('_18_1_3ba019e_1431038063402_696754_6534');</vt:lpwstr>
      </vt:variant>
      <vt:variant>
        <vt:lpwstr/>
      </vt:variant>
      <vt:variant>
        <vt:i4>589917</vt:i4>
      </vt:variant>
      <vt:variant>
        <vt:i4>11361</vt:i4>
      </vt:variant>
      <vt:variant>
        <vt:i4>0</vt:i4>
      </vt:variant>
      <vt:variant>
        <vt:i4>5</vt:i4>
      </vt:variant>
      <vt:variant>
        <vt:lpwstr>javascript: showSpec('_18_1_3ba019e_1431038063402_696754_6534');</vt:lpwstr>
      </vt:variant>
      <vt:variant>
        <vt:lpwstr/>
      </vt:variant>
      <vt:variant>
        <vt:i4>327775</vt:i4>
      </vt:variant>
      <vt:variant>
        <vt:i4>11358</vt:i4>
      </vt:variant>
      <vt:variant>
        <vt:i4>0</vt:i4>
      </vt:variant>
      <vt:variant>
        <vt:i4>5</vt:i4>
      </vt:variant>
      <vt:variant>
        <vt:lpwstr>javascript: showSpec('_18_1_3ba019e_1444754264801_974674_27661');</vt:lpwstr>
      </vt:variant>
      <vt:variant>
        <vt:lpwstr/>
      </vt:variant>
      <vt:variant>
        <vt:i4>327775</vt:i4>
      </vt:variant>
      <vt:variant>
        <vt:i4>11355</vt:i4>
      </vt:variant>
      <vt:variant>
        <vt:i4>0</vt:i4>
      </vt:variant>
      <vt:variant>
        <vt:i4>5</vt:i4>
      </vt:variant>
      <vt:variant>
        <vt:lpwstr>javascript: showSpec('_18_1_3ba019e_1444754264801_974674_27661');</vt:lpwstr>
      </vt:variant>
      <vt:variant>
        <vt:lpwstr/>
      </vt:variant>
      <vt:variant>
        <vt:i4>720989</vt:i4>
      </vt:variant>
      <vt:variant>
        <vt:i4>11352</vt:i4>
      </vt:variant>
      <vt:variant>
        <vt:i4>0</vt:i4>
      </vt:variant>
      <vt:variant>
        <vt:i4>5</vt:i4>
      </vt:variant>
      <vt:variant>
        <vt:lpwstr>javascript: showSpec('_18_1_3ba019e_1444754996162_318164_27760');</vt:lpwstr>
      </vt:variant>
      <vt:variant>
        <vt:lpwstr/>
      </vt:variant>
      <vt:variant>
        <vt:i4>720989</vt:i4>
      </vt:variant>
      <vt:variant>
        <vt:i4>11349</vt:i4>
      </vt:variant>
      <vt:variant>
        <vt:i4>0</vt:i4>
      </vt:variant>
      <vt:variant>
        <vt:i4>5</vt:i4>
      </vt:variant>
      <vt:variant>
        <vt:lpwstr>javascript: showSpec('_18_1_3ba019e_1444754996162_318164_27760');</vt:lpwstr>
      </vt:variant>
      <vt:variant>
        <vt:lpwstr/>
      </vt:variant>
      <vt:variant>
        <vt:i4>7274552</vt:i4>
      </vt:variant>
      <vt:variant>
        <vt:i4>11346</vt:i4>
      </vt:variant>
      <vt:variant>
        <vt:i4>0</vt:i4>
      </vt:variant>
      <vt:variant>
        <vt:i4>5</vt:i4>
      </vt:variant>
      <vt:variant>
        <vt:lpwstr>javascript: showSpec('_18_1_3ba019e_1444755560039_64536_27902');</vt:lpwstr>
      </vt:variant>
      <vt:variant>
        <vt:lpwstr/>
      </vt:variant>
      <vt:variant>
        <vt:i4>7274552</vt:i4>
      </vt:variant>
      <vt:variant>
        <vt:i4>11343</vt:i4>
      </vt:variant>
      <vt:variant>
        <vt:i4>0</vt:i4>
      </vt:variant>
      <vt:variant>
        <vt:i4>5</vt:i4>
      </vt:variant>
      <vt:variant>
        <vt:lpwstr>javascript: showSpec('_18_1_3ba019e_1444755560039_64536_27902');</vt:lpwstr>
      </vt:variant>
      <vt:variant>
        <vt:lpwstr/>
      </vt:variant>
      <vt:variant>
        <vt:i4>589914</vt:i4>
      </vt:variant>
      <vt:variant>
        <vt:i4>11340</vt:i4>
      </vt:variant>
      <vt:variant>
        <vt:i4>0</vt:i4>
      </vt:variant>
      <vt:variant>
        <vt:i4>5</vt:i4>
      </vt:variant>
      <vt:variant>
        <vt:lpwstr>javascript: showSpec('_18_1_3ba019e_1443221569898_613345_10069');</vt:lpwstr>
      </vt:variant>
      <vt:variant>
        <vt:lpwstr/>
      </vt:variant>
      <vt:variant>
        <vt:i4>589914</vt:i4>
      </vt:variant>
      <vt:variant>
        <vt:i4>11337</vt:i4>
      </vt:variant>
      <vt:variant>
        <vt:i4>0</vt:i4>
      </vt:variant>
      <vt:variant>
        <vt:i4>5</vt:i4>
      </vt:variant>
      <vt:variant>
        <vt:lpwstr>javascript: showSpec('_18_1_3ba019e_1443221569898_613345_10069');</vt:lpwstr>
      </vt:variant>
      <vt:variant>
        <vt:lpwstr/>
      </vt:variant>
      <vt:variant>
        <vt:i4>720979</vt:i4>
      </vt:variant>
      <vt:variant>
        <vt:i4>11334</vt:i4>
      </vt:variant>
      <vt:variant>
        <vt:i4>0</vt:i4>
      </vt:variant>
      <vt:variant>
        <vt:i4>5</vt:i4>
      </vt:variant>
      <vt:variant>
        <vt:lpwstr>javascript: showSpec('_18_1_3ba019e_1443220213563_351505_9567');</vt:lpwstr>
      </vt:variant>
      <vt:variant>
        <vt:lpwstr/>
      </vt:variant>
      <vt:variant>
        <vt:i4>720979</vt:i4>
      </vt:variant>
      <vt:variant>
        <vt:i4>11331</vt:i4>
      </vt:variant>
      <vt:variant>
        <vt:i4>0</vt:i4>
      </vt:variant>
      <vt:variant>
        <vt:i4>5</vt:i4>
      </vt:variant>
      <vt:variant>
        <vt:lpwstr>javascript: showSpec('_18_1_3ba019e_1443220213563_351505_9567');</vt:lpwstr>
      </vt:variant>
      <vt:variant>
        <vt:lpwstr/>
      </vt:variant>
      <vt:variant>
        <vt:i4>524375</vt:i4>
      </vt:variant>
      <vt:variant>
        <vt:i4>11328</vt:i4>
      </vt:variant>
      <vt:variant>
        <vt:i4>0</vt:i4>
      </vt:variant>
      <vt:variant>
        <vt:i4>5</vt:i4>
      </vt:variant>
      <vt:variant>
        <vt:lpwstr>javascript: showSpec('_18_1_3ba019e_1443219138259_343165_8591');</vt:lpwstr>
      </vt:variant>
      <vt:variant>
        <vt:lpwstr/>
      </vt:variant>
      <vt:variant>
        <vt:i4>524375</vt:i4>
      </vt:variant>
      <vt:variant>
        <vt:i4>11325</vt:i4>
      </vt:variant>
      <vt:variant>
        <vt:i4>0</vt:i4>
      </vt:variant>
      <vt:variant>
        <vt:i4>5</vt:i4>
      </vt:variant>
      <vt:variant>
        <vt:lpwstr>javascript: showSpec('_18_1_3ba019e_1443219138259_343165_8591');</vt:lpwstr>
      </vt:variant>
      <vt:variant>
        <vt:lpwstr/>
      </vt:variant>
      <vt:variant>
        <vt:i4>786520</vt:i4>
      </vt:variant>
      <vt:variant>
        <vt:i4>11322</vt:i4>
      </vt:variant>
      <vt:variant>
        <vt:i4>0</vt:i4>
      </vt:variant>
      <vt:variant>
        <vt:i4>5</vt:i4>
      </vt:variant>
      <vt:variant>
        <vt:lpwstr>javascript: showSpec('_18_1_3ba019e_1443219426201_443347_8631');</vt:lpwstr>
      </vt:variant>
      <vt:variant>
        <vt:lpwstr/>
      </vt:variant>
      <vt:variant>
        <vt:i4>786520</vt:i4>
      </vt:variant>
      <vt:variant>
        <vt:i4>11319</vt:i4>
      </vt:variant>
      <vt:variant>
        <vt:i4>0</vt:i4>
      </vt:variant>
      <vt:variant>
        <vt:i4>5</vt:i4>
      </vt:variant>
      <vt:variant>
        <vt:lpwstr>javascript: showSpec('_18_1_3ba019e_1443219426201_443347_8631');</vt:lpwstr>
      </vt:variant>
      <vt:variant>
        <vt:lpwstr/>
      </vt:variant>
      <vt:variant>
        <vt:i4>720987</vt:i4>
      </vt:variant>
      <vt:variant>
        <vt:i4>11316</vt:i4>
      </vt:variant>
      <vt:variant>
        <vt:i4>0</vt:i4>
      </vt:variant>
      <vt:variant>
        <vt:i4>5</vt:i4>
      </vt:variant>
      <vt:variant>
        <vt:lpwstr>javascript: showSpec('_18_1_3ba019e_1443219320273_184069_8630');</vt:lpwstr>
      </vt:variant>
      <vt:variant>
        <vt:lpwstr/>
      </vt:variant>
      <vt:variant>
        <vt:i4>720987</vt:i4>
      </vt:variant>
      <vt:variant>
        <vt:i4>11313</vt:i4>
      </vt:variant>
      <vt:variant>
        <vt:i4>0</vt:i4>
      </vt:variant>
      <vt:variant>
        <vt:i4>5</vt:i4>
      </vt:variant>
      <vt:variant>
        <vt:lpwstr>javascript: showSpec('_18_1_3ba019e_1443219320273_184069_8630');</vt:lpwstr>
      </vt:variant>
      <vt:variant>
        <vt:lpwstr/>
      </vt:variant>
      <vt:variant>
        <vt:i4>589916</vt:i4>
      </vt:variant>
      <vt:variant>
        <vt:i4>11310</vt:i4>
      </vt:variant>
      <vt:variant>
        <vt:i4>0</vt:i4>
      </vt:variant>
      <vt:variant>
        <vt:i4>5</vt:i4>
      </vt:variant>
      <vt:variant>
        <vt:lpwstr>javascript: showSpec('_18_1_3ba019e_1443295623856_856236_11332');</vt:lpwstr>
      </vt:variant>
      <vt:variant>
        <vt:lpwstr/>
      </vt:variant>
      <vt:variant>
        <vt:i4>589916</vt:i4>
      </vt:variant>
      <vt:variant>
        <vt:i4>11307</vt:i4>
      </vt:variant>
      <vt:variant>
        <vt:i4>0</vt:i4>
      </vt:variant>
      <vt:variant>
        <vt:i4>5</vt:i4>
      </vt:variant>
      <vt:variant>
        <vt:lpwstr>javascript: showSpec('_18_1_3ba019e_1443295623856_856236_11332');</vt:lpwstr>
      </vt:variant>
      <vt:variant>
        <vt:lpwstr/>
      </vt:variant>
      <vt:variant>
        <vt:i4>5963873</vt:i4>
      </vt:variant>
      <vt:variant>
        <vt:i4>11304</vt:i4>
      </vt:variant>
      <vt:variant>
        <vt:i4>0</vt:i4>
      </vt:variant>
      <vt:variant>
        <vt:i4>5</vt:i4>
      </vt:variant>
      <vt:variant>
        <vt:lpwstr>javascript: showSpec('_18_0_2_3ba019e_1423176899024_851785_13542');</vt:lpwstr>
      </vt:variant>
      <vt:variant>
        <vt:lpwstr/>
      </vt:variant>
      <vt:variant>
        <vt:i4>5963873</vt:i4>
      </vt:variant>
      <vt:variant>
        <vt:i4>11301</vt:i4>
      </vt:variant>
      <vt:variant>
        <vt:i4>0</vt:i4>
      </vt:variant>
      <vt:variant>
        <vt:i4>5</vt:i4>
      </vt:variant>
      <vt:variant>
        <vt:lpwstr>javascript: showSpec('_18_0_2_3ba019e_1423176899024_851785_13542');</vt:lpwstr>
      </vt:variant>
      <vt:variant>
        <vt:lpwstr/>
      </vt:variant>
      <vt:variant>
        <vt:i4>327768</vt:i4>
      </vt:variant>
      <vt:variant>
        <vt:i4>11298</vt:i4>
      </vt:variant>
      <vt:variant>
        <vt:i4>0</vt:i4>
      </vt:variant>
      <vt:variant>
        <vt:i4>5</vt:i4>
      </vt:variant>
      <vt:variant>
        <vt:lpwstr>javascript: showSpec('_18_1_3ba019e_1443295647041_837190_11358');</vt:lpwstr>
      </vt:variant>
      <vt:variant>
        <vt:lpwstr/>
      </vt:variant>
      <vt:variant>
        <vt:i4>852026</vt:i4>
      </vt:variant>
      <vt:variant>
        <vt:i4>11295</vt:i4>
      </vt:variant>
      <vt:variant>
        <vt:i4>0</vt:i4>
      </vt:variant>
      <vt:variant>
        <vt:i4>5</vt:i4>
      </vt:variant>
      <vt:variant>
        <vt:lpwstr>javascript: showSpec('_18_0_2_3ba019e_1423851416227_37136_6875');</vt:lpwstr>
      </vt:variant>
      <vt:variant>
        <vt:lpwstr/>
      </vt:variant>
      <vt:variant>
        <vt:i4>852026</vt:i4>
      </vt:variant>
      <vt:variant>
        <vt:i4>11292</vt:i4>
      </vt:variant>
      <vt:variant>
        <vt:i4>0</vt:i4>
      </vt:variant>
      <vt:variant>
        <vt:i4>5</vt:i4>
      </vt:variant>
      <vt:variant>
        <vt:lpwstr>javascript: showSpec('_18_0_2_3ba019e_1423851416227_37136_6875');</vt:lpwstr>
      </vt:variant>
      <vt:variant>
        <vt:lpwstr/>
      </vt:variant>
      <vt:variant>
        <vt:i4>6094950</vt:i4>
      </vt:variant>
      <vt:variant>
        <vt:i4>11289</vt:i4>
      </vt:variant>
      <vt:variant>
        <vt:i4>0</vt:i4>
      </vt:variant>
      <vt:variant>
        <vt:i4>5</vt:i4>
      </vt:variant>
      <vt:variant>
        <vt:lpwstr>javascript: showSpec('_18_0_2_3ba019e_1423851344237_646041_6841');</vt:lpwstr>
      </vt:variant>
      <vt:variant>
        <vt:lpwstr/>
      </vt:variant>
      <vt:variant>
        <vt:i4>6094950</vt:i4>
      </vt:variant>
      <vt:variant>
        <vt:i4>11286</vt:i4>
      </vt:variant>
      <vt:variant>
        <vt:i4>0</vt:i4>
      </vt:variant>
      <vt:variant>
        <vt:i4>5</vt:i4>
      </vt:variant>
      <vt:variant>
        <vt:lpwstr>javascript: showSpec('_18_0_2_3ba019e_1423851344237_646041_6841');</vt:lpwstr>
      </vt:variant>
      <vt:variant>
        <vt:lpwstr/>
      </vt:variant>
      <vt:variant>
        <vt:i4>589910</vt:i4>
      </vt:variant>
      <vt:variant>
        <vt:i4>11283</vt:i4>
      </vt:variant>
      <vt:variant>
        <vt:i4>0</vt:i4>
      </vt:variant>
      <vt:variant>
        <vt:i4>5</vt:i4>
      </vt:variant>
      <vt:variant>
        <vt:lpwstr>javascript: showSpec('_18_1_3ba019e_1445543771788_822272_38055');</vt:lpwstr>
      </vt:variant>
      <vt:variant>
        <vt:lpwstr/>
      </vt:variant>
      <vt:variant>
        <vt:i4>589910</vt:i4>
      </vt:variant>
      <vt:variant>
        <vt:i4>11280</vt:i4>
      </vt:variant>
      <vt:variant>
        <vt:i4>0</vt:i4>
      </vt:variant>
      <vt:variant>
        <vt:i4>5</vt:i4>
      </vt:variant>
      <vt:variant>
        <vt:lpwstr>javascript: showSpec('_18_1_3ba019e_1445543771788_822272_38055');</vt:lpwstr>
      </vt:variant>
      <vt:variant>
        <vt:lpwstr/>
      </vt:variant>
      <vt:variant>
        <vt:i4>5832815</vt:i4>
      </vt:variant>
      <vt:variant>
        <vt:i4>11277</vt:i4>
      </vt:variant>
      <vt:variant>
        <vt:i4>0</vt:i4>
      </vt:variant>
      <vt:variant>
        <vt:i4>5</vt:i4>
      </vt:variant>
      <vt:variant>
        <vt:lpwstr>javascript: showSpec('_18_0_2_3ba019e_1423851251889_699616_6639');</vt:lpwstr>
      </vt:variant>
      <vt:variant>
        <vt:lpwstr/>
      </vt:variant>
      <vt:variant>
        <vt:i4>589909</vt:i4>
      </vt:variant>
      <vt:variant>
        <vt:i4>11274</vt:i4>
      </vt:variant>
      <vt:variant>
        <vt:i4>0</vt:i4>
      </vt:variant>
      <vt:variant>
        <vt:i4>5</vt:i4>
      </vt:variant>
      <vt:variant>
        <vt:lpwstr>javascript: showSpec('_18_1_3ba019e_1447036219829_666773_39354');</vt:lpwstr>
      </vt:variant>
      <vt:variant>
        <vt:lpwstr/>
      </vt:variant>
      <vt:variant>
        <vt:i4>589909</vt:i4>
      </vt:variant>
      <vt:variant>
        <vt:i4>11271</vt:i4>
      </vt:variant>
      <vt:variant>
        <vt:i4>0</vt:i4>
      </vt:variant>
      <vt:variant>
        <vt:i4>5</vt:i4>
      </vt:variant>
      <vt:variant>
        <vt:lpwstr>javascript: showSpec('_18_1_3ba019e_1447036219829_666773_39354');</vt:lpwstr>
      </vt:variant>
      <vt:variant>
        <vt:lpwstr/>
      </vt:variant>
      <vt:variant>
        <vt:i4>6094948</vt:i4>
      </vt:variant>
      <vt:variant>
        <vt:i4>11268</vt:i4>
      </vt:variant>
      <vt:variant>
        <vt:i4>0</vt:i4>
      </vt:variant>
      <vt:variant>
        <vt:i4>5</vt:i4>
      </vt:variant>
      <vt:variant>
        <vt:lpwstr>javascript: showSpec('_18_0_2_3ba019e_1423004681576_526781_6447');</vt:lpwstr>
      </vt:variant>
      <vt:variant>
        <vt:lpwstr/>
      </vt:variant>
      <vt:variant>
        <vt:i4>6094948</vt:i4>
      </vt:variant>
      <vt:variant>
        <vt:i4>11265</vt:i4>
      </vt:variant>
      <vt:variant>
        <vt:i4>0</vt:i4>
      </vt:variant>
      <vt:variant>
        <vt:i4>5</vt:i4>
      </vt:variant>
      <vt:variant>
        <vt:lpwstr>javascript: showSpec('_18_0_2_3ba019e_1423004681576_526781_6447');</vt:lpwstr>
      </vt:variant>
      <vt:variant>
        <vt:lpwstr/>
      </vt:variant>
      <vt:variant>
        <vt:i4>589906</vt:i4>
      </vt:variant>
      <vt:variant>
        <vt:i4>11262</vt:i4>
      </vt:variant>
      <vt:variant>
        <vt:i4>0</vt:i4>
      </vt:variant>
      <vt:variant>
        <vt:i4>5</vt:i4>
      </vt:variant>
      <vt:variant>
        <vt:lpwstr>javascript: showSpec('_17_0_5_1_3ba019e_1407452412571_889169_11910');</vt:lpwstr>
      </vt:variant>
      <vt:variant>
        <vt:lpwstr/>
      </vt:variant>
      <vt:variant>
        <vt:i4>589906</vt:i4>
      </vt:variant>
      <vt:variant>
        <vt:i4>11259</vt:i4>
      </vt:variant>
      <vt:variant>
        <vt:i4>0</vt:i4>
      </vt:variant>
      <vt:variant>
        <vt:i4>5</vt:i4>
      </vt:variant>
      <vt:variant>
        <vt:lpwstr>javascript: showSpec('_17_0_5_1_3ba019e_1407452412571_889169_11910');</vt:lpwstr>
      </vt:variant>
      <vt:variant>
        <vt:lpwstr/>
      </vt:variant>
      <vt:variant>
        <vt:i4>393303</vt:i4>
      </vt:variant>
      <vt:variant>
        <vt:i4>11256</vt:i4>
      </vt:variant>
      <vt:variant>
        <vt:i4>0</vt:i4>
      </vt:variant>
      <vt:variant>
        <vt:i4>5</vt:i4>
      </vt:variant>
      <vt:variant>
        <vt:lpwstr>javascript: showSpec('_17_0_5_1_3ba019e_1407452381122_290271_11885');</vt:lpwstr>
      </vt:variant>
      <vt:variant>
        <vt:lpwstr/>
      </vt:variant>
      <vt:variant>
        <vt:i4>393303</vt:i4>
      </vt:variant>
      <vt:variant>
        <vt:i4>11253</vt:i4>
      </vt:variant>
      <vt:variant>
        <vt:i4>0</vt:i4>
      </vt:variant>
      <vt:variant>
        <vt:i4>5</vt:i4>
      </vt:variant>
      <vt:variant>
        <vt:lpwstr>javascript: showSpec('_17_0_5_1_3ba019e_1407452381122_290271_11885');</vt:lpwstr>
      </vt:variant>
      <vt:variant>
        <vt:lpwstr/>
      </vt:variant>
      <vt:variant>
        <vt:i4>983125</vt:i4>
      </vt:variant>
      <vt:variant>
        <vt:i4>11250</vt:i4>
      </vt:variant>
      <vt:variant>
        <vt:i4>0</vt:i4>
      </vt:variant>
      <vt:variant>
        <vt:i4>5</vt:i4>
      </vt:variant>
      <vt:variant>
        <vt:lpwstr>javascript: showSpec('_17_0_5_1_3ba019e_1407452267066_776903_11252');</vt:lpwstr>
      </vt:variant>
      <vt:variant>
        <vt:lpwstr/>
      </vt:variant>
      <vt:variant>
        <vt:i4>983125</vt:i4>
      </vt:variant>
      <vt:variant>
        <vt:i4>11247</vt:i4>
      </vt:variant>
      <vt:variant>
        <vt:i4>0</vt:i4>
      </vt:variant>
      <vt:variant>
        <vt:i4>5</vt:i4>
      </vt:variant>
      <vt:variant>
        <vt:lpwstr>javascript: showSpec('_17_0_5_1_3ba019e_1407452267066_776903_11252');</vt:lpwstr>
      </vt:variant>
      <vt:variant>
        <vt:lpwstr/>
      </vt:variant>
      <vt:variant>
        <vt:i4>5570662</vt:i4>
      </vt:variant>
      <vt:variant>
        <vt:i4>11244</vt:i4>
      </vt:variant>
      <vt:variant>
        <vt:i4>0</vt:i4>
      </vt:variant>
      <vt:variant>
        <vt:i4>5</vt:i4>
      </vt:variant>
      <vt:variant>
        <vt:lpwstr>javascript: showSpec('_18_0_2_3ba019e_1423004718353_767742_6511');</vt:lpwstr>
      </vt:variant>
      <vt:variant>
        <vt:lpwstr/>
      </vt:variant>
      <vt:variant>
        <vt:i4>5570662</vt:i4>
      </vt:variant>
      <vt:variant>
        <vt:i4>11241</vt:i4>
      </vt:variant>
      <vt:variant>
        <vt:i4>0</vt:i4>
      </vt:variant>
      <vt:variant>
        <vt:i4>5</vt:i4>
      </vt:variant>
      <vt:variant>
        <vt:lpwstr>javascript: showSpec('_18_0_2_3ba019e_1423004718353_767742_6511');</vt:lpwstr>
      </vt:variant>
      <vt:variant>
        <vt:lpwstr/>
      </vt:variant>
      <vt:variant>
        <vt:i4>393306</vt:i4>
      </vt:variant>
      <vt:variant>
        <vt:i4>11238</vt:i4>
      </vt:variant>
      <vt:variant>
        <vt:i4>0</vt:i4>
      </vt:variant>
      <vt:variant>
        <vt:i4>5</vt:i4>
      </vt:variant>
      <vt:variant>
        <vt:lpwstr>javascript: showSpec('_18_1_3ba019e_1443381448658_348294_9482');</vt:lpwstr>
      </vt:variant>
      <vt:variant>
        <vt:lpwstr/>
      </vt:variant>
      <vt:variant>
        <vt:i4>393306</vt:i4>
      </vt:variant>
      <vt:variant>
        <vt:i4>11235</vt:i4>
      </vt:variant>
      <vt:variant>
        <vt:i4>0</vt:i4>
      </vt:variant>
      <vt:variant>
        <vt:i4>5</vt:i4>
      </vt:variant>
      <vt:variant>
        <vt:lpwstr>javascript: showSpec('_18_1_3ba019e_1443381448658_348294_9482');</vt:lpwstr>
      </vt:variant>
      <vt:variant>
        <vt:lpwstr/>
      </vt:variant>
      <vt:variant>
        <vt:i4>131157</vt:i4>
      </vt:variant>
      <vt:variant>
        <vt:i4>11232</vt:i4>
      </vt:variant>
      <vt:variant>
        <vt:i4>0</vt:i4>
      </vt:variant>
      <vt:variant>
        <vt:i4>5</vt:i4>
      </vt:variant>
      <vt:variant>
        <vt:lpwstr>javascript: showSpec('_18_1_3ba019e_1443381434392_672726_9481');</vt:lpwstr>
      </vt:variant>
      <vt:variant>
        <vt:lpwstr/>
      </vt:variant>
      <vt:variant>
        <vt:i4>131157</vt:i4>
      </vt:variant>
      <vt:variant>
        <vt:i4>11229</vt:i4>
      </vt:variant>
      <vt:variant>
        <vt:i4>0</vt:i4>
      </vt:variant>
      <vt:variant>
        <vt:i4>5</vt:i4>
      </vt:variant>
      <vt:variant>
        <vt:lpwstr>javascript: showSpec('_18_1_3ba019e_1443381434392_672726_9481');</vt:lpwstr>
      </vt:variant>
      <vt:variant>
        <vt:lpwstr/>
      </vt:variant>
      <vt:variant>
        <vt:i4>589917</vt:i4>
      </vt:variant>
      <vt:variant>
        <vt:i4>11226</vt:i4>
      </vt:variant>
      <vt:variant>
        <vt:i4>0</vt:i4>
      </vt:variant>
      <vt:variant>
        <vt:i4>5</vt:i4>
      </vt:variant>
      <vt:variant>
        <vt:lpwstr>javascript: showSpec('_18_1_3ba019e_1431038063402_696754_6534');</vt:lpwstr>
      </vt:variant>
      <vt:variant>
        <vt:lpwstr/>
      </vt:variant>
      <vt:variant>
        <vt:i4>589917</vt:i4>
      </vt:variant>
      <vt:variant>
        <vt:i4>11223</vt:i4>
      </vt:variant>
      <vt:variant>
        <vt:i4>0</vt:i4>
      </vt:variant>
      <vt:variant>
        <vt:i4>5</vt:i4>
      </vt:variant>
      <vt:variant>
        <vt:lpwstr>javascript: showSpec('_18_1_3ba019e_1431038063402_696754_6534');</vt:lpwstr>
      </vt:variant>
      <vt:variant>
        <vt:lpwstr/>
      </vt:variant>
      <vt:variant>
        <vt:i4>327775</vt:i4>
      </vt:variant>
      <vt:variant>
        <vt:i4>11220</vt:i4>
      </vt:variant>
      <vt:variant>
        <vt:i4>0</vt:i4>
      </vt:variant>
      <vt:variant>
        <vt:i4>5</vt:i4>
      </vt:variant>
      <vt:variant>
        <vt:lpwstr>javascript: showSpec('_18_1_3ba019e_1444754264801_974674_27661');</vt:lpwstr>
      </vt:variant>
      <vt:variant>
        <vt:lpwstr/>
      </vt:variant>
      <vt:variant>
        <vt:i4>327775</vt:i4>
      </vt:variant>
      <vt:variant>
        <vt:i4>11217</vt:i4>
      </vt:variant>
      <vt:variant>
        <vt:i4>0</vt:i4>
      </vt:variant>
      <vt:variant>
        <vt:i4>5</vt:i4>
      </vt:variant>
      <vt:variant>
        <vt:lpwstr>javascript: showSpec('_18_1_3ba019e_1444754264801_974674_27661');</vt:lpwstr>
      </vt:variant>
      <vt:variant>
        <vt:lpwstr/>
      </vt:variant>
      <vt:variant>
        <vt:i4>720989</vt:i4>
      </vt:variant>
      <vt:variant>
        <vt:i4>11214</vt:i4>
      </vt:variant>
      <vt:variant>
        <vt:i4>0</vt:i4>
      </vt:variant>
      <vt:variant>
        <vt:i4>5</vt:i4>
      </vt:variant>
      <vt:variant>
        <vt:lpwstr>javascript: showSpec('_18_1_3ba019e_1444754996162_318164_27760');</vt:lpwstr>
      </vt:variant>
      <vt:variant>
        <vt:lpwstr/>
      </vt:variant>
      <vt:variant>
        <vt:i4>720989</vt:i4>
      </vt:variant>
      <vt:variant>
        <vt:i4>11211</vt:i4>
      </vt:variant>
      <vt:variant>
        <vt:i4>0</vt:i4>
      </vt:variant>
      <vt:variant>
        <vt:i4>5</vt:i4>
      </vt:variant>
      <vt:variant>
        <vt:lpwstr>javascript: showSpec('_18_1_3ba019e_1444754996162_318164_27760');</vt:lpwstr>
      </vt:variant>
      <vt:variant>
        <vt:lpwstr/>
      </vt:variant>
      <vt:variant>
        <vt:i4>7274552</vt:i4>
      </vt:variant>
      <vt:variant>
        <vt:i4>11208</vt:i4>
      </vt:variant>
      <vt:variant>
        <vt:i4>0</vt:i4>
      </vt:variant>
      <vt:variant>
        <vt:i4>5</vt:i4>
      </vt:variant>
      <vt:variant>
        <vt:lpwstr>javascript: showSpec('_18_1_3ba019e_1444755560039_64536_27902');</vt:lpwstr>
      </vt:variant>
      <vt:variant>
        <vt:lpwstr/>
      </vt:variant>
      <vt:variant>
        <vt:i4>5636201</vt:i4>
      </vt:variant>
      <vt:variant>
        <vt:i4>11205</vt:i4>
      </vt:variant>
      <vt:variant>
        <vt:i4>0</vt:i4>
      </vt:variant>
      <vt:variant>
        <vt:i4>5</vt:i4>
      </vt:variant>
      <vt:variant>
        <vt:lpwstr>javascript: showSpec('_18_0_2_3ba019e_1423347961050_548514_7266');</vt:lpwstr>
      </vt:variant>
      <vt:variant>
        <vt:lpwstr/>
      </vt:variant>
      <vt:variant>
        <vt:i4>5636201</vt:i4>
      </vt:variant>
      <vt:variant>
        <vt:i4>11202</vt:i4>
      </vt:variant>
      <vt:variant>
        <vt:i4>0</vt:i4>
      </vt:variant>
      <vt:variant>
        <vt:i4>5</vt:i4>
      </vt:variant>
      <vt:variant>
        <vt:lpwstr>javascript: showSpec('_18_0_2_3ba019e_1423347961050_548514_7266');</vt:lpwstr>
      </vt:variant>
      <vt:variant>
        <vt:lpwstr/>
      </vt:variant>
      <vt:variant>
        <vt:i4>6226031</vt:i4>
      </vt:variant>
      <vt:variant>
        <vt:i4>11199</vt:i4>
      </vt:variant>
      <vt:variant>
        <vt:i4>0</vt:i4>
      </vt:variant>
      <vt:variant>
        <vt:i4>5</vt:i4>
      </vt:variant>
      <vt:variant>
        <vt:lpwstr>javascript: showSpec('_18_0_2_3ba019e_1423348741787_958149_7345');</vt:lpwstr>
      </vt:variant>
      <vt:variant>
        <vt:lpwstr/>
      </vt:variant>
      <vt:variant>
        <vt:i4>6226031</vt:i4>
      </vt:variant>
      <vt:variant>
        <vt:i4>11196</vt:i4>
      </vt:variant>
      <vt:variant>
        <vt:i4>0</vt:i4>
      </vt:variant>
      <vt:variant>
        <vt:i4>5</vt:i4>
      </vt:variant>
      <vt:variant>
        <vt:lpwstr>javascript: showSpec('_18_0_2_3ba019e_1423348741787_958149_7345');</vt:lpwstr>
      </vt:variant>
      <vt:variant>
        <vt:lpwstr/>
      </vt:variant>
      <vt:variant>
        <vt:i4>5374054</vt:i4>
      </vt:variant>
      <vt:variant>
        <vt:i4>11193</vt:i4>
      </vt:variant>
      <vt:variant>
        <vt:i4>0</vt:i4>
      </vt:variant>
      <vt:variant>
        <vt:i4>5</vt:i4>
      </vt:variant>
      <vt:variant>
        <vt:lpwstr>javascript: showSpec('_18_0_2_3ba019e_1423002551684_743251_6041');</vt:lpwstr>
      </vt:variant>
      <vt:variant>
        <vt:lpwstr/>
      </vt:variant>
      <vt:variant>
        <vt:i4>5374054</vt:i4>
      </vt:variant>
      <vt:variant>
        <vt:i4>11190</vt:i4>
      </vt:variant>
      <vt:variant>
        <vt:i4>0</vt:i4>
      </vt:variant>
      <vt:variant>
        <vt:i4>5</vt:i4>
      </vt:variant>
      <vt:variant>
        <vt:lpwstr>javascript: showSpec('_18_0_2_3ba019e_1423002551684_743251_6041');</vt:lpwstr>
      </vt:variant>
      <vt:variant>
        <vt:lpwstr/>
      </vt:variant>
      <vt:variant>
        <vt:i4>5242982</vt:i4>
      </vt:variant>
      <vt:variant>
        <vt:i4>11187</vt:i4>
      </vt:variant>
      <vt:variant>
        <vt:i4>0</vt:i4>
      </vt:variant>
      <vt:variant>
        <vt:i4>5</vt:i4>
      </vt:variant>
      <vt:variant>
        <vt:lpwstr>javascript: showSpec('_18_0_2_3ba019e_1424122686193_674759_6388');</vt:lpwstr>
      </vt:variant>
      <vt:variant>
        <vt:lpwstr/>
      </vt:variant>
      <vt:variant>
        <vt:i4>5242982</vt:i4>
      </vt:variant>
      <vt:variant>
        <vt:i4>11184</vt:i4>
      </vt:variant>
      <vt:variant>
        <vt:i4>0</vt:i4>
      </vt:variant>
      <vt:variant>
        <vt:i4>5</vt:i4>
      </vt:variant>
      <vt:variant>
        <vt:lpwstr>javascript: showSpec('_18_0_2_3ba019e_1424122686193_674759_6388');</vt:lpwstr>
      </vt:variant>
      <vt:variant>
        <vt:lpwstr/>
      </vt:variant>
      <vt:variant>
        <vt:i4>5439598</vt:i4>
      </vt:variant>
      <vt:variant>
        <vt:i4>11181</vt:i4>
      </vt:variant>
      <vt:variant>
        <vt:i4>0</vt:i4>
      </vt:variant>
      <vt:variant>
        <vt:i4>5</vt:i4>
      </vt:variant>
      <vt:variant>
        <vt:lpwstr>javascript: showSpec('_18_0_2_3ba019e_1423183301023_719330_6041');</vt:lpwstr>
      </vt:variant>
      <vt:variant>
        <vt:lpwstr/>
      </vt:variant>
      <vt:variant>
        <vt:i4>5439598</vt:i4>
      </vt:variant>
      <vt:variant>
        <vt:i4>11178</vt:i4>
      </vt:variant>
      <vt:variant>
        <vt:i4>0</vt:i4>
      </vt:variant>
      <vt:variant>
        <vt:i4>5</vt:i4>
      </vt:variant>
      <vt:variant>
        <vt:lpwstr>javascript: showSpec('_18_0_2_3ba019e_1423183301023_719330_6041');</vt:lpwstr>
      </vt:variant>
      <vt:variant>
        <vt:lpwstr/>
      </vt:variant>
      <vt:variant>
        <vt:i4>5308523</vt:i4>
      </vt:variant>
      <vt:variant>
        <vt:i4>11175</vt:i4>
      </vt:variant>
      <vt:variant>
        <vt:i4>0</vt:i4>
      </vt:variant>
      <vt:variant>
        <vt:i4>5</vt:i4>
      </vt:variant>
      <vt:variant>
        <vt:lpwstr>javascript: showSpec('_18_0_2_3ba019e_1423002531233_915844_5454');</vt:lpwstr>
      </vt:variant>
      <vt:variant>
        <vt:lpwstr/>
      </vt:variant>
      <vt:variant>
        <vt:i4>5308523</vt:i4>
      </vt:variant>
      <vt:variant>
        <vt:i4>11172</vt:i4>
      </vt:variant>
      <vt:variant>
        <vt:i4>0</vt:i4>
      </vt:variant>
      <vt:variant>
        <vt:i4>5</vt:i4>
      </vt:variant>
      <vt:variant>
        <vt:lpwstr>javascript: showSpec('_18_0_2_3ba019e_1423002531233_915844_5454');</vt:lpwstr>
      </vt:variant>
      <vt:variant>
        <vt:lpwstr/>
      </vt:variant>
      <vt:variant>
        <vt:i4>5242979</vt:i4>
      </vt:variant>
      <vt:variant>
        <vt:i4>11169</vt:i4>
      </vt:variant>
      <vt:variant>
        <vt:i4>0</vt:i4>
      </vt:variant>
      <vt:variant>
        <vt:i4>5</vt:i4>
      </vt:variant>
      <vt:variant>
        <vt:lpwstr>javascript: showSpec('_18_0_2_3ba019e_1423002481348_614942_5453');</vt:lpwstr>
      </vt:variant>
      <vt:variant>
        <vt:lpwstr/>
      </vt:variant>
      <vt:variant>
        <vt:i4>5242979</vt:i4>
      </vt:variant>
      <vt:variant>
        <vt:i4>11166</vt:i4>
      </vt:variant>
      <vt:variant>
        <vt:i4>0</vt:i4>
      </vt:variant>
      <vt:variant>
        <vt:i4>5</vt:i4>
      </vt:variant>
      <vt:variant>
        <vt:lpwstr>javascript: showSpec('_18_0_2_3ba019e_1423002481348_614942_5453');</vt:lpwstr>
      </vt:variant>
      <vt:variant>
        <vt:lpwstr/>
      </vt:variant>
      <vt:variant>
        <vt:i4>5636194</vt:i4>
      </vt:variant>
      <vt:variant>
        <vt:i4>11163</vt:i4>
      </vt:variant>
      <vt:variant>
        <vt:i4>0</vt:i4>
      </vt:variant>
      <vt:variant>
        <vt:i4>5</vt:i4>
      </vt:variant>
      <vt:variant>
        <vt:lpwstr>javascript: showSpec('_18_0_2_3ba019e_1424984545843_416115_6757');</vt:lpwstr>
      </vt:variant>
      <vt:variant>
        <vt:lpwstr/>
      </vt:variant>
      <vt:variant>
        <vt:i4>5636194</vt:i4>
      </vt:variant>
      <vt:variant>
        <vt:i4>11160</vt:i4>
      </vt:variant>
      <vt:variant>
        <vt:i4>0</vt:i4>
      </vt:variant>
      <vt:variant>
        <vt:i4>5</vt:i4>
      </vt:variant>
      <vt:variant>
        <vt:lpwstr>javascript: showSpec('_18_0_2_3ba019e_1424984545843_416115_6757');</vt:lpwstr>
      </vt:variant>
      <vt:variant>
        <vt:lpwstr/>
      </vt:variant>
      <vt:variant>
        <vt:i4>131156</vt:i4>
      </vt:variant>
      <vt:variant>
        <vt:i4>11157</vt:i4>
      </vt:variant>
      <vt:variant>
        <vt:i4>0</vt:i4>
      </vt:variant>
      <vt:variant>
        <vt:i4>5</vt:i4>
      </vt:variant>
      <vt:variant>
        <vt:lpwstr>javascript: showSpec('_17_0_5_1_3ba019e_1407440991858_478193_6084');</vt:lpwstr>
      </vt:variant>
      <vt:variant>
        <vt:lpwstr/>
      </vt:variant>
      <vt:variant>
        <vt:i4>131156</vt:i4>
      </vt:variant>
      <vt:variant>
        <vt:i4>11154</vt:i4>
      </vt:variant>
      <vt:variant>
        <vt:i4>0</vt:i4>
      </vt:variant>
      <vt:variant>
        <vt:i4>5</vt:i4>
      </vt:variant>
      <vt:variant>
        <vt:lpwstr>javascript: showSpec('_17_0_5_1_3ba019e_1407440991858_478193_6084');</vt:lpwstr>
      </vt:variant>
      <vt:variant>
        <vt:lpwstr/>
      </vt:variant>
      <vt:variant>
        <vt:i4>589909</vt:i4>
      </vt:variant>
      <vt:variant>
        <vt:i4>11151</vt:i4>
      </vt:variant>
      <vt:variant>
        <vt:i4>0</vt:i4>
      </vt:variant>
      <vt:variant>
        <vt:i4>5</vt:i4>
      </vt:variant>
      <vt:variant>
        <vt:lpwstr>javascript: showSpec('_18_1_3ba019e_1447036219829_666773_39354');</vt:lpwstr>
      </vt:variant>
      <vt:variant>
        <vt:lpwstr/>
      </vt:variant>
      <vt:variant>
        <vt:i4>589909</vt:i4>
      </vt:variant>
      <vt:variant>
        <vt:i4>11148</vt:i4>
      </vt:variant>
      <vt:variant>
        <vt:i4>0</vt:i4>
      </vt:variant>
      <vt:variant>
        <vt:i4>5</vt:i4>
      </vt:variant>
      <vt:variant>
        <vt:lpwstr>javascript: showSpec('_18_1_3ba019e_1447036219829_666773_39354');</vt:lpwstr>
      </vt:variant>
      <vt:variant>
        <vt:lpwstr/>
      </vt:variant>
      <vt:variant>
        <vt:i4>6094948</vt:i4>
      </vt:variant>
      <vt:variant>
        <vt:i4>11145</vt:i4>
      </vt:variant>
      <vt:variant>
        <vt:i4>0</vt:i4>
      </vt:variant>
      <vt:variant>
        <vt:i4>5</vt:i4>
      </vt:variant>
      <vt:variant>
        <vt:lpwstr>javascript: showSpec('_18_0_2_3ba019e_1423004681576_526781_6447');</vt:lpwstr>
      </vt:variant>
      <vt:variant>
        <vt:lpwstr/>
      </vt:variant>
      <vt:variant>
        <vt:i4>6094948</vt:i4>
      </vt:variant>
      <vt:variant>
        <vt:i4>11142</vt:i4>
      </vt:variant>
      <vt:variant>
        <vt:i4>0</vt:i4>
      </vt:variant>
      <vt:variant>
        <vt:i4>5</vt:i4>
      </vt:variant>
      <vt:variant>
        <vt:lpwstr>javascript: showSpec('_18_0_2_3ba019e_1423004681576_526781_6447');</vt:lpwstr>
      </vt:variant>
      <vt:variant>
        <vt:lpwstr/>
      </vt:variant>
      <vt:variant>
        <vt:i4>589906</vt:i4>
      </vt:variant>
      <vt:variant>
        <vt:i4>11139</vt:i4>
      </vt:variant>
      <vt:variant>
        <vt:i4>0</vt:i4>
      </vt:variant>
      <vt:variant>
        <vt:i4>5</vt:i4>
      </vt:variant>
      <vt:variant>
        <vt:lpwstr>javascript: showSpec('_17_0_5_1_3ba019e_1407452412571_889169_11910');</vt:lpwstr>
      </vt:variant>
      <vt:variant>
        <vt:lpwstr/>
      </vt:variant>
      <vt:variant>
        <vt:i4>589906</vt:i4>
      </vt:variant>
      <vt:variant>
        <vt:i4>11136</vt:i4>
      </vt:variant>
      <vt:variant>
        <vt:i4>0</vt:i4>
      </vt:variant>
      <vt:variant>
        <vt:i4>5</vt:i4>
      </vt:variant>
      <vt:variant>
        <vt:lpwstr>javascript: showSpec('_17_0_5_1_3ba019e_1407452412571_889169_11910');</vt:lpwstr>
      </vt:variant>
      <vt:variant>
        <vt:lpwstr/>
      </vt:variant>
      <vt:variant>
        <vt:i4>393303</vt:i4>
      </vt:variant>
      <vt:variant>
        <vt:i4>11133</vt:i4>
      </vt:variant>
      <vt:variant>
        <vt:i4>0</vt:i4>
      </vt:variant>
      <vt:variant>
        <vt:i4>5</vt:i4>
      </vt:variant>
      <vt:variant>
        <vt:lpwstr>javascript: showSpec('_17_0_5_1_3ba019e_1407452381122_290271_11885');</vt:lpwstr>
      </vt:variant>
      <vt:variant>
        <vt:lpwstr/>
      </vt:variant>
      <vt:variant>
        <vt:i4>393303</vt:i4>
      </vt:variant>
      <vt:variant>
        <vt:i4>11130</vt:i4>
      </vt:variant>
      <vt:variant>
        <vt:i4>0</vt:i4>
      </vt:variant>
      <vt:variant>
        <vt:i4>5</vt:i4>
      </vt:variant>
      <vt:variant>
        <vt:lpwstr>javascript: showSpec('_17_0_5_1_3ba019e_1407452381122_290271_11885');</vt:lpwstr>
      </vt:variant>
      <vt:variant>
        <vt:lpwstr/>
      </vt:variant>
      <vt:variant>
        <vt:i4>983125</vt:i4>
      </vt:variant>
      <vt:variant>
        <vt:i4>11127</vt:i4>
      </vt:variant>
      <vt:variant>
        <vt:i4>0</vt:i4>
      </vt:variant>
      <vt:variant>
        <vt:i4>5</vt:i4>
      </vt:variant>
      <vt:variant>
        <vt:lpwstr>javascript: showSpec('_17_0_5_1_3ba019e_1407452267066_776903_11252');</vt:lpwstr>
      </vt:variant>
      <vt:variant>
        <vt:lpwstr/>
      </vt:variant>
      <vt:variant>
        <vt:i4>983125</vt:i4>
      </vt:variant>
      <vt:variant>
        <vt:i4>11124</vt:i4>
      </vt:variant>
      <vt:variant>
        <vt:i4>0</vt:i4>
      </vt:variant>
      <vt:variant>
        <vt:i4>5</vt:i4>
      </vt:variant>
      <vt:variant>
        <vt:lpwstr>javascript: showSpec('_17_0_5_1_3ba019e_1407452267066_776903_11252');</vt:lpwstr>
      </vt:variant>
      <vt:variant>
        <vt:lpwstr/>
      </vt:variant>
      <vt:variant>
        <vt:i4>5570662</vt:i4>
      </vt:variant>
      <vt:variant>
        <vt:i4>11121</vt:i4>
      </vt:variant>
      <vt:variant>
        <vt:i4>0</vt:i4>
      </vt:variant>
      <vt:variant>
        <vt:i4>5</vt:i4>
      </vt:variant>
      <vt:variant>
        <vt:lpwstr>javascript: showSpec('_18_0_2_3ba019e_1423004718353_767742_6511');</vt:lpwstr>
      </vt:variant>
      <vt:variant>
        <vt:lpwstr/>
      </vt:variant>
      <vt:variant>
        <vt:i4>5570662</vt:i4>
      </vt:variant>
      <vt:variant>
        <vt:i4>11118</vt:i4>
      </vt:variant>
      <vt:variant>
        <vt:i4>0</vt:i4>
      </vt:variant>
      <vt:variant>
        <vt:i4>5</vt:i4>
      </vt:variant>
      <vt:variant>
        <vt:lpwstr>javascript: showSpec('_18_0_2_3ba019e_1423004718353_767742_6511');</vt:lpwstr>
      </vt:variant>
      <vt:variant>
        <vt:lpwstr/>
      </vt:variant>
      <vt:variant>
        <vt:i4>393306</vt:i4>
      </vt:variant>
      <vt:variant>
        <vt:i4>11115</vt:i4>
      </vt:variant>
      <vt:variant>
        <vt:i4>0</vt:i4>
      </vt:variant>
      <vt:variant>
        <vt:i4>5</vt:i4>
      </vt:variant>
      <vt:variant>
        <vt:lpwstr>javascript: showSpec('_18_1_3ba019e_1443381448658_348294_9482');</vt:lpwstr>
      </vt:variant>
      <vt:variant>
        <vt:lpwstr/>
      </vt:variant>
      <vt:variant>
        <vt:i4>393306</vt:i4>
      </vt:variant>
      <vt:variant>
        <vt:i4>11112</vt:i4>
      </vt:variant>
      <vt:variant>
        <vt:i4>0</vt:i4>
      </vt:variant>
      <vt:variant>
        <vt:i4>5</vt:i4>
      </vt:variant>
      <vt:variant>
        <vt:lpwstr>javascript: showSpec('_18_1_3ba019e_1443381448658_348294_9482');</vt:lpwstr>
      </vt:variant>
      <vt:variant>
        <vt:lpwstr/>
      </vt:variant>
      <vt:variant>
        <vt:i4>131157</vt:i4>
      </vt:variant>
      <vt:variant>
        <vt:i4>11109</vt:i4>
      </vt:variant>
      <vt:variant>
        <vt:i4>0</vt:i4>
      </vt:variant>
      <vt:variant>
        <vt:i4>5</vt:i4>
      </vt:variant>
      <vt:variant>
        <vt:lpwstr>javascript: showSpec('_18_1_3ba019e_1443381434392_672726_9481');</vt:lpwstr>
      </vt:variant>
      <vt:variant>
        <vt:lpwstr/>
      </vt:variant>
      <vt:variant>
        <vt:i4>131157</vt:i4>
      </vt:variant>
      <vt:variant>
        <vt:i4>11106</vt:i4>
      </vt:variant>
      <vt:variant>
        <vt:i4>0</vt:i4>
      </vt:variant>
      <vt:variant>
        <vt:i4>5</vt:i4>
      </vt:variant>
      <vt:variant>
        <vt:lpwstr>javascript: showSpec('_18_1_3ba019e_1443381434392_672726_9481');</vt:lpwstr>
      </vt:variant>
      <vt:variant>
        <vt:lpwstr/>
      </vt:variant>
      <vt:variant>
        <vt:i4>5439503</vt:i4>
      </vt:variant>
      <vt:variant>
        <vt:i4>11103</vt:i4>
      </vt:variant>
      <vt:variant>
        <vt:i4>0</vt:i4>
      </vt:variant>
      <vt:variant>
        <vt:i4>5</vt:i4>
      </vt:variant>
      <vt:variant>
        <vt:lpwstr>javascript: showSpec('_18_1_3ba019e_1431366309527_30995_6119');</vt:lpwstr>
      </vt:variant>
      <vt:variant>
        <vt:lpwstr/>
      </vt:variant>
      <vt:variant>
        <vt:i4>5439503</vt:i4>
      </vt:variant>
      <vt:variant>
        <vt:i4>11100</vt:i4>
      </vt:variant>
      <vt:variant>
        <vt:i4>0</vt:i4>
      </vt:variant>
      <vt:variant>
        <vt:i4>5</vt:i4>
      </vt:variant>
      <vt:variant>
        <vt:lpwstr>javascript: showSpec('_18_1_3ba019e_1431366309527_30995_6119');</vt:lpwstr>
      </vt:variant>
      <vt:variant>
        <vt:lpwstr/>
      </vt:variant>
      <vt:variant>
        <vt:i4>196701</vt:i4>
      </vt:variant>
      <vt:variant>
        <vt:i4>11097</vt:i4>
      </vt:variant>
      <vt:variant>
        <vt:i4>0</vt:i4>
      </vt:variant>
      <vt:variant>
        <vt:i4>5</vt:i4>
      </vt:variant>
      <vt:variant>
        <vt:lpwstr>javascript: showSpec('_17_0_5_1_3ba019e_1407439004179_501334_4205');</vt:lpwstr>
      </vt:variant>
      <vt:variant>
        <vt:lpwstr/>
      </vt:variant>
      <vt:variant>
        <vt:i4>196701</vt:i4>
      </vt:variant>
      <vt:variant>
        <vt:i4>11094</vt:i4>
      </vt:variant>
      <vt:variant>
        <vt:i4>0</vt:i4>
      </vt:variant>
      <vt:variant>
        <vt:i4>5</vt:i4>
      </vt:variant>
      <vt:variant>
        <vt:lpwstr>javascript: showSpec('_17_0_5_1_3ba019e_1407439004179_501334_4205');</vt:lpwstr>
      </vt:variant>
      <vt:variant>
        <vt:lpwstr/>
      </vt:variant>
      <vt:variant>
        <vt:i4>786516</vt:i4>
      </vt:variant>
      <vt:variant>
        <vt:i4>11091</vt:i4>
      </vt:variant>
      <vt:variant>
        <vt:i4>0</vt:i4>
      </vt:variant>
      <vt:variant>
        <vt:i4>5</vt:i4>
      </vt:variant>
      <vt:variant>
        <vt:lpwstr>javascript: showSpec('_18_1_3ba019e_1445378852596_586756_31366');</vt:lpwstr>
      </vt:variant>
      <vt:variant>
        <vt:lpwstr/>
      </vt:variant>
      <vt:variant>
        <vt:i4>786516</vt:i4>
      </vt:variant>
      <vt:variant>
        <vt:i4>11088</vt:i4>
      </vt:variant>
      <vt:variant>
        <vt:i4>0</vt:i4>
      </vt:variant>
      <vt:variant>
        <vt:i4>5</vt:i4>
      </vt:variant>
      <vt:variant>
        <vt:lpwstr>javascript: showSpec('_18_1_3ba019e_1445378852596_586756_31366');</vt:lpwstr>
      </vt:variant>
      <vt:variant>
        <vt:lpwstr/>
      </vt:variant>
      <vt:variant>
        <vt:i4>131166</vt:i4>
      </vt:variant>
      <vt:variant>
        <vt:i4>11085</vt:i4>
      </vt:variant>
      <vt:variant>
        <vt:i4>0</vt:i4>
      </vt:variant>
      <vt:variant>
        <vt:i4>5</vt:i4>
      </vt:variant>
      <vt:variant>
        <vt:lpwstr>javascript: showSpec('_18_1_3ba019e_1431366309527_621966_6118');</vt:lpwstr>
      </vt:variant>
      <vt:variant>
        <vt:lpwstr/>
      </vt:variant>
      <vt:variant>
        <vt:i4>131166</vt:i4>
      </vt:variant>
      <vt:variant>
        <vt:i4>11082</vt:i4>
      </vt:variant>
      <vt:variant>
        <vt:i4>0</vt:i4>
      </vt:variant>
      <vt:variant>
        <vt:i4>5</vt:i4>
      </vt:variant>
      <vt:variant>
        <vt:lpwstr>javascript: showSpec('_18_1_3ba019e_1431366309527_621966_6118');</vt:lpwstr>
      </vt:variant>
      <vt:variant>
        <vt:lpwstr/>
      </vt:variant>
      <vt:variant>
        <vt:i4>917589</vt:i4>
      </vt:variant>
      <vt:variant>
        <vt:i4>11079</vt:i4>
      </vt:variant>
      <vt:variant>
        <vt:i4>0</vt:i4>
      </vt:variant>
      <vt:variant>
        <vt:i4>5</vt:i4>
      </vt:variant>
      <vt:variant>
        <vt:lpwstr>javascript: showSpec('_18_1_3ba019e_1445378057929_897989_30544');</vt:lpwstr>
      </vt:variant>
      <vt:variant>
        <vt:lpwstr/>
      </vt:variant>
      <vt:variant>
        <vt:i4>917589</vt:i4>
      </vt:variant>
      <vt:variant>
        <vt:i4>11076</vt:i4>
      </vt:variant>
      <vt:variant>
        <vt:i4>0</vt:i4>
      </vt:variant>
      <vt:variant>
        <vt:i4>5</vt:i4>
      </vt:variant>
      <vt:variant>
        <vt:lpwstr>javascript: showSpec('_18_1_3ba019e_1445378057929_897989_30544');</vt:lpwstr>
      </vt:variant>
      <vt:variant>
        <vt:lpwstr/>
      </vt:variant>
      <vt:variant>
        <vt:i4>589917</vt:i4>
      </vt:variant>
      <vt:variant>
        <vt:i4>11073</vt:i4>
      </vt:variant>
      <vt:variant>
        <vt:i4>0</vt:i4>
      </vt:variant>
      <vt:variant>
        <vt:i4>5</vt:i4>
      </vt:variant>
      <vt:variant>
        <vt:lpwstr>javascript: showSpec('_18_1_3ba019e_1431038063402_696754_6534');</vt:lpwstr>
      </vt:variant>
      <vt:variant>
        <vt:lpwstr/>
      </vt:variant>
      <vt:variant>
        <vt:i4>589917</vt:i4>
      </vt:variant>
      <vt:variant>
        <vt:i4>11070</vt:i4>
      </vt:variant>
      <vt:variant>
        <vt:i4>0</vt:i4>
      </vt:variant>
      <vt:variant>
        <vt:i4>5</vt:i4>
      </vt:variant>
      <vt:variant>
        <vt:lpwstr>javascript: showSpec('_18_1_3ba019e_1431038063402_696754_6534');</vt:lpwstr>
      </vt:variant>
      <vt:variant>
        <vt:lpwstr/>
      </vt:variant>
      <vt:variant>
        <vt:i4>327775</vt:i4>
      </vt:variant>
      <vt:variant>
        <vt:i4>11067</vt:i4>
      </vt:variant>
      <vt:variant>
        <vt:i4>0</vt:i4>
      </vt:variant>
      <vt:variant>
        <vt:i4>5</vt:i4>
      </vt:variant>
      <vt:variant>
        <vt:lpwstr>javascript: showSpec('_18_1_3ba019e_1444754264801_974674_27661');</vt:lpwstr>
      </vt:variant>
      <vt:variant>
        <vt:lpwstr/>
      </vt:variant>
      <vt:variant>
        <vt:i4>327775</vt:i4>
      </vt:variant>
      <vt:variant>
        <vt:i4>11064</vt:i4>
      </vt:variant>
      <vt:variant>
        <vt:i4>0</vt:i4>
      </vt:variant>
      <vt:variant>
        <vt:i4>5</vt:i4>
      </vt:variant>
      <vt:variant>
        <vt:lpwstr>javascript: showSpec('_18_1_3ba019e_1444754264801_974674_27661');</vt:lpwstr>
      </vt:variant>
      <vt:variant>
        <vt:lpwstr/>
      </vt:variant>
      <vt:variant>
        <vt:i4>720989</vt:i4>
      </vt:variant>
      <vt:variant>
        <vt:i4>11061</vt:i4>
      </vt:variant>
      <vt:variant>
        <vt:i4>0</vt:i4>
      </vt:variant>
      <vt:variant>
        <vt:i4>5</vt:i4>
      </vt:variant>
      <vt:variant>
        <vt:lpwstr>javascript: showSpec('_18_1_3ba019e_1444754996162_318164_27760');</vt:lpwstr>
      </vt:variant>
      <vt:variant>
        <vt:lpwstr/>
      </vt:variant>
      <vt:variant>
        <vt:i4>720989</vt:i4>
      </vt:variant>
      <vt:variant>
        <vt:i4>11058</vt:i4>
      </vt:variant>
      <vt:variant>
        <vt:i4>0</vt:i4>
      </vt:variant>
      <vt:variant>
        <vt:i4>5</vt:i4>
      </vt:variant>
      <vt:variant>
        <vt:lpwstr>javascript: showSpec('_18_1_3ba019e_1444754996162_318164_27760');</vt:lpwstr>
      </vt:variant>
      <vt:variant>
        <vt:lpwstr/>
      </vt:variant>
      <vt:variant>
        <vt:i4>7274552</vt:i4>
      </vt:variant>
      <vt:variant>
        <vt:i4>11055</vt:i4>
      </vt:variant>
      <vt:variant>
        <vt:i4>0</vt:i4>
      </vt:variant>
      <vt:variant>
        <vt:i4>5</vt:i4>
      </vt:variant>
      <vt:variant>
        <vt:lpwstr>javascript: showSpec('_18_1_3ba019e_1444755560039_64536_27902');</vt:lpwstr>
      </vt:variant>
      <vt:variant>
        <vt:lpwstr/>
      </vt:variant>
      <vt:variant>
        <vt:i4>7274552</vt:i4>
      </vt:variant>
      <vt:variant>
        <vt:i4>11052</vt:i4>
      </vt:variant>
      <vt:variant>
        <vt:i4>0</vt:i4>
      </vt:variant>
      <vt:variant>
        <vt:i4>5</vt:i4>
      </vt:variant>
      <vt:variant>
        <vt:lpwstr>javascript: showSpec('_18_1_3ba019e_1444755560039_64536_27902');</vt:lpwstr>
      </vt:variant>
      <vt:variant>
        <vt:lpwstr/>
      </vt:variant>
      <vt:variant>
        <vt:i4>852026</vt:i4>
      </vt:variant>
      <vt:variant>
        <vt:i4>11049</vt:i4>
      </vt:variant>
      <vt:variant>
        <vt:i4>0</vt:i4>
      </vt:variant>
      <vt:variant>
        <vt:i4>5</vt:i4>
      </vt:variant>
      <vt:variant>
        <vt:lpwstr>javascript: showSpec('_18_0_2_3ba019e_1423851416227_37136_6875');</vt:lpwstr>
      </vt:variant>
      <vt:variant>
        <vt:lpwstr/>
      </vt:variant>
      <vt:variant>
        <vt:i4>852026</vt:i4>
      </vt:variant>
      <vt:variant>
        <vt:i4>11046</vt:i4>
      </vt:variant>
      <vt:variant>
        <vt:i4>0</vt:i4>
      </vt:variant>
      <vt:variant>
        <vt:i4>5</vt:i4>
      </vt:variant>
      <vt:variant>
        <vt:lpwstr>javascript: showSpec('_18_0_2_3ba019e_1423851416227_37136_6875');</vt:lpwstr>
      </vt:variant>
      <vt:variant>
        <vt:lpwstr/>
      </vt:variant>
      <vt:variant>
        <vt:i4>6094950</vt:i4>
      </vt:variant>
      <vt:variant>
        <vt:i4>11043</vt:i4>
      </vt:variant>
      <vt:variant>
        <vt:i4>0</vt:i4>
      </vt:variant>
      <vt:variant>
        <vt:i4>5</vt:i4>
      </vt:variant>
      <vt:variant>
        <vt:lpwstr>javascript: showSpec('_18_0_2_3ba019e_1423851344237_646041_6841');</vt:lpwstr>
      </vt:variant>
      <vt:variant>
        <vt:lpwstr/>
      </vt:variant>
      <vt:variant>
        <vt:i4>6094950</vt:i4>
      </vt:variant>
      <vt:variant>
        <vt:i4>11040</vt:i4>
      </vt:variant>
      <vt:variant>
        <vt:i4>0</vt:i4>
      </vt:variant>
      <vt:variant>
        <vt:i4>5</vt:i4>
      </vt:variant>
      <vt:variant>
        <vt:lpwstr>javascript: showSpec('_18_0_2_3ba019e_1423851344237_646041_6841');</vt:lpwstr>
      </vt:variant>
      <vt:variant>
        <vt:lpwstr/>
      </vt:variant>
      <vt:variant>
        <vt:i4>589910</vt:i4>
      </vt:variant>
      <vt:variant>
        <vt:i4>11037</vt:i4>
      </vt:variant>
      <vt:variant>
        <vt:i4>0</vt:i4>
      </vt:variant>
      <vt:variant>
        <vt:i4>5</vt:i4>
      </vt:variant>
      <vt:variant>
        <vt:lpwstr>javascript: showSpec('_18_1_3ba019e_1445543771788_822272_38055');</vt:lpwstr>
      </vt:variant>
      <vt:variant>
        <vt:lpwstr/>
      </vt:variant>
      <vt:variant>
        <vt:i4>589910</vt:i4>
      </vt:variant>
      <vt:variant>
        <vt:i4>11034</vt:i4>
      </vt:variant>
      <vt:variant>
        <vt:i4>0</vt:i4>
      </vt:variant>
      <vt:variant>
        <vt:i4>5</vt:i4>
      </vt:variant>
      <vt:variant>
        <vt:lpwstr>javascript: showSpec('_18_1_3ba019e_1445543771788_822272_38055');</vt:lpwstr>
      </vt:variant>
      <vt:variant>
        <vt:lpwstr/>
      </vt:variant>
      <vt:variant>
        <vt:i4>5832815</vt:i4>
      </vt:variant>
      <vt:variant>
        <vt:i4>11031</vt:i4>
      </vt:variant>
      <vt:variant>
        <vt:i4>0</vt:i4>
      </vt:variant>
      <vt:variant>
        <vt:i4>5</vt:i4>
      </vt:variant>
      <vt:variant>
        <vt:lpwstr>javascript: showSpec('_18_0_2_3ba019e_1423851251889_699616_6639');</vt:lpwstr>
      </vt:variant>
      <vt:variant>
        <vt:lpwstr/>
      </vt:variant>
      <vt:variant>
        <vt:i4>589909</vt:i4>
      </vt:variant>
      <vt:variant>
        <vt:i4>11028</vt:i4>
      </vt:variant>
      <vt:variant>
        <vt:i4>0</vt:i4>
      </vt:variant>
      <vt:variant>
        <vt:i4>5</vt:i4>
      </vt:variant>
      <vt:variant>
        <vt:lpwstr>javascript: showSpec('_18_1_3ba019e_1447036219829_666773_39354');</vt:lpwstr>
      </vt:variant>
      <vt:variant>
        <vt:lpwstr/>
      </vt:variant>
      <vt:variant>
        <vt:i4>589909</vt:i4>
      </vt:variant>
      <vt:variant>
        <vt:i4>11025</vt:i4>
      </vt:variant>
      <vt:variant>
        <vt:i4>0</vt:i4>
      </vt:variant>
      <vt:variant>
        <vt:i4>5</vt:i4>
      </vt:variant>
      <vt:variant>
        <vt:lpwstr>javascript: showSpec('_18_1_3ba019e_1447036219829_666773_39354');</vt:lpwstr>
      </vt:variant>
      <vt:variant>
        <vt:lpwstr/>
      </vt:variant>
      <vt:variant>
        <vt:i4>6094948</vt:i4>
      </vt:variant>
      <vt:variant>
        <vt:i4>11022</vt:i4>
      </vt:variant>
      <vt:variant>
        <vt:i4>0</vt:i4>
      </vt:variant>
      <vt:variant>
        <vt:i4>5</vt:i4>
      </vt:variant>
      <vt:variant>
        <vt:lpwstr>javascript: showSpec('_18_0_2_3ba019e_1423004681576_526781_6447');</vt:lpwstr>
      </vt:variant>
      <vt:variant>
        <vt:lpwstr/>
      </vt:variant>
      <vt:variant>
        <vt:i4>6094948</vt:i4>
      </vt:variant>
      <vt:variant>
        <vt:i4>11019</vt:i4>
      </vt:variant>
      <vt:variant>
        <vt:i4>0</vt:i4>
      </vt:variant>
      <vt:variant>
        <vt:i4>5</vt:i4>
      </vt:variant>
      <vt:variant>
        <vt:lpwstr>javascript: showSpec('_18_0_2_3ba019e_1423004681576_526781_6447');</vt:lpwstr>
      </vt:variant>
      <vt:variant>
        <vt:lpwstr/>
      </vt:variant>
      <vt:variant>
        <vt:i4>589906</vt:i4>
      </vt:variant>
      <vt:variant>
        <vt:i4>11016</vt:i4>
      </vt:variant>
      <vt:variant>
        <vt:i4>0</vt:i4>
      </vt:variant>
      <vt:variant>
        <vt:i4>5</vt:i4>
      </vt:variant>
      <vt:variant>
        <vt:lpwstr>javascript: showSpec('_17_0_5_1_3ba019e_1407452412571_889169_11910');</vt:lpwstr>
      </vt:variant>
      <vt:variant>
        <vt:lpwstr/>
      </vt:variant>
      <vt:variant>
        <vt:i4>589906</vt:i4>
      </vt:variant>
      <vt:variant>
        <vt:i4>11013</vt:i4>
      </vt:variant>
      <vt:variant>
        <vt:i4>0</vt:i4>
      </vt:variant>
      <vt:variant>
        <vt:i4>5</vt:i4>
      </vt:variant>
      <vt:variant>
        <vt:lpwstr>javascript: showSpec('_17_0_5_1_3ba019e_1407452412571_889169_11910');</vt:lpwstr>
      </vt:variant>
      <vt:variant>
        <vt:lpwstr/>
      </vt:variant>
      <vt:variant>
        <vt:i4>393303</vt:i4>
      </vt:variant>
      <vt:variant>
        <vt:i4>11010</vt:i4>
      </vt:variant>
      <vt:variant>
        <vt:i4>0</vt:i4>
      </vt:variant>
      <vt:variant>
        <vt:i4>5</vt:i4>
      </vt:variant>
      <vt:variant>
        <vt:lpwstr>javascript: showSpec('_17_0_5_1_3ba019e_1407452381122_290271_11885');</vt:lpwstr>
      </vt:variant>
      <vt:variant>
        <vt:lpwstr/>
      </vt:variant>
      <vt:variant>
        <vt:i4>393303</vt:i4>
      </vt:variant>
      <vt:variant>
        <vt:i4>11007</vt:i4>
      </vt:variant>
      <vt:variant>
        <vt:i4>0</vt:i4>
      </vt:variant>
      <vt:variant>
        <vt:i4>5</vt:i4>
      </vt:variant>
      <vt:variant>
        <vt:lpwstr>javascript: showSpec('_17_0_5_1_3ba019e_1407452381122_290271_11885');</vt:lpwstr>
      </vt:variant>
      <vt:variant>
        <vt:lpwstr/>
      </vt:variant>
      <vt:variant>
        <vt:i4>983125</vt:i4>
      </vt:variant>
      <vt:variant>
        <vt:i4>11004</vt:i4>
      </vt:variant>
      <vt:variant>
        <vt:i4>0</vt:i4>
      </vt:variant>
      <vt:variant>
        <vt:i4>5</vt:i4>
      </vt:variant>
      <vt:variant>
        <vt:lpwstr>javascript: showSpec('_17_0_5_1_3ba019e_1407452267066_776903_11252');</vt:lpwstr>
      </vt:variant>
      <vt:variant>
        <vt:lpwstr/>
      </vt:variant>
      <vt:variant>
        <vt:i4>983125</vt:i4>
      </vt:variant>
      <vt:variant>
        <vt:i4>11001</vt:i4>
      </vt:variant>
      <vt:variant>
        <vt:i4>0</vt:i4>
      </vt:variant>
      <vt:variant>
        <vt:i4>5</vt:i4>
      </vt:variant>
      <vt:variant>
        <vt:lpwstr>javascript: showSpec('_17_0_5_1_3ba019e_1407452267066_776903_11252');</vt:lpwstr>
      </vt:variant>
      <vt:variant>
        <vt:lpwstr/>
      </vt:variant>
      <vt:variant>
        <vt:i4>5570662</vt:i4>
      </vt:variant>
      <vt:variant>
        <vt:i4>10998</vt:i4>
      </vt:variant>
      <vt:variant>
        <vt:i4>0</vt:i4>
      </vt:variant>
      <vt:variant>
        <vt:i4>5</vt:i4>
      </vt:variant>
      <vt:variant>
        <vt:lpwstr>javascript: showSpec('_18_0_2_3ba019e_1423004718353_767742_6511');</vt:lpwstr>
      </vt:variant>
      <vt:variant>
        <vt:lpwstr/>
      </vt:variant>
      <vt:variant>
        <vt:i4>5570662</vt:i4>
      </vt:variant>
      <vt:variant>
        <vt:i4>10995</vt:i4>
      </vt:variant>
      <vt:variant>
        <vt:i4>0</vt:i4>
      </vt:variant>
      <vt:variant>
        <vt:i4>5</vt:i4>
      </vt:variant>
      <vt:variant>
        <vt:lpwstr>javascript: showSpec('_18_0_2_3ba019e_1423004718353_767742_6511');</vt:lpwstr>
      </vt:variant>
      <vt:variant>
        <vt:lpwstr/>
      </vt:variant>
      <vt:variant>
        <vt:i4>393306</vt:i4>
      </vt:variant>
      <vt:variant>
        <vt:i4>10992</vt:i4>
      </vt:variant>
      <vt:variant>
        <vt:i4>0</vt:i4>
      </vt:variant>
      <vt:variant>
        <vt:i4>5</vt:i4>
      </vt:variant>
      <vt:variant>
        <vt:lpwstr>javascript: showSpec('_18_1_3ba019e_1443381448658_348294_9482');</vt:lpwstr>
      </vt:variant>
      <vt:variant>
        <vt:lpwstr/>
      </vt:variant>
      <vt:variant>
        <vt:i4>393306</vt:i4>
      </vt:variant>
      <vt:variant>
        <vt:i4>10989</vt:i4>
      </vt:variant>
      <vt:variant>
        <vt:i4>0</vt:i4>
      </vt:variant>
      <vt:variant>
        <vt:i4>5</vt:i4>
      </vt:variant>
      <vt:variant>
        <vt:lpwstr>javascript: showSpec('_18_1_3ba019e_1443381448658_348294_9482');</vt:lpwstr>
      </vt:variant>
      <vt:variant>
        <vt:lpwstr/>
      </vt:variant>
      <vt:variant>
        <vt:i4>131157</vt:i4>
      </vt:variant>
      <vt:variant>
        <vt:i4>10986</vt:i4>
      </vt:variant>
      <vt:variant>
        <vt:i4>0</vt:i4>
      </vt:variant>
      <vt:variant>
        <vt:i4>5</vt:i4>
      </vt:variant>
      <vt:variant>
        <vt:lpwstr>javascript: showSpec('_18_1_3ba019e_1443381434392_672726_9481');</vt:lpwstr>
      </vt:variant>
      <vt:variant>
        <vt:lpwstr/>
      </vt:variant>
      <vt:variant>
        <vt:i4>131157</vt:i4>
      </vt:variant>
      <vt:variant>
        <vt:i4>10983</vt:i4>
      </vt:variant>
      <vt:variant>
        <vt:i4>0</vt:i4>
      </vt:variant>
      <vt:variant>
        <vt:i4>5</vt:i4>
      </vt:variant>
      <vt:variant>
        <vt:lpwstr>javascript: showSpec('_18_1_3ba019e_1443381434392_672726_9481');</vt:lpwstr>
      </vt:variant>
      <vt:variant>
        <vt:lpwstr/>
      </vt:variant>
      <vt:variant>
        <vt:i4>65616</vt:i4>
      </vt:variant>
      <vt:variant>
        <vt:i4>10980</vt:i4>
      </vt:variant>
      <vt:variant>
        <vt:i4>0</vt:i4>
      </vt:variant>
      <vt:variant>
        <vt:i4>5</vt:i4>
      </vt:variant>
      <vt:variant>
        <vt:lpwstr>javascript: showSpec('_18_1_3ba019e_1447036219675_802269_39192');</vt:lpwstr>
      </vt:variant>
      <vt:variant>
        <vt:lpwstr/>
      </vt:variant>
      <vt:variant>
        <vt:i4>65616</vt:i4>
      </vt:variant>
      <vt:variant>
        <vt:i4>10977</vt:i4>
      </vt:variant>
      <vt:variant>
        <vt:i4>0</vt:i4>
      </vt:variant>
      <vt:variant>
        <vt:i4>5</vt:i4>
      </vt:variant>
      <vt:variant>
        <vt:lpwstr>javascript: showSpec('_18_1_3ba019e_1447036219675_802269_39192');</vt:lpwstr>
      </vt:variant>
      <vt:variant>
        <vt:lpwstr/>
      </vt:variant>
      <vt:variant>
        <vt:i4>6094948</vt:i4>
      </vt:variant>
      <vt:variant>
        <vt:i4>10974</vt:i4>
      </vt:variant>
      <vt:variant>
        <vt:i4>0</vt:i4>
      </vt:variant>
      <vt:variant>
        <vt:i4>5</vt:i4>
      </vt:variant>
      <vt:variant>
        <vt:lpwstr>javascript: showSpec('_18_0_2_3ba019e_1423004681576_526781_6447');</vt:lpwstr>
      </vt:variant>
      <vt:variant>
        <vt:lpwstr/>
      </vt:variant>
      <vt:variant>
        <vt:i4>6094948</vt:i4>
      </vt:variant>
      <vt:variant>
        <vt:i4>10971</vt:i4>
      </vt:variant>
      <vt:variant>
        <vt:i4>0</vt:i4>
      </vt:variant>
      <vt:variant>
        <vt:i4>5</vt:i4>
      </vt:variant>
      <vt:variant>
        <vt:lpwstr>javascript: showSpec('_18_0_2_3ba019e_1423004681576_526781_6447');</vt:lpwstr>
      </vt:variant>
      <vt:variant>
        <vt:lpwstr/>
      </vt:variant>
      <vt:variant>
        <vt:i4>917584</vt:i4>
      </vt:variant>
      <vt:variant>
        <vt:i4>10968</vt:i4>
      </vt:variant>
      <vt:variant>
        <vt:i4>0</vt:i4>
      </vt:variant>
      <vt:variant>
        <vt:i4>5</vt:i4>
      </vt:variant>
      <vt:variant>
        <vt:lpwstr>javascript: showSpec('_17_0_5_1_3ba019e_1407876845478_265504_4108');</vt:lpwstr>
      </vt:variant>
      <vt:variant>
        <vt:lpwstr/>
      </vt:variant>
      <vt:variant>
        <vt:i4>917584</vt:i4>
      </vt:variant>
      <vt:variant>
        <vt:i4>10965</vt:i4>
      </vt:variant>
      <vt:variant>
        <vt:i4>0</vt:i4>
      </vt:variant>
      <vt:variant>
        <vt:i4>5</vt:i4>
      </vt:variant>
      <vt:variant>
        <vt:lpwstr>javascript: showSpec('_17_0_5_1_3ba019e_1407876845478_265504_4108');</vt:lpwstr>
      </vt:variant>
      <vt:variant>
        <vt:lpwstr/>
      </vt:variant>
      <vt:variant>
        <vt:i4>196688</vt:i4>
      </vt:variant>
      <vt:variant>
        <vt:i4>10962</vt:i4>
      </vt:variant>
      <vt:variant>
        <vt:i4>0</vt:i4>
      </vt:variant>
      <vt:variant>
        <vt:i4>5</vt:i4>
      </vt:variant>
      <vt:variant>
        <vt:lpwstr>javascript: showSpec('_17_0_5_1_3ba019e_1407960337744_968303_4171');</vt:lpwstr>
      </vt:variant>
      <vt:variant>
        <vt:lpwstr/>
      </vt:variant>
      <vt:variant>
        <vt:i4>589917</vt:i4>
      </vt:variant>
      <vt:variant>
        <vt:i4>10959</vt:i4>
      </vt:variant>
      <vt:variant>
        <vt:i4>0</vt:i4>
      </vt:variant>
      <vt:variant>
        <vt:i4>5</vt:i4>
      </vt:variant>
      <vt:variant>
        <vt:lpwstr>javascript: showSpec('_18_1_3ba019e_1431038063402_696754_6534');</vt:lpwstr>
      </vt:variant>
      <vt:variant>
        <vt:lpwstr/>
      </vt:variant>
      <vt:variant>
        <vt:i4>589917</vt:i4>
      </vt:variant>
      <vt:variant>
        <vt:i4>10956</vt:i4>
      </vt:variant>
      <vt:variant>
        <vt:i4>0</vt:i4>
      </vt:variant>
      <vt:variant>
        <vt:i4>5</vt:i4>
      </vt:variant>
      <vt:variant>
        <vt:lpwstr>javascript: showSpec('_18_1_3ba019e_1431038063402_696754_6534');</vt:lpwstr>
      </vt:variant>
      <vt:variant>
        <vt:lpwstr/>
      </vt:variant>
      <vt:variant>
        <vt:i4>327775</vt:i4>
      </vt:variant>
      <vt:variant>
        <vt:i4>10953</vt:i4>
      </vt:variant>
      <vt:variant>
        <vt:i4>0</vt:i4>
      </vt:variant>
      <vt:variant>
        <vt:i4>5</vt:i4>
      </vt:variant>
      <vt:variant>
        <vt:lpwstr>javascript: showSpec('_18_1_3ba019e_1444754264801_974674_27661');</vt:lpwstr>
      </vt:variant>
      <vt:variant>
        <vt:lpwstr/>
      </vt:variant>
      <vt:variant>
        <vt:i4>327775</vt:i4>
      </vt:variant>
      <vt:variant>
        <vt:i4>10950</vt:i4>
      </vt:variant>
      <vt:variant>
        <vt:i4>0</vt:i4>
      </vt:variant>
      <vt:variant>
        <vt:i4>5</vt:i4>
      </vt:variant>
      <vt:variant>
        <vt:lpwstr>javascript: showSpec('_18_1_3ba019e_1444754264801_974674_27661');</vt:lpwstr>
      </vt:variant>
      <vt:variant>
        <vt:lpwstr/>
      </vt:variant>
      <vt:variant>
        <vt:i4>720989</vt:i4>
      </vt:variant>
      <vt:variant>
        <vt:i4>10947</vt:i4>
      </vt:variant>
      <vt:variant>
        <vt:i4>0</vt:i4>
      </vt:variant>
      <vt:variant>
        <vt:i4>5</vt:i4>
      </vt:variant>
      <vt:variant>
        <vt:lpwstr>javascript: showSpec('_18_1_3ba019e_1444754996162_318164_27760');</vt:lpwstr>
      </vt:variant>
      <vt:variant>
        <vt:lpwstr/>
      </vt:variant>
      <vt:variant>
        <vt:i4>720989</vt:i4>
      </vt:variant>
      <vt:variant>
        <vt:i4>10944</vt:i4>
      </vt:variant>
      <vt:variant>
        <vt:i4>0</vt:i4>
      </vt:variant>
      <vt:variant>
        <vt:i4>5</vt:i4>
      </vt:variant>
      <vt:variant>
        <vt:lpwstr>javascript: showSpec('_18_1_3ba019e_1444754996162_318164_27760');</vt:lpwstr>
      </vt:variant>
      <vt:variant>
        <vt:lpwstr/>
      </vt:variant>
      <vt:variant>
        <vt:i4>7274552</vt:i4>
      </vt:variant>
      <vt:variant>
        <vt:i4>10941</vt:i4>
      </vt:variant>
      <vt:variant>
        <vt:i4>0</vt:i4>
      </vt:variant>
      <vt:variant>
        <vt:i4>5</vt:i4>
      </vt:variant>
      <vt:variant>
        <vt:lpwstr>javascript: showSpec('_18_1_3ba019e_1444755560039_64536_27902');</vt:lpwstr>
      </vt:variant>
      <vt:variant>
        <vt:lpwstr/>
      </vt:variant>
      <vt:variant>
        <vt:i4>7274552</vt:i4>
      </vt:variant>
      <vt:variant>
        <vt:i4>10938</vt:i4>
      </vt:variant>
      <vt:variant>
        <vt:i4>0</vt:i4>
      </vt:variant>
      <vt:variant>
        <vt:i4>5</vt:i4>
      </vt:variant>
      <vt:variant>
        <vt:lpwstr>javascript: showSpec('_18_1_3ba019e_1444755560039_64536_27902');</vt:lpwstr>
      </vt:variant>
      <vt:variant>
        <vt:lpwstr/>
      </vt:variant>
      <vt:variant>
        <vt:i4>589909</vt:i4>
      </vt:variant>
      <vt:variant>
        <vt:i4>10935</vt:i4>
      </vt:variant>
      <vt:variant>
        <vt:i4>0</vt:i4>
      </vt:variant>
      <vt:variant>
        <vt:i4>5</vt:i4>
      </vt:variant>
      <vt:variant>
        <vt:lpwstr>javascript: showSpec('_18_1_3ba019e_1447036219829_666773_39354');</vt:lpwstr>
      </vt:variant>
      <vt:variant>
        <vt:lpwstr/>
      </vt:variant>
      <vt:variant>
        <vt:i4>589909</vt:i4>
      </vt:variant>
      <vt:variant>
        <vt:i4>10932</vt:i4>
      </vt:variant>
      <vt:variant>
        <vt:i4>0</vt:i4>
      </vt:variant>
      <vt:variant>
        <vt:i4>5</vt:i4>
      </vt:variant>
      <vt:variant>
        <vt:lpwstr>javascript: showSpec('_18_1_3ba019e_1447036219829_666773_39354');</vt:lpwstr>
      </vt:variant>
      <vt:variant>
        <vt:lpwstr/>
      </vt:variant>
      <vt:variant>
        <vt:i4>6094948</vt:i4>
      </vt:variant>
      <vt:variant>
        <vt:i4>10929</vt:i4>
      </vt:variant>
      <vt:variant>
        <vt:i4>0</vt:i4>
      </vt:variant>
      <vt:variant>
        <vt:i4>5</vt:i4>
      </vt:variant>
      <vt:variant>
        <vt:lpwstr>javascript: showSpec('_18_0_2_3ba019e_1423004681576_526781_6447');</vt:lpwstr>
      </vt:variant>
      <vt:variant>
        <vt:lpwstr/>
      </vt:variant>
      <vt:variant>
        <vt:i4>6094948</vt:i4>
      </vt:variant>
      <vt:variant>
        <vt:i4>10926</vt:i4>
      </vt:variant>
      <vt:variant>
        <vt:i4>0</vt:i4>
      </vt:variant>
      <vt:variant>
        <vt:i4>5</vt:i4>
      </vt:variant>
      <vt:variant>
        <vt:lpwstr>javascript: showSpec('_18_0_2_3ba019e_1423004681576_526781_6447');</vt:lpwstr>
      </vt:variant>
      <vt:variant>
        <vt:lpwstr/>
      </vt:variant>
      <vt:variant>
        <vt:i4>589906</vt:i4>
      </vt:variant>
      <vt:variant>
        <vt:i4>10923</vt:i4>
      </vt:variant>
      <vt:variant>
        <vt:i4>0</vt:i4>
      </vt:variant>
      <vt:variant>
        <vt:i4>5</vt:i4>
      </vt:variant>
      <vt:variant>
        <vt:lpwstr>javascript: showSpec('_17_0_5_1_3ba019e_1407452412571_889169_11910');</vt:lpwstr>
      </vt:variant>
      <vt:variant>
        <vt:lpwstr/>
      </vt:variant>
      <vt:variant>
        <vt:i4>589906</vt:i4>
      </vt:variant>
      <vt:variant>
        <vt:i4>10920</vt:i4>
      </vt:variant>
      <vt:variant>
        <vt:i4>0</vt:i4>
      </vt:variant>
      <vt:variant>
        <vt:i4>5</vt:i4>
      </vt:variant>
      <vt:variant>
        <vt:lpwstr>javascript: showSpec('_17_0_5_1_3ba019e_1407452412571_889169_11910');</vt:lpwstr>
      </vt:variant>
      <vt:variant>
        <vt:lpwstr/>
      </vt:variant>
      <vt:variant>
        <vt:i4>393303</vt:i4>
      </vt:variant>
      <vt:variant>
        <vt:i4>10917</vt:i4>
      </vt:variant>
      <vt:variant>
        <vt:i4>0</vt:i4>
      </vt:variant>
      <vt:variant>
        <vt:i4>5</vt:i4>
      </vt:variant>
      <vt:variant>
        <vt:lpwstr>javascript: showSpec('_17_0_5_1_3ba019e_1407452381122_290271_11885');</vt:lpwstr>
      </vt:variant>
      <vt:variant>
        <vt:lpwstr/>
      </vt:variant>
      <vt:variant>
        <vt:i4>393303</vt:i4>
      </vt:variant>
      <vt:variant>
        <vt:i4>10914</vt:i4>
      </vt:variant>
      <vt:variant>
        <vt:i4>0</vt:i4>
      </vt:variant>
      <vt:variant>
        <vt:i4>5</vt:i4>
      </vt:variant>
      <vt:variant>
        <vt:lpwstr>javascript: showSpec('_17_0_5_1_3ba019e_1407452381122_290271_11885');</vt:lpwstr>
      </vt:variant>
      <vt:variant>
        <vt:lpwstr/>
      </vt:variant>
      <vt:variant>
        <vt:i4>983125</vt:i4>
      </vt:variant>
      <vt:variant>
        <vt:i4>10911</vt:i4>
      </vt:variant>
      <vt:variant>
        <vt:i4>0</vt:i4>
      </vt:variant>
      <vt:variant>
        <vt:i4>5</vt:i4>
      </vt:variant>
      <vt:variant>
        <vt:lpwstr>javascript: showSpec('_17_0_5_1_3ba019e_1407452267066_776903_11252');</vt:lpwstr>
      </vt:variant>
      <vt:variant>
        <vt:lpwstr/>
      </vt:variant>
      <vt:variant>
        <vt:i4>983125</vt:i4>
      </vt:variant>
      <vt:variant>
        <vt:i4>10908</vt:i4>
      </vt:variant>
      <vt:variant>
        <vt:i4>0</vt:i4>
      </vt:variant>
      <vt:variant>
        <vt:i4>5</vt:i4>
      </vt:variant>
      <vt:variant>
        <vt:lpwstr>javascript: showSpec('_17_0_5_1_3ba019e_1407452267066_776903_11252');</vt:lpwstr>
      </vt:variant>
      <vt:variant>
        <vt:lpwstr/>
      </vt:variant>
      <vt:variant>
        <vt:i4>5570662</vt:i4>
      </vt:variant>
      <vt:variant>
        <vt:i4>10905</vt:i4>
      </vt:variant>
      <vt:variant>
        <vt:i4>0</vt:i4>
      </vt:variant>
      <vt:variant>
        <vt:i4>5</vt:i4>
      </vt:variant>
      <vt:variant>
        <vt:lpwstr>javascript: showSpec('_18_0_2_3ba019e_1423004718353_767742_6511');</vt:lpwstr>
      </vt:variant>
      <vt:variant>
        <vt:lpwstr/>
      </vt:variant>
      <vt:variant>
        <vt:i4>5570662</vt:i4>
      </vt:variant>
      <vt:variant>
        <vt:i4>10902</vt:i4>
      </vt:variant>
      <vt:variant>
        <vt:i4>0</vt:i4>
      </vt:variant>
      <vt:variant>
        <vt:i4>5</vt:i4>
      </vt:variant>
      <vt:variant>
        <vt:lpwstr>javascript: showSpec('_18_0_2_3ba019e_1423004718353_767742_6511');</vt:lpwstr>
      </vt:variant>
      <vt:variant>
        <vt:lpwstr/>
      </vt:variant>
      <vt:variant>
        <vt:i4>393306</vt:i4>
      </vt:variant>
      <vt:variant>
        <vt:i4>10899</vt:i4>
      </vt:variant>
      <vt:variant>
        <vt:i4>0</vt:i4>
      </vt:variant>
      <vt:variant>
        <vt:i4>5</vt:i4>
      </vt:variant>
      <vt:variant>
        <vt:lpwstr>javascript: showSpec('_18_1_3ba019e_1443381448658_348294_9482');</vt:lpwstr>
      </vt:variant>
      <vt:variant>
        <vt:lpwstr/>
      </vt:variant>
      <vt:variant>
        <vt:i4>393306</vt:i4>
      </vt:variant>
      <vt:variant>
        <vt:i4>10896</vt:i4>
      </vt:variant>
      <vt:variant>
        <vt:i4>0</vt:i4>
      </vt:variant>
      <vt:variant>
        <vt:i4>5</vt:i4>
      </vt:variant>
      <vt:variant>
        <vt:lpwstr>javascript: showSpec('_18_1_3ba019e_1443381448658_348294_9482');</vt:lpwstr>
      </vt:variant>
      <vt:variant>
        <vt:lpwstr/>
      </vt:variant>
      <vt:variant>
        <vt:i4>131157</vt:i4>
      </vt:variant>
      <vt:variant>
        <vt:i4>10893</vt:i4>
      </vt:variant>
      <vt:variant>
        <vt:i4>0</vt:i4>
      </vt:variant>
      <vt:variant>
        <vt:i4>5</vt:i4>
      </vt:variant>
      <vt:variant>
        <vt:lpwstr>javascript: showSpec('_18_1_3ba019e_1443381434392_672726_9481');</vt:lpwstr>
      </vt:variant>
      <vt:variant>
        <vt:lpwstr/>
      </vt:variant>
      <vt:variant>
        <vt:i4>131157</vt:i4>
      </vt:variant>
      <vt:variant>
        <vt:i4>10890</vt:i4>
      </vt:variant>
      <vt:variant>
        <vt:i4>0</vt:i4>
      </vt:variant>
      <vt:variant>
        <vt:i4>5</vt:i4>
      </vt:variant>
      <vt:variant>
        <vt:lpwstr>javascript: showSpec('_18_1_3ba019e_1443381434392_672726_9481');</vt:lpwstr>
      </vt:variant>
      <vt:variant>
        <vt:lpwstr/>
      </vt:variant>
      <vt:variant>
        <vt:i4>589916</vt:i4>
      </vt:variant>
      <vt:variant>
        <vt:i4>10887</vt:i4>
      </vt:variant>
      <vt:variant>
        <vt:i4>0</vt:i4>
      </vt:variant>
      <vt:variant>
        <vt:i4>5</vt:i4>
      </vt:variant>
      <vt:variant>
        <vt:lpwstr>javascript: showSpec('_18_1_3ba019e_1443295623856_856236_11332');</vt:lpwstr>
      </vt:variant>
      <vt:variant>
        <vt:lpwstr/>
      </vt:variant>
      <vt:variant>
        <vt:i4>589916</vt:i4>
      </vt:variant>
      <vt:variant>
        <vt:i4>10884</vt:i4>
      </vt:variant>
      <vt:variant>
        <vt:i4>0</vt:i4>
      </vt:variant>
      <vt:variant>
        <vt:i4>5</vt:i4>
      </vt:variant>
      <vt:variant>
        <vt:lpwstr>javascript: showSpec('_18_1_3ba019e_1443295623856_856236_11332');</vt:lpwstr>
      </vt:variant>
      <vt:variant>
        <vt:lpwstr/>
      </vt:variant>
      <vt:variant>
        <vt:i4>5963873</vt:i4>
      </vt:variant>
      <vt:variant>
        <vt:i4>10881</vt:i4>
      </vt:variant>
      <vt:variant>
        <vt:i4>0</vt:i4>
      </vt:variant>
      <vt:variant>
        <vt:i4>5</vt:i4>
      </vt:variant>
      <vt:variant>
        <vt:lpwstr>javascript: showSpec('_18_0_2_3ba019e_1423176899024_851785_13542');</vt:lpwstr>
      </vt:variant>
      <vt:variant>
        <vt:lpwstr/>
      </vt:variant>
      <vt:variant>
        <vt:i4>5963873</vt:i4>
      </vt:variant>
      <vt:variant>
        <vt:i4>10878</vt:i4>
      </vt:variant>
      <vt:variant>
        <vt:i4>0</vt:i4>
      </vt:variant>
      <vt:variant>
        <vt:i4>5</vt:i4>
      </vt:variant>
      <vt:variant>
        <vt:lpwstr>javascript: showSpec('_18_0_2_3ba019e_1423176899024_851785_13542');</vt:lpwstr>
      </vt:variant>
      <vt:variant>
        <vt:lpwstr/>
      </vt:variant>
      <vt:variant>
        <vt:i4>327768</vt:i4>
      </vt:variant>
      <vt:variant>
        <vt:i4>10875</vt:i4>
      </vt:variant>
      <vt:variant>
        <vt:i4>0</vt:i4>
      </vt:variant>
      <vt:variant>
        <vt:i4>5</vt:i4>
      </vt:variant>
      <vt:variant>
        <vt:lpwstr>javascript: showSpec('_18_1_3ba019e_1443295647041_837190_11358');</vt:lpwstr>
      </vt:variant>
      <vt:variant>
        <vt:lpwstr/>
      </vt:variant>
      <vt:variant>
        <vt:i4>852026</vt:i4>
      </vt:variant>
      <vt:variant>
        <vt:i4>10872</vt:i4>
      </vt:variant>
      <vt:variant>
        <vt:i4>0</vt:i4>
      </vt:variant>
      <vt:variant>
        <vt:i4>5</vt:i4>
      </vt:variant>
      <vt:variant>
        <vt:lpwstr>javascript: showSpec('_18_0_2_3ba019e_1423851416227_37136_6875');</vt:lpwstr>
      </vt:variant>
      <vt:variant>
        <vt:lpwstr/>
      </vt:variant>
      <vt:variant>
        <vt:i4>852026</vt:i4>
      </vt:variant>
      <vt:variant>
        <vt:i4>10869</vt:i4>
      </vt:variant>
      <vt:variant>
        <vt:i4>0</vt:i4>
      </vt:variant>
      <vt:variant>
        <vt:i4>5</vt:i4>
      </vt:variant>
      <vt:variant>
        <vt:lpwstr>javascript: showSpec('_18_0_2_3ba019e_1423851416227_37136_6875');</vt:lpwstr>
      </vt:variant>
      <vt:variant>
        <vt:lpwstr/>
      </vt:variant>
      <vt:variant>
        <vt:i4>6094950</vt:i4>
      </vt:variant>
      <vt:variant>
        <vt:i4>10866</vt:i4>
      </vt:variant>
      <vt:variant>
        <vt:i4>0</vt:i4>
      </vt:variant>
      <vt:variant>
        <vt:i4>5</vt:i4>
      </vt:variant>
      <vt:variant>
        <vt:lpwstr>javascript: showSpec('_18_0_2_3ba019e_1423851344237_646041_6841');</vt:lpwstr>
      </vt:variant>
      <vt:variant>
        <vt:lpwstr/>
      </vt:variant>
      <vt:variant>
        <vt:i4>6094950</vt:i4>
      </vt:variant>
      <vt:variant>
        <vt:i4>10863</vt:i4>
      </vt:variant>
      <vt:variant>
        <vt:i4>0</vt:i4>
      </vt:variant>
      <vt:variant>
        <vt:i4>5</vt:i4>
      </vt:variant>
      <vt:variant>
        <vt:lpwstr>javascript: showSpec('_18_0_2_3ba019e_1423851344237_646041_6841');</vt:lpwstr>
      </vt:variant>
      <vt:variant>
        <vt:lpwstr/>
      </vt:variant>
      <vt:variant>
        <vt:i4>589910</vt:i4>
      </vt:variant>
      <vt:variant>
        <vt:i4>10860</vt:i4>
      </vt:variant>
      <vt:variant>
        <vt:i4>0</vt:i4>
      </vt:variant>
      <vt:variant>
        <vt:i4>5</vt:i4>
      </vt:variant>
      <vt:variant>
        <vt:lpwstr>javascript: showSpec('_18_1_3ba019e_1445543771788_822272_38055');</vt:lpwstr>
      </vt:variant>
      <vt:variant>
        <vt:lpwstr/>
      </vt:variant>
      <vt:variant>
        <vt:i4>589910</vt:i4>
      </vt:variant>
      <vt:variant>
        <vt:i4>10857</vt:i4>
      </vt:variant>
      <vt:variant>
        <vt:i4>0</vt:i4>
      </vt:variant>
      <vt:variant>
        <vt:i4>5</vt:i4>
      </vt:variant>
      <vt:variant>
        <vt:lpwstr>javascript: showSpec('_18_1_3ba019e_1445543771788_822272_38055');</vt:lpwstr>
      </vt:variant>
      <vt:variant>
        <vt:lpwstr/>
      </vt:variant>
      <vt:variant>
        <vt:i4>5832815</vt:i4>
      </vt:variant>
      <vt:variant>
        <vt:i4>10854</vt:i4>
      </vt:variant>
      <vt:variant>
        <vt:i4>0</vt:i4>
      </vt:variant>
      <vt:variant>
        <vt:i4>5</vt:i4>
      </vt:variant>
      <vt:variant>
        <vt:lpwstr>javascript: showSpec('_18_0_2_3ba019e_1423851251889_699616_6639');</vt:lpwstr>
      </vt:variant>
      <vt:variant>
        <vt:lpwstr/>
      </vt:variant>
      <vt:variant>
        <vt:i4>983132</vt:i4>
      </vt:variant>
      <vt:variant>
        <vt:i4>10851</vt:i4>
      </vt:variant>
      <vt:variant>
        <vt:i4>0</vt:i4>
      </vt:variant>
      <vt:variant>
        <vt:i4>5</vt:i4>
      </vt:variant>
      <vt:variant>
        <vt:lpwstr>javascript: showSpec('_17_0_5_1_3ba019e_1407876941118_369583_4154');</vt:lpwstr>
      </vt:variant>
      <vt:variant>
        <vt:lpwstr/>
      </vt:variant>
      <vt:variant>
        <vt:i4>983132</vt:i4>
      </vt:variant>
      <vt:variant>
        <vt:i4>10848</vt:i4>
      </vt:variant>
      <vt:variant>
        <vt:i4>0</vt:i4>
      </vt:variant>
      <vt:variant>
        <vt:i4>5</vt:i4>
      </vt:variant>
      <vt:variant>
        <vt:lpwstr>javascript: showSpec('_17_0_5_1_3ba019e_1407876941118_369583_4154');</vt:lpwstr>
      </vt:variant>
      <vt:variant>
        <vt:lpwstr/>
      </vt:variant>
      <vt:variant>
        <vt:i4>917595</vt:i4>
      </vt:variant>
      <vt:variant>
        <vt:i4>10845</vt:i4>
      </vt:variant>
      <vt:variant>
        <vt:i4>0</vt:i4>
      </vt:variant>
      <vt:variant>
        <vt:i4>5</vt:i4>
      </vt:variant>
      <vt:variant>
        <vt:lpwstr>javascript: showSpec('_18_1_3ba019e_1443294108901_751289_10636');</vt:lpwstr>
      </vt:variant>
      <vt:variant>
        <vt:lpwstr/>
      </vt:variant>
      <vt:variant>
        <vt:i4>917595</vt:i4>
      </vt:variant>
      <vt:variant>
        <vt:i4>10842</vt:i4>
      </vt:variant>
      <vt:variant>
        <vt:i4>0</vt:i4>
      </vt:variant>
      <vt:variant>
        <vt:i4>5</vt:i4>
      </vt:variant>
      <vt:variant>
        <vt:lpwstr>javascript: showSpec('_18_1_3ba019e_1443294108901_751289_10636');</vt:lpwstr>
      </vt:variant>
      <vt:variant>
        <vt:lpwstr/>
      </vt:variant>
      <vt:variant>
        <vt:i4>5570659</vt:i4>
      </vt:variant>
      <vt:variant>
        <vt:i4>10839</vt:i4>
      </vt:variant>
      <vt:variant>
        <vt:i4>0</vt:i4>
      </vt:variant>
      <vt:variant>
        <vt:i4>5</vt:i4>
      </vt:variant>
      <vt:variant>
        <vt:lpwstr>javascript: showSpec('_18_0_2_3ba019e_1423504731300_363973_6325');</vt:lpwstr>
      </vt:variant>
      <vt:variant>
        <vt:lpwstr/>
      </vt:variant>
      <vt:variant>
        <vt:i4>5570659</vt:i4>
      </vt:variant>
      <vt:variant>
        <vt:i4>10836</vt:i4>
      </vt:variant>
      <vt:variant>
        <vt:i4>0</vt:i4>
      </vt:variant>
      <vt:variant>
        <vt:i4>5</vt:i4>
      </vt:variant>
      <vt:variant>
        <vt:lpwstr>javascript: showSpec('_18_0_2_3ba019e_1423504731300_363973_6325');</vt:lpwstr>
      </vt:variant>
      <vt:variant>
        <vt:lpwstr/>
      </vt:variant>
      <vt:variant>
        <vt:i4>458839</vt:i4>
      </vt:variant>
      <vt:variant>
        <vt:i4>10833</vt:i4>
      </vt:variant>
      <vt:variant>
        <vt:i4>0</vt:i4>
      </vt:variant>
      <vt:variant>
        <vt:i4>5</vt:i4>
      </vt:variant>
      <vt:variant>
        <vt:lpwstr>javascript: showSpec('_18_1_3ba019e_1444839287697_786674_27066');</vt:lpwstr>
      </vt:variant>
      <vt:variant>
        <vt:lpwstr/>
      </vt:variant>
      <vt:variant>
        <vt:i4>589917</vt:i4>
      </vt:variant>
      <vt:variant>
        <vt:i4>10830</vt:i4>
      </vt:variant>
      <vt:variant>
        <vt:i4>0</vt:i4>
      </vt:variant>
      <vt:variant>
        <vt:i4>5</vt:i4>
      </vt:variant>
      <vt:variant>
        <vt:lpwstr>javascript: showSpec('_18_1_3ba019e_1431038063402_696754_6534');</vt:lpwstr>
      </vt:variant>
      <vt:variant>
        <vt:lpwstr/>
      </vt:variant>
      <vt:variant>
        <vt:i4>589917</vt:i4>
      </vt:variant>
      <vt:variant>
        <vt:i4>10827</vt:i4>
      </vt:variant>
      <vt:variant>
        <vt:i4>0</vt:i4>
      </vt:variant>
      <vt:variant>
        <vt:i4>5</vt:i4>
      </vt:variant>
      <vt:variant>
        <vt:lpwstr>javascript: showSpec('_18_1_3ba019e_1431038063402_696754_6534');</vt:lpwstr>
      </vt:variant>
      <vt:variant>
        <vt:lpwstr/>
      </vt:variant>
      <vt:variant>
        <vt:i4>327775</vt:i4>
      </vt:variant>
      <vt:variant>
        <vt:i4>10824</vt:i4>
      </vt:variant>
      <vt:variant>
        <vt:i4>0</vt:i4>
      </vt:variant>
      <vt:variant>
        <vt:i4>5</vt:i4>
      </vt:variant>
      <vt:variant>
        <vt:lpwstr>javascript: showSpec('_18_1_3ba019e_1444754264801_974674_27661');</vt:lpwstr>
      </vt:variant>
      <vt:variant>
        <vt:lpwstr/>
      </vt:variant>
      <vt:variant>
        <vt:i4>327775</vt:i4>
      </vt:variant>
      <vt:variant>
        <vt:i4>10821</vt:i4>
      </vt:variant>
      <vt:variant>
        <vt:i4>0</vt:i4>
      </vt:variant>
      <vt:variant>
        <vt:i4>5</vt:i4>
      </vt:variant>
      <vt:variant>
        <vt:lpwstr>javascript: showSpec('_18_1_3ba019e_1444754264801_974674_27661');</vt:lpwstr>
      </vt:variant>
      <vt:variant>
        <vt:lpwstr/>
      </vt:variant>
      <vt:variant>
        <vt:i4>720989</vt:i4>
      </vt:variant>
      <vt:variant>
        <vt:i4>10818</vt:i4>
      </vt:variant>
      <vt:variant>
        <vt:i4>0</vt:i4>
      </vt:variant>
      <vt:variant>
        <vt:i4>5</vt:i4>
      </vt:variant>
      <vt:variant>
        <vt:lpwstr>javascript: showSpec('_18_1_3ba019e_1444754996162_318164_27760');</vt:lpwstr>
      </vt:variant>
      <vt:variant>
        <vt:lpwstr/>
      </vt:variant>
      <vt:variant>
        <vt:i4>720989</vt:i4>
      </vt:variant>
      <vt:variant>
        <vt:i4>10815</vt:i4>
      </vt:variant>
      <vt:variant>
        <vt:i4>0</vt:i4>
      </vt:variant>
      <vt:variant>
        <vt:i4>5</vt:i4>
      </vt:variant>
      <vt:variant>
        <vt:lpwstr>javascript: showSpec('_18_1_3ba019e_1444754996162_318164_27760');</vt:lpwstr>
      </vt:variant>
      <vt:variant>
        <vt:lpwstr/>
      </vt:variant>
      <vt:variant>
        <vt:i4>7274552</vt:i4>
      </vt:variant>
      <vt:variant>
        <vt:i4>10812</vt:i4>
      </vt:variant>
      <vt:variant>
        <vt:i4>0</vt:i4>
      </vt:variant>
      <vt:variant>
        <vt:i4>5</vt:i4>
      </vt:variant>
      <vt:variant>
        <vt:lpwstr>javascript: showSpec('_18_1_3ba019e_1444755560039_64536_27902');</vt:lpwstr>
      </vt:variant>
      <vt:variant>
        <vt:lpwstr/>
      </vt:variant>
      <vt:variant>
        <vt:i4>589909</vt:i4>
      </vt:variant>
      <vt:variant>
        <vt:i4>10809</vt:i4>
      </vt:variant>
      <vt:variant>
        <vt:i4>0</vt:i4>
      </vt:variant>
      <vt:variant>
        <vt:i4>5</vt:i4>
      </vt:variant>
      <vt:variant>
        <vt:lpwstr>javascript: showSpec('_18_1_3ba019e_1447036219829_666773_39354');</vt:lpwstr>
      </vt:variant>
      <vt:variant>
        <vt:lpwstr/>
      </vt:variant>
      <vt:variant>
        <vt:i4>589909</vt:i4>
      </vt:variant>
      <vt:variant>
        <vt:i4>10806</vt:i4>
      </vt:variant>
      <vt:variant>
        <vt:i4>0</vt:i4>
      </vt:variant>
      <vt:variant>
        <vt:i4>5</vt:i4>
      </vt:variant>
      <vt:variant>
        <vt:lpwstr>javascript: showSpec('_18_1_3ba019e_1447036219829_666773_39354');</vt:lpwstr>
      </vt:variant>
      <vt:variant>
        <vt:lpwstr/>
      </vt:variant>
      <vt:variant>
        <vt:i4>6094948</vt:i4>
      </vt:variant>
      <vt:variant>
        <vt:i4>10803</vt:i4>
      </vt:variant>
      <vt:variant>
        <vt:i4>0</vt:i4>
      </vt:variant>
      <vt:variant>
        <vt:i4>5</vt:i4>
      </vt:variant>
      <vt:variant>
        <vt:lpwstr>javascript: showSpec('_18_0_2_3ba019e_1423004681576_526781_6447');</vt:lpwstr>
      </vt:variant>
      <vt:variant>
        <vt:lpwstr/>
      </vt:variant>
      <vt:variant>
        <vt:i4>6094948</vt:i4>
      </vt:variant>
      <vt:variant>
        <vt:i4>10800</vt:i4>
      </vt:variant>
      <vt:variant>
        <vt:i4>0</vt:i4>
      </vt:variant>
      <vt:variant>
        <vt:i4>5</vt:i4>
      </vt:variant>
      <vt:variant>
        <vt:lpwstr>javascript: showSpec('_18_0_2_3ba019e_1423004681576_526781_6447');</vt:lpwstr>
      </vt:variant>
      <vt:variant>
        <vt:lpwstr/>
      </vt:variant>
      <vt:variant>
        <vt:i4>589906</vt:i4>
      </vt:variant>
      <vt:variant>
        <vt:i4>10797</vt:i4>
      </vt:variant>
      <vt:variant>
        <vt:i4>0</vt:i4>
      </vt:variant>
      <vt:variant>
        <vt:i4>5</vt:i4>
      </vt:variant>
      <vt:variant>
        <vt:lpwstr>javascript: showSpec('_17_0_5_1_3ba019e_1407452412571_889169_11910');</vt:lpwstr>
      </vt:variant>
      <vt:variant>
        <vt:lpwstr/>
      </vt:variant>
      <vt:variant>
        <vt:i4>589906</vt:i4>
      </vt:variant>
      <vt:variant>
        <vt:i4>10794</vt:i4>
      </vt:variant>
      <vt:variant>
        <vt:i4>0</vt:i4>
      </vt:variant>
      <vt:variant>
        <vt:i4>5</vt:i4>
      </vt:variant>
      <vt:variant>
        <vt:lpwstr>javascript: showSpec('_17_0_5_1_3ba019e_1407452412571_889169_11910');</vt:lpwstr>
      </vt:variant>
      <vt:variant>
        <vt:lpwstr/>
      </vt:variant>
      <vt:variant>
        <vt:i4>393303</vt:i4>
      </vt:variant>
      <vt:variant>
        <vt:i4>10791</vt:i4>
      </vt:variant>
      <vt:variant>
        <vt:i4>0</vt:i4>
      </vt:variant>
      <vt:variant>
        <vt:i4>5</vt:i4>
      </vt:variant>
      <vt:variant>
        <vt:lpwstr>javascript: showSpec('_17_0_5_1_3ba019e_1407452381122_290271_11885');</vt:lpwstr>
      </vt:variant>
      <vt:variant>
        <vt:lpwstr/>
      </vt:variant>
      <vt:variant>
        <vt:i4>393303</vt:i4>
      </vt:variant>
      <vt:variant>
        <vt:i4>10788</vt:i4>
      </vt:variant>
      <vt:variant>
        <vt:i4>0</vt:i4>
      </vt:variant>
      <vt:variant>
        <vt:i4>5</vt:i4>
      </vt:variant>
      <vt:variant>
        <vt:lpwstr>javascript: showSpec('_17_0_5_1_3ba019e_1407452381122_290271_11885');</vt:lpwstr>
      </vt:variant>
      <vt:variant>
        <vt:lpwstr/>
      </vt:variant>
      <vt:variant>
        <vt:i4>983125</vt:i4>
      </vt:variant>
      <vt:variant>
        <vt:i4>10785</vt:i4>
      </vt:variant>
      <vt:variant>
        <vt:i4>0</vt:i4>
      </vt:variant>
      <vt:variant>
        <vt:i4>5</vt:i4>
      </vt:variant>
      <vt:variant>
        <vt:lpwstr>javascript: showSpec('_17_0_5_1_3ba019e_1407452267066_776903_11252');</vt:lpwstr>
      </vt:variant>
      <vt:variant>
        <vt:lpwstr/>
      </vt:variant>
      <vt:variant>
        <vt:i4>983125</vt:i4>
      </vt:variant>
      <vt:variant>
        <vt:i4>10782</vt:i4>
      </vt:variant>
      <vt:variant>
        <vt:i4>0</vt:i4>
      </vt:variant>
      <vt:variant>
        <vt:i4>5</vt:i4>
      </vt:variant>
      <vt:variant>
        <vt:lpwstr>javascript: showSpec('_17_0_5_1_3ba019e_1407452267066_776903_11252');</vt:lpwstr>
      </vt:variant>
      <vt:variant>
        <vt:lpwstr/>
      </vt:variant>
      <vt:variant>
        <vt:i4>5570662</vt:i4>
      </vt:variant>
      <vt:variant>
        <vt:i4>10779</vt:i4>
      </vt:variant>
      <vt:variant>
        <vt:i4>0</vt:i4>
      </vt:variant>
      <vt:variant>
        <vt:i4>5</vt:i4>
      </vt:variant>
      <vt:variant>
        <vt:lpwstr>javascript: showSpec('_18_0_2_3ba019e_1423004718353_767742_6511');</vt:lpwstr>
      </vt:variant>
      <vt:variant>
        <vt:lpwstr/>
      </vt:variant>
      <vt:variant>
        <vt:i4>5570662</vt:i4>
      </vt:variant>
      <vt:variant>
        <vt:i4>10776</vt:i4>
      </vt:variant>
      <vt:variant>
        <vt:i4>0</vt:i4>
      </vt:variant>
      <vt:variant>
        <vt:i4>5</vt:i4>
      </vt:variant>
      <vt:variant>
        <vt:lpwstr>javascript: showSpec('_18_0_2_3ba019e_1423004718353_767742_6511');</vt:lpwstr>
      </vt:variant>
      <vt:variant>
        <vt:lpwstr/>
      </vt:variant>
      <vt:variant>
        <vt:i4>393306</vt:i4>
      </vt:variant>
      <vt:variant>
        <vt:i4>10773</vt:i4>
      </vt:variant>
      <vt:variant>
        <vt:i4>0</vt:i4>
      </vt:variant>
      <vt:variant>
        <vt:i4>5</vt:i4>
      </vt:variant>
      <vt:variant>
        <vt:lpwstr>javascript: showSpec('_18_1_3ba019e_1443381448658_348294_9482');</vt:lpwstr>
      </vt:variant>
      <vt:variant>
        <vt:lpwstr/>
      </vt:variant>
      <vt:variant>
        <vt:i4>393306</vt:i4>
      </vt:variant>
      <vt:variant>
        <vt:i4>10770</vt:i4>
      </vt:variant>
      <vt:variant>
        <vt:i4>0</vt:i4>
      </vt:variant>
      <vt:variant>
        <vt:i4>5</vt:i4>
      </vt:variant>
      <vt:variant>
        <vt:lpwstr>javascript: showSpec('_18_1_3ba019e_1443381448658_348294_9482');</vt:lpwstr>
      </vt:variant>
      <vt:variant>
        <vt:lpwstr/>
      </vt:variant>
      <vt:variant>
        <vt:i4>131157</vt:i4>
      </vt:variant>
      <vt:variant>
        <vt:i4>10767</vt:i4>
      </vt:variant>
      <vt:variant>
        <vt:i4>0</vt:i4>
      </vt:variant>
      <vt:variant>
        <vt:i4>5</vt:i4>
      </vt:variant>
      <vt:variant>
        <vt:lpwstr>javascript: showSpec('_18_1_3ba019e_1443381434392_672726_9481');</vt:lpwstr>
      </vt:variant>
      <vt:variant>
        <vt:lpwstr/>
      </vt:variant>
      <vt:variant>
        <vt:i4>131157</vt:i4>
      </vt:variant>
      <vt:variant>
        <vt:i4>10764</vt:i4>
      </vt:variant>
      <vt:variant>
        <vt:i4>0</vt:i4>
      </vt:variant>
      <vt:variant>
        <vt:i4>5</vt:i4>
      </vt:variant>
      <vt:variant>
        <vt:lpwstr>javascript: showSpec('_18_1_3ba019e_1443381434392_672726_9481');</vt:lpwstr>
      </vt:variant>
      <vt:variant>
        <vt:lpwstr/>
      </vt:variant>
      <vt:variant>
        <vt:i4>589916</vt:i4>
      </vt:variant>
      <vt:variant>
        <vt:i4>10761</vt:i4>
      </vt:variant>
      <vt:variant>
        <vt:i4>0</vt:i4>
      </vt:variant>
      <vt:variant>
        <vt:i4>5</vt:i4>
      </vt:variant>
      <vt:variant>
        <vt:lpwstr>javascript: showSpec('_18_1_3ba019e_1443295623856_856236_11332');</vt:lpwstr>
      </vt:variant>
      <vt:variant>
        <vt:lpwstr/>
      </vt:variant>
      <vt:variant>
        <vt:i4>589916</vt:i4>
      </vt:variant>
      <vt:variant>
        <vt:i4>10758</vt:i4>
      </vt:variant>
      <vt:variant>
        <vt:i4>0</vt:i4>
      </vt:variant>
      <vt:variant>
        <vt:i4>5</vt:i4>
      </vt:variant>
      <vt:variant>
        <vt:lpwstr>javascript: showSpec('_18_1_3ba019e_1443295623856_856236_11332');</vt:lpwstr>
      </vt:variant>
      <vt:variant>
        <vt:lpwstr/>
      </vt:variant>
      <vt:variant>
        <vt:i4>5963873</vt:i4>
      </vt:variant>
      <vt:variant>
        <vt:i4>10755</vt:i4>
      </vt:variant>
      <vt:variant>
        <vt:i4>0</vt:i4>
      </vt:variant>
      <vt:variant>
        <vt:i4>5</vt:i4>
      </vt:variant>
      <vt:variant>
        <vt:lpwstr>javascript: showSpec('_18_0_2_3ba019e_1423176899024_851785_13542');</vt:lpwstr>
      </vt:variant>
      <vt:variant>
        <vt:lpwstr/>
      </vt:variant>
      <vt:variant>
        <vt:i4>5963873</vt:i4>
      </vt:variant>
      <vt:variant>
        <vt:i4>10752</vt:i4>
      </vt:variant>
      <vt:variant>
        <vt:i4>0</vt:i4>
      </vt:variant>
      <vt:variant>
        <vt:i4>5</vt:i4>
      </vt:variant>
      <vt:variant>
        <vt:lpwstr>javascript: showSpec('_18_0_2_3ba019e_1423176899024_851785_13542');</vt:lpwstr>
      </vt:variant>
      <vt:variant>
        <vt:lpwstr/>
      </vt:variant>
      <vt:variant>
        <vt:i4>327768</vt:i4>
      </vt:variant>
      <vt:variant>
        <vt:i4>10749</vt:i4>
      </vt:variant>
      <vt:variant>
        <vt:i4>0</vt:i4>
      </vt:variant>
      <vt:variant>
        <vt:i4>5</vt:i4>
      </vt:variant>
      <vt:variant>
        <vt:lpwstr>javascript: showSpec('_18_1_3ba019e_1443295647041_837190_11358');</vt:lpwstr>
      </vt:variant>
      <vt:variant>
        <vt:lpwstr/>
      </vt:variant>
      <vt:variant>
        <vt:i4>983132</vt:i4>
      </vt:variant>
      <vt:variant>
        <vt:i4>10746</vt:i4>
      </vt:variant>
      <vt:variant>
        <vt:i4>0</vt:i4>
      </vt:variant>
      <vt:variant>
        <vt:i4>5</vt:i4>
      </vt:variant>
      <vt:variant>
        <vt:lpwstr>javascript: showSpec('_17_0_5_1_3ba019e_1407876941118_369583_4154');</vt:lpwstr>
      </vt:variant>
      <vt:variant>
        <vt:lpwstr/>
      </vt:variant>
      <vt:variant>
        <vt:i4>983132</vt:i4>
      </vt:variant>
      <vt:variant>
        <vt:i4>10743</vt:i4>
      </vt:variant>
      <vt:variant>
        <vt:i4>0</vt:i4>
      </vt:variant>
      <vt:variant>
        <vt:i4>5</vt:i4>
      </vt:variant>
      <vt:variant>
        <vt:lpwstr>javascript: showSpec('_17_0_5_1_3ba019e_1407876941118_369583_4154');</vt:lpwstr>
      </vt:variant>
      <vt:variant>
        <vt:lpwstr/>
      </vt:variant>
      <vt:variant>
        <vt:i4>917595</vt:i4>
      </vt:variant>
      <vt:variant>
        <vt:i4>10740</vt:i4>
      </vt:variant>
      <vt:variant>
        <vt:i4>0</vt:i4>
      </vt:variant>
      <vt:variant>
        <vt:i4>5</vt:i4>
      </vt:variant>
      <vt:variant>
        <vt:lpwstr>javascript: showSpec('_18_1_3ba019e_1443294108901_751289_10636');</vt:lpwstr>
      </vt:variant>
      <vt:variant>
        <vt:lpwstr/>
      </vt:variant>
      <vt:variant>
        <vt:i4>917595</vt:i4>
      </vt:variant>
      <vt:variant>
        <vt:i4>10737</vt:i4>
      </vt:variant>
      <vt:variant>
        <vt:i4>0</vt:i4>
      </vt:variant>
      <vt:variant>
        <vt:i4>5</vt:i4>
      </vt:variant>
      <vt:variant>
        <vt:lpwstr>javascript: showSpec('_18_1_3ba019e_1443294108901_751289_10636');</vt:lpwstr>
      </vt:variant>
      <vt:variant>
        <vt:lpwstr/>
      </vt:variant>
      <vt:variant>
        <vt:i4>5570659</vt:i4>
      </vt:variant>
      <vt:variant>
        <vt:i4>10734</vt:i4>
      </vt:variant>
      <vt:variant>
        <vt:i4>0</vt:i4>
      </vt:variant>
      <vt:variant>
        <vt:i4>5</vt:i4>
      </vt:variant>
      <vt:variant>
        <vt:lpwstr>javascript: showSpec('_18_0_2_3ba019e_1423504731300_363973_6325');</vt:lpwstr>
      </vt:variant>
      <vt:variant>
        <vt:lpwstr/>
      </vt:variant>
      <vt:variant>
        <vt:i4>5570659</vt:i4>
      </vt:variant>
      <vt:variant>
        <vt:i4>10731</vt:i4>
      </vt:variant>
      <vt:variant>
        <vt:i4>0</vt:i4>
      </vt:variant>
      <vt:variant>
        <vt:i4>5</vt:i4>
      </vt:variant>
      <vt:variant>
        <vt:lpwstr>javascript: showSpec('_18_0_2_3ba019e_1423504731300_363973_6325');</vt:lpwstr>
      </vt:variant>
      <vt:variant>
        <vt:lpwstr/>
      </vt:variant>
      <vt:variant>
        <vt:i4>458839</vt:i4>
      </vt:variant>
      <vt:variant>
        <vt:i4>10728</vt:i4>
      </vt:variant>
      <vt:variant>
        <vt:i4>0</vt:i4>
      </vt:variant>
      <vt:variant>
        <vt:i4>5</vt:i4>
      </vt:variant>
      <vt:variant>
        <vt:lpwstr>javascript: showSpec('_18_1_3ba019e_1444839287697_786674_27066');</vt:lpwstr>
      </vt:variant>
      <vt:variant>
        <vt:lpwstr/>
      </vt:variant>
      <vt:variant>
        <vt:i4>589917</vt:i4>
      </vt:variant>
      <vt:variant>
        <vt:i4>10725</vt:i4>
      </vt:variant>
      <vt:variant>
        <vt:i4>0</vt:i4>
      </vt:variant>
      <vt:variant>
        <vt:i4>5</vt:i4>
      </vt:variant>
      <vt:variant>
        <vt:lpwstr>javascript: showSpec('_18_1_3ba019e_1431038063402_696754_6534');</vt:lpwstr>
      </vt:variant>
      <vt:variant>
        <vt:lpwstr/>
      </vt:variant>
      <vt:variant>
        <vt:i4>589917</vt:i4>
      </vt:variant>
      <vt:variant>
        <vt:i4>10722</vt:i4>
      </vt:variant>
      <vt:variant>
        <vt:i4>0</vt:i4>
      </vt:variant>
      <vt:variant>
        <vt:i4>5</vt:i4>
      </vt:variant>
      <vt:variant>
        <vt:lpwstr>javascript: showSpec('_18_1_3ba019e_1431038063402_696754_6534');</vt:lpwstr>
      </vt:variant>
      <vt:variant>
        <vt:lpwstr/>
      </vt:variant>
      <vt:variant>
        <vt:i4>327775</vt:i4>
      </vt:variant>
      <vt:variant>
        <vt:i4>10719</vt:i4>
      </vt:variant>
      <vt:variant>
        <vt:i4>0</vt:i4>
      </vt:variant>
      <vt:variant>
        <vt:i4>5</vt:i4>
      </vt:variant>
      <vt:variant>
        <vt:lpwstr>javascript: showSpec('_18_1_3ba019e_1444754264801_974674_27661');</vt:lpwstr>
      </vt:variant>
      <vt:variant>
        <vt:lpwstr/>
      </vt:variant>
      <vt:variant>
        <vt:i4>327775</vt:i4>
      </vt:variant>
      <vt:variant>
        <vt:i4>10716</vt:i4>
      </vt:variant>
      <vt:variant>
        <vt:i4>0</vt:i4>
      </vt:variant>
      <vt:variant>
        <vt:i4>5</vt:i4>
      </vt:variant>
      <vt:variant>
        <vt:lpwstr>javascript: showSpec('_18_1_3ba019e_1444754264801_974674_27661');</vt:lpwstr>
      </vt:variant>
      <vt:variant>
        <vt:lpwstr/>
      </vt:variant>
      <vt:variant>
        <vt:i4>720989</vt:i4>
      </vt:variant>
      <vt:variant>
        <vt:i4>10713</vt:i4>
      </vt:variant>
      <vt:variant>
        <vt:i4>0</vt:i4>
      </vt:variant>
      <vt:variant>
        <vt:i4>5</vt:i4>
      </vt:variant>
      <vt:variant>
        <vt:lpwstr>javascript: showSpec('_18_1_3ba019e_1444754996162_318164_27760');</vt:lpwstr>
      </vt:variant>
      <vt:variant>
        <vt:lpwstr/>
      </vt:variant>
      <vt:variant>
        <vt:i4>720989</vt:i4>
      </vt:variant>
      <vt:variant>
        <vt:i4>10710</vt:i4>
      </vt:variant>
      <vt:variant>
        <vt:i4>0</vt:i4>
      </vt:variant>
      <vt:variant>
        <vt:i4>5</vt:i4>
      </vt:variant>
      <vt:variant>
        <vt:lpwstr>javascript: showSpec('_18_1_3ba019e_1444754996162_318164_27760');</vt:lpwstr>
      </vt:variant>
      <vt:variant>
        <vt:lpwstr/>
      </vt:variant>
      <vt:variant>
        <vt:i4>7274552</vt:i4>
      </vt:variant>
      <vt:variant>
        <vt:i4>10707</vt:i4>
      </vt:variant>
      <vt:variant>
        <vt:i4>0</vt:i4>
      </vt:variant>
      <vt:variant>
        <vt:i4>5</vt:i4>
      </vt:variant>
      <vt:variant>
        <vt:lpwstr>javascript: showSpec('_18_1_3ba019e_1444755560039_64536_27902');</vt:lpwstr>
      </vt:variant>
      <vt:variant>
        <vt:lpwstr/>
      </vt:variant>
      <vt:variant>
        <vt:i4>589916</vt:i4>
      </vt:variant>
      <vt:variant>
        <vt:i4>10704</vt:i4>
      </vt:variant>
      <vt:variant>
        <vt:i4>0</vt:i4>
      </vt:variant>
      <vt:variant>
        <vt:i4>5</vt:i4>
      </vt:variant>
      <vt:variant>
        <vt:lpwstr>javascript: showSpec('_18_1_3ba019e_1443295623856_856236_11332');</vt:lpwstr>
      </vt:variant>
      <vt:variant>
        <vt:lpwstr/>
      </vt:variant>
      <vt:variant>
        <vt:i4>589916</vt:i4>
      </vt:variant>
      <vt:variant>
        <vt:i4>10701</vt:i4>
      </vt:variant>
      <vt:variant>
        <vt:i4>0</vt:i4>
      </vt:variant>
      <vt:variant>
        <vt:i4>5</vt:i4>
      </vt:variant>
      <vt:variant>
        <vt:lpwstr>javascript: showSpec('_18_1_3ba019e_1443295623856_856236_11332');</vt:lpwstr>
      </vt:variant>
      <vt:variant>
        <vt:lpwstr/>
      </vt:variant>
      <vt:variant>
        <vt:i4>5963873</vt:i4>
      </vt:variant>
      <vt:variant>
        <vt:i4>10698</vt:i4>
      </vt:variant>
      <vt:variant>
        <vt:i4>0</vt:i4>
      </vt:variant>
      <vt:variant>
        <vt:i4>5</vt:i4>
      </vt:variant>
      <vt:variant>
        <vt:lpwstr>javascript: showSpec('_18_0_2_3ba019e_1423176899024_851785_13542');</vt:lpwstr>
      </vt:variant>
      <vt:variant>
        <vt:lpwstr/>
      </vt:variant>
      <vt:variant>
        <vt:i4>5963873</vt:i4>
      </vt:variant>
      <vt:variant>
        <vt:i4>10695</vt:i4>
      </vt:variant>
      <vt:variant>
        <vt:i4>0</vt:i4>
      </vt:variant>
      <vt:variant>
        <vt:i4>5</vt:i4>
      </vt:variant>
      <vt:variant>
        <vt:lpwstr>javascript: showSpec('_18_0_2_3ba019e_1423176899024_851785_13542');</vt:lpwstr>
      </vt:variant>
      <vt:variant>
        <vt:lpwstr/>
      </vt:variant>
      <vt:variant>
        <vt:i4>327768</vt:i4>
      </vt:variant>
      <vt:variant>
        <vt:i4>10692</vt:i4>
      </vt:variant>
      <vt:variant>
        <vt:i4>0</vt:i4>
      </vt:variant>
      <vt:variant>
        <vt:i4>5</vt:i4>
      </vt:variant>
      <vt:variant>
        <vt:lpwstr>javascript: showSpec('_18_1_3ba019e_1443295647041_837190_11358');</vt:lpwstr>
      </vt:variant>
      <vt:variant>
        <vt:lpwstr/>
      </vt:variant>
      <vt:variant>
        <vt:i4>65616</vt:i4>
      </vt:variant>
      <vt:variant>
        <vt:i4>10689</vt:i4>
      </vt:variant>
      <vt:variant>
        <vt:i4>0</vt:i4>
      </vt:variant>
      <vt:variant>
        <vt:i4>5</vt:i4>
      </vt:variant>
      <vt:variant>
        <vt:lpwstr>javascript: showSpec('_18_1_3ba019e_1447036219675_802269_39192');</vt:lpwstr>
      </vt:variant>
      <vt:variant>
        <vt:lpwstr/>
      </vt:variant>
      <vt:variant>
        <vt:i4>65616</vt:i4>
      </vt:variant>
      <vt:variant>
        <vt:i4>10686</vt:i4>
      </vt:variant>
      <vt:variant>
        <vt:i4>0</vt:i4>
      </vt:variant>
      <vt:variant>
        <vt:i4>5</vt:i4>
      </vt:variant>
      <vt:variant>
        <vt:lpwstr>javascript: showSpec('_18_1_3ba019e_1447036219675_802269_39192');</vt:lpwstr>
      </vt:variant>
      <vt:variant>
        <vt:lpwstr/>
      </vt:variant>
      <vt:variant>
        <vt:i4>6094948</vt:i4>
      </vt:variant>
      <vt:variant>
        <vt:i4>10683</vt:i4>
      </vt:variant>
      <vt:variant>
        <vt:i4>0</vt:i4>
      </vt:variant>
      <vt:variant>
        <vt:i4>5</vt:i4>
      </vt:variant>
      <vt:variant>
        <vt:lpwstr>javascript: showSpec('_18_0_2_3ba019e_1423004681576_526781_6447');</vt:lpwstr>
      </vt:variant>
      <vt:variant>
        <vt:lpwstr/>
      </vt:variant>
      <vt:variant>
        <vt:i4>6094948</vt:i4>
      </vt:variant>
      <vt:variant>
        <vt:i4>10680</vt:i4>
      </vt:variant>
      <vt:variant>
        <vt:i4>0</vt:i4>
      </vt:variant>
      <vt:variant>
        <vt:i4>5</vt:i4>
      </vt:variant>
      <vt:variant>
        <vt:lpwstr>javascript: showSpec('_18_0_2_3ba019e_1423004681576_526781_6447');</vt:lpwstr>
      </vt:variant>
      <vt:variant>
        <vt:lpwstr/>
      </vt:variant>
      <vt:variant>
        <vt:i4>917584</vt:i4>
      </vt:variant>
      <vt:variant>
        <vt:i4>10677</vt:i4>
      </vt:variant>
      <vt:variant>
        <vt:i4>0</vt:i4>
      </vt:variant>
      <vt:variant>
        <vt:i4>5</vt:i4>
      </vt:variant>
      <vt:variant>
        <vt:lpwstr>javascript: showSpec('_17_0_5_1_3ba019e_1407876845478_265504_4108');</vt:lpwstr>
      </vt:variant>
      <vt:variant>
        <vt:lpwstr/>
      </vt:variant>
      <vt:variant>
        <vt:i4>917584</vt:i4>
      </vt:variant>
      <vt:variant>
        <vt:i4>10674</vt:i4>
      </vt:variant>
      <vt:variant>
        <vt:i4>0</vt:i4>
      </vt:variant>
      <vt:variant>
        <vt:i4>5</vt:i4>
      </vt:variant>
      <vt:variant>
        <vt:lpwstr>javascript: showSpec('_17_0_5_1_3ba019e_1407876845478_265504_4108');</vt:lpwstr>
      </vt:variant>
      <vt:variant>
        <vt:lpwstr/>
      </vt:variant>
      <vt:variant>
        <vt:i4>196688</vt:i4>
      </vt:variant>
      <vt:variant>
        <vt:i4>10671</vt:i4>
      </vt:variant>
      <vt:variant>
        <vt:i4>0</vt:i4>
      </vt:variant>
      <vt:variant>
        <vt:i4>5</vt:i4>
      </vt:variant>
      <vt:variant>
        <vt:lpwstr>javascript: showSpec('_17_0_5_1_3ba019e_1407960337744_968303_4171');</vt:lpwstr>
      </vt:variant>
      <vt:variant>
        <vt:lpwstr/>
      </vt:variant>
      <vt:variant>
        <vt:i4>5374054</vt:i4>
      </vt:variant>
      <vt:variant>
        <vt:i4>10668</vt:i4>
      </vt:variant>
      <vt:variant>
        <vt:i4>0</vt:i4>
      </vt:variant>
      <vt:variant>
        <vt:i4>5</vt:i4>
      </vt:variant>
      <vt:variant>
        <vt:lpwstr>javascript: showSpec('_18_0_2_3ba019e_1423002551684_743251_6041');</vt:lpwstr>
      </vt:variant>
      <vt:variant>
        <vt:lpwstr/>
      </vt:variant>
      <vt:variant>
        <vt:i4>5374054</vt:i4>
      </vt:variant>
      <vt:variant>
        <vt:i4>10665</vt:i4>
      </vt:variant>
      <vt:variant>
        <vt:i4>0</vt:i4>
      </vt:variant>
      <vt:variant>
        <vt:i4>5</vt:i4>
      </vt:variant>
      <vt:variant>
        <vt:lpwstr>javascript: showSpec('_18_0_2_3ba019e_1423002551684_743251_6041');</vt:lpwstr>
      </vt:variant>
      <vt:variant>
        <vt:lpwstr/>
      </vt:variant>
      <vt:variant>
        <vt:i4>589904</vt:i4>
      </vt:variant>
      <vt:variant>
        <vt:i4>10662</vt:i4>
      </vt:variant>
      <vt:variant>
        <vt:i4>0</vt:i4>
      </vt:variant>
      <vt:variant>
        <vt:i4>5</vt:i4>
      </vt:variant>
      <vt:variant>
        <vt:lpwstr>javascript: showSpec('_17_0_5_1_3ba019e_1407439004195_602848_4233');</vt:lpwstr>
      </vt:variant>
      <vt:variant>
        <vt:lpwstr/>
      </vt:variant>
      <vt:variant>
        <vt:i4>589904</vt:i4>
      </vt:variant>
      <vt:variant>
        <vt:i4>10659</vt:i4>
      </vt:variant>
      <vt:variant>
        <vt:i4>0</vt:i4>
      </vt:variant>
      <vt:variant>
        <vt:i4>5</vt:i4>
      </vt:variant>
      <vt:variant>
        <vt:lpwstr>javascript: showSpec('_17_0_5_1_3ba019e_1407439004195_602848_4233');</vt:lpwstr>
      </vt:variant>
      <vt:variant>
        <vt:lpwstr/>
      </vt:variant>
      <vt:variant>
        <vt:i4>786520</vt:i4>
      </vt:variant>
      <vt:variant>
        <vt:i4>10656</vt:i4>
      </vt:variant>
      <vt:variant>
        <vt:i4>0</vt:i4>
      </vt:variant>
      <vt:variant>
        <vt:i4>5</vt:i4>
      </vt:variant>
      <vt:variant>
        <vt:lpwstr>javascript: showSpec('_17_0_5_1_3ba019e_1407439004196_420186_4234');</vt:lpwstr>
      </vt:variant>
      <vt:variant>
        <vt:lpwstr/>
      </vt:variant>
      <vt:variant>
        <vt:i4>786520</vt:i4>
      </vt:variant>
      <vt:variant>
        <vt:i4>10653</vt:i4>
      </vt:variant>
      <vt:variant>
        <vt:i4>0</vt:i4>
      </vt:variant>
      <vt:variant>
        <vt:i4>5</vt:i4>
      </vt:variant>
      <vt:variant>
        <vt:lpwstr>javascript: showSpec('_17_0_5_1_3ba019e_1407439004196_420186_4234');</vt:lpwstr>
      </vt:variant>
      <vt:variant>
        <vt:lpwstr/>
      </vt:variant>
      <vt:variant>
        <vt:i4>262236</vt:i4>
      </vt:variant>
      <vt:variant>
        <vt:i4>10650</vt:i4>
      </vt:variant>
      <vt:variant>
        <vt:i4>0</vt:i4>
      </vt:variant>
      <vt:variant>
        <vt:i4>5</vt:i4>
      </vt:variant>
      <vt:variant>
        <vt:lpwstr>javascript: showSpec('_17_0_5_1_3ba019e_1407439004197_904558_4235');</vt:lpwstr>
      </vt:variant>
      <vt:variant>
        <vt:lpwstr/>
      </vt:variant>
      <vt:variant>
        <vt:i4>262236</vt:i4>
      </vt:variant>
      <vt:variant>
        <vt:i4>10647</vt:i4>
      </vt:variant>
      <vt:variant>
        <vt:i4>0</vt:i4>
      </vt:variant>
      <vt:variant>
        <vt:i4>5</vt:i4>
      </vt:variant>
      <vt:variant>
        <vt:lpwstr>javascript: showSpec('_17_0_5_1_3ba019e_1407439004197_904558_4235');</vt:lpwstr>
      </vt:variant>
      <vt:variant>
        <vt:lpwstr/>
      </vt:variant>
      <vt:variant>
        <vt:i4>82</vt:i4>
      </vt:variant>
      <vt:variant>
        <vt:i4>10644</vt:i4>
      </vt:variant>
      <vt:variant>
        <vt:i4>0</vt:i4>
      </vt:variant>
      <vt:variant>
        <vt:i4>5</vt:i4>
      </vt:variant>
      <vt:variant>
        <vt:lpwstr>javascript: showSpec('_17_0_5_1_3ba019e_1407439004204_477928_4252');</vt:lpwstr>
      </vt:variant>
      <vt:variant>
        <vt:lpwstr/>
      </vt:variant>
      <vt:variant>
        <vt:i4>82</vt:i4>
      </vt:variant>
      <vt:variant>
        <vt:i4>10641</vt:i4>
      </vt:variant>
      <vt:variant>
        <vt:i4>0</vt:i4>
      </vt:variant>
      <vt:variant>
        <vt:i4>5</vt:i4>
      </vt:variant>
      <vt:variant>
        <vt:lpwstr>javascript: showSpec('_17_0_5_1_3ba019e_1407439004204_477928_4252');</vt:lpwstr>
      </vt:variant>
      <vt:variant>
        <vt:lpwstr/>
      </vt:variant>
      <vt:variant>
        <vt:i4>851972</vt:i4>
      </vt:variant>
      <vt:variant>
        <vt:i4>10638</vt:i4>
      </vt:variant>
      <vt:variant>
        <vt:i4>0</vt:i4>
      </vt:variant>
      <vt:variant>
        <vt:i4>5</vt:i4>
      </vt:variant>
      <vt:variant>
        <vt:lpwstr>javascript: showSpec('_17_0_5_1_7b3022e_1396647291186_698320_5704');</vt:lpwstr>
      </vt:variant>
      <vt:variant>
        <vt:lpwstr/>
      </vt:variant>
      <vt:variant>
        <vt:i4>851972</vt:i4>
      </vt:variant>
      <vt:variant>
        <vt:i4>10635</vt:i4>
      </vt:variant>
      <vt:variant>
        <vt:i4>0</vt:i4>
      </vt:variant>
      <vt:variant>
        <vt:i4>5</vt:i4>
      </vt:variant>
      <vt:variant>
        <vt:lpwstr>javascript: showSpec('_17_0_5_1_7b3022e_1396647291186_698320_5704');</vt:lpwstr>
      </vt:variant>
      <vt:variant>
        <vt:lpwstr/>
      </vt:variant>
      <vt:variant>
        <vt:i4>327768</vt:i4>
      </vt:variant>
      <vt:variant>
        <vt:i4>10632</vt:i4>
      </vt:variant>
      <vt:variant>
        <vt:i4>0</vt:i4>
      </vt:variant>
      <vt:variant>
        <vt:i4>5</vt:i4>
      </vt:variant>
      <vt:variant>
        <vt:lpwstr>javascript: showSpec('_18_1_3ba019e_1430512285624_552743_6314');</vt:lpwstr>
      </vt:variant>
      <vt:variant>
        <vt:lpwstr/>
      </vt:variant>
      <vt:variant>
        <vt:i4>327768</vt:i4>
      </vt:variant>
      <vt:variant>
        <vt:i4>10629</vt:i4>
      </vt:variant>
      <vt:variant>
        <vt:i4>0</vt:i4>
      </vt:variant>
      <vt:variant>
        <vt:i4>5</vt:i4>
      </vt:variant>
      <vt:variant>
        <vt:lpwstr>javascript: showSpec('_18_1_3ba019e_1430512285624_552743_6314');</vt:lpwstr>
      </vt:variant>
      <vt:variant>
        <vt:lpwstr/>
      </vt:variant>
      <vt:variant>
        <vt:i4>655452</vt:i4>
      </vt:variant>
      <vt:variant>
        <vt:i4>10626</vt:i4>
      </vt:variant>
      <vt:variant>
        <vt:i4>0</vt:i4>
      </vt:variant>
      <vt:variant>
        <vt:i4>5</vt:i4>
      </vt:variant>
      <vt:variant>
        <vt:lpwstr>javascript: showSpec('_18_1_3ba019e_1441912395042_962730_7694');</vt:lpwstr>
      </vt:variant>
      <vt:variant>
        <vt:lpwstr/>
      </vt:variant>
      <vt:variant>
        <vt:i4>655452</vt:i4>
      </vt:variant>
      <vt:variant>
        <vt:i4>10623</vt:i4>
      </vt:variant>
      <vt:variant>
        <vt:i4>0</vt:i4>
      </vt:variant>
      <vt:variant>
        <vt:i4>5</vt:i4>
      </vt:variant>
      <vt:variant>
        <vt:lpwstr>javascript: showSpec('_18_1_3ba019e_1441912395042_962730_7694');</vt:lpwstr>
      </vt:variant>
      <vt:variant>
        <vt:lpwstr/>
      </vt:variant>
      <vt:variant>
        <vt:i4>589915</vt:i4>
      </vt:variant>
      <vt:variant>
        <vt:i4>10620</vt:i4>
      </vt:variant>
      <vt:variant>
        <vt:i4>0</vt:i4>
      </vt:variant>
      <vt:variant>
        <vt:i4>5</vt:i4>
      </vt:variant>
      <vt:variant>
        <vt:lpwstr>javascript: showSpec('_18_1_3ba019e_1441912339062_220667_7665');</vt:lpwstr>
      </vt:variant>
      <vt:variant>
        <vt:lpwstr/>
      </vt:variant>
      <vt:variant>
        <vt:i4>589909</vt:i4>
      </vt:variant>
      <vt:variant>
        <vt:i4>10617</vt:i4>
      </vt:variant>
      <vt:variant>
        <vt:i4>0</vt:i4>
      </vt:variant>
      <vt:variant>
        <vt:i4>5</vt:i4>
      </vt:variant>
      <vt:variant>
        <vt:lpwstr>javascript: showSpec('_18_1_3ba019e_1447036219829_666773_39354');</vt:lpwstr>
      </vt:variant>
      <vt:variant>
        <vt:lpwstr/>
      </vt:variant>
      <vt:variant>
        <vt:i4>589909</vt:i4>
      </vt:variant>
      <vt:variant>
        <vt:i4>10614</vt:i4>
      </vt:variant>
      <vt:variant>
        <vt:i4>0</vt:i4>
      </vt:variant>
      <vt:variant>
        <vt:i4>5</vt:i4>
      </vt:variant>
      <vt:variant>
        <vt:lpwstr>javascript: showSpec('_18_1_3ba019e_1447036219829_666773_39354');</vt:lpwstr>
      </vt:variant>
      <vt:variant>
        <vt:lpwstr/>
      </vt:variant>
      <vt:variant>
        <vt:i4>6094948</vt:i4>
      </vt:variant>
      <vt:variant>
        <vt:i4>10611</vt:i4>
      </vt:variant>
      <vt:variant>
        <vt:i4>0</vt:i4>
      </vt:variant>
      <vt:variant>
        <vt:i4>5</vt:i4>
      </vt:variant>
      <vt:variant>
        <vt:lpwstr>javascript: showSpec('_18_0_2_3ba019e_1423004681576_526781_6447');</vt:lpwstr>
      </vt:variant>
      <vt:variant>
        <vt:lpwstr/>
      </vt:variant>
      <vt:variant>
        <vt:i4>6094948</vt:i4>
      </vt:variant>
      <vt:variant>
        <vt:i4>10608</vt:i4>
      </vt:variant>
      <vt:variant>
        <vt:i4>0</vt:i4>
      </vt:variant>
      <vt:variant>
        <vt:i4>5</vt:i4>
      </vt:variant>
      <vt:variant>
        <vt:lpwstr>javascript: showSpec('_18_0_2_3ba019e_1423004681576_526781_6447');</vt:lpwstr>
      </vt:variant>
      <vt:variant>
        <vt:lpwstr/>
      </vt:variant>
      <vt:variant>
        <vt:i4>589906</vt:i4>
      </vt:variant>
      <vt:variant>
        <vt:i4>10605</vt:i4>
      </vt:variant>
      <vt:variant>
        <vt:i4>0</vt:i4>
      </vt:variant>
      <vt:variant>
        <vt:i4>5</vt:i4>
      </vt:variant>
      <vt:variant>
        <vt:lpwstr>javascript: showSpec('_17_0_5_1_3ba019e_1407452412571_889169_11910');</vt:lpwstr>
      </vt:variant>
      <vt:variant>
        <vt:lpwstr/>
      </vt:variant>
      <vt:variant>
        <vt:i4>589906</vt:i4>
      </vt:variant>
      <vt:variant>
        <vt:i4>10602</vt:i4>
      </vt:variant>
      <vt:variant>
        <vt:i4>0</vt:i4>
      </vt:variant>
      <vt:variant>
        <vt:i4>5</vt:i4>
      </vt:variant>
      <vt:variant>
        <vt:lpwstr>javascript: showSpec('_17_0_5_1_3ba019e_1407452412571_889169_11910');</vt:lpwstr>
      </vt:variant>
      <vt:variant>
        <vt:lpwstr/>
      </vt:variant>
      <vt:variant>
        <vt:i4>393303</vt:i4>
      </vt:variant>
      <vt:variant>
        <vt:i4>10599</vt:i4>
      </vt:variant>
      <vt:variant>
        <vt:i4>0</vt:i4>
      </vt:variant>
      <vt:variant>
        <vt:i4>5</vt:i4>
      </vt:variant>
      <vt:variant>
        <vt:lpwstr>javascript: showSpec('_17_0_5_1_3ba019e_1407452381122_290271_11885');</vt:lpwstr>
      </vt:variant>
      <vt:variant>
        <vt:lpwstr/>
      </vt:variant>
      <vt:variant>
        <vt:i4>393303</vt:i4>
      </vt:variant>
      <vt:variant>
        <vt:i4>10596</vt:i4>
      </vt:variant>
      <vt:variant>
        <vt:i4>0</vt:i4>
      </vt:variant>
      <vt:variant>
        <vt:i4>5</vt:i4>
      </vt:variant>
      <vt:variant>
        <vt:lpwstr>javascript: showSpec('_17_0_5_1_3ba019e_1407452381122_290271_11885');</vt:lpwstr>
      </vt:variant>
      <vt:variant>
        <vt:lpwstr/>
      </vt:variant>
      <vt:variant>
        <vt:i4>983125</vt:i4>
      </vt:variant>
      <vt:variant>
        <vt:i4>10593</vt:i4>
      </vt:variant>
      <vt:variant>
        <vt:i4>0</vt:i4>
      </vt:variant>
      <vt:variant>
        <vt:i4>5</vt:i4>
      </vt:variant>
      <vt:variant>
        <vt:lpwstr>javascript: showSpec('_17_0_5_1_3ba019e_1407452267066_776903_11252');</vt:lpwstr>
      </vt:variant>
      <vt:variant>
        <vt:lpwstr/>
      </vt:variant>
      <vt:variant>
        <vt:i4>983125</vt:i4>
      </vt:variant>
      <vt:variant>
        <vt:i4>10590</vt:i4>
      </vt:variant>
      <vt:variant>
        <vt:i4>0</vt:i4>
      </vt:variant>
      <vt:variant>
        <vt:i4>5</vt:i4>
      </vt:variant>
      <vt:variant>
        <vt:lpwstr>javascript: showSpec('_17_0_5_1_3ba019e_1407452267066_776903_11252');</vt:lpwstr>
      </vt:variant>
      <vt:variant>
        <vt:lpwstr/>
      </vt:variant>
      <vt:variant>
        <vt:i4>5570662</vt:i4>
      </vt:variant>
      <vt:variant>
        <vt:i4>10587</vt:i4>
      </vt:variant>
      <vt:variant>
        <vt:i4>0</vt:i4>
      </vt:variant>
      <vt:variant>
        <vt:i4>5</vt:i4>
      </vt:variant>
      <vt:variant>
        <vt:lpwstr>javascript: showSpec('_18_0_2_3ba019e_1423004718353_767742_6511');</vt:lpwstr>
      </vt:variant>
      <vt:variant>
        <vt:lpwstr/>
      </vt:variant>
      <vt:variant>
        <vt:i4>5570662</vt:i4>
      </vt:variant>
      <vt:variant>
        <vt:i4>10584</vt:i4>
      </vt:variant>
      <vt:variant>
        <vt:i4>0</vt:i4>
      </vt:variant>
      <vt:variant>
        <vt:i4>5</vt:i4>
      </vt:variant>
      <vt:variant>
        <vt:lpwstr>javascript: showSpec('_18_0_2_3ba019e_1423004718353_767742_6511');</vt:lpwstr>
      </vt:variant>
      <vt:variant>
        <vt:lpwstr/>
      </vt:variant>
      <vt:variant>
        <vt:i4>393306</vt:i4>
      </vt:variant>
      <vt:variant>
        <vt:i4>10581</vt:i4>
      </vt:variant>
      <vt:variant>
        <vt:i4>0</vt:i4>
      </vt:variant>
      <vt:variant>
        <vt:i4>5</vt:i4>
      </vt:variant>
      <vt:variant>
        <vt:lpwstr>javascript: showSpec('_18_1_3ba019e_1443381448658_348294_9482');</vt:lpwstr>
      </vt:variant>
      <vt:variant>
        <vt:lpwstr/>
      </vt:variant>
      <vt:variant>
        <vt:i4>393306</vt:i4>
      </vt:variant>
      <vt:variant>
        <vt:i4>10578</vt:i4>
      </vt:variant>
      <vt:variant>
        <vt:i4>0</vt:i4>
      </vt:variant>
      <vt:variant>
        <vt:i4>5</vt:i4>
      </vt:variant>
      <vt:variant>
        <vt:lpwstr>javascript: showSpec('_18_1_3ba019e_1443381448658_348294_9482');</vt:lpwstr>
      </vt:variant>
      <vt:variant>
        <vt:lpwstr/>
      </vt:variant>
      <vt:variant>
        <vt:i4>131157</vt:i4>
      </vt:variant>
      <vt:variant>
        <vt:i4>10575</vt:i4>
      </vt:variant>
      <vt:variant>
        <vt:i4>0</vt:i4>
      </vt:variant>
      <vt:variant>
        <vt:i4>5</vt:i4>
      </vt:variant>
      <vt:variant>
        <vt:lpwstr>javascript: showSpec('_18_1_3ba019e_1443381434392_672726_9481');</vt:lpwstr>
      </vt:variant>
      <vt:variant>
        <vt:lpwstr/>
      </vt:variant>
      <vt:variant>
        <vt:i4>131157</vt:i4>
      </vt:variant>
      <vt:variant>
        <vt:i4>10572</vt:i4>
      </vt:variant>
      <vt:variant>
        <vt:i4>0</vt:i4>
      </vt:variant>
      <vt:variant>
        <vt:i4>5</vt:i4>
      </vt:variant>
      <vt:variant>
        <vt:lpwstr>javascript: showSpec('_18_1_3ba019e_1443381434392_672726_9481');</vt:lpwstr>
      </vt:variant>
      <vt:variant>
        <vt:lpwstr/>
      </vt:variant>
      <vt:variant>
        <vt:i4>589916</vt:i4>
      </vt:variant>
      <vt:variant>
        <vt:i4>10569</vt:i4>
      </vt:variant>
      <vt:variant>
        <vt:i4>0</vt:i4>
      </vt:variant>
      <vt:variant>
        <vt:i4>5</vt:i4>
      </vt:variant>
      <vt:variant>
        <vt:lpwstr>javascript: showSpec('_18_1_3ba019e_1443295623856_856236_11332');</vt:lpwstr>
      </vt:variant>
      <vt:variant>
        <vt:lpwstr/>
      </vt:variant>
      <vt:variant>
        <vt:i4>589916</vt:i4>
      </vt:variant>
      <vt:variant>
        <vt:i4>10566</vt:i4>
      </vt:variant>
      <vt:variant>
        <vt:i4>0</vt:i4>
      </vt:variant>
      <vt:variant>
        <vt:i4>5</vt:i4>
      </vt:variant>
      <vt:variant>
        <vt:lpwstr>javascript: showSpec('_18_1_3ba019e_1443295623856_856236_11332');</vt:lpwstr>
      </vt:variant>
      <vt:variant>
        <vt:lpwstr/>
      </vt:variant>
      <vt:variant>
        <vt:i4>5963873</vt:i4>
      </vt:variant>
      <vt:variant>
        <vt:i4>10563</vt:i4>
      </vt:variant>
      <vt:variant>
        <vt:i4>0</vt:i4>
      </vt:variant>
      <vt:variant>
        <vt:i4>5</vt:i4>
      </vt:variant>
      <vt:variant>
        <vt:lpwstr>javascript: showSpec('_18_0_2_3ba019e_1423176899024_851785_13542');</vt:lpwstr>
      </vt:variant>
      <vt:variant>
        <vt:lpwstr/>
      </vt:variant>
      <vt:variant>
        <vt:i4>5963873</vt:i4>
      </vt:variant>
      <vt:variant>
        <vt:i4>10560</vt:i4>
      </vt:variant>
      <vt:variant>
        <vt:i4>0</vt:i4>
      </vt:variant>
      <vt:variant>
        <vt:i4>5</vt:i4>
      </vt:variant>
      <vt:variant>
        <vt:lpwstr>javascript: showSpec('_18_0_2_3ba019e_1423176899024_851785_13542');</vt:lpwstr>
      </vt:variant>
      <vt:variant>
        <vt:lpwstr/>
      </vt:variant>
      <vt:variant>
        <vt:i4>327768</vt:i4>
      </vt:variant>
      <vt:variant>
        <vt:i4>10557</vt:i4>
      </vt:variant>
      <vt:variant>
        <vt:i4>0</vt:i4>
      </vt:variant>
      <vt:variant>
        <vt:i4>5</vt:i4>
      </vt:variant>
      <vt:variant>
        <vt:lpwstr>javascript: showSpec('_18_1_3ba019e_1443295647041_837190_11358');</vt:lpwstr>
      </vt:variant>
      <vt:variant>
        <vt:lpwstr/>
      </vt:variant>
      <vt:variant>
        <vt:i4>5374054</vt:i4>
      </vt:variant>
      <vt:variant>
        <vt:i4>10554</vt:i4>
      </vt:variant>
      <vt:variant>
        <vt:i4>0</vt:i4>
      </vt:variant>
      <vt:variant>
        <vt:i4>5</vt:i4>
      </vt:variant>
      <vt:variant>
        <vt:lpwstr>javascript: showSpec('_18_0_2_3ba019e_1423002551684_743251_6041');</vt:lpwstr>
      </vt:variant>
      <vt:variant>
        <vt:lpwstr/>
      </vt:variant>
      <vt:variant>
        <vt:i4>5374054</vt:i4>
      </vt:variant>
      <vt:variant>
        <vt:i4>10551</vt:i4>
      </vt:variant>
      <vt:variant>
        <vt:i4>0</vt:i4>
      </vt:variant>
      <vt:variant>
        <vt:i4>5</vt:i4>
      </vt:variant>
      <vt:variant>
        <vt:lpwstr>javascript: showSpec('_18_0_2_3ba019e_1423002551684_743251_6041');</vt:lpwstr>
      </vt:variant>
      <vt:variant>
        <vt:lpwstr/>
      </vt:variant>
      <vt:variant>
        <vt:i4>589904</vt:i4>
      </vt:variant>
      <vt:variant>
        <vt:i4>10548</vt:i4>
      </vt:variant>
      <vt:variant>
        <vt:i4>0</vt:i4>
      </vt:variant>
      <vt:variant>
        <vt:i4>5</vt:i4>
      </vt:variant>
      <vt:variant>
        <vt:lpwstr>javascript: showSpec('_17_0_5_1_3ba019e_1407439004195_602848_4233');</vt:lpwstr>
      </vt:variant>
      <vt:variant>
        <vt:lpwstr/>
      </vt:variant>
      <vt:variant>
        <vt:i4>589904</vt:i4>
      </vt:variant>
      <vt:variant>
        <vt:i4>10545</vt:i4>
      </vt:variant>
      <vt:variant>
        <vt:i4>0</vt:i4>
      </vt:variant>
      <vt:variant>
        <vt:i4>5</vt:i4>
      </vt:variant>
      <vt:variant>
        <vt:lpwstr>javascript: showSpec('_17_0_5_1_3ba019e_1407439004195_602848_4233');</vt:lpwstr>
      </vt:variant>
      <vt:variant>
        <vt:lpwstr/>
      </vt:variant>
      <vt:variant>
        <vt:i4>786520</vt:i4>
      </vt:variant>
      <vt:variant>
        <vt:i4>10542</vt:i4>
      </vt:variant>
      <vt:variant>
        <vt:i4>0</vt:i4>
      </vt:variant>
      <vt:variant>
        <vt:i4>5</vt:i4>
      </vt:variant>
      <vt:variant>
        <vt:lpwstr>javascript: showSpec('_17_0_5_1_3ba019e_1407439004196_420186_4234');</vt:lpwstr>
      </vt:variant>
      <vt:variant>
        <vt:lpwstr/>
      </vt:variant>
      <vt:variant>
        <vt:i4>786520</vt:i4>
      </vt:variant>
      <vt:variant>
        <vt:i4>10539</vt:i4>
      </vt:variant>
      <vt:variant>
        <vt:i4>0</vt:i4>
      </vt:variant>
      <vt:variant>
        <vt:i4>5</vt:i4>
      </vt:variant>
      <vt:variant>
        <vt:lpwstr>javascript: showSpec('_17_0_5_1_3ba019e_1407439004196_420186_4234');</vt:lpwstr>
      </vt:variant>
      <vt:variant>
        <vt:lpwstr/>
      </vt:variant>
      <vt:variant>
        <vt:i4>262236</vt:i4>
      </vt:variant>
      <vt:variant>
        <vt:i4>10536</vt:i4>
      </vt:variant>
      <vt:variant>
        <vt:i4>0</vt:i4>
      </vt:variant>
      <vt:variant>
        <vt:i4>5</vt:i4>
      </vt:variant>
      <vt:variant>
        <vt:lpwstr>javascript: showSpec('_17_0_5_1_3ba019e_1407439004197_904558_4235');</vt:lpwstr>
      </vt:variant>
      <vt:variant>
        <vt:lpwstr/>
      </vt:variant>
      <vt:variant>
        <vt:i4>262236</vt:i4>
      </vt:variant>
      <vt:variant>
        <vt:i4>10533</vt:i4>
      </vt:variant>
      <vt:variant>
        <vt:i4>0</vt:i4>
      </vt:variant>
      <vt:variant>
        <vt:i4>5</vt:i4>
      </vt:variant>
      <vt:variant>
        <vt:lpwstr>javascript: showSpec('_17_0_5_1_3ba019e_1407439004197_904558_4235');</vt:lpwstr>
      </vt:variant>
      <vt:variant>
        <vt:lpwstr/>
      </vt:variant>
      <vt:variant>
        <vt:i4>82</vt:i4>
      </vt:variant>
      <vt:variant>
        <vt:i4>10530</vt:i4>
      </vt:variant>
      <vt:variant>
        <vt:i4>0</vt:i4>
      </vt:variant>
      <vt:variant>
        <vt:i4>5</vt:i4>
      </vt:variant>
      <vt:variant>
        <vt:lpwstr>javascript: showSpec('_17_0_5_1_3ba019e_1407439004204_477928_4252');</vt:lpwstr>
      </vt:variant>
      <vt:variant>
        <vt:lpwstr/>
      </vt:variant>
      <vt:variant>
        <vt:i4>82</vt:i4>
      </vt:variant>
      <vt:variant>
        <vt:i4>10527</vt:i4>
      </vt:variant>
      <vt:variant>
        <vt:i4>0</vt:i4>
      </vt:variant>
      <vt:variant>
        <vt:i4>5</vt:i4>
      </vt:variant>
      <vt:variant>
        <vt:lpwstr>javascript: showSpec('_17_0_5_1_3ba019e_1407439004204_477928_4252');</vt:lpwstr>
      </vt:variant>
      <vt:variant>
        <vt:lpwstr/>
      </vt:variant>
      <vt:variant>
        <vt:i4>851972</vt:i4>
      </vt:variant>
      <vt:variant>
        <vt:i4>10524</vt:i4>
      </vt:variant>
      <vt:variant>
        <vt:i4>0</vt:i4>
      </vt:variant>
      <vt:variant>
        <vt:i4>5</vt:i4>
      </vt:variant>
      <vt:variant>
        <vt:lpwstr>javascript: showSpec('_17_0_5_1_7b3022e_1396647291186_698320_5704');</vt:lpwstr>
      </vt:variant>
      <vt:variant>
        <vt:lpwstr/>
      </vt:variant>
      <vt:variant>
        <vt:i4>851972</vt:i4>
      </vt:variant>
      <vt:variant>
        <vt:i4>10521</vt:i4>
      </vt:variant>
      <vt:variant>
        <vt:i4>0</vt:i4>
      </vt:variant>
      <vt:variant>
        <vt:i4>5</vt:i4>
      </vt:variant>
      <vt:variant>
        <vt:lpwstr>javascript: showSpec('_17_0_5_1_7b3022e_1396647291186_698320_5704');</vt:lpwstr>
      </vt:variant>
      <vt:variant>
        <vt:lpwstr/>
      </vt:variant>
      <vt:variant>
        <vt:i4>327768</vt:i4>
      </vt:variant>
      <vt:variant>
        <vt:i4>10518</vt:i4>
      </vt:variant>
      <vt:variant>
        <vt:i4>0</vt:i4>
      </vt:variant>
      <vt:variant>
        <vt:i4>5</vt:i4>
      </vt:variant>
      <vt:variant>
        <vt:lpwstr>javascript: showSpec('_18_1_3ba019e_1430512285624_552743_6314');</vt:lpwstr>
      </vt:variant>
      <vt:variant>
        <vt:lpwstr/>
      </vt:variant>
      <vt:variant>
        <vt:i4>327768</vt:i4>
      </vt:variant>
      <vt:variant>
        <vt:i4>10515</vt:i4>
      </vt:variant>
      <vt:variant>
        <vt:i4>0</vt:i4>
      </vt:variant>
      <vt:variant>
        <vt:i4>5</vt:i4>
      </vt:variant>
      <vt:variant>
        <vt:lpwstr>javascript: showSpec('_18_1_3ba019e_1430512285624_552743_6314');</vt:lpwstr>
      </vt:variant>
      <vt:variant>
        <vt:lpwstr/>
      </vt:variant>
      <vt:variant>
        <vt:i4>655452</vt:i4>
      </vt:variant>
      <vt:variant>
        <vt:i4>10512</vt:i4>
      </vt:variant>
      <vt:variant>
        <vt:i4>0</vt:i4>
      </vt:variant>
      <vt:variant>
        <vt:i4>5</vt:i4>
      </vt:variant>
      <vt:variant>
        <vt:lpwstr>javascript: showSpec('_18_1_3ba019e_1441912395042_962730_7694');</vt:lpwstr>
      </vt:variant>
      <vt:variant>
        <vt:lpwstr/>
      </vt:variant>
      <vt:variant>
        <vt:i4>655452</vt:i4>
      </vt:variant>
      <vt:variant>
        <vt:i4>10509</vt:i4>
      </vt:variant>
      <vt:variant>
        <vt:i4>0</vt:i4>
      </vt:variant>
      <vt:variant>
        <vt:i4>5</vt:i4>
      </vt:variant>
      <vt:variant>
        <vt:lpwstr>javascript: showSpec('_18_1_3ba019e_1441912395042_962730_7694');</vt:lpwstr>
      </vt:variant>
      <vt:variant>
        <vt:lpwstr/>
      </vt:variant>
      <vt:variant>
        <vt:i4>589915</vt:i4>
      </vt:variant>
      <vt:variant>
        <vt:i4>10506</vt:i4>
      </vt:variant>
      <vt:variant>
        <vt:i4>0</vt:i4>
      </vt:variant>
      <vt:variant>
        <vt:i4>5</vt:i4>
      </vt:variant>
      <vt:variant>
        <vt:lpwstr>javascript: showSpec('_18_1_3ba019e_1441912339062_220667_7665');</vt:lpwstr>
      </vt:variant>
      <vt:variant>
        <vt:lpwstr/>
      </vt:variant>
      <vt:variant>
        <vt:i4>589915</vt:i4>
      </vt:variant>
      <vt:variant>
        <vt:i4>10503</vt:i4>
      </vt:variant>
      <vt:variant>
        <vt:i4>0</vt:i4>
      </vt:variant>
      <vt:variant>
        <vt:i4>5</vt:i4>
      </vt:variant>
      <vt:variant>
        <vt:lpwstr>javascript: showSpec('_18_1_3ba019e_1441912339062_220667_7665');</vt:lpwstr>
      </vt:variant>
      <vt:variant>
        <vt:lpwstr/>
      </vt:variant>
      <vt:variant>
        <vt:i4>6619187</vt:i4>
      </vt:variant>
      <vt:variant>
        <vt:i4>10500</vt:i4>
      </vt:variant>
      <vt:variant>
        <vt:i4>0</vt:i4>
      </vt:variant>
      <vt:variant>
        <vt:i4>5</vt:i4>
      </vt:variant>
      <vt:variant>
        <vt:lpwstr>javascript: showSpec('_17_0_5_1_3ba019e_1407453282336_95729_12199');</vt:lpwstr>
      </vt:variant>
      <vt:variant>
        <vt:lpwstr/>
      </vt:variant>
      <vt:variant>
        <vt:i4>6619187</vt:i4>
      </vt:variant>
      <vt:variant>
        <vt:i4>10497</vt:i4>
      </vt:variant>
      <vt:variant>
        <vt:i4>0</vt:i4>
      </vt:variant>
      <vt:variant>
        <vt:i4>5</vt:i4>
      </vt:variant>
      <vt:variant>
        <vt:lpwstr>javascript: showSpec('_17_0_5_1_3ba019e_1407453282336_95729_12199');</vt:lpwstr>
      </vt:variant>
      <vt:variant>
        <vt:lpwstr/>
      </vt:variant>
      <vt:variant>
        <vt:i4>458838</vt:i4>
      </vt:variant>
      <vt:variant>
        <vt:i4>10494</vt:i4>
      </vt:variant>
      <vt:variant>
        <vt:i4>0</vt:i4>
      </vt:variant>
      <vt:variant>
        <vt:i4>5</vt:i4>
      </vt:variant>
      <vt:variant>
        <vt:lpwstr>javascript: showSpec('_17_0_5_1_3ba019e_1407453289831_314439_12200');</vt:lpwstr>
      </vt:variant>
      <vt:variant>
        <vt:lpwstr/>
      </vt:variant>
      <vt:variant>
        <vt:i4>458838</vt:i4>
      </vt:variant>
      <vt:variant>
        <vt:i4>10491</vt:i4>
      </vt:variant>
      <vt:variant>
        <vt:i4>0</vt:i4>
      </vt:variant>
      <vt:variant>
        <vt:i4>5</vt:i4>
      </vt:variant>
      <vt:variant>
        <vt:lpwstr>javascript: showSpec('_17_0_5_1_3ba019e_1407453289831_314439_12200');</vt:lpwstr>
      </vt:variant>
      <vt:variant>
        <vt:lpwstr/>
      </vt:variant>
      <vt:variant>
        <vt:i4>5308522</vt:i4>
      </vt:variant>
      <vt:variant>
        <vt:i4>10488</vt:i4>
      </vt:variant>
      <vt:variant>
        <vt:i4>0</vt:i4>
      </vt:variant>
      <vt:variant>
        <vt:i4>5</vt:i4>
      </vt:variant>
      <vt:variant>
        <vt:lpwstr>javascript: showSpec('_18_0_2_3ba019e_1423245940984_780505_6818');</vt:lpwstr>
      </vt:variant>
      <vt:variant>
        <vt:lpwstr/>
      </vt:variant>
      <vt:variant>
        <vt:i4>5308522</vt:i4>
      </vt:variant>
      <vt:variant>
        <vt:i4>10485</vt:i4>
      </vt:variant>
      <vt:variant>
        <vt:i4>0</vt:i4>
      </vt:variant>
      <vt:variant>
        <vt:i4>5</vt:i4>
      </vt:variant>
      <vt:variant>
        <vt:lpwstr>javascript: showSpec('_18_0_2_3ba019e_1423245940984_780505_6818');</vt:lpwstr>
      </vt:variant>
      <vt:variant>
        <vt:lpwstr/>
      </vt:variant>
      <vt:variant>
        <vt:i4>589916</vt:i4>
      </vt:variant>
      <vt:variant>
        <vt:i4>10482</vt:i4>
      </vt:variant>
      <vt:variant>
        <vt:i4>0</vt:i4>
      </vt:variant>
      <vt:variant>
        <vt:i4>5</vt:i4>
      </vt:variant>
      <vt:variant>
        <vt:lpwstr>javascript: showSpec('_18_1_3ba019e_1443295623856_856236_11332');</vt:lpwstr>
      </vt:variant>
      <vt:variant>
        <vt:lpwstr/>
      </vt:variant>
      <vt:variant>
        <vt:i4>589916</vt:i4>
      </vt:variant>
      <vt:variant>
        <vt:i4>10479</vt:i4>
      </vt:variant>
      <vt:variant>
        <vt:i4>0</vt:i4>
      </vt:variant>
      <vt:variant>
        <vt:i4>5</vt:i4>
      </vt:variant>
      <vt:variant>
        <vt:lpwstr>javascript: showSpec('_18_1_3ba019e_1443295623856_856236_11332');</vt:lpwstr>
      </vt:variant>
      <vt:variant>
        <vt:lpwstr/>
      </vt:variant>
      <vt:variant>
        <vt:i4>5963873</vt:i4>
      </vt:variant>
      <vt:variant>
        <vt:i4>10476</vt:i4>
      </vt:variant>
      <vt:variant>
        <vt:i4>0</vt:i4>
      </vt:variant>
      <vt:variant>
        <vt:i4>5</vt:i4>
      </vt:variant>
      <vt:variant>
        <vt:lpwstr>javascript: showSpec('_18_0_2_3ba019e_1423176899024_851785_13542');</vt:lpwstr>
      </vt:variant>
      <vt:variant>
        <vt:lpwstr/>
      </vt:variant>
      <vt:variant>
        <vt:i4>5963873</vt:i4>
      </vt:variant>
      <vt:variant>
        <vt:i4>10473</vt:i4>
      </vt:variant>
      <vt:variant>
        <vt:i4>0</vt:i4>
      </vt:variant>
      <vt:variant>
        <vt:i4>5</vt:i4>
      </vt:variant>
      <vt:variant>
        <vt:lpwstr>javascript: showSpec('_18_0_2_3ba019e_1423176899024_851785_13542');</vt:lpwstr>
      </vt:variant>
      <vt:variant>
        <vt:lpwstr/>
      </vt:variant>
      <vt:variant>
        <vt:i4>327768</vt:i4>
      </vt:variant>
      <vt:variant>
        <vt:i4>10470</vt:i4>
      </vt:variant>
      <vt:variant>
        <vt:i4>0</vt:i4>
      </vt:variant>
      <vt:variant>
        <vt:i4>5</vt:i4>
      </vt:variant>
      <vt:variant>
        <vt:lpwstr>javascript: showSpec('_18_1_3ba019e_1443295647041_837190_11358');</vt:lpwstr>
      </vt:variant>
      <vt:variant>
        <vt:lpwstr/>
      </vt:variant>
      <vt:variant>
        <vt:i4>852026</vt:i4>
      </vt:variant>
      <vt:variant>
        <vt:i4>10467</vt:i4>
      </vt:variant>
      <vt:variant>
        <vt:i4>0</vt:i4>
      </vt:variant>
      <vt:variant>
        <vt:i4>5</vt:i4>
      </vt:variant>
      <vt:variant>
        <vt:lpwstr>javascript: showSpec('_18_0_2_3ba019e_1423851416227_37136_6875');</vt:lpwstr>
      </vt:variant>
      <vt:variant>
        <vt:lpwstr/>
      </vt:variant>
      <vt:variant>
        <vt:i4>852026</vt:i4>
      </vt:variant>
      <vt:variant>
        <vt:i4>10464</vt:i4>
      </vt:variant>
      <vt:variant>
        <vt:i4>0</vt:i4>
      </vt:variant>
      <vt:variant>
        <vt:i4>5</vt:i4>
      </vt:variant>
      <vt:variant>
        <vt:lpwstr>javascript: showSpec('_18_0_2_3ba019e_1423851416227_37136_6875');</vt:lpwstr>
      </vt:variant>
      <vt:variant>
        <vt:lpwstr/>
      </vt:variant>
      <vt:variant>
        <vt:i4>6094950</vt:i4>
      </vt:variant>
      <vt:variant>
        <vt:i4>10461</vt:i4>
      </vt:variant>
      <vt:variant>
        <vt:i4>0</vt:i4>
      </vt:variant>
      <vt:variant>
        <vt:i4>5</vt:i4>
      </vt:variant>
      <vt:variant>
        <vt:lpwstr>javascript: showSpec('_18_0_2_3ba019e_1423851344237_646041_6841');</vt:lpwstr>
      </vt:variant>
      <vt:variant>
        <vt:lpwstr/>
      </vt:variant>
      <vt:variant>
        <vt:i4>6094950</vt:i4>
      </vt:variant>
      <vt:variant>
        <vt:i4>10458</vt:i4>
      </vt:variant>
      <vt:variant>
        <vt:i4>0</vt:i4>
      </vt:variant>
      <vt:variant>
        <vt:i4>5</vt:i4>
      </vt:variant>
      <vt:variant>
        <vt:lpwstr>javascript: showSpec('_18_0_2_3ba019e_1423851344237_646041_6841');</vt:lpwstr>
      </vt:variant>
      <vt:variant>
        <vt:lpwstr/>
      </vt:variant>
      <vt:variant>
        <vt:i4>589910</vt:i4>
      </vt:variant>
      <vt:variant>
        <vt:i4>10455</vt:i4>
      </vt:variant>
      <vt:variant>
        <vt:i4>0</vt:i4>
      </vt:variant>
      <vt:variant>
        <vt:i4>5</vt:i4>
      </vt:variant>
      <vt:variant>
        <vt:lpwstr>javascript: showSpec('_18_1_3ba019e_1445543771788_822272_38055');</vt:lpwstr>
      </vt:variant>
      <vt:variant>
        <vt:lpwstr/>
      </vt:variant>
      <vt:variant>
        <vt:i4>589910</vt:i4>
      </vt:variant>
      <vt:variant>
        <vt:i4>10452</vt:i4>
      </vt:variant>
      <vt:variant>
        <vt:i4>0</vt:i4>
      </vt:variant>
      <vt:variant>
        <vt:i4>5</vt:i4>
      </vt:variant>
      <vt:variant>
        <vt:lpwstr>javascript: showSpec('_18_1_3ba019e_1445543771788_822272_38055');</vt:lpwstr>
      </vt:variant>
      <vt:variant>
        <vt:lpwstr/>
      </vt:variant>
      <vt:variant>
        <vt:i4>5832815</vt:i4>
      </vt:variant>
      <vt:variant>
        <vt:i4>10449</vt:i4>
      </vt:variant>
      <vt:variant>
        <vt:i4>0</vt:i4>
      </vt:variant>
      <vt:variant>
        <vt:i4>5</vt:i4>
      </vt:variant>
      <vt:variant>
        <vt:lpwstr>javascript: showSpec('_18_0_2_3ba019e_1423851251889_699616_6639');</vt:lpwstr>
      </vt:variant>
      <vt:variant>
        <vt:lpwstr/>
      </vt:variant>
      <vt:variant>
        <vt:i4>6160492</vt:i4>
      </vt:variant>
      <vt:variant>
        <vt:i4>10446</vt:i4>
      </vt:variant>
      <vt:variant>
        <vt:i4>0</vt:i4>
      </vt:variant>
      <vt:variant>
        <vt:i4>5</vt:i4>
      </vt:variant>
      <vt:variant>
        <vt:lpwstr>javascript: showSpec('_18_0_2_3ba019e_1423504747606_138411_6351');</vt:lpwstr>
      </vt:variant>
      <vt:variant>
        <vt:lpwstr/>
      </vt:variant>
      <vt:variant>
        <vt:i4>6160492</vt:i4>
      </vt:variant>
      <vt:variant>
        <vt:i4>10443</vt:i4>
      </vt:variant>
      <vt:variant>
        <vt:i4>0</vt:i4>
      </vt:variant>
      <vt:variant>
        <vt:i4>5</vt:i4>
      </vt:variant>
      <vt:variant>
        <vt:lpwstr>javascript: showSpec('_18_0_2_3ba019e_1423504747606_138411_6351');</vt:lpwstr>
      </vt:variant>
      <vt:variant>
        <vt:lpwstr/>
      </vt:variant>
      <vt:variant>
        <vt:i4>720983</vt:i4>
      </vt:variant>
      <vt:variant>
        <vt:i4>10440</vt:i4>
      </vt:variant>
      <vt:variant>
        <vt:i4>0</vt:i4>
      </vt:variant>
      <vt:variant>
        <vt:i4>5</vt:i4>
      </vt:variant>
      <vt:variant>
        <vt:lpwstr>javascript: showSpec('_18_1_3ba019e_1444759343561_741779_28583');</vt:lpwstr>
      </vt:variant>
      <vt:variant>
        <vt:lpwstr/>
      </vt:variant>
      <vt:variant>
        <vt:i4>720983</vt:i4>
      </vt:variant>
      <vt:variant>
        <vt:i4>10437</vt:i4>
      </vt:variant>
      <vt:variant>
        <vt:i4>0</vt:i4>
      </vt:variant>
      <vt:variant>
        <vt:i4>5</vt:i4>
      </vt:variant>
      <vt:variant>
        <vt:lpwstr>javascript: showSpec('_18_1_3ba019e_1444759343561_741779_28583');</vt:lpwstr>
      </vt:variant>
      <vt:variant>
        <vt:lpwstr/>
      </vt:variant>
      <vt:variant>
        <vt:i4>5767272</vt:i4>
      </vt:variant>
      <vt:variant>
        <vt:i4>10434</vt:i4>
      </vt:variant>
      <vt:variant>
        <vt:i4>0</vt:i4>
      </vt:variant>
      <vt:variant>
        <vt:i4>5</vt:i4>
      </vt:variant>
      <vt:variant>
        <vt:lpwstr>javascript: showSpec('_18_0_2_3ba019e_1423504747606_751590_6352');</vt:lpwstr>
      </vt:variant>
      <vt:variant>
        <vt:lpwstr/>
      </vt:variant>
      <vt:variant>
        <vt:i4>5767272</vt:i4>
      </vt:variant>
      <vt:variant>
        <vt:i4>10431</vt:i4>
      </vt:variant>
      <vt:variant>
        <vt:i4>0</vt:i4>
      </vt:variant>
      <vt:variant>
        <vt:i4>5</vt:i4>
      </vt:variant>
      <vt:variant>
        <vt:lpwstr>javascript: showSpec('_18_0_2_3ba019e_1423504747606_751590_6352');</vt:lpwstr>
      </vt:variant>
      <vt:variant>
        <vt:lpwstr/>
      </vt:variant>
      <vt:variant>
        <vt:i4>5570659</vt:i4>
      </vt:variant>
      <vt:variant>
        <vt:i4>10428</vt:i4>
      </vt:variant>
      <vt:variant>
        <vt:i4>0</vt:i4>
      </vt:variant>
      <vt:variant>
        <vt:i4>5</vt:i4>
      </vt:variant>
      <vt:variant>
        <vt:lpwstr>javascript: showSpec('_18_0_2_3ba019e_1423504731300_363973_6325');</vt:lpwstr>
      </vt:variant>
      <vt:variant>
        <vt:lpwstr/>
      </vt:variant>
      <vt:variant>
        <vt:i4>5570659</vt:i4>
      </vt:variant>
      <vt:variant>
        <vt:i4>10425</vt:i4>
      </vt:variant>
      <vt:variant>
        <vt:i4>0</vt:i4>
      </vt:variant>
      <vt:variant>
        <vt:i4>5</vt:i4>
      </vt:variant>
      <vt:variant>
        <vt:lpwstr>javascript: showSpec('_18_0_2_3ba019e_1423504731300_363973_6325');</vt:lpwstr>
      </vt:variant>
      <vt:variant>
        <vt:lpwstr/>
      </vt:variant>
      <vt:variant>
        <vt:i4>196695</vt:i4>
      </vt:variant>
      <vt:variant>
        <vt:i4>10422</vt:i4>
      </vt:variant>
      <vt:variant>
        <vt:i4>0</vt:i4>
      </vt:variant>
      <vt:variant>
        <vt:i4>5</vt:i4>
      </vt:variant>
      <vt:variant>
        <vt:lpwstr>javascript: showSpec('_18_1_3ba019e_1444753424224_924160_27330');</vt:lpwstr>
      </vt:variant>
      <vt:variant>
        <vt:lpwstr/>
      </vt:variant>
      <vt:variant>
        <vt:i4>196695</vt:i4>
      </vt:variant>
      <vt:variant>
        <vt:i4>10419</vt:i4>
      </vt:variant>
      <vt:variant>
        <vt:i4>0</vt:i4>
      </vt:variant>
      <vt:variant>
        <vt:i4>5</vt:i4>
      </vt:variant>
      <vt:variant>
        <vt:lpwstr>javascript: showSpec('_18_1_3ba019e_1444753424224_924160_27330');</vt:lpwstr>
      </vt:variant>
      <vt:variant>
        <vt:lpwstr/>
      </vt:variant>
      <vt:variant>
        <vt:i4>5963887</vt:i4>
      </vt:variant>
      <vt:variant>
        <vt:i4>10416</vt:i4>
      </vt:variant>
      <vt:variant>
        <vt:i4>0</vt:i4>
      </vt:variant>
      <vt:variant>
        <vt:i4>5</vt:i4>
      </vt:variant>
      <vt:variant>
        <vt:lpwstr>javascript: showSpec('_18_0_2_3ba019e_1423504637093_524721_5896');</vt:lpwstr>
      </vt:variant>
      <vt:variant>
        <vt:lpwstr/>
      </vt:variant>
      <vt:variant>
        <vt:i4>5963887</vt:i4>
      </vt:variant>
      <vt:variant>
        <vt:i4>10413</vt:i4>
      </vt:variant>
      <vt:variant>
        <vt:i4>0</vt:i4>
      </vt:variant>
      <vt:variant>
        <vt:i4>5</vt:i4>
      </vt:variant>
      <vt:variant>
        <vt:lpwstr>javascript: showSpec('_18_0_2_3ba019e_1423504637093_524721_5896');</vt:lpwstr>
      </vt:variant>
      <vt:variant>
        <vt:lpwstr/>
      </vt:variant>
      <vt:variant>
        <vt:i4>6029410</vt:i4>
      </vt:variant>
      <vt:variant>
        <vt:i4>10410</vt:i4>
      </vt:variant>
      <vt:variant>
        <vt:i4>0</vt:i4>
      </vt:variant>
      <vt:variant>
        <vt:i4>5</vt:i4>
      </vt:variant>
      <vt:variant>
        <vt:lpwstr>javascript: showSpec('_18_0_2_3ba019e_1423504624651_505488_5895');</vt:lpwstr>
      </vt:variant>
      <vt:variant>
        <vt:lpwstr/>
      </vt:variant>
      <vt:variant>
        <vt:i4>6029410</vt:i4>
      </vt:variant>
      <vt:variant>
        <vt:i4>10407</vt:i4>
      </vt:variant>
      <vt:variant>
        <vt:i4>0</vt:i4>
      </vt:variant>
      <vt:variant>
        <vt:i4>5</vt:i4>
      </vt:variant>
      <vt:variant>
        <vt:lpwstr>javascript: showSpec('_18_0_2_3ba019e_1423504624651_505488_5895');</vt:lpwstr>
      </vt:variant>
      <vt:variant>
        <vt:lpwstr/>
      </vt:variant>
      <vt:variant>
        <vt:i4>589916</vt:i4>
      </vt:variant>
      <vt:variant>
        <vt:i4>10404</vt:i4>
      </vt:variant>
      <vt:variant>
        <vt:i4>0</vt:i4>
      </vt:variant>
      <vt:variant>
        <vt:i4>5</vt:i4>
      </vt:variant>
      <vt:variant>
        <vt:lpwstr>javascript: showSpec('_18_1_3ba019e_1443295623856_856236_11332');</vt:lpwstr>
      </vt:variant>
      <vt:variant>
        <vt:lpwstr/>
      </vt:variant>
      <vt:variant>
        <vt:i4>589916</vt:i4>
      </vt:variant>
      <vt:variant>
        <vt:i4>10401</vt:i4>
      </vt:variant>
      <vt:variant>
        <vt:i4>0</vt:i4>
      </vt:variant>
      <vt:variant>
        <vt:i4>5</vt:i4>
      </vt:variant>
      <vt:variant>
        <vt:lpwstr>javascript: showSpec('_18_1_3ba019e_1443295623856_856236_11332');</vt:lpwstr>
      </vt:variant>
      <vt:variant>
        <vt:lpwstr/>
      </vt:variant>
      <vt:variant>
        <vt:i4>5963873</vt:i4>
      </vt:variant>
      <vt:variant>
        <vt:i4>10398</vt:i4>
      </vt:variant>
      <vt:variant>
        <vt:i4>0</vt:i4>
      </vt:variant>
      <vt:variant>
        <vt:i4>5</vt:i4>
      </vt:variant>
      <vt:variant>
        <vt:lpwstr>javascript: showSpec('_18_0_2_3ba019e_1423176899024_851785_13542');</vt:lpwstr>
      </vt:variant>
      <vt:variant>
        <vt:lpwstr/>
      </vt:variant>
      <vt:variant>
        <vt:i4>5963873</vt:i4>
      </vt:variant>
      <vt:variant>
        <vt:i4>10395</vt:i4>
      </vt:variant>
      <vt:variant>
        <vt:i4>0</vt:i4>
      </vt:variant>
      <vt:variant>
        <vt:i4>5</vt:i4>
      </vt:variant>
      <vt:variant>
        <vt:lpwstr>javascript: showSpec('_18_0_2_3ba019e_1423176899024_851785_13542');</vt:lpwstr>
      </vt:variant>
      <vt:variant>
        <vt:lpwstr/>
      </vt:variant>
      <vt:variant>
        <vt:i4>327768</vt:i4>
      </vt:variant>
      <vt:variant>
        <vt:i4>10392</vt:i4>
      </vt:variant>
      <vt:variant>
        <vt:i4>0</vt:i4>
      </vt:variant>
      <vt:variant>
        <vt:i4>5</vt:i4>
      </vt:variant>
      <vt:variant>
        <vt:lpwstr>javascript: showSpec('_18_1_3ba019e_1443295647041_837190_11358');</vt:lpwstr>
      </vt:variant>
      <vt:variant>
        <vt:lpwstr/>
      </vt:variant>
      <vt:variant>
        <vt:i4>852026</vt:i4>
      </vt:variant>
      <vt:variant>
        <vt:i4>10389</vt:i4>
      </vt:variant>
      <vt:variant>
        <vt:i4>0</vt:i4>
      </vt:variant>
      <vt:variant>
        <vt:i4>5</vt:i4>
      </vt:variant>
      <vt:variant>
        <vt:lpwstr>javascript: showSpec('_18_0_2_3ba019e_1423851416227_37136_6875');</vt:lpwstr>
      </vt:variant>
      <vt:variant>
        <vt:lpwstr/>
      </vt:variant>
      <vt:variant>
        <vt:i4>852026</vt:i4>
      </vt:variant>
      <vt:variant>
        <vt:i4>10386</vt:i4>
      </vt:variant>
      <vt:variant>
        <vt:i4>0</vt:i4>
      </vt:variant>
      <vt:variant>
        <vt:i4>5</vt:i4>
      </vt:variant>
      <vt:variant>
        <vt:lpwstr>javascript: showSpec('_18_0_2_3ba019e_1423851416227_37136_6875');</vt:lpwstr>
      </vt:variant>
      <vt:variant>
        <vt:lpwstr/>
      </vt:variant>
      <vt:variant>
        <vt:i4>6094950</vt:i4>
      </vt:variant>
      <vt:variant>
        <vt:i4>10383</vt:i4>
      </vt:variant>
      <vt:variant>
        <vt:i4>0</vt:i4>
      </vt:variant>
      <vt:variant>
        <vt:i4>5</vt:i4>
      </vt:variant>
      <vt:variant>
        <vt:lpwstr>javascript: showSpec('_18_0_2_3ba019e_1423851344237_646041_6841');</vt:lpwstr>
      </vt:variant>
      <vt:variant>
        <vt:lpwstr/>
      </vt:variant>
      <vt:variant>
        <vt:i4>6094950</vt:i4>
      </vt:variant>
      <vt:variant>
        <vt:i4>10380</vt:i4>
      </vt:variant>
      <vt:variant>
        <vt:i4>0</vt:i4>
      </vt:variant>
      <vt:variant>
        <vt:i4>5</vt:i4>
      </vt:variant>
      <vt:variant>
        <vt:lpwstr>javascript: showSpec('_18_0_2_3ba019e_1423851344237_646041_6841');</vt:lpwstr>
      </vt:variant>
      <vt:variant>
        <vt:lpwstr/>
      </vt:variant>
      <vt:variant>
        <vt:i4>589910</vt:i4>
      </vt:variant>
      <vt:variant>
        <vt:i4>10377</vt:i4>
      </vt:variant>
      <vt:variant>
        <vt:i4>0</vt:i4>
      </vt:variant>
      <vt:variant>
        <vt:i4>5</vt:i4>
      </vt:variant>
      <vt:variant>
        <vt:lpwstr>javascript: showSpec('_18_1_3ba019e_1445543771788_822272_38055');</vt:lpwstr>
      </vt:variant>
      <vt:variant>
        <vt:lpwstr/>
      </vt:variant>
      <vt:variant>
        <vt:i4>589910</vt:i4>
      </vt:variant>
      <vt:variant>
        <vt:i4>10374</vt:i4>
      </vt:variant>
      <vt:variant>
        <vt:i4>0</vt:i4>
      </vt:variant>
      <vt:variant>
        <vt:i4>5</vt:i4>
      </vt:variant>
      <vt:variant>
        <vt:lpwstr>javascript: showSpec('_18_1_3ba019e_1445543771788_822272_38055');</vt:lpwstr>
      </vt:variant>
      <vt:variant>
        <vt:lpwstr/>
      </vt:variant>
      <vt:variant>
        <vt:i4>5832815</vt:i4>
      </vt:variant>
      <vt:variant>
        <vt:i4>10371</vt:i4>
      </vt:variant>
      <vt:variant>
        <vt:i4>0</vt:i4>
      </vt:variant>
      <vt:variant>
        <vt:i4>5</vt:i4>
      </vt:variant>
      <vt:variant>
        <vt:lpwstr>javascript: showSpec('_18_0_2_3ba019e_1423851251889_699616_6639');</vt:lpwstr>
      </vt:variant>
      <vt:variant>
        <vt:lpwstr/>
      </vt:variant>
      <vt:variant>
        <vt:i4>65616</vt:i4>
      </vt:variant>
      <vt:variant>
        <vt:i4>10368</vt:i4>
      </vt:variant>
      <vt:variant>
        <vt:i4>0</vt:i4>
      </vt:variant>
      <vt:variant>
        <vt:i4>5</vt:i4>
      </vt:variant>
      <vt:variant>
        <vt:lpwstr>javascript: showSpec('_18_1_3ba019e_1447036219675_802269_39192');</vt:lpwstr>
      </vt:variant>
      <vt:variant>
        <vt:lpwstr/>
      </vt:variant>
      <vt:variant>
        <vt:i4>65616</vt:i4>
      </vt:variant>
      <vt:variant>
        <vt:i4>10365</vt:i4>
      </vt:variant>
      <vt:variant>
        <vt:i4>0</vt:i4>
      </vt:variant>
      <vt:variant>
        <vt:i4>5</vt:i4>
      </vt:variant>
      <vt:variant>
        <vt:lpwstr>javascript: showSpec('_18_1_3ba019e_1447036219675_802269_39192');</vt:lpwstr>
      </vt:variant>
      <vt:variant>
        <vt:lpwstr/>
      </vt:variant>
      <vt:variant>
        <vt:i4>6094948</vt:i4>
      </vt:variant>
      <vt:variant>
        <vt:i4>10362</vt:i4>
      </vt:variant>
      <vt:variant>
        <vt:i4>0</vt:i4>
      </vt:variant>
      <vt:variant>
        <vt:i4>5</vt:i4>
      </vt:variant>
      <vt:variant>
        <vt:lpwstr>javascript: showSpec('_18_0_2_3ba019e_1423004681576_526781_6447');</vt:lpwstr>
      </vt:variant>
      <vt:variant>
        <vt:lpwstr/>
      </vt:variant>
      <vt:variant>
        <vt:i4>6094948</vt:i4>
      </vt:variant>
      <vt:variant>
        <vt:i4>10359</vt:i4>
      </vt:variant>
      <vt:variant>
        <vt:i4>0</vt:i4>
      </vt:variant>
      <vt:variant>
        <vt:i4>5</vt:i4>
      </vt:variant>
      <vt:variant>
        <vt:lpwstr>javascript: showSpec('_18_0_2_3ba019e_1423004681576_526781_6447');</vt:lpwstr>
      </vt:variant>
      <vt:variant>
        <vt:lpwstr/>
      </vt:variant>
      <vt:variant>
        <vt:i4>917584</vt:i4>
      </vt:variant>
      <vt:variant>
        <vt:i4>10356</vt:i4>
      </vt:variant>
      <vt:variant>
        <vt:i4>0</vt:i4>
      </vt:variant>
      <vt:variant>
        <vt:i4>5</vt:i4>
      </vt:variant>
      <vt:variant>
        <vt:lpwstr>javascript: showSpec('_17_0_5_1_3ba019e_1407876845478_265504_4108');</vt:lpwstr>
      </vt:variant>
      <vt:variant>
        <vt:lpwstr/>
      </vt:variant>
      <vt:variant>
        <vt:i4>917584</vt:i4>
      </vt:variant>
      <vt:variant>
        <vt:i4>10353</vt:i4>
      </vt:variant>
      <vt:variant>
        <vt:i4>0</vt:i4>
      </vt:variant>
      <vt:variant>
        <vt:i4>5</vt:i4>
      </vt:variant>
      <vt:variant>
        <vt:lpwstr>javascript: showSpec('_17_0_5_1_3ba019e_1407876845478_265504_4108');</vt:lpwstr>
      </vt:variant>
      <vt:variant>
        <vt:lpwstr/>
      </vt:variant>
      <vt:variant>
        <vt:i4>196688</vt:i4>
      </vt:variant>
      <vt:variant>
        <vt:i4>10350</vt:i4>
      </vt:variant>
      <vt:variant>
        <vt:i4>0</vt:i4>
      </vt:variant>
      <vt:variant>
        <vt:i4>5</vt:i4>
      </vt:variant>
      <vt:variant>
        <vt:lpwstr>javascript: showSpec('_17_0_5_1_3ba019e_1407960337744_968303_4171');</vt:lpwstr>
      </vt:variant>
      <vt:variant>
        <vt:lpwstr/>
      </vt:variant>
      <vt:variant>
        <vt:i4>6619187</vt:i4>
      </vt:variant>
      <vt:variant>
        <vt:i4>10347</vt:i4>
      </vt:variant>
      <vt:variant>
        <vt:i4>0</vt:i4>
      </vt:variant>
      <vt:variant>
        <vt:i4>5</vt:i4>
      </vt:variant>
      <vt:variant>
        <vt:lpwstr>javascript: showSpec('_17_0_5_1_3ba019e_1407453282336_95729_12199');</vt:lpwstr>
      </vt:variant>
      <vt:variant>
        <vt:lpwstr/>
      </vt:variant>
      <vt:variant>
        <vt:i4>6619187</vt:i4>
      </vt:variant>
      <vt:variant>
        <vt:i4>10344</vt:i4>
      </vt:variant>
      <vt:variant>
        <vt:i4>0</vt:i4>
      </vt:variant>
      <vt:variant>
        <vt:i4>5</vt:i4>
      </vt:variant>
      <vt:variant>
        <vt:lpwstr>javascript: showSpec('_17_0_5_1_3ba019e_1407453282336_95729_12199');</vt:lpwstr>
      </vt:variant>
      <vt:variant>
        <vt:lpwstr/>
      </vt:variant>
      <vt:variant>
        <vt:i4>458838</vt:i4>
      </vt:variant>
      <vt:variant>
        <vt:i4>10341</vt:i4>
      </vt:variant>
      <vt:variant>
        <vt:i4>0</vt:i4>
      </vt:variant>
      <vt:variant>
        <vt:i4>5</vt:i4>
      </vt:variant>
      <vt:variant>
        <vt:lpwstr>javascript: showSpec('_17_0_5_1_3ba019e_1407453289831_314439_12200');</vt:lpwstr>
      </vt:variant>
      <vt:variant>
        <vt:lpwstr/>
      </vt:variant>
      <vt:variant>
        <vt:i4>458838</vt:i4>
      </vt:variant>
      <vt:variant>
        <vt:i4>10338</vt:i4>
      </vt:variant>
      <vt:variant>
        <vt:i4>0</vt:i4>
      </vt:variant>
      <vt:variant>
        <vt:i4>5</vt:i4>
      </vt:variant>
      <vt:variant>
        <vt:lpwstr>javascript: showSpec('_17_0_5_1_3ba019e_1407453289831_314439_12200');</vt:lpwstr>
      </vt:variant>
      <vt:variant>
        <vt:lpwstr/>
      </vt:variant>
      <vt:variant>
        <vt:i4>5308522</vt:i4>
      </vt:variant>
      <vt:variant>
        <vt:i4>10335</vt:i4>
      </vt:variant>
      <vt:variant>
        <vt:i4>0</vt:i4>
      </vt:variant>
      <vt:variant>
        <vt:i4>5</vt:i4>
      </vt:variant>
      <vt:variant>
        <vt:lpwstr>javascript: showSpec('_18_0_2_3ba019e_1423245940984_780505_6818');</vt:lpwstr>
      </vt:variant>
      <vt:variant>
        <vt:lpwstr/>
      </vt:variant>
      <vt:variant>
        <vt:i4>5308522</vt:i4>
      </vt:variant>
      <vt:variant>
        <vt:i4>10332</vt:i4>
      </vt:variant>
      <vt:variant>
        <vt:i4>0</vt:i4>
      </vt:variant>
      <vt:variant>
        <vt:i4>5</vt:i4>
      </vt:variant>
      <vt:variant>
        <vt:lpwstr>javascript: showSpec('_18_0_2_3ba019e_1423245940984_780505_6818');</vt:lpwstr>
      </vt:variant>
      <vt:variant>
        <vt:lpwstr/>
      </vt:variant>
      <vt:variant>
        <vt:i4>589916</vt:i4>
      </vt:variant>
      <vt:variant>
        <vt:i4>10329</vt:i4>
      </vt:variant>
      <vt:variant>
        <vt:i4>0</vt:i4>
      </vt:variant>
      <vt:variant>
        <vt:i4>5</vt:i4>
      </vt:variant>
      <vt:variant>
        <vt:lpwstr>javascript: showSpec('_18_1_3ba019e_1443295623856_856236_11332');</vt:lpwstr>
      </vt:variant>
      <vt:variant>
        <vt:lpwstr/>
      </vt:variant>
      <vt:variant>
        <vt:i4>589916</vt:i4>
      </vt:variant>
      <vt:variant>
        <vt:i4>10326</vt:i4>
      </vt:variant>
      <vt:variant>
        <vt:i4>0</vt:i4>
      </vt:variant>
      <vt:variant>
        <vt:i4>5</vt:i4>
      </vt:variant>
      <vt:variant>
        <vt:lpwstr>javascript: showSpec('_18_1_3ba019e_1443295623856_856236_11332');</vt:lpwstr>
      </vt:variant>
      <vt:variant>
        <vt:lpwstr/>
      </vt:variant>
      <vt:variant>
        <vt:i4>5963873</vt:i4>
      </vt:variant>
      <vt:variant>
        <vt:i4>10323</vt:i4>
      </vt:variant>
      <vt:variant>
        <vt:i4>0</vt:i4>
      </vt:variant>
      <vt:variant>
        <vt:i4>5</vt:i4>
      </vt:variant>
      <vt:variant>
        <vt:lpwstr>javascript: showSpec('_18_0_2_3ba019e_1423176899024_851785_13542');</vt:lpwstr>
      </vt:variant>
      <vt:variant>
        <vt:lpwstr/>
      </vt:variant>
      <vt:variant>
        <vt:i4>5963873</vt:i4>
      </vt:variant>
      <vt:variant>
        <vt:i4>10320</vt:i4>
      </vt:variant>
      <vt:variant>
        <vt:i4>0</vt:i4>
      </vt:variant>
      <vt:variant>
        <vt:i4>5</vt:i4>
      </vt:variant>
      <vt:variant>
        <vt:lpwstr>javascript: showSpec('_18_0_2_3ba019e_1423176899024_851785_13542');</vt:lpwstr>
      </vt:variant>
      <vt:variant>
        <vt:lpwstr/>
      </vt:variant>
      <vt:variant>
        <vt:i4>327768</vt:i4>
      </vt:variant>
      <vt:variant>
        <vt:i4>10317</vt:i4>
      </vt:variant>
      <vt:variant>
        <vt:i4>0</vt:i4>
      </vt:variant>
      <vt:variant>
        <vt:i4>5</vt:i4>
      </vt:variant>
      <vt:variant>
        <vt:lpwstr>javascript: showSpec('_18_1_3ba019e_1443295647041_837190_11358');</vt:lpwstr>
      </vt:variant>
      <vt:variant>
        <vt:lpwstr/>
      </vt:variant>
      <vt:variant>
        <vt:i4>852026</vt:i4>
      </vt:variant>
      <vt:variant>
        <vt:i4>10314</vt:i4>
      </vt:variant>
      <vt:variant>
        <vt:i4>0</vt:i4>
      </vt:variant>
      <vt:variant>
        <vt:i4>5</vt:i4>
      </vt:variant>
      <vt:variant>
        <vt:lpwstr>javascript: showSpec('_18_0_2_3ba019e_1423851416227_37136_6875');</vt:lpwstr>
      </vt:variant>
      <vt:variant>
        <vt:lpwstr/>
      </vt:variant>
      <vt:variant>
        <vt:i4>852026</vt:i4>
      </vt:variant>
      <vt:variant>
        <vt:i4>10311</vt:i4>
      </vt:variant>
      <vt:variant>
        <vt:i4>0</vt:i4>
      </vt:variant>
      <vt:variant>
        <vt:i4>5</vt:i4>
      </vt:variant>
      <vt:variant>
        <vt:lpwstr>javascript: showSpec('_18_0_2_3ba019e_1423851416227_37136_6875');</vt:lpwstr>
      </vt:variant>
      <vt:variant>
        <vt:lpwstr/>
      </vt:variant>
      <vt:variant>
        <vt:i4>6094950</vt:i4>
      </vt:variant>
      <vt:variant>
        <vt:i4>10308</vt:i4>
      </vt:variant>
      <vt:variant>
        <vt:i4>0</vt:i4>
      </vt:variant>
      <vt:variant>
        <vt:i4>5</vt:i4>
      </vt:variant>
      <vt:variant>
        <vt:lpwstr>javascript: showSpec('_18_0_2_3ba019e_1423851344237_646041_6841');</vt:lpwstr>
      </vt:variant>
      <vt:variant>
        <vt:lpwstr/>
      </vt:variant>
      <vt:variant>
        <vt:i4>6094950</vt:i4>
      </vt:variant>
      <vt:variant>
        <vt:i4>10305</vt:i4>
      </vt:variant>
      <vt:variant>
        <vt:i4>0</vt:i4>
      </vt:variant>
      <vt:variant>
        <vt:i4>5</vt:i4>
      </vt:variant>
      <vt:variant>
        <vt:lpwstr>javascript: showSpec('_18_0_2_3ba019e_1423851344237_646041_6841');</vt:lpwstr>
      </vt:variant>
      <vt:variant>
        <vt:lpwstr/>
      </vt:variant>
      <vt:variant>
        <vt:i4>589910</vt:i4>
      </vt:variant>
      <vt:variant>
        <vt:i4>10302</vt:i4>
      </vt:variant>
      <vt:variant>
        <vt:i4>0</vt:i4>
      </vt:variant>
      <vt:variant>
        <vt:i4>5</vt:i4>
      </vt:variant>
      <vt:variant>
        <vt:lpwstr>javascript: showSpec('_18_1_3ba019e_1445543771788_822272_38055');</vt:lpwstr>
      </vt:variant>
      <vt:variant>
        <vt:lpwstr/>
      </vt:variant>
      <vt:variant>
        <vt:i4>589910</vt:i4>
      </vt:variant>
      <vt:variant>
        <vt:i4>10299</vt:i4>
      </vt:variant>
      <vt:variant>
        <vt:i4>0</vt:i4>
      </vt:variant>
      <vt:variant>
        <vt:i4>5</vt:i4>
      </vt:variant>
      <vt:variant>
        <vt:lpwstr>javascript: showSpec('_18_1_3ba019e_1445543771788_822272_38055');</vt:lpwstr>
      </vt:variant>
      <vt:variant>
        <vt:lpwstr/>
      </vt:variant>
      <vt:variant>
        <vt:i4>5832815</vt:i4>
      </vt:variant>
      <vt:variant>
        <vt:i4>10296</vt:i4>
      </vt:variant>
      <vt:variant>
        <vt:i4>0</vt:i4>
      </vt:variant>
      <vt:variant>
        <vt:i4>5</vt:i4>
      </vt:variant>
      <vt:variant>
        <vt:lpwstr>javascript: showSpec('_18_0_2_3ba019e_1423851251889_699616_6639');</vt:lpwstr>
      </vt:variant>
      <vt:variant>
        <vt:lpwstr/>
      </vt:variant>
      <vt:variant>
        <vt:i4>3932261</vt:i4>
      </vt:variant>
      <vt:variant>
        <vt:i4>10293</vt:i4>
      </vt:variant>
      <vt:variant>
        <vt:i4>0</vt:i4>
      </vt:variant>
      <vt:variant>
        <vt:i4>5</vt:i4>
      </vt:variant>
      <vt:variant>
        <vt:lpwstr>javascript: showSpec('_18_1_3ba019e_1447036219398_5247_38987');</vt:lpwstr>
      </vt:variant>
      <vt:variant>
        <vt:lpwstr/>
      </vt:variant>
      <vt:variant>
        <vt:i4>3932261</vt:i4>
      </vt:variant>
      <vt:variant>
        <vt:i4>10290</vt:i4>
      </vt:variant>
      <vt:variant>
        <vt:i4>0</vt:i4>
      </vt:variant>
      <vt:variant>
        <vt:i4>5</vt:i4>
      </vt:variant>
      <vt:variant>
        <vt:lpwstr>javascript: showSpec('_18_1_3ba019e_1447036219398_5247_38987');</vt:lpwstr>
      </vt:variant>
      <vt:variant>
        <vt:lpwstr/>
      </vt:variant>
      <vt:variant>
        <vt:i4>5767276</vt:i4>
      </vt:variant>
      <vt:variant>
        <vt:i4>10287</vt:i4>
      </vt:variant>
      <vt:variant>
        <vt:i4>0</vt:i4>
      </vt:variant>
      <vt:variant>
        <vt:i4>5</vt:i4>
      </vt:variant>
      <vt:variant>
        <vt:lpwstr>javascript: showSpec('_18_0_2_3ba019e_1423353536690_442486_8723');</vt:lpwstr>
      </vt:variant>
      <vt:variant>
        <vt:lpwstr/>
      </vt:variant>
      <vt:variant>
        <vt:i4>5767276</vt:i4>
      </vt:variant>
      <vt:variant>
        <vt:i4>10284</vt:i4>
      </vt:variant>
      <vt:variant>
        <vt:i4>0</vt:i4>
      </vt:variant>
      <vt:variant>
        <vt:i4>5</vt:i4>
      </vt:variant>
      <vt:variant>
        <vt:lpwstr>javascript: showSpec('_18_0_2_3ba019e_1423353536690_442486_8723');</vt:lpwstr>
      </vt:variant>
      <vt:variant>
        <vt:lpwstr/>
      </vt:variant>
      <vt:variant>
        <vt:i4>196700</vt:i4>
      </vt:variant>
      <vt:variant>
        <vt:i4>10281</vt:i4>
      </vt:variant>
      <vt:variant>
        <vt:i4>0</vt:i4>
      </vt:variant>
      <vt:variant>
        <vt:i4>5</vt:i4>
      </vt:variant>
      <vt:variant>
        <vt:lpwstr>javascript: showSpec('_17_0_5_1_3ba019e_1407439004204_145382_4251');</vt:lpwstr>
      </vt:variant>
      <vt:variant>
        <vt:lpwstr/>
      </vt:variant>
      <vt:variant>
        <vt:i4>196700</vt:i4>
      </vt:variant>
      <vt:variant>
        <vt:i4>10278</vt:i4>
      </vt:variant>
      <vt:variant>
        <vt:i4>0</vt:i4>
      </vt:variant>
      <vt:variant>
        <vt:i4>5</vt:i4>
      </vt:variant>
      <vt:variant>
        <vt:lpwstr>javascript: showSpec('_17_0_5_1_3ba019e_1407439004204_145382_4251');</vt:lpwstr>
      </vt:variant>
      <vt:variant>
        <vt:lpwstr/>
      </vt:variant>
      <vt:variant>
        <vt:i4>983134</vt:i4>
      </vt:variant>
      <vt:variant>
        <vt:i4>10275</vt:i4>
      </vt:variant>
      <vt:variant>
        <vt:i4>0</vt:i4>
      </vt:variant>
      <vt:variant>
        <vt:i4>5</vt:i4>
      </vt:variant>
      <vt:variant>
        <vt:lpwstr>javascript: showSpec('_17_0_5_1_3ba019e_1407965526281_637535_6178');</vt:lpwstr>
      </vt:variant>
      <vt:variant>
        <vt:lpwstr/>
      </vt:variant>
      <vt:variant>
        <vt:i4>983134</vt:i4>
      </vt:variant>
      <vt:variant>
        <vt:i4>10272</vt:i4>
      </vt:variant>
      <vt:variant>
        <vt:i4>0</vt:i4>
      </vt:variant>
      <vt:variant>
        <vt:i4>5</vt:i4>
      </vt:variant>
      <vt:variant>
        <vt:lpwstr>javascript: showSpec('_17_0_5_1_3ba019e_1407965526281_637535_6178');</vt:lpwstr>
      </vt:variant>
      <vt:variant>
        <vt:lpwstr/>
      </vt:variant>
      <vt:variant>
        <vt:i4>86</vt:i4>
      </vt:variant>
      <vt:variant>
        <vt:i4>10269</vt:i4>
      </vt:variant>
      <vt:variant>
        <vt:i4>0</vt:i4>
      </vt:variant>
      <vt:variant>
        <vt:i4>5</vt:i4>
      </vt:variant>
      <vt:variant>
        <vt:lpwstr>javascript: showSpec('_17_0_5_1_3ba019e_1407439004205_171253_4253');</vt:lpwstr>
      </vt:variant>
      <vt:variant>
        <vt:lpwstr/>
      </vt:variant>
      <vt:variant>
        <vt:i4>86</vt:i4>
      </vt:variant>
      <vt:variant>
        <vt:i4>10266</vt:i4>
      </vt:variant>
      <vt:variant>
        <vt:i4>0</vt:i4>
      </vt:variant>
      <vt:variant>
        <vt:i4>5</vt:i4>
      </vt:variant>
      <vt:variant>
        <vt:lpwstr>javascript: showSpec('_17_0_5_1_3ba019e_1407439004205_171253_4253');</vt:lpwstr>
      </vt:variant>
      <vt:variant>
        <vt:lpwstr/>
      </vt:variant>
      <vt:variant>
        <vt:i4>655447</vt:i4>
      </vt:variant>
      <vt:variant>
        <vt:i4>10263</vt:i4>
      </vt:variant>
      <vt:variant>
        <vt:i4>0</vt:i4>
      </vt:variant>
      <vt:variant>
        <vt:i4>5</vt:i4>
      </vt:variant>
      <vt:variant>
        <vt:lpwstr>javascript: showSpec('_17_0_5_1_3ba019e_1407441818362_227246_6388');</vt:lpwstr>
      </vt:variant>
      <vt:variant>
        <vt:lpwstr/>
      </vt:variant>
      <vt:variant>
        <vt:i4>655447</vt:i4>
      </vt:variant>
      <vt:variant>
        <vt:i4>10260</vt:i4>
      </vt:variant>
      <vt:variant>
        <vt:i4>0</vt:i4>
      </vt:variant>
      <vt:variant>
        <vt:i4>5</vt:i4>
      </vt:variant>
      <vt:variant>
        <vt:lpwstr>javascript: showSpec('_17_0_5_1_3ba019e_1407441818362_227246_6388');</vt:lpwstr>
      </vt:variant>
      <vt:variant>
        <vt:lpwstr/>
      </vt:variant>
      <vt:variant>
        <vt:i4>327774</vt:i4>
      </vt:variant>
      <vt:variant>
        <vt:i4>10257</vt:i4>
      </vt:variant>
      <vt:variant>
        <vt:i4>0</vt:i4>
      </vt:variant>
      <vt:variant>
        <vt:i4>5</vt:i4>
      </vt:variant>
      <vt:variant>
        <vt:lpwstr>javascript: showSpec('_17_0_5_1_3ba019e_1407440130858_735741_5156');</vt:lpwstr>
      </vt:variant>
      <vt:variant>
        <vt:lpwstr/>
      </vt:variant>
      <vt:variant>
        <vt:i4>327774</vt:i4>
      </vt:variant>
      <vt:variant>
        <vt:i4>10254</vt:i4>
      </vt:variant>
      <vt:variant>
        <vt:i4>0</vt:i4>
      </vt:variant>
      <vt:variant>
        <vt:i4>5</vt:i4>
      </vt:variant>
      <vt:variant>
        <vt:lpwstr>javascript: showSpec('_17_0_5_1_3ba019e_1407440130858_735741_5156');</vt:lpwstr>
      </vt:variant>
      <vt:variant>
        <vt:lpwstr/>
      </vt:variant>
      <vt:variant>
        <vt:i4>852026</vt:i4>
      </vt:variant>
      <vt:variant>
        <vt:i4>10251</vt:i4>
      </vt:variant>
      <vt:variant>
        <vt:i4>0</vt:i4>
      </vt:variant>
      <vt:variant>
        <vt:i4>5</vt:i4>
      </vt:variant>
      <vt:variant>
        <vt:lpwstr>javascript: showSpec('_18_0_2_3ba019e_1423851416227_37136_6875');</vt:lpwstr>
      </vt:variant>
      <vt:variant>
        <vt:lpwstr/>
      </vt:variant>
      <vt:variant>
        <vt:i4>852026</vt:i4>
      </vt:variant>
      <vt:variant>
        <vt:i4>10248</vt:i4>
      </vt:variant>
      <vt:variant>
        <vt:i4>0</vt:i4>
      </vt:variant>
      <vt:variant>
        <vt:i4>5</vt:i4>
      </vt:variant>
      <vt:variant>
        <vt:lpwstr>javascript: showSpec('_18_0_2_3ba019e_1423851416227_37136_6875');</vt:lpwstr>
      </vt:variant>
      <vt:variant>
        <vt:lpwstr/>
      </vt:variant>
      <vt:variant>
        <vt:i4>6094950</vt:i4>
      </vt:variant>
      <vt:variant>
        <vt:i4>10245</vt:i4>
      </vt:variant>
      <vt:variant>
        <vt:i4>0</vt:i4>
      </vt:variant>
      <vt:variant>
        <vt:i4>5</vt:i4>
      </vt:variant>
      <vt:variant>
        <vt:lpwstr>javascript: showSpec('_18_0_2_3ba019e_1423851344237_646041_6841');</vt:lpwstr>
      </vt:variant>
      <vt:variant>
        <vt:lpwstr/>
      </vt:variant>
      <vt:variant>
        <vt:i4>6094950</vt:i4>
      </vt:variant>
      <vt:variant>
        <vt:i4>10242</vt:i4>
      </vt:variant>
      <vt:variant>
        <vt:i4>0</vt:i4>
      </vt:variant>
      <vt:variant>
        <vt:i4>5</vt:i4>
      </vt:variant>
      <vt:variant>
        <vt:lpwstr>javascript: showSpec('_18_0_2_3ba019e_1423851344237_646041_6841');</vt:lpwstr>
      </vt:variant>
      <vt:variant>
        <vt:lpwstr/>
      </vt:variant>
      <vt:variant>
        <vt:i4>589910</vt:i4>
      </vt:variant>
      <vt:variant>
        <vt:i4>10239</vt:i4>
      </vt:variant>
      <vt:variant>
        <vt:i4>0</vt:i4>
      </vt:variant>
      <vt:variant>
        <vt:i4>5</vt:i4>
      </vt:variant>
      <vt:variant>
        <vt:lpwstr>javascript: showSpec('_18_1_3ba019e_1445543771788_822272_38055');</vt:lpwstr>
      </vt:variant>
      <vt:variant>
        <vt:lpwstr/>
      </vt:variant>
      <vt:variant>
        <vt:i4>589910</vt:i4>
      </vt:variant>
      <vt:variant>
        <vt:i4>10236</vt:i4>
      </vt:variant>
      <vt:variant>
        <vt:i4>0</vt:i4>
      </vt:variant>
      <vt:variant>
        <vt:i4>5</vt:i4>
      </vt:variant>
      <vt:variant>
        <vt:lpwstr>javascript: showSpec('_18_1_3ba019e_1445543771788_822272_38055');</vt:lpwstr>
      </vt:variant>
      <vt:variant>
        <vt:lpwstr/>
      </vt:variant>
      <vt:variant>
        <vt:i4>5832815</vt:i4>
      </vt:variant>
      <vt:variant>
        <vt:i4>10233</vt:i4>
      </vt:variant>
      <vt:variant>
        <vt:i4>0</vt:i4>
      </vt:variant>
      <vt:variant>
        <vt:i4>5</vt:i4>
      </vt:variant>
      <vt:variant>
        <vt:lpwstr>javascript: showSpec('_18_0_2_3ba019e_1423851251889_699616_6639');</vt:lpwstr>
      </vt:variant>
      <vt:variant>
        <vt:lpwstr/>
      </vt:variant>
      <vt:variant>
        <vt:i4>5832815</vt:i4>
      </vt:variant>
      <vt:variant>
        <vt:i4>10230</vt:i4>
      </vt:variant>
      <vt:variant>
        <vt:i4>0</vt:i4>
      </vt:variant>
      <vt:variant>
        <vt:i4>5</vt:i4>
      </vt:variant>
      <vt:variant>
        <vt:lpwstr>javascript: showSpec('_18_0_2_3ba019e_1423851251889_699616_6639');</vt:lpwstr>
      </vt:variant>
      <vt:variant>
        <vt:lpwstr/>
      </vt:variant>
      <vt:variant>
        <vt:i4>524372</vt:i4>
      </vt:variant>
      <vt:variant>
        <vt:i4>10227</vt:i4>
      </vt:variant>
      <vt:variant>
        <vt:i4>0</vt:i4>
      </vt:variant>
      <vt:variant>
        <vt:i4>5</vt:i4>
      </vt:variant>
      <vt:variant>
        <vt:lpwstr>javascript: showSpec('_18_1_3ba019e_1445536772829_305271_31398');</vt:lpwstr>
      </vt:variant>
      <vt:variant>
        <vt:lpwstr/>
      </vt:variant>
      <vt:variant>
        <vt:i4>524372</vt:i4>
      </vt:variant>
      <vt:variant>
        <vt:i4>10224</vt:i4>
      </vt:variant>
      <vt:variant>
        <vt:i4>0</vt:i4>
      </vt:variant>
      <vt:variant>
        <vt:i4>5</vt:i4>
      </vt:variant>
      <vt:variant>
        <vt:lpwstr>javascript: showSpec('_18_1_3ba019e_1445536772829_305271_31398');</vt:lpwstr>
      </vt:variant>
      <vt:variant>
        <vt:lpwstr/>
      </vt:variant>
      <vt:variant>
        <vt:i4>327763</vt:i4>
      </vt:variant>
      <vt:variant>
        <vt:i4>10221</vt:i4>
      </vt:variant>
      <vt:variant>
        <vt:i4>0</vt:i4>
      </vt:variant>
      <vt:variant>
        <vt:i4>5</vt:i4>
      </vt:variant>
      <vt:variant>
        <vt:lpwstr>javascript: showSpec('_18_1_3ba019e_1444342345486_264881_30722');</vt:lpwstr>
      </vt:variant>
      <vt:variant>
        <vt:lpwstr/>
      </vt:variant>
      <vt:variant>
        <vt:i4>327763</vt:i4>
      </vt:variant>
      <vt:variant>
        <vt:i4>10218</vt:i4>
      </vt:variant>
      <vt:variant>
        <vt:i4>0</vt:i4>
      </vt:variant>
      <vt:variant>
        <vt:i4>5</vt:i4>
      </vt:variant>
      <vt:variant>
        <vt:lpwstr>javascript: showSpec('_18_1_3ba019e_1444342345486_264881_30722');</vt:lpwstr>
      </vt:variant>
      <vt:variant>
        <vt:lpwstr/>
      </vt:variant>
      <vt:variant>
        <vt:i4>655441</vt:i4>
      </vt:variant>
      <vt:variant>
        <vt:i4>10215</vt:i4>
      </vt:variant>
      <vt:variant>
        <vt:i4>0</vt:i4>
      </vt:variant>
      <vt:variant>
        <vt:i4>5</vt:i4>
      </vt:variant>
      <vt:variant>
        <vt:lpwstr>javascript: showSpec('_18_1_3ba019e_1444341915877_858460_30534');</vt:lpwstr>
      </vt:variant>
      <vt:variant>
        <vt:lpwstr/>
      </vt:variant>
      <vt:variant>
        <vt:i4>655441</vt:i4>
      </vt:variant>
      <vt:variant>
        <vt:i4>10212</vt:i4>
      </vt:variant>
      <vt:variant>
        <vt:i4>0</vt:i4>
      </vt:variant>
      <vt:variant>
        <vt:i4>5</vt:i4>
      </vt:variant>
      <vt:variant>
        <vt:lpwstr>javascript: showSpec('_18_1_3ba019e_1444341915877_858460_30534');</vt:lpwstr>
      </vt:variant>
      <vt:variant>
        <vt:lpwstr/>
      </vt:variant>
      <vt:variant>
        <vt:i4>6357050</vt:i4>
      </vt:variant>
      <vt:variant>
        <vt:i4>10209</vt:i4>
      </vt:variant>
      <vt:variant>
        <vt:i4>0</vt:i4>
      </vt:variant>
      <vt:variant>
        <vt:i4>5</vt:i4>
      </vt:variant>
      <vt:variant>
        <vt:lpwstr>javascript: showSpec('_18_1_3ba019e_1444341903340_57717_30511');</vt:lpwstr>
      </vt:variant>
      <vt:variant>
        <vt:lpwstr/>
      </vt:variant>
      <vt:variant>
        <vt:i4>6357050</vt:i4>
      </vt:variant>
      <vt:variant>
        <vt:i4>10206</vt:i4>
      </vt:variant>
      <vt:variant>
        <vt:i4>0</vt:i4>
      </vt:variant>
      <vt:variant>
        <vt:i4>5</vt:i4>
      </vt:variant>
      <vt:variant>
        <vt:lpwstr>javascript: showSpec('_18_1_3ba019e_1444341903340_57717_30511');</vt:lpwstr>
      </vt:variant>
      <vt:variant>
        <vt:lpwstr/>
      </vt:variant>
      <vt:variant>
        <vt:i4>458844</vt:i4>
      </vt:variant>
      <vt:variant>
        <vt:i4>10203</vt:i4>
      </vt:variant>
      <vt:variant>
        <vt:i4>0</vt:i4>
      </vt:variant>
      <vt:variant>
        <vt:i4>5</vt:i4>
      </vt:variant>
      <vt:variant>
        <vt:lpwstr>javascript: showSpec('_18_1_3ba019e_1444342345487_801599_30723');</vt:lpwstr>
      </vt:variant>
      <vt:variant>
        <vt:lpwstr/>
      </vt:variant>
      <vt:variant>
        <vt:i4>458844</vt:i4>
      </vt:variant>
      <vt:variant>
        <vt:i4>10200</vt:i4>
      </vt:variant>
      <vt:variant>
        <vt:i4>0</vt:i4>
      </vt:variant>
      <vt:variant>
        <vt:i4>5</vt:i4>
      </vt:variant>
      <vt:variant>
        <vt:lpwstr>javascript: showSpec('_18_1_3ba019e_1444342345487_801599_30723');</vt:lpwstr>
      </vt:variant>
      <vt:variant>
        <vt:lpwstr/>
      </vt:variant>
      <vt:variant>
        <vt:i4>720976</vt:i4>
      </vt:variant>
      <vt:variant>
        <vt:i4>10197</vt:i4>
      </vt:variant>
      <vt:variant>
        <vt:i4>0</vt:i4>
      </vt:variant>
      <vt:variant>
        <vt:i4>5</vt:i4>
      </vt:variant>
      <vt:variant>
        <vt:lpwstr>javascript: showSpec('_18_1_3ba019e_1444341871493_483468_29926');</vt:lpwstr>
      </vt:variant>
      <vt:variant>
        <vt:lpwstr/>
      </vt:variant>
      <vt:variant>
        <vt:i4>720976</vt:i4>
      </vt:variant>
      <vt:variant>
        <vt:i4>10194</vt:i4>
      </vt:variant>
      <vt:variant>
        <vt:i4>0</vt:i4>
      </vt:variant>
      <vt:variant>
        <vt:i4>5</vt:i4>
      </vt:variant>
      <vt:variant>
        <vt:lpwstr>javascript: showSpec('_18_1_3ba019e_1444341871493_483468_29926');</vt:lpwstr>
      </vt:variant>
      <vt:variant>
        <vt:lpwstr/>
      </vt:variant>
      <vt:variant>
        <vt:i4>7274555</vt:i4>
      </vt:variant>
      <vt:variant>
        <vt:i4>10191</vt:i4>
      </vt:variant>
      <vt:variant>
        <vt:i4>0</vt:i4>
      </vt:variant>
      <vt:variant>
        <vt:i4>5</vt:i4>
      </vt:variant>
      <vt:variant>
        <vt:lpwstr>javascript: showSpec('_18_1_3ba019e_1444341859493_85216_29925');</vt:lpwstr>
      </vt:variant>
      <vt:variant>
        <vt:lpwstr/>
      </vt:variant>
      <vt:variant>
        <vt:i4>7274555</vt:i4>
      </vt:variant>
      <vt:variant>
        <vt:i4>10188</vt:i4>
      </vt:variant>
      <vt:variant>
        <vt:i4>0</vt:i4>
      </vt:variant>
      <vt:variant>
        <vt:i4>5</vt:i4>
      </vt:variant>
      <vt:variant>
        <vt:lpwstr>javascript: showSpec('_18_1_3ba019e_1444341859493_85216_29925');</vt:lpwstr>
      </vt:variant>
      <vt:variant>
        <vt:lpwstr/>
      </vt:variant>
      <vt:variant>
        <vt:i4>589916</vt:i4>
      </vt:variant>
      <vt:variant>
        <vt:i4>10185</vt:i4>
      </vt:variant>
      <vt:variant>
        <vt:i4>0</vt:i4>
      </vt:variant>
      <vt:variant>
        <vt:i4>5</vt:i4>
      </vt:variant>
      <vt:variant>
        <vt:lpwstr>javascript: showSpec('_18_1_3ba019e_1443295623856_856236_11332');</vt:lpwstr>
      </vt:variant>
      <vt:variant>
        <vt:lpwstr/>
      </vt:variant>
      <vt:variant>
        <vt:i4>589916</vt:i4>
      </vt:variant>
      <vt:variant>
        <vt:i4>10182</vt:i4>
      </vt:variant>
      <vt:variant>
        <vt:i4>0</vt:i4>
      </vt:variant>
      <vt:variant>
        <vt:i4>5</vt:i4>
      </vt:variant>
      <vt:variant>
        <vt:lpwstr>javascript: showSpec('_18_1_3ba019e_1443295623856_856236_11332');</vt:lpwstr>
      </vt:variant>
      <vt:variant>
        <vt:lpwstr/>
      </vt:variant>
      <vt:variant>
        <vt:i4>5963873</vt:i4>
      </vt:variant>
      <vt:variant>
        <vt:i4>10179</vt:i4>
      </vt:variant>
      <vt:variant>
        <vt:i4>0</vt:i4>
      </vt:variant>
      <vt:variant>
        <vt:i4>5</vt:i4>
      </vt:variant>
      <vt:variant>
        <vt:lpwstr>javascript: showSpec('_18_0_2_3ba019e_1423176899024_851785_13542');</vt:lpwstr>
      </vt:variant>
      <vt:variant>
        <vt:lpwstr/>
      </vt:variant>
      <vt:variant>
        <vt:i4>5963873</vt:i4>
      </vt:variant>
      <vt:variant>
        <vt:i4>10176</vt:i4>
      </vt:variant>
      <vt:variant>
        <vt:i4>0</vt:i4>
      </vt:variant>
      <vt:variant>
        <vt:i4>5</vt:i4>
      </vt:variant>
      <vt:variant>
        <vt:lpwstr>javascript: showSpec('_18_0_2_3ba019e_1423176899024_851785_13542');</vt:lpwstr>
      </vt:variant>
      <vt:variant>
        <vt:lpwstr/>
      </vt:variant>
      <vt:variant>
        <vt:i4>327768</vt:i4>
      </vt:variant>
      <vt:variant>
        <vt:i4>10173</vt:i4>
      </vt:variant>
      <vt:variant>
        <vt:i4>0</vt:i4>
      </vt:variant>
      <vt:variant>
        <vt:i4>5</vt:i4>
      </vt:variant>
      <vt:variant>
        <vt:lpwstr>javascript: showSpec('_18_1_3ba019e_1443295647041_837190_11358');</vt:lpwstr>
      </vt:variant>
      <vt:variant>
        <vt:lpwstr/>
      </vt:variant>
      <vt:variant>
        <vt:i4>852026</vt:i4>
      </vt:variant>
      <vt:variant>
        <vt:i4>10170</vt:i4>
      </vt:variant>
      <vt:variant>
        <vt:i4>0</vt:i4>
      </vt:variant>
      <vt:variant>
        <vt:i4>5</vt:i4>
      </vt:variant>
      <vt:variant>
        <vt:lpwstr>javascript: showSpec('_18_0_2_3ba019e_1423851416227_37136_6875');</vt:lpwstr>
      </vt:variant>
      <vt:variant>
        <vt:lpwstr/>
      </vt:variant>
      <vt:variant>
        <vt:i4>852026</vt:i4>
      </vt:variant>
      <vt:variant>
        <vt:i4>10167</vt:i4>
      </vt:variant>
      <vt:variant>
        <vt:i4>0</vt:i4>
      </vt:variant>
      <vt:variant>
        <vt:i4>5</vt:i4>
      </vt:variant>
      <vt:variant>
        <vt:lpwstr>javascript: showSpec('_18_0_2_3ba019e_1423851416227_37136_6875');</vt:lpwstr>
      </vt:variant>
      <vt:variant>
        <vt:lpwstr/>
      </vt:variant>
      <vt:variant>
        <vt:i4>6094950</vt:i4>
      </vt:variant>
      <vt:variant>
        <vt:i4>10164</vt:i4>
      </vt:variant>
      <vt:variant>
        <vt:i4>0</vt:i4>
      </vt:variant>
      <vt:variant>
        <vt:i4>5</vt:i4>
      </vt:variant>
      <vt:variant>
        <vt:lpwstr>javascript: showSpec('_18_0_2_3ba019e_1423851344237_646041_6841');</vt:lpwstr>
      </vt:variant>
      <vt:variant>
        <vt:lpwstr/>
      </vt:variant>
      <vt:variant>
        <vt:i4>6094950</vt:i4>
      </vt:variant>
      <vt:variant>
        <vt:i4>10161</vt:i4>
      </vt:variant>
      <vt:variant>
        <vt:i4>0</vt:i4>
      </vt:variant>
      <vt:variant>
        <vt:i4>5</vt:i4>
      </vt:variant>
      <vt:variant>
        <vt:lpwstr>javascript: showSpec('_18_0_2_3ba019e_1423851344237_646041_6841');</vt:lpwstr>
      </vt:variant>
      <vt:variant>
        <vt:lpwstr/>
      </vt:variant>
      <vt:variant>
        <vt:i4>589910</vt:i4>
      </vt:variant>
      <vt:variant>
        <vt:i4>10158</vt:i4>
      </vt:variant>
      <vt:variant>
        <vt:i4>0</vt:i4>
      </vt:variant>
      <vt:variant>
        <vt:i4>5</vt:i4>
      </vt:variant>
      <vt:variant>
        <vt:lpwstr>javascript: showSpec('_18_1_3ba019e_1445543771788_822272_38055');</vt:lpwstr>
      </vt:variant>
      <vt:variant>
        <vt:lpwstr/>
      </vt:variant>
      <vt:variant>
        <vt:i4>589910</vt:i4>
      </vt:variant>
      <vt:variant>
        <vt:i4>10155</vt:i4>
      </vt:variant>
      <vt:variant>
        <vt:i4>0</vt:i4>
      </vt:variant>
      <vt:variant>
        <vt:i4>5</vt:i4>
      </vt:variant>
      <vt:variant>
        <vt:lpwstr>javascript: showSpec('_18_1_3ba019e_1445543771788_822272_38055');</vt:lpwstr>
      </vt:variant>
      <vt:variant>
        <vt:lpwstr/>
      </vt:variant>
      <vt:variant>
        <vt:i4>5832815</vt:i4>
      </vt:variant>
      <vt:variant>
        <vt:i4>10152</vt:i4>
      </vt:variant>
      <vt:variant>
        <vt:i4>0</vt:i4>
      </vt:variant>
      <vt:variant>
        <vt:i4>5</vt:i4>
      </vt:variant>
      <vt:variant>
        <vt:lpwstr>javascript: showSpec('_18_0_2_3ba019e_1423851251889_699616_6639');</vt:lpwstr>
      </vt:variant>
      <vt:variant>
        <vt:lpwstr/>
      </vt:variant>
      <vt:variant>
        <vt:i4>5832815</vt:i4>
      </vt:variant>
      <vt:variant>
        <vt:i4>10149</vt:i4>
      </vt:variant>
      <vt:variant>
        <vt:i4>0</vt:i4>
      </vt:variant>
      <vt:variant>
        <vt:i4>5</vt:i4>
      </vt:variant>
      <vt:variant>
        <vt:lpwstr>javascript: showSpec('_18_0_2_3ba019e_1423851251889_699616_6639');</vt:lpwstr>
      </vt:variant>
      <vt:variant>
        <vt:lpwstr/>
      </vt:variant>
      <vt:variant>
        <vt:i4>917586</vt:i4>
      </vt:variant>
      <vt:variant>
        <vt:i4>10146</vt:i4>
      </vt:variant>
      <vt:variant>
        <vt:i4>0</vt:i4>
      </vt:variant>
      <vt:variant>
        <vt:i4>5</vt:i4>
      </vt:variant>
      <vt:variant>
        <vt:lpwstr>javascript: showSpec('_17_0_5_1_3ba019e_1407877662057_782630_4220');</vt:lpwstr>
      </vt:variant>
      <vt:variant>
        <vt:lpwstr/>
      </vt:variant>
      <vt:variant>
        <vt:i4>917586</vt:i4>
      </vt:variant>
      <vt:variant>
        <vt:i4>10143</vt:i4>
      </vt:variant>
      <vt:variant>
        <vt:i4>0</vt:i4>
      </vt:variant>
      <vt:variant>
        <vt:i4>5</vt:i4>
      </vt:variant>
      <vt:variant>
        <vt:lpwstr>javascript: showSpec('_17_0_5_1_3ba019e_1407877662057_782630_4220');</vt:lpwstr>
      </vt:variant>
      <vt:variant>
        <vt:lpwstr/>
      </vt:variant>
      <vt:variant>
        <vt:i4>524375</vt:i4>
      </vt:variant>
      <vt:variant>
        <vt:i4>10140</vt:i4>
      </vt:variant>
      <vt:variant>
        <vt:i4>0</vt:i4>
      </vt:variant>
      <vt:variant>
        <vt:i4>5</vt:i4>
      </vt:variant>
      <vt:variant>
        <vt:lpwstr>javascript: showSpec('_18_1_3ba019e_1431629175378_749489_18052');</vt:lpwstr>
      </vt:variant>
      <vt:variant>
        <vt:lpwstr/>
      </vt:variant>
      <vt:variant>
        <vt:i4>524375</vt:i4>
      </vt:variant>
      <vt:variant>
        <vt:i4>10137</vt:i4>
      </vt:variant>
      <vt:variant>
        <vt:i4>0</vt:i4>
      </vt:variant>
      <vt:variant>
        <vt:i4>5</vt:i4>
      </vt:variant>
      <vt:variant>
        <vt:lpwstr>javascript: showSpec('_18_1_3ba019e_1431629175378_749489_18052');</vt:lpwstr>
      </vt:variant>
      <vt:variant>
        <vt:lpwstr/>
      </vt:variant>
      <vt:variant>
        <vt:i4>196688</vt:i4>
      </vt:variant>
      <vt:variant>
        <vt:i4>10134</vt:i4>
      </vt:variant>
      <vt:variant>
        <vt:i4>0</vt:i4>
      </vt:variant>
      <vt:variant>
        <vt:i4>5</vt:i4>
      </vt:variant>
      <vt:variant>
        <vt:lpwstr>javascript: showSpec('_17_0_5_1_3ba019e_1407960337744_968303_4171');</vt:lpwstr>
      </vt:variant>
      <vt:variant>
        <vt:lpwstr/>
      </vt:variant>
      <vt:variant>
        <vt:i4>196688</vt:i4>
      </vt:variant>
      <vt:variant>
        <vt:i4>10131</vt:i4>
      </vt:variant>
      <vt:variant>
        <vt:i4>0</vt:i4>
      </vt:variant>
      <vt:variant>
        <vt:i4>5</vt:i4>
      </vt:variant>
      <vt:variant>
        <vt:lpwstr>javascript: showSpec('_17_0_5_1_3ba019e_1407960337744_968303_4171');</vt:lpwstr>
      </vt:variant>
      <vt:variant>
        <vt:lpwstr/>
      </vt:variant>
      <vt:variant>
        <vt:i4>5636099</vt:i4>
      </vt:variant>
      <vt:variant>
        <vt:i4>10128</vt:i4>
      </vt:variant>
      <vt:variant>
        <vt:i4>0</vt:i4>
      </vt:variant>
      <vt:variant>
        <vt:i4>5</vt:i4>
      </vt:variant>
      <vt:variant>
        <vt:lpwstr>javascript: showSpec('_17_0_5_1_3ba019e_1407960318412_69485_4170');</vt:lpwstr>
      </vt:variant>
      <vt:variant>
        <vt:lpwstr/>
      </vt:variant>
      <vt:variant>
        <vt:i4>589916</vt:i4>
      </vt:variant>
      <vt:variant>
        <vt:i4>10125</vt:i4>
      </vt:variant>
      <vt:variant>
        <vt:i4>0</vt:i4>
      </vt:variant>
      <vt:variant>
        <vt:i4>5</vt:i4>
      </vt:variant>
      <vt:variant>
        <vt:lpwstr>javascript: showSpec('_18_1_3ba019e_1443295623856_856236_11332');</vt:lpwstr>
      </vt:variant>
      <vt:variant>
        <vt:lpwstr/>
      </vt:variant>
      <vt:variant>
        <vt:i4>589916</vt:i4>
      </vt:variant>
      <vt:variant>
        <vt:i4>10122</vt:i4>
      </vt:variant>
      <vt:variant>
        <vt:i4>0</vt:i4>
      </vt:variant>
      <vt:variant>
        <vt:i4>5</vt:i4>
      </vt:variant>
      <vt:variant>
        <vt:lpwstr>javascript: showSpec('_18_1_3ba019e_1443295623856_856236_11332');</vt:lpwstr>
      </vt:variant>
      <vt:variant>
        <vt:lpwstr/>
      </vt:variant>
      <vt:variant>
        <vt:i4>5963873</vt:i4>
      </vt:variant>
      <vt:variant>
        <vt:i4>10119</vt:i4>
      </vt:variant>
      <vt:variant>
        <vt:i4>0</vt:i4>
      </vt:variant>
      <vt:variant>
        <vt:i4>5</vt:i4>
      </vt:variant>
      <vt:variant>
        <vt:lpwstr>javascript: showSpec('_18_0_2_3ba019e_1423176899024_851785_13542');</vt:lpwstr>
      </vt:variant>
      <vt:variant>
        <vt:lpwstr/>
      </vt:variant>
      <vt:variant>
        <vt:i4>5963873</vt:i4>
      </vt:variant>
      <vt:variant>
        <vt:i4>10116</vt:i4>
      </vt:variant>
      <vt:variant>
        <vt:i4>0</vt:i4>
      </vt:variant>
      <vt:variant>
        <vt:i4>5</vt:i4>
      </vt:variant>
      <vt:variant>
        <vt:lpwstr>javascript: showSpec('_18_0_2_3ba019e_1423176899024_851785_13542');</vt:lpwstr>
      </vt:variant>
      <vt:variant>
        <vt:lpwstr/>
      </vt:variant>
      <vt:variant>
        <vt:i4>327768</vt:i4>
      </vt:variant>
      <vt:variant>
        <vt:i4>10113</vt:i4>
      </vt:variant>
      <vt:variant>
        <vt:i4>0</vt:i4>
      </vt:variant>
      <vt:variant>
        <vt:i4>5</vt:i4>
      </vt:variant>
      <vt:variant>
        <vt:lpwstr>javascript: showSpec('_18_1_3ba019e_1443295647041_837190_11358');</vt:lpwstr>
      </vt:variant>
      <vt:variant>
        <vt:lpwstr/>
      </vt:variant>
      <vt:variant>
        <vt:i4>917592</vt:i4>
      </vt:variant>
      <vt:variant>
        <vt:i4>10110</vt:i4>
      </vt:variant>
      <vt:variant>
        <vt:i4>0</vt:i4>
      </vt:variant>
      <vt:variant>
        <vt:i4>5</vt:i4>
      </vt:variant>
      <vt:variant>
        <vt:lpwstr>javascript: showSpec('_18_1_3ba019e_1447036220225_587310_39696');</vt:lpwstr>
      </vt:variant>
      <vt:variant>
        <vt:lpwstr/>
      </vt:variant>
      <vt:variant>
        <vt:i4>917592</vt:i4>
      </vt:variant>
      <vt:variant>
        <vt:i4>10107</vt:i4>
      </vt:variant>
      <vt:variant>
        <vt:i4>0</vt:i4>
      </vt:variant>
      <vt:variant>
        <vt:i4>5</vt:i4>
      </vt:variant>
      <vt:variant>
        <vt:lpwstr>javascript: showSpec('_18_1_3ba019e_1447036220225_587310_39696');</vt:lpwstr>
      </vt:variant>
      <vt:variant>
        <vt:lpwstr/>
      </vt:variant>
      <vt:variant>
        <vt:i4>589834</vt:i4>
      </vt:variant>
      <vt:variant>
        <vt:i4>10104</vt:i4>
      </vt:variant>
      <vt:variant>
        <vt:i4>0</vt:i4>
      </vt:variant>
      <vt:variant>
        <vt:i4>5</vt:i4>
      </vt:variant>
      <vt:variant>
        <vt:lpwstr>javascript: showSpec('_17_0_5_1_7b3022e_1402589046098_469185_6143');</vt:lpwstr>
      </vt:variant>
      <vt:variant>
        <vt:lpwstr/>
      </vt:variant>
      <vt:variant>
        <vt:i4>589834</vt:i4>
      </vt:variant>
      <vt:variant>
        <vt:i4>10101</vt:i4>
      </vt:variant>
      <vt:variant>
        <vt:i4>0</vt:i4>
      </vt:variant>
      <vt:variant>
        <vt:i4>5</vt:i4>
      </vt:variant>
      <vt:variant>
        <vt:lpwstr>javascript: showSpec('_17_0_5_1_7b3022e_1402589046098_469185_6143');</vt:lpwstr>
      </vt:variant>
      <vt:variant>
        <vt:lpwstr/>
      </vt:variant>
      <vt:variant>
        <vt:i4>524375</vt:i4>
      </vt:variant>
      <vt:variant>
        <vt:i4>10098</vt:i4>
      </vt:variant>
      <vt:variant>
        <vt:i4>0</vt:i4>
      </vt:variant>
      <vt:variant>
        <vt:i4>5</vt:i4>
      </vt:variant>
      <vt:variant>
        <vt:lpwstr>javascript: showSpec('_18_1_3ba019e_1426633544141_351012_8401');</vt:lpwstr>
      </vt:variant>
      <vt:variant>
        <vt:lpwstr/>
      </vt:variant>
      <vt:variant>
        <vt:i4>524375</vt:i4>
      </vt:variant>
      <vt:variant>
        <vt:i4>10095</vt:i4>
      </vt:variant>
      <vt:variant>
        <vt:i4>0</vt:i4>
      </vt:variant>
      <vt:variant>
        <vt:i4>5</vt:i4>
      </vt:variant>
      <vt:variant>
        <vt:lpwstr>javascript: showSpec('_18_1_3ba019e_1426633544141_351012_8401');</vt:lpwstr>
      </vt:variant>
      <vt:variant>
        <vt:lpwstr/>
      </vt:variant>
      <vt:variant>
        <vt:i4>327695</vt:i4>
      </vt:variant>
      <vt:variant>
        <vt:i4>10092</vt:i4>
      </vt:variant>
      <vt:variant>
        <vt:i4>0</vt:i4>
      </vt:variant>
      <vt:variant>
        <vt:i4>5</vt:i4>
      </vt:variant>
      <vt:variant>
        <vt:lpwstr>javascript: showSpec('_17_0_5_1_7b3022e_1400683217455_550622_5555');</vt:lpwstr>
      </vt:variant>
      <vt:variant>
        <vt:lpwstr/>
      </vt:variant>
      <vt:variant>
        <vt:i4>327695</vt:i4>
      </vt:variant>
      <vt:variant>
        <vt:i4>10089</vt:i4>
      </vt:variant>
      <vt:variant>
        <vt:i4>0</vt:i4>
      </vt:variant>
      <vt:variant>
        <vt:i4>5</vt:i4>
      </vt:variant>
      <vt:variant>
        <vt:lpwstr>javascript: showSpec('_17_0_5_1_7b3022e_1400683217455_550622_5555');</vt:lpwstr>
      </vt:variant>
      <vt:variant>
        <vt:lpwstr/>
      </vt:variant>
      <vt:variant>
        <vt:i4>5767258</vt:i4>
      </vt:variant>
      <vt:variant>
        <vt:i4>10086</vt:i4>
      </vt:variant>
      <vt:variant>
        <vt:i4>0</vt:i4>
      </vt:variant>
      <vt:variant>
        <vt:i4>5</vt:i4>
      </vt:variant>
      <vt:variant>
        <vt:lpwstr>javascript: showSpec('_17_0_5_1_7b3022e_1400683177928_23171_5523');</vt:lpwstr>
      </vt:variant>
      <vt:variant>
        <vt:lpwstr/>
      </vt:variant>
      <vt:variant>
        <vt:i4>5767258</vt:i4>
      </vt:variant>
      <vt:variant>
        <vt:i4>10083</vt:i4>
      </vt:variant>
      <vt:variant>
        <vt:i4>0</vt:i4>
      </vt:variant>
      <vt:variant>
        <vt:i4>5</vt:i4>
      </vt:variant>
      <vt:variant>
        <vt:lpwstr>javascript: showSpec('_17_0_5_1_7b3022e_1400683177928_23171_5523');</vt:lpwstr>
      </vt:variant>
      <vt:variant>
        <vt:lpwstr/>
      </vt:variant>
      <vt:variant>
        <vt:i4>262149</vt:i4>
      </vt:variant>
      <vt:variant>
        <vt:i4>10080</vt:i4>
      </vt:variant>
      <vt:variant>
        <vt:i4>0</vt:i4>
      </vt:variant>
      <vt:variant>
        <vt:i4>5</vt:i4>
      </vt:variant>
      <vt:variant>
        <vt:lpwstr>javascript: showSpec('_17_0_5_1_7b3022e_1400683168336_957971_5522');</vt:lpwstr>
      </vt:variant>
      <vt:variant>
        <vt:lpwstr/>
      </vt:variant>
      <vt:variant>
        <vt:i4>589916</vt:i4>
      </vt:variant>
      <vt:variant>
        <vt:i4>10077</vt:i4>
      </vt:variant>
      <vt:variant>
        <vt:i4>0</vt:i4>
      </vt:variant>
      <vt:variant>
        <vt:i4>5</vt:i4>
      </vt:variant>
      <vt:variant>
        <vt:lpwstr>javascript: showSpec('_18_1_3ba019e_1443295623856_856236_11332');</vt:lpwstr>
      </vt:variant>
      <vt:variant>
        <vt:lpwstr/>
      </vt:variant>
      <vt:variant>
        <vt:i4>589916</vt:i4>
      </vt:variant>
      <vt:variant>
        <vt:i4>10074</vt:i4>
      </vt:variant>
      <vt:variant>
        <vt:i4>0</vt:i4>
      </vt:variant>
      <vt:variant>
        <vt:i4>5</vt:i4>
      </vt:variant>
      <vt:variant>
        <vt:lpwstr>javascript: showSpec('_18_1_3ba019e_1443295623856_856236_11332');</vt:lpwstr>
      </vt:variant>
      <vt:variant>
        <vt:lpwstr/>
      </vt:variant>
      <vt:variant>
        <vt:i4>5963873</vt:i4>
      </vt:variant>
      <vt:variant>
        <vt:i4>10071</vt:i4>
      </vt:variant>
      <vt:variant>
        <vt:i4>0</vt:i4>
      </vt:variant>
      <vt:variant>
        <vt:i4>5</vt:i4>
      </vt:variant>
      <vt:variant>
        <vt:lpwstr>javascript: showSpec('_18_0_2_3ba019e_1423176899024_851785_13542');</vt:lpwstr>
      </vt:variant>
      <vt:variant>
        <vt:lpwstr/>
      </vt:variant>
      <vt:variant>
        <vt:i4>5963873</vt:i4>
      </vt:variant>
      <vt:variant>
        <vt:i4>10068</vt:i4>
      </vt:variant>
      <vt:variant>
        <vt:i4>0</vt:i4>
      </vt:variant>
      <vt:variant>
        <vt:i4>5</vt:i4>
      </vt:variant>
      <vt:variant>
        <vt:lpwstr>javascript: showSpec('_18_0_2_3ba019e_1423176899024_851785_13542');</vt:lpwstr>
      </vt:variant>
      <vt:variant>
        <vt:lpwstr/>
      </vt:variant>
      <vt:variant>
        <vt:i4>327768</vt:i4>
      </vt:variant>
      <vt:variant>
        <vt:i4>10065</vt:i4>
      </vt:variant>
      <vt:variant>
        <vt:i4>0</vt:i4>
      </vt:variant>
      <vt:variant>
        <vt:i4>5</vt:i4>
      </vt:variant>
      <vt:variant>
        <vt:lpwstr>javascript: showSpec('_18_1_3ba019e_1443295647041_837190_11358');</vt:lpwstr>
      </vt:variant>
      <vt:variant>
        <vt:lpwstr/>
      </vt:variant>
      <vt:variant>
        <vt:i4>5767272</vt:i4>
      </vt:variant>
      <vt:variant>
        <vt:i4>10062</vt:i4>
      </vt:variant>
      <vt:variant>
        <vt:i4>0</vt:i4>
      </vt:variant>
      <vt:variant>
        <vt:i4>5</vt:i4>
      </vt:variant>
      <vt:variant>
        <vt:lpwstr>javascript: showSpec('_18_0_2_3ba019e_1423504747606_751590_6352');</vt:lpwstr>
      </vt:variant>
      <vt:variant>
        <vt:lpwstr/>
      </vt:variant>
      <vt:variant>
        <vt:i4>5767272</vt:i4>
      </vt:variant>
      <vt:variant>
        <vt:i4>10059</vt:i4>
      </vt:variant>
      <vt:variant>
        <vt:i4>0</vt:i4>
      </vt:variant>
      <vt:variant>
        <vt:i4>5</vt:i4>
      </vt:variant>
      <vt:variant>
        <vt:lpwstr>javascript: showSpec('_18_0_2_3ba019e_1423504747606_751590_6352');</vt:lpwstr>
      </vt:variant>
      <vt:variant>
        <vt:lpwstr/>
      </vt:variant>
      <vt:variant>
        <vt:i4>5570659</vt:i4>
      </vt:variant>
      <vt:variant>
        <vt:i4>10056</vt:i4>
      </vt:variant>
      <vt:variant>
        <vt:i4>0</vt:i4>
      </vt:variant>
      <vt:variant>
        <vt:i4>5</vt:i4>
      </vt:variant>
      <vt:variant>
        <vt:lpwstr>javascript: showSpec('_18_0_2_3ba019e_1423504731300_363973_6325');</vt:lpwstr>
      </vt:variant>
      <vt:variant>
        <vt:lpwstr/>
      </vt:variant>
      <vt:variant>
        <vt:i4>5570659</vt:i4>
      </vt:variant>
      <vt:variant>
        <vt:i4>10053</vt:i4>
      </vt:variant>
      <vt:variant>
        <vt:i4>0</vt:i4>
      </vt:variant>
      <vt:variant>
        <vt:i4>5</vt:i4>
      </vt:variant>
      <vt:variant>
        <vt:lpwstr>javascript: showSpec('_18_0_2_3ba019e_1423504731300_363973_6325');</vt:lpwstr>
      </vt:variant>
      <vt:variant>
        <vt:lpwstr/>
      </vt:variant>
      <vt:variant>
        <vt:i4>196695</vt:i4>
      </vt:variant>
      <vt:variant>
        <vt:i4>10050</vt:i4>
      </vt:variant>
      <vt:variant>
        <vt:i4>0</vt:i4>
      </vt:variant>
      <vt:variant>
        <vt:i4>5</vt:i4>
      </vt:variant>
      <vt:variant>
        <vt:lpwstr>javascript: showSpec('_18_1_3ba019e_1444753424224_924160_27330');</vt:lpwstr>
      </vt:variant>
      <vt:variant>
        <vt:lpwstr/>
      </vt:variant>
      <vt:variant>
        <vt:i4>196695</vt:i4>
      </vt:variant>
      <vt:variant>
        <vt:i4>10047</vt:i4>
      </vt:variant>
      <vt:variant>
        <vt:i4>0</vt:i4>
      </vt:variant>
      <vt:variant>
        <vt:i4>5</vt:i4>
      </vt:variant>
      <vt:variant>
        <vt:lpwstr>javascript: showSpec('_18_1_3ba019e_1444753424224_924160_27330');</vt:lpwstr>
      </vt:variant>
      <vt:variant>
        <vt:lpwstr/>
      </vt:variant>
      <vt:variant>
        <vt:i4>5963887</vt:i4>
      </vt:variant>
      <vt:variant>
        <vt:i4>10044</vt:i4>
      </vt:variant>
      <vt:variant>
        <vt:i4>0</vt:i4>
      </vt:variant>
      <vt:variant>
        <vt:i4>5</vt:i4>
      </vt:variant>
      <vt:variant>
        <vt:lpwstr>javascript: showSpec('_18_0_2_3ba019e_1423504637093_524721_5896');</vt:lpwstr>
      </vt:variant>
      <vt:variant>
        <vt:lpwstr/>
      </vt:variant>
      <vt:variant>
        <vt:i4>5963887</vt:i4>
      </vt:variant>
      <vt:variant>
        <vt:i4>10041</vt:i4>
      </vt:variant>
      <vt:variant>
        <vt:i4>0</vt:i4>
      </vt:variant>
      <vt:variant>
        <vt:i4>5</vt:i4>
      </vt:variant>
      <vt:variant>
        <vt:lpwstr>javascript: showSpec('_18_0_2_3ba019e_1423504637093_524721_5896');</vt:lpwstr>
      </vt:variant>
      <vt:variant>
        <vt:lpwstr/>
      </vt:variant>
      <vt:variant>
        <vt:i4>6029410</vt:i4>
      </vt:variant>
      <vt:variant>
        <vt:i4>10038</vt:i4>
      </vt:variant>
      <vt:variant>
        <vt:i4>0</vt:i4>
      </vt:variant>
      <vt:variant>
        <vt:i4>5</vt:i4>
      </vt:variant>
      <vt:variant>
        <vt:lpwstr>javascript: showSpec('_18_0_2_3ba019e_1423504624651_505488_5895');</vt:lpwstr>
      </vt:variant>
      <vt:variant>
        <vt:lpwstr/>
      </vt:variant>
      <vt:variant>
        <vt:i4>6029410</vt:i4>
      </vt:variant>
      <vt:variant>
        <vt:i4>10035</vt:i4>
      </vt:variant>
      <vt:variant>
        <vt:i4>0</vt:i4>
      </vt:variant>
      <vt:variant>
        <vt:i4>5</vt:i4>
      </vt:variant>
      <vt:variant>
        <vt:lpwstr>javascript: showSpec('_18_0_2_3ba019e_1423504624651_505488_5895');</vt:lpwstr>
      </vt:variant>
      <vt:variant>
        <vt:lpwstr/>
      </vt:variant>
      <vt:variant>
        <vt:i4>917592</vt:i4>
      </vt:variant>
      <vt:variant>
        <vt:i4>10032</vt:i4>
      </vt:variant>
      <vt:variant>
        <vt:i4>0</vt:i4>
      </vt:variant>
      <vt:variant>
        <vt:i4>5</vt:i4>
      </vt:variant>
      <vt:variant>
        <vt:lpwstr>javascript: showSpec('_18_1_3ba019e_1447036220225_587310_39696');</vt:lpwstr>
      </vt:variant>
      <vt:variant>
        <vt:lpwstr/>
      </vt:variant>
      <vt:variant>
        <vt:i4>917592</vt:i4>
      </vt:variant>
      <vt:variant>
        <vt:i4>10029</vt:i4>
      </vt:variant>
      <vt:variant>
        <vt:i4>0</vt:i4>
      </vt:variant>
      <vt:variant>
        <vt:i4>5</vt:i4>
      </vt:variant>
      <vt:variant>
        <vt:lpwstr>javascript: showSpec('_18_1_3ba019e_1447036220225_587310_39696');</vt:lpwstr>
      </vt:variant>
      <vt:variant>
        <vt:lpwstr/>
      </vt:variant>
      <vt:variant>
        <vt:i4>589834</vt:i4>
      </vt:variant>
      <vt:variant>
        <vt:i4>10026</vt:i4>
      </vt:variant>
      <vt:variant>
        <vt:i4>0</vt:i4>
      </vt:variant>
      <vt:variant>
        <vt:i4>5</vt:i4>
      </vt:variant>
      <vt:variant>
        <vt:lpwstr>javascript: showSpec('_17_0_5_1_7b3022e_1402589046098_469185_6143');</vt:lpwstr>
      </vt:variant>
      <vt:variant>
        <vt:lpwstr/>
      </vt:variant>
      <vt:variant>
        <vt:i4>589834</vt:i4>
      </vt:variant>
      <vt:variant>
        <vt:i4>10023</vt:i4>
      </vt:variant>
      <vt:variant>
        <vt:i4>0</vt:i4>
      </vt:variant>
      <vt:variant>
        <vt:i4>5</vt:i4>
      </vt:variant>
      <vt:variant>
        <vt:lpwstr>javascript: showSpec('_17_0_5_1_7b3022e_1402589046098_469185_6143');</vt:lpwstr>
      </vt:variant>
      <vt:variant>
        <vt:lpwstr/>
      </vt:variant>
      <vt:variant>
        <vt:i4>524375</vt:i4>
      </vt:variant>
      <vt:variant>
        <vt:i4>10020</vt:i4>
      </vt:variant>
      <vt:variant>
        <vt:i4>0</vt:i4>
      </vt:variant>
      <vt:variant>
        <vt:i4>5</vt:i4>
      </vt:variant>
      <vt:variant>
        <vt:lpwstr>javascript: showSpec('_18_1_3ba019e_1426633544141_351012_8401');</vt:lpwstr>
      </vt:variant>
      <vt:variant>
        <vt:lpwstr/>
      </vt:variant>
      <vt:variant>
        <vt:i4>524375</vt:i4>
      </vt:variant>
      <vt:variant>
        <vt:i4>10017</vt:i4>
      </vt:variant>
      <vt:variant>
        <vt:i4>0</vt:i4>
      </vt:variant>
      <vt:variant>
        <vt:i4>5</vt:i4>
      </vt:variant>
      <vt:variant>
        <vt:lpwstr>javascript: showSpec('_18_1_3ba019e_1426633544141_351012_8401');</vt:lpwstr>
      </vt:variant>
      <vt:variant>
        <vt:lpwstr/>
      </vt:variant>
      <vt:variant>
        <vt:i4>327695</vt:i4>
      </vt:variant>
      <vt:variant>
        <vt:i4>10014</vt:i4>
      </vt:variant>
      <vt:variant>
        <vt:i4>0</vt:i4>
      </vt:variant>
      <vt:variant>
        <vt:i4>5</vt:i4>
      </vt:variant>
      <vt:variant>
        <vt:lpwstr>javascript: showSpec('_17_0_5_1_7b3022e_1400683217455_550622_5555');</vt:lpwstr>
      </vt:variant>
      <vt:variant>
        <vt:lpwstr/>
      </vt:variant>
      <vt:variant>
        <vt:i4>327695</vt:i4>
      </vt:variant>
      <vt:variant>
        <vt:i4>10011</vt:i4>
      </vt:variant>
      <vt:variant>
        <vt:i4>0</vt:i4>
      </vt:variant>
      <vt:variant>
        <vt:i4>5</vt:i4>
      </vt:variant>
      <vt:variant>
        <vt:lpwstr>javascript: showSpec('_17_0_5_1_7b3022e_1400683217455_550622_5555');</vt:lpwstr>
      </vt:variant>
      <vt:variant>
        <vt:lpwstr/>
      </vt:variant>
      <vt:variant>
        <vt:i4>5767258</vt:i4>
      </vt:variant>
      <vt:variant>
        <vt:i4>10008</vt:i4>
      </vt:variant>
      <vt:variant>
        <vt:i4>0</vt:i4>
      </vt:variant>
      <vt:variant>
        <vt:i4>5</vt:i4>
      </vt:variant>
      <vt:variant>
        <vt:lpwstr>javascript: showSpec('_17_0_5_1_7b3022e_1400683177928_23171_5523');</vt:lpwstr>
      </vt:variant>
      <vt:variant>
        <vt:lpwstr/>
      </vt:variant>
      <vt:variant>
        <vt:i4>5767258</vt:i4>
      </vt:variant>
      <vt:variant>
        <vt:i4>10005</vt:i4>
      </vt:variant>
      <vt:variant>
        <vt:i4>0</vt:i4>
      </vt:variant>
      <vt:variant>
        <vt:i4>5</vt:i4>
      </vt:variant>
      <vt:variant>
        <vt:lpwstr>javascript: showSpec('_17_0_5_1_7b3022e_1400683177928_23171_5523');</vt:lpwstr>
      </vt:variant>
      <vt:variant>
        <vt:lpwstr/>
      </vt:variant>
      <vt:variant>
        <vt:i4>262149</vt:i4>
      </vt:variant>
      <vt:variant>
        <vt:i4>10002</vt:i4>
      </vt:variant>
      <vt:variant>
        <vt:i4>0</vt:i4>
      </vt:variant>
      <vt:variant>
        <vt:i4>5</vt:i4>
      </vt:variant>
      <vt:variant>
        <vt:lpwstr>javascript: showSpec('_17_0_5_1_7b3022e_1400683168336_957971_5522');</vt:lpwstr>
      </vt:variant>
      <vt:variant>
        <vt:lpwstr/>
      </vt:variant>
      <vt:variant>
        <vt:i4>262149</vt:i4>
      </vt:variant>
      <vt:variant>
        <vt:i4>9999</vt:i4>
      </vt:variant>
      <vt:variant>
        <vt:i4>0</vt:i4>
      </vt:variant>
      <vt:variant>
        <vt:i4>5</vt:i4>
      </vt:variant>
      <vt:variant>
        <vt:lpwstr>javascript: showSpec('_17_0_5_1_7b3022e_1400683168336_957971_5522');</vt:lpwstr>
      </vt:variant>
      <vt:variant>
        <vt:lpwstr/>
      </vt:variant>
      <vt:variant>
        <vt:i4>589916</vt:i4>
      </vt:variant>
      <vt:variant>
        <vt:i4>9996</vt:i4>
      </vt:variant>
      <vt:variant>
        <vt:i4>0</vt:i4>
      </vt:variant>
      <vt:variant>
        <vt:i4>5</vt:i4>
      </vt:variant>
      <vt:variant>
        <vt:lpwstr>javascript: showSpec('_18_1_3ba019e_1443295623856_856236_11332');</vt:lpwstr>
      </vt:variant>
      <vt:variant>
        <vt:lpwstr/>
      </vt:variant>
      <vt:variant>
        <vt:i4>589916</vt:i4>
      </vt:variant>
      <vt:variant>
        <vt:i4>9993</vt:i4>
      </vt:variant>
      <vt:variant>
        <vt:i4>0</vt:i4>
      </vt:variant>
      <vt:variant>
        <vt:i4>5</vt:i4>
      </vt:variant>
      <vt:variant>
        <vt:lpwstr>javascript: showSpec('_18_1_3ba019e_1443295623856_856236_11332');</vt:lpwstr>
      </vt:variant>
      <vt:variant>
        <vt:lpwstr/>
      </vt:variant>
      <vt:variant>
        <vt:i4>5963873</vt:i4>
      </vt:variant>
      <vt:variant>
        <vt:i4>9990</vt:i4>
      </vt:variant>
      <vt:variant>
        <vt:i4>0</vt:i4>
      </vt:variant>
      <vt:variant>
        <vt:i4>5</vt:i4>
      </vt:variant>
      <vt:variant>
        <vt:lpwstr>javascript: showSpec('_18_0_2_3ba019e_1423176899024_851785_13542');</vt:lpwstr>
      </vt:variant>
      <vt:variant>
        <vt:lpwstr/>
      </vt:variant>
      <vt:variant>
        <vt:i4>5963873</vt:i4>
      </vt:variant>
      <vt:variant>
        <vt:i4>9987</vt:i4>
      </vt:variant>
      <vt:variant>
        <vt:i4>0</vt:i4>
      </vt:variant>
      <vt:variant>
        <vt:i4>5</vt:i4>
      </vt:variant>
      <vt:variant>
        <vt:lpwstr>javascript: showSpec('_18_0_2_3ba019e_1423176899024_851785_13542');</vt:lpwstr>
      </vt:variant>
      <vt:variant>
        <vt:lpwstr/>
      </vt:variant>
      <vt:variant>
        <vt:i4>327768</vt:i4>
      </vt:variant>
      <vt:variant>
        <vt:i4>9984</vt:i4>
      </vt:variant>
      <vt:variant>
        <vt:i4>0</vt:i4>
      </vt:variant>
      <vt:variant>
        <vt:i4>5</vt:i4>
      </vt:variant>
      <vt:variant>
        <vt:lpwstr>javascript: showSpec('_18_1_3ba019e_1443295647041_837190_11358');</vt:lpwstr>
      </vt:variant>
      <vt:variant>
        <vt:lpwstr/>
      </vt:variant>
      <vt:variant>
        <vt:i4>589917</vt:i4>
      </vt:variant>
      <vt:variant>
        <vt:i4>9981</vt:i4>
      </vt:variant>
      <vt:variant>
        <vt:i4>0</vt:i4>
      </vt:variant>
      <vt:variant>
        <vt:i4>5</vt:i4>
      </vt:variant>
      <vt:variant>
        <vt:lpwstr>javascript: showSpec('_18_1_3ba019e_1431038063402_696754_6534');</vt:lpwstr>
      </vt:variant>
      <vt:variant>
        <vt:lpwstr/>
      </vt:variant>
      <vt:variant>
        <vt:i4>589917</vt:i4>
      </vt:variant>
      <vt:variant>
        <vt:i4>9978</vt:i4>
      </vt:variant>
      <vt:variant>
        <vt:i4>0</vt:i4>
      </vt:variant>
      <vt:variant>
        <vt:i4>5</vt:i4>
      </vt:variant>
      <vt:variant>
        <vt:lpwstr>javascript: showSpec('_18_1_3ba019e_1431038063402_696754_6534');</vt:lpwstr>
      </vt:variant>
      <vt:variant>
        <vt:lpwstr/>
      </vt:variant>
      <vt:variant>
        <vt:i4>327775</vt:i4>
      </vt:variant>
      <vt:variant>
        <vt:i4>9975</vt:i4>
      </vt:variant>
      <vt:variant>
        <vt:i4>0</vt:i4>
      </vt:variant>
      <vt:variant>
        <vt:i4>5</vt:i4>
      </vt:variant>
      <vt:variant>
        <vt:lpwstr>javascript: showSpec('_18_1_3ba019e_1444754264801_974674_27661');</vt:lpwstr>
      </vt:variant>
      <vt:variant>
        <vt:lpwstr/>
      </vt:variant>
      <vt:variant>
        <vt:i4>327775</vt:i4>
      </vt:variant>
      <vt:variant>
        <vt:i4>9972</vt:i4>
      </vt:variant>
      <vt:variant>
        <vt:i4>0</vt:i4>
      </vt:variant>
      <vt:variant>
        <vt:i4>5</vt:i4>
      </vt:variant>
      <vt:variant>
        <vt:lpwstr>javascript: showSpec('_18_1_3ba019e_1444754264801_974674_27661');</vt:lpwstr>
      </vt:variant>
      <vt:variant>
        <vt:lpwstr/>
      </vt:variant>
      <vt:variant>
        <vt:i4>720989</vt:i4>
      </vt:variant>
      <vt:variant>
        <vt:i4>9969</vt:i4>
      </vt:variant>
      <vt:variant>
        <vt:i4>0</vt:i4>
      </vt:variant>
      <vt:variant>
        <vt:i4>5</vt:i4>
      </vt:variant>
      <vt:variant>
        <vt:lpwstr>javascript: showSpec('_18_1_3ba019e_1444754996162_318164_27760');</vt:lpwstr>
      </vt:variant>
      <vt:variant>
        <vt:lpwstr/>
      </vt:variant>
      <vt:variant>
        <vt:i4>720989</vt:i4>
      </vt:variant>
      <vt:variant>
        <vt:i4>9966</vt:i4>
      </vt:variant>
      <vt:variant>
        <vt:i4>0</vt:i4>
      </vt:variant>
      <vt:variant>
        <vt:i4>5</vt:i4>
      </vt:variant>
      <vt:variant>
        <vt:lpwstr>javascript: showSpec('_18_1_3ba019e_1444754996162_318164_27760');</vt:lpwstr>
      </vt:variant>
      <vt:variant>
        <vt:lpwstr/>
      </vt:variant>
      <vt:variant>
        <vt:i4>7274552</vt:i4>
      </vt:variant>
      <vt:variant>
        <vt:i4>9963</vt:i4>
      </vt:variant>
      <vt:variant>
        <vt:i4>0</vt:i4>
      </vt:variant>
      <vt:variant>
        <vt:i4>5</vt:i4>
      </vt:variant>
      <vt:variant>
        <vt:lpwstr>javascript: showSpec('_18_1_3ba019e_1444755560039_64536_27902');</vt:lpwstr>
      </vt:variant>
      <vt:variant>
        <vt:lpwstr/>
      </vt:variant>
      <vt:variant>
        <vt:i4>7274552</vt:i4>
      </vt:variant>
      <vt:variant>
        <vt:i4>9960</vt:i4>
      </vt:variant>
      <vt:variant>
        <vt:i4>0</vt:i4>
      </vt:variant>
      <vt:variant>
        <vt:i4>5</vt:i4>
      </vt:variant>
      <vt:variant>
        <vt:lpwstr>javascript: showSpec('_18_1_3ba019e_1444755560039_64536_27902');</vt:lpwstr>
      </vt:variant>
      <vt:variant>
        <vt:lpwstr/>
      </vt:variant>
      <vt:variant>
        <vt:i4>852026</vt:i4>
      </vt:variant>
      <vt:variant>
        <vt:i4>9957</vt:i4>
      </vt:variant>
      <vt:variant>
        <vt:i4>0</vt:i4>
      </vt:variant>
      <vt:variant>
        <vt:i4>5</vt:i4>
      </vt:variant>
      <vt:variant>
        <vt:lpwstr>javascript: showSpec('_18_0_2_3ba019e_1423851416227_37136_6875');</vt:lpwstr>
      </vt:variant>
      <vt:variant>
        <vt:lpwstr/>
      </vt:variant>
      <vt:variant>
        <vt:i4>852026</vt:i4>
      </vt:variant>
      <vt:variant>
        <vt:i4>9954</vt:i4>
      </vt:variant>
      <vt:variant>
        <vt:i4>0</vt:i4>
      </vt:variant>
      <vt:variant>
        <vt:i4>5</vt:i4>
      </vt:variant>
      <vt:variant>
        <vt:lpwstr>javascript: showSpec('_18_0_2_3ba019e_1423851416227_37136_6875');</vt:lpwstr>
      </vt:variant>
      <vt:variant>
        <vt:lpwstr/>
      </vt:variant>
      <vt:variant>
        <vt:i4>6094950</vt:i4>
      </vt:variant>
      <vt:variant>
        <vt:i4>9951</vt:i4>
      </vt:variant>
      <vt:variant>
        <vt:i4>0</vt:i4>
      </vt:variant>
      <vt:variant>
        <vt:i4>5</vt:i4>
      </vt:variant>
      <vt:variant>
        <vt:lpwstr>javascript: showSpec('_18_0_2_3ba019e_1423851344237_646041_6841');</vt:lpwstr>
      </vt:variant>
      <vt:variant>
        <vt:lpwstr/>
      </vt:variant>
      <vt:variant>
        <vt:i4>6094950</vt:i4>
      </vt:variant>
      <vt:variant>
        <vt:i4>9948</vt:i4>
      </vt:variant>
      <vt:variant>
        <vt:i4>0</vt:i4>
      </vt:variant>
      <vt:variant>
        <vt:i4>5</vt:i4>
      </vt:variant>
      <vt:variant>
        <vt:lpwstr>javascript: showSpec('_18_0_2_3ba019e_1423851344237_646041_6841');</vt:lpwstr>
      </vt:variant>
      <vt:variant>
        <vt:lpwstr/>
      </vt:variant>
      <vt:variant>
        <vt:i4>589910</vt:i4>
      </vt:variant>
      <vt:variant>
        <vt:i4>9945</vt:i4>
      </vt:variant>
      <vt:variant>
        <vt:i4>0</vt:i4>
      </vt:variant>
      <vt:variant>
        <vt:i4>5</vt:i4>
      </vt:variant>
      <vt:variant>
        <vt:lpwstr>javascript: showSpec('_18_1_3ba019e_1445543771788_822272_38055');</vt:lpwstr>
      </vt:variant>
      <vt:variant>
        <vt:lpwstr/>
      </vt:variant>
      <vt:variant>
        <vt:i4>589910</vt:i4>
      </vt:variant>
      <vt:variant>
        <vt:i4>9942</vt:i4>
      </vt:variant>
      <vt:variant>
        <vt:i4>0</vt:i4>
      </vt:variant>
      <vt:variant>
        <vt:i4>5</vt:i4>
      </vt:variant>
      <vt:variant>
        <vt:lpwstr>javascript: showSpec('_18_1_3ba019e_1445543771788_822272_38055');</vt:lpwstr>
      </vt:variant>
      <vt:variant>
        <vt:lpwstr/>
      </vt:variant>
      <vt:variant>
        <vt:i4>5832815</vt:i4>
      </vt:variant>
      <vt:variant>
        <vt:i4>9939</vt:i4>
      </vt:variant>
      <vt:variant>
        <vt:i4>0</vt:i4>
      </vt:variant>
      <vt:variant>
        <vt:i4>5</vt:i4>
      </vt:variant>
      <vt:variant>
        <vt:lpwstr>javascript: showSpec('_18_0_2_3ba019e_1423851251889_699616_6639');</vt:lpwstr>
      </vt:variant>
      <vt:variant>
        <vt:lpwstr/>
      </vt:variant>
      <vt:variant>
        <vt:i4>5832815</vt:i4>
      </vt:variant>
      <vt:variant>
        <vt:i4>9936</vt:i4>
      </vt:variant>
      <vt:variant>
        <vt:i4>0</vt:i4>
      </vt:variant>
      <vt:variant>
        <vt:i4>5</vt:i4>
      </vt:variant>
      <vt:variant>
        <vt:lpwstr>javascript: showSpec('_18_0_2_3ba019e_1423851251889_699616_6639');</vt:lpwstr>
      </vt:variant>
      <vt:variant>
        <vt:lpwstr/>
      </vt:variant>
      <vt:variant>
        <vt:i4>5701730</vt:i4>
      </vt:variant>
      <vt:variant>
        <vt:i4>9933</vt:i4>
      </vt:variant>
      <vt:variant>
        <vt:i4>0</vt:i4>
      </vt:variant>
      <vt:variant>
        <vt:i4>5</vt:i4>
      </vt:variant>
      <vt:variant>
        <vt:lpwstr/>
      </vt:variant>
      <vt:variant>
        <vt:lpwstr>_6014d9134f4ec260652550f570dd0cd8</vt:lpwstr>
      </vt:variant>
      <vt:variant>
        <vt:i4>57</vt:i4>
      </vt:variant>
      <vt:variant>
        <vt:i4>9930</vt:i4>
      </vt:variant>
      <vt:variant>
        <vt:i4>0</vt:i4>
      </vt:variant>
      <vt:variant>
        <vt:i4>5</vt:i4>
      </vt:variant>
      <vt:variant>
        <vt:lpwstr/>
      </vt:variant>
      <vt:variant>
        <vt:lpwstr>_157ac1adcbaae23e042fcf3180241290</vt:lpwstr>
      </vt:variant>
      <vt:variant>
        <vt:i4>5963827</vt:i4>
      </vt:variant>
      <vt:variant>
        <vt:i4>9927</vt:i4>
      </vt:variant>
      <vt:variant>
        <vt:i4>0</vt:i4>
      </vt:variant>
      <vt:variant>
        <vt:i4>5</vt:i4>
      </vt:variant>
      <vt:variant>
        <vt:lpwstr/>
      </vt:variant>
      <vt:variant>
        <vt:lpwstr>_6a7dfb9dfbd880807f9f87811600850e</vt:lpwstr>
      </vt:variant>
      <vt:variant>
        <vt:i4>720947</vt:i4>
      </vt:variant>
      <vt:variant>
        <vt:i4>9924</vt:i4>
      </vt:variant>
      <vt:variant>
        <vt:i4>0</vt:i4>
      </vt:variant>
      <vt:variant>
        <vt:i4>5</vt:i4>
      </vt:variant>
      <vt:variant>
        <vt:lpwstr/>
      </vt:variant>
      <vt:variant>
        <vt:lpwstr>_dd7db8343f872912184e31022c30375d</vt:lpwstr>
      </vt:variant>
      <vt:variant>
        <vt:i4>327787</vt:i4>
      </vt:variant>
      <vt:variant>
        <vt:i4>9921</vt:i4>
      </vt:variant>
      <vt:variant>
        <vt:i4>0</vt:i4>
      </vt:variant>
      <vt:variant>
        <vt:i4>5</vt:i4>
      </vt:variant>
      <vt:variant>
        <vt:lpwstr/>
      </vt:variant>
      <vt:variant>
        <vt:lpwstr>_ea081861c52fa2a4ebb39a32519c3a42</vt:lpwstr>
      </vt:variant>
      <vt:variant>
        <vt:i4>5701730</vt:i4>
      </vt:variant>
      <vt:variant>
        <vt:i4>9918</vt:i4>
      </vt:variant>
      <vt:variant>
        <vt:i4>0</vt:i4>
      </vt:variant>
      <vt:variant>
        <vt:i4>5</vt:i4>
      </vt:variant>
      <vt:variant>
        <vt:lpwstr/>
      </vt:variant>
      <vt:variant>
        <vt:lpwstr>_6014d9134f4ec260652550f570dd0cd8</vt:lpwstr>
      </vt:variant>
      <vt:variant>
        <vt:i4>57</vt:i4>
      </vt:variant>
      <vt:variant>
        <vt:i4>9915</vt:i4>
      </vt:variant>
      <vt:variant>
        <vt:i4>0</vt:i4>
      </vt:variant>
      <vt:variant>
        <vt:i4>5</vt:i4>
      </vt:variant>
      <vt:variant>
        <vt:lpwstr/>
      </vt:variant>
      <vt:variant>
        <vt:lpwstr>_157ac1adcbaae23e042fcf3180241290</vt:lpwstr>
      </vt:variant>
      <vt:variant>
        <vt:i4>5570656</vt:i4>
      </vt:variant>
      <vt:variant>
        <vt:i4>9912</vt:i4>
      </vt:variant>
      <vt:variant>
        <vt:i4>0</vt:i4>
      </vt:variant>
      <vt:variant>
        <vt:i4>5</vt:i4>
      </vt:variant>
      <vt:variant>
        <vt:lpwstr/>
      </vt:variant>
      <vt:variant>
        <vt:lpwstr>_98443768470e3a731a7622178db31937</vt:lpwstr>
      </vt:variant>
      <vt:variant>
        <vt:i4>6160485</vt:i4>
      </vt:variant>
      <vt:variant>
        <vt:i4>9909</vt:i4>
      </vt:variant>
      <vt:variant>
        <vt:i4>0</vt:i4>
      </vt:variant>
      <vt:variant>
        <vt:i4>5</vt:i4>
      </vt:variant>
      <vt:variant>
        <vt:lpwstr/>
      </vt:variant>
      <vt:variant>
        <vt:lpwstr>_e1d8064cf80a8d37d141d659cfacdfad</vt:lpwstr>
      </vt:variant>
      <vt:variant>
        <vt:i4>57</vt:i4>
      </vt:variant>
      <vt:variant>
        <vt:i4>9906</vt:i4>
      </vt:variant>
      <vt:variant>
        <vt:i4>0</vt:i4>
      </vt:variant>
      <vt:variant>
        <vt:i4>5</vt:i4>
      </vt:variant>
      <vt:variant>
        <vt:lpwstr/>
      </vt:variant>
      <vt:variant>
        <vt:lpwstr>_157ac1adcbaae23e042fcf3180241290</vt:lpwstr>
      </vt:variant>
      <vt:variant>
        <vt:i4>196706</vt:i4>
      </vt:variant>
      <vt:variant>
        <vt:i4>9903</vt:i4>
      </vt:variant>
      <vt:variant>
        <vt:i4>0</vt:i4>
      </vt:variant>
      <vt:variant>
        <vt:i4>5</vt:i4>
      </vt:variant>
      <vt:variant>
        <vt:lpwstr/>
      </vt:variant>
      <vt:variant>
        <vt:lpwstr>_7739f2a26b683fa5e705998031772704</vt:lpwstr>
      </vt:variant>
      <vt:variant>
        <vt:i4>6160485</vt:i4>
      </vt:variant>
      <vt:variant>
        <vt:i4>9900</vt:i4>
      </vt:variant>
      <vt:variant>
        <vt:i4>0</vt:i4>
      </vt:variant>
      <vt:variant>
        <vt:i4>5</vt:i4>
      </vt:variant>
      <vt:variant>
        <vt:lpwstr/>
      </vt:variant>
      <vt:variant>
        <vt:lpwstr>_e1d8064cf80a8d37d141d659cfacdfad</vt:lpwstr>
      </vt:variant>
      <vt:variant>
        <vt:i4>5439598</vt:i4>
      </vt:variant>
      <vt:variant>
        <vt:i4>9897</vt:i4>
      </vt:variant>
      <vt:variant>
        <vt:i4>0</vt:i4>
      </vt:variant>
      <vt:variant>
        <vt:i4>5</vt:i4>
      </vt:variant>
      <vt:variant>
        <vt:lpwstr/>
      </vt:variant>
      <vt:variant>
        <vt:lpwstr>_ef4bd8f16b6883be4fe1bd4cc1ffa792</vt:lpwstr>
      </vt:variant>
      <vt:variant>
        <vt:i4>5570610</vt:i4>
      </vt:variant>
      <vt:variant>
        <vt:i4>9894</vt:i4>
      </vt:variant>
      <vt:variant>
        <vt:i4>0</vt:i4>
      </vt:variant>
      <vt:variant>
        <vt:i4>5</vt:i4>
      </vt:variant>
      <vt:variant>
        <vt:lpwstr/>
      </vt:variant>
      <vt:variant>
        <vt:lpwstr>_ca7d9759b855ca3e3e6e995beed41e3c</vt:lpwstr>
      </vt:variant>
      <vt:variant>
        <vt:i4>6225974</vt:i4>
      </vt:variant>
      <vt:variant>
        <vt:i4>9891</vt:i4>
      </vt:variant>
      <vt:variant>
        <vt:i4>0</vt:i4>
      </vt:variant>
      <vt:variant>
        <vt:i4>5</vt:i4>
      </vt:variant>
      <vt:variant>
        <vt:lpwstr/>
      </vt:variant>
      <vt:variant>
        <vt:lpwstr>_6ece859b58d8694bc21dd0fb03574e97</vt:lpwstr>
      </vt:variant>
      <vt:variant>
        <vt:i4>327739</vt:i4>
      </vt:variant>
      <vt:variant>
        <vt:i4>9888</vt:i4>
      </vt:variant>
      <vt:variant>
        <vt:i4>0</vt:i4>
      </vt:variant>
      <vt:variant>
        <vt:i4>5</vt:i4>
      </vt:variant>
      <vt:variant>
        <vt:lpwstr/>
      </vt:variant>
      <vt:variant>
        <vt:lpwstr>_195976dea0d8187e1656ac43c072c070</vt:lpwstr>
      </vt:variant>
      <vt:variant>
        <vt:i4>5832758</vt:i4>
      </vt:variant>
      <vt:variant>
        <vt:i4>9885</vt:i4>
      </vt:variant>
      <vt:variant>
        <vt:i4>0</vt:i4>
      </vt:variant>
      <vt:variant>
        <vt:i4>5</vt:i4>
      </vt:variant>
      <vt:variant>
        <vt:lpwstr/>
      </vt:variant>
      <vt:variant>
        <vt:lpwstr>_d442d75c9ac335e7a2aadbc96919fc2d</vt:lpwstr>
      </vt:variant>
      <vt:variant>
        <vt:i4>5374062</vt:i4>
      </vt:variant>
      <vt:variant>
        <vt:i4>9882</vt:i4>
      </vt:variant>
      <vt:variant>
        <vt:i4>0</vt:i4>
      </vt:variant>
      <vt:variant>
        <vt:i4>5</vt:i4>
      </vt:variant>
      <vt:variant>
        <vt:lpwstr/>
      </vt:variant>
      <vt:variant>
        <vt:lpwstr>_0a7e812804f2213995cbeffe776b63fe</vt:lpwstr>
      </vt:variant>
      <vt:variant>
        <vt:i4>5832758</vt:i4>
      </vt:variant>
      <vt:variant>
        <vt:i4>9879</vt:i4>
      </vt:variant>
      <vt:variant>
        <vt:i4>0</vt:i4>
      </vt:variant>
      <vt:variant>
        <vt:i4>5</vt:i4>
      </vt:variant>
      <vt:variant>
        <vt:lpwstr/>
      </vt:variant>
      <vt:variant>
        <vt:lpwstr>_d442d75c9ac335e7a2aadbc96919fc2d</vt:lpwstr>
      </vt:variant>
      <vt:variant>
        <vt:i4>5898337</vt:i4>
      </vt:variant>
      <vt:variant>
        <vt:i4>9876</vt:i4>
      </vt:variant>
      <vt:variant>
        <vt:i4>0</vt:i4>
      </vt:variant>
      <vt:variant>
        <vt:i4>5</vt:i4>
      </vt:variant>
      <vt:variant>
        <vt:lpwstr/>
      </vt:variant>
      <vt:variant>
        <vt:lpwstr>_dc3f174a7d2e028c99d9ddf49c48c64f</vt:lpwstr>
      </vt:variant>
      <vt:variant>
        <vt:i4>5832758</vt:i4>
      </vt:variant>
      <vt:variant>
        <vt:i4>9873</vt:i4>
      </vt:variant>
      <vt:variant>
        <vt:i4>0</vt:i4>
      </vt:variant>
      <vt:variant>
        <vt:i4>5</vt:i4>
      </vt:variant>
      <vt:variant>
        <vt:lpwstr/>
      </vt:variant>
      <vt:variant>
        <vt:lpwstr>_d442d75c9ac335e7a2aadbc96919fc2d</vt:lpwstr>
      </vt:variant>
      <vt:variant>
        <vt:i4>5439549</vt:i4>
      </vt:variant>
      <vt:variant>
        <vt:i4>9870</vt:i4>
      </vt:variant>
      <vt:variant>
        <vt:i4>0</vt:i4>
      </vt:variant>
      <vt:variant>
        <vt:i4>5</vt:i4>
      </vt:variant>
      <vt:variant>
        <vt:lpwstr/>
      </vt:variant>
      <vt:variant>
        <vt:lpwstr>_ebb283dc92a0ce409be895b1b9adf6e7</vt:lpwstr>
      </vt:variant>
      <vt:variant>
        <vt:i4>6094899</vt:i4>
      </vt:variant>
      <vt:variant>
        <vt:i4>9867</vt:i4>
      </vt:variant>
      <vt:variant>
        <vt:i4>0</vt:i4>
      </vt:variant>
      <vt:variant>
        <vt:i4>5</vt:i4>
      </vt:variant>
      <vt:variant>
        <vt:lpwstr/>
      </vt:variant>
      <vt:variant>
        <vt:lpwstr>_a9304dce0833e68d6c1871feed7ba4c8</vt:lpwstr>
      </vt:variant>
      <vt:variant>
        <vt:i4>720995</vt:i4>
      </vt:variant>
      <vt:variant>
        <vt:i4>9864</vt:i4>
      </vt:variant>
      <vt:variant>
        <vt:i4>0</vt:i4>
      </vt:variant>
      <vt:variant>
        <vt:i4>5</vt:i4>
      </vt:variant>
      <vt:variant>
        <vt:lpwstr/>
      </vt:variant>
      <vt:variant>
        <vt:lpwstr>_7c8ca544c9c4a21983920435aed82f4d</vt:lpwstr>
      </vt:variant>
      <vt:variant>
        <vt:i4>262241</vt:i4>
      </vt:variant>
      <vt:variant>
        <vt:i4>9861</vt:i4>
      </vt:variant>
      <vt:variant>
        <vt:i4>0</vt:i4>
      </vt:variant>
      <vt:variant>
        <vt:i4>5</vt:i4>
      </vt:variant>
      <vt:variant>
        <vt:lpwstr/>
      </vt:variant>
      <vt:variant>
        <vt:lpwstr>_9d2b01ccd289c27534fb300502aa1fb6</vt:lpwstr>
      </vt:variant>
      <vt:variant>
        <vt:i4>786531</vt:i4>
      </vt:variant>
      <vt:variant>
        <vt:i4>9858</vt:i4>
      </vt:variant>
      <vt:variant>
        <vt:i4>0</vt:i4>
      </vt:variant>
      <vt:variant>
        <vt:i4>5</vt:i4>
      </vt:variant>
      <vt:variant>
        <vt:lpwstr/>
      </vt:variant>
      <vt:variant>
        <vt:lpwstr>_a24cd1576fbda79fe26840e76617544c</vt:lpwstr>
      </vt:variant>
      <vt:variant>
        <vt:i4>5636200</vt:i4>
      </vt:variant>
      <vt:variant>
        <vt:i4>9855</vt:i4>
      </vt:variant>
      <vt:variant>
        <vt:i4>0</vt:i4>
      </vt:variant>
      <vt:variant>
        <vt:i4>5</vt:i4>
      </vt:variant>
      <vt:variant>
        <vt:lpwstr/>
      </vt:variant>
      <vt:variant>
        <vt:lpwstr>_cdcc7a95993a355f03ad17b817ed0d23</vt:lpwstr>
      </vt:variant>
      <vt:variant>
        <vt:i4>6094899</vt:i4>
      </vt:variant>
      <vt:variant>
        <vt:i4>9852</vt:i4>
      </vt:variant>
      <vt:variant>
        <vt:i4>0</vt:i4>
      </vt:variant>
      <vt:variant>
        <vt:i4>5</vt:i4>
      </vt:variant>
      <vt:variant>
        <vt:lpwstr/>
      </vt:variant>
      <vt:variant>
        <vt:lpwstr>_a9304dce0833e68d6c1871feed7ba4c8</vt:lpwstr>
      </vt:variant>
      <vt:variant>
        <vt:i4>131172</vt:i4>
      </vt:variant>
      <vt:variant>
        <vt:i4>9849</vt:i4>
      </vt:variant>
      <vt:variant>
        <vt:i4>0</vt:i4>
      </vt:variant>
      <vt:variant>
        <vt:i4>5</vt:i4>
      </vt:variant>
      <vt:variant>
        <vt:lpwstr/>
      </vt:variant>
      <vt:variant>
        <vt:lpwstr>_b8783209c9277658f6ceb34c425203e3</vt:lpwstr>
      </vt:variant>
      <vt:variant>
        <vt:i4>5963827</vt:i4>
      </vt:variant>
      <vt:variant>
        <vt:i4>9846</vt:i4>
      </vt:variant>
      <vt:variant>
        <vt:i4>0</vt:i4>
      </vt:variant>
      <vt:variant>
        <vt:i4>5</vt:i4>
      </vt:variant>
      <vt:variant>
        <vt:lpwstr/>
      </vt:variant>
      <vt:variant>
        <vt:lpwstr>_6a7dfb9dfbd880807f9f87811600850e</vt:lpwstr>
      </vt:variant>
      <vt:variant>
        <vt:i4>57</vt:i4>
      </vt:variant>
      <vt:variant>
        <vt:i4>9843</vt:i4>
      </vt:variant>
      <vt:variant>
        <vt:i4>0</vt:i4>
      </vt:variant>
      <vt:variant>
        <vt:i4>5</vt:i4>
      </vt:variant>
      <vt:variant>
        <vt:lpwstr/>
      </vt:variant>
      <vt:variant>
        <vt:lpwstr>_157ac1adcbaae23e042fcf3180241290</vt:lpwstr>
      </vt:variant>
      <vt:variant>
        <vt:i4>393324</vt:i4>
      </vt:variant>
      <vt:variant>
        <vt:i4>9840</vt:i4>
      </vt:variant>
      <vt:variant>
        <vt:i4>0</vt:i4>
      </vt:variant>
      <vt:variant>
        <vt:i4>5</vt:i4>
      </vt:variant>
      <vt:variant>
        <vt:lpwstr/>
      </vt:variant>
      <vt:variant>
        <vt:lpwstr>_4dcf4b5884925d444819a469fd70ce00</vt:lpwstr>
      </vt:variant>
      <vt:variant>
        <vt:i4>5832810</vt:i4>
      </vt:variant>
      <vt:variant>
        <vt:i4>9837</vt:i4>
      </vt:variant>
      <vt:variant>
        <vt:i4>0</vt:i4>
      </vt:variant>
      <vt:variant>
        <vt:i4>5</vt:i4>
      </vt:variant>
      <vt:variant>
        <vt:lpwstr/>
      </vt:variant>
      <vt:variant>
        <vt:lpwstr>_f8c7ea73106119bc8dc333241f07b2c1</vt:lpwstr>
      </vt:variant>
      <vt:variant>
        <vt:i4>6160493</vt:i4>
      </vt:variant>
      <vt:variant>
        <vt:i4>9834</vt:i4>
      </vt:variant>
      <vt:variant>
        <vt:i4>0</vt:i4>
      </vt:variant>
      <vt:variant>
        <vt:i4>5</vt:i4>
      </vt:variant>
      <vt:variant>
        <vt:lpwstr/>
      </vt:variant>
      <vt:variant>
        <vt:lpwstr>_33cd78bd81ef2d489dad3588b5621866</vt:lpwstr>
      </vt:variant>
      <vt:variant>
        <vt:i4>5374000</vt:i4>
      </vt:variant>
      <vt:variant>
        <vt:i4>9831</vt:i4>
      </vt:variant>
      <vt:variant>
        <vt:i4>0</vt:i4>
      </vt:variant>
      <vt:variant>
        <vt:i4>5</vt:i4>
      </vt:variant>
      <vt:variant>
        <vt:lpwstr/>
      </vt:variant>
      <vt:variant>
        <vt:lpwstr>_ee7b0a80a670f6eb9925ae675a4e515d</vt:lpwstr>
      </vt:variant>
      <vt:variant>
        <vt:i4>6160493</vt:i4>
      </vt:variant>
      <vt:variant>
        <vt:i4>9828</vt:i4>
      </vt:variant>
      <vt:variant>
        <vt:i4>0</vt:i4>
      </vt:variant>
      <vt:variant>
        <vt:i4>5</vt:i4>
      </vt:variant>
      <vt:variant>
        <vt:lpwstr/>
      </vt:variant>
      <vt:variant>
        <vt:lpwstr>_33cd78bd81ef2d489dad3588b5621866</vt:lpwstr>
      </vt:variant>
      <vt:variant>
        <vt:i4>5832810</vt:i4>
      </vt:variant>
      <vt:variant>
        <vt:i4>9825</vt:i4>
      </vt:variant>
      <vt:variant>
        <vt:i4>0</vt:i4>
      </vt:variant>
      <vt:variant>
        <vt:i4>5</vt:i4>
      </vt:variant>
      <vt:variant>
        <vt:lpwstr/>
      </vt:variant>
      <vt:variant>
        <vt:lpwstr>_f8c7ea73106119bc8dc333241f07b2c1</vt:lpwstr>
      </vt:variant>
      <vt:variant>
        <vt:i4>104</vt:i4>
      </vt:variant>
      <vt:variant>
        <vt:i4>9822</vt:i4>
      </vt:variant>
      <vt:variant>
        <vt:i4>0</vt:i4>
      </vt:variant>
      <vt:variant>
        <vt:i4>5</vt:i4>
      </vt:variant>
      <vt:variant>
        <vt:lpwstr/>
      </vt:variant>
      <vt:variant>
        <vt:lpwstr>_a5ead462fbd053622280e2f08a023eec</vt:lpwstr>
      </vt:variant>
      <vt:variant>
        <vt:i4>5832800</vt:i4>
      </vt:variant>
      <vt:variant>
        <vt:i4>9819</vt:i4>
      </vt:variant>
      <vt:variant>
        <vt:i4>0</vt:i4>
      </vt:variant>
      <vt:variant>
        <vt:i4>5</vt:i4>
      </vt:variant>
      <vt:variant>
        <vt:lpwstr/>
      </vt:variant>
      <vt:variant>
        <vt:lpwstr>_4c4de13f024e9b91f91e5b0390d0afe2</vt:lpwstr>
      </vt:variant>
      <vt:variant>
        <vt:i4>5832810</vt:i4>
      </vt:variant>
      <vt:variant>
        <vt:i4>9816</vt:i4>
      </vt:variant>
      <vt:variant>
        <vt:i4>0</vt:i4>
      </vt:variant>
      <vt:variant>
        <vt:i4>5</vt:i4>
      </vt:variant>
      <vt:variant>
        <vt:lpwstr/>
      </vt:variant>
      <vt:variant>
        <vt:lpwstr>_f8c7ea73106119bc8dc333241f07b2c1</vt:lpwstr>
      </vt:variant>
      <vt:variant>
        <vt:i4>327739</vt:i4>
      </vt:variant>
      <vt:variant>
        <vt:i4>9813</vt:i4>
      </vt:variant>
      <vt:variant>
        <vt:i4>0</vt:i4>
      </vt:variant>
      <vt:variant>
        <vt:i4>5</vt:i4>
      </vt:variant>
      <vt:variant>
        <vt:lpwstr/>
      </vt:variant>
      <vt:variant>
        <vt:lpwstr>_195976dea0d8187e1656ac43c072c070</vt:lpwstr>
      </vt:variant>
      <vt:variant>
        <vt:i4>5242943</vt:i4>
      </vt:variant>
      <vt:variant>
        <vt:i4>9810</vt:i4>
      </vt:variant>
      <vt:variant>
        <vt:i4>0</vt:i4>
      </vt:variant>
      <vt:variant>
        <vt:i4>5</vt:i4>
      </vt:variant>
      <vt:variant>
        <vt:lpwstr/>
      </vt:variant>
      <vt:variant>
        <vt:lpwstr>_3a44d5eb3ae2bdab8905a34cd48f0921</vt:lpwstr>
      </vt:variant>
      <vt:variant>
        <vt:i4>5898347</vt:i4>
      </vt:variant>
      <vt:variant>
        <vt:i4>9807</vt:i4>
      </vt:variant>
      <vt:variant>
        <vt:i4>0</vt:i4>
      </vt:variant>
      <vt:variant>
        <vt:i4>5</vt:i4>
      </vt:variant>
      <vt:variant>
        <vt:lpwstr/>
      </vt:variant>
      <vt:variant>
        <vt:lpwstr>_0090e41efeb0ffeadde3aaf4927d0c8c</vt:lpwstr>
      </vt:variant>
      <vt:variant>
        <vt:i4>57</vt:i4>
      </vt:variant>
      <vt:variant>
        <vt:i4>9804</vt:i4>
      </vt:variant>
      <vt:variant>
        <vt:i4>0</vt:i4>
      </vt:variant>
      <vt:variant>
        <vt:i4>5</vt:i4>
      </vt:variant>
      <vt:variant>
        <vt:lpwstr/>
      </vt:variant>
      <vt:variant>
        <vt:lpwstr>_157ac1adcbaae23e042fcf3180241290</vt:lpwstr>
      </vt:variant>
      <vt:variant>
        <vt:i4>6225978</vt:i4>
      </vt:variant>
      <vt:variant>
        <vt:i4>9801</vt:i4>
      </vt:variant>
      <vt:variant>
        <vt:i4>0</vt:i4>
      </vt:variant>
      <vt:variant>
        <vt:i4>5</vt:i4>
      </vt:variant>
      <vt:variant>
        <vt:lpwstr/>
      </vt:variant>
      <vt:variant>
        <vt:lpwstr>_b5059f1d2d02e96ffcfe91c694ab59c8</vt:lpwstr>
      </vt:variant>
      <vt:variant>
        <vt:i4>5570663</vt:i4>
      </vt:variant>
      <vt:variant>
        <vt:i4>9798</vt:i4>
      </vt:variant>
      <vt:variant>
        <vt:i4>0</vt:i4>
      </vt:variant>
      <vt:variant>
        <vt:i4>5</vt:i4>
      </vt:variant>
      <vt:variant>
        <vt:lpwstr/>
      </vt:variant>
      <vt:variant>
        <vt:lpwstr>_80a8c5f890062cd91576fa8f73677a83</vt:lpwstr>
      </vt:variant>
      <vt:variant>
        <vt:i4>983137</vt:i4>
      </vt:variant>
      <vt:variant>
        <vt:i4>9795</vt:i4>
      </vt:variant>
      <vt:variant>
        <vt:i4>0</vt:i4>
      </vt:variant>
      <vt:variant>
        <vt:i4>5</vt:i4>
      </vt:variant>
      <vt:variant>
        <vt:lpwstr/>
      </vt:variant>
      <vt:variant>
        <vt:lpwstr>_82ad424e703751e6717cbee921a020d2</vt:lpwstr>
      </vt:variant>
      <vt:variant>
        <vt:i4>917606</vt:i4>
      </vt:variant>
      <vt:variant>
        <vt:i4>9792</vt:i4>
      </vt:variant>
      <vt:variant>
        <vt:i4>0</vt:i4>
      </vt:variant>
      <vt:variant>
        <vt:i4>5</vt:i4>
      </vt:variant>
      <vt:variant>
        <vt:lpwstr/>
      </vt:variant>
      <vt:variant>
        <vt:lpwstr>_4658f8611106e1a9715192761b712fb8</vt:lpwstr>
      </vt:variant>
      <vt:variant>
        <vt:i4>786494</vt:i4>
      </vt:variant>
      <vt:variant>
        <vt:i4>9789</vt:i4>
      </vt:variant>
      <vt:variant>
        <vt:i4>0</vt:i4>
      </vt:variant>
      <vt:variant>
        <vt:i4>5</vt:i4>
      </vt:variant>
      <vt:variant>
        <vt:lpwstr/>
      </vt:variant>
      <vt:variant>
        <vt:lpwstr>_fde5e413a501c493daf61032d6f61acc</vt:lpwstr>
      </vt:variant>
      <vt:variant>
        <vt:i4>5570616</vt:i4>
      </vt:variant>
      <vt:variant>
        <vt:i4>9786</vt:i4>
      </vt:variant>
      <vt:variant>
        <vt:i4>0</vt:i4>
      </vt:variant>
      <vt:variant>
        <vt:i4>5</vt:i4>
      </vt:variant>
      <vt:variant>
        <vt:lpwstr/>
      </vt:variant>
      <vt:variant>
        <vt:lpwstr>_0ddcdb6417020b02d2554bd2dfd15cf2</vt:lpwstr>
      </vt:variant>
      <vt:variant>
        <vt:i4>655466</vt:i4>
      </vt:variant>
      <vt:variant>
        <vt:i4>9783</vt:i4>
      </vt:variant>
      <vt:variant>
        <vt:i4>0</vt:i4>
      </vt:variant>
      <vt:variant>
        <vt:i4>5</vt:i4>
      </vt:variant>
      <vt:variant>
        <vt:lpwstr/>
      </vt:variant>
      <vt:variant>
        <vt:lpwstr>_2479b777d3d475e3a39cc8b2ab75f4a2</vt:lpwstr>
      </vt:variant>
      <vt:variant>
        <vt:i4>5308471</vt:i4>
      </vt:variant>
      <vt:variant>
        <vt:i4>9780</vt:i4>
      </vt:variant>
      <vt:variant>
        <vt:i4>0</vt:i4>
      </vt:variant>
      <vt:variant>
        <vt:i4>5</vt:i4>
      </vt:variant>
      <vt:variant>
        <vt:lpwstr/>
      </vt:variant>
      <vt:variant>
        <vt:lpwstr>_3213b01aad72ca751a16b38883cb6753</vt:lpwstr>
      </vt:variant>
      <vt:variant>
        <vt:i4>6029372</vt:i4>
      </vt:variant>
      <vt:variant>
        <vt:i4>9777</vt:i4>
      </vt:variant>
      <vt:variant>
        <vt:i4>0</vt:i4>
      </vt:variant>
      <vt:variant>
        <vt:i4>5</vt:i4>
      </vt:variant>
      <vt:variant>
        <vt:lpwstr/>
      </vt:variant>
      <vt:variant>
        <vt:lpwstr>_9d658cf5ae69e169872d5dac7cdbaeef</vt:lpwstr>
      </vt:variant>
      <vt:variant>
        <vt:i4>786494</vt:i4>
      </vt:variant>
      <vt:variant>
        <vt:i4>9774</vt:i4>
      </vt:variant>
      <vt:variant>
        <vt:i4>0</vt:i4>
      </vt:variant>
      <vt:variant>
        <vt:i4>5</vt:i4>
      </vt:variant>
      <vt:variant>
        <vt:lpwstr/>
      </vt:variant>
      <vt:variant>
        <vt:lpwstr>_fde5e413a501c493daf61032d6f61acc</vt:lpwstr>
      </vt:variant>
      <vt:variant>
        <vt:i4>6160485</vt:i4>
      </vt:variant>
      <vt:variant>
        <vt:i4>9771</vt:i4>
      </vt:variant>
      <vt:variant>
        <vt:i4>0</vt:i4>
      </vt:variant>
      <vt:variant>
        <vt:i4>5</vt:i4>
      </vt:variant>
      <vt:variant>
        <vt:lpwstr/>
      </vt:variant>
      <vt:variant>
        <vt:lpwstr>_e1d8064cf80a8d37d141d659cfacdfad</vt:lpwstr>
      </vt:variant>
      <vt:variant>
        <vt:i4>5570610</vt:i4>
      </vt:variant>
      <vt:variant>
        <vt:i4>9768</vt:i4>
      </vt:variant>
      <vt:variant>
        <vt:i4>0</vt:i4>
      </vt:variant>
      <vt:variant>
        <vt:i4>5</vt:i4>
      </vt:variant>
      <vt:variant>
        <vt:lpwstr/>
      </vt:variant>
      <vt:variant>
        <vt:lpwstr>_ca7d9759b855ca3e3e6e995beed41e3c</vt:lpwstr>
      </vt:variant>
      <vt:variant>
        <vt:i4>917600</vt:i4>
      </vt:variant>
      <vt:variant>
        <vt:i4>9765</vt:i4>
      </vt:variant>
      <vt:variant>
        <vt:i4>0</vt:i4>
      </vt:variant>
      <vt:variant>
        <vt:i4>5</vt:i4>
      </vt:variant>
      <vt:variant>
        <vt:lpwstr/>
      </vt:variant>
      <vt:variant>
        <vt:lpwstr>_80c2b24b6e98f85b1da040824075696d</vt:lpwstr>
      </vt:variant>
      <vt:variant>
        <vt:i4>393316</vt:i4>
      </vt:variant>
      <vt:variant>
        <vt:i4>9762</vt:i4>
      </vt:variant>
      <vt:variant>
        <vt:i4>0</vt:i4>
      </vt:variant>
      <vt:variant>
        <vt:i4>5</vt:i4>
      </vt:variant>
      <vt:variant>
        <vt:lpwstr/>
      </vt:variant>
      <vt:variant>
        <vt:lpwstr>_2e2279cb88f5692c1aa1c5e3a09b6d07</vt:lpwstr>
      </vt:variant>
      <vt:variant>
        <vt:i4>6160485</vt:i4>
      </vt:variant>
      <vt:variant>
        <vt:i4>9759</vt:i4>
      </vt:variant>
      <vt:variant>
        <vt:i4>0</vt:i4>
      </vt:variant>
      <vt:variant>
        <vt:i4>5</vt:i4>
      </vt:variant>
      <vt:variant>
        <vt:lpwstr/>
      </vt:variant>
      <vt:variant>
        <vt:lpwstr>_e1d8064cf80a8d37d141d659cfacdfad</vt:lpwstr>
      </vt:variant>
      <vt:variant>
        <vt:i4>393276</vt:i4>
      </vt:variant>
      <vt:variant>
        <vt:i4>9756</vt:i4>
      </vt:variant>
      <vt:variant>
        <vt:i4>0</vt:i4>
      </vt:variant>
      <vt:variant>
        <vt:i4>5</vt:i4>
      </vt:variant>
      <vt:variant>
        <vt:lpwstr/>
      </vt:variant>
      <vt:variant>
        <vt:lpwstr>_28f984bb260c3ff2e5612283df0d62da</vt:lpwstr>
      </vt:variant>
      <vt:variant>
        <vt:i4>5963874</vt:i4>
      </vt:variant>
      <vt:variant>
        <vt:i4>9753</vt:i4>
      </vt:variant>
      <vt:variant>
        <vt:i4>0</vt:i4>
      </vt:variant>
      <vt:variant>
        <vt:i4>5</vt:i4>
      </vt:variant>
      <vt:variant>
        <vt:lpwstr/>
      </vt:variant>
      <vt:variant>
        <vt:lpwstr>_514edfdeb776cf455861571263fe9b65</vt:lpwstr>
      </vt:variant>
      <vt:variant>
        <vt:i4>5898347</vt:i4>
      </vt:variant>
      <vt:variant>
        <vt:i4>9750</vt:i4>
      </vt:variant>
      <vt:variant>
        <vt:i4>0</vt:i4>
      </vt:variant>
      <vt:variant>
        <vt:i4>5</vt:i4>
      </vt:variant>
      <vt:variant>
        <vt:lpwstr/>
      </vt:variant>
      <vt:variant>
        <vt:lpwstr>_0090e41efeb0ffeadde3aaf4927d0c8c</vt:lpwstr>
      </vt:variant>
      <vt:variant>
        <vt:i4>104</vt:i4>
      </vt:variant>
      <vt:variant>
        <vt:i4>9747</vt:i4>
      </vt:variant>
      <vt:variant>
        <vt:i4>0</vt:i4>
      </vt:variant>
      <vt:variant>
        <vt:i4>5</vt:i4>
      </vt:variant>
      <vt:variant>
        <vt:lpwstr/>
      </vt:variant>
      <vt:variant>
        <vt:lpwstr>_a5ead462fbd053622280e2f08a023eec</vt:lpwstr>
      </vt:variant>
      <vt:variant>
        <vt:i4>55</vt:i4>
      </vt:variant>
      <vt:variant>
        <vt:i4>9744</vt:i4>
      </vt:variant>
      <vt:variant>
        <vt:i4>0</vt:i4>
      </vt:variant>
      <vt:variant>
        <vt:i4>5</vt:i4>
      </vt:variant>
      <vt:variant>
        <vt:lpwstr/>
      </vt:variant>
      <vt:variant>
        <vt:lpwstr>_165450084bf9da39d7281c38d4dc2bb4</vt:lpwstr>
      </vt:variant>
      <vt:variant>
        <vt:i4>5570616</vt:i4>
      </vt:variant>
      <vt:variant>
        <vt:i4>9741</vt:i4>
      </vt:variant>
      <vt:variant>
        <vt:i4>0</vt:i4>
      </vt:variant>
      <vt:variant>
        <vt:i4>5</vt:i4>
      </vt:variant>
      <vt:variant>
        <vt:lpwstr/>
      </vt:variant>
      <vt:variant>
        <vt:lpwstr>_0ddcdb6417020b02d2554bd2dfd15cf2</vt:lpwstr>
      </vt:variant>
      <vt:variant>
        <vt:i4>5374048</vt:i4>
      </vt:variant>
      <vt:variant>
        <vt:i4>9738</vt:i4>
      </vt:variant>
      <vt:variant>
        <vt:i4>0</vt:i4>
      </vt:variant>
      <vt:variant>
        <vt:i4>5</vt:i4>
      </vt:variant>
      <vt:variant>
        <vt:lpwstr/>
      </vt:variant>
      <vt:variant>
        <vt:lpwstr>_ea96f8c9bcfcf927dfe01280e2643537</vt:lpwstr>
      </vt:variant>
      <vt:variant>
        <vt:i4>6160485</vt:i4>
      </vt:variant>
      <vt:variant>
        <vt:i4>9735</vt:i4>
      </vt:variant>
      <vt:variant>
        <vt:i4>0</vt:i4>
      </vt:variant>
      <vt:variant>
        <vt:i4>5</vt:i4>
      </vt:variant>
      <vt:variant>
        <vt:lpwstr/>
      </vt:variant>
      <vt:variant>
        <vt:lpwstr>_e1d8064cf80a8d37d141d659cfacdfad</vt:lpwstr>
      </vt:variant>
      <vt:variant>
        <vt:i4>5570616</vt:i4>
      </vt:variant>
      <vt:variant>
        <vt:i4>9732</vt:i4>
      </vt:variant>
      <vt:variant>
        <vt:i4>0</vt:i4>
      </vt:variant>
      <vt:variant>
        <vt:i4>5</vt:i4>
      </vt:variant>
      <vt:variant>
        <vt:lpwstr/>
      </vt:variant>
      <vt:variant>
        <vt:lpwstr>_0ddcdb6417020b02d2554bd2dfd15cf2</vt:lpwstr>
      </vt:variant>
      <vt:variant>
        <vt:i4>852067</vt:i4>
      </vt:variant>
      <vt:variant>
        <vt:i4>9729</vt:i4>
      </vt:variant>
      <vt:variant>
        <vt:i4>0</vt:i4>
      </vt:variant>
      <vt:variant>
        <vt:i4>5</vt:i4>
      </vt:variant>
      <vt:variant>
        <vt:lpwstr/>
      </vt:variant>
      <vt:variant>
        <vt:lpwstr>_ac424ecbdead8b4986be6161bafd9fad</vt:lpwstr>
      </vt:variant>
      <vt:variant>
        <vt:i4>5439595</vt:i4>
      </vt:variant>
      <vt:variant>
        <vt:i4>9726</vt:i4>
      </vt:variant>
      <vt:variant>
        <vt:i4>0</vt:i4>
      </vt:variant>
      <vt:variant>
        <vt:i4>5</vt:i4>
      </vt:variant>
      <vt:variant>
        <vt:lpwstr/>
      </vt:variant>
      <vt:variant>
        <vt:lpwstr>_ae400cc08bfea4701e452f04116ddf99</vt:lpwstr>
      </vt:variant>
      <vt:variant>
        <vt:i4>6029372</vt:i4>
      </vt:variant>
      <vt:variant>
        <vt:i4>9723</vt:i4>
      </vt:variant>
      <vt:variant>
        <vt:i4>0</vt:i4>
      </vt:variant>
      <vt:variant>
        <vt:i4>5</vt:i4>
      </vt:variant>
      <vt:variant>
        <vt:lpwstr/>
      </vt:variant>
      <vt:variant>
        <vt:lpwstr>_9d658cf5ae69e169872d5dac7cdbaeef</vt:lpwstr>
      </vt:variant>
      <vt:variant>
        <vt:i4>65593</vt:i4>
      </vt:variant>
      <vt:variant>
        <vt:i4>9720</vt:i4>
      </vt:variant>
      <vt:variant>
        <vt:i4>0</vt:i4>
      </vt:variant>
      <vt:variant>
        <vt:i4>5</vt:i4>
      </vt:variant>
      <vt:variant>
        <vt:lpwstr/>
      </vt:variant>
      <vt:variant>
        <vt:lpwstr>_fc02c1a5bbba145dbbc593a3bd9dc70d</vt:lpwstr>
      </vt:variant>
      <vt:variant>
        <vt:i4>327782</vt:i4>
      </vt:variant>
      <vt:variant>
        <vt:i4>9717</vt:i4>
      </vt:variant>
      <vt:variant>
        <vt:i4>0</vt:i4>
      </vt:variant>
      <vt:variant>
        <vt:i4>5</vt:i4>
      </vt:variant>
      <vt:variant>
        <vt:lpwstr/>
      </vt:variant>
      <vt:variant>
        <vt:lpwstr>_5b5674e9589aae9e77c6e4d8e523120b</vt:lpwstr>
      </vt:variant>
      <vt:variant>
        <vt:i4>5505074</vt:i4>
      </vt:variant>
      <vt:variant>
        <vt:i4>9714</vt:i4>
      </vt:variant>
      <vt:variant>
        <vt:i4>0</vt:i4>
      </vt:variant>
      <vt:variant>
        <vt:i4>5</vt:i4>
      </vt:variant>
      <vt:variant>
        <vt:lpwstr/>
      </vt:variant>
      <vt:variant>
        <vt:lpwstr>_90cc2c8d05e13d3e38226f3d23f5829e</vt:lpwstr>
      </vt:variant>
      <vt:variant>
        <vt:i4>5767279</vt:i4>
      </vt:variant>
      <vt:variant>
        <vt:i4>9711</vt:i4>
      </vt:variant>
      <vt:variant>
        <vt:i4>0</vt:i4>
      </vt:variant>
      <vt:variant>
        <vt:i4>5</vt:i4>
      </vt:variant>
      <vt:variant>
        <vt:lpwstr/>
      </vt:variant>
      <vt:variant>
        <vt:lpwstr>_8d969c2b976d84a32fc547eecb772cb9</vt:lpwstr>
      </vt:variant>
      <vt:variant>
        <vt:i4>262241</vt:i4>
      </vt:variant>
      <vt:variant>
        <vt:i4>9708</vt:i4>
      </vt:variant>
      <vt:variant>
        <vt:i4>0</vt:i4>
      </vt:variant>
      <vt:variant>
        <vt:i4>5</vt:i4>
      </vt:variant>
      <vt:variant>
        <vt:lpwstr/>
      </vt:variant>
      <vt:variant>
        <vt:lpwstr>_9d2b01ccd289c27534fb300502aa1fb6</vt:lpwstr>
      </vt:variant>
      <vt:variant>
        <vt:i4>852020</vt:i4>
      </vt:variant>
      <vt:variant>
        <vt:i4>9705</vt:i4>
      </vt:variant>
      <vt:variant>
        <vt:i4>0</vt:i4>
      </vt:variant>
      <vt:variant>
        <vt:i4>5</vt:i4>
      </vt:variant>
      <vt:variant>
        <vt:lpwstr/>
      </vt:variant>
      <vt:variant>
        <vt:lpwstr>_42639640ba829dc74baf2a96ac6d9829</vt:lpwstr>
      </vt:variant>
      <vt:variant>
        <vt:i4>6094899</vt:i4>
      </vt:variant>
      <vt:variant>
        <vt:i4>9702</vt:i4>
      </vt:variant>
      <vt:variant>
        <vt:i4>0</vt:i4>
      </vt:variant>
      <vt:variant>
        <vt:i4>5</vt:i4>
      </vt:variant>
      <vt:variant>
        <vt:lpwstr/>
      </vt:variant>
      <vt:variant>
        <vt:lpwstr>_a9304dce0833e68d6c1871feed7ba4c8</vt:lpwstr>
      </vt:variant>
      <vt:variant>
        <vt:i4>6094899</vt:i4>
      </vt:variant>
      <vt:variant>
        <vt:i4>9699</vt:i4>
      </vt:variant>
      <vt:variant>
        <vt:i4>0</vt:i4>
      </vt:variant>
      <vt:variant>
        <vt:i4>5</vt:i4>
      </vt:variant>
      <vt:variant>
        <vt:lpwstr/>
      </vt:variant>
      <vt:variant>
        <vt:lpwstr>_a9304dce0833e68d6c1871feed7ba4c8</vt:lpwstr>
      </vt:variant>
      <vt:variant>
        <vt:i4>5898297</vt:i4>
      </vt:variant>
      <vt:variant>
        <vt:i4>9696</vt:i4>
      </vt:variant>
      <vt:variant>
        <vt:i4>0</vt:i4>
      </vt:variant>
      <vt:variant>
        <vt:i4>5</vt:i4>
      </vt:variant>
      <vt:variant>
        <vt:lpwstr/>
      </vt:variant>
      <vt:variant>
        <vt:lpwstr>_fa25954c316823a26f32a9c5cd5b327f</vt:lpwstr>
      </vt:variant>
      <vt:variant>
        <vt:i4>5701693</vt:i4>
      </vt:variant>
      <vt:variant>
        <vt:i4>9693</vt:i4>
      </vt:variant>
      <vt:variant>
        <vt:i4>0</vt:i4>
      </vt:variant>
      <vt:variant>
        <vt:i4>5</vt:i4>
      </vt:variant>
      <vt:variant>
        <vt:lpwstr/>
      </vt:variant>
      <vt:variant>
        <vt:lpwstr>_7d2c3b19be89b19c5260905a67814ed5</vt:lpwstr>
      </vt:variant>
      <vt:variant>
        <vt:i4>5570621</vt:i4>
      </vt:variant>
      <vt:variant>
        <vt:i4>9690</vt:i4>
      </vt:variant>
      <vt:variant>
        <vt:i4>0</vt:i4>
      </vt:variant>
      <vt:variant>
        <vt:i4>5</vt:i4>
      </vt:variant>
      <vt:variant>
        <vt:lpwstr/>
      </vt:variant>
      <vt:variant>
        <vt:lpwstr>_271347192118d3cd9fc21f5e3a95251c</vt:lpwstr>
      </vt:variant>
      <vt:variant>
        <vt:i4>5898297</vt:i4>
      </vt:variant>
      <vt:variant>
        <vt:i4>9687</vt:i4>
      </vt:variant>
      <vt:variant>
        <vt:i4>0</vt:i4>
      </vt:variant>
      <vt:variant>
        <vt:i4>5</vt:i4>
      </vt:variant>
      <vt:variant>
        <vt:lpwstr/>
      </vt:variant>
      <vt:variant>
        <vt:lpwstr>_fa25954c316823a26f32a9c5cd5b327f</vt:lpwstr>
      </vt:variant>
      <vt:variant>
        <vt:i4>5505074</vt:i4>
      </vt:variant>
      <vt:variant>
        <vt:i4>9684</vt:i4>
      </vt:variant>
      <vt:variant>
        <vt:i4>0</vt:i4>
      </vt:variant>
      <vt:variant>
        <vt:i4>5</vt:i4>
      </vt:variant>
      <vt:variant>
        <vt:lpwstr/>
      </vt:variant>
      <vt:variant>
        <vt:lpwstr>_cb7b41a2d0034c6a2efa44aad85cce0b</vt:lpwstr>
      </vt:variant>
      <vt:variant>
        <vt:i4>393276</vt:i4>
      </vt:variant>
      <vt:variant>
        <vt:i4>9681</vt:i4>
      </vt:variant>
      <vt:variant>
        <vt:i4>0</vt:i4>
      </vt:variant>
      <vt:variant>
        <vt:i4>5</vt:i4>
      </vt:variant>
      <vt:variant>
        <vt:lpwstr/>
      </vt:variant>
      <vt:variant>
        <vt:lpwstr>_28f984bb260c3ff2e5612283df0d62da</vt:lpwstr>
      </vt:variant>
      <vt:variant>
        <vt:i4>65584</vt:i4>
      </vt:variant>
      <vt:variant>
        <vt:i4>9678</vt:i4>
      </vt:variant>
      <vt:variant>
        <vt:i4>0</vt:i4>
      </vt:variant>
      <vt:variant>
        <vt:i4>5</vt:i4>
      </vt:variant>
      <vt:variant>
        <vt:lpwstr/>
      </vt:variant>
      <vt:variant>
        <vt:lpwstr>_775230685097fecf9d7460972d811d5b</vt:lpwstr>
      </vt:variant>
      <vt:variant>
        <vt:i4>5439587</vt:i4>
      </vt:variant>
      <vt:variant>
        <vt:i4>9675</vt:i4>
      </vt:variant>
      <vt:variant>
        <vt:i4>0</vt:i4>
      </vt:variant>
      <vt:variant>
        <vt:i4>5</vt:i4>
      </vt:variant>
      <vt:variant>
        <vt:lpwstr/>
      </vt:variant>
      <vt:variant>
        <vt:lpwstr>_842620b5893b8c4593d86bb902c1ae53</vt:lpwstr>
      </vt:variant>
      <vt:variant>
        <vt:i4>5832810</vt:i4>
      </vt:variant>
      <vt:variant>
        <vt:i4>9672</vt:i4>
      </vt:variant>
      <vt:variant>
        <vt:i4>0</vt:i4>
      </vt:variant>
      <vt:variant>
        <vt:i4>5</vt:i4>
      </vt:variant>
      <vt:variant>
        <vt:lpwstr/>
      </vt:variant>
      <vt:variant>
        <vt:lpwstr>_f8c7ea73106119bc8dc333241f07b2c1</vt:lpwstr>
      </vt:variant>
      <vt:variant>
        <vt:i4>262255</vt:i4>
      </vt:variant>
      <vt:variant>
        <vt:i4>9669</vt:i4>
      </vt:variant>
      <vt:variant>
        <vt:i4>0</vt:i4>
      </vt:variant>
      <vt:variant>
        <vt:i4>5</vt:i4>
      </vt:variant>
      <vt:variant>
        <vt:lpwstr/>
      </vt:variant>
      <vt:variant>
        <vt:lpwstr>_1a5b22ec96adcbdd1b918a17fe9b44b2</vt:lpwstr>
      </vt:variant>
      <vt:variant>
        <vt:i4>5439545</vt:i4>
      </vt:variant>
      <vt:variant>
        <vt:i4>9666</vt:i4>
      </vt:variant>
      <vt:variant>
        <vt:i4>0</vt:i4>
      </vt:variant>
      <vt:variant>
        <vt:i4>5</vt:i4>
      </vt:variant>
      <vt:variant>
        <vt:lpwstr/>
      </vt:variant>
      <vt:variant>
        <vt:lpwstr>_c05d8ea54231ef8385ae369a8cb18a7f</vt:lpwstr>
      </vt:variant>
      <vt:variant>
        <vt:i4>6160485</vt:i4>
      </vt:variant>
      <vt:variant>
        <vt:i4>9663</vt:i4>
      </vt:variant>
      <vt:variant>
        <vt:i4>0</vt:i4>
      </vt:variant>
      <vt:variant>
        <vt:i4>5</vt:i4>
      </vt:variant>
      <vt:variant>
        <vt:lpwstr/>
      </vt:variant>
      <vt:variant>
        <vt:lpwstr>_e1d8064cf80a8d37d141d659cfacdfad</vt:lpwstr>
      </vt:variant>
      <vt:variant>
        <vt:i4>327737</vt:i4>
      </vt:variant>
      <vt:variant>
        <vt:i4>9660</vt:i4>
      </vt:variant>
      <vt:variant>
        <vt:i4>0</vt:i4>
      </vt:variant>
      <vt:variant>
        <vt:i4>5</vt:i4>
      </vt:variant>
      <vt:variant>
        <vt:lpwstr/>
      </vt:variant>
      <vt:variant>
        <vt:lpwstr>_8669965160612d1046d6ffd994448dcd</vt:lpwstr>
      </vt:variant>
      <vt:variant>
        <vt:i4>5439549</vt:i4>
      </vt:variant>
      <vt:variant>
        <vt:i4>9657</vt:i4>
      </vt:variant>
      <vt:variant>
        <vt:i4>0</vt:i4>
      </vt:variant>
      <vt:variant>
        <vt:i4>5</vt:i4>
      </vt:variant>
      <vt:variant>
        <vt:lpwstr/>
      </vt:variant>
      <vt:variant>
        <vt:lpwstr>_72703355926e6f9d23631bfd436b3d75</vt:lpwstr>
      </vt:variant>
      <vt:variant>
        <vt:i4>589878</vt:i4>
      </vt:variant>
      <vt:variant>
        <vt:i4>9654</vt:i4>
      </vt:variant>
      <vt:variant>
        <vt:i4>0</vt:i4>
      </vt:variant>
      <vt:variant>
        <vt:i4>5</vt:i4>
      </vt:variant>
      <vt:variant>
        <vt:lpwstr/>
      </vt:variant>
      <vt:variant>
        <vt:lpwstr>_de0a685b8fff3f78330c72a6b9e4e03d</vt:lpwstr>
      </vt:variant>
      <vt:variant>
        <vt:i4>111</vt:i4>
      </vt:variant>
      <vt:variant>
        <vt:i4>9651</vt:i4>
      </vt:variant>
      <vt:variant>
        <vt:i4>0</vt:i4>
      </vt:variant>
      <vt:variant>
        <vt:i4>5</vt:i4>
      </vt:variant>
      <vt:variant>
        <vt:lpwstr/>
      </vt:variant>
      <vt:variant>
        <vt:lpwstr>_d8fc5fdde56cca5e4f2c49a305ee5ded</vt:lpwstr>
      </vt:variant>
      <vt:variant>
        <vt:i4>852068</vt:i4>
      </vt:variant>
      <vt:variant>
        <vt:i4>9648</vt:i4>
      </vt:variant>
      <vt:variant>
        <vt:i4>0</vt:i4>
      </vt:variant>
      <vt:variant>
        <vt:i4>5</vt:i4>
      </vt:variant>
      <vt:variant>
        <vt:lpwstr/>
      </vt:variant>
      <vt:variant>
        <vt:lpwstr>_4b22282c86b7077a6928ad3d236ff3bb</vt:lpwstr>
      </vt:variant>
      <vt:variant>
        <vt:i4>6160443</vt:i4>
      </vt:variant>
      <vt:variant>
        <vt:i4>9645</vt:i4>
      </vt:variant>
      <vt:variant>
        <vt:i4>0</vt:i4>
      </vt:variant>
      <vt:variant>
        <vt:i4>5</vt:i4>
      </vt:variant>
      <vt:variant>
        <vt:lpwstr/>
      </vt:variant>
      <vt:variant>
        <vt:lpwstr>_c188b17866737a10aeb8be3165b5f97f</vt:lpwstr>
      </vt:variant>
      <vt:variant>
        <vt:i4>6029371</vt:i4>
      </vt:variant>
      <vt:variant>
        <vt:i4>9642</vt:i4>
      </vt:variant>
      <vt:variant>
        <vt:i4>0</vt:i4>
      </vt:variant>
      <vt:variant>
        <vt:i4>5</vt:i4>
      </vt:variant>
      <vt:variant>
        <vt:lpwstr/>
      </vt:variant>
      <vt:variant>
        <vt:lpwstr>_1cc21d3555a68550d163c0165e02c136</vt:lpwstr>
      </vt:variant>
      <vt:variant>
        <vt:i4>917558</vt:i4>
      </vt:variant>
      <vt:variant>
        <vt:i4>9639</vt:i4>
      </vt:variant>
      <vt:variant>
        <vt:i4>0</vt:i4>
      </vt:variant>
      <vt:variant>
        <vt:i4>5</vt:i4>
      </vt:variant>
      <vt:variant>
        <vt:lpwstr/>
      </vt:variant>
      <vt:variant>
        <vt:lpwstr>_4b1e812e2476d9024a4dd0e8081b6dfb</vt:lpwstr>
      </vt:variant>
      <vt:variant>
        <vt:i4>917606</vt:i4>
      </vt:variant>
      <vt:variant>
        <vt:i4>9636</vt:i4>
      </vt:variant>
      <vt:variant>
        <vt:i4>0</vt:i4>
      </vt:variant>
      <vt:variant>
        <vt:i4>5</vt:i4>
      </vt:variant>
      <vt:variant>
        <vt:lpwstr/>
      </vt:variant>
      <vt:variant>
        <vt:lpwstr>_4658f8611106e1a9715192761b712fb8</vt:lpwstr>
      </vt:variant>
      <vt:variant>
        <vt:i4>327739</vt:i4>
      </vt:variant>
      <vt:variant>
        <vt:i4>9633</vt:i4>
      </vt:variant>
      <vt:variant>
        <vt:i4>0</vt:i4>
      </vt:variant>
      <vt:variant>
        <vt:i4>5</vt:i4>
      </vt:variant>
      <vt:variant>
        <vt:lpwstr/>
      </vt:variant>
      <vt:variant>
        <vt:lpwstr>_195976dea0d8187e1656ac43c072c070</vt:lpwstr>
      </vt:variant>
      <vt:variant>
        <vt:i4>57</vt:i4>
      </vt:variant>
      <vt:variant>
        <vt:i4>9630</vt:i4>
      </vt:variant>
      <vt:variant>
        <vt:i4>0</vt:i4>
      </vt:variant>
      <vt:variant>
        <vt:i4>5</vt:i4>
      </vt:variant>
      <vt:variant>
        <vt:lpwstr/>
      </vt:variant>
      <vt:variant>
        <vt:lpwstr>_157ac1adcbaae23e042fcf3180241290</vt:lpwstr>
      </vt:variant>
      <vt:variant>
        <vt:i4>65641</vt:i4>
      </vt:variant>
      <vt:variant>
        <vt:i4>9627</vt:i4>
      </vt:variant>
      <vt:variant>
        <vt:i4>0</vt:i4>
      </vt:variant>
      <vt:variant>
        <vt:i4>5</vt:i4>
      </vt:variant>
      <vt:variant>
        <vt:lpwstr/>
      </vt:variant>
      <vt:variant>
        <vt:lpwstr>_386c45a4507f073f8d53d910c26b9ed8</vt:lpwstr>
      </vt:variant>
      <vt:variant>
        <vt:i4>327738</vt:i4>
      </vt:variant>
      <vt:variant>
        <vt:i4>9624</vt:i4>
      </vt:variant>
      <vt:variant>
        <vt:i4>0</vt:i4>
      </vt:variant>
      <vt:variant>
        <vt:i4>5</vt:i4>
      </vt:variant>
      <vt:variant>
        <vt:lpwstr/>
      </vt:variant>
      <vt:variant>
        <vt:lpwstr>_c01e2c16efd475a46db676b3d5613ec4</vt:lpwstr>
      </vt:variant>
      <vt:variant>
        <vt:i4>458812</vt:i4>
      </vt:variant>
      <vt:variant>
        <vt:i4>9621</vt:i4>
      </vt:variant>
      <vt:variant>
        <vt:i4>0</vt:i4>
      </vt:variant>
      <vt:variant>
        <vt:i4>5</vt:i4>
      </vt:variant>
      <vt:variant>
        <vt:lpwstr/>
      </vt:variant>
      <vt:variant>
        <vt:lpwstr>_91ac1dcc9ef450d5f0e53968ff7d6db4</vt:lpwstr>
      </vt:variant>
      <vt:variant>
        <vt:i4>5832806</vt:i4>
      </vt:variant>
      <vt:variant>
        <vt:i4>9618</vt:i4>
      </vt:variant>
      <vt:variant>
        <vt:i4>0</vt:i4>
      </vt:variant>
      <vt:variant>
        <vt:i4>5</vt:i4>
      </vt:variant>
      <vt:variant>
        <vt:lpwstr/>
      </vt:variant>
      <vt:variant>
        <vt:lpwstr>_d488e3fc5b435cf33f907550b2b297e9</vt:lpwstr>
      </vt:variant>
      <vt:variant>
        <vt:i4>196670</vt:i4>
      </vt:variant>
      <vt:variant>
        <vt:i4>9615</vt:i4>
      </vt:variant>
      <vt:variant>
        <vt:i4>0</vt:i4>
      </vt:variant>
      <vt:variant>
        <vt:i4>5</vt:i4>
      </vt:variant>
      <vt:variant>
        <vt:lpwstr/>
      </vt:variant>
      <vt:variant>
        <vt:lpwstr>_f1d9f1e469e9a66009e55d1140b73422</vt:lpwstr>
      </vt:variant>
      <vt:variant>
        <vt:i4>5898288</vt:i4>
      </vt:variant>
      <vt:variant>
        <vt:i4>9612</vt:i4>
      </vt:variant>
      <vt:variant>
        <vt:i4>0</vt:i4>
      </vt:variant>
      <vt:variant>
        <vt:i4>5</vt:i4>
      </vt:variant>
      <vt:variant>
        <vt:lpwstr/>
      </vt:variant>
      <vt:variant>
        <vt:lpwstr>_9ecadae873116205977bcffd9f571173</vt:lpwstr>
      </vt:variant>
      <vt:variant>
        <vt:i4>6029363</vt:i4>
      </vt:variant>
      <vt:variant>
        <vt:i4>9609</vt:i4>
      </vt:variant>
      <vt:variant>
        <vt:i4>0</vt:i4>
      </vt:variant>
      <vt:variant>
        <vt:i4>5</vt:i4>
      </vt:variant>
      <vt:variant>
        <vt:lpwstr/>
      </vt:variant>
      <vt:variant>
        <vt:lpwstr>_f2ecd2fbd40957f3f145bc8334e1e5a8</vt:lpwstr>
      </vt:variant>
      <vt:variant>
        <vt:i4>458855</vt:i4>
      </vt:variant>
      <vt:variant>
        <vt:i4>9606</vt:i4>
      </vt:variant>
      <vt:variant>
        <vt:i4>0</vt:i4>
      </vt:variant>
      <vt:variant>
        <vt:i4>5</vt:i4>
      </vt:variant>
      <vt:variant>
        <vt:lpwstr/>
      </vt:variant>
      <vt:variant>
        <vt:lpwstr>_d2c972cefd0492036af3f3db84c7456e</vt:lpwstr>
      </vt:variant>
      <vt:variant>
        <vt:i4>6225973</vt:i4>
      </vt:variant>
      <vt:variant>
        <vt:i4>9603</vt:i4>
      </vt:variant>
      <vt:variant>
        <vt:i4>0</vt:i4>
      </vt:variant>
      <vt:variant>
        <vt:i4>5</vt:i4>
      </vt:variant>
      <vt:variant>
        <vt:lpwstr/>
      </vt:variant>
      <vt:variant>
        <vt:lpwstr>_269d17e2f08cf22a46a9c5f68d54aa65</vt:lpwstr>
      </vt:variant>
      <vt:variant>
        <vt:i4>131168</vt:i4>
      </vt:variant>
      <vt:variant>
        <vt:i4>9600</vt:i4>
      </vt:variant>
      <vt:variant>
        <vt:i4>0</vt:i4>
      </vt:variant>
      <vt:variant>
        <vt:i4>5</vt:i4>
      </vt:variant>
      <vt:variant>
        <vt:lpwstr/>
      </vt:variant>
      <vt:variant>
        <vt:lpwstr>_c5a8963735cfc7cd0ce3725383daf074</vt:lpwstr>
      </vt:variant>
      <vt:variant>
        <vt:i4>458856</vt:i4>
      </vt:variant>
      <vt:variant>
        <vt:i4>9597</vt:i4>
      </vt:variant>
      <vt:variant>
        <vt:i4>0</vt:i4>
      </vt:variant>
      <vt:variant>
        <vt:i4>5</vt:i4>
      </vt:variant>
      <vt:variant>
        <vt:lpwstr/>
      </vt:variant>
      <vt:variant>
        <vt:lpwstr>_f8c18b49f3c420c2f9a97aa21239188b</vt:lpwstr>
      </vt:variant>
      <vt:variant>
        <vt:i4>458860</vt:i4>
      </vt:variant>
      <vt:variant>
        <vt:i4>9594</vt:i4>
      </vt:variant>
      <vt:variant>
        <vt:i4>0</vt:i4>
      </vt:variant>
      <vt:variant>
        <vt:i4>5</vt:i4>
      </vt:variant>
      <vt:variant>
        <vt:lpwstr/>
      </vt:variant>
      <vt:variant>
        <vt:lpwstr>_ea3ca12fc45856fb0d41cea97e917c86</vt:lpwstr>
      </vt:variant>
      <vt:variant>
        <vt:i4>54</vt:i4>
      </vt:variant>
      <vt:variant>
        <vt:i4>9591</vt:i4>
      </vt:variant>
      <vt:variant>
        <vt:i4>0</vt:i4>
      </vt:variant>
      <vt:variant>
        <vt:i4>5</vt:i4>
      </vt:variant>
      <vt:variant>
        <vt:lpwstr/>
      </vt:variant>
      <vt:variant>
        <vt:lpwstr>_48135bff9a8d30039986ab394addc140</vt:lpwstr>
      </vt:variant>
      <vt:variant>
        <vt:i4>5832767</vt:i4>
      </vt:variant>
      <vt:variant>
        <vt:i4>9588</vt:i4>
      </vt:variant>
      <vt:variant>
        <vt:i4>0</vt:i4>
      </vt:variant>
      <vt:variant>
        <vt:i4>5</vt:i4>
      </vt:variant>
      <vt:variant>
        <vt:lpwstr/>
      </vt:variant>
      <vt:variant>
        <vt:lpwstr>_05b6771271197af94dace1f0a7d69103</vt:lpwstr>
      </vt:variant>
      <vt:variant>
        <vt:i4>5767229</vt:i4>
      </vt:variant>
      <vt:variant>
        <vt:i4>9585</vt:i4>
      </vt:variant>
      <vt:variant>
        <vt:i4>0</vt:i4>
      </vt:variant>
      <vt:variant>
        <vt:i4>5</vt:i4>
      </vt:variant>
      <vt:variant>
        <vt:lpwstr/>
      </vt:variant>
      <vt:variant>
        <vt:lpwstr>_d4ac1d9eaa8c87455ae71a5d157df642</vt:lpwstr>
      </vt:variant>
      <vt:variant>
        <vt:i4>852021</vt:i4>
      </vt:variant>
      <vt:variant>
        <vt:i4>9582</vt:i4>
      </vt:variant>
      <vt:variant>
        <vt:i4>0</vt:i4>
      </vt:variant>
      <vt:variant>
        <vt:i4>5</vt:i4>
      </vt:variant>
      <vt:variant>
        <vt:lpwstr/>
      </vt:variant>
      <vt:variant>
        <vt:lpwstr>_fd99d9a2d4f1ef81da3aa3a8569f75d6</vt:lpwstr>
      </vt:variant>
      <vt:variant>
        <vt:i4>458802</vt:i4>
      </vt:variant>
      <vt:variant>
        <vt:i4>9579</vt:i4>
      </vt:variant>
      <vt:variant>
        <vt:i4>0</vt:i4>
      </vt:variant>
      <vt:variant>
        <vt:i4>5</vt:i4>
      </vt:variant>
      <vt:variant>
        <vt:lpwstr/>
      </vt:variant>
      <vt:variant>
        <vt:lpwstr>_9a17220bc6aea18cbf4b78bfe3b142f7</vt:lpwstr>
      </vt:variant>
      <vt:variant>
        <vt:i4>6029410</vt:i4>
      </vt:variant>
      <vt:variant>
        <vt:i4>9576</vt:i4>
      </vt:variant>
      <vt:variant>
        <vt:i4>0</vt:i4>
      </vt:variant>
      <vt:variant>
        <vt:i4>5</vt:i4>
      </vt:variant>
      <vt:variant>
        <vt:lpwstr/>
      </vt:variant>
      <vt:variant>
        <vt:lpwstr>_a653416e698671fd8b22829aadb28ce5</vt:lpwstr>
      </vt:variant>
      <vt:variant>
        <vt:i4>5636194</vt:i4>
      </vt:variant>
      <vt:variant>
        <vt:i4>9573</vt:i4>
      </vt:variant>
      <vt:variant>
        <vt:i4>0</vt:i4>
      </vt:variant>
      <vt:variant>
        <vt:i4>5</vt:i4>
      </vt:variant>
      <vt:variant>
        <vt:lpwstr/>
      </vt:variant>
      <vt:variant>
        <vt:lpwstr>_29845f129735c2b7cd64a74558b93072</vt:lpwstr>
      </vt:variant>
      <vt:variant>
        <vt:i4>196716</vt:i4>
      </vt:variant>
      <vt:variant>
        <vt:i4>9570</vt:i4>
      </vt:variant>
      <vt:variant>
        <vt:i4>0</vt:i4>
      </vt:variant>
      <vt:variant>
        <vt:i4>5</vt:i4>
      </vt:variant>
      <vt:variant>
        <vt:lpwstr/>
      </vt:variant>
      <vt:variant>
        <vt:lpwstr>_40cf0b612b4066e1c218da9a43799c24</vt:lpwstr>
      </vt:variant>
      <vt:variant>
        <vt:i4>917606</vt:i4>
      </vt:variant>
      <vt:variant>
        <vt:i4>9567</vt:i4>
      </vt:variant>
      <vt:variant>
        <vt:i4>0</vt:i4>
      </vt:variant>
      <vt:variant>
        <vt:i4>5</vt:i4>
      </vt:variant>
      <vt:variant>
        <vt:lpwstr/>
      </vt:variant>
      <vt:variant>
        <vt:lpwstr>_4658f8611106e1a9715192761b712fb8</vt:lpwstr>
      </vt:variant>
      <vt:variant>
        <vt:i4>57</vt:i4>
      </vt:variant>
      <vt:variant>
        <vt:i4>9564</vt:i4>
      </vt:variant>
      <vt:variant>
        <vt:i4>0</vt:i4>
      </vt:variant>
      <vt:variant>
        <vt:i4>5</vt:i4>
      </vt:variant>
      <vt:variant>
        <vt:lpwstr/>
      </vt:variant>
      <vt:variant>
        <vt:lpwstr>_157ac1adcbaae23e042fcf3180241290</vt:lpwstr>
      </vt:variant>
      <vt:variant>
        <vt:i4>131172</vt:i4>
      </vt:variant>
      <vt:variant>
        <vt:i4>9561</vt:i4>
      </vt:variant>
      <vt:variant>
        <vt:i4>0</vt:i4>
      </vt:variant>
      <vt:variant>
        <vt:i4>5</vt:i4>
      </vt:variant>
      <vt:variant>
        <vt:lpwstr/>
      </vt:variant>
      <vt:variant>
        <vt:lpwstr>_b8783209c9277658f6ceb34c425203e3</vt:lpwstr>
      </vt:variant>
      <vt:variant>
        <vt:i4>983137</vt:i4>
      </vt:variant>
      <vt:variant>
        <vt:i4>9558</vt:i4>
      </vt:variant>
      <vt:variant>
        <vt:i4>0</vt:i4>
      </vt:variant>
      <vt:variant>
        <vt:i4>5</vt:i4>
      </vt:variant>
      <vt:variant>
        <vt:lpwstr/>
      </vt:variant>
      <vt:variant>
        <vt:lpwstr>_82ad424e703751e6717cbee921a020d2</vt:lpwstr>
      </vt:variant>
      <vt:variant>
        <vt:i4>327738</vt:i4>
      </vt:variant>
      <vt:variant>
        <vt:i4>9555</vt:i4>
      </vt:variant>
      <vt:variant>
        <vt:i4>0</vt:i4>
      </vt:variant>
      <vt:variant>
        <vt:i4>5</vt:i4>
      </vt:variant>
      <vt:variant>
        <vt:lpwstr/>
      </vt:variant>
      <vt:variant>
        <vt:lpwstr>_c01e2c16efd475a46db676b3d5613ec4</vt:lpwstr>
      </vt:variant>
      <vt:variant>
        <vt:i4>5701741</vt:i4>
      </vt:variant>
      <vt:variant>
        <vt:i4>9552</vt:i4>
      </vt:variant>
      <vt:variant>
        <vt:i4>0</vt:i4>
      </vt:variant>
      <vt:variant>
        <vt:i4>5</vt:i4>
      </vt:variant>
      <vt:variant>
        <vt:lpwstr/>
      </vt:variant>
      <vt:variant>
        <vt:lpwstr>_bb15b498c71e813587d895e7cfd1beca</vt:lpwstr>
      </vt:variant>
      <vt:variant>
        <vt:i4>6160490</vt:i4>
      </vt:variant>
      <vt:variant>
        <vt:i4>9549</vt:i4>
      </vt:variant>
      <vt:variant>
        <vt:i4>0</vt:i4>
      </vt:variant>
      <vt:variant>
        <vt:i4>5</vt:i4>
      </vt:variant>
      <vt:variant>
        <vt:lpwstr/>
      </vt:variant>
      <vt:variant>
        <vt:lpwstr>_2e6bed60805afcabd4f559781e0bf1d4</vt:lpwstr>
      </vt:variant>
      <vt:variant>
        <vt:i4>5832800</vt:i4>
      </vt:variant>
      <vt:variant>
        <vt:i4>9546</vt:i4>
      </vt:variant>
      <vt:variant>
        <vt:i4>0</vt:i4>
      </vt:variant>
      <vt:variant>
        <vt:i4>5</vt:i4>
      </vt:variant>
      <vt:variant>
        <vt:lpwstr/>
      </vt:variant>
      <vt:variant>
        <vt:lpwstr>_4c4de13f024e9b91f91e5b0390d0afe2</vt:lpwstr>
      </vt:variant>
      <vt:variant>
        <vt:i4>6225969</vt:i4>
      </vt:variant>
      <vt:variant>
        <vt:i4>9543</vt:i4>
      </vt:variant>
      <vt:variant>
        <vt:i4>0</vt:i4>
      </vt:variant>
      <vt:variant>
        <vt:i4>5</vt:i4>
      </vt:variant>
      <vt:variant>
        <vt:lpwstr/>
      </vt:variant>
      <vt:variant>
        <vt:lpwstr>_659fd398b9354d627eab9d3a069a3988</vt:lpwstr>
      </vt:variant>
      <vt:variant>
        <vt:i4>65634</vt:i4>
      </vt:variant>
      <vt:variant>
        <vt:i4>9540</vt:i4>
      </vt:variant>
      <vt:variant>
        <vt:i4>0</vt:i4>
      </vt:variant>
      <vt:variant>
        <vt:i4>5</vt:i4>
      </vt:variant>
      <vt:variant>
        <vt:lpwstr/>
      </vt:variant>
      <vt:variant>
        <vt:lpwstr>_bad028365b15e10747a221a4a40c9d97</vt:lpwstr>
      </vt:variant>
      <vt:variant>
        <vt:i4>5636203</vt:i4>
      </vt:variant>
      <vt:variant>
        <vt:i4>9537</vt:i4>
      </vt:variant>
      <vt:variant>
        <vt:i4>0</vt:i4>
      </vt:variant>
      <vt:variant>
        <vt:i4>5</vt:i4>
      </vt:variant>
      <vt:variant>
        <vt:lpwstr/>
      </vt:variant>
      <vt:variant>
        <vt:lpwstr>_419e1639a960818dc69918ed1a75b4db</vt:lpwstr>
      </vt:variant>
      <vt:variant>
        <vt:i4>5570616</vt:i4>
      </vt:variant>
      <vt:variant>
        <vt:i4>9534</vt:i4>
      </vt:variant>
      <vt:variant>
        <vt:i4>0</vt:i4>
      </vt:variant>
      <vt:variant>
        <vt:i4>5</vt:i4>
      </vt:variant>
      <vt:variant>
        <vt:lpwstr/>
      </vt:variant>
      <vt:variant>
        <vt:lpwstr>_f85cc78d7ed645ce8e826bb1a6a84f91</vt:lpwstr>
      </vt:variant>
      <vt:variant>
        <vt:i4>524339</vt:i4>
      </vt:variant>
      <vt:variant>
        <vt:i4>9531</vt:i4>
      </vt:variant>
      <vt:variant>
        <vt:i4>0</vt:i4>
      </vt:variant>
      <vt:variant>
        <vt:i4>5</vt:i4>
      </vt:variant>
      <vt:variant>
        <vt:lpwstr/>
      </vt:variant>
      <vt:variant>
        <vt:lpwstr>_cd49389d365741a6ec4228e00b227b5a</vt:lpwstr>
      </vt:variant>
      <vt:variant>
        <vt:i4>327736</vt:i4>
      </vt:variant>
      <vt:variant>
        <vt:i4>9528</vt:i4>
      </vt:variant>
      <vt:variant>
        <vt:i4>0</vt:i4>
      </vt:variant>
      <vt:variant>
        <vt:i4>5</vt:i4>
      </vt:variant>
      <vt:variant>
        <vt:lpwstr/>
      </vt:variant>
      <vt:variant>
        <vt:lpwstr>_058d45ec272aef64681c6a25b28a78ae</vt:lpwstr>
      </vt:variant>
      <vt:variant>
        <vt:i4>57</vt:i4>
      </vt:variant>
      <vt:variant>
        <vt:i4>9525</vt:i4>
      </vt:variant>
      <vt:variant>
        <vt:i4>0</vt:i4>
      </vt:variant>
      <vt:variant>
        <vt:i4>5</vt:i4>
      </vt:variant>
      <vt:variant>
        <vt:lpwstr/>
      </vt:variant>
      <vt:variant>
        <vt:lpwstr>_157ac1adcbaae23e042fcf3180241290</vt:lpwstr>
      </vt:variant>
      <vt:variant>
        <vt:i4>917554</vt:i4>
      </vt:variant>
      <vt:variant>
        <vt:i4>9522</vt:i4>
      </vt:variant>
      <vt:variant>
        <vt:i4>0</vt:i4>
      </vt:variant>
      <vt:variant>
        <vt:i4>5</vt:i4>
      </vt:variant>
      <vt:variant>
        <vt:lpwstr/>
      </vt:variant>
      <vt:variant>
        <vt:lpwstr>_810fb326e2f925bfeb5f8b116e81bd0d</vt:lpwstr>
      </vt:variant>
      <vt:variant>
        <vt:i4>327784</vt:i4>
      </vt:variant>
      <vt:variant>
        <vt:i4>9519</vt:i4>
      </vt:variant>
      <vt:variant>
        <vt:i4>0</vt:i4>
      </vt:variant>
      <vt:variant>
        <vt:i4>5</vt:i4>
      </vt:variant>
      <vt:variant>
        <vt:lpwstr/>
      </vt:variant>
      <vt:variant>
        <vt:lpwstr>_a7900e555a92cb21ece267a5aa46ddc9</vt:lpwstr>
      </vt:variant>
      <vt:variant>
        <vt:i4>5439545</vt:i4>
      </vt:variant>
      <vt:variant>
        <vt:i4>9516</vt:i4>
      </vt:variant>
      <vt:variant>
        <vt:i4>0</vt:i4>
      </vt:variant>
      <vt:variant>
        <vt:i4>5</vt:i4>
      </vt:variant>
      <vt:variant>
        <vt:lpwstr/>
      </vt:variant>
      <vt:variant>
        <vt:lpwstr>_c05d8ea54231ef8385ae369a8cb18a7f</vt:lpwstr>
      </vt:variant>
      <vt:variant>
        <vt:i4>5505128</vt:i4>
      </vt:variant>
      <vt:variant>
        <vt:i4>9513</vt:i4>
      </vt:variant>
      <vt:variant>
        <vt:i4>0</vt:i4>
      </vt:variant>
      <vt:variant>
        <vt:i4>5</vt:i4>
      </vt:variant>
      <vt:variant>
        <vt:lpwstr/>
      </vt:variant>
      <vt:variant>
        <vt:lpwstr>_505b128a8e7a0f9225301598723e39eb</vt:lpwstr>
      </vt:variant>
      <vt:variant>
        <vt:i4>5439545</vt:i4>
      </vt:variant>
      <vt:variant>
        <vt:i4>9510</vt:i4>
      </vt:variant>
      <vt:variant>
        <vt:i4>0</vt:i4>
      </vt:variant>
      <vt:variant>
        <vt:i4>5</vt:i4>
      </vt:variant>
      <vt:variant>
        <vt:lpwstr/>
      </vt:variant>
      <vt:variant>
        <vt:lpwstr>_c05d8ea54231ef8385ae369a8cb18a7f</vt:lpwstr>
      </vt:variant>
      <vt:variant>
        <vt:i4>5832758</vt:i4>
      </vt:variant>
      <vt:variant>
        <vt:i4>9507</vt:i4>
      </vt:variant>
      <vt:variant>
        <vt:i4>0</vt:i4>
      </vt:variant>
      <vt:variant>
        <vt:i4>5</vt:i4>
      </vt:variant>
      <vt:variant>
        <vt:lpwstr/>
      </vt:variant>
      <vt:variant>
        <vt:lpwstr>_d442d75c9ac335e7a2aadbc96919fc2d</vt:lpwstr>
      </vt:variant>
      <vt:variant>
        <vt:i4>57</vt:i4>
      </vt:variant>
      <vt:variant>
        <vt:i4>9504</vt:i4>
      </vt:variant>
      <vt:variant>
        <vt:i4>0</vt:i4>
      </vt:variant>
      <vt:variant>
        <vt:i4>5</vt:i4>
      </vt:variant>
      <vt:variant>
        <vt:lpwstr/>
      </vt:variant>
      <vt:variant>
        <vt:lpwstr>_157ac1adcbaae23e042fcf3180241290</vt:lpwstr>
      </vt:variant>
      <vt:variant>
        <vt:i4>5898337</vt:i4>
      </vt:variant>
      <vt:variant>
        <vt:i4>9501</vt:i4>
      </vt:variant>
      <vt:variant>
        <vt:i4>0</vt:i4>
      </vt:variant>
      <vt:variant>
        <vt:i4>5</vt:i4>
      </vt:variant>
      <vt:variant>
        <vt:lpwstr/>
      </vt:variant>
      <vt:variant>
        <vt:lpwstr>_dc3f174a7d2e028c99d9ddf49c48c64f</vt:lpwstr>
      </vt:variant>
      <vt:variant>
        <vt:i4>458860</vt:i4>
      </vt:variant>
      <vt:variant>
        <vt:i4>9498</vt:i4>
      </vt:variant>
      <vt:variant>
        <vt:i4>0</vt:i4>
      </vt:variant>
      <vt:variant>
        <vt:i4>5</vt:i4>
      </vt:variant>
      <vt:variant>
        <vt:lpwstr/>
      </vt:variant>
      <vt:variant>
        <vt:lpwstr>_ea3ca12fc45856fb0d41cea97e917c86</vt:lpwstr>
      </vt:variant>
      <vt:variant>
        <vt:i4>54</vt:i4>
      </vt:variant>
      <vt:variant>
        <vt:i4>9495</vt:i4>
      </vt:variant>
      <vt:variant>
        <vt:i4>0</vt:i4>
      </vt:variant>
      <vt:variant>
        <vt:i4>5</vt:i4>
      </vt:variant>
      <vt:variant>
        <vt:lpwstr/>
      </vt:variant>
      <vt:variant>
        <vt:lpwstr>_48135bff9a8d30039986ab394addc140</vt:lpwstr>
      </vt:variant>
      <vt:variant>
        <vt:i4>5570667</vt:i4>
      </vt:variant>
      <vt:variant>
        <vt:i4>9492</vt:i4>
      </vt:variant>
      <vt:variant>
        <vt:i4>0</vt:i4>
      </vt:variant>
      <vt:variant>
        <vt:i4>5</vt:i4>
      </vt:variant>
      <vt:variant>
        <vt:lpwstr/>
      </vt:variant>
      <vt:variant>
        <vt:lpwstr>_7b2ad80ba8e04ff9ff1cb7b89d9ea1d3</vt:lpwstr>
      </vt:variant>
      <vt:variant>
        <vt:i4>5636156</vt:i4>
      </vt:variant>
      <vt:variant>
        <vt:i4>9489</vt:i4>
      </vt:variant>
      <vt:variant>
        <vt:i4>0</vt:i4>
      </vt:variant>
      <vt:variant>
        <vt:i4>5</vt:i4>
      </vt:variant>
      <vt:variant>
        <vt:lpwstr/>
      </vt:variant>
      <vt:variant>
        <vt:lpwstr>_e8a6ce315d976318da3ab784a645ea44</vt:lpwstr>
      </vt:variant>
      <vt:variant>
        <vt:i4>5636156</vt:i4>
      </vt:variant>
      <vt:variant>
        <vt:i4>9486</vt:i4>
      </vt:variant>
      <vt:variant>
        <vt:i4>0</vt:i4>
      </vt:variant>
      <vt:variant>
        <vt:i4>5</vt:i4>
      </vt:variant>
      <vt:variant>
        <vt:lpwstr/>
      </vt:variant>
      <vt:variant>
        <vt:lpwstr>_e8a6ce315d976318da3ab784a645ea44</vt:lpwstr>
      </vt:variant>
      <vt:variant>
        <vt:i4>5636156</vt:i4>
      </vt:variant>
      <vt:variant>
        <vt:i4>9483</vt:i4>
      </vt:variant>
      <vt:variant>
        <vt:i4>0</vt:i4>
      </vt:variant>
      <vt:variant>
        <vt:i4>5</vt:i4>
      </vt:variant>
      <vt:variant>
        <vt:lpwstr/>
      </vt:variant>
      <vt:variant>
        <vt:lpwstr>_e8a6ce315d976318da3ab784a645ea44</vt:lpwstr>
      </vt:variant>
      <vt:variant>
        <vt:i4>5570667</vt:i4>
      </vt:variant>
      <vt:variant>
        <vt:i4>9480</vt:i4>
      </vt:variant>
      <vt:variant>
        <vt:i4>0</vt:i4>
      </vt:variant>
      <vt:variant>
        <vt:i4>5</vt:i4>
      </vt:variant>
      <vt:variant>
        <vt:lpwstr/>
      </vt:variant>
      <vt:variant>
        <vt:lpwstr>_7b2ad80ba8e04ff9ff1cb7b89d9ea1d3</vt:lpwstr>
      </vt:variant>
      <vt:variant>
        <vt:i4>917560</vt:i4>
      </vt:variant>
      <vt:variant>
        <vt:i4>9477</vt:i4>
      </vt:variant>
      <vt:variant>
        <vt:i4>0</vt:i4>
      </vt:variant>
      <vt:variant>
        <vt:i4>5</vt:i4>
      </vt:variant>
      <vt:variant>
        <vt:lpwstr/>
      </vt:variant>
      <vt:variant>
        <vt:lpwstr>_b870949b927fd40d6719e76cb2262c74</vt:lpwstr>
      </vt:variant>
      <vt:variant>
        <vt:i4>5242990</vt:i4>
      </vt:variant>
      <vt:variant>
        <vt:i4>9474</vt:i4>
      </vt:variant>
      <vt:variant>
        <vt:i4>0</vt:i4>
      </vt:variant>
      <vt:variant>
        <vt:i4>5</vt:i4>
      </vt:variant>
      <vt:variant>
        <vt:lpwstr/>
      </vt:variant>
      <vt:variant>
        <vt:lpwstr>_f5df6979437ea06961c7dd79c9b96f6e</vt:lpwstr>
      </vt:variant>
      <vt:variant>
        <vt:i4>8323114</vt:i4>
      </vt:variant>
      <vt:variant>
        <vt:i4>9468</vt:i4>
      </vt:variant>
      <vt:variant>
        <vt:i4>0</vt:i4>
      </vt:variant>
      <vt:variant>
        <vt:i4>5</vt:i4>
      </vt:variant>
      <vt:variant>
        <vt:lpwstr>http://www.nist.gov/pml/wmd/metric/unit-conversion.cfm</vt:lpwstr>
      </vt:variant>
      <vt:variant>
        <vt:lpwstr/>
      </vt:variant>
      <vt:variant>
        <vt:i4>720958</vt:i4>
      </vt:variant>
      <vt:variant>
        <vt:i4>9462</vt:i4>
      </vt:variant>
      <vt:variant>
        <vt:i4>0</vt:i4>
      </vt:variant>
      <vt:variant>
        <vt:i4>5</vt:i4>
      </vt:variant>
      <vt:variant>
        <vt:lpwstr/>
      </vt:variant>
      <vt:variant>
        <vt:lpwstr>_b0fb97257aadb64b98244f139972622b</vt:lpwstr>
      </vt:variant>
      <vt:variant>
        <vt:i4>524340</vt:i4>
      </vt:variant>
      <vt:variant>
        <vt:i4>9459</vt:i4>
      </vt:variant>
      <vt:variant>
        <vt:i4>0</vt:i4>
      </vt:variant>
      <vt:variant>
        <vt:i4>5</vt:i4>
      </vt:variant>
      <vt:variant>
        <vt:lpwstr/>
      </vt:variant>
      <vt:variant>
        <vt:lpwstr>_63104765cd42c5f76cf72fdc4ed90397</vt:lpwstr>
      </vt:variant>
      <vt:variant>
        <vt:i4>5701740</vt:i4>
      </vt:variant>
      <vt:variant>
        <vt:i4>9456</vt:i4>
      </vt:variant>
      <vt:variant>
        <vt:i4>0</vt:i4>
      </vt:variant>
      <vt:variant>
        <vt:i4>5</vt:i4>
      </vt:variant>
      <vt:variant>
        <vt:lpwstr/>
      </vt:variant>
      <vt:variant>
        <vt:lpwstr>_e6b0cbf74d66e662c0e3b43efa323757</vt:lpwstr>
      </vt:variant>
      <vt:variant>
        <vt:i4>196716</vt:i4>
      </vt:variant>
      <vt:variant>
        <vt:i4>9453</vt:i4>
      </vt:variant>
      <vt:variant>
        <vt:i4>0</vt:i4>
      </vt:variant>
      <vt:variant>
        <vt:i4>5</vt:i4>
      </vt:variant>
      <vt:variant>
        <vt:lpwstr/>
      </vt:variant>
      <vt:variant>
        <vt:lpwstr>_2cb4e8a18deeb6cf45cb9a475d2a28da</vt:lpwstr>
      </vt:variant>
      <vt:variant>
        <vt:i4>786483</vt:i4>
      </vt:variant>
      <vt:variant>
        <vt:i4>9450</vt:i4>
      </vt:variant>
      <vt:variant>
        <vt:i4>0</vt:i4>
      </vt:variant>
      <vt:variant>
        <vt:i4>5</vt:i4>
      </vt:variant>
      <vt:variant>
        <vt:lpwstr/>
      </vt:variant>
      <vt:variant>
        <vt:lpwstr>_0a199cf3a14e1d1f2df2e41e7f57add5</vt:lpwstr>
      </vt:variant>
      <vt:variant>
        <vt:i4>917615</vt:i4>
      </vt:variant>
      <vt:variant>
        <vt:i4>9447</vt:i4>
      </vt:variant>
      <vt:variant>
        <vt:i4>0</vt:i4>
      </vt:variant>
      <vt:variant>
        <vt:i4>5</vt:i4>
      </vt:variant>
      <vt:variant>
        <vt:lpwstr/>
      </vt:variant>
      <vt:variant>
        <vt:lpwstr>_eb056e614f3c25dc922ddf959f3b3ae3</vt:lpwstr>
      </vt:variant>
      <vt:variant>
        <vt:i4>852031</vt:i4>
      </vt:variant>
      <vt:variant>
        <vt:i4>9444</vt:i4>
      </vt:variant>
      <vt:variant>
        <vt:i4>0</vt:i4>
      </vt:variant>
      <vt:variant>
        <vt:i4>5</vt:i4>
      </vt:variant>
      <vt:variant>
        <vt:lpwstr/>
      </vt:variant>
      <vt:variant>
        <vt:lpwstr>_f5b439ee502968db685b5600d9d8935b</vt:lpwstr>
      </vt:variant>
      <vt:variant>
        <vt:i4>524342</vt:i4>
      </vt:variant>
      <vt:variant>
        <vt:i4>9441</vt:i4>
      </vt:variant>
      <vt:variant>
        <vt:i4>0</vt:i4>
      </vt:variant>
      <vt:variant>
        <vt:i4>5</vt:i4>
      </vt:variant>
      <vt:variant>
        <vt:lpwstr/>
      </vt:variant>
      <vt:variant>
        <vt:lpwstr>_d936caf19626476c163d1b8384647aa0</vt:lpwstr>
      </vt:variant>
      <vt:variant>
        <vt:i4>524389</vt:i4>
      </vt:variant>
      <vt:variant>
        <vt:i4>9438</vt:i4>
      </vt:variant>
      <vt:variant>
        <vt:i4>0</vt:i4>
      </vt:variant>
      <vt:variant>
        <vt:i4>5</vt:i4>
      </vt:variant>
      <vt:variant>
        <vt:lpwstr/>
      </vt:variant>
      <vt:variant>
        <vt:lpwstr>_0d47d042e57c4557d25983ef4304dfc7</vt:lpwstr>
      </vt:variant>
      <vt:variant>
        <vt:i4>786483</vt:i4>
      </vt:variant>
      <vt:variant>
        <vt:i4>9435</vt:i4>
      </vt:variant>
      <vt:variant>
        <vt:i4>0</vt:i4>
      </vt:variant>
      <vt:variant>
        <vt:i4>5</vt:i4>
      </vt:variant>
      <vt:variant>
        <vt:lpwstr/>
      </vt:variant>
      <vt:variant>
        <vt:lpwstr>_0a199cf3a14e1d1f2df2e41e7f57add5</vt:lpwstr>
      </vt:variant>
      <vt:variant>
        <vt:i4>65591</vt:i4>
      </vt:variant>
      <vt:variant>
        <vt:i4>9432</vt:i4>
      </vt:variant>
      <vt:variant>
        <vt:i4>0</vt:i4>
      </vt:variant>
      <vt:variant>
        <vt:i4>5</vt:i4>
      </vt:variant>
      <vt:variant>
        <vt:lpwstr/>
      </vt:variant>
      <vt:variant>
        <vt:lpwstr>_1e46c059e4f9b5846cdb98d6adff437a</vt:lpwstr>
      </vt:variant>
      <vt:variant>
        <vt:i4>458862</vt:i4>
      </vt:variant>
      <vt:variant>
        <vt:i4>9429</vt:i4>
      </vt:variant>
      <vt:variant>
        <vt:i4>0</vt:i4>
      </vt:variant>
      <vt:variant>
        <vt:i4>5</vt:i4>
      </vt:variant>
      <vt:variant>
        <vt:lpwstr/>
      </vt:variant>
      <vt:variant>
        <vt:lpwstr>_49e924b8fd38810b11cc1d835b270b76</vt:lpwstr>
      </vt:variant>
      <vt:variant>
        <vt:i4>917615</vt:i4>
      </vt:variant>
      <vt:variant>
        <vt:i4>9426</vt:i4>
      </vt:variant>
      <vt:variant>
        <vt:i4>0</vt:i4>
      </vt:variant>
      <vt:variant>
        <vt:i4>5</vt:i4>
      </vt:variant>
      <vt:variant>
        <vt:lpwstr/>
      </vt:variant>
      <vt:variant>
        <vt:lpwstr>_eb056e614f3c25dc922ddf959f3b3ae3</vt:lpwstr>
      </vt:variant>
      <vt:variant>
        <vt:i4>6094908</vt:i4>
      </vt:variant>
      <vt:variant>
        <vt:i4>9423</vt:i4>
      </vt:variant>
      <vt:variant>
        <vt:i4>0</vt:i4>
      </vt:variant>
      <vt:variant>
        <vt:i4>5</vt:i4>
      </vt:variant>
      <vt:variant>
        <vt:lpwstr/>
      </vt:variant>
      <vt:variant>
        <vt:lpwstr>_21498318ffa1721d8ca6a5e25f068c31</vt:lpwstr>
      </vt:variant>
      <vt:variant>
        <vt:i4>983101</vt:i4>
      </vt:variant>
      <vt:variant>
        <vt:i4>9420</vt:i4>
      </vt:variant>
      <vt:variant>
        <vt:i4>0</vt:i4>
      </vt:variant>
      <vt:variant>
        <vt:i4>5</vt:i4>
      </vt:variant>
      <vt:variant>
        <vt:lpwstr/>
      </vt:variant>
      <vt:variant>
        <vt:lpwstr>_0f4f46d5976cd09314c97572fa4d891c</vt:lpwstr>
      </vt:variant>
      <vt:variant>
        <vt:i4>5308524</vt:i4>
      </vt:variant>
      <vt:variant>
        <vt:i4>9417</vt:i4>
      </vt:variant>
      <vt:variant>
        <vt:i4>0</vt:i4>
      </vt:variant>
      <vt:variant>
        <vt:i4>5</vt:i4>
      </vt:variant>
      <vt:variant>
        <vt:lpwstr/>
      </vt:variant>
      <vt:variant>
        <vt:lpwstr>_83d65b9404a78ed941a332943863e039</vt:lpwstr>
      </vt:variant>
      <vt:variant>
        <vt:i4>524342</vt:i4>
      </vt:variant>
      <vt:variant>
        <vt:i4>9414</vt:i4>
      </vt:variant>
      <vt:variant>
        <vt:i4>0</vt:i4>
      </vt:variant>
      <vt:variant>
        <vt:i4>5</vt:i4>
      </vt:variant>
      <vt:variant>
        <vt:lpwstr/>
      </vt:variant>
      <vt:variant>
        <vt:lpwstr>_d936caf19626476c163d1b8384647aa0</vt:lpwstr>
      </vt:variant>
      <vt:variant>
        <vt:i4>5832806</vt:i4>
      </vt:variant>
      <vt:variant>
        <vt:i4>9411</vt:i4>
      </vt:variant>
      <vt:variant>
        <vt:i4>0</vt:i4>
      </vt:variant>
      <vt:variant>
        <vt:i4>5</vt:i4>
      </vt:variant>
      <vt:variant>
        <vt:lpwstr/>
      </vt:variant>
      <vt:variant>
        <vt:lpwstr>_482d41d0c1ece6ad2f9b08e478cca7ff</vt:lpwstr>
      </vt:variant>
      <vt:variant>
        <vt:i4>5832758</vt:i4>
      </vt:variant>
      <vt:variant>
        <vt:i4>9408</vt:i4>
      </vt:variant>
      <vt:variant>
        <vt:i4>0</vt:i4>
      </vt:variant>
      <vt:variant>
        <vt:i4>5</vt:i4>
      </vt:variant>
      <vt:variant>
        <vt:lpwstr/>
      </vt:variant>
      <vt:variant>
        <vt:lpwstr>_d442d75c9ac335e7a2aadbc96919fc2d</vt:lpwstr>
      </vt:variant>
      <vt:variant>
        <vt:i4>5505121</vt:i4>
      </vt:variant>
      <vt:variant>
        <vt:i4>9405</vt:i4>
      </vt:variant>
      <vt:variant>
        <vt:i4>0</vt:i4>
      </vt:variant>
      <vt:variant>
        <vt:i4>5</vt:i4>
      </vt:variant>
      <vt:variant>
        <vt:lpwstr/>
      </vt:variant>
      <vt:variant>
        <vt:lpwstr>_4bdee0568b2f36e553f586b458dace32</vt:lpwstr>
      </vt:variant>
      <vt:variant>
        <vt:i4>720992</vt:i4>
      </vt:variant>
      <vt:variant>
        <vt:i4>9402</vt:i4>
      </vt:variant>
      <vt:variant>
        <vt:i4>0</vt:i4>
      </vt:variant>
      <vt:variant>
        <vt:i4>5</vt:i4>
      </vt:variant>
      <vt:variant>
        <vt:lpwstr/>
      </vt:variant>
      <vt:variant>
        <vt:lpwstr>_6212a4fa3747a1151467fbee86081da5</vt:lpwstr>
      </vt:variant>
      <vt:variant>
        <vt:i4>720992</vt:i4>
      </vt:variant>
      <vt:variant>
        <vt:i4>9399</vt:i4>
      </vt:variant>
      <vt:variant>
        <vt:i4>0</vt:i4>
      </vt:variant>
      <vt:variant>
        <vt:i4>5</vt:i4>
      </vt:variant>
      <vt:variant>
        <vt:lpwstr/>
      </vt:variant>
      <vt:variant>
        <vt:lpwstr>_6212a4fa3747a1151467fbee86081da5</vt:lpwstr>
      </vt:variant>
      <vt:variant>
        <vt:i4>196671</vt:i4>
      </vt:variant>
      <vt:variant>
        <vt:i4>9396</vt:i4>
      </vt:variant>
      <vt:variant>
        <vt:i4>0</vt:i4>
      </vt:variant>
      <vt:variant>
        <vt:i4>5</vt:i4>
      </vt:variant>
      <vt:variant>
        <vt:lpwstr/>
      </vt:variant>
      <vt:variant>
        <vt:lpwstr>_2d0ce9623326852e97215894916d0fa0</vt:lpwstr>
      </vt:variant>
      <vt:variant>
        <vt:i4>655422</vt:i4>
      </vt:variant>
      <vt:variant>
        <vt:i4>9393</vt:i4>
      </vt:variant>
      <vt:variant>
        <vt:i4>0</vt:i4>
      </vt:variant>
      <vt:variant>
        <vt:i4>5</vt:i4>
      </vt:variant>
      <vt:variant>
        <vt:lpwstr/>
      </vt:variant>
      <vt:variant>
        <vt:lpwstr>_0024cb5953a1194e4d9d3527057a064e</vt:lpwstr>
      </vt:variant>
      <vt:variant>
        <vt:i4>5570670</vt:i4>
      </vt:variant>
      <vt:variant>
        <vt:i4>9390</vt:i4>
      </vt:variant>
      <vt:variant>
        <vt:i4>0</vt:i4>
      </vt:variant>
      <vt:variant>
        <vt:i4>5</vt:i4>
      </vt:variant>
      <vt:variant>
        <vt:lpwstr/>
      </vt:variant>
      <vt:variant>
        <vt:lpwstr>_e388f590d0bd984e68d22f9ed9adbbba</vt:lpwstr>
      </vt:variant>
      <vt:variant>
        <vt:i4>720992</vt:i4>
      </vt:variant>
      <vt:variant>
        <vt:i4>9387</vt:i4>
      </vt:variant>
      <vt:variant>
        <vt:i4>0</vt:i4>
      </vt:variant>
      <vt:variant>
        <vt:i4>5</vt:i4>
      </vt:variant>
      <vt:variant>
        <vt:lpwstr/>
      </vt:variant>
      <vt:variant>
        <vt:lpwstr>_6212a4fa3747a1151467fbee86081da5</vt:lpwstr>
      </vt:variant>
      <vt:variant>
        <vt:i4>131123</vt:i4>
      </vt:variant>
      <vt:variant>
        <vt:i4>9384</vt:i4>
      </vt:variant>
      <vt:variant>
        <vt:i4>0</vt:i4>
      </vt:variant>
      <vt:variant>
        <vt:i4>5</vt:i4>
      </vt:variant>
      <vt:variant>
        <vt:lpwstr/>
      </vt:variant>
      <vt:variant>
        <vt:lpwstr>_1a3b26382bc038a9cd845e258d24db0f</vt:lpwstr>
      </vt:variant>
      <vt:variant>
        <vt:i4>5701740</vt:i4>
      </vt:variant>
      <vt:variant>
        <vt:i4>9381</vt:i4>
      </vt:variant>
      <vt:variant>
        <vt:i4>0</vt:i4>
      </vt:variant>
      <vt:variant>
        <vt:i4>5</vt:i4>
      </vt:variant>
      <vt:variant>
        <vt:lpwstr/>
      </vt:variant>
      <vt:variant>
        <vt:lpwstr>_e6b0cbf74d66e662c0e3b43efa323757</vt:lpwstr>
      </vt:variant>
      <vt:variant>
        <vt:i4>917615</vt:i4>
      </vt:variant>
      <vt:variant>
        <vt:i4>9378</vt:i4>
      </vt:variant>
      <vt:variant>
        <vt:i4>0</vt:i4>
      </vt:variant>
      <vt:variant>
        <vt:i4>5</vt:i4>
      </vt:variant>
      <vt:variant>
        <vt:lpwstr/>
      </vt:variant>
      <vt:variant>
        <vt:lpwstr>_eb056e614f3c25dc922ddf959f3b3ae3</vt:lpwstr>
      </vt:variant>
      <vt:variant>
        <vt:i4>131181</vt:i4>
      </vt:variant>
      <vt:variant>
        <vt:i4>9375</vt:i4>
      </vt:variant>
      <vt:variant>
        <vt:i4>0</vt:i4>
      </vt:variant>
      <vt:variant>
        <vt:i4>5</vt:i4>
      </vt:variant>
      <vt:variant>
        <vt:lpwstr/>
      </vt:variant>
      <vt:variant>
        <vt:lpwstr>_a2021927a094afb50933eb829143a391</vt:lpwstr>
      </vt:variant>
      <vt:variant>
        <vt:i4>62</vt:i4>
      </vt:variant>
      <vt:variant>
        <vt:i4>9372</vt:i4>
      </vt:variant>
      <vt:variant>
        <vt:i4>0</vt:i4>
      </vt:variant>
      <vt:variant>
        <vt:i4>5</vt:i4>
      </vt:variant>
      <vt:variant>
        <vt:lpwstr/>
      </vt:variant>
      <vt:variant>
        <vt:lpwstr>_4f15a25c12763c3241bf7e246461a5e0</vt:lpwstr>
      </vt:variant>
      <vt:variant>
        <vt:i4>917615</vt:i4>
      </vt:variant>
      <vt:variant>
        <vt:i4>9369</vt:i4>
      </vt:variant>
      <vt:variant>
        <vt:i4>0</vt:i4>
      </vt:variant>
      <vt:variant>
        <vt:i4>5</vt:i4>
      </vt:variant>
      <vt:variant>
        <vt:lpwstr/>
      </vt:variant>
      <vt:variant>
        <vt:lpwstr>_eb056e614f3c25dc922ddf959f3b3ae3</vt:lpwstr>
      </vt:variant>
      <vt:variant>
        <vt:i4>5636198</vt:i4>
      </vt:variant>
      <vt:variant>
        <vt:i4>9366</vt:i4>
      </vt:variant>
      <vt:variant>
        <vt:i4>0</vt:i4>
      </vt:variant>
      <vt:variant>
        <vt:i4>5</vt:i4>
      </vt:variant>
      <vt:variant>
        <vt:lpwstr/>
      </vt:variant>
      <vt:variant>
        <vt:lpwstr>_13f9005c9106d00d7131680982c2727a</vt:lpwstr>
      </vt:variant>
      <vt:variant>
        <vt:i4>102</vt:i4>
      </vt:variant>
      <vt:variant>
        <vt:i4>9363</vt:i4>
      </vt:variant>
      <vt:variant>
        <vt:i4>0</vt:i4>
      </vt:variant>
      <vt:variant>
        <vt:i4>5</vt:i4>
      </vt:variant>
      <vt:variant>
        <vt:lpwstr/>
      </vt:variant>
      <vt:variant>
        <vt:lpwstr>_41fb5ecaf34f30655c8955dfb4cb7a93</vt:lpwstr>
      </vt:variant>
      <vt:variant>
        <vt:i4>5701737</vt:i4>
      </vt:variant>
      <vt:variant>
        <vt:i4>9360</vt:i4>
      </vt:variant>
      <vt:variant>
        <vt:i4>0</vt:i4>
      </vt:variant>
      <vt:variant>
        <vt:i4>5</vt:i4>
      </vt:variant>
      <vt:variant>
        <vt:lpwstr/>
      </vt:variant>
      <vt:variant>
        <vt:lpwstr>_965b50b3d1d48477af16594f2cc3586d</vt:lpwstr>
      </vt:variant>
      <vt:variant>
        <vt:i4>5242938</vt:i4>
      </vt:variant>
      <vt:variant>
        <vt:i4>9357</vt:i4>
      </vt:variant>
      <vt:variant>
        <vt:i4>0</vt:i4>
      </vt:variant>
      <vt:variant>
        <vt:i4>5</vt:i4>
      </vt:variant>
      <vt:variant>
        <vt:lpwstr/>
      </vt:variant>
      <vt:variant>
        <vt:lpwstr>_a3e6e24c36e59e9ee6dc7dd0a01221cd</vt:lpwstr>
      </vt:variant>
      <vt:variant>
        <vt:i4>524387</vt:i4>
      </vt:variant>
      <vt:variant>
        <vt:i4>9354</vt:i4>
      </vt:variant>
      <vt:variant>
        <vt:i4>0</vt:i4>
      </vt:variant>
      <vt:variant>
        <vt:i4>5</vt:i4>
      </vt:variant>
      <vt:variant>
        <vt:lpwstr/>
      </vt:variant>
      <vt:variant>
        <vt:lpwstr>_ae68dc6906e0e02c2a5cd24ab8658249</vt:lpwstr>
      </vt:variant>
      <vt:variant>
        <vt:i4>5832754</vt:i4>
      </vt:variant>
      <vt:variant>
        <vt:i4>9351</vt:i4>
      </vt:variant>
      <vt:variant>
        <vt:i4>0</vt:i4>
      </vt:variant>
      <vt:variant>
        <vt:i4>5</vt:i4>
      </vt:variant>
      <vt:variant>
        <vt:lpwstr/>
      </vt:variant>
      <vt:variant>
        <vt:lpwstr>_c85b90439d9b19e6b07325a9bf3ab5c7</vt:lpwstr>
      </vt:variant>
      <vt:variant>
        <vt:i4>5570659</vt:i4>
      </vt:variant>
      <vt:variant>
        <vt:i4>9348</vt:i4>
      </vt:variant>
      <vt:variant>
        <vt:i4>0</vt:i4>
      </vt:variant>
      <vt:variant>
        <vt:i4>5</vt:i4>
      </vt:variant>
      <vt:variant>
        <vt:lpwstr/>
      </vt:variant>
      <vt:variant>
        <vt:lpwstr>_cd80ed3003c00a6bfb243ae60990d4b3</vt:lpwstr>
      </vt:variant>
      <vt:variant>
        <vt:i4>786483</vt:i4>
      </vt:variant>
      <vt:variant>
        <vt:i4>9345</vt:i4>
      </vt:variant>
      <vt:variant>
        <vt:i4>0</vt:i4>
      </vt:variant>
      <vt:variant>
        <vt:i4>5</vt:i4>
      </vt:variant>
      <vt:variant>
        <vt:lpwstr/>
      </vt:variant>
      <vt:variant>
        <vt:lpwstr>_0a199cf3a14e1d1f2df2e41e7f57add5</vt:lpwstr>
      </vt:variant>
      <vt:variant>
        <vt:i4>917615</vt:i4>
      </vt:variant>
      <vt:variant>
        <vt:i4>9342</vt:i4>
      </vt:variant>
      <vt:variant>
        <vt:i4>0</vt:i4>
      </vt:variant>
      <vt:variant>
        <vt:i4>5</vt:i4>
      </vt:variant>
      <vt:variant>
        <vt:lpwstr/>
      </vt:variant>
      <vt:variant>
        <vt:lpwstr>_eb056e614f3c25dc922ddf959f3b3ae3</vt:lpwstr>
      </vt:variant>
      <vt:variant>
        <vt:i4>917563</vt:i4>
      </vt:variant>
      <vt:variant>
        <vt:i4>9339</vt:i4>
      </vt:variant>
      <vt:variant>
        <vt:i4>0</vt:i4>
      </vt:variant>
      <vt:variant>
        <vt:i4>5</vt:i4>
      </vt:variant>
      <vt:variant>
        <vt:lpwstr/>
      </vt:variant>
      <vt:variant>
        <vt:lpwstr>_e771cce4eb7bb47efae93a7539a40e8e</vt:lpwstr>
      </vt:variant>
      <vt:variant>
        <vt:i4>524349</vt:i4>
      </vt:variant>
      <vt:variant>
        <vt:i4>9336</vt:i4>
      </vt:variant>
      <vt:variant>
        <vt:i4>0</vt:i4>
      </vt:variant>
      <vt:variant>
        <vt:i4>5</vt:i4>
      </vt:variant>
      <vt:variant>
        <vt:lpwstr/>
      </vt:variant>
      <vt:variant>
        <vt:lpwstr>_84f68d27626dfd90ec31a43ce74baa74</vt:lpwstr>
      </vt:variant>
      <vt:variant>
        <vt:i4>5767273</vt:i4>
      </vt:variant>
      <vt:variant>
        <vt:i4>9333</vt:i4>
      </vt:variant>
      <vt:variant>
        <vt:i4>0</vt:i4>
      </vt:variant>
      <vt:variant>
        <vt:i4>5</vt:i4>
      </vt:variant>
      <vt:variant>
        <vt:lpwstr/>
      </vt:variant>
      <vt:variant>
        <vt:lpwstr>_14d56db80bbdc99ae3ae52a93d690543</vt:lpwstr>
      </vt:variant>
      <vt:variant>
        <vt:i4>5701683</vt:i4>
      </vt:variant>
      <vt:variant>
        <vt:i4>9330</vt:i4>
      </vt:variant>
      <vt:variant>
        <vt:i4>0</vt:i4>
      </vt:variant>
      <vt:variant>
        <vt:i4>5</vt:i4>
      </vt:variant>
      <vt:variant>
        <vt:lpwstr/>
      </vt:variant>
      <vt:variant>
        <vt:lpwstr>_eaff5602c09e30738dd9ee7e5cbc5dc6</vt:lpwstr>
      </vt:variant>
      <vt:variant>
        <vt:i4>5636205</vt:i4>
      </vt:variant>
      <vt:variant>
        <vt:i4>9327</vt:i4>
      </vt:variant>
      <vt:variant>
        <vt:i4>0</vt:i4>
      </vt:variant>
      <vt:variant>
        <vt:i4>5</vt:i4>
      </vt:variant>
      <vt:variant>
        <vt:lpwstr/>
      </vt:variant>
      <vt:variant>
        <vt:lpwstr>_738ede22bfe089d163494040b3d2ef55</vt:lpwstr>
      </vt:variant>
      <vt:variant>
        <vt:i4>720995</vt:i4>
      </vt:variant>
      <vt:variant>
        <vt:i4>9324</vt:i4>
      </vt:variant>
      <vt:variant>
        <vt:i4>0</vt:i4>
      </vt:variant>
      <vt:variant>
        <vt:i4>5</vt:i4>
      </vt:variant>
      <vt:variant>
        <vt:lpwstr/>
      </vt:variant>
      <vt:variant>
        <vt:lpwstr>_75d2ac02e3a5986fe1fb6161ae5eda13</vt:lpwstr>
      </vt:variant>
      <vt:variant>
        <vt:i4>262255</vt:i4>
      </vt:variant>
      <vt:variant>
        <vt:i4>9321</vt:i4>
      </vt:variant>
      <vt:variant>
        <vt:i4>0</vt:i4>
      </vt:variant>
      <vt:variant>
        <vt:i4>5</vt:i4>
      </vt:variant>
      <vt:variant>
        <vt:lpwstr/>
      </vt:variant>
      <vt:variant>
        <vt:lpwstr>_1a5b22ec96adcbdd1b918a17fe9b44b2</vt:lpwstr>
      </vt:variant>
      <vt:variant>
        <vt:i4>5242938</vt:i4>
      </vt:variant>
      <vt:variant>
        <vt:i4>9318</vt:i4>
      </vt:variant>
      <vt:variant>
        <vt:i4>0</vt:i4>
      </vt:variant>
      <vt:variant>
        <vt:i4>5</vt:i4>
      </vt:variant>
      <vt:variant>
        <vt:lpwstr/>
      </vt:variant>
      <vt:variant>
        <vt:lpwstr>_a3e6e24c36e59e9ee6dc7dd0a01221cd</vt:lpwstr>
      </vt:variant>
      <vt:variant>
        <vt:i4>131123</vt:i4>
      </vt:variant>
      <vt:variant>
        <vt:i4>9315</vt:i4>
      </vt:variant>
      <vt:variant>
        <vt:i4>0</vt:i4>
      </vt:variant>
      <vt:variant>
        <vt:i4>5</vt:i4>
      </vt:variant>
      <vt:variant>
        <vt:lpwstr/>
      </vt:variant>
      <vt:variant>
        <vt:lpwstr>_1a3b26382bc038a9cd845e258d24db0f</vt:lpwstr>
      </vt:variant>
      <vt:variant>
        <vt:i4>6029419</vt:i4>
      </vt:variant>
      <vt:variant>
        <vt:i4>9312</vt:i4>
      </vt:variant>
      <vt:variant>
        <vt:i4>0</vt:i4>
      </vt:variant>
      <vt:variant>
        <vt:i4>5</vt:i4>
      </vt:variant>
      <vt:variant>
        <vt:lpwstr/>
      </vt:variant>
      <vt:variant>
        <vt:lpwstr>_0f21e53601995bb3957e6a0119ad8d66</vt:lpwstr>
      </vt:variant>
      <vt:variant>
        <vt:i4>917615</vt:i4>
      </vt:variant>
      <vt:variant>
        <vt:i4>9309</vt:i4>
      </vt:variant>
      <vt:variant>
        <vt:i4>0</vt:i4>
      </vt:variant>
      <vt:variant>
        <vt:i4>5</vt:i4>
      </vt:variant>
      <vt:variant>
        <vt:lpwstr/>
      </vt:variant>
      <vt:variant>
        <vt:lpwstr>_eb056e614f3c25dc922ddf959f3b3ae3</vt:lpwstr>
      </vt:variant>
      <vt:variant>
        <vt:i4>917553</vt:i4>
      </vt:variant>
      <vt:variant>
        <vt:i4>9306</vt:i4>
      </vt:variant>
      <vt:variant>
        <vt:i4>0</vt:i4>
      </vt:variant>
      <vt:variant>
        <vt:i4>5</vt:i4>
      </vt:variant>
      <vt:variant>
        <vt:lpwstr/>
      </vt:variant>
      <vt:variant>
        <vt:lpwstr>_b5881b0e5e4eeb119cdf881b4c32b91f</vt:lpwstr>
      </vt:variant>
      <vt:variant>
        <vt:i4>6029360</vt:i4>
      </vt:variant>
      <vt:variant>
        <vt:i4>9303</vt:i4>
      </vt:variant>
      <vt:variant>
        <vt:i4>0</vt:i4>
      </vt:variant>
      <vt:variant>
        <vt:i4>5</vt:i4>
      </vt:variant>
      <vt:variant>
        <vt:lpwstr/>
      </vt:variant>
      <vt:variant>
        <vt:lpwstr>_0ea506f57adef61cfa374e799c7f4b3e</vt:lpwstr>
      </vt:variant>
      <vt:variant>
        <vt:i4>720997</vt:i4>
      </vt:variant>
      <vt:variant>
        <vt:i4>9300</vt:i4>
      </vt:variant>
      <vt:variant>
        <vt:i4>0</vt:i4>
      </vt:variant>
      <vt:variant>
        <vt:i4>5</vt:i4>
      </vt:variant>
      <vt:variant>
        <vt:lpwstr/>
      </vt:variant>
      <vt:variant>
        <vt:lpwstr>_b686de9f7bf217483e718577a02e6e64</vt:lpwstr>
      </vt:variant>
      <vt:variant>
        <vt:i4>5505121</vt:i4>
      </vt:variant>
      <vt:variant>
        <vt:i4>9297</vt:i4>
      </vt:variant>
      <vt:variant>
        <vt:i4>0</vt:i4>
      </vt:variant>
      <vt:variant>
        <vt:i4>5</vt:i4>
      </vt:variant>
      <vt:variant>
        <vt:lpwstr/>
      </vt:variant>
      <vt:variant>
        <vt:lpwstr>_4bdee0568b2f36e553f586b458dace32</vt:lpwstr>
      </vt:variant>
      <vt:variant>
        <vt:i4>917553</vt:i4>
      </vt:variant>
      <vt:variant>
        <vt:i4>9294</vt:i4>
      </vt:variant>
      <vt:variant>
        <vt:i4>0</vt:i4>
      </vt:variant>
      <vt:variant>
        <vt:i4>5</vt:i4>
      </vt:variant>
      <vt:variant>
        <vt:lpwstr/>
      </vt:variant>
      <vt:variant>
        <vt:lpwstr>_b5881b0e5e4eeb119cdf881b4c32b91f</vt:lpwstr>
      </vt:variant>
      <vt:variant>
        <vt:i4>65591</vt:i4>
      </vt:variant>
      <vt:variant>
        <vt:i4>9291</vt:i4>
      </vt:variant>
      <vt:variant>
        <vt:i4>0</vt:i4>
      </vt:variant>
      <vt:variant>
        <vt:i4>5</vt:i4>
      </vt:variant>
      <vt:variant>
        <vt:lpwstr/>
      </vt:variant>
      <vt:variant>
        <vt:lpwstr>_1e46c059e4f9b5846cdb98d6adff437a</vt:lpwstr>
      </vt:variant>
      <vt:variant>
        <vt:i4>6029360</vt:i4>
      </vt:variant>
      <vt:variant>
        <vt:i4>9288</vt:i4>
      </vt:variant>
      <vt:variant>
        <vt:i4>0</vt:i4>
      </vt:variant>
      <vt:variant>
        <vt:i4>5</vt:i4>
      </vt:variant>
      <vt:variant>
        <vt:lpwstr/>
      </vt:variant>
      <vt:variant>
        <vt:lpwstr>_0ea506f57adef61cfa374e799c7f4b3e</vt:lpwstr>
      </vt:variant>
      <vt:variant>
        <vt:i4>5570660</vt:i4>
      </vt:variant>
      <vt:variant>
        <vt:i4>9285</vt:i4>
      </vt:variant>
      <vt:variant>
        <vt:i4>0</vt:i4>
      </vt:variant>
      <vt:variant>
        <vt:i4>5</vt:i4>
      </vt:variant>
      <vt:variant>
        <vt:lpwstr/>
      </vt:variant>
      <vt:variant>
        <vt:lpwstr>_41e7cacd1a4ecdc1d4d86ab672ae3e0e</vt:lpwstr>
      </vt:variant>
      <vt:variant>
        <vt:i4>131129</vt:i4>
      </vt:variant>
      <vt:variant>
        <vt:i4>9282</vt:i4>
      </vt:variant>
      <vt:variant>
        <vt:i4>0</vt:i4>
      </vt:variant>
      <vt:variant>
        <vt:i4>5</vt:i4>
      </vt:variant>
      <vt:variant>
        <vt:lpwstr/>
      </vt:variant>
      <vt:variant>
        <vt:lpwstr>_d62cdaff29d6a9151ff47cf9daa85ffd</vt:lpwstr>
      </vt:variant>
      <vt:variant>
        <vt:i4>852074</vt:i4>
      </vt:variant>
      <vt:variant>
        <vt:i4>9279</vt:i4>
      </vt:variant>
      <vt:variant>
        <vt:i4>0</vt:i4>
      </vt:variant>
      <vt:variant>
        <vt:i4>5</vt:i4>
      </vt:variant>
      <vt:variant>
        <vt:lpwstr/>
      </vt:variant>
      <vt:variant>
        <vt:lpwstr>_54ac2232a62cea44227bb2836a1a1334</vt:lpwstr>
      </vt:variant>
      <vt:variant>
        <vt:i4>917615</vt:i4>
      </vt:variant>
      <vt:variant>
        <vt:i4>9276</vt:i4>
      </vt:variant>
      <vt:variant>
        <vt:i4>0</vt:i4>
      </vt:variant>
      <vt:variant>
        <vt:i4>5</vt:i4>
      </vt:variant>
      <vt:variant>
        <vt:lpwstr/>
      </vt:variant>
      <vt:variant>
        <vt:lpwstr>_eb056e614f3c25dc922ddf959f3b3ae3</vt:lpwstr>
      </vt:variant>
      <vt:variant>
        <vt:i4>720992</vt:i4>
      </vt:variant>
      <vt:variant>
        <vt:i4>9273</vt:i4>
      </vt:variant>
      <vt:variant>
        <vt:i4>0</vt:i4>
      </vt:variant>
      <vt:variant>
        <vt:i4>5</vt:i4>
      </vt:variant>
      <vt:variant>
        <vt:lpwstr/>
      </vt:variant>
      <vt:variant>
        <vt:lpwstr>_6212a4fa3747a1151467fbee86081da5</vt:lpwstr>
      </vt:variant>
      <vt:variant>
        <vt:i4>786483</vt:i4>
      </vt:variant>
      <vt:variant>
        <vt:i4>9270</vt:i4>
      </vt:variant>
      <vt:variant>
        <vt:i4>0</vt:i4>
      </vt:variant>
      <vt:variant>
        <vt:i4>5</vt:i4>
      </vt:variant>
      <vt:variant>
        <vt:lpwstr/>
      </vt:variant>
      <vt:variant>
        <vt:lpwstr>_0a199cf3a14e1d1f2df2e41e7f57add5</vt:lpwstr>
      </vt:variant>
      <vt:variant>
        <vt:i4>5439549</vt:i4>
      </vt:variant>
      <vt:variant>
        <vt:i4>9267</vt:i4>
      </vt:variant>
      <vt:variant>
        <vt:i4>0</vt:i4>
      </vt:variant>
      <vt:variant>
        <vt:i4>5</vt:i4>
      </vt:variant>
      <vt:variant>
        <vt:lpwstr/>
      </vt:variant>
      <vt:variant>
        <vt:lpwstr>_72703355926e6f9d23631bfd436b3d75</vt:lpwstr>
      </vt:variant>
      <vt:variant>
        <vt:i4>589926</vt:i4>
      </vt:variant>
      <vt:variant>
        <vt:i4>9264</vt:i4>
      </vt:variant>
      <vt:variant>
        <vt:i4>0</vt:i4>
      </vt:variant>
      <vt:variant>
        <vt:i4>5</vt:i4>
      </vt:variant>
      <vt:variant>
        <vt:lpwstr/>
      </vt:variant>
      <vt:variant>
        <vt:lpwstr>_a0baeaae1022535953a3c1ae419938e8</vt:lpwstr>
      </vt:variant>
      <vt:variant>
        <vt:i4>524340</vt:i4>
      </vt:variant>
      <vt:variant>
        <vt:i4>9261</vt:i4>
      </vt:variant>
      <vt:variant>
        <vt:i4>0</vt:i4>
      </vt:variant>
      <vt:variant>
        <vt:i4>5</vt:i4>
      </vt:variant>
      <vt:variant>
        <vt:lpwstr/>
      </vt:variant>
      <vt:variant>
        <vt:lpwstr>_63104765cd42c5f76cf72fdc4ed90397</vt:lpwstr>
      </vt:variant>
      <vt:variant>
        <vt:i4>917615</vt:i4>
      </vt:variant>
      <vt:variant>
        <vt:i4>9258</vt:i4>
      </vt:variant>
      <vt:variant>
        <vt:i4>0</vt:i4>
      </vt:variant>
      <vt:variant>
        <vt:i4>5</vt:i4>
      </vt:variant>
      <vt:variant>
        <vt:lpwstr/>
      </vt:variant>
      <vt:variant>
        <vt:lpwstr>_eb056e614f3c25dc922ddf959f3b3ae3</vt:lpwstr>
      </vt:variant>
      <vt:variant>
        <vt:i4>5898302</vt:i4>
      </vt:variant>
      <vt:variant>
        <vt:i4>9255</vt:i4>
      </vt:variant>
      <vt:variant>
        <vt:i4>0</vt:i4>
      </vt:variant>
      <vt:variant>
        <vt:i4>5</vt:i4>
      </vt:variant>
      <vt:variant>
        <vt:lpwstr/>
      </vt:variant>
      <vt:variant>
        <vt:lpwstr>_cace6027090dfa9c9c022ee88d776bf3</vt:lpwstr>
      </vt:variant>
      <vt:variant>
        <vt:i4>5898302</vt:i4>
      </vt:variant>
      <vt:variant>
        <vt:i4>9252</vt:i4>
      </vt:variant>
      <vt:variant>
        <vt:i4>0</vt:i4>
      </vt:variant>
      <vt:variant>
        <vt:i4>5</vt:i4>
      </vt:variant>
      <vt:variant>
        <vt:lpwstr/>
      </vt:variant>
      <vt:variant>
        <vt:lpwstr>_cace6027090dfa9c9c022ee88d776bf3</vt:lpwstr>
      </vt:variant>
      <vt:variant>
        <vt:i4>5767272</vt:i4>
      </vt:variant>
      <vt:variant>
        <vt:i4>9249</vt:i4>
      </vt:variant>
      <vt:variant>
        <vt:i4>0</vt:i4>
      </vt:variant>
      <vt:variant>
        <vt:i4>5</vt:i4>
      </vt:variant>
      <vt:variant>
        <vt:lpwstr/>
      </vt:variant>
      <vt:variant>
        <vt:lpwstr>_8bf446373df85f02f5480ddee39e229f</vt:lpwstr>
      </vt:variant>
      <vt:variant>
        <vt:i4>5636195</vt:i4>
      </vt:variant>
      <vt:variant>
        <vt:i4>9246</vt:i4>
      </vt:variant>
      <vt:variant>
        <vt:i4>0</vt:i4>
      </vt:variant>
      <vt:variant>
        <vt:i4>5</vt:i4>
      </vt:variant>
      <vt:variant>
        <vt:lpwstr/>
      </vt:variant>
      <vt:variant>
        <vt:lpwstr>_7b1c4a93d2c91d345086aa045d5a7b32</vt:lpwstr>
      </vt:variant>
      <vt:variant>
        <vt:i4>5439591</vt:i4>
      </vt:variant>
      <vt:variant>
        <vt:i4>9243</vt:i4>
      </vt:variant>
      <vt:variant>
        <vt:i4>0</vt:i4>
      </vt:variant>
      <vt:variant>
        <vt:i4>5</vt:i4>
      </vt:variant>
      <vt:variant>
        <vt:lpwstr/>
      </vt:variant>
      <vt:variant>
        <vt:lpwstr>_6a586ec1ae4381c68c5aa5e367c64acd</vt:lpwstr>
      </vt:variant>
      <vt:variant>
        <vt:i4>5636195</vt:i4>
      </vt:variant>
      <vt:variant>
        <vt:i4>9240</vt:i4>
      </vt:variant>
      <vt:variant>
        <vt:i4>0</vt:i4>
      </vt:variant>
      <vt:variant>
        <vt:i4>5</vt:i4>
      </vt:variant>
      <vt:variant>
        <vt:lpwstr/>
      </vt:variant>
      <vt:variant>
        <vt:lpwstr>_7b1c4a93d2c91d345086aa045d5a7b32</vt:lpwstr>
      </vt:variant>
      <vt:variant>
        <vt:i4>589932</vt:i4>
      </vt:variant>
      <vt:variant>
        <vt:i4>9237</vt:i4>
      </vt:variant>
      <vt:variant>
        <vt:i4>0</vt:i4>
      </vt:variant>
      <vt:variant>
        <vt:i4>5</vt:i4>
      </vt:variant>
      <vt:variant>
        <vt:lpwstr/>
      </vt:variant>
      <vt:variant>
        <vt:lpwstr>_245ad0c006f0237ccd90f9d967f5af3e</vt:lpwstr>
      </vt:variant>
      <vt:variant>
        <vt:i4>65591</vt:i4>
      </vt:variant>
      <vt:variant>
        <vt:i4>9234</vt:i4>
      </vt:variant>
      <vt:variant>
        <vt:i4>0</vt:i4>
      </vt:variant>
      <vt:variant>
        <vt:i4>5</vt:i4>
      </vt:variant>
      <vt:variant>
        <vt:lpwstr/>
      </vt:variant>
      <vt:variant>
        <vt:lpwstr>_1e46c059e4f9b5846cdb98d6adff437a</vt:lpwstr>
      </vt:variant>
      <vt:variant>
        <vt:i4>786483</vt:i4>
      </vt:variant>
      <vt:variant>
        <vt:i4>9231</vt:i4>
      </vt:variant>
      <vt:variant>
        <vt:i4>0</vt:i4>
      </vt:variant>
      <vt:variant>
        <vt:i4>5</vt:i4>
      </vt:variant>
      <vt:variant>
        <vt:lpwstr/>
      </vt:variant>
      <vt:variant>
        <vt:lpwstr>_0a199cf3a14e1d1f2df2e41e7f57add5</vt:lpwstr>
      </vt:variant>
      <vt:variant>
        <vt:i4>458862</vt:i4>
      </vt:variant>
      <vt:variant>
        <vt:i4>9228</vt:i4>
      </vt:variant>
      <vt:variant>
        <vt:i4>0</vt:i4>
      </vt:variant>
      <vt:variant>
        <vt:i4>5</vt:i4>
      </vt:variant>
      <vt:variant>
        <vt:lpwstr/>
      </vt:variant>
      <vt:variant>
        <vt:lpwstr>_49e924b8fd38810b11cc1d835b270b76</vt:lpwstr>
      </vt:variant>
      <vt:variant>
        <vt:i4>917615</vt:i4>
      </vt:variant>
      <vt:variant>
        <vt:i4>9225</vt:i4>
      </vt:variant>
      <vt:variant>
        <vt:i4>0</vt:i4>
      </vt:variant>
      <vt:variant>
        <vt:i4>5</vt:i4>
      </vt:variant>
      <vt:variant>
        <vt:lpwstr/>
      </vt:variant>
      <vt:variant>
        <vt:lpwstr>_eb056e614f3c25dc922ddf959f3b3ae3</vt:lpwstr>
      </vt:variant>
      <vt:variant>
        <vt:i4>524340</vt:i4>
      </vt:variant>
      <vt:variant>
        <vt:i4>9222</vt:i4>
      </vt:variant>
      <vt:variant>
        <vt:i4>0</vt:i4>
      </vt:variant>
      <vt:variant>
        <vt:i4>5</vt:i4>
      </vt:variant>
      <vt:variant>
        <vt:lpwstr/>
      </vt:variant>
      <vt:variant>
        <vt:lpwstr>_63104765cd42c5f76cf72fdc4ed90397</vt:lpwstr>
      </vt:variant>
      <vt:variant>
        <vt:i4>131181</vt:i4>
      </vt:variant>
      <vt:variant>
        <vt:i4>9219</vt:i4>
      </vt:variant>
      <vt:variant>
        <vt:i4>0</vt:i4>
      </vt:variant>
      <vt:variant>
        <vt:i4>5</vt:i4>
      </vt:variant>
      <vt:variant>
        <vt:lpwstr/>
      </vt:variant>
      <vt:variant>
        <vt:lpwstr>_a2021927a094afb50933eb829143a391</vt:lpwstr>
      </vt:variant>
      <vt:variant>
        <vt:i4>5505081</vt:i4>
      </vt:variant>
      <vt:variant>
        <vt:i4>9216</vt:i4>
      </vt:variant>
      <vt:variant>
        <vt:i4>0</vt:i4>
      </vt:variant>
      <vt:variant>
        <vt:i4>5</vt:i4>
      </vt:variant>
      <vt:variant>
        <vt:lpwstr/>
      </vt:variant>
      <vt:variant>
        <vt:lpwstr>_12d8abb78e017a0c842d6328410f4c37</vt:lpwstr>
      </vt:variant>
      <vt:variant>
        <vt:i4>62</vt:i4>
      </vt:variant>
      <vt:variant>
        <vt:i4>9213</vt:i4>
      </vt:variant>
      <vt:variant>
        <vt:i4>0</vt:i4>
      </vt:variant>
      <vt:variant>
        <vt:i4>5</vt:i4>
      </vt:variant>
      <vt:variant>
        <vt:lpwstr/>
      </vt:variant>
      <vt:variant>
        <vt:lpwstr>_4f15a25c12763c3241bf7e246461a5e0</vt:lpwstr>
      </vt:variant>
      <vt:variant>
        <vt:i4>524346</vt:i4>
      </vt:variant>
      <vt:variant>
        <vt:i4>9210</vt:i4>
      </vt:variant>
      <vt:variant>
        <vt:i4>0</vt:i4>
      </vt:variant>
      <vt:variant>
        <vt:i4>5</vt:i4>
      </vt:variant>
      <vt:variant>
        <vt:lpwstr/>
      </vt:variant>
      <vt:variant>
        <vt:lpwstr>_cbb346a5bdd263f6fbcdbc92c7134720</vt:lpwstr>
      </vt:variant>
      <vt:variant>
        <vt:i4>5832806</vt:i4>
      </vt:variant>
      <vt:variant>
        <vt:i4>9207</vt:i4>
      </vt:variant>
      <vt:variant>
        <vt:i4>0</vt:i4>
      </vt:variant>
      <vt:variant>
        <vt:i4>5</vt:i4>
      </vt:variant>
      <vt:variant>
        <vt:lpwstr/>
      </vt:variant>
      <vt:variant>
        <vt:lpwstr>_fb06e097d35e72980035cfd1bc9106cb</vt:lpwstr>
      </vt:variant>
      <vt:variant>
        <vt:i4>917615</vt:i4>
      </vt:variant>
      <vt:variant>
        <vt:i4>9204</vt:i4>
      </vt:variant>
      <vt:variant>
        <vt:i4>0</vt:i4>
      </vt:variant>
      <vt:variant>
        <vt:i4>5</vt:i4>
      </vt:variant>
      <vt:variant>
        <vt:lpwstr/>
      </vt:variant>
      <vt:variant>
        <vt:lpwstr>_eb056e614f3c25dc922ddf959f3b3ae3</vt:lpwstr>
      </vt:variant>
      <vt:variant>
        <vt:i4>57</vt:i4>
      </vt:variant>
      <vt:variant>
        <vt:i4>9201</vt:i4>
      </vt:variant>
      <vt:variant>
        <vt:i4>0</vt:i4>
      </vt:variant>
      <vt:variant>
        <vt:i4>5</vt:i4>
      </vt:variant>
      <vt:variant>
        <vt:lpwstr/>
      </vt:variant>
      <vt:variant>
        <vt:lpwstr>_7e1cb93c9752fab9cebd148d91fb8e07</vt:lpwstr>
      </vt:variant>
      <vt:variant>
        <vt:i4>917564</vt:i4>
      </vt:variant>
      <vt:variant>
        <vt:i4>9198</vt:i4>
      </vt:variant>
      <vt:variant>
        <vt:i4>0</vt:i4>
      </vt:variant>
      <vt:variant>
        <vt:i4>5</vt:i4>
      </vt:variant>
      <vt:variant>
        <vt:lpwstr/>
      </vt:variant>
      <vt:variant>
        <vt:lpwstr>_3cad03a3b4a09352fab494b19ba75d09</vt:lpwstr>
      </vt:variant>
      <vt:variant>
        <vt:i4>458811</vt:i4>
      </vt:variant>
      <vt:variant>
        <vt:i4>9195</vt:i4>
      </vt:variant>
      <vt:variant>
        <vt:i4>0</vt:i4>
      </vt:variant>
      <vt:variant>
        <vt:i4>5</vt:i4>
      </vt:variant>
      <vt:variant>
        <vt:lpwstr/>
      </vt:variant>
      <vt:variant>
        <vt:lpwstr>_c6a5f2f85b207eeb38ad34669490bbe1</vt:lpwstr>
      </vt:variant>
      <vt:variant>
        <vt:i4>6029374</vt:i4>
      </vt:variant>
      <vt:variant>
        <vt:i4>9192</vt:i4>
      </vt:variant>
      <vt:variant>
        <vt:i4>0</vt:i4>
      </vt:variant>
      <vt:variant>
        <vt:i4>5</vt:i4>
      </vt:variant>
      <vt:variant>
        <vt:lpwstr/>
      </vt:variant>
      <vt:variant>
        <vt:lpwstr>_51034cda14e23fa7d96e72528759cd17</vt:lpwstr>
      </vt:variant>
      <vt:variant>
        <vt:i4>5308476</vt:i4>
      </vt:variant>
      <vt:variant>
        <vt:i4>9189</vt:i4>
      </vt:variant>
      <vt:variant>
        <vt:i4>0</vt:i4>
      </vt:variant>
      <vt:variant>
        <vt:i4>5</vt:i4>
      </vt:variant>
      <vt:variant>
        <vt:lpwstr/>
      </vt:variant>
      <vt:variant>
        <vt:lpwstr>_6db5f6447173086a1a7d18af4f144b69</vt:lpwstr>
      </vt:variant>
      <vt:variant>
        <vt:i4>5570667</vt:i4>
      </vt:variant>
      <vt:variant>
        <vt:i4>9186</vt:i4>
      </vt:variant>
      <vt:variant>
        <vt:i4>0</vt:i4>
      </vt:variant>
      <vt:variant>
        <vt:i4>5</vt:i4>
      </vt:variant>
      <vt:variant>
        <vt:lpwstr/>
      </vt:variant>
      <vt:variant>
        <vt:lpwstr>_7b2ad80ba8e04ff9ff1cb7b89d9ea1d3</vt:lpwstr>
      </vt:variant>
      <vt:variant>
        <vt:i4>5832806</vt:i4>
      </vt:variant>
      <vt:variant>
        <vt:i4>9183</vt:i4>
      </vt:variant>
      <vt:variant>
        <vt:i4>0</vt:i4>
      </vt:variant>
      <vt:variant>
        <vt:i4>5</vt:i4>
      </vt:variant>
      <vt:variant>
        <vt:lpwstr/>
      </vt:variant>
      <vt:variant>
        <vt:lpwstr>_482d41d0c1ece6ad2f9b08e478cca7ff</vt:lpwstr>
      </vt:variant>
      <vt:variant>
        <vt:i4>5832806</vt:i4>
      </vt:variant>
      <vt:variant>
        <vt:i4>9180</vt:i4>
      </vt:variant>
      <vt:variant>
        <vt:i4>0</vt:i4>
      </vt:variant>
      <vt:variant>
        <vt:i4>5</vt:i4>
      </vt:variant>
      <vt:variant>
        <vt:lpwstr/>
      </vt:variant>
      <vt:variant>
        <vt:lpwstr>_482d41d0c1ece6ad2f9b08e478cca7ff</vt:lpwstr>
      </vt:variant>
      <vt:variant>
        <vt:i4>524342</vt:i4>
      </vt:variant>
      <vt:variant>
        <vt:i4>9177</vt:i4>
      </vt:variant>
      <vt:variant>
        <vt:i4>0</vt:i4>
      </vt:variant>
      <vt:variant>
        <vt:i4>5</vt:i4>
      </vt:variant>
      <vt:variant>
        <vt:lpwstr/>
      </vt:variant>
      <vt:variant>
        <vt:lpwstr>_d936caf19626476c163d1b8384647aa0</vt:lpwstr>
      </vt:variant>
      <vt:variant>
        <vt:i4>5505121</vt:i4>
      </vt:variant>
      <vt:variant>
        <vt:i4>9174</vt:i4>
      </vt:variant>
      <vt:variant>
        <vt:i4>0</vt:i4>
      </vt:variant>
      <vt:variant>
        <vt:i4>5</vt:i4>
      </vt:variant>
      <vt:variant>
        <vt:lpwstr/>
      </vt:variant>
      <vt:variant>
        <vt:lpwstr>_4bdee0568b2f36e553f586b458dace32</vt:lpwstr>
      </vt:variant>
      <vt:variant>
        <vt:i4>5439549</vt:i4>
      </vt:variant>
      <vt:variant>
        <vt:i4>9171</vt:i4>
      </vt:variant>
      <vt:variant>
        <vt:i4>0</vt:i4>
      </vt:variant>
      <vt:variant>
        <vt:i4>5</vt:i4>
      </vt:variant>
      <vt:variant>
        <vt:lpwstr/>
      </vt:variant>
      <vt:variant>
        <vt:lpwstr>_72703355926e6f9d23631bfd436b3d75</vt:lpwstr>
      </vt:variant>
      <vt:variant>
        <vt:i4>5832758</vt:i4>
      </vt:variant>
      <vt:variant>
        <vt:i4>9168</vt:i4>
      </vt:variant>
      <vt:variant>
        <vt:i4>0</vt:i4>
      </vt:variant>
      <vt:variant>
        <vt:i4>5</vt:i4>
      </vt:variant>
      <vt:variant>
        <vt:lpwstr/>
      </vt:variant>
      <vt:variant>
        <vt:lpwstr>_d442d75c9ac335e7a2aadbc96919fc2d</vt:lpwstr>
      </vt:variant>
      <vt:variant>
        <vt:i4>5570667</vt:i4>
      </vt:variant>
      <vt:variant>
        <vt:i4>9165</vt:i4>
      </vt:variant>
      <vt:variant>
        <vt:i4>0</vt:i4>
      </vt:variant>
      <vt:variant>
        <vt:i4>5</vt:i4>
      </vt:variant>
      <vt:variant>
        <vt:lpwstr/>
      </vt:variant>
      <vt:variant>
        <vt:lpwstr>_7b2ad80ba8e04ff9ff1cb7b89d9ea1d3</vt:lpwstr>
      </vt:variant>
      <vt:variant>
        <vt:i4>458855</vt:i4>
      </vt:variant>
      <vt:variant>
        <vt:i4>9162</vt:i4>
      </vt:variant>
      <vt:variant>
        <vt:i4>0</vt:i4>
      </vt:variant>
      <vt:variant>
        <vt:i4>5</vt:i4>
      </vt:variant>
      <vt:variant>
        <vt:lpwstr/>
      </vt:variant>
      <vt:variant>
        <vt:lpwstr>_08a2eb20d8bf045e6dbd9fe9c6a5931a</vt:lpwstr>
      </vt:variant>
      <vt:variant>
        <vt:i4>8323114</vt:i4>
      </vt:variant>
      <vt:variant>
        <vt:i4>9159</vt:i4>
      </vt:variant>
      <vt:variant>
        <vt:i4>0</vt:i4>
      </vt:variant>
      <vt:variant>
        <vt:i4>5</vt:i4>
      </vt:variant>
      <vt:variant>
        <vt:lpwstr>http://www.nist.gov/pml/wmd/metric/unit-conversion.cfm</vt:lpwstr>
      </vt:variant>
      <vt:variant>
        <vt:lpwstr/>
      </vt:variant>
      <vt:variant>
        <vt:i4>5570660</vt:i4>
      </vt:variant>
      <vt:variant>
        <vt:i4>9156</vt:i4>
      </vt:variant>
      <vt:variant>
        <vt:i4>0</vt:i4>
      </vt:variant>
      <vt:variant>
        <vt:i4>5</vt:i4>
      </vt:variant>
      <vt:variant>
        <vt:lpwstr/>
      </vt:variant>
      <vt:variant>
        <vt:lpwstr>_dc91d557c5f8d1545ccae8040a890568</vt:lpwstr>
      </vt:variant>
      <vt:variant>
        <vt:i4>5636198</vt:i4>
      </vt:variant>
      <vt:variant>
        <vt:i4>9153</vt:i4>
      </vt:variant>
      <vt:variant>
        <vt:i4>0</vt:i4>
      </vt:variant>
      <vt:variant>
        <vt:i4>5</vt:i4>
      </vt:variant>
      <vt:variant>
        <vt:lpwstr/>
      </vt:variant>
      <vt:variant>
        <vt:lpwstr>_13f9005c9106d00d7131680982c2727a</vt:lpwstr>
      </vt:variant>
      <vt:variant>
        <vt:i4>524342</vt:i4>
      </vt:variant>
      <vt:variant>
        <vt:i4>9150</vt:i4>
      </vt:variant>
      <vt:variant>
        <vt:i4>0</vt:i4>
      </vt:variant>
      <vt:variant>
        <vt:i4>5</vt:i4>
      </vt:variant>
      <vt:variant>
        <vt:lpwstr/>
      </vt:variant>
      <vt:variant>
        <vt:lpwstr>_d936caf19626476c163d1b8384647aa0</vt:lpwstr>
      </vt:variant>
      <vt:variant>
        <vt:i4>983145</vt:i4>
      </vt:variant>
      <vt:variant>
        <vt:i4>9147</vt:i4>
      </vt:variant>
      <vt:variant>
        <vt:i4>0</vt:i4>
      </vt:variant>
      <vt:variant>
        <vt:i4>5</vt:i4>
      </vt:variant>
      <vt:variant>
        <vt:lpwstr/>
      </vt:variant>
      <vt:variant>
        <vt:lpwstr>_380248073543af7bed8363f2b34ad5f7</vt:lpwstr>
      </vt:variant>
      <vt:variant>
        <vt:i4>458815</vt:i4>
      </vt:variant>
      <vt:variant>
        <vt:i4>9144</vt:i4>
      </vt:variant>
      <vt:variant>
        <vt:i4>0</vt:i4>
      </vt:variant>
      <vt:variant>
        <vt:i4>5</vt:i4>
      </vt:variant>
      <vt:variant>
        <vt:lpwstr/>
      </vt:variant>
      <vt:variant>
        <vt:lpwstr>_85732391519559b8da2839960274417a</vt:lpwstr>
      </vt:variant>
      <vt:variant>
        <vt:i4>917558</vt:i4>
      </vt:variant>
      <vt:variant>
        <vt:i4>9141</vt:i4>
      </vt:variant>
      <vt:variant>
        <vt:i4>0</vt:i4>
      </vt:variant>
      <vt:variant>
        <vt:i4>5</vt:i4>
      </vt:variant>
      <vt:variant>
        <vt:lpwstr/>
      </vt:variant>
      <vt:variant>
        <vt:lpwstr>_5cfd1c61416484b0ecb405c618401ab8</vt:lpwstr>
      </vt:variant>
      <vt:variant>
        <vt:i4>5963829</vt:i4>
      </vt:variant>
      <vt:variant>
        <vt:i4>9138</vt:i4>
      </vt:variant>
      <vt:variant>
        <vt:i4>0</vt:i4>
      </vt:variant>
      <vt:variant>
        <vt:i4>5</vt:i4>
      </vt:variant>
      <vt:variant>
        <vt:lpwstr/>
      </vt:variant>
      <vt:variant>
        <vt:lpwstr>_83770257a20b9ec56f996c13de27165d</vt:lpwstr>
      </vt:variant>
      <vt:variant>
        <vt:i4>6094899</vt:i4>
      </vt:variant>
      <vt:variant>
        <vt:i4>9135</vt:i4>
      </vt:variant>
      <vt:variant>
        <vt:i4>0</vt:i4>
      </vt:variant>
      <vt:variant>
        <vt:i4>5</vt:i4>
      </vt:variant>
      <vt:variant>
        <vt:lpwstr/>
      </vt:variant>
      <vt:variant>
        <vt:lpwstr>_a9304dce0833e68d6c1871feed7ba4c8</vt:lpwstr>
      </vt:variant>
      <vt:variant>
        <vt:i4>917600</vt:i4>
      </vt:variant>
      <vt:variant>
        <vt:i4>9132</vt:i4>
      </vt:variant>
      <vt:variant>
        <vt:i4>0</vt:i4>
      </vt:variant>
      <vt:variant>
        <vt:i4>5</vt:i4>
      </vt:variant>
      <vt:variant>
        <vt:lpwstr/>
      </vt:variant>
      <vt:variant>
        <vt:lpwstr>_4860316d895463f3d07bcbfdf8d15257</vt:lpwstr>
      </vt:variant>
      <vt:variant>
        <vt:i4>5832758</vt:i4>
      </vt:variant>
      <vt:variant>
        <vt:i4>9129</vt:i4>
      </vt:variant>
      <vt:variant>
        <vt:i4>0</vt:i4>
      </vt:variant>
      <vt:variant>
        <vt:i4>5</vt:i4>
      </vt:variant>
      <vt:variant>
        <vt:lpwstr/>
      </vt:variant>
      <vt:variant>
        <vt:lpwstr>_d442d75c9ac335e7a2aadbc96919fc2d</vt:lpwstr>
      </vt:variant>
      <vt:variant>
        <vt:i4>5701686</vt:i4>
      </vt:variant>
      <vt:variant>
        <vt:i4>9126</vt:i4>
      </vt:variant>
      <vt:variant>
        <vt:i4>0</vt:i4>
      </vt:variant>
      <vt:variant>
        <vt:i4>5</vt:i4>
      </vt:variant>
      <vt:variant>
        <vt:lpwstr/>
      </vt:variant>
      <vt:variant>
        <vt:lpwstr>_8b2a118b6c1323a86fe36c7eb129f9d9</vt:lpwstr>
      </vt:variant>
      <vt:variant>
        <vt:i4>5308512</vt:i4>
      </vt:variant>
      <vt:variant>
        <vt:i4>9123</vt:i4>
      </vt:variant>
      <vt:variant>
        <vt:i4>0</vt:i4>
      </vt:variant>
      <vt:variant>
        <vt:i4>5</vt:i4>
      </vt:variant>
      <vt:variant>
        <vt:lpwstr/>
      </vt:variant>
      <vt:variant>
        <vt:lpwstr>_0255e9784e5af62b9441b7694cddbe80</vt:lpwstr>
      </vt:variant>
      <vt:variant>
        <vt:i4>55</vt:i4>
      </vt:variant>
      <vt:variant>
        <vt:i4>9120</vt:i4>
      </vt:variant>
      <vt:variant>
        <vt:i4>0</vt:i4>
      </vt:variant>
      <vt:variant>
        <vt:i4>5</vt:i4>
      </vt:variant>
      <vt:variant>
        <vt:lpwstr/>
      </vt:variant>
      <vt:variant>
        <vt:lpwstr>_6119a00b0834641b9fe3f5ae9f58237f</vt:lpwstr>
      </vt:variant>
      <vt:variant>
        <vt:i4>55</vt:i4>
      </vt:variant>
      <vt:variant>
        <vt:i4>9117</vt:i4>
      </vt:variant>
      <vt:variant>
        <vt:i4>0</vt:i4>
      </vt:variant>
      <vt:variant>
        <vt:i4>5</vt:i4>
      </vt:variant>
      <vt:variant>
        <vt:lpwstr/>
      </vt:variant>
      <vt:variant>
        <vt:lpwstr>_6119a00b0834641b9fe3f5ae9f58237f</vt:lpwstr>
      </vt:variant>
      <vt:variant>
        <vt:i4>983150</vt:i4>
      </vt:variant>
      <vt:variant>
        <vt:i4>9114</vt:i4>
      </vt:variant>
      <vt:variant>
        <vt:i4>0</vt:i4>
      </vt:variant>
      <vt:variant>
        <vt:i4>5</vt:i4>
      </vt:variant>
      <vt:variant>
        <vt:lpwstr/>
      </vt:variant>
      <vt:variant>
        <vt:lpwstr>_1e65602d4dd275cfb1ddaa86376c7fed</vt:lpwstr>
      </vt:variant>
      <vt:variant>
        <vt:i4>5832758</vt:i4>
      </vt:variant>
      <vt:variant>
        <vt:i4>9111</vt:i4>
      </vt:variant>
      <vt:variant>
        <vt:i4>0</vt:i4>
      </vt:variant>
      <vt:variant>
        <vt:i4>5</vt:i4>
      </vt:variant>
      <vt:variant>
        <vt:lpwstr/>
      </vt:variant>
      <vt:variant>
        <vt:lpwstr>_d442d75c9ac335e7a2aadbc96919fc2d</vt:lpwstr>
      </vt:variant>
      <vt:variant>
        <vt:i4>983096</vt:i4>
      </vt:variant>
      <vt:variant>
        <vt:i4>9108</vt:i4>
      </vt:variant>
      <vt:variant>
        <vt:i4>0</vt:i4>
      </vt:variant>
      <vt:variant>
        <vt:i4>5</vt:i4>
      </vt:variant>
      <vt:variant>
        <vt:lpwstr/>
      </vt:variant>
      <vt:variant>
        <vt:lpwstr>_f7f2597a3cd28eca2ee4a43a4e06e8ea</vt:lpwstr>
      </vt:variant>
      <vt:variant>
        <vt:i4>63</vt:i4>
      </vt:variant>
      <vt:variant>
        <vt:i4>9105</vt:i4>
      </vt:variant>
      <vt:variant>
        <vt:i4>0</vt:i4>
      </vt:variant>
      <vt:variant>
        <vt:i4>5</vt:i4>
      </vt:variant>
      <vt:variant>
        <vt:lpwstr/>
      </vt:variant>
      <vt:variant>
        <vt:lpwstr>_7d4585c7408bb8f24ed25aed0548c471</vt:lpwstr>
      </vt:variant>
      <vt:variant>
        <vt:i4>5832758</vt:i4>
      </vt:variant>
      <vt:variant>
        <vt:i4>9102</vt:i4>
      </vt:variant>
      <vt:variant>
        <vt:i4>0</vt:i4>
      </vt:variant>
      <vt:variant>
        <vt:i4>5</vt:i4>
      </vt:variant>
      <vt:variant>
        <vt:lpwstr/>
      </vt:variant>
      <vt:variant>
        <vt:lpwstr>_d442d75c9ac335e7a2aadbc96919fc2d</vt:lpwstr>
      </vt:variant>
      <vt:variant>
        <vt:i4>131131</vt:i4>
      </vt:variant>
      <vt:variant>
        <vt:i4>9099</vt:i4>
      </vt:variant>
      <vt:variant>
        <vt:i4>0</vt:i4>
      </vt:variant>
      <vt:variant>
        <vt:i4>5</vt:i4>
      </vt:variant>
      <vt:variant>
        <vt:lpwstr/>
      </vt:variant>
      <vt:variant>
        <vt:lpwstr>_9e590df8c30230cf3596fa46219d8207</vt:lpwstr>
      </vt:variant>
      <vt:variant>
        <vt:i4>524342</vt:i4>
      </vt:variant>
      <vt:variant>
        <vt:i4>9096</vt:i4>
      </vt:variant>
      <vt:variant>
        <vt:i4>0</vt:i4>
      </vt:variant>
      <vt:variant>
        <vt:i4>5</vt:i4>
      </vt:variant>
      <vt:variant>
        <vt:lpwstr/>
      </vt:variant>
      <vt:variant>
        <vt:lpwstr>_d936caf19626476c163d1b8384647aa0</vt:lpwstr>
      </vt:variant>
      <vt:variant>
        <vt:i4>6094954</vt:i4>
      </vt:variant>
      <vt:variant>
        <vt:i4>9093</vt:i4>
      </vt:variant>
      <vt:variant>
        <vt:i4>0</vt:i4>
      </vt:variant>
      <vt:variant>
        <vt:i4>5</vt:i4>
      </vt:variant>
      <vt:variant>
        <vt:lpwstr/>
      </vt:variant>
      <vt:variant>
        <vt:lpwstr>_aeefbb09a8c456505ebb76cf8a103a03</vt:lpwstr>
      </vt:variant>
      <vt:variant>
        <vt:i4>917600</vt:i4>
      </vt:variant>
      <vt:variant>
        <vt:i4>9090</vt:i4>
      </vt:variant>
      <vt:variant>
        <vt:i4>0</vt:i4>
      </vt:variant>
      <vt:variant>
        <vt:i4>5</vt:i4>
      </vt:variant>
      <vt:variant>
        <vt:lpwstr/>
      </vt:variant>
      <vt:variant>
        <vt:lpwstr>_4860316d895463f3d07bcbfdf8d15257</vt:lpwstr>
      </vt:variant>
      <vt:variant>
        <vt:i4>5832758</vt:i4>
      </vt:variant>
      <vt:variant>
        <vt:i4>9087</vt:i4>
      </vt:variant>
      <vt:variant>
        <vt:i4>0</vt:i4>
      </vt:variant>
      <vt:variant>
        <vt:i4>5</vt:i4>
      </vt:variant>
      <vt:variant>
        <vt:lpwstr/>
      </vt:variant>
      <vt:variant>
        <vt:lpwstr>_d442d75c9ac335e7a2aadbc96919fc2d</vt:lpwstr>
      </vt:variant>
      <vt:variant>
        <vt:i4>5767273</vt:i4>
      </vt:variant>
      <vt:variant>
        <vt:i4>9084</vt:i4>
      </vt:variant>
      <vt:variant>
        <vt:i4>0</vt:i4>
      </vt:variant>
      <vt:variant>
        <vt:i4>5</vt:i4>
      </vt:variant>
      <vt:variant>
        <vt:lpwstr/>
      </vt:variant>
      <vt:variant>
        <vt:lpwstr>_14d56db80bbdc99ae3ae52a93d690543</vt:lpwstr>
      </vt:variant>
      <vt:variant>
        <vt:i4>63</vt:i4>
      </vt:variant>
      <vt:variant>
        <vt:i4>9081</vt:i4>
      </vt:variant>
      <vt:variant>
        <vt:i4>0</vt:i4>
      </vt:variant>
      <vt:variant>
        <vt:i4>5</vt:i4>
      </vt:variant>
      <vt:variant>
        <vt:lpwstr/>
      </vt:variant>
      <vt:variant>
        <vt:lpwstr>_7d4585c7408bb8f24ed25aed0548c471</vt:lpwstr>
      </vt:variant>
      <vt:variant>
        <vt:i4>524342</vt:i4>
      </vt:variant>
      <vt:variant>
        <vt:i4>9078</vt:i4>
      </vt:variant>
      <vt:variant>
        <vt:i4>0</vt:i4>
      </vt:variant>
      <vt:variant>
        <vt:i4>5</vt:i4>
      </vt:variant>
      <vt:variant>
        <vt:lpwstr/>
      </vt:variant>
      <vt:variant>
        <vt:lpwstr>_d936caf19626476c163d1b8384647aa0</vt:lpwstr>
      </vt:variant>
      <vt:variant>
        <vt:i4>917600</vt:i4>
      </vt:variant>
      <vt:variant>
        <vt:i4>9075</vt:i4>
      </vt:variant>
      <vt:variant>
        <vt:i4>0</vt:i4>
      </vt:variant>
      <vt:variant>
        <vt:i4>5</vt:i4>
      </vt:variant>
      <vt:variant>
        <vt:lpwstr/>
      </vt:variant>
      <vt:variant>
        <vt:lpwstr>_4860316d895463f3d07bcbfdf8d15257</vt:lpwstr>
      </vt:variant>
      <vt:variant>
        <vt:i4>5832758</vt:i4>
      </vt:variant>
      <vt:variant>
        <vt:i4>9072</vt:i4>
      </vt:variant>
      <vt:variant>
        <vt:i4>0</vt:i4>
      </vt:variant>
      <vt:variant>
        <vt:i4>5</vt:i4>
      </vt:variant>
      <vt:variant>
        <vt:lpwstr/>
      </vt:variant>
      <vt:variant>
        <vt:lpwstr>_d442d75c9ac335e7a2aadbc96919fc2d</vt:lpwstr>
      </vt:variant>
      <vt:variant>
        <vt:i4>5832806</vt:i4>
      </vt:variant>
      <vt:variant>
        <vt:i4>9069</vt:i4>
      </vt:variant>
      <vt:variant>
        <vt:i4>0</vt:i4>
      </vt:variant>
      <vt:variant>
        <vt:i4>5</vt:i4>
      </vt:variant>
      <vt:variant>
        <vt:lpwstr/>
      </vt:variant>
      <vt:variant>
        <vt:lpwstr>_d488e3fc5b435cf33f907550b2b297e9</vt:lpwstr>
      </vt:variant>
      <vt:variant>
        <vt:i4>63</vt:i4>
      </vt:variant>
      <vt:variant>
        <vt:i4>9066</vt:i4>
      </vt:variant>
      <vt:variant>
        <vt:i4>0</vt:i4>
      </vt:variant>
      <vt:variant>
        <vt:i4>5</vt:i4>
      </vt:variant>
      <vt:variant>
        <vt:lpwstr/>
      </vt:variant>
      <vt:variant>
        <vt:lpwstr>_7d4585c7408bb8f24ed25aed0548c471</vt:lpwstr>
      </vt:variant>
      <vt:variant>
        <vt:i4>524340</vt:i4>
      </vt:variant>
      <vt:variant>
        <vt:i4>9063</vt:i4>
      </vt:variant>
      <vt:variant>
        <vt:i4>0</vt:i4>
      </vt:variant>
      <vt:variant>
        <vt:i4>5</vt:i4>
      </vt:variant>
      <vt:variant>
        <vt:lpwstr/>
      </vt:variant>
      <vt:variant>
        <vt:lpwstr>_63104765cd42c5f76cf72fdc4ed90397</vt:lpwstr>
      </vt:variant>
      <vt:variant>
        <vt:i4>5505121</vt:i4>
      </vt:variant>
      <vt:variant>
        <vt:i4>9060</vt:i4>
      </vt:variant>
      <vt:variant>
        <vt:i4>0</vt:i4>
      </vt:variant>
      <vt:variant>
        <vt:i4>5</vt:i4>
      </vt:variant>
      <vt:variant>
        <vt:lpwstr/>
      </vt:variant>
      <vt:variant>
        <vt:lpwstr>_4bdee0568b2f36e553f586b458dace32</vt:lpwstr>
      </vt:variant>
      <vt:variant>
        <vt:i4>5505121</vt:i4>
      </vt:variant>
      <vt:variant>
        <vt:i4>9057</vt:i4>
      </vt:variant>
      <vt:variant>
        <vt:i4>0</vt:i4>
      </vt:variant>
      <vt:variant>
        <vt:i4>5</vt:i4>
      </vt:variant>
      <vt:variant>
        <vt:lpwstr/>
      </vt:variant>
      <vt:variant>
        <vt:lpwstr>_4bdee0568b2f36e553f586b458dace32</vt:lpwstr>
      </vt:variant>
      <vt:variant>
        <vt:i4>5963877</vt:i4>
      </vt:variant>
      <vt:variant>
        <vt:i4>9054</vt:i4>
      </vt:variant>
      <vt:variant>
        <vt:i4>0</vt:i4>
      </vt:variant>
      <vt:variant>
        <vt:i4>5</vt:i4>
      </vt:variant>
      <vt:variant>
        <vt:lpwstr/>
      </vt:variant>
      <vt:variant>
        <vt:lpwstr>_47ee5282957e27e87ceca3ae35620f9a</vt:lpwstr>
      </vt:variant>
      <vt:variant>
        <vt:i4>327739</vt:i4>
      </vt:variant>
      <vt:variant>
        <vt:i4>9051</vt:i4>
      </vt:variant>
      <vt:variant>
        <vt:i4>0</vt:i4>
      </vt:variant>
      <vt:variant>
        <vt:i4>5</vt:i4>
      </vt:variant>
      <vt:variant>
        <vt:lpwstr/>
      </vt:variant>
      <vt:variant>
        <vt:lpwstr>_195976dea0d8187e1656ac43c072c070</vt:lpwstr>
      </vt:variant>
      <vt:variant>
        <vt:i4>5767228</vt:i4>
      </vt:variant>
      <vt:variant>
        <vt:i4>9048</vt:i4>
      </vt:variant>
      <vt:variant>
        <vt:i4>0</vt:i4>
      </vt:variant>
      <vt:variant>
        <vt:i4>5</vt:i4>
      </vt:variant>
      <vt:variant>
        <vt:lpwstr/>
      </vt:variant>
      <vt:variant>
        <vt:lpwstr>_e92228f26631bd725a174bd1e0d187f6</vt:lpwstr>
      </vt:variant>
      <vt:variant>
        <vt:i4>327739</vt:i4>
      </vt:variant>
      <vt:variant>
        <vt:i4>9045</vt:i4>
      </vt:variant>
      <vt:variant>
        <vt:i4>0</vt:i4>
      </vt:variant>
      <vt:variant>
        <vt:i4>5</vt:i4>
      </vt:variant>
      <vt:variant>
        <vt:lpwstr/>
      </vt:variant>
      <vt:variant>
        <vt:lpwstr>_195976dea0d8187e1656ac43c072c070</vt:lpwstr>
      </vt:variant>
      <vt:variant>
        <vt:i4>5570666</vt:i4>
      </vt:variant>
      <vt:variant>
        <vt:i4>9042</vt:i4>
      </vt:variant>
      <vt:variant>
        <vt:i4>0</vt:i4>
      </vt:variant>
      <vt:variant>
        <vt:i4>5</vt:i4>
      </vt:variant>
      <vt:variant>
        <vt:lpwstr/>
      </vt:variant>
      <vt:variant>
        <vt:lpwstr>_3808bf8833da2fdb6f89d9e4ffa81146</vt:lpwstr>
      </vt:variant>
      <vt:variant>
        <vt:i4>5505121</vt:i4>
      </vt:variant>
      <vt:variant>
        <vt:i4>9039</vt:i4>
      </vt:variant>
      <vt:variant>
        <vt:i4>0</vt:i4>
      </vt:variant>
      <vt:variant>
        <vt:i4>5</vt:i4>
      </vt:variant>
      <vt:variant>
        <vt:lpwstr/>
      </vt:variant>
      <vt:variant>
        <vt:lpwstr>_4bdee0568b2f36e553f586b458dace32</vt:lpwstr>
      </vt:variant>
      <vt:variant>
        <vt:i4>131172</vt:i4>
      </vt:variant>
      <vt:variant>
        <vt:i4>9036</vt:i4>
      </vt:variant>
      <vt:variant>
        <vt:i4>0</vt:i4>
      </vt:variant>
      <vt:variant>
        <vt:i4>5</vt:i4>
      </vt:variant>
      <vt:variant>
        <vt:lpwstr/>
      </vt:variant>
      <vt:variant>
        <vt:lpwstr>_927c2855748f476d96735ff79da4ebff</vt:lpwstr>
      </vt:variant>
      <vt:variant>
        <vt:i4>5767228</vt:i4>
      </vt:variant>
      <vt:variant>
        <vt:i4>9033</vt:i4>
      </vt:variant>
      <vt:variant>
        <vt:i4>0</vt:i4>
      </vt:variant>
      <vt:variant>
        <vt:i4>5</vt:i4>
      </vt:variant>
      <vt:variant>
        <vt:lpwstr/>
      </vt:variant>
      <vt:variant>
        <vt:lpwstr>_e92228f26631bd725a174bd1e0d187f6</vt:lpwstr>
      </vt:variant>
      <vt:variant>
        <vt:i4>458801</vt:i4>
      </vt:variant>
      <vt:variant>
        <vt:i4>9030</vt:i4>
      </vt:variant>
      <vt:variant>
        <vt:i4>0</vt:i4>
      </vt:variant>
      <vt:variant>
        <vt:i4>5</vt:i4>
      </vt:variant>
      <vt:variant>
        <vt:lpwstr/>
      </vt:variant>
      <vt:variant>
        <vt:lpwstr>_9bf67544840a1cd6396f28cc292e3ca0</vt:lpwstr>
      </vt:variant>
      <vt:variant>
        <vt:i4>5898337</vt:i4>
      </vt:variant>
      <vt:variant>
        <vt:i4>9027</vt:i4>
      </vt:variant>
      <vt:variant>
        <vt:i4>0</vt:i4>
      </vt:variant>
      <vt:variant>
        <vt:i4>5</vt:i4>
      </vt:variant>
      <vt:variant>
        <vt:lpwstr/>
      </vt:variant>
      <vt:variant>
        <vt:lpwstr>_dc3f174a7d2e028c99d9ddf49c48c64f</vt:lpwstr>
      </vt:variant>
      <vt:variant>
        <vt:i4>327739</vt:i4>
      </vt:variant>
      <vt:variant>
        <vt:i4>9024</vt:i4>
      </vt:variant>
      <vt:variant>
        <vt:i4>0</vt:i4>
      </vt:variant>
      <vt:variant>
        <vt:i4>5</vt:i4>
      </vt:variant>
      <vt:variant>
        <vt:lpwstr/>
      </vt:variant>
      <vt:variant>
        <vt:lpwstr>_195976dea0d8187e1656ac43c072c070</vt:lpwstr>
      </vt:variant>
      <vt:variant>
        <vt:i4>5832758</vt:i4>
      </vt:variant>
      <vt:variant>
        <vt:i4>9021</vt:i4>
      </vt:variant>
      <vt:variant>
        <vt:i4>0</vt:i4>
      </vt:variant>
      <vt:variant>
        <vt:i4>5</vt:i4>
      </vt:variant>
      <vt:variant>
        <vt:lpwstr/>
      </vt:variant>
      <vt:variant>
        <vt:lpwstr>_d442d75c9ac335e7a2aadbc96919fc2d</vt:lpwstr>
      </vt:variant>
      <vt:variant>
        <vt:i4>5439549</vt:i4>
      </vt:variant>
      <vt:variant>
        <vt:i4>9018</vt:i4>
      </vt:variant>
      <vt:variant>
        <vt:i4>0</vt:i4>
      </vt:variant>
      <vt:variant>
        <vt:i4>5</vt:i4>
      </vt:variant>
      <vt:variant>
        <vt:lpwstr/>
      </vt:variant>
      <vt:variant>
        <vt:lpwstr>_ebb283dc92a0ce409be895b1b9adf6e7</vt:lpwstr>
      </vt:variant>
      <vt:variant>
        <vt:i4>5963878</vt:i4>
      </vt:variant>
      <vt:variant>
        <vt:i4>9015</vt:i4>
      </vt:variant>
      <vt:variant>
        <vt:i4>0</vt:i4>
      </vt:variant>
      <vt:variant>
        <vt:i4>5</vt:i4>
      </vt:variant>
      <vt:variant>
        <vt:lpwstr/>
      </vt:variant>
      <vt:variant>
        <vt:lpwstr>_c4bee9dc62c41effa96910b60385b774</vt:lpwstr>
      </vt:variant>
      <vt:variant>
        <vt:i4>5963878</vt:i4>
      </vt:variant>
      <vt:variant>
        <vt:i4>9012</vt:i4>
      </vt:variant>
      <vt:variant>
        <vt:i4>0</vt:i4>
      </vt:variant>
      <vt:variant>
        <vt:i4>5</vt:i4>
      </vt:variant>
      <vt:variant>
        <vt:lpwstr/>
      </vt:variant>
      <vt:variant>
        <vt:lpwstr>_c4bee9dc62c41effa96910b60385b774</vt:lpwstr>
      </vt:variant>
      <vt:variant>
        <vt:i4>524340</vt:i4>
      </vt:variant>
      <vt:variant>
        <vt:i4>9009</vt:i4>
      </vt:variant>
      <vt:variant>
        <vt:i4>0</vt:i4>
      </vt:variant>
      <vt:variant>
        <vt:i4>5</vt:i4>
      </vt:variant>
      <vt:variant>
        <vt:lpwstr/>
      </vt:variant>
      <vt:variant>
        <vt:lpwstr>_63104765cd42c5f76cf72fdc4ed90397</vt:lpwstr>
      </vt:variant>
      <vt:variant>
        <vt:i4>6225983</vt:i4>
      </vt:variant>
      <vt:variant>
        <vt:i4>9006</vt:i4>
      </vt:variant>
      <vt:variant>
        <vt:i4>0</vt:i4>
      </vt:variant>
      <vt:variant>
        <vt:i4>5</vt:i4>
      </vt:variant>
      <vt:variant>
        <vt:lpwstr/>
      </vt:variant>
      <vt:variant>
        <vt:lpwstr>_f85923f748ecc6b222c0eb85c28ef892</vt:lpwstr>
      </vt:variant>
      <vt:variant>
        <vt:i4>5636198</vt:i4>
      </vt:variant>
      <vt:variant>
        <vt:i4>9003</vt:i4>
      </vt:variant>
      <vt:variant>
        <vt:i4>0</vt:i4>
      </vt:variant>
      <vt:variant>
        <vt:i4>5</vt:i4>
      </vt:variant>
      <vt:variant>
        <vt:lpwstr/>
      </vt:variant>
      <vt:variant>
        <vt:lpwstr>_13f9005c9106d00d7131680982c2727a</vt:lpwstr>
      </vt:variant>
      <vt:variant>
        <vt:i4>458849</vt:i4>
      </vt:variant>
      <vt:variant>
        <vt:i4>9000</vt:i4>
      </vt:variant>
      <vt:variant>
        <vt:i4>0</vt:i4>
      </vt:variant>
      <vt:variant>
        <vt:i4>5</vt:i4>
      </vt:variant>
      <vt:variant>
        <vt:lpwstr/>
      </vt:variant>
      <vt:variant>
        <vt:lpwstr>_27de7baab353145ea28cd16935bf947f</vt:lpwstr>
      </vt:variant>
      <vt:variant>
        <vt:i4>458854</vt:i4>
      </vt:variant>
      <vt:variant>
        <vt:i4>8997</vt:i4>
      </vt:variant>
      <vt:variant>
        <vt:i4>0</vt:i4>
      </vt:variant>
      <vt:variant>
        <vt:i4>5</vt:i4>
      </vt:variant>
      <vt:variant>
        <vt:lpwstr/>
      </vt:variant>
      <vt:variant>
        <vt:lpwstr>_23c4326044009f885190c5ab985800db</vt:lpwstr>
      </vt:variant>
      <vt:variant>
        <vt:i4>524340</vt:i4>
      </vt:variant>
      <vt:variant>
        <vt:i4>8994</vt:i4>
      </vt:variant>
      <vt:variant>
        <vt:i4>0</vt:i4>
      </vt:variant>
      <vt:variant>
        <vt:i4>5</vt:i4>
      </vt:variant>
      <vt:variant>
        <vt:lpwstr/>
      </vt:variant>
      <vt:variant>
        <vt:lpwstr>_63104765cd42c5f76cf72fdc4ed90397</vt:lpwstr>
      </vt:variant>
      <vt:variant>
        <vt:i4>786495</vt:i4>
      </vt:variant>
      <vt:variant>
        <vt:i4>8991</vt:i4>
      </vt:variant>
      <vt:variant>
        <vt:i4>0</vt:i4>
      </vt:variant>
      <vt:variant>
        <vt:i4>5</vt:i4>
      </vt:variant>
      <vt:variant>
        <vt:lpwstr/>
      </vt:variant>
      <vt:variant>
        <vt:lpwstr>_dc59fbb25e64b2c8a0f5e39546306419</vt:lpwstr>
      </vt:variant>
      <vt:variant>
        <vt:i4>524342</vt:i4>
      </vt:variant>
      <vt:variant>
        <vt:i4>8988</vt:i4>
      </vt:variant>
      <vt:variant>
        <vt:i4>0</vt:i4>
      </vt:variant>
      <vt:variant>
        <vt:i4>5</vt:i4>
      </vt:variant>
      <vt:variant>
        <vt:lpwstr/>
      </vt:variant>
      <vt:variant>
        <vt:lpwstr>_d936caf19626476c163d1b8384647aa0</vt:lpwstr>
      </vt:variant>
      <vt:variant>
        <vt:i4>5505121</vt:i4>
      </vt:variant>
      <vt:variant>
        <vt:i4>8985</vt:i4>
      </vt:variant>
      <vt:variant>
        <vt:i4>0</vt:i4>
      </vt:variant>
      <vt:variant>
        <vt:i4>5</vt:i4>
      </vt:variant>
      <vt:variant>
        <vt:lpwstr/>
      </vt:variant>
      <vt:variant>
        <vt:lpwstr>_4bdee0568b2f36e553f586b458dace32</vt:lpwstr>
      </vt:variant>
      <vt:variant>
        <vt:i4>5439545</vt:i4>
      </vt:variant>
      <vt:variant>
        <vt:i4>8982</vt:i4>
      </vt:variant>
      <vt:variant>
        <vt:i4>0</vt:i4>
      </vt:variant>
      <vt:variant>
        <vt:i4>5</vt:i4>
      </vt:variant>
      <vt:variant>
        <vt:lpwstr/>
      </vt:variant>
      <vt:variant>
        <vt:lpwstr>_c05d8ea54231ef8385ae369a8cb18a7f</vt:lpwstr>
      </vt:variant>
      <vt:variant>
        <vt:i4>5570666</vt:i4>
      </vt:variant>
      <vt:variant>
        <vt:i4>8979</vt:i4>
      </vt:variant>
      <vt:variant>
        <vt:i4>0</vt:i4>
      </vt:variant>
      <vt:variant>
        <vt:i4>5</vt:i4>
      </vt:variant>
      <vt:variant>
        <vt:lpwstr/>
      </vt:variant>
      <vt:variant>
        <vt:lpwstr>_3808bf8833da2fdb6f89d9e4ffa81146</vt:lpwstr>
      </vt:variant>
      <vt:variant>
        <vt:i4>5570666</vt:i4>
      </vt:variant>
      <vt:variant>
        <vt:i4>8976</vt:i4>
      </vt:variant>
      <vt:variant>
        <vt:i4>0</vt:i4>
      </vt:variant>
      <vt:variant>
        <vt:i4>5</vt:i4>
      </vt:variant>
      <vt:variant>
        <vt:lpwstr/>
      </vt:variant>
      <vt:variant>
        <vt:lpwstr>_3808bf8833da2fdb6f89d9e4ffa81146</vt:lpwstr>
      </vt:variant>
      <vt:variant>
        <vt:i4>327739</vt:i4>
      </vt:variant>
      <vt:variant>
        <vt:i4>8973</vt:i4>
      </vt:variant>
      <vt:variant>
        <vt:i4>0</vt:i4>
      </vt:variant>
      <vt:variant>
        <vt:i4>5</vt:i4>
      </vt:variant>
      <vt:variant>
        <vt:lpwstr/>
      </vt:variant>
      <vt:variant>
        <vt:lpwstr>_195976dea0d8187e1656ac43c072c070</vt:lpwstr>
      </vt:variant>
      <vt:variant>
        <vt:i4>5439588</vt:i4>
      </vt:variant>
      <vt:variant>
        <vt:i4>8970</vt:i4>
      </vt:variant>
      <vt:variant>
        <vt:i4>0</vt:i4>
      </vt:variant>
      <vt:variant>
        <vt:i4>5</vt:i4>
      </vt:variant>
      <vt:variant>
        <vt:lpwstr/>
      </vt:variant>
      <vt:variant>
        <vt:lpwstr>_a29158762e9deaa170c39f468442f252</vt:lpwstr>
      </vt:variant>
      <vt:variant>
        <vt:i4>5898337</vt:i4>
      </vt:variant>
      <vt:variant>
        <vt:i4>8967</vt:i4>
      </vt:variant>
      <vt:variant>
        <vt:i4>0</vt:i4>
      </vt:variant>
      <vt:variant>
        <vt:i4>5</vt:i4>
      </vt:variant>
      <vt:variant>
        <vt:lpwstr/>
      </vt:variant>
      <vt:variant>
        <vt:lpwstr>_dc3f174a7d2e028c99d9ddf49c48c64f</vt:lpwstr>
      </vt:variant>
      <vt:variant>
        <vt:i4>5898337</vt:i4>
      </vt:variant>
      <vt:variant>
        <vt:i4>8964</vt:i4>
      </vt:variant>
      <vt:variant>
        <vt:i4>0</vt:i4>
      </vt:variant>
      <vt:variant>
        <vt:i4>5</vt:i4>
      </vt:variant>
      <vt:variant>
        <vt:lpwstr/>
      </vt:variant>
      <vt:variant>
        <vt:lpwstr>_dc3f174a7d2e028c99d9ddf49c48c64f</vt:lpwstr>
      </vt:variant>
      <vt:variant>
        <vt:i4>524340</vt:i4>
      </vt:variant>
      <vt:variant>
        <vt:i4>8961</vt:i4>
      </vt:variant>
      <vt:variant>
        <vt:i4>0</vt:i4>
      </vt:variant>
      <vt:variant>
        <vt:i4>5</vt:i4>
      </vt:variant>
      <vt:variant>
        <vt:lpwstr/>
      </vt:variant>
      <vt:variant>
        <vt:lpwstr>_63104765cd42c5f76cf72fdc4ed90397</vt:lpwstr>
      </vt:variant>
      <vt:variant>
        <vt:i4>5767228</vt:i4>
      </vt:variant>
      <vt:variant>
        <vt:i4>8958</vt:i4>
      </vt:variant>
      <vt:variant>
        <vt:i4>0</vt:i4>
      </vt:variant>
      <vt:variant>
        <vt:i4>5</vt:i4>
      </vt:variant>
      <vt:variant>
        <vt:lpwstr/>
      </vt:variant>
      <vt:variant>
        <vt:lpwstr>_e92228f26631bd725a174bd1e0d187f6</vt:lpwstr>
      </vt:variant>
      <vt:variant>
        <vt:i4>5570666</vt:i4>
      </vt:variant>
      <vt:variant>
        <vt:i4>8955</vt:i4>
      </vt:variant>
      <vt:variant>
        <vt:i4>0</vt:i4>
      </vt:variant>
      <vt:variant>
        <vt:i4>5</vt:i4>
      </vt:variant>
      <vt:variant>
        <vt:lpwstr/>
      </vt:variant>
      <vt:variant>
        <vt:lpwstr>_3808bf8833da2fdb6f89d9e4ffa81146</vt:lpwstr>
      </vt:variant>
      <vt:variant>
        <vt:i4>5963829</vt:i4>
      </vt:variant>
      <vt:variant>
        <vt:i4>8952</vt:i4>
      </vt:variant>
      <vt:variant>
        <vt:i4>0</vt:i4>
      </vt:variant>
      <vt:variant>
        <vt:i4>5</vt:i4>
      </vt:variant>
      <vt:variant>
        <vt:lpwstr/>
      </vt:variant>
      <vt:variant>
        <vt:lpwstr>_83770257a20b9ec56f996c13de27165d</vt:lpwstr>
      </vt:variant>
      <vt:variant>
        <vt:i4>5636205</vt:i4>
      </vt:variant>
      <vt:variant>
        <vt:i4>8949</vt:i4>
      </vt:variant>
      <vt:variant>
        <vt:i4>0</vt:i4>
      </vt:variant>
      <vt:variant>
        <vt:i4>5</vt:i4>
      </vt:variant>
      <vt:variant>
        <vt:lpwstr/>
      </vt:variant>
      <vt:variant>
        <vt:lpwstr>_738ede22bfe089d163494040b3d2ef55</vt:lpwstr>
      </vt:variant>
      <vt:variant>
        <vt:i4>5767228</vt:i4>
      </vt:variant>
      <vt:variant>
        <vt:i4>8946</vt:i4>
      </vt:variant>
      <vt:variant>
        <vt:i4>0</vt:i4>
      </vt:variant>
      <vt:variant>
        <vt:i4>5</vt:i4>
      </vt:variant>
      <vt:variant>
        <vt:lpwstr/>
      </vt:variant>
      <vt:variant>
        <vt:lpwstr>_e92228f26631bd725a174bd1e0d187f6</vt:lpwstr>
      </vt:variant>
      <vt:variant>
        <vt:i4>327739</vt:i4>
      </vt:variant>
      <vt:variant>
        <vt:i4>8943</vt:i4>
      </vt:variant>
      <vt:variant>
        <vt:i4>0</vt:i4>
      </vt:variant>
      <vt:variant>
        <vt:i4>5</vt:i4>
      </vt:variant>
      <vt:variant>
        <vt:lpwstr/>
      </vt:variant>
      <vt:variant>
        <vt:lpwstr>_195976dea0d8187e1656ac43c072c070</vt:lpwstr>
      </vt:variant>
      <vt:variant>
        <vt:i4>5963878</vt:i4>
      </vt:variant>
      <vt:variant>
        <vt:i4>8940</vt:i4>
      </vt:variant>
      <vt:variant>
        <vt:i4>0</vt:i4>
      </vt:variant>
      <vt:variant>
        <vt:i4>5</vt:i4>
      </vt:variant>
      <vt:variant>
        <vt:lpwstr/>
      </vt:variant>
      <vt:variant>
        <vt:lpwstr>_c4bee9dc62c41effa96910b60385b774</vt:lpwstr>
      </vt:variant>
      <vt:variant>
        <vt:i4>5767228</vt:i4>
      </vt:variant>
      <vt:variant>
        <vt:i4>8937</vt:i4>
      </vt:variant>
      <vt:variant>
        <vt:i4>0</vt:i4>
      </vt:variant>
      <vt:variant>
        <vt:i4>5</vt:i4>
      </vt:variant>
      <vt:variant>
        <vt:lpwstr/>
      </vt:variant>
      <vt:variant>
        <vt:lpwstr>_e92228f26631bd725a174bd1e0d187f6</vt:lpwstr>
      </vt:variant>
      <vt:variant>
        <vt:i4>327739</vt:i4>
      </vt:variant>
      <vt:variant>
        <vt:i4>8934</vt:i4>
      </vt:variant>
      <vt:variant>
        <vt:i4>0</vt:i4>
      </vt:variant>
      <vt:variant>
        <vt:i4>5</vt:i4>
      </vt:variant>
      <vt:variant>
        <vt:lpwstr/>
      </vt:variant>
      <vt:variant>
        <vt:lpwstr>_195976dea0d8187e1656ac43c072c070</vt:lpwstr>
      </vt:variant>
      <vt:variant>
        <vt:i4>5505121</vt:i4>
      </vt:variant>
      <vt:variant>
        <vt:i4>8931</vt:i4>
      </vt:variant>
      <vt:variant>
        <vt:i4>0</vt:i4>
      </vt:variant>
      <vt:variant>
        <vt:i4>5</vt:i4>
      </vt:variant>
      <vt:variant>
        <vt:lpwstr/>
      </vt:variant>
      <vt:variant>
        <vt:lpwstr>_4bdee0568b2f36e553f586b458dace32</vt:lpwstr>
      </vt:variant>
      <vt:variant>
        <vt:i4>5767228</vt:i4>
      </vt:variant>
      <vt:variant>
        <vt:i4>8928</vt:i4>
      </vt:variant>
      <vt:variant>
        <vt:i4>0</vt:i4>
      </vt:variant>
      <vt:variant>
        <vt:i4>5</vt:i4>
      </vt:variant>
      <vt:variant>
        <vt:lpwstr/>
      </vt:variant>
      <vt:variant>
        <vt:lpwstr>_e92228f26631bd725a174bd1e0d187f6</vt:lpwstr>
      </vt:variant>
      <vt:variant>
        <vt:i4>327739</vt:i4>
      </vt:variant>
      <vt:variant>
        <vt:i4>8925</vt:i4>
      </vt:variant>
      <vt:variant>
        <vt:i4>0</vt:i4>
      </vt:variant>
      <vt:variant>
        <vt:i4>5</vt:i4>
      </vt:variant>
      <vt:variant>
        <vt:lpwstr/>
      </vt:variant>
      <vt:variant>
        <vt:lpwstr>_195976dea0d8187e1656ac43c072c070</vt:lpwstr>
      </vt:variant>
      <vt:variant>
        <vt:i4>5832758</vt:i4>
      </vt:variant>
      <vt:variant>
        <vt:i4>8922</vt:i4>
      </vt:variant>
      <vt:variant>
        <vt:i4>0</vt:i4>
      </vt:variant>
      <vt:variant>
        <vt:i4>5</vt:i4>
      </vt:variant>
      <vt:variant>
        <vt:lpwstr/>
      </vt:variant>
      <vt:variant>
        <vt:lpwstr>_d442d75c9ac335e7a2aadbc96919fc2d</vt:lpwstr>
      </vt:variant>
      <vt:variant>
        <vt:i4>5767228</vt:i4>
      </vt:variant>
      <vt:variant>
        <vt:i4>8919</vt:i4>
      </vt:variant>
      <vt:variant>
        <vt:i4>0</vt:i4>
      </vt:variant>
      <vt:variant>
        <vt:i4>5</vt:i4>
      </vt:variant>
      <vt:variant>
        <vt:lpwstr/>
      </vt:variant>
      <vt:variant>
        <vt:lpwstr>_e92228f26631bd725a174bd1e0d187f6</vt:lpwstr>
      </vt:variant>
      <vt:variant>
        <vt:i4>327739</vt:i4>
      </vt:variant>
      <vt:variant>
        <vt:i4>8916</vt:i4>
      </vt:variant>
      <vt:variant>
        <vt:i4>0</vt:i4>
      </vt:variant>
      <vt:variant>
        <vt:i4>5</vt:i4>
      </vt:variant>
      <vt:variant>
        <vt:lpwstr/>
      </vt:variant>
      <vt:variant>
        <vt:lpwstr>_195976dea0d8187e1656ac43c072c070</vt:lpwstr>
      </vt:variant>
      <vt:variant>
        <vt:i4>131181</vt:i4>
      </vt:variant>
      <vt:variant>
        <vt:i4>8913</vt:i4>
      </vt:variant>
      <vt:variant>
        <vt:i4>0</vt:i4>
      </vt:variant>
      <vt:variant>
        <vt:i4>5</vt:i4>
      </vt:variant>
      <vt:variant>
        <vt:lpwstr/>
      </vt:variant>
      <vt:variant>
        <vt:lpwstr>_a2021927a094afb50933eb829143a391</vt:lpwstr>
      </vt:variant>
      <vt:variant>
        <vt:i4>5832758</vt:i4>
      </vt:variant>
      <vt:variant>
        <vt:i4>8910</vt:i4>
      </vt:variant>
      <vt:variant>
        <vt:i4>0</vt:i4>
      </vt:variant>
      <vt:variant>
        <vt:i4>5</vt:i4>
      </vt:variant>
      <vt:variant>
        <vt:lpwstr/>
      </vt:variant>
      <vt:variant>
        <vt:lpwstr>_d442d75c9ac335e7a2aadbc96919fc2d</vt:lpwstr>
      </vt:variant>
      <vt:variant>
        <vt:i4>5570666</vt:i4>
      </vt:variant>
      <vt:variant>
        <vt:i4>8907</vt:i4>
      </vt:variant>
      <vt:variant>
        <vt:i4>0</vt:i4>
      </vt:variant>
      <vt:variant>
        <vt:i4>5</vt:i4>
      </vt:variant>
      <vt:variant>
        <vt:lpwstr/>
      </vt:variant>
      <vt:variant>
        <vt:lpwstr>_3808bf8833da2fdb6f89d9e4ffa81146</vt:lpwstr>
      </vt:variant>
      <vt:variant>
        <vt:i4>524340</vt:i4>
      </vt:variant>
      <vt:variant>
        <vt:i4>8904</vt:i4>
      </vt:variant>
      <vt:variant>
        <vt:i4>0</vt:i4>
      </vt:variant>
      <vt:variant>
        <vt:i4>5</vt:i4>
      </vt:variant>
      <vt:variant>
        <vt:lpwstr/>
      </vt:variant>
      <vt:variant>
        <vt:lpwstr>_63104765cd42c5f76cf72fdc4ed90397</vt:lpwstr>
      </vt:variant>
      <vt:variant>
        <vt:i4>5505121</vt:i4>
      </vt:variant>
      <vt:variant>
        <vt:i4>8901</vt:i4>
      </vt:variant>
      <vt:variant>
        <vt:i4>0</vt:i4>
      </vt:variant>
      <vt:variant>
        <vt:i4>5</vt:i4>
      </vt:variant>
      <vt:variant>
        <vt:lpwstr/>
      </vt:variant>
      <vt:variant>
        <vt:lpwstr>_4bdee0568b2f36e553f586b458dace32</vt:lpwstr>
      </vt:variant>
      <vt:variant>
        <vt:i4>5439549</vt:i4>
      </vt:variant>
      <vt:variant>
        <vt:i4>8898</vt:i4>
      </vt:variant>
      <vt:variant>
        <vt:i4>0</vt:i4>
      </vt:variant>
      <vt:variant>
        <vt:i4>5</vt:i4>
      </vt:variant>
      <vt:variant>
        <vt:lpwstr/>
      </vt:variant>
      <vt:variant>
        <vt:lpwstr>_72703355926e6f9d23631bfd436b3d75</vt:lpwstr>
      </vt:variant>
      <vt:variant>
        <vt:i4>5963829</vt:i4>
      </vt:variant>
      <vt:variant>
        <vt:i4>8895</vt:i4>
      </vt:variant>
      <vt:variant>
        <vt:i4>0</vt:i4>
      </vt:variant>
      <vt:variant>
        <vt:i4>5</vt:i4>
      </vt:variant>
      <vt:variant>
        <vt:lpwstr/>
      </vt:variant>
      <vt:variant>
        <vt:lpwstr>_83770257a20b9ec56f996c13de27165d</vt:lpwstr>
      </vt:variant>
      <vt:variant>
        <vt:i4>5767228</vt:i4>
      </vt:variant>
      <vt:variant>
        <vt:i4>8892</vt:i4>
      </vt:variant>
      <vt:variant>
        <vt:i4>0</vt:i4>
      </vt:variant>
      <vt:variant>
        <vt:i4>5</vt:i4>
      </vt:variant>
      <vt:variant>
        <vt:lpwstr/>
      </vt:variant>
      <vt:variant>
        <vt:lpwstr>_e92228f26631bd725a174bd1e0d187f6</vt:lpwstr>
      </vt:variant>
      <vt:variant>
        <vt:i4>393264</vt:i4>
      </vt:variant>
      <vt:variant>
        <vt:i4>8889</vt:i4>
      </vt:variant>
      <vt:variant>
        <vt:i4>0</vt:i4>
      </vt:variant>
      <vt:variant>
        <vt:i4>5</vt:i4>
      </vt:variant>
      <vt:variant>
        <vt:lpwstr/>
      </vt:variant>
      <vt:variant>
        <vt:lpwstr>_dbc10d4bb5d103ca01dfc9a56a55dca2</vt:lpwstr>
      </vt:variant>
      <vt:variant>
        <vt:i4>917611</vt:i4>
      </vt:variant>
      <vt:variant>
        <vt:i4>8886</vt:i4>
      </vt:variant>
      <vt:variant>
        <vt:i4>0</vt:i4>
      </vt:variant>
      <vt:variant>
        <vt:i4>5</vt:i4>
      </vt:variant>
      <vt:variant>
        <vt:lpwstr/>
      </vt:variant>
      <vt:variant>
        <vt:lpwstr>_2cbe30855e7c38eda8fd532436d545b8</vt:lpwstr>
      </vt:variant>
      <vt:variant>
        <vt:i4>5374060</vt:i4>
      </vt:variant>
      <vt:variant>
        <vt:i4>8883</vt:i4>
      </vt:variant>
      <vt:variant>
        <vt:i4>0</vt:i4>
      </vt:variant>
      <vt:variant>
        <vt:i4>5</vt:i4>
      </vt:variant>
      <vt:variant>
        <vt:lpwstr/>
      </vt:variant>
      <vt:variant>
        <vt:lpwstr>_3fa8c492a17af297d5ce0d1966c78286</vt:lpwstr>
      </vt:variant>
      <vt:variant>
        <vt:i4>5374060</vt:i4>
      </vt:variant>
      <vt:variant>
        <vt:i4>8880</vt:i4>
      </vt:variant>
      <vt:variant>
        <vt:i4>0</vt:i4>
      </vt:variant>
      <vt:variant>
        <vt:i4>5</vt:i4>
      </vt:variant>
      <vt:variant>
        <vt:lpwstr/>
      </vt:variant>
      <vt:variant>
        <vt:lpwstr>_3fa8c492a17af297d5ce0d1966c78286</vt:lpwstr>
      </vt:variant>
      <vt:variant>
        <vt:i4>6094908</vt:i4>
      </vt:variant>
      <vt:variant>
        <vt:i4>8877</vt:i4>
      </vt:variant>
      <vt:variant>
        <vt:i4>0</vt:i4>
      </vt:variant>
      <vt:variant>
        <vt:i4>5</vt:i4>
      </vt:variant>
      <vt:variant>
        <vt:lpwstr/>
      </vt:variant>
      <vt:variant>
        <vt:lpwstr>_3a4ff69ced5d7f7c66bb882997dea37e</vt:lpwstr>
      </vt:variant>
      <vt:variant>
        <vt:i4>5767275</vt:i4>
      </vt:variant>
      <vt:variant>
        <vt:i4>8874</vt:i4>
      </vt:variant>
      <vt:variant>
        <vt:i4>0</vt:i4>
      </vt:variant>
      <vt:variant>
        <vt:i4>5</vt:i4>
      </vt:variant>
      <vt:variant>
        <vt:lpwstr/>
      </vt:variant>
      <vt:variant>
        <vt:lpwstr>_9ebde53a1f70b354f94d28d6bc5313ff</vt:lpwstr>
      </vt:variant>
      <vt:variant>
        <vt:i4>5439586</vt:i4>
      </vt:variant>
      <vt:variant>
        <vt:i4>8871</vt:i4>
      </vt:variant>
      <vt:variant>
        <vt:i4>0</vt:i4>
      </vt:variant>
      <vt:variant>
        <vt:i4>5</vt:i4>
      </vt:variant>
      <vt:variant>
        <vt:lpwstr/>
      </vt:variant>
      <vt:variant>
        <vt:lpwstr>_997a0ba201c30f8d42890534fddc88b3</vt:lpwstr>
      </vt:variant>
      <vt:variant>
        <vt:i4>5832758</vt:i4>
      </vt:variant>
      <vt:variant>
        <vt:i4>8868</vt:i4>
      </vt:variant>
      <vt:variant>
        <vt:i4>0</vt:i4>
      </vt:variant>
      <vt:variant>
        <vt:i4>5</vt:i4>
      </vt:variant>
      <vt:variant>
        <vt:lpwstr/>
      </vt:variant>
      <vt:variant>
        <vt:lpwstr>_d442d75c9ac335e7a2aadbc96919fc2d</vt:lpwstr>
      </vt:variant>
      <vt:variant>
        <vt:i4>5963878</vt:i4>
      </vt:variant>
      <vt:variant>
        <vt:i4>8865</vt:i4>
      </vt:variant>
      <vt:variant>
        <vt:i4>0</vt:i4>
      </vt:variant>
      <vt:variant>
        <vt:i4>5</vt:i4>
      </vt:variant>
      <vt:variant>
        <vt:lpwstr/>
      </vt:variant>
      <vt:variant>
        <vt:lpwstr>_c4bee9dc62c41effa96910b60385b774</vt:lpwstr>
      </vt:variant>
      <vt:variant>
        <vt:i4>6094954</vt:i4>
      </vt:variant>
      <vt:variant>
        <vt:i4>8862</vt:i4>
      </vt:variant>
      <vt:variant>
        <vt:i4>0</vt:i4>
      </vt:variant>
      <vt:variant>
        <vt:i4>5</vt:i4>
      </vt:variant>
      <vt:variant>
        <vt:lpwstr/>
      </vt:variant>
      <vt:variant>
        <vt:lpwstr>_aeefbb09a8c456505ebb76cf8a103a03</vt:lpwstr>
      </vt:variant>
      <vt:variant>
        <vt:i4>852030</vt:i4>
      </vt:variant>
      <vt:variant>
        <vt:i4>8859</vt:i4>
      </vt:variant>
      <vt:variant>
        <vt:i4>0</vt:i4>
      </vt:variant>
      <vt:variant>
        <vt:i4>5</vt:i4>
      </vt:variant>
      <vt:variant>
        <vt:lpwstr/>
      </vt:variant>
      <vt:variant>
        <vt:lpwstr>_5cb707f0e4b55ba1e0378efebf7dcea9</vt:lpwstr>
      </vt:variant>
      <vt:variant>
        <vt:i4>917607</vt:i4>
      </vt:variant>
      <vt:variant>
        <vt:i4>8856</vt:i4>
      </vt:variant>
      <vt:variant>
        <vt:i4>0</vt:i4>
      </vt:variant>
      <vt:variant>
        <vt:i4>5</vt:i4>
      </vt:variant>
      <vt:variant>
        <vt:lpwstr/>
      </vt:variant>
      <vt:variant>
        <vt:lpwstr>_6353799abeba2c8c30ac41459fde204f</vt:lpwstr>
      </vt:variant>
      <vt:variant>
        <vt:i4>852030</vt:i4>
      </vt:variant>
      <vt:variant>
        <vt:i4>8853</vt:i4>
      </vt:variant>
      <vt:variant>
        <vt:i4>0</vt:i4>
      </vt:variant>
      <vt:variant>
        <vt:i4>5</vt:i4>
      </vt:variant>
      <vt:variant>
        <vt:lpwstr/>
      </vt:variant>
      <vt:variant>
        <vt:lpwstr>_5cb707f0e4b55ba1e0378efebf7dcea9</vt:lpwstr>
      </vt:variant>
      <vt:variant>
        <vt:i4>5439546</vt:i4>
      </vt:variant>
      <vt:variant>
        <vt:i4>8850</vt:i4>
      </vt:variant>
      <vt:variant>
        <vt:i4>0</vt:i4>
      </vt:variant>
      <vt:variant>
        <vt:i4>5</vt:i4>
      </vt:variant>
      <vt:variant>
        <vt:lpwstr/>
      </vt:variant>
      <vt:variant>
        <vt:lpwstr>_3cfd42cf030efeac6a57064d1bb33318</vt:lpwstr>
      </vt:variant>
      <vt:variant>
        <vt:i4>852030</vt:i4>
      </vt:variant>
      <vt:variant>
        <vt:i4>8847</vt:i4>
      </vt:variant>
      <vt:variant>
        <vt:i4>0</vt:i4>
      </vt:variant>
      <vt:variant>
        <vt:i4>5</vt:i4>
      </vt:variant>
      <vt:variant>
        <vt:lpwstr/>
      </vt:variant>
      <vt:variant>
        <vt:lpwstr>_5cb707f0e4b55ba1e0378efebf7dcea9</vt:lpwstr>
      </vt:variant>
      <vt:variant>
        <vt:i4>262240</vt:i4>
      </vt:variant>
      <vt:variant>
        <vt:i4>8844</vt:i4>
      </vt:variant>
      <vt:variant>
        <vt:i4>0</vt:i4>
      </vt:variant>
      <vt:variant>
        <vt:i4>5</vt:i4>
      </vt:variant>
      <vt:variant>
        <vt:lpwstr/>
      </vt:variant>
      <vt:variant>
        <vt:lpwstr>_b426b9fd0fce18ffb413e635c930302b</vt:lpwstr>
      </vt:variant>
      <vt:variant>
        <vt:i4>131123</vt:i4>
      </vt:variant>
      <vt:variant>
        <vt:i4>8841</vt:i4>
      </vt:variant>
      <vt:variant>
        <vt:i4>0</vt:i4>
      </vt:variant>
      <vt:variant>
        <vt:i4>5</vt:i4>
      </vt:variant>
      <vt:variant>
        <vt:lpwstr/>
      </vt:variant>
      <vt:variant>
        <vt:lpwstr>_1a3b26382bc038a9cd845e258d24db0f</vt:lpwstr>
      </vt:variant>
      <vt:variant>
        <vt:i4>655411</vt:i4>
      </vt:variant>
      <vt:variant>
        <vt:i4>8838</vt:i4>
      </vt:variant>
      <vt:variant>
        <vt:i4>0</vt:i4>
      </vt:variant>
      <vt:variant>
        <vt:i4>5</vt:i4>
      </vt:variant>
      <vt:variant>
        <vt:lpwstr/>
      </vt:variant>
      <vt:variant>
        <vt:lpwstr>_656bdaa300f138761c37d00b63b79dfb</vt:lpwstr>
      </vt:variant>
      <vt:variant>
        <vt:i4>917607</vt:i4>
      </vt:variant>
      <vt:variant>
        <vt:i4>8835</vt:i4>
      </vt:variant>
      <vt:variant>
        <vt:i4>0</vt:i4>
      </vt:variant>
      <vt:variant>
        <vt:i4>5</vt:i4>
      </vt:variant>
      <vt:variant>
        <vt:lpwstr/>
      </vt:variant>
      <vt:variant>
        <vt:lpwstr>_6353799abeba2c8c30ac41459fde204f</vt:lpwstr>
      </vt:variant>
      <vt:variant>
        <vt:i4>458809</vt:i4>
      </vt:variant>
      <vt:variant>
        <vt:i4>8832</vt:i4>
      </vt:variant>
      <vt:variant>
        <vt:i4>0</vt:i4>
      </vt:variant>
      <vt:variant>
        <vt:i4>5</vt:i4>
      </vt:variant>
      <vt:variant>
        <vt:lpwstr/>
      </vt:variant>
      <vt:variant>
        <vt:lpwstr>_7daadbc830989af27cf7b63ab50ef17a</vt:lpwstr>
      </vt:variant>
      <vt:variant>
        <vt:i4>655465</vt:i4>
      </vt:variant>
      <vt:variant>
        <vt:i4>8829</vt:i4>
      </vt:variant>
      <vt:variant>
        <vt:i4>0</vt:i4>
      </vt:variant>
      <vt:variant>
        <vt:i4>5</vt:i4>
      </vt:variant>
      <vt:variant>
        <vt:lpwstr/>
      </vt:variant>
      <vt:variant>
        <vt:lpwstr>_70807c15a257bc97a908d5f6b48d6c3d</vt:lpwstr>
      </vt:variant>
      <vt:variant>
        <vt:i4>917607</vt:i4>
      </vt:variant>
      <vt:variant>
        <vt:i4>8826</vt:i4>
      </vt:variant>
      <vt:variant>
        <vt:i4>0</vt:i4>
      </vt:variant>
      <vt:variant>
        <vt:i4>5</vt:i4>
      </vt:variant>
      <vt:variant>
        <vt:lpwstr/>
      </vt:variant>
      <vt:variant>
        <vt:lpwstr>_6353799abeba2c8c30ac41459fde204f</vt:lpwstr>
      </vt:variant>
      <vt:variant>
        <vt:i4>131123</vt:i4>
      </vt:variant>
      <vt:variant>
        <vt:i4>8823</vt:i4>
      </vt:variant>
      <vt:variant>
        <vt:i4>0</vt:i4>
      </vt:variant>
      <vt:variant>
        <vt:i4>5</vt:i4>
      </vt:variant>
      <vt:variant>
        <vt:lpwstr/>
      </vt:variant>
      <vt:variant>
        <vt:lpwstr>_1a3b26382bc038a9cd845e258d24db0f</vt:lpwstr>
      </vt:variant>
      <vt:variant>
        <vt:i4>5767275</vt:i4>
      </vt:variant>
      <vt:variant>
        <vt:i4>8820</vt:i4>
      </vt:variant>
      <vt:variant>
        <vt:i4>0</vt:i4>
      </vt:variant>
      <vt:variant>
        <vt:i4>5</vt:i4>
      </vt:variant>
      <vt:variant>
        <vt:lpwstr/>
      </vt:variant>
      <vt:variant>
        <vt:lpwstr>_9ebde53a1f70b354f94d28d6bc5313ff</vt:lpwstr>
      </vt:variant>
      <vt:variant>
        <vt:i4>5701740</vt:i4>
      </vt:variant>
      <vt:variant>
        <vt:i4>8817</vt:i4>
      </vt:variant>
      <vt:variant>
        <vt:i4>0</vt:i4>
      </vt:variant>
      <vt:variant>
        <vt:i4>5</vt:i4>
      </vt:variant>
      <vt:variant>
        <vt:lpwstr/>
      </vt:variant>
      <vt:variant>
        <vt:lpwstr>_e6b0cbf74d66e662c0e3b43efa323757</vt:lpwstr>
      </vt:variant>
      <vt:variant>
        <vt:i4>6160487</vt:i4>
      </vt:variant>
      <vt:variant>
        <vt:i4>8814</vt:i4>
      </vt:variant>
      <vt:variant>
        <vt:i4>0</vt:i4>
      </vt:variant>
      <vt:variant>
        <vt:i4>5</vt:i4>
      </vt:variant>
      <vt:variant>
        <vt:lpwstr/>
      </vt:variant>
      <vt:variant>
        <vt:lpwstr>_4a5f789e0663312e51a7733bd354bc59</vt:lpwstr>
      </vt:variant>
      <vt:variant>
        <vt:i4>5832758</vt:i4>
      </vt:variant>
      <vt:variant>
        <vt:i4>8811</vt:i4>
      </vt:variant>
      <vt:variant>
        <vt:i4>0</vt:i4>
      </vt:variant>
      <vt:variant>
        <vt:i4>5</vt:i4>
      </vt:variant>
      <vt:variant>
        <vt:lpwstr/>
      </vt:variant>
      <vt:variant>
        <vt:lpwstr>_d442d75c9ac335e7a2aadbc96919fc2d</vt:lpwstr>
      </vt:variant>
      <vt:variant>
        <vt:i4>458849</vt:i4>
      </vt:variant>
      <vt:variant>
        <vt:i4>8808</vt:i4>
      </vt:variant>
      <vt:variant>
        <vt:i4>0</vt:i4>
      </vt:variant>
      <vt:variant>
        <vt:i4>5</vt:i4>
      </vt:variant>
      <vt:variant>
        <vt:lpwstr/>
      </vt:variant>
      <vt:variant>
        <vt:lpwstr>_27de7baab353145ea28cd16935bf947f</vt:lpwstr>
      </vt:variant>
      <vt:variant>
        <vt:i4>655465</vt:i4>
      </vt:variant>
      <vt:variant>
        <vt:i4>8805</vt:i4>
      </vt:variant>
      <vt:variant>
        <vt:i4>0</vt:i4>
      </vt:variant>
      <vt:variant>
        <vt:i4>5</vt:i4>
      </vt:variant>
      <vt:variant>
        <vt:lpwstr/>
      </vt:variant>
      <vt:variant>
        <vt:lpwstr>_70807c15a257bc97a908d5f6b48d6c3d</vt:lpwstr>
      </vt:variant>
      <vt:variant>
        <vt:i4>786495</vt:i4>
      </vt:variant>
      <vt:variant>
        <vt:i4>8802</vt:i4>
      </vt:variant>
      <vt:variant>
        <vt:i4>0</vt:i4>
      </vt:variant>
      <vt:variant>
        <vt:i4>5</vt:i4>
      </vt:variant>
      <vt:variant>
        <vt:lpwstr/>
      </vt:variant>
      <vt:variant>
        <vt:lpwstr>_dc59fbb25e64b2c8a0f5e39546306419</vt:lpwstr>
      </vt:variant>
      <vt:variant>
        <vt:i4>786495</vt:i4>
      </vt:variant>
      <vt:variant>
        <vt:i4>8799</vt:i4>
      </vt:variant>
      <vt:variant>
        <vt:i4>0</vt:i4>
      </vt:variant>
      <vt:variant>
        <vt:i4>5</vt:i4>
      </vt:variant>
      <vt:variant>
        <vt:lpwstr/>
      </vt:variant>
      <vt:variant>
        <vt:lpwstr>_dc59fbb25e64b2c8a0f5e39546306419</vt:lpwstr>
      </vt:variant>
      <vt:variant>
        <vt:i4>5439546</vt:i4>
      </vt:variant>
      <vt:variant>
        <vt:i4>8796</vt:i4>
      </vt:variant>
      <vt:variant>
        <vt:i4>0</vt:i4>
      </vt:variant>
      <vt:variant>
        <vt:i4>5</vt:i4>
      </vt:variant>
      <vt:variant>
        <vt:lpwstr/>
      </vt:variant>
      <vt:variant>
        <vt:lpwstr>_3cfd42cf030efeac6a57064d1bb33318</vt:lpwstr>
      </vt:variant>
      <vt:variant>
        <vt:i4>5832758</vt:i4>
      </vt:variant>
      <vt:variant>
        <vt:i4>8793</vt:i4>
      </vt:variant>
      <vt:variant>
        <vt:i4>0</vt:i4>
      </vt:variant>
      <vt:variant>
        <vt:i4>5</vt:i4>
      </vt:variant>
      <vt:variant>
        <vt:lpwstr/>
      </vt:variant>
      <vt:variant>
        <vt:lpwstr>_d442d75c9ac335e7a2aadbc96919fc2d</vt:lpwstr>
      </vt:variant>
      <vt:variant>
        <vt:i4>786495</vt:i4>
      </vt:variant>
      <vt:variant>
        <vt:i4>8790</vt:i4>
      </vt:variant>
      <vt:variant>
        <vt:i4>0</vt:i4>
      </vt:variant>
      <vt:variant>
        <vt:i4>5</vt:i4>
      </vt:variant>
      <vt:variant>
        <vt:lpwstr/>
      </vt:variant>
      <vt:variant>
        <vt:lpwstr>_dc59fbb25e64b2c8a0f5e39546306419</vt:lpwstr>
      </vt:variant>
      <vt:variant>
        <vt:i4>655465</vt:i4>
      </vt:variant>
      <vt:variant>
        <vt:i4>8787</vt:i4>
      </vt:variant>
      <vt:variant>
        <vt:i4>0</vt:i4>
      </vt:variant>
      <vt:variant>
        <vt:i4>5</vt:i4>
      </vt:variant>
      <vt:variant>
        <vt:lpwstr/>
      </vt:variant>
      <vt:variant>
        <vt:lpwstr>_70807c15a257bc97a908d5f6b48d6c3d</vt:lpwstr>
      </vt:variant>
      <vt:variant>
        <vt:i4>6160437</vt:i4>
      </vt:variant>
      <vt:variant>
        <vt:i4>8784</vt:i4>
      </vt:variant>
      <vt:variant>
        <vt:i4>0</vt:i4>
      </vt:variant>
      <vt:variant>
        <vt:i4>5</vt:i4>
      </vt:variant>
      <vt:variant>
        <vt:lpwstr/>
      </vt:variant>
      <vt:variant>
        <vt:lpwstr>_307f4f4f5a8ca8e147619d25a32c9000</vt:lpwstr>
      </vt:variant>
      <vt:variant>
        <vt:i4>5701740</vt:i4>
      </vt:variant>
      <vt:variant>
        <vt:i4>8781</vt:i4>
      </vt:variant>
      <vt:variant>
        <vt:i4>0</vt:i4>
      </vt:variant>
      <vt:variant>
        <vt:i4>5</vt:i4>
      </vt:variant>
      <vt:variant>
        <vt:lpwstr/>
      </vt:variant>
      <vt:variant>
        <vt:lpwstr>_e6b0cbf74d66e662c0e3b43efa323757</vt:lpwstr>
      </vt:variant>
      <vt:variant>
        <vt:i4>5439546</vt:i4>
      </vt:variant>
      <vt:variant>
        <vt:i4>8778</vt:i4>
      </vt:variant>
      <vt:variant>
        <vt:i4>0</vt:i4>
      </vt:variant>
      <vt:variant>
        <vt:i4>5</vt:i4>
      </vt:variant>
      <vt:variant>
        <vt:lpwstr/>
      </vt:variant>
      <vt:variant>
        <vt:lpwstr>_3cfd42cf030efeac6a57064d1bb33318</vt:lpwstr>
      </vt:variant>
      <vt:variant>
        <vt:i4>6094908</vt:i4>
      </vt:variant>
      <vt:variant>
        <vt:i4>8775</vt:i4>
      </vt:variant>
      <vt:variant>
        <vt:i4>0</vt:i4>
      </vt:variant>
      <vt:variant>
        <vt:i4>5</vt:i4>
      </vt:variant>
      <vt:variant>
        <vt:lpwstr/>
      </vt:variant>
      <vt:variant>
        <vt:lpwstr>_3a4ff69ced5d7f7c66bb882997dea37e</vt:lpwstr>
      </vt:variant>
      <vt:variant>
        <vt:i4>5963877</vt:i4>
      </vt:variant>
      <vt:variant>
        <vt:i4>8772</vt:i4>
      </vt:variant>
      <vt:variant>
        <vt:i4>0</vt:i4>
      </vt:variant>
      <vt:variant>
        <vt:i4>5</vt:i4>
      </vt:variant>
      <vt:variant>
        <vt:lpwstr/>
      </vt:variant>
      <vt:variant>
        <vt:lpwstr>_47ee5282957e27e87ceca3ae35620f9a</vt:lpwstr>
      </vt:variant>
      <vt:variant>
        <vt:i4>131123</vt:i4>
      </vt:variant>
      <vt:variant>
        <vt:i4>8769</vt:i4>
      </vt:variant>
      <vt:variant>
        <vt:i4>0</vt:i4>
      </vt:variant>
      <vt:variant>
        <vt:i4>5</vt:i4>
      </vt:variant>
      <vt:variant>
        <vt:lpwstr/>
      </vt:variant>
      <vt:variant>
        <vt:lpwstr>_1a3b26382bc038a9cd845e258d24db0f</vt:lpwstr>
      </vt:variant>
      <vt:variant>
        <vt:i4>458854</vt:i4>
      </vt:variant>
      <vt:variant>
        <vt:i4>8766</vt:i4>
      </vt:variant>
      <vt:variant>
        <vt:i4>0</vt:i4>
      </vt:variant>
      <vt:variant>
        <vt:i4>5</vt:i4>
      </vt:variant>
      <vt:variant>
        <vt:lpwstr/>
      </vt:variant>
      <vt:variant>
        <vt:lpwstr>_23c4326044009f885190c5ab985800db</vt:lpwstr>
      </vt:variant>
      <vt:variant>
        <vt:i4>655465</vt:i4>
      </vt:variant>
      <vt:variant>
        <vt:i4>8763</vt:i4>
      </vt:variant>
      <vt:variant>
        <vt:i4>0</vt:i4>
      </vt:variant>
      <vt:variant>
        <vt:i4>5</vt:i4>
      </vt:variant>
      <vt:variant>
        <vt:lpwstr/>
      </vt:variant>
      <vt:variant>
        <vt:lpwstr>_70807c15a257bc97a908d5f6b48d6c3d</vt:lpwstr>
      </vt:variant>
      <vt:variant>
        <vt:i4>5636198</vt:i4>
      </vt:variant>
      <vt:variant>
        <vt:i4>8760</vt:i4>
      </vt:variant>
      <vt:variant>
        <vt:i4>0</vt:i4>
      </vt:variant>
      <vt:variant>
        <vt:i4>5</vt:i4>
      </vt:variant>
      <vt:variant>
        <vt:lpwstr/>
      </vt:variant>
      <vt:variant>
        <vt:lpwstr>_13f9005c9106d00d7131680982c2727a</vt:lpwstr>
      </vt:variant>
      <vt:variant>
        <vt:i4>5701740</vt:i4>
      </vt:variant>
      <vt:variant>
        <vt:i4>8757</vt:i4>
      </vt:variant>
      <vt:variant>
        <vt:i4>0</vt:i4>
      </vt:variant>
      <vt:variant>
        <vt:i4>5</vt:i4>
      </vt:variant>
      <vt:variant>
        <vt:lpwstr/>
      </vt:variant>
      <vt:variant>
        <vt:lpwstr>_e6b0cbf74d66e662c0e3b43efa323757</vt:lpwstr>
      </vt:variant>
      <vt:variant>
        <vt:i4>655465</vt:i4>
      </vt:variant>
      <vt:variant>
        <vt:i4>8754</vt:i4>
      </vt:variant>
      <vt:variant>
        <vt:i4>0</vt:i4>
      </vt:variant>
      <vt:variant>
        <vt:i4>5</vt:i4>
      </vt:variant>
      <vt:variant>
        <vt:lpwstr/>
      </vt:variant>
      <vt:variant>
        <vt:lpwstr>_70807c15a257bc97a908d5f6b48d6c3d</vt:lpwstr>
      </vt:variant>
      <vt:variant>
        <vt:i4>327739</vt:i4>
      </vt:variant>
      <vt:variant>
        <vt:i4>8751</vt:i4>
      </vt:variant>
      <vt:variant>
        <vt:i4>0</vt:i4>
      </vt:variant>
      <vt:variant>
        <vt:i4>5</vt:i4>
      </vt:variant>
      <vt:variant>
        <vt:lpwstr/>
      </vt:variant>
      <vt:variant>
        <vt:lpwstr>_195976dea0d8187e1656ac43c072c070</vt:lpwstr>
      </vt:variant>
      <vt:variant>
        <vt:i4>852074</vt:i4>
      </vt:variant>
      <vt:variant>
        <vt:i4>8748</vt:i4>
      </vt:variant>
      <vt:variant>
        <vt:i4>0</vt:i4>
      </vt:variant>
      <vt:variant>
        <vt:i4>5</vt:i4>
      </vt:variant>
      <vt:variant>
        <vt:lpwstr/>
      </vt:variant>
      <vt:variant>
        <vt:lpwstr>_54ac2232a62cea44227bb2836a1a1334</vt:lpwstr>
      </vt:variant>
      <vt:variant>
        <vt:i4>458849</vt:i4>
      </vt:variant>
      <vt:variant>
        <vt:i4>8745</vt:i4>
      </vt:variant>
      <vt:variant>
        <vt:i4>0</vt:i4>
      </vt:variant>
      <vt:variant>
        <vt:i4>5</vt:i4>
      </vt:variant>
      <vt:variant>
        <vt:lpwstr/>
      </vt:variant>
      <vt:variant>
        <vt:lpwstr>_27de7baab353145ea28cd16935bf947f</vt:lpwstr>
      </vt:variant>
      <vt:variant>
        <vt:i4>5832806</vt:i4>
      </vt:variant>
      <vt:variant>
        <vt:i4>8742</vt:i4>
      </vt:variant>
      <vt:variant>
        <vt:i4>0</vt:i4>
      </vt:variant>
      <vt:variant>
        <vt:i4>5</vt:i4>
      </vt:variant>
      <vt:variant>
        <vt:lpwstr/>
      </vt:variant>
      <vt:variant>
        <vt:lpwstr>_fb06e097d35e72980035cfd1bc9106cb</vt:lpwstr>
      </vt:variant>
      <vt:variant>
        <vt:i4>6160487</vt:i4>
      </vt:variant>
      <vt:variant>
        <vt:i4>8739</vt:i4>
      </vt:variant>
      <vt:variant>
        <vt:i4>0</vt:i4>
      </vt:variant>
      <vt:variant>
        <vt:i4>5</vt:i4>
      </vt:variant>
      <vt:variant>
        <vt:lpwstr/>
      </vt:variant>
      <vt:variant>
        <vt:lpwstr>_4a5f789e0663312e51a7733bd354bc59</vt:lpwstr>
      </vt:variant>
      <vt:variant>
        <vt:i4>5439546</vt:i4>
      </vt:variant>
      <vt:variant>
        <vt:i4>8736</vt:i4>
      </vt:variant>
      <vt:variant>
        <vt:i4>0</vt:i4>
      </vt:variant>
      <vt:variant>
        <vt:i4>5</vt:i4>
      </vt:variant>
      <vt:variant>
        <vt:lpwstr/>
      </vt:variant>
      <vt:variant>
        <vt:lpwstr>_3cfd42cf030efeac6a57064d1bb33318</vt:lpwstr>
      </vt:variant>
      <vt:variant>
        <vt:i4>917607</vt:i4>
      </vt:variant>
      <vt:variant>
        <vt:i4>8733</vt:i4>
      </vt:variant>
      <vt:variant>
        <vt:i4>0</vt:i4>
      </vt:variant>
      <vt:variant>
        <vt:i4>5</vt:i4>
      </vt:variant>
      <vt:variant>
        <vt:lpwstr/>
      </vt:variant>
      <vt:variant>
        <vt:lpwstr>_6353799abeba2c8c30ac41459fde204f</vt:lpwstr>
      </vt:variant>
      <vt:variant>
        <vt:i4>458854</vt:i4>
      </vt:variant>
      <vt:variant>
        <vt:i4>8730</vt:i4>
      </vt:variant>
      <vt:variant>
        <vt:i4>0</vt:i4>
      </vt:variant>
      <vt:variant>
        <vt:i4>5</vt:i4>
      </vt:variant>
      <vt:variant>
        <vt:lpwstr/>
      </vt:variant>
      <vt:variant>
        <vt:lpwstr>_23c4326044009f885190c5ab985800db</vt:lpwstr>
      </vt:variant>
      <vt:variant>
        <vt:i4>458809</vt:i4>
      </vt:variant>
      <vt:variant>
        <vt:i4>8727</vt:i4>
      </vt:variant>
      <vt:variant>
        <vt:i4>0</vt:i4>
      </vt:variant>
      <vt:variant>
        <vt:i4>5</vt:i4>
      </vt:variant>
      <vt:variant>
        <vt:lpwstr/>
      </vt:variant>
      <vt:variant>
        <vt:lpwstr>_7daadbc830989af27cf7b63ab50ef17a</vt:lpwstr>
      </vt:variant>
      <vt:variant>
        <vt:i4>6094908</vt:i4>
      </vt:variant>
      <vt:variant>
        <vt:i4>8724</vt:i4>
      </vt:variant>
      <vt:variant>
        <vt:i4>0</vt:i4>
      </vt:variant>
      <vt:variant>
        <vt:i4>5</vt:i4>
      </vt:variant>
      <vt:variant>
        <vt:lpwstr/>
      </vt:variant>
      <vt:variant>
        <vt:lpwstr>_3a4ff69ced5d7f7c66bb882997dea37e</vt:lpwstr>
      </vt:variant>
      <vt:variant>
        <vt:i4>6029360</vt:i4>
      </vt:variant>
      <vt:variant>
        <vt:i4>8721</vt:i4>
      </vt:variant>
      <vt:variant>
        <vt:i4>0</vt:i4>
      </vt:variant>
      <vt:variant>
        <vt:i4>5</vt:i4>
      </vt:variant>
      <vt:variant>
        <vt:lpwstr/>
      </vt:variant>
      <vt:variant>
        <vt:lpwstr>_0ea506f57adef61cfa374e799c7f4b3e</vt:lpwstr>
      </vt:variant>
      <vt:variant>
        <vt:i4>131129</vt:i4>
      </vt:variant>
      <vt:variant>
        <vt:i4>8718</vt:i4>
      </vt:variant>
      <vt:variant>
        <vt:i4>0</vt:i4>
      </vt:variant>
      <vt:variant>
        <vt:i4>5</vt:i4>
      </vt:variant>
      <vt:variant>
        <vt:lpwstr/>
      </vt:variant>
      <vt:variant>
        <vt:lpwstr>_d62cdaff29d6a9151ff47cf9daa85ffd</vt:lpwstr>
      </vt:variant>
      <vt:variant>
        <vt:i4>5439545</vt:i4>
      </vt:variant>
      <vt:variant>
        <vt:i4>8715</vt:i4>
      </vt:variant>
      <vt:variant>
        <vt:i4>0</vt:i4>
      </vt:variant>
      <vt:variant>
        <vt:i4>5</vt:i4>
      </vt:variant>
      <vt:variant>
        <vt:lpwstr/>
      </vt:variant>
      <vt:variant>
        <vt:lpwstr>_c05d8ea54231ef8385ae369a8cb18a7f</vt:lpwstr>
      </vt:variant>
      <vt:variant>
        <vt:i4>131129</vt:i4>
      </vt:variant>
      <vt:variant>
        <vt:i4>8712</vt:i4>
      </vt:variant>
      <vt:variant>
        <vt:i4>0</vt:i4>
      </vt:variant>
      <vt:variant>
        <vt:i4>5</vt:i4>
      </vt:variant>
      <vt:variant>
        <vt:lpwstr/>
      </vt:variant>
      <vt:variant>
        <vt:lpwstr>_d62cdaff29d6a9151ff47cf9daa85ffd</vt:lpwstr>
      </vt:variant>
      <vt:variant>
        <vt:i4>5832758</vt:i4>
      </vt:variant>
      <vt:variant>
        <vt:i4>8709</vt:i4>
      </vt:variant>
      <vt:variant>
        <vt:i4>0</vt:i4>
      </vt:variant>
      <vt:variant>
        <vt:i4>5</vt:i4>
      </vt:variant>
      <vt:variant>
        <vt:lpwstr/>
      </vt:variant>
      <vt:variant>
        <vt:lpwstr>_d442d75c9ac335e7a2aadbc96919fc2d</vt:lpwstr>
      </vt:variant>
      <vt:variant>
        <vt:i4>327739</vt:i4>
      </vt:variant>
      <vt:variant>
        <vt:i4>8706</vt:i4>
      </vt:variant>
      <vt:variant>
        <vt:i4>0</vt:i4>
      </vt:variant>
      <vt:variant>
        <vt:i4>5</vt:i4>
      </vt:variant>
      <vt:variant>
        <vt:lpwstr/>
      </vt:variant>
      <vt:variant>
        <vt:lpwstr>_195976dea0d8187e1656ac43c072c070</vt:lpwstr>
      </vt:variant>
      <vt:variant>
        <vt:i4>5308524</vt:i4>
      </vt:variant>
      <vt:variant>
        <vt:i4>8703</vt:i4>
      </vt:variant>
      <vt:variant>
        <vt:i4>0</vt:i4>
      </vt:variant>
      <vt:variant>
        <vt:i4>5</vt:i4>
      </vt:variant>
      <vt:variant>
        <vt:lpwstr/>
      </vt:variant>
      <vt:variant>
        <vt:lpwstr>_83d65b9404a78ed941a332943863e039</vt:lpwstr>
      </vt:variant>
      <vt:variant>
        <vt:i4>852021</vt:i4>
      </vt:variant>
      <vt:variant>
        <vt:i4>8700</vt:i4>
      </vt:variant>
      <vt:variant>
        <vt:i4>0</vt:i4>
      </vt:variant>
      <vt:variant>
        <vt:i4>5</vt:i4>
      </vt:variant>
      <vt:variant>
        <vt:lpwstr/>
      </vt:variant>
      <vt:variant>
        <vt:lpwstr>_4a31860e49ce04ad494ad84600b00364</vt:lpwstr>
      </vt:variant>
      <vt:variant>
        <vt:i4>5636198</vt:i4>
      </vt:variant>
      <vt:variant>
        <vt:i4>8697</vt:i4>
      </vt:variant>
      <vt:variant>
        <vt:i4>0</vt:i4>
      </vt:variant>
      <vt:variant>
        <vt:i4>5</vt:i4>
      </vt:variant>
      <vt:variant>
        <vt:lpwstr/>
      </vt:variant>
      <vt:variant>
        <vt:lpwstr>_13f9005c9106d00d7131680982c2727a</vt:lpwstr>
      </vt:variant>
      <vt:variant>
        <vt:i4>5505121</vt:i4>
      </vt:variant>
      <vt:variant>
        <vt:i4>8694</vt:i4>
      </vt:variant>
      <vt:variant>
        <vt:i4>0</vt:i4>
      </vt:variant>
      <vt:variant>
        <vt:i4>5</vt:i4>
      </vt:variant>
      <vt:variant>
        <vt:lpwstr/>
      </vt:variant>
      <vt:variant>
        <vt:lpwstr>_4bdee0568b2f36e553f586b458dace32</vt:lpwstr>
      </vt:variant>
      <vt:variant>
        <vt:i4>5832758</vt:i4>
      </vt:variant>
      <vt:variant>
        <vt:i4>8691</vt:i4>
      </vt:variant>
      <vt:variant>
        <vt:i4>0</vt:i4>
      </vt:variant>
      <vt:variant>
        <vt:i4>5</vt:i4>
      </vt:variant>
      <vt:variant>
        <vt:lpwstr/>
      </vt:variant>
      <vt:variant>
        <vt:lpwstr>_d442d75c9ac335e7a2aadbc96919fc2d</vt:lpwstr>
      </vt:variant>
      <vt:variant>
        <vt:i4>5832758</vt:i4>
      </vt:variant>
      <vt:variant>
        <vt:i4>8688</vt:i4>
      </vt:variant>
      <vt:variant>
        <vt:i4>0</vt:i4>
      </vt:variant>
      <vt:variant>
        <vt:i4>5</vt:i4>
      </vt:variant>
      <vt:variant>
        <vt:lpwstr/>
      </vt:variant>
      <vt:variant>
        <vt:lpwstr>_d442d75c9ac335e7a2aadbc96919fc2d</vt:lpwstr>
      </vt:variant>
      <vt:variant>
        <vt:i4>524340</vt:i4>
      </vt:variant>
      <vt:variant>
        <vt:i4>8685</vt:i4>
      </vt:variant>
      <vt:variant>
        <vt:i4>0</vt:i4>
      </vt:variant>
      <vt:variant>
        <vt:i4>5</vt:i4>
      </vt:variant>
      <vt:variant>
        <vt:lpwstr/>
      </vt:variant>
      <vt:variant>
        <vt:lpwstr>_63104765cd42c5f76cf72fdc4ed90397</vt:lpwstr>
      </vt:variant>
      <vt:variant>
        <vt:i4>5832758</vt:i4>
      </vt:variant>
      <vt:variant>
        <vt:i4>8682</vt:i4>
      </vt:variant>
      <vt:variant>
        <vt:i4>0</vt:i4>
      </vt:variant>
      <vt:variant>
        <vt:i4>5</vt:i4>
      </vt:variant>
      <vt:variant>
        <vt:lpwstr/>
      </vt:variant>
      <vt:variant>
        <vt:lpwstr>_d442d75c9ac335e7a2aadbc96919fc2d</vt:lpwstr>
      </vt:variant>
      <vt:variant>
        <vt:i4>655465</vt:i4>
      </vt:variant>
      <vt:variant>
        <vt:i4>8679</vt:i4>
      </vt:variant>
      <vt:variant>
        <vt:i4>0</vt:i4>
      </vt:variant>
      <vt:variant>
        <vt:i4>5</vt:i4>
      </vt:variant>
      <vt:variant>
        <vt:lpwstr/>
      </vt:variant>
      <vt:variant>
        <vt:lpwstr>_70807c15a257bc97a908d5f6b48d6c3d</vt:lpwstr>
      </vt:variant>
      <vt:variant>
        <vt:i4>5439545</vt:i4>
      </vt:variant>
      <vt:variant>
        <vt:i4>8676</vt:i4>
      </vt:variant>
      <vt:variant>
        <vt:i4>0</vt:i4>
      </vt:variant>
      <vt:variant>
        <vt:i4>5</vt:i4>
      </vt:variant>
      <vt:variant>
        <vt:lpwstr/>
      </vt:variant>
      <vt:variant>
        <vt:lpwstr>_c05d8ea54231ef8385ae369a8cb18a7f</vt:lpwstr>
      </vt:variant>
      <vt:variant>
        <vt:i4>983101</vt:i4>
      </vt:variant>
      <vt:variant>
        <vt:i4>8673</vt:i4>
      </vt:variant>
      <vt:variant>
        <vt:i4>0</vt:i4>
      </vt:variant>
      <vt:variant>
        <vt:i4>5</vt:i4>
      </vt:variant>
      <vt:variant>
        <vt:lpwstr/>
      </vt:variant>
      <vt:variant>
        <vt:lpwstr>_0f4f46d5976cd09314c97572fa4d891c</vt:lpwstr>
      </vt:variant>
      <vt:variant>
        <vt:i4>5308524</vt:i4>
      </vt:variant>
      <vt:variant>
        <vt:i4>8670</vt:i4>
      </vt:variant>
      <vt:variant>
        <vt:i4>0</vt:i4>
      </vt:variant>
      <vt:variant>
        <vt:i4>5</vt:i4>
      </vt:variant>
      <vt:variant>
        <vt:lpwstr/>
      </vt:variant>
      <vt:variant>
        <vt:lpwstr>_83d65b9404a78ed941a332943863e039</vt:lpwstr>
      </vt:variant>
      <vt:variant>
        <vt:i4>5439545</vt:i4>
      </vt:variant>
      <vt:variant>
        <vt:i4>8667</vt:i4>
      </vt:variant>
      <vt:variant>
        <vt:i4>0</vt:i4>
      </vt:variant>
      <vt:variant>
        <vt:i4>5</vt:i4>
      </vt:variant>
      <vt:variant>
        <vt:lpwstr/>
      </vt:variant>
      <vt:variant>
        <vt:lpwstr>_c05d8ea54231ef8385ae369a8cb18a7f</vt:lpwstr>
      </vt:variant>
      <vt:variant>
        <vt:i4>6094908</vt:i4>
      </vt:variant>
      <vt:variant>
        <vt:i4>8664</vt:i4>
      </vt:variant>
      <vt:variant>
        <vt:i4>0</vt:i4>
      </vt:variant>
      <vt:variant>
        <vt:i4>5</vt:i4>
      </vt:variant>
      <vt:variant>
        <vt:lpwstr/>
      </vt:variant>
      <vt:variant>
        <vt:lpwstr>_21498318ffa1721d8ca6a5e25f068c31</vt:lpwstr>
      </vt:variant>
      <vt:variant>
        <vt:i4>5570670</vt:i4>
      </vt:variant>
      <vt:variant>
        <vt:i4>8661</vt:i4>
      </vt:variant>
      <vt:variant>
        <vt:i4>0</vt:i4>
      </vt:variant>
      <vt:variant>
        <vt:i4>5</vt:i4>
      </vt:variant>
      <vt:variant>
        <vt:lpwstr/>
      </vt:variant>
      <vt:variant>
        <vt:lpwstr>_e388f590d0bd984e68d22f9ed9adbbba</vt:lpwstr>
      </vt:variant>
      <vt:variant>
        <vt:i4>524339</vt:i4>
      </vt:variant>
      <vt:variant>
        <vt:i4>8658</vt:i4>
      </vt:variant>
      <vt:variant>
        <vt:i4>0</vt:i4>
      </vt:variant>
      <vt:variant>
        <vt:i4>5</vt:i4>
      </vt:variant>
      <vt:variant>
        <vt:lpwstr/>
      </vt:variant>
      <vt:variant>
        <vt:lpwstr>_a3511bec5be4181aed91476c6b138095</vt:lpwstr>
      </vt:variant>
      <vt:variant>
        <vt:i4>6094908</vt:i4>
      </vt:variant>
      <vt:variant>
        <vt:i4>8655</vt:i4>
      </vt:variant>
      <vt:variant>
        <vt:i4>0</vt:i4>
      </vt:variant>
      <vt:variant>
        <vt:i4>5</vt:i4>
      </vt:variant>
      <vt:variant>
        <vt:lpwstr/>
      </vt:variant>
      <vt:variant>
        <vt:lpwstr>_3a4ff69ced5d7f7c66bb882997dea37e</vt:lpwstr>
      </vt:variant>
      <vt:variant>
        <vt:i4>458855</vt:i4>
      </vt:variant>
      <vt:variant>
        <vt:i4>8652</vt:i4>
      </vt:variant>
      <vt:variant>
        <vt:i4>0</vt:i4>
      </vt:variant>
      <vt:variant>
        <vt:i4>5</vt:i4>
      </vt:variant>
      <vt:variant>
        <vt:lpwstr/>
      </vt:variant>
      <vt:variant>
        <vt:lpwstr>_08a2eb20d8bf045e6dbd9fe9c6a5931a</vt:lpwstr>
      </vt:variant>
      <vt:variant>
        <vt:i4>65591</vt:i4>
      </vt:variant>
      <vt:variant>
        <vt:i4>8649</vt:i4>
      </vt:variant>
      <vt:variant>
        <vt:i4>0</vt:i4>
      </vt:variant>
      <vt:variant>
        <vt:i4>5</vt:i4>
      </vt:variant>
      <vt:variant>
        <vt:lpwstr/>
      </vt:variant>
      <vt:variant>
        <vt:lpwstr>_1e46c059e4f9b5846cdb98d6adff437a</vt:lpwstr>
      </vt:variant>
      <vt:variant>
        <vt:i4>6029360</vt:i4>
      </vt:variant>
      <vt:variant>
        <vt:i4>8646</vt:i4>
      </vt:variant>
      <vt:variant>
        <vt:i4>0</vt:i4>
      </vt:variant>
      <vt:variant>
        <vt:i4>5</vt:i4>
      </vt:variant>
      <vt:variant>
        <vt:lpwstr/>
      </vt:variant>
      <vt:variant>
        <vt:lpwstr>_0ea506f57adef61cfa374e799c7f4b3e</vt:lpwstr>
      </vt:variant>
      <vt:variant>
        <vt:i4>262255</vt:i4>
      </vt:variant>
      <vt:variant>
        <vt:i4>8643</vt:i4>
      </vt:variant>
      <vt:variant>
        <vt:i4>0</vt:i4>
      </vt:variant>
      <vt:variant>
        <vt:i4>5</vt:i4>
      </vt:variant>
      <vt:variant>
        <vt:lpwstr/>
      </vt:variant>
      <vt:variant>
        <vt:lpwstr>_1a5b22ec96adcbdd1b918a17fe9b44b2</vt:lpwstr>
      </vt:variant>
      <vt:variant>
        <vt:i4>6094908</vt:i4>
      </vt:variant>
      <vt:variant>
        <vt:i4>8640</vt:i4>
      </vt:variant>
      <vt:variant>
        <vt:i4>0</vt:i4>
      </vt:variant>
      <vt:variant>
        <vt:i4>5</vt:i4>
      </vt:variant>
      <vt:variant>
        <vt:lpwstr/>
      </vt:variant>
      <vt:variant>
        <vt:lpwstr>_3a4ff69ced5d7f7c66bb882997dea37e</vt:lpwstr>
      </vt:variant>
      <vt:variant>
        <vt:i4>5636198</vt:i4>
      </vt:variant>
      <vt:variant>
        <vt:i4>8637</vt:i4>
      </vt:variant>
      <vt:variant>
        <vt:i4>0</vt:i4>
      </vt:variant>
      <vt:variant>
        <vt:i4>5</vt:i4>
      </vt:variant>
      <vt:variant>
        <vt:lpwstr/>
      </vt:variant>
      <vt:variant>
        <vt:lpwstr>_13f9005c9106d00d7131680982c2727a</vt:lpwstr>
      </vt:variant>
      <vt:variant>
        <vt:i4>6029360</vt:i4>
      </vt:variant>
      <vt:variant>
        <vt:i4>8634</vt:i4>
      </vt:variant>
      <vt:variant>
        <vt:i4>0</vt:i4>
      </vt:variant>
      <vt:variant>
        <vt:i4>5</vt:i4>
      </vt:variant>
      <vt:variant>
        <vt:lpwstr/>
      </vt:variant>
      <vt:variant>
        <vt:lpwstr>_0ea506f57adef61cfa374e799c7f4b3e</vt:lpwstr>
      </vt:variant>
      <vt:variant>
        <vt:i4>5308476</vt:i4>
      </vt:variant>
      <vt:variant>
        <vt:i4>8631</vt:i4>
      </vt:variant>
      <vt:variant>
        <vt:i4>0</vt:i4>
      </vt:variant>
      <vt:variant>
        <vt:i4>5</vt:i4>
      </vt:variant>
      <vt:variant>
        <vt:lpwstr/>
      </vt:variant>
      <vt:variant>
        <vt:lpwstr>_6db5f6447173086a1a7d18af4f144b69</vt:lpwstr>
      </vt:variant>
      <vt:variant>
        <vt:i4>6029360</vt:i4>
      </vt:variant>
      <vt:variant>
        <vt:i4>8628</vt:i4>
      </vt:variant>
      <vt:variant>
        <vt:i4>0</vt:i4>
      </vt:variant>
      <vt:variant>
        <vt:i4>5</vt:i4>
      </vt:variant>
      <vt:variant>
        <vt:lpwstr/>
      </vt:variant>
      <vt:variant>
        <vt:lpwstr>_0ea506f57adef61cfa374e799c7f4b3e</vt:lpwstr>
      </vt:variant>
      <vt:variant>
        <vt:i4>5963829</vt:i4>
      </vt:variant>
      <vt:variant>
        <vt:i4>8625</vt:i4>
      </vt:variant>
      <vt:variant>
        <vt:i4>0</vt:i4>
      </vt:variant>
      <vt:variant>
        <vt:i4>5</vt:i4>
      </vt:variant>
      <vt:variant>
        <vt:lpwstr/>
      </vt:variant>
      <vt:variant>
        <vt:lpwstr>_81284aa430d71f6e8d9c1804d9149488</vt:lpwstr>
      </vt:variant>
      <vt:variant>
        <vt:i4>5636198</vt:i4>
      </vt:variant>
      <vt:variant>
        <vt:i4>8622</vt:i4>
      </vt:variant>
      <vt:variant>
        <vt:i4>0</vt:i4>
      </vt:variant>
      <vt:variant>
        <vt:i4>5</vt:i4>
      </vt:variant>
      <vt:variant>
        <vt:lpwstr/>
      </vt:variant>
      <vt:variant>
        <vt:lpwstr>_13f9005c9106d00d7131680982c2727a</vt:lpwstr>
      </vt:variant>
      <vt:variant>
        <vt:i4>6094908</vt:i4>
      </vt:variant>
      <vt:variant>
        <vt:i4>8619</vt:i4>
      </vt:variant>
      <vt:variant>
        <vt:i4>0</vt:i4>
      </vt:variant>
      <vt:variant>
        <vt:i4>5</vt:i4>
      </vt:variant>
      <vt:variant>
        <vt:lpwstr/>
      </vt:variant>
      <vt:variant>
        <vt:lpwstr>_3a4ff69ced5d7f7c66bb882997dea37e</vt:lpwstr>
      </vt:variant>
      <vt:variant>
        <vt:i4>458808</vt:i4>
      </vt:variant>
      <vt:variant>
        <vt:i4>8616</vt:i4>
      </vt:variant>
      <vt:variant>
        <vt:i4>0</vt:i4>
      </vt:variant>
      <vt:variant>
        <vt:i4>5</vt:i4>
      </vt:variant>
      <vt:variant>
        <vt:lpwstr/>
      </vt:variant>
      <vt:variant>
        <vt:lpwstr>_42a5d012e70fe684985bbcc8a0c4b4b5</vt:lpwstr>
      </vt:variant>
      <vt:variant>
        <vt:i4>327739</vt:i4>
      </vt:variant>
      <vt:variant>
        <vt:i4>8613</vt:i4>
      </vt:variant>
      <vt:variant>
        <vt:i4>0</vt:i4>
      </vt:variant>
      <vt:variant>
        <vt:i4>5</vt:i4>
      </vt:variant>
      <vt:variant>
        <vt:lpwstr/>
      </vt:variant>
      <vt:variant>
        <vt:lpwstr>_195976dea0d8187e1656ac43c072c070</vt:lpwstr>
      </vt:variant>
      <vt:variant>
        <vt:i4>6094953</vt:i4>
      </vt:variant>
      <vt:variant>
        <vt:i4>8610</vt:i4>
      </vt:variant>
      <vt:variant>
        <vt:i4>0</vt:i4>
      </vt:variant>
      <vt:variant>
        <vt:i4>5</vt:i4>
      </vt:variant>
      <vt:variant>
        <vt:lpwstr/>
      </vt:variant>
      <vt:variant>
        <vt:lpwstr>_bf4ddd90cb2647b6fcaefae4ee1abbc6</vt:lpwstr>
      </vt:variant>
      <vt:variant>
        <vt:i4>6094908</vt:i4>
      </vt:variant>
      <vt:variant>
        <vt:i4>8607</vt:i4>
      </vt:variant>
      <vt:variant>
        <vt:i4>0</vt:i4>
      </vt:variant>
      <vt:variant>
        <vt:i4>5</vt:i4>
      </vt:variant>
      <vt:variant>
        <vt:lpwstr/>
      </vt:variant>
      <vt:variant>
        <vt:lpwstr>_3a4ff69ced5d7f7c66bb882997dea37e</vt:lpwstr>
      </vt:variant>
      <vt:variant>
        <vt:i4>917553</vt:i4>
      </vt:variant>
      <vt:variant>
        <vt:i4>8604</vt:i4>
      </vt:variant>
      <vt:variant>
        <vt:i4>0</vt:i4>
      </vt:variant>
      <vt:variant>
        <vt:i4>5</vt:i4>
      </vt:variant>
      <vt:variant>
        <vt:lpwstr/>
      </vt:variant>
      <vt:variant>
        <vt:lpwstr>_b5881b0e5e4eeb119cdf881b4c32b91f</vt:lpwstr>
      </vt:variant>
      <vt:variant>
        <vt:i4>6094908</vt:i4>
      </vt:variant>
      <vt:variant>
        <vt:i4>8601</vt:i4>
      </vt:variant>
      <vt:variant>
        <vt:i4>0</vt:i4>
      </vt:variant>
      <vt:variant>
        <vt:i4>5</vt:i4>
      </vt:variant>
      <vt:variant>
        <vt:lpwstr/>
      </vt:variant>
      <vt:variant>
        <vt:lpwstr>_3a4ff69ced5d7f7c66bb882997dea37e</vt:lpwstr>
      </vt:variant>
      <vt:variant>
        <vt:i4>917563</vt:i4>
      </vt:variant>
      <vt:variant>
        <vt:i4>8598</vt:i4>
      </vt:variant>
      <vt:variant>
        <vt:i4>0</vt:i4>
      </vt:variant>
      <vt:variant>
        <vt:i4>5</vt:i4>
      </vt:variant>
      <vt:variant>
        <vt:lpwstr/>
      </vt:variant>
      <vt:variant>
        <vt:lpwstr>_e771cce4eb7bb47efae93a7539a40e8e</vt:lpwstr>
      </vt:variant>
      <vt:variant>
        <vt:i4>524340</vt:i4>
      </vt:variant>
      <vt:variant>
        <vt:i4>8595</vt:i4>
      </vt:variant>
      <vt:variant>
        <vt:i4>0</vt:i4>
      </vt:variant>
      <vt:variant>
        <vt:i4>5</vt:i4>
      </vt:variant>
      <vt:variant>
        <vt:lpwstr/>
      </vt:variant>
      <vt:variant>
        <vt:lpwstr>_63104765cd42c5f76cf72fdc4ed90397</vt:lpwstr>
      </vt:variant>
      <vt:variant>
        <vt:i4>5308516</vt:i4>
      </vt:variant>
      <vt:variant>
        <vt:i4>8592</vt:i4>
      </vt:variant>
      <vt:variant>
        <vt:i4>0</vt:i4>
      </vt:variant>
      <vt:variant>
        <vt:i4>5</vt:i4>
      </vt:variant>
      <vt:variant>
        <vt:lpwstr/>
      </vt:variant>
      <vt:variant>
        <vt:lpwstr>_654d7a3ef93d21256d8762eb130bfe8d</vt:lpwstr>
      </vt:variant>
      <vt:variant>
        <vt:i4>5832758</vt:i4>
      </vt:variant>
      <vt:variant>
        <vt:i4>8589</vt:i4>
      </vt:variant>
      <vt:variant>
        <vt:i4>0</vt:i4>
      </vt:variant>
      <vt:variant>
        <vt:i4>5</vt:i4>
      </vt:variant>
      <vt:variant>
        <vt:lpwstr/>
      </vt:variant>
      <vt:variant>
        <vt:lpwstr>_d442d75c9ac335e7a2aadbc96919fc2d</vt:lpwstr>
      </vt:variant>
      <vt:variant>
        <vt:i4>55</vt:i4>
      </vt:variant>
      <vt:variant>
        <vt:i4>8586</vt:i4>
      </vt:variant>
      <vt:variant>
        <vt:i4>0</vt:i4>
      </vt:variant>
      <vt:variant>
        <vt:i4>5</vt:i4>
      </vt:variant>
      <vt:variant>
        <vt:lpwstr/>
      </vt:variant>
      <vt:variant>
        <vt:lpwstr>_6119a00b0834641b9fe3f5ae9f58237f</vt:lpwstr>
      </vt:variant>
      <vt:variant>
        <vt:i4>5963878</vt:i4>
      </vt:variant>
      <vt:variant>
        <vt:i4>8583</vt:i4>
      </vt:variant>
      <vt:variant>
        <vt:i4>0</vt:i4>
      </vt:variant>
      <vt:variant>
        <vt:i4>5</vt:i4>
      </vt:variant>
      <vt:variant>
        <vt:lpwstr/>
      </vt:variant>
      <vt:variant>
        <vt:lpwstr>_c4bee9dc62c41effa96910b60385b774</vt:lpwstr>
      </vt:variant>
      <vt:variant>
        <vt:i4>524340</vt:i4>
      </vt:variant>
      <vt:variant>
        <vt:i4>8580</vt:i4>
      </vt:variant>
      <vt:variant>
        <vt:i4>0</vt:i4>
      </vt:variant>
      <vt:variant>
        <vt:i4>5</vt:i4>
      </vt:variant>
      <vt:variant>
        <vt:lpwstr/>
      </vt:variant>
      <vt:variant>
        <vt:lpwstr>_63104765cd42c5f76cf72fdc4ed90397</vt:lpwstr>
      </vt:variant>
      <vt:variant>
        <vt:i4>6029360</vt:i4>
      </vt:variant>
      <vt:variant>
        <vt:i4>8577</vt:i4>
      </vt:variant>
      <vt:variant>
        <vt:i4>0</vt:i4>
      </vt:variant>
      <vt:variant>
        <vt:i4>5</vt:i4>
      </vt:variant>
      <vt:variant>
        <vt:lpwstr/>
      </vt:variant>
      <vt:variant>
        <vt:lpwstr>_0ea506f57adef61cfa374e799c7f4b3e</vt:lpwstr>
      </vt:variant>
      <vt:variant>
        <vt:i4>524340</vt:i4>
      </vt:variant>
      <vt:variant>
        <vt:i4>8574</vt:i4>
      </vt:variant>
      <vt:variant>
        <vt:i4>0</vt:i4>
      </vt:variant>
      <vt:variant>
        <vt:i4>5</vt:i4>
      </vt:variant>
      <vt:variant>
        <vt:lpwstr/>
      </vt:variant>
      <vt:variant>
        <vt:lpwstr>_63104765cd42c5f76cf72fdc4ed90397</vt:lpwstr>
      </vt:variant>
      <vt:variant>
        <vt:i4>917553</vt:i4>
      </vt:variant>
      <vt:variant>
        <vt:i4>8571</vt:i4>
      </vt:variant>
      <vt:variant>
        <vt:i4>0</vt:i4>
      </vt:variant>
      <vt:variant>
        <vt:i4>5</vt:i4>
      </vt:variant>
      <vt:variant>
        <vt:lpwstr/>
      </vt:variant>
      <vt:variant>
        <vt:lpwstr>_b5881b0e5e4eeb119cdf881b4c32b91f</vt:lpwstr>
      </vt:variant>
      <vt:variant>
        <vt:i4>524339</vt:i4>
      </vt:variant>
      <vt:variant>
        <vt:i4>8568</vt:i4>
      </vt:variant>
      <vt:variant>
        <vt:i4>0</vt:i4>
      </vt:variant>
      <vt:variant>
        <vt:i4>5</vt:i4>
      </vt:variant>
      <vt:variant>
        <vt:lpwstr/>
      </vt:variant>
      <vt:variant>
        <vt:lpwstr>_a3511bec5be4181aed91476c6b138095</vt:lpwstr>
      </vt:variant>
      <vt:variant>
        <vt:i4>524340</vt:i4>
      </vt:variant>
      <vt:variant>
        <vt:i4>8565</vt:i4>
      </vt:variant>
      <vt:variant>
        <vt:i4>0</vt:i4>
      </vt:variant>
      <vt:variant>
        <vt:i4>5</vt:i4>
      </vt:variant>
      <vt:variant>
        <vt:lpwstr/>
      </vt:variant>
      <vt:variant>
        <vt:lpwstr>_63104765cd42c5f76cf72fdc4ed90397</vt:lpwstr>
      </vt:variant>
      <vt:variant>
        <vt:i4>5439549</vt:i4>
      </vt:variant>
      <vt:variant>
        <vt:i4>8562</vt:i4>
      </vt:variant>
      <vt:variant>
        <vt:i4>0</vt:i4>
      </vt:variant>
      <vt:variant>
        <vt:i4>5</vt:i4>
      </vt:variant>
      <vt:variant>
        <vt:lpwstr/>
      </vt:variant>
      <vt:variant>
        <vt:lpwstr>_72703355926e6f9d23631bfd436b3d75</vt:lpwstr>
      </vt:variant>
      <vt:variant>
        <vt:i4>6094953</vt:i4>
      </vt:variant>
      <vt:variant>
        <vt:i4>8559</vt:i4>
      </vt:variant>
      <vt:variant>
        <vt:i4>0</vt:i4>
      </vt:variant>
      <vt:variant>
        <vt:i4>5</vt:i4>
      </vt:variant>
      <vt:variant>
        <vt:lpwstr/>
      </vt:variant>
      <vt:variant>
        <vt:lpwstr>_bf4ddd90cb2647b6fcaefae4ee1abbc6</vt:lpwstr>
      </vt:variant>
      <vt:variant>
        <vt:i4>5832758</vt:i4>
      </vt:variant>
      <vt:variant>
        <vt:i4>8556</vt:i4>
      </vt:variant>
      <vt:variant>
        <vt:i4>0</vt:i4>
      </vt:variant>
      <vt:variant>
        <vt:i4>5</vt:i4>
      </vt:variant>
      <vt:variant>
        <vt:lpwstr/>
      </vt:variant>
      <vt:variant>
        <vt:lpwstr>_d442d75c9ac335e7a2aadbc96919fc2d</vt:lpwstr>
      </vt:variant>
      <vt:variant>
        <vt:i4>5439549</vt:i4>
      </vt:variant>
      <vt:variant>
        <vt:i4>8553</vt:i4>
      </vt:variant>
      <vt:variant>
        <vt:i4>0</vt:i4>
      </vt:variant>
      <vt:variant>
        <vt:i4>5</vt:i4>
      </vt:variant>
      <vt:variant>
        <vt:lpwstr/>
      </vt:variant>
      <vt:variant>
        <vt:lpwstr>_72703355926e6f9d23631bfd436b3d75</vt:lpwstr>
      </vt:variant>
      <vt:variant>
        <vt:i4>524342</vt:i4>
      </vt:variant>
      <vt:variant>
        <vt:i4>8550</vt:i4>
      </vt:variant>
      <vt:variant>
        <vt:i4>0</vt:i4>
      </vt:variant>
      <vt:variant>
        <vt:i4>5</vt:i4>
      </vt:variant>
      <vt:variant>
        <vt:lpwstr/>
      </vt:variant>
      <vt:variant>
        <vt:lpwstr>_d936caf19626476c163d1b8384647aa0</vt:lpwstr>
      </vt:variant>
      <vt:variant>
        <vt:i4>5636198</vt:i4>
      </vt:variant>
      <vt:variant>
        <vt:i4>8547</vt:i4>
      </vt:variant>
      <vt:variant>
        <vt:i4>0</vt:i4>
      </vt:variant>
      <vt:variant>
        <vt:i4>5</vt:i4>
      </vt:variant>
      <vt:variant>
        <vt:lpwstr/>
      </vt:variant>
      <vt:variant>
        <vt:lpwstr>_13f9005c9106d00d7131680982c2727a</vt:lpwstr>
      </vt:variant>
      <vt:variant>
        <vt:i4>5570666</vt:i4>
      </vt:variant>
      <vt:variant>
        <vt:i4>8544</vt:i4>
      </vt:variant>
      <vt:variant>
        <vt:i4>0</vt:i4>
      </vt:variant>
      <vt:variant>
        <vt:i4>5</vt:i4>
      </vt:variant>
      <vt:variant>
        <vt:lpwstr/>
      </vt:variant>
      <vt:variant>
        <vt:lpwstr>_3808bf8833da2fdb6f89d9e4ffa81146</vt:lpwstr>
      </vt:variant>
      <vt:variant>
        <vt:i4>5636198</vt:i4>
      </vt:variant>
      <vt:variant>
        <vt:i4>8541</vt:i4>
      </vt:variant>
      <vt:variant>
        <vt:i4>0</vt:i4>
      </vt:variant>
      <vt:variant>
        <vt:i4>5</vt:i4>
      </vt:variant>
      <vt:variant>
        <vt:lpwstr/>
      </vt:variant>
      <vt:variant>
        <vt:lpwstr>_13f9005c9106d00d7131680982c2727a</vt:lpwstr>
      </vt:variant>
      <vt:variant>
        <vt:i4>5439549</vt:i4>
      </vt:variant>
      <vt:variant>
        <vt:i4>8538</vt:i4>
      </vt:variant>
      <vt:variant>
        <vt:i4>0</vt:i4>
      </vt:variant>
      <vt:variant>
        <vt:i4>5</vt:i4>
      </vt:variant>
      <vt:variant>
        <vt:lpwstr/>
      </vt:variant>
      <vt:variant>
        <vt:lpwstr>_72703355926e6f9d23631bfd436b3d75</vt:lpwstr>
      </vt:variant>
      <vt:variant>
        <vt:i4>589887</vt:i4>
      </vt:variant>
      <vt:variant>
        <vt:i4>8535</vt:i4>
      </vt:variant>
      <vt:variant>
        <vt:i4>0</vt:i4>
      </vt:variant>
      <vt:variant>
        <vt:i4>5</vt:i4>
      </vt:variant>
      <vt:variant>
        <vt:lpwstr/>
      </vt:variant>
      <vt:variant>
        <vt:lpwstr>_c1db5cf0fabc6ad7126d55a1179d35c5</vt:lpwstr>
      </vt:variant>
      <vt:variant>
        <vt:i4>262204</vt:i4>
      </vt:variant>
      <vt:variant>
        <vt:i4>8532</vt:i4>
      </vt:variant>
      <vt:variant>
        <vt:i4>0</vt:i4>
      </vt:variant>
      <vt:variant>
        <vt:i4>5</vt:i4>
      </vt:variant>
      <vt:variant>
        <vt:lpwstr/>
      </vt:variant>
      <vt:variant>
        <vt:lpwstr>_f33c656a3d67c99aae75c41338d6e58a</vt:lpwstr>
      </vt:variant>
      <vt:variant>
        <vt:i4>5636198</vt:i4>
      </vt:variant>
      <vt:variant>
        <vt:i4>8529</vt:i4>
      </vt:variant>
      <vt:variant>
        <vt:i4>0</vt:i4>
      </vt:variant>
      <vt:variant>
        <vt:i4>5</vt:i4>
      </vt:variant>
      <vt:variant>
        <vt:lpwstr/>
      </vt:variant>
      <vt:variant>
        <vt:lpwstr>_13f9005c9106d00d7131680982c2727a</vt:lpwstr>
      </vt:variant>
      <vt:variant>
        <vt:i4>5832758</vt:i4>
      </vt:variant>
      <vt:variant>
        <vt:i4>8526</vt:i4>
      </vt:variant>
      <vt:variant>
        <vt:i4>0</vt:i4>
      </vt:variant>
      <vt:variant>
        <vt:i4>5</vt:i4>
      </vt:variant>
      <vt:variant>
        <vt:lpwstr/>
      </vt:variant>
      <vt:variant>
        <vt:lpwstr>_d442d75c9ac335e7a2aadbc96919fc2d</vt:lpwstr>
      </vt:variant>
      <vt:variant>
        <vt:i4>5570666</vt:i4>
      </vt:variant>
      <vt:variant>
        <vt:i4>8523</vt:i4>
      </vt:variant>
      <vt:variant>
        <vt:i4>0</vt:i4>
      </vt:variant>
      <vt:variant>
        <vt:i4>5</vt:i4>
      </vt:variant>
      <vt:variant>
        <vt:lpwstr/>
      </vt:variant>
      <vt:variant>
        <vt:lpwstr>_6ba65cb32cb0154f6c150174e332fc08</vt:lpwstr>
      </vt:variant>
      <vt:variant>
        <vt:i4>917602</vt:i4>
      </vt:variant>
      <vt:variant>
        <vt:i4>8520</vt:i4>
      </vt:variant>
      <vt:variant>
        <vt:i4>0</vt:i4>
      </vt:variant>
      <vt:variant>
        <vt:i4>5</vt:i4>
      </vt:variant>
      <vt:variant>
        <vt:lpwstr/>
      </vt:variant>
      <vt:variant>
        <vt:lpwstr>_4f8ab8824ec47a559be255ead5d2160f</vt:lpwstr>
      </vt:variant>
      <vt:variant>
        <vt:i4>917602</vt:i4>
      </vt:variant>
      <vt:variant>
        <vt:i4>8517</vt:i4>
      </vt:variant>
      <vt:variant>
        <vt:i4>0</vt:i4>
      </vt:variant>
      <vt:variant>
        <vt:i4>5</vt:i4>
      </vt:variant>
      <vt:variant>
        <vt:lpwstr/>
      </vt:variant>
      <vt:variant>
        <vt:lpwstr>_4f8ab8824ec47a559be255ead5d2160f</vt:lpwstr>
      </vt:variant>
      <vt:variant>
        <vt:i4>5439598</vt:i4>
      </vt:variant>
      <vt:variant>
        <vt:i4>8514</vt:i4>
      </vt:variant>
      <vt:variant>
        <vt:i4>0</vt:i4>
      </vt:variant>
      <vt:variant>
        <vt:i4>5</vt:i4>
      </vt:variant>
      <vt:variant>
        <vt:lpwstr/>
      </vt:variant>
      <vt:variant>
        <vt:lpwstr>_dd8a218704e011376d33e65af525e062</vt:lpwstr>
      </vt:variant>
      <vt:variant>
        <vt:i4>917602</vt:i4>
      </vt:variant>
      <vt:variant>
        <vt:i4>8511</vt:i4>
      </vt:variant>
      <vt:variant>
        <vt:i4>0</vt:i4>
      </vt:variant>
      <vt:variant>
        <vt:i4>5</vt:i4>
      </vt:variant>
      <vt:variant>
        <vt:lpwstr/>
      </vt:variant>
      <vt:variant>
        <vt:lpwstr>_4f8ab8824ec47a559be255ead5d2160f</vt:lpwstr>
      </vt:variant>
      <vt:variant>
        <vt:i4>262204</vt:i4>
      </vt:variant>
      <vt:variant>
        <vt:i4>8508</vt:i4>
      </vt:variant>
      <vt:variant>
        <vt:i4>0</vt:i4>
      </vt:variant>
      <vt:variant>
        <vt:i4>5</vt:i4>
      </vt:variant>
      <vt:variant>
        <vt:lpwstr/>
      </vt:variant>
      <vt:variant>
        <vt:lpwstr>_f33c656a3d67c99aae75c41338d6e58a</vt:lpwstr>
      </vt:variant>
      <vt:variant>
        <vt:i4>5636198</vt:i4>
      </vt:variant>
      <vt:variant>
        <vt:i4>8505</vt:i4>
      </vt:variant>
      <vt:variant>
        <vt:i4>0</vt:i4>
      </vt:variant>
      <vt:variant>
        <vt:i4>5</vt:i4>
      </vt:variant>
      <vt:variant>
        <vt:lpwstr/>
      </vt:variant>
      <vt:variant>
        <vt:lpwstr>_13f9005c9106d00d7131680982c2727a</vt:lpwstr>
      </vt:variant>
      <vt:variant>
        <vt:i4>5898301</vt:i4>
      </vt:variant>
      <vt:variant>
        <vt:i4>8502</vt:i4>
      </vt:variant>
      <vt:variant>
        <vt:i4>0</vt:i4>
      </vt:variant>
      <vt:variant>
        <vt:i4>5</vt:i4>
      </vt:variant>
      <vt:variant>
        <vt:lpwstr/>
      </vt:variant>
      <vt:variant>
        <vt:lpwstr>_8aeba8eff36a737872d124faf2a260e2</vt:lpwstr>
      </vt:variant>
      <vt:variant>
        <vt:i4>5570666</vt:i4>
      </vt:variant>
      <vt:variant>
        <vt:i4>8499</vt:i4>
      </vt:variant>
      <vt:variant>
        <vt:i4>0</vt:i4>
      </vt:variant>
      <vt:variant>
        <vt:i4>5</vt:i4>
      </vt:variant>
      <vt:variant>
        <vt:lpwstr/>
      </vt:variant>
      <vt:variant>
        <vt:lpwstr>_6ba65cb32cb0154f6c150174e332fc08</vt:lpwstr>
      </vt:variant>
      <vt:variant>
        <vt:i4>5636198</vt:i4>
      </vt:variant>
      <vt:variant>
        <vt:i4>8496</vt:i4>
      </vt:variant>
      <vt:variant>
        <vt:i4>0</vt:i4>
      </vt:variant>
      <vt:variant>
        <vt:i4>5</vt:i4>
      </vt:variant>
      <vt:variant>
        <vt:lpwstr/>
      </vt:variant>
      <vt:variant>
        <vt:lpwstr>_13f9005c9106d00d7131680982c2727a</vt:lpwstr>
      </vt:variant>
      <vt:variant>
        <vt:i4>786541</vt:i4>
      </vt:variant>
      <vt:variant>
        <vt:i4>8493</vt:i4>
      </vt:variant>
      <vt:variant>
        <vt:i4>0</vt:i4>
      </vt:variant>
      <vt:variant>
        <vt:i4>5</vt:i4>
      </vt:variant>
      <vt:variant>
        <vt:lpwstr/>
      </vt:variant>
      <vt:variant>
        <vt:lpwstr>_a20015d9364f10649836a4dcdb0cc00b</vt:lpwstr>
      </vt:variant>
      <vt:variant>
        <vt:i4>5570666</vt:i4>
      </vt:variant>
      <vt:variant>
        <vt:i4>8490</vt:i4>
      </vt:variant>
      <vt:variant>
        <vt:i4>0</vt:i4>
      </vt:variant>
      <vt:variant>
        <vt:i4>5</vt:i4>
      </vt:variant>
      <vt:variant>
        <vt:lpwstr/>
      </vt:variant>
      <vt:variant>
        <vt:lpwstr>_6ba65cb32cb0154f6c150174e332fc08</vt:lpwstr>
      </vt:variant>
      <vt:variant>
        <vt:i4>5439598</vt:i4>
      </vt:variant>
      <vt:variant>
        <vt:i4>8487</vt:i4>
      </vt:variant>
      <vt:variant>
        <vt:i4>0</vt:i4>
      </vt:variant>
      <vt:variant>
        <vt:i4>5</vt:i4>
      </vt:variant>
      <vt:variant>
        <vt:lpwstr/>
      </vt:variant>
      <vt:variant>
        <vt:lpwstr>_dd8a218704e011376d33e65af525e062</vt:lpwstr>
      </vt:variant>
      <vt:variant>
        <vt:i4>5636198</vt:i4>
      </vt:variant>
      <vt:variant>
        <vt:i4>8484</vt:i4>
      </vt:variant>
      <vt:variant>
        <vt:i4>0</vt:i4>
      </vt:variant>
      <vt:variant>
        <vt:i4>5</vt:i4>
      </vt:variant>
      <vt:variant>
        <vt:lpwstr/>
      </vt:variant>
      <vt:variant>
        <vt:lpwstr>_13f9005c9106d00d7131680982c2727a</vt:lpwstr>
      </vt:variant>
      <vt:variant>
        <vt:i4>786541</vt:i4>
      </vt:variant>
      <vt:variant>
        <vt:i4>8481</vt:i4>
      </vt:variant>
      <vt:variant>
        <vt:i4>0</vt:i4>
      </vt:variant>
      <vt:variant>
        <vt:i4>5</vt:i4>
      </vt:variant>
      <vt:variant>
        <vt:lpwstr/>
      </vt:variant>
      <vt:variant>
        <vt:lpwstr>_a20015d9364f10649836a4dcdb0cc00b</vt:lpwstr>
      </vt:variant>
      <vt:variant>
        <vt:i4>5570666</vt:i4>
      </vt:variant>
      <vt:variant>
        <vt:i4>8478</vt:i4>
      </vt:variant>
      <vt:variant>
        <vt:i4>0</vt:i4>
      </vt:variant>
      <vt:variant>
        <vt:i4>5</vt:i4>
      </vt:variant>
      <vt:variant>
        <vt:lpwstr/>
      </vt:variant>
      <vt:variant>
        <vt:lpwstr>_6ba65cb32cb0154f6c150174e332fc08</vt:lpwstr>
      </vt:variant>
      <vt:variant>
        <vt:i4>262204</vt:i4>
      </vt:variant>
      <vt:variant>
        <vt:i4>8475</vt:i4>
      </vt:variant>
      <vt:variant>
        <vt:i4>0</vt:i4>
      </vt:variant>
      <vt:variant>
        <vt:i4>5</vt:i4>
      </vt:variant>
      <vt:variant>
        <vt:lpwstr/>
      </vt:variant>
      <vt:variant>
        <vt:lpwstr>_f33c656a3d67c99aae75c41338d6e58a</vt:lpwstr>
      </vt:variant>
      <vt:variant>
        <vt:i4>5308518</vt:i4>
      </vt:variant>
      <vt:variant>
        <vt:i4>8472</vt:i4>
      </vt:variant>
      <vt:variant>
        <vt:i4>0</vt:i4>
      </vt:variant>
      <vt:variant>
        <vt:i4>5</vt:i4>
      </vt:variant>
      <vt:variant>
        <vt:lpwstr/>
      </vt:variant>
      <vt:variant>
        <vt:lpwstr>_f2789c7872238c3b6e2d2c9e49072a95</vt:lpwstr>
      </vt:variant>
      <vt:variant>
        <vt:i4>917602</vt:i4>
      </vt:variant>
      <vt:variant>
        <vt:i4>8469</vt:i4>
      </vt:variant>
      <vt:variant>
        <vt:i4>0</vt:i4>
      </vt:variant>
      <vt:variant>
        <vt:i4>5</vt:i4>
      </vt:variant>
      <vt:variant>
        <vt:lpwstr/>
      </vt:variant>
      <vt:variant>
        <vt:lpwstr>_4f8ab8824ec47a559be255ead5d2160f</vt:lpwstr>
      </vt:variant>
      <vt:variant>
        <vt:i4>5439598</vt:i4>
      </vt:variant>
      <vt:variant>
        <vt:i4>8466</vt:i4>
      </vt:variant>
      <vt:variant>
        <vt:i4>0</vt:i4>
      </vt:variant>
      <vt:variant>
        <vt:i4>5</vt:i4>
      </vt:variant>
      <vt:variant>
        <vt:lpwstr/>
      </vt:variant>
      <vt:variant>
        <vt:lpwstr>_dd8a218704e011376d33e65af525e062</vt:lpwstr>
      </vt:variant>
      <vt:variant>
        <vt:i4>5308518</vt:i4>
      </vt:variant>
      <vt:variant>
        <vt:i4>8463</vt:i4>
      </vt:variant>
      <vt:variant>
        <vt:i4>0</vt:i4>
      </vt:variant>
      <vt:variant>
        <vt:i4>5</vt:i4>
      </vt:variant>
      <vt:variant>
        <vt:lpwstr/>
      </vt:variant>
      <vt:variant>
        <vt:lpwstr>_f2789c7872238c3b6e2d2c9e49072a95</vt:lpwstr>
      </vt:variant>
      <vt:variant>
        <vt:i4>5570666</vt:i4>
      </vt:variant>
      <vt:variant>
        <vt:i4>8460</vt:i4>
      </vt:variant>
      <vt:variant>
        <vt:i4>0</vt:i4>
      </vt:variant>
      <vt:variant>
        <vt:i4>5</vt:i4>
      </vt:variant>
      <vt:variant>
        <vt:lpwstr/>
      </vt:variant>
      <vt:variant>
        <vt:lpwstr>_6ba65cb32cb0154f6c150174e332fc08</vt:lpwstr>
      </vt:variant>
      <vt:variant>
        <vt:i4>917602</vt:i4>
      </vt:variant>
      <vt:variant>
        <vt:i4>8457</vt:i4>
      </vt:variant>
      <vt:variant>
        <vt:i4>0</vt:i4>
      </vt:variant>
      <vt:variant>
        <vt:i4>5</vt:i4>
      </vt:variant>
      <vt:variant>
        <vt:lpwstr/>
      </vt:variant>
      <vt:variant>
        <vt:lpwstr>_4f8ab8824ec47a559be255ead5d2160f</vt:lpwstr>
      </vt:variant>
      <vt:variant>
        <vt:i4>917602</vt:i4>
      </vt:variant>
      <vt:variant>
        <vt:i4>8454</vt:i4>
      </vt:variant>
      <vt:variant>
        <vt:i4>0</vt:i4>
      </vt:variant>
      <vt:variant>
        <vt:i4>5</vt:i4>
      </vt:variant>
      <vt:variant>
        <vt:lpwstr/>
      </vt:variant>
      <vt:variant>
        <vt:lpwstr>_4f8ab8824ec47a559be255ead5d2160f</vt:lpwstr>
      </vt:variant>
      <vt:variant>
        <vt:i4>5439598</vt:i4>
      </vt:variant>
      <vt:variant>
        <vt:i4>8451</vt:i4>
      </vt:variant>
      <vt:variant>
        <vt:i4>0</vt:i4>
      </vt:variant>
      <vt:variant>
        <vt:i4>5</vt:i4>
      </vt:variant>
      <vt:variant>
        <vt:lpwstr/>
      </vt:variant>
      <vt:variant>
        <vt:lpwstr>_dd8a218704e011376d33e65af525e062</vt:lpwstr>
      </vt:variant>
      <vt:variant>
        <vt:i4>5570666</vt:i4>
      </vt:variant>
      <vt:variant>
        <vt:i4>8448</vt:i4>
      </vt:variant>
      <vt:variant>
        <vt:i4>0</vt:i4>
      </vt:variant>
      <vt:variant>
        <vt:i4>5</vt:i4>
      </vt:variant>
      <vt:variant>
        <vt:lpwstr/>
      </vt:variant>
      <vt:variant>
        <vt:lpwstr>_6ba65cb32cb0154f6c150174e332fc08</vt:lpwstr>
      </vt:variant>
      <vt:variant>
        <vt:i4>5439598</vt:i4>
      </vt:variant>
      <vt:variant>
        <vt:i4>8445</vt:i4>
      </vt:variant>
      <vt:variant>
        <vt:i4>0</vt:i4>
      </vt:variant>
      <vt:variant>
        <vt:i4>5</vt:i4>
      </vt:variant>
      <vt:variant>
        <vt:lpwstr/>
      </vt:variant>
      <vt:variant>
        <vt:lpwstr>_dd8a218704e011376d33e65af525e062</vt:lpwstr>
      </vt:variant>
      <vt:variant>
        <vt:i4>852079</vt:i4>
      </vt:variant>
      <vt:variant>
        <vt:i4>8442</vt:i4>
      </vt:variant>
      <vt:variant>
        <vt:i4>0</vt:i4>
      </vt:variant>
      <vt:variant>
        <vt:i4>5</vt:i4>
      </vt:variant>
      <vt:variant>
        <vt:lpwstr/>
      </vt:variant>
      <vt:variant>
        <vt:lpwstr>_5d196d97c255bb26c7ece015d149f4d8</vt:lpwstr>
      </vt:variant>
      <vt:variant>
        <vt:i4>131181</vt:i4>
      </vt:variant>
      <vt:variant>
        <vt:i4>8439</vt:i4>
      </vt:variant>
      <vt:variant>
        <vt:i4>0</vt:i4>
      </vt:variant>
      <vt:variant>
        <vt:i4>5</vt:i4>
      </vt:variant>
      <vt:variant>
        <vt:lpwstr/>
      </vt:variant>
      <vt:variant>
        <vt:lpwstr>_a2021927a094afb50933eb829143a391</vt:lpwstr>
      </vt:variant>
      <vt:variant>
        <vt:i4>5701733</vt:i4>
      </vt:variant>
      <vt:variant>
        <vt:i4>8436</vt:i4>
      </vt:variant>
      <vt:variant>
        <vt:i4>0</vt:i4>
      </vt:variant>
      <vt:variant>
        <vt:i4>5</vt:i4>
      </vt:variant>
      <vt:variant>
        <vt:lpwstr/>
      </vt:variant>
      <vt:variant>
        <vt:lpwstr>_1b064056002f89a4ba6f4565e08b4f3a</vt:lpwstr>
      </vt:variant>
      <vt:variant>
        <vt:i4>131123</vt:i4>
      </vt:variant>
      <vt:variant>
        <vt:i4>8433</vt:i4>
      </vt:variant>
      <vt:variant>
        <vt:i4>0</vt:i4>
      </vt:variant>
      <vt:variant>
        <vt:i4>5</vt:i4>
      </vt:variant>
      <vt:variant>
        <vt:lpwstr/>
      </vt:variant>
      <vt:variant>
        <vt:lpwstr>_1a3b26382bc038a9cd845e258d24db0f</vt:lpwstr>
      </vt:variant>
      <vt:variant>
        <vt:i4>131123</vt:i4>
      </vt:variant>
      <vt:variant>
        <vt:i4>8430</vt:i4>
      </vt:variant>
      <vt:variant>
        <vt:i4>0</vt:i4>
      </vt:variant>
      <vt:variant>
        <vt:i4>5</vt:i4>
      </vt:variant>
      <vt:variant>
        <vt:lpwstr/>
      </vt:variant>
      <vt:variant>
        <vt:lpwstr>_1a3b26382bc038a9cd845e258d24db0f</vt:lpwstr>
      </vt:variant>
      <vt:variant>
        <vt:i4>852079</vt:i4>
      </vt:variant>
      <vt:variant>
        <vt:i4>8427</vt:i4>
      </vt:variant>
      <vt:variant>
        <vt:i4>0</vt:i4>
      </vt:variant>
      <vt:variant>
        <vt:i4>5</vt:i4>
      </vt:variant>
      <vt:variant>
        <vt:lpwstr/>
      </vt:variant>
      <vt:variant>
        <vt:lpwstr>_5d196d97c255bb26c7ece015d149f4d8</vt:lpwstr>
      </vt:variant>
      <vt:variant>
        <vt:i4>5505121</vt:i4>
      </vt:variant>
      <vt:variant>
        <vt:i4>8424</vt:i4>
      </vt:variant>
      <vt:variant>
        <vt:i4>0</vt:i4>
      </vt:variant>
      <vt:variant>
        <vt:i4>5</vt:i4>
      </vt:variant>
      <vt:variant>
        <vt:lpwstr/>
      </vt:variant>
      <vt:variant>
        <vt:lpwstr>_4bdee0568b2f36e553f586b458dace32</vt:lpwstr>
      </vt:variant>
      <vt:variant>
        <vt:i4>5439545</vt:i4>
      </vt:variant>
      <vt:variant>
        <vt:i4>8421</vt:i4>
      </vt:variant>
      <vt:variant>
        <vt:i4>0</vt:i4>
      </vt:variant>
      <vt:variant>
        <vt:i4>5</vt:i4>
      </vt:variant>
      <vt:variant>
        <vt:lpwstr/>
      </vt:variant>
      <vt:variant>
        <vt:lpwstr>_c05d8ea54231ef8385ae369a8cb18a7f</vt:lpwstr>
      </vt:variant>
      <vt:variant>
        <vt:i4>5570658</vt:i4>
      </vt:variant>
      <vt:variant>
        <vt:i4>8418</vt:i4>
      </vt:variant>
      <vt:variant>
        <vt:i4>0</vt:i4>
      </vt:variant>
      <vt:variant>
        <vt:i4>5</vt:i4>
      </vt:variant>
      <vt:variant>
        <vt:lpwstr/>
      </vt:variant>
      <vt:variant>
        <vt:lpwstr>_e4bd4a0a973b5fdb61fc0f8cb66dc9b7</vt:lpwstr>
      </vt:variant>
      <vt:variant>
        <vt:i4>5701740</vt:i4>
      </vt:variant>
      <vt:variant>
        <vt:i4>8415</vt:i4>
      </vt:variant>
      <vt:variant>
        <vt:i4>0</vt:i4>
      </vt:variant>
      <vt:variant>
        <vt:i4>5</vt:i4>
      </vt:variant>
      <vt:variant>
        <vt:lpwstr/>
      </vt:variant>
      <vt:variant>
        <vt:lpwstr>_e6b0cbf74d66e662c0e3b43efa323757</vt:lpwstr>
      </vt:variant>
      <vt:variant>
        <vt:i4>5767228</vt:i4>
      </vt:variant>
      <vt:variant>
        <vt:i4>8412</vt:i4>
      </vt:variant>
      <vt:variant>
        <vt:i4>0</vt:i4>
      </vt:variant>
      <vt:variant>
        <vt:i4>5</vt:i4>
      </vt:variant>
      <vt:variant>
        <vt:lpwstr/>
      </vt:variant>
      <vt:variant>
        <vt:lpwstr>_e92228f26631bd725a174bd1e0d187f6</vt:lpwstr>
      </vt:variant>
      <vt:variant>
        <vt:i4>327739</vt:i4>
      </vt:variant>
      <vt:variant>
        <vt:i4>8409</vt:i4>
      </vt:variant>
      <vt:variant>
        <vt:i4>0</vt:i4>
      </vt:variant>
      <vt:variant>
        <vt:i4>5</vt:i4>
      </vt:variant>
      <vt:variant>
        <vt:lpwstr/>
      </vt:variant>
      <vt:variant>
        <vt:lpwstr>_195976dea0d8187e1656ac43c072c070</vt:lpwstr>
      </vt:variant>
      <vt:variant>
        <vt:i4>852079</vt:i4>
      </vt:variant>
      <vt:variant>
        <vt:i4>8406</vt:i4>
      </vt:variant>
      <vt:variant>
        <vt:i4>0</vt:i4>
      </vt:variant>
      <vt:variant>
        <vt:i4>5</vt:i4>
      </vt:variant>
      <vt:variant>
        <vt:lpwstr/>
      </vt:variant>
      <vt:variant>
        <vt:lpwstr>_5d196d97c255bb26c7ece015d149f4d8</vt:lpwstr>
      </vt:variant>
      <vt:variant>
        <vt:i4>5570666</vt:i4>
      </vt:variant>
      <vt:variant>
        <vt:i4>8403</vt:i4>
      </vt:variant>
      <vt:variant>
        <vt:i4>0</vt:i4>
      </vt:variant>
      <vt:variant>
        <vt:i4>5</vt:i4>
      </vt:variant>
      <vt:variant>
        <vt:lpwstr/>
      </vt:variant>
      <vt:variant>
        <vt:lpwstr>_6ba65cb32cb0154f6c150174e332fc08</vt:lpwstr>
      </vt:variant>
      <vt:variant>
        <vt:i4>5636198</vt:i4>
      </vt:variant>
      <vt:variant>
        <vt:i4>8400</vt:i4>
      </vt:variant>
      <vt:variant>
        <vt:i4>0</vt:i4>
      </vt:variant>
      <vt:variant>
        <vt:i4>5</vt:i4>
      </vt:variant>
      <vt:variant>
        <vt:lpwstr/>
      </vt:variant>
      <vt:variant>
        <vt:lpwstr>_13f9005c9106d00d7131680982c2727a</vt:lpwstr>
      </vt:variant>
      <vt:variant>
        <vt:i4>131123</vt:i4>
      </vt:variant>
      <vt:variant>
        <vt:i4>8397</vt:i4>
      </vt:variant>
      <vt:variant>
        <vt:i4>0</vt:i4>
      </vt:variant>
      <vt:variant>
        <vt:i4>5</vt:i4>
      </vt:variant>
      <vt:variant>
        <vt:lpwstr/>
      </vt:variant>
      <vt:variant>
        <vt:lpwstr>_1a3b26382bc038a9cd845e258d24db0f</vt:lpwstr>
      </vt:variant>
      <vt:variant>
        <vt:i4>5570666</vt:i4>
      </vt:variant>
      <vt:variant>
        <vt:i4>8394</vt:i4>
      </vt:variant>
      <vt:variant>
        <vt:i4>0</vt:i4>
      </vt:variant>
      <vt:variant>
        <vt:i4>5</vt:i4>
      </vt:variant>
      <vt:variant>
        <vt:lpwstr/>
      </vt:variant>
      <vt:variant>
        <vt:lpwstr>_6ba65cb32cb0154f6c150174e332fc08</vt:lpwstr>
      </vt:variant>
      <vt:variant>
        <vt:i4>5963878</vt:i4>
      </vt:variant>
      <vt:variant>
        <vt:i4>8391</vt:i4>
      </vt:variant>
      <vt:variant>
        <vt:i4>0</vt:i4>
      </vt:variant>
      <vt:variant>
        <vt:i4>5</vt:i4>
      </vt:variant>
      <vt:variant>
        <vt:lpwstr/>
      </vt:variant>
      <vt:variant>
        <vt:lpwstr>_c4bee9dc62c41effa96910b60385b774</vt:lpwstr>
      </vt:variant>
      <vt:variant>
        <vt:i4>5636198</vt:i4>
      </vt:variant>
      <vt:variant>
        <vt:i4>8388</vt:i4>
      </vt:variant>
      <vt:variant>
        <vt:i4>0</vt:i4>
      </vt:variant>
      <vt:variant>
        <vt:i4>5</vt:i4>
      </vt:variant>
      <vt:variant>
        <vt:lpwstr/>
      </vt:variant>
      <vt:variant>
        <vt:lpwstr>_13f9005c9106d00d7131680982c2727a</vt:lpwstr>
      </vt:variant>
      <vt:variant>
        <vt:i4>5308465</vt:i4>
      </vt:variant>
      <vt:variant>
        <vt:i4>8385</vt:i4>
      </vt:variant>
      <vt:variant>
        <vt:i4>0</vt:i4>
      </vt:variant>
      <vt:variant>
        <vt:i4>5</vt:i4>
      </vt:variant>
      <vt:variant>
        <vt:lpwstr/>
      </vt:variant>
      <vt:variant>
        <vt:lpwstr>_a629b5862f5d42a8bc1b8f79b0f2f646</vt:lpwstr>
      </vt:variant>
      <vt:variant>
        <vt:i4>5636156</vt:i4>
      </vt:variant>
      <vt:variant>
        <vt:i4>8382</vt:i4>
      </vt:variant>
      <vt:variant>
        <vt:i4>0</vt:i4>
      </vt:variant>
      <vt:variant>
        <vt:i4>5</vt:i4>
      </vt:variant>
      <vt:variant>
        <vt:lpwstr/>
      </vt:variant>
      <vt:variant>
        <vt:lpwstr>_dee9f2345a1f910808f2263dfb689514</vt:lpwstr>
      </vt:variant>
      <vt:variant>
        <vt:i4>5308465</vt:i4>
      </vt:variant>
      <vt:variant>
        <vt:i4>8379</vt:i4>
      </vt:variant>
      <vt:variant>
        <vt:i4>0</vt:i4>
      </vt:variant>
      <vt:variant>
        <vt:i4>5</vt:i4>
      </vt:variant>
      <vt:variant>
        <vt:lpwstr/>
      </vt:variant>
      <vt:variant>
        <vt:lpwstr>_a629b5862f5d42a8bc1b8f79b0f2f646</vt:lpwstr>
      </vt:variant>
      <vt:variant>
        <vt:i4>131168</vt:i4>
      </vt:variant>
      <vt:variant>
        <vt:i4>8376</vt:i4>
      </vt:variant>
      <vt:variant>
        <vt:i4>0</vt:i4>
      </vt:variant>
      <vt:variant>
        <vt:i4>5</vt:i4>
      </vt:variant>
      <vt:variant>
        <vt:lpwstr/>
      </vt:variant>
      <vt:variant>
        <vt:lpwstr>_7f92c41b58c0056a267b8b5fbc000bd7</vt:lpwstr>
      </vt:variant>
      <vt:variant>
        <vt:i4>5767228</vt:i4>
      </vt:variant>
      <vt:variant>
        <vt:i4>8373</vt:i4>
      </vt:variant>
      <vt:variant>
        <vt:i4>0</vt:i4>
      </vt:variant>
      <vt:variant>
        <vt:i4>5</vt:i4>
      </vt:variant>
      <vt:variant>
        <vt:lpwstr/>
      </vt:variant>
      <vt:variant>
        <vt:lpwstr>_e92228f26631bd725a174bd1e0d187f6</vt:lpwstr>
      </vt:variant>
      <vt:variant>
        <vt:i4>5439588</vt:i4>
      </vt:variant>
      <vt:variant>
        <vt:i4>8370</vt:i4>
      </vt:variant>
      <vt:variant>
        <vt:i4>0</vt:i4>
      </vt:variant>
      <vt:variant>
        <vt:i4>5</vt:i4>
      </vt:variant>
      <vt:variant>
        <vt:lpwstr/>
      </vt:variant>
      <vt:variant>
        <vt:lpwstr>_9e5a8841da7f9593dbf615179d8dbaac</vt:lpwstr>
      </vt:variant>
      <vt:variant>
        <vt:i4>6225982</vt:i4>
      </vt:variant>
      <vt:variant>
        <vt:i4>8367</vt:i4>
      </vt:variant>
      <vt:variant>
        <vt:i4>0</vt:i4>
      </vt:variant>
      <vt:variant>
        <vt:i4>5</vt:i4>
      </vt:variant>
      <vt:variant>
        <vt:lpwstr/>
      </vt:variant>
      <vt:variant>
        <vt:lpwstr>_160715442680bb12abbe3b740c5facab</vt:lpwstr>
      </vt:variant>
      <vt:variant>
        <vt:i4>6226021</vt:i4>
      </vt:variant>
      <vt:variant>
        <vt:i4>8364</vt:i4>
      </vt:variant>
      <vt:variant>
        <vt:i4>0</vt:i4>
      </vt:variant>
      <vt:variant>
        <vt:i4>5</vt:i4>
      </vt:variant>
      <vt:variant>
        <vt:lpwstr/>
      </vt:variant>
      <vt:variant>
        <vt:lpwstr>_4bffb09c727b56788e7de38a245db0cd</vt:lpwstr>
      </vt:variant>
      <vt:variant>
        <vt:i4>6225982</vt:i4>
      </vt:variant>
      <vt:variant>
        <vt:i4>8361</vt:i4>
      </vt:variant>
      <vt:variant>
        <vt:i4>0</vt:i4>
      </vt:variant>
      <vt:variant>
        <vt:i4>5</vt:i4>
      </vt:variant>
      <vt:variant>
        <vt:lpwstr/>
      </vt:variant>
      <vt:variant>
        <vt:lpwstr>_160715442680bb12abbe3b740c5facab</vt:lpwstr>
      </vt:variant>
      <vt:variant>
        <vt:i4>5308527</vt:i4>
      </vt:variant>
      <vt:variant>
        <vt:i4>8358</vt:i4>
      </vt:variant>
      <vt:variant>
        <vt:i4>0</vt:i4>
      </vt:variant>
      <vt:variant>
        <vt:i4>5</vt:i4>
      </vt:variant>
      <vt:variant>
        <vt:lpwstr/>
      </vt:variant>
      <vt:variant>
        <vt:lpwstr>_1b7fbbac749a99850f7fe96ac4bb6b8d</vt:lpwstr>
      </vt:variant>
      <vt:variant>
        <vt:i4>131168</vt:i4>
      </vt:variant>
      <vt:variant>
        <vt:i4>8355</vt:i4>
      </vt:variant>
      <vt:variant>
        <vt:i4>0</vt:i4>
      </vt:variant>
      <vt:variant>
        <vt:i4>5</vt:i4>
      </vt:variant>
      <vt:variant>
        <vt:lpwstr/>
      </vt:variant>
      <vt:variant>
        <vt:lpwstr>_7f92c41b58c0056a267b8b5fbc000bd7</vt:lpwstr>
      </vt:variant>
      <vt:variant>
        <vt:i4>5439539</vt:i4>
      </vt:variant>
      <vt:variant>
        <vt:i4>8352</vt:i4>
      </vt:variant>
      <vt:variant>
        <vt:i4>0</vt:i4>
      </vt:variant>
      <vt:variant>
        <vt:i4>5</vt:i4>
      </vt:variant>
      <vt:variant>
        <vt:lpwstr/>
      </vt:variant>
      <vt:variant>
        <vt:lpwstr>_7af148db3cd6de3064b614dec120341a</vt:lpwstr>
      </vt:variant>
      <vt:variant>
        <vt:i4>5308527</vt:i4>
      </vt:variant>
      <vt:variant>
        <vt:i4>8349</vt:i4>
      </vt:variant>
      <vt:variant>
        <vt:i4>0</vt:i4>
      </vt:variant>
      <vt:variant>
        <vt:i4>5</vt:i4>
      </vt:variant>
      <vt:variant>
        <vt:lpwstr/>
      </vt:variant>
      <vt:variant>
        <vt:lpwstr>_1b7fbbac749a99850f7fe96ac4bb6b8d</vt:lpwstr>
      </vt:variant>
      <vt:variant>
        <vt:i4>5636156</vt:i4>
      </vt:variant>
      <vt:variant>
        <vt:i4>8346</vt:i4>
      </vt:variant>
      <vt:variant>
        <vt:i4>0</vt:i4>
      </vt:variant>
      <vt:variant>
        <vt:i4>5</vt:i4>
      </vt:variant>
      <vt:variant>
        <vt:lpwstr/>
      </vt:variant>
      <vt:variant>
        <vt:lpwstr>_dee9f2345a1f910808f2263dfb689514</vt:lpwstr>
      </vt:variant>
      <vt:variant>
        <vt:i4>5636156</vt:i4>
      </vt:variant>
      <vt:variant>
        <vt:i4>8343</vt:i4>
      </vt:variant>
      <vt:variant>
        <vt:i4>0</vt:i4>
      </vt:variant>
      <vt:variant>
        <vt:i4>5</vt:i4>
      </vt:variant>
      <vt:variant>
        <vt:lpwstr/>
      </vt:variant>
      <vt:variant>
        <vt:lpwstr>_dee9f2345a1f910808f2263dfb689514</vt:lpwstr>
      </vt:variant>
      <vt:variant>
        <vt:i4>393270</vt:i4>
      </vt:variant>
      <vt:variant>
        <vt:i4>8340</vt:i4>
      </vt:variant>
      <vt:variant>
        <vt:i4>0</vt:i4>
      </vt:variant>
      <vt:variant>
        <vt:i4>5</vt:i4>
      </vt:variant>
      <vt:variant>
        <vt:lpwstr/>
      </vt:variant>
      <vt:variant>
        <vt:lpwstr>_0ee55a33161552117f79fca2d73e574e</vt:lpwstr>
      </vt:variant>
      <vt:variant>
        <vt:i4>6225982</vt:i4>
      </vt:variant>
      <vt:variant>
        <vt:i4>8337</vt:i4>
      </vt:variant>
      <vt:variant>
        <vt:i4>0</vt:i4>
      </vt:variant>
      <vt:variant>
        <vt:i4>5</vt:i4>
      </vt:variant>
      <vt:variant>
        <vt:lpwstr/>
      </vt:variant>
      <vt:variant>
        <vt:lpwstr>_160715442680bb12abbe3b740c5facab</vt:lpwstr>
      </vt:variant>
      <vt:variant>
        <vt:i4>6226021</vt:i4>
      </vt:variant>
      <vt:variant>
        <vt:i4>8334</vt:i4>
      </vt:variant>
      <vt:variant>
        <vt:i4>0</vt:i4>
      </vt:variant>
      <vt:variant>
        <vt:i4>5</vt:i4>
      </vt:variant>
      <vt:variant>
        <vt:lpwstr/>
      </vt:variant>
      <vt:variant>
        <vt:lpwstr>_4bffb09c727b56788e7de38a245db0cd</vt:lpwstr>
      </vt:variant>
      <vt:variant>
        <vt:i4>6226021</vt:i4>
      </vt:variant>
      <vt:variant>
        <vt:i4>8331</vt:i4>
      </vt:variant>
      <vt:variant>
        <vt:i4>0</vt:i4>
      </vt:variant>
      <vt:variant>
        <vt:i4>5</vt:i4>
      </vt:variant>
      <vt:variant>
        <vt:lpwstr/>
      </vt:variant>
      <vt:variant>
        <vt:lpwstr>_4bffb09c727b56788e7de38a245db0cd</vt:lpwstr>
      </vt:variant>
      <vt:variant>
        <vt:i4>5636156</vt:i4>
      </vt:variant>
      <vt:variant>
        <vt:i4>8328</vt:i4>
      </vt:variant>
      <vt:variant>
        <vt:i4>0</vt:i4>
      </vt:variant>
      <vt:variant>
        <vt:i4>5</vt:i4>
      </vt:variant>
      <vt:variant>
        <vt:lpwstr/>
      </vt:variant>
      <vt:variant>
        <vt:lpwstr>_dee9f2345a1f910808f2263dfb689514</vt:lpwstr>
      </vt:variant>
      <vt:variant>
        <vt:i4>5636149</vt:i4>
      </vt:variant>
      <vt:variant>
        <vt:i4>8325</vt:i4>
      </vt:variant>
      <vt:variant>
        <vt:i4>0</vt:i4>
      </vt:variant>
      <vt:variant>
        <vt:i4>5</vt:i4>
      </vt:variant>
      <vt:variant>
        <vt:lpwstr/>
      </vt:variant>
      <vt:variant>
        <vt:lpwstr>_dedf5bede9319c2ebb81bd8f0e8aa42a</vt:lpwstr>
      </vt:variant>
      <vt:variant>
        <vt:i4>5636156</vt:i4>
      </vt:variant>
      <vt:variant>
        <vt:i4>8322</vt:i4>
      </vt:variant>
      <vt:variant>
        <vt:i4>0</vt:i4>
      </vt:variant>
      <vt:variant>
        <vt:i4>5</vt:i4>
      </vt:variant>
      <vt:variant>
        <vt:lpwstr/>
      </vt:variant>
      <vt:variant>
        <vt:lpwstr>_dee9f2345a1f910808f2263dfb689514</vt:lpwstr>
      </vt:variant>
      <vt:variant>
        <vt:i4>6226016</vt:i4>
      </vt:variant>
      <vt:variant>
        <vt:i4>8319</vt:i4>
      </vt:variant>
      <vt:variant>
        <vt:i4>0</vt:i4>
      </vt:variant>
      <vt:variant>
        <vt:i4>5</vt:i4>
      </vt:variant>
      <vt:variant>
        <vt:lpwstr/>
      </vt:variant>
      <vt:variant>
        <vt:lpwstr>_bc915b3e9f8fbd7965d14da551afd5a5</vt:lpwstr>
      </vt:variant>
      <vt:variant>
        <vt:i4>589883</vt:i4>
      </vt:variant>
      <vt:variant>
        <vt:i4>8316</vt:i4>
      </vt:variant>
      <vt:variant>
        <vt:i4>0</vt:i4>
      </vt:variant>
      <vt:variant>
        <vt:i4>5</vt:i4>
      </vt:variant>
      <vt:variant>
        <vt:lpwstr/>
      </vt:variant>
      <vt:variant>
        <vt:lpwstr>_159c67ab41f60cadc64b4e463ee4d104</vt:lpwstr>
      </vt:variant>
      <vt:variant>
        <vt:i4>5636149</vt:i4>
      </vt:variant>
      <vt:variant>
        <vt:i4>8313</vt:i4>
      </vt:variant>
      <vt:variant>
        <vt:i4>0</vt:i4>
      </vt:variant>
      <vt:variant>
        <vt:i4>5</vt:i4>
      </vt:variant>
      <vt:variant>
        <vt:lpwstr/>
      </vt:variant>
      <vt:variant>
        <vt:lpwstr>_dedf5bede9319c2ebb81bd8f0e8aa42a</vt:lpwstr>
      </vt:variant>
      <vt:variant>
        <vt:i4>458801</vt:i4>
      </vt:variant>
      <vt:variant>
        <vt:i4>8310</vt:i4>
      </vt:variant>
      <vt:variant>
        <vt:i4>0</vt:i4>
      </vt:variant>
      <vt:variant>
        <vt:i4>5</vt:i4>
      </vt:variant>
      <vt:variant>
        <vt:lpwstr/>
      </vt:variant>
      <vt:variant>
        <vt:lpwstr>_9bf67544840a1cd6396f28cc292e3ca0</vt:lpwstr>
      </vt:variant>
      <vt:variant>
        <vt:i4>5439588</vt:i4>
      </vt:variant>
      <vt:variant>
        <vt:i4>8307</vt:i4>
      </vt:variant>
      <vt:variant>
        <vt:i4>0</vt:i4>
      </vt:variant>
      <vt:variant>
        <vt:i4>5</vt:i4>
      </vt:variant>
      <vt:variant>
        <vt:lpwstr/>
      </vt:variant>
      <vt:variant>
        <vt:lpwstr>_9e5a8841da7f9593dbf615179d8dbaac</vt:lpwstr>
      </vt:variant>
      <vt:variant>
        <vt:i4>6226021</vt:i4>
      </vt:variant>
      <vt:variant>
        <vt:i4>8304</vt:i4>
      </vt:variant>
      <vt:variant>
        <vt:i4>0</vt:i4>
      </vt:variant>
      <vt:variant>
        <vt:i4>5</vt:i4>
      </vt:variant>
      <vt:variant>
        <vt:lpwstr/>
      </vt:variant>
      <vt:variant>
        <vt:lpwstr>_4bffb09c727b56788e7de38a245db0cd</vt:lpwstr>
      </vt:variant>
      <vt:variant>
        <vt:i4>5701731</vt:i4>
      </vt:variant>
      <vt:variant>
        <vt:i4>8301</vt:i4>
      </vt:variant>
      <vt:variant>
        <vt:i4>0</vt:i4>
      </vt:variant>
      <vt:variant>
        <vt:i4>5</vt:i4>
      </vt:variant>
      <vt:variant>
        <vt:lpwstr/>
      </vt:variant>
      <vt:variant>
        <vt:lpwstr>_1c7aba0f69325be4a8475e6515e816ed</vt:lpwstr>
      </vt:variant>
      <vt:variant>
        <vt:i4>5636156</vt:i4>
      </vt:variant>
      <vt:variant>
        <vt:i4>8298</vt:i4>
      </vt:variant>
      <vt:variant>
        <vt:i4>0</vt:i4>
      </vt:variant>
      <vt:variant>
        <vt:i4>5</vt:i4>
      </vt:variant>
      <vt:variant>
        <vt:lpwstr/>
      </vt:variant>
      <vt:variant>
        <vt:lpwstr>_dee9f2345a1f910808f2263dfb689514</vt:lpwstr>
      </vt:variant>
      <vt:variant>
        <vt:i4>6225982</vt:i4>
      </vt:variant>
      <vt:variant>
        <vt:i4>8295</vt:i4>
      </vt:variant>
      <vt:variant>
        <vt:i4>0</vt:i4>
      </vt:variant>
      <vt:variant>
        <vt:i4>5</vt:i4>
      </vt:variant>
      <vt:variant>
        <vt:lpwstr/>
      </vt:variant>
      <vt:variant>
        <vt:lpwstr>_160715442680bb12abbe3b740c5facab</vt:lpwstr>
      </vt:variant>
      <vt:variant>
        <vt:i4>6225982</vt:i4>
      </vt:variant>
      <vt:variant>
        <vt:i4>8292</vt:i4>
      </vt:variant>
      <vt:variant>
        <vt:i4>0</vt:i4>
      </vt:variant>
      <vt:variant>
        <vt:i4>5</vt:i4>
      </vt:variant>
      <vt:variant>
        <vt:lpwstr/>
      </vt:variant>
      <vt:variant>
        <vt:lpwstr>_160715442680bb12abbe3b740c5facab</vt:lpwstr>
      </vt:variant>
      <vt:variant>
        <vt:i4>5636156</vt:i4>
      </vt:variant>
      <vt:variant>
        <vt:i4>8289</vt:i4>
      </vt:variant>
      <vt:variant>
        <vt:i4>0</vt:i4>
      </vt:variant>
      <vt:variant>
        <vt:i4>5</vt:i4>
      </vt:variant>
      <vt:variant>
        <vt:lpwstr/>
      </vt:variant>
      <vt:variant>
        <vt:lpwstr>_dee9f2345a1f910808f2263dfb689514</vt:lpwstr>
      </vt:variant>
      <vt:variant>
        <vt:i4>6225978</vt:i4>
      </vt:variant>
      <vt:variant>
        <vt:i4>8286</vt:i4>
      </vt:variant>
      <vt:variant>
        <vt:i4>0</vt:i4>
      </vt:variant>
      <vt:variant>
        <vt:i4>5</vt:i4>
      </vt:variant>
      <vt:variant>
        <vt:lpwstr/>
      </vt:variant>
      <vt:variant>
        <vt:lpwstr>_b40683e92bfe4e9d4ea7419f988b34c2</vt:lpwstr>
      </vt:variant>
      <vt:variant>
        <vt:i4>5439588</vt:i4>
      </vt:variant>
      <vt:variant>
        <vt:i4>8283</vt:i4>
      </vt:variant>
      <vt:variant>
        <vt:i4>0</vt:i4>
      </vt:variant>
      <vt:variant>
        <vt:i4>5</vt:i4>
      </vt:variant>
      <vt:variant>
        <vt:lpwstr/>
      </vt:variant>
      <vt:variant>
        <vt:lpwstr>_9e5a8841da7f9593dbf615179d8dbaac</vt:lpwstr>
      </vt:variant>
      <vt:variant>
        <vt:i4>5636156</vt:i4>
      </vt:variant>
      <vt:variant>
        <vt:i4>8280</vt:i4>
      </vt:variant>
      <vt:variant>
        <vt:i4>0</vt:i4>
      </vt:variant>
      <vt:variant>
        <vt:i4>5</vt:i4>
      </vt:variant>
      <vt:variant>
        <vt:lpwstr/>
      </vt:variant>
      <vt:variant>
        <vt:lpwstr>_dee9f2345a1f910808f2263dfb689514</vt:lpwstr>
      </vt:variant>
      <vt:variant>
        <vt:i4>5636156</vt:i4>
      </vt:variant>
      <vt:variant>
        <vt:i4>8277</vt:i4>
      </vt:variant>
      <vt:variant>
        <vt:i4>0</vt:i4>
      </vt:variant>
      <vt:variant>
        <vt:i4>5</vt:i4>
      </vt:variant>
      <vt:variant>
        <vt:lpwstr/>
      </vt:variant>
      <vt:variant>
        <vt:lpwstr>_dee9f2345a1f910808f2263dfb689514</vt:lpwstr>
      </vt:variant>
      <vt:variant>
        <vt:i4>5636149</vt:i4>
      </vt:variant>
      <vt:variant>
        <vt:i4>8274</vt:i4>
      </vt:variant>
      <vt:variant>
        <vt:i4>0</vt:i4>
      </vt:variant>
      <vt:variant>
        <vt:i4>5</vt:i4>
      </vt:variant>
      <vt:variant>
        <vt:lpwstr/>
      </vt:variant>
      <vt:variant>
        <vt:lpwstr>_dedf5bede9319c2ebb81bd8f0e8aa42a</vt:lpwstr>
      </vt:variant>
      <vt:variant>
        <vt:i4>6226021</vt:i4>
      </vt:variant>
      <vt:variant>
        <vt:i4>8271</vt:i4>
      </vt:variant>
      <vt:variant>
        <vt:i4>0</vt:i4>
      </vt:variant>
      <vt:variant>
        <vt:i4>5</vt:i4>
      </vt:variant>
      <vt:variant>
        <vt:lpwstr/>
      </vt:variant>
      <vt:variant>
        <vt:lpwstr>_4bffb09c727b56788e7de38a245db0cd</vt:lpwstr>
      </vt:variant>
      <vt:variant>
        <vt:i4>5439539</vt:i4>
      </vt:variant>
      <vt:variant>
        <vt:i4>8268</vt:i4>
      </vt:variant>
      <vt:variant>
        <vt:i4>0</vt:i4>
      </vt:variant>
      <vt:variant>
        <vt:i4>5</vt:i4>
      </vt:variant>
      <vt:variant>
        <vt:lpwstr/>
      </vt:variant>
      <vt:variant>
        <vt:lpwstr>_7af148db3cd6de3064b614dec120341a</vt:lpwstr>
      </vt:variant>
      <vt:variant>
        <vt:i4>5308465</vt:i4>
      </vt:variant>
      <vt:variant>
        <vt:i4>8265</vt:i4>
      </vt:variant>
      <vt:variant>
        <vt:i4>0</vt:i4>
      </vt:variant>
      <vt:variant>
        <vt:i4>5</vt:i4>
      </vt:variant>
      <vt:variant>
        <vt:lpwstr/>
      </vt:variant>
      <vt:variant>
        <vt:lpwstr>_a629b5862f5d42a8bc1b8f79b0f2f646</vt:lpwstr>
      </vt:variant>
      <vt:variant>
        <vt:i4>5308465</vt:i4>
      </vt:variant>
      <vt:variant>
        <vt:i4>8262</vt:i4>
      </vt:variant>
      <vt:variant>
        <vt:i4>0</vt:i4>
      </vt:variant>
      <vt:variant>
        <vt:i4>5</vt:i4>
      </vt:variant>
      <vt:variant>
        <vt:lpwstr/>
      </vt:variant>
      <vt:variant>
        <vt:lpwstr>_a629b5862f5d42a8bc1b8f79b0f2f646</vt:lpwstr>
      </vt:variant>
      <vt:variant>
        <vt:i4>131168</vt:i4>
      </vt:variant>
      <vt:variant>
        <vt:i4>8259</vt:i4>
      </vt:variant>
      <vt:variant>
        <vt:i4>0</vt:i4>
      </vt:variant>
      <vt:variant>
        <vt:i4>5</vt:i4>
      </vt:variant>
      <vt:variant>
        <vt:lpwstr/>
      </vt:variant>
      <vt:variant>
        <vt:lpwstr>_7f92c41b58c0056a267b8b5fbc000bd7</vt:lpwstr>
      </vt:variant>
      <vt:variant>
        <vt:i4>6226021</vt:i4>
      </vt:variant>
      <vt:variant>
        <vt:i4>8256</vt:i4>
      </vt:variant>
      <vt:variant>
        <vt:i4>0</vt:i4>
      </vt:variant>
      <vt:variant>
        <vt:i4>5</vt:i4>
      </vt:variant>
      <vt:variant>
        <vt:lpwstr/>
      </vt:variant>
      <vt:variant>
        <vt:lpwstr>_4bffb09c727b56788e7de38a245db0cd</vt:lpwstr>
      </vt:variant>
      <vt:variant>
        <vt:i4>5308465</vt:i4>
      </vt:variant>
      <vt:variant>
        <vt:i4>8253</vt:i4>
      </vt:variant>
      <vt:variant>
        <vt:i4>0</vt:i4>
      </vt:variant>
      <vt:variant>
        <vt:i4>5</vt:i4>
      </vt:variant>
      <vt:variant>
        <vt:lpwstr/>
      </vt:variant>
      <vt:variant>
        <vt:lpwstr>_a629b5862f5d42a8bc1b8f79b0f2f646</vt:lpwstr>
      </vt:variant>
      <vt:variant>
        <vt:i4>5308527</vt:i4>
      </vt:variant>
      <vt:variant>
        <vt:i4>8250</vt:i4>
      </vt:variant>
      <vt:variant>
        <vt:i4>0</vt:i4>
      </vt:variant>
      <vt:variant>
        <vt:i4>5</vt:i4>
      </vt:variant>
      <vt:variant>
        <vt:lpwstr/>
      </vt:variant>
      <vt:variant>
        <vt:lpwstr>_1b7fbbac749a99850f7fe96ac4bb6b8d</vt:lpwstr>
      </vt:variant>
      <vt:variant>
        <vt:i4>6225982</vt:i4>
      </vt:variant>
      <vt:variant>
        <vt:i4>8247</vt:i4>
      </vt:variant>
      <vt:variant>
        <vt:i4>0</vt:i4>
      </vt:variant>
      <vt:variant>
        <vt:i4>5</vt:i4>
      </vt:variant>
      <vt:variant>
        <vt:lpwstr/>
      </vt:variant>
      <vt:variant>
        <vt:lpwstr>_160715442680bb12abbe3b740c5facab</vt:lpwstr>
      </vt:variant>
      <vt:variant>
        <vt:i4>5308527</vt:i4>
      </vt:variant>
      <vt:variant>
        <vt:i4>8244</vt:i4>
      </vt:variant>
      <vt:variant>
        <vt:i4>0</vt:i4>
      </vt:variant>
      <vt:variant>
        <vt:i4>5</vt:i4>
      </vt:variant>
      <vt:variant>
        <vt:lpwstr/>
      </vt:variant>
      <vt:variant>
        <vt:lpwstr>_1b7fbbac749a99850f7fe96ac4bb6b8d</vt:lpwstr>
      </vt:variant>
      <vt:variant>
        <vt:i4>5505124</vt:i4>
      </vt:variant>
      <vt:variant>
        <vt:i4>8241</vt:i4>
      </vt:variant>
      <vt:variant>
        <vt:i4>0</vt:i4>
      </vt:variant>
      <vt:variant>
        <vt:i4>5</vt:i4>
      </vt:variant>
      <vt:variant>
        <vt:lpwstr/>
      </vt:variant>
      <vt:variant>
        <vt:lpwstr>_d435d2a72c98c51f96c26a056cca4eb5</vt:lpwstr>
      </vt:variant>
      <vt:variant>
        <vt:i4>131123</vt:i4>
      </vt:variant>
      <vt:variant>
        <vt:i4>8238</vt:i4>
      </vt:variant>
      <vt:variant>
        <vt:i4>0</vt:i4>
      </vt:variant>
      <vt:variant>
        <vt:i4>5</vt:i4>
      </vt:variant>
      <vt:variant>
        <vt:lpwstr/>
      </vt:variant>
      <vt:variant>
        <vt:lpwstr>_1a3b26382bc038a9cd845e258d24db0f</vt:lpwstr>
      </vt:variant>
      <vt:variant>
        <vt:i4>5832806</vt:i4>
      </vt:variant>
      <vt:variant>
        <vt:i4>8235</vt:i4>
      </vt:variant>
      <vt:variant>
        <vt:i4>0</vt:i4>
      </vt:variant>
      <vt:variant>
        <vt:i4>5</vt:i4>
      </vt:variant>
      <vt:variant>
        <vt:lpwstr/>
      </vt:variant>
      <vt:variant>
        <vt:lpwstr>_fb06e097d35e72980035cfd1bc9106cb</vt:lpwstr>
      </vt:variant>
      <vt:variant>
        <vt:i4>5308512</vt:i4>
      </vt:variant>
      <vt:variant>
        <vt:i4>8232</vt:i4>
      </vt:variant>
      <vt:variant>
        <vt:i4>0</vt:i4>
      </vt:variant>
      <vt:variant>
        <vt:i4>5</vt:i4>
      </vt:variant>
      <vt:variant>
        <vt:lpwstr/>
      </vt:variant>
      <vt:variant>
        <vt:lpwstr>_ab1b10800dbf4458dc008d00f609c924</vt:lpwstr>
      </vt:variant>
      <vt:variant>
        <vt:i4>5308512</vt:i4>
      </vt:variant>
      <vt:variant>
        <vt:i4>8229</vt:i4>
      </vt:variant>
      <vt:variant>
        <vt:i4>0</vt:i4>
      </vt:variant>
      <vt:variant>
        <vt:i4>5</vt:i4>
      </vt:variant>
      <vt:variant>
        <vt:lpwstr/>
      </vt:variant>
      <vt:variant>
        <vt:lpwstr>_ab1b10800dbf4458dc008d00f609c924</vt:lpwstr>
      </vt:variant>
      <vt:variant>
        <vt:i4>5832763</vt:i4>
      </vt:variant>
      <vt:variant>
        <vt:i4>8226</vt:i4>
      </vt:variant>
      <vt:variant>
        <vt:i4>0</vt:i4>
      </vt:variant>
      <vt:variant>
        <vt:i4>5</vt:i4>
      </vt:variant>
      <vt:variant>
        <vt:lpwstr/>
      </vt:variant>
      <vt:variant>
        <vt:lpwstr>_e53dd5572fd3346fa73d5e5e4a87c50a</vt:lpwstr>
      </vt:variant>
      <vt:variant>
        <vt:i4>5832763</vt:i4>
      </vt:variant>
      <vt:variant>
        <vt:i4>8223</vt:i4>
      </vt:variant>
      <vt:variant>
        <vt:i4>0</vt:i4>
      </vt:variant>
      <vt:variant>
        <vt:i4>5</vt:i4>
      </vt:variant>
      <vt:variant>
        <vt:lpwstr/>
      </vt:variant>
      <vt:variant>
        <vt:lpwstr>_e53dd5572fd3346fa73d5e5e4a87c50a</vt:lpwstr>
      </vt:variant>
      <vt:variant>
        <vt:i4>5767226</vt:i4>
      </vt:variant>
      <vt:variant>
        <vt:i4>8220</vt:i4>
      </vt:variant>
      <vt:variant>
        <vt:i4>0</vt:i4>
      </vt:variant>
      <vt:variant>
        <vt:i4>5</vt:i4>
      </vt:variant>
      <vt:variant>
        <vt:lpwstr/>
      </vt:variant>
      <vt:variant>
        <vt:lpwstr>_196d76f570f8c2bd9cccd75b4f5ce514</vt:lpwstr>
      </vt:variant>
      <vt:variant>
        <vt:i4>5832763</vt:i4>
      </vt:variant>
      <vt:variant>
        <vt:i4>8217</vt:i4>
      </vt:variant>
      <vt:variant>
        <vt:i4>0</vt:i4>
      </vt:variant>
      <vt:variant>
        <vt:i4>5</vt:i4>
      </vt:variant>
      <vt:variant>
        <vt:lpwstr/>
      </vt:variant>
      <vt:variant>
        <vt:lpwstr>_e53dd5572fd3346fa73d5e5e4a87c50a</vt:lpwstr>
      </vt:variant>
      <vt:variant>
        <vt:i4>5767226</vt:i4>
      </vt:variant>
      <vt:variant>
        <vt:i4>8214</vt:i4>
      </vt:variant>
      <vt:variant>
        <vt:i4>0</vt:i4>
      </vt:variant>
      <vt:variant>
        <vt:i4>5</vt:i4>
      </vt:variant>
      <vt:variant>
        <vt:lpwstr/>
      </vt:variant>
      <vt:variant>
        <vt:lpwstr>_196d76f570f8c2bd9cccd75b4f5ce514</vt:lpwstr>
      </vt:variant>
      <vt:variant>
        <vt:i4>5308512</vt:i4>
      </vt:variant>
      <vt:variant>
        <vt:i4>8211</vt:i4>
      </vt:variant>
      <vt:variant>
        <vt:i4>0</vt:i4>
      </vt:variant>
      <vt:variant>
        <vt:i4>5</vt:i4>
      </vt:variant>
      <vt:variant>
        <vt:lpwstr/>
      </vt:variant>
      <vt:variant>
        <vt:lpwstr>_ab1b10800dbf4458dc008d00f609c924</vt:lpwstr>
      </vt:variant>
      <vt:variant>
        <vt:i4>5767226</vt:i4>
      </vt:variant>
      <vt:variant>
        <vt:i4>8208</vt:i4>
      </vt:variant>
      <vt:variant>
        <vt:i4>0</vt:i4>
      </vt:variant>
      <vt:variant>
        <vt:i4>5</vt:i4>
      </vt:variant>
      <vt:variant>
        <vt:lpwstr/>
      </vt:variant>
      <vt:variant>
        <vt:lpwstr>_196d76f570f8c2bd9cccd75b4f5ce514</vt:lpwstr>
      </vt:variant>
      <vt:variant>
        <vt:i4>5767226</vt:i4>
      </vt:variant>
      <vt:variant>
        <vt:i4>8205</vt:i4>
      </vt:variant>
      <vt:variant>
        <vt:i4>0</vt:i4>
      </vt:variant>
      <vt:variant>
        <vt:i4>5</vt:i4>
      </vt:variant>
      <vt:variant>
        <vt:lpwstr/>
      </vt:variant>
      <vt:variant>
        <vt:lpwstr>_196d76f570f8c2bd9cccd75b4f5ce514</vt:lpwstr>
      </vt:variant>
      <vt:variant>
        <vt:i4>5767226</vt:i4>
      </vt:variant>
      <vt:variant>
        <vt:i4>8202</vt:i4>
      </vt:variant>
      <vt:variant>
        <vt:i4>0</vt:i4>
      </vt:variant>
      <vt:variant>
        <vt:i4>5</vt:i4>
      </vt:variant>
      <vt:variant>
        <vt:lpwstr/>
      </vt:variant>
      <vt:variant>
        <vt:lpwstr>_196d76f570f8c2bd9cccd75b4f5ce514</vt:lpwstr>
      </vt:variant>
      <vt:variant>
        <vt:i4>5767226</vt:i4>
      </vt:variant>
      <vt:variant>
        <vt:i4>8199</vt:i4>
      </vt:variant>
      <vt:variant>
        <vt:i4>0</vt:i4>
      </vt:variant>
      <vt:variant>
        <vt:i4>5</vt:i4>
      </vt:variant>
      <vt:variant>
        <vt:lpwstr/>
      </vt:variant>
      <vt:variant>
        <vt:lpwstr>_196d76f570f8c2bd9cccd75b4f5ce514</vt:lpwstr>
      </vt:variant>
      <vt:variant>
        <vt:i4>5308512</vt:i4>
      </vt:variant>
      <vt:variant>
        <vt:i4>8196</vt:i4>
      </vt:variant>
      <vt:variant>
        <vt:i4>0</vt:i4>
      </vt:variant>
      <vt:variant>
        <vt:i4>5</vt:i4>
      </vt:variant>
      <vt:variant>
        <vt:lpwstr/>
      </vt:variant>
      <vt:variant>
        <vt:lpwstr>_0255e9784e5af62b9441b7694cddbe80</vt:lpwstr>
      </vt:variant>
      <vt:variant>
        <vt:i4>107</vt:i4>
      </vt:variant>
      <vt:variant>
        <vt:i4>8193</vt:i4>
      </vt:variant>
      <vt:variant>
        <vt:i4>0</vt:i4>
      </vt:variant>
      <vt:variant>
        <vt:i4>5</vt:i4>
      </vt:variant>
      <vt:variant>
        <vt:lpwstr/>
      </vt:variant>
      <vt:variant>
        <vt:lpwstr>_6cf32abc6725e61497ee7c4fedec966c</vt:lpwstr>
      </vt:variant>
      <vt:variant>
        <vt:i4>262193</vt:i4>
      </vt:variant>
      <vt:variant>
        <vt:i4>8190</vt:i4>
      </vt:variant>
      <vt:variant>
        <vt:i4>0</vt:i4>
      </vt:variant>
      <vt:variant>
        <vt:i4>5</vt:i4>
      </vt:variant>
      <vt:variant>
        <vt:lpwstr/>
      </vt:variant>
      <vt:variant>
        <vt:lpwstr>_52ac381b3375b694d0d6cabc1d7c8b2a</vt:lpwstr>
      </vt:variant>
      <vt:variant>
        <vt:i4>5570613</vt:i4>
      </vt:variant>
      <vt:variant>
        <vt:i4>8187</vt:i4>
      </vt:variant>
      <vt:variant>
        <vt:i4>0</vt:i4>
      </vt:variant>
      <vt:variant>
        <vt:i4>5</vt:i4>
      </vt:variant>
      <vt:variant>
        <vt:lpwstr/>
      </vt:variant>
      <vt:variant>
        <vt:lpwstr>_b1d260370301e9c37b320e4c2c053faf</vt:lpwstr>
      </vt:variant>
      <vt:variant>
        <vt:i4>5898346</vt:i4>
      </vt:variant>
      <vt:variant>
        <vt:i4>8184</vt:i4>
      </vt:variant>
      <vt:variant>
        <vt:i4>0</vt:i4>
      </vt:variant>
      <vt:variant>
        <vt:i4>5</vt:i4>
      </vt:variant>
      <vt:variant>
        <vt:lpwstr/>
      </vt:variant>
      <vt:variant>
        <vt:lpwstr>_06bcfc4aa4414d36cb05ca997c4a0821</vt:lpwstr>
      </vt:variant>
      <vt:variant>
        <vt:i4>65598</vt:i4>
      </vt:variant>
      <vt:variant>
        <vt:i4>8181</vt:i4>
      </vt:variant>
      <vt:variant>
        <vt:i4>0</vt:i4>
      </vt:variant>
      <vt:variant>
        <vt:i4>5</vt:i4>
      </vt:variant>
      <vt:variant>
        <vt:lpwstr/>
      </vt:variant>
      <vt:variant>
        <vt:lpwstr>_6b1b5bc2c02e97388502f44875bda1e8</vt:lpwstr>
      </vt:variant>
      <vt:variant>
        <vt:i4>5636198</vt:i4>
      </vt:variant>
      <vt:variant>
        <vt:i4>8178</vt:i4>
      </vt:variant>
      <vt:variant>
        <vt:i4>0</vt:i4>
      </vt:variant>
      <vt:variant>
        <vt:i4>5</vt:i4>
      </vt:variant>
      <vt:variant>
        <vt:lpwstr/>
      </vt:variant>
      <vt:variant>
        <vt:lpwstr>_13f9005c9106d00d7131680982c2727a</vt:lpwstr>
      </vt:variant>
      <vt:variant>
        <vt:i4>5636198</vt:i4>
      </vt:variant>
      <vt:variant>
        <vt:i4>8175</vt:i4>
      </vt:variant>
      <vt:variant>
        <vt:i4>0</vt:i4>
      </vt:variant>
      <vt:variant>
        <vt:i4>5</vt:i4>
      </vt:variant>
      <vt:variant>
        <vt:lpwstr/>
      </vt:variant>
      <vt:variant>
        <vt:lpwstr>_13f9005c9106d00d7131680982c2727a</vt:lpwstr>
      </vt:variant>
      <vt:variant>
        <vt:i4>327739</vt:i4>
      </vt:variant>
      <vt:variant>
        <vt:i4>8172</vt:i4>
      </vt:variant>
      <vt:variant>
        <vt:i4>0</vt:i4>
      </vt:variant>
      <vt:variant>
        <vt:i4>5</vt:i4>
      </vt:variant>
      <vt:variant>
        <vt:lpwstr/>
      </vt:variant>
      <vt:variant>
        <vt:lpwstr>_195976dea0d8187e1656ac43c072c070</vt:lpwstr>
      </vt:variant>
      <vt:variant>
        <vt:i4>327739</vt:i4>
      </vt:variant>
      <vt:variant>
        <vt:i4>8169</vt:i4>
      </vt:variant>
      <vt:variant>
        <vt:i4>0</vt:i4>
      </vt:variant>
      <vt:variant>
        <vt:i4>5</vt:i4>
      </vt:variant>
      <vt:variant>
        <vt:lpwstr/>
      </vt:variant>
      <vt:variant>
        <vt:lpwstr>_195976dea0d8187e1656ac43c072c070</vt:lpwstr>
      </vt:variant>
      <vt:variant>
        <vt:i4>5439545</vt:i4>
      </vt:variant>
      <vt:variant>
        <vt:i4>8166</vt:i4>
      </vt:variant>
      <vt:variant>
        <vt:i4>0</vt:i4>
      </vt:variant>
      <vt:variant>
        <vt:i4>5</vt:i4>
      </vt:variant>
      <vt:variant>
        <vt:lpwstr/>
      </vt:variant>
      <vt:variant>
        <vt:lpwstr>_c05d8ea54231ef8385ae369a8cb18a7f</vt:lpwstr>
      </vt:variant>
      <vt:variant>
        <vt:i4>6094908</vt:i4>
      </vt:variant>
      <vt:variant>
        <vt:i4>8163</vt:i4>
      </vt:variant>
      <vt:variant>
        <vt:i4>0</vt:i4>
      </vt:variant>
      <vt:variant>
        <vt:i4>5</vt:i4>
      </vt:variant>
      <vt:variant>
        <vt:lpwstr/>
      </vt:variant>
      <vt:variant>
        <vt:lpwstr>_3a4ff69ced5d7f7c66bb882997dea37e</vt:lpwstr>
      </vt:variant>
      <vt:variant>
        <vt:i4>5636198</vt:i4>
      </vt:variant>
      <vt:variant>
        <vt:i4>8160</vt:i4>
      </vt:variant>
      <vt:variant>
        <vt:i4>0</vt:i4>
      </vt:variant>
      <vt:variant>
        <vt:i4>5</vt:i4>
      </vt:variant>
      <vt:variant>
        <vt:lpwstr/>
      </vt:variant>
      <vt:variant>
        <vt:lpwstr>_13f9005c9106d00d7131680982c2727a</vt:lpwstr>
      </vt:variant>
      <vt:variant>
        <vt:i4>131120</vt:i4>
      </vt:variant>
      <vt:variant>
        <vt:i4>8157</vt:i4>
      </vt:variant>
      <vt:variant>
        <vt:i4>0</vt:i4>
      </vt:variant>
      <vt:variant>
        <vt:i4>5</vt:i4>
      </vt:variant>
      <vt:variant>
        <vt:lpwstr/>
      </vt:variant>
      <vt:variant>
        <vt:lpwstr>_924ee5a088d06087f1ca6d734140d497</vt:lpwstr>
      </vt:variant>
      <vt:variant>
        <vt:i4>131120</vt:i4>
      </vt:variant>
      <vt:variant>
        <vt:i4>8154</vt:i4>
      </vt:variant>
      <vt:variant>
        <vt:i4>0</vt:i4>
      </vt:variant>
      <vt:variant>
        <vt:i4>5</vt:i4>
      </vt:variant>
      <vt:variant>
        <vt:lpwstr/>
      </vt:variant>
      <vt:variant>
        <vt:lpwstr>_924ee5a088d06087f1ca6d734140d497</vt:lpwstr>
      </vt:variant>
      <vt:variant>
        <vt:i4>786541</vt:i4>
      </vt:variant>
      <vt:variant>
        <vt:i4>8151</vt:i4>
      </vt:variant>
      <vt:variant>
        <vt:i4>0</vt:i4>
      </vt:variant>
      <vt:variant>
        <vt:i4>5</vt:i4>
      </vt:variant>
      <vt:variant>
        <vt:lpwstr/>
      </vt:variant>
      <vt:variant>
        <vt:lpwstr>_a20015d9364f10649836a4dcdb0cc00b</vt:lpwstr>
      </vt:variant>
      <vt:variant>
        <vt:i4>131120</vt:i4>
      </vt:variant>
      <vt:variant>
        <vt:i4>8148</vt:i4>
      </vt:variant>
      <vt:variant>
        <vt:i4>0</vt:i4>
      </vt:variant>
      <vt:variant>
        <vt:i4>5</vt:i4>
      </vt:variant>
      <vt:variant>
        <vt:lpwstr/>
      </vt:variant>
      <vt:variant>
        <vt:lpwstr>_924ee5a088d06087f1ca6d734140d497</vt:lpwstr>
      </vt:variant>
      <vt:variant>
        <vt:i4>655409</vt:i4>
      </vt:variant>
      <vt:variant>
        <vt:i4>8145</vt:i4>
      </vt:variant>
      <vt:variant>
        <vt:i4>0</vt:i4>
      </vt:variant>
      <vt:variant>
        <vt:i4>5</vt:i4>
      </vt:variant>
      <vt:variant>
        <vt:lpwstr/>
      </vt:variant>
      <vt:variant>
        <vt:lpwstr>_ed31d06d51f353708e5b293ac5401450</vt:lpwstr>
      </vt:variant>
      <vt:variant>
        <vt:i4>524340</vt:i4>
      </vt:variant>
      <vt:variant>
        <vt:i4>8142</vt:i4>
      </vt:variant>
      <vt:variant>
        <vt:i4>0</vt:i4>
      </vt:variant>
      <vt:variant>
        <vt:i4>5</vt:i4>
      </vt:variant>
      <vt:variant>
        <vt:lpwstr/>
      </vt:variant>
      <vt:variant>
        <vt:lpwstr>_63104765cd42c5f76cf72fdc4ed90397</vt:lpwstr>
      </vt:variant>
      <vt:variant>
        <vt:i4>852030</vt:i4>
      </vt:variant>
      <vt:variant>
        <vt:i4>8139</vt:i4>
      </vt:variant>
      <vt:variant>
        <vt:i4>0</vt:i4>
      </vt:variant>
      <vt:variant>
        <vt:i4>5</vt:i4>
      </vt:variant>
      <vt:variant>
        <vt:lpwstr/>
      </vt:variant>
      <vt:variant>
        <vt:lpwstr>_5cb707f0e4b55ba1e0378efebf7dcea9</vt:lpwstr>
      </vt:variant>
      <vt:variant>
        <vt:i4>327739</vt:i4>
      </vt:variant>
      <vt:variant>
        <vt:i4>8136</vt:i4>
      </vt:variant>
      <vt:variant>
        <vt:i4>0</vt:i4>
      </vt:variant>
      <vt:variant>
        <vt:i4>5</vt:i4>
      </vt:variant>
      <vt:variant>
        <vt:lpwstr/>
      </vt:variant>
      <vt:variant>
        <vt:lpwstr>_195976dea0d8187e1656ac43c072c070</vt:lpwstr>
      </vt:variant>
      <vt:variant>
        <vt:i4>5636198</vt:i4>
      </vt:variant>
      <vt:variant>
        <vt:i4>8133</vt:i4>
      </vt:variant>
      <vt:variant>
        <vt:i4>0</vt:i4>
      </vt:variant>
      <vt:variant>
        <vt:i4>5</vt:i4>
      </vt:variant>
      <vt:variant>
        <vt:lpwstr/>
      </vt:variant>
      <vt:variant>
        <vt:lpwstr>_13f9005c9106d00d7131680982c2727a</vt:lpwstr>
      </vt:variant>
      <vt:variant>
        <vt:i4>983139</vt:i4>
      </vt:variant>
      <vt:variant>
        <vt:i4>8130</vt:i4>
      </vt:variant>
      <vt:variant>
        <vt:i4>0</vt:i4>
      </vt:variant>
      <vt:variant>
        <vt:i4>5</vt:i4>
      </vt:variant>
      <vt:variant>
        <vt:lpwstr/>
      </vt:variant>
      <vt:variant>
        <vt:lpwstr>_ec590b188238aa37f8bc1aa990209ca3</vt:lpwstr>
      </vt:variant>
      <vt:variant>
        <vt:i4>5636198</vt:i4>
      </vt:variant>
      <vt:variant>
        <vt:i4>8127</vt:i4>
      </vt:variant>
      <vt:variant>
        <vt:i4>0</vt:i4>
      </vt:variant>
      <vt:variant>
        <vt:i4>5</vt:i4>
      </vt:variant>
      <vt:variant>
        <vt:lpwstr/>
      </vt:variant>
      <vt:variant>
        <vt:lpwstr>_13f9005c9106d00d7131680982c2727a</vt:lpwstr>
      </vt:variant>
      <vt:variant>
        <vt:i4>131120</vt:i4>
      </vt:variant>
      <vt:variant>
        <vt:i4>8124</vt:i4>
      </vt:variant>
      <vt:variant>
        <vt:i4>0</vt:i4>
      </vt:variant>
      <vt:variant>
        <vt:i4>5</vt:i4>
      </vt:variant>
      <vt:variant>
        <vt:lpwstr/>
      </vt:variant>
      <vt:variant>
        <vt:lpwstr>_924ee5a088d06087f1ca6d734140d497</vt:lpwstr>
      </vt:variant>
      <vt:variant>
        <vt:i4>5636198</vt:i4>
      </vt:variant>
      <vt:variant>
        <vt:i4>8121</vt:i4>
      </vt:variant>
      <vt:variant>
        <vt:i4>0</vt:i4>
      </vt:variant>
      <vt:variant>
        <vt:i4>5</vt:i4>
      </vt:variant>
      <vt:variant>
        <vt:lpwstr/>
      </vt:variant>
      <vt:variant>
        <vt:lpwstr>_13f9005c9106d00d7131680982c2727a</vt:lpwstr>
      </vt:variant>
      <vt:variant>
        <vt:i4>786541</vt:i4>
      </vt:variant>
      <vt:variant>
        <vt:i4>8118</vt:i4>
      </vt:variant>
      <vt:variant>
        <vt:i4>0</vt:i4>
      </vt:variant>
      <vt:variant>
        <vt:i4>5</vt:i4>
      </vt:variant>
      <vt:variant>
        <vt:lpwstr/>
      </vt:variant>
      <vt:variant>
        <vt:lpwstr>_a20015d9364f10649836a4dcdb0cc00b</vt:lpwstr>
      </vt:variant>
      <vt:variant>
        <vt:i4>983139</vt:i4>
      </vt:variant>
      <vt:variant>
        <vt:i4>8115</vt:i4>
      </vt:variant>
      <vt:variant>
        <vt:i4>0</vt:i4>
      </vt:variant>
      <vt:variant>
        <vt:i4>5</vt:i4>
      </vt:variant>
      <vt:variant>
        <vt:lpwstr/>
      </vt:variant>
      <vt:variant>
        <vt:lpwstr>_ec590b188238aa37f8bc1aa990209ca3</vt:lpwstr>
      </vt:variant>
      <vt:variant>
        <vt:i4>983139</vt:i4>
      </vt:variant>
      <vt:variant>
        <vt:i4>8112</vt:i4>
      </vt:variant>
      <vt:variant>
        <vt:i4>0</vt:i4>
      </vt:variant>
      <vt:variant>
        <vt:i4>5</vt:i4>
      </vt:variant>
      <vt:variant>
        <vt:lpwstr/>
      </vt:variant>
      <vt:variant>
        <vt:lpwstr>_ec590b188238aa37f8bc1aa990209ca3</vt:lpwstr>
      </vt:variant>
      <vt:variant>
        <vt:i4>458849</vt:i4>
      </vt:variant>
      <vt:variant>
        <vt:i4>8109</vt:i4>
      </vt:variant>
      <vt:variant>
        <vt:i4>0</vt:i4>
      </vt:variant>
      <vt:variant>
        <vt:i4>5</vt:i4>
      </vt:variant>
      <vt:variant>
        <vt:lpwstr/>
      </vt:variant>
      <vt:variant>
        <vt:lpwstr>_27de7baab353145ea28cd16935bf947f</vt:lpwstr>
      </vt:variant>
      <vt:variant>
        <vt:i4>655460</vt:i4>
      </vt:variant>
      <vt:variant>
        <vt:i4>8106</vt:i4>
      </vt:variant>
      <vt:variant>
        <vt:i4>0</vt:i4>
      </vt:variant>
      <vt:variant>
        <vt:i4>5</vt:i4>
      </vt:variant>
      <vt:variant>
        <vt:lpwstr/>
      </vt:variant>
      <vt:variant>
        <vt:lpwstr>_7ad9e2c6a949967a6adfa04b76d66ef1</vt:lpwstr>
      </vt:variant>
      <vt:variant>
        <vt:i4>6094899</vt:i4>
      </vt:variant>
      <vt:variant>
        <vt:i4>8103</vt:i4>
      </vt:variant>
      <vt:variant>
        <vt:i4>0</vt:i4>
      </vt:variant>
      <vt:variant>
        <vt:i4>5</vt:i4>
      </vt:variant>
      <vt:variant>
        <vt:lpwstr/>
      </vt:variant>
      <vt:variant>
        <vt:lpwstr>_a98496db2688001c30f6640976f7eb50</vt:lpwstr>
      </vt:variant>
      <vt:variant>
        <vt:i4>5570666</vt:i4>
      </vt:variant>
      <vt:variant>
        <vt:i4>8100</vt:i4>
      </vt:variant>
      <vt:variant>
        <vt:i4>0</vt:i4>
      </vt:variant>
      <vt:variant>
        <vt:i4>5</vt:i4>
      </vt:variant>
      <vt:variant>
        <vt:lpwstr/>
      </vt:variant>
      <vt:variant>
        <vt:lpwstr>_6ba65cb32cb0154f6c150174e332fc08</vt:lpwstr>
      </vt:variant>
      <vt:variant>
        <vt:i4>655460</vt:i4>
      </vt:variant>
      <vt:variant>
        <vt:i4>8097</vt:i4>
      </vt:variant>
      <vt:variant>
        <vt:i4>0</vt:i4>
      </vt:variant>
      <vt:variant>
        <vt:i4>5</vt:i4>
      </vt:variant>
      <vt:variant>
        <vt:lpwstr/>
      </vt:variant>
      <vt:variant>
        <vt:lpwstr>_7ad9e2c6a949967a6adfa04b76d66ef1</vt:lpwstr>
      </vt:variant>
      <vt:variant>
        <vt:i4>983139</vt:i4>
      </vt:variant>
      <vt:variant>
        <vt:i4>8094</vt:i4>
      </vt:variant>
      <vt:variant>
        <vt:i4>0</vt:i4>
      </vt:variant>
      <vt:variant>
        <vt:i4>5</vt:i4>
      </vt:variant>
      <vt:variant>
        <vt:lpwstr/>
      </vt:variant>
      <vt:variant>
        <vt:lpwstr>_ec590b188238aa37f8bc1aa990209ca3</vt:lpwstr>
      </vt:variant>
      <vt:variant>
        <vt:i4>983139</vt:i4>
      </vt:variant>
      <vt:variant>
        <vt:i4>8091</vt:i4>
      </vt:variant>
      <vt:variant>
        <vt:i4>0</vt:i4>
      </vt:variant>
      <vt:variant>
        <vt:i4>5</vt:i4>
      </vt:variant>
      <vt:variant>
        <vt:lpwstr/>
      </vt:variant>
      <vt:variant>
        <vt:lpwstr>_ec590b188238aa37f8bc1aa990209ca3</vt:lpwstr>
      </vt:variant>
      <vt:variant>
        <vt:i4>5898298</vt:i4>
      </vt:variant>
      <vt:variant>
        <vt:i4>8088</vt:i4>
      </vt:variant>
      <vt:variant>
        <vt:i4>0</vt:i4>
      </vt:variant>
      <vt:variant>
        <vt:i4>5</vt:i4>
      </vt:variant>
      <vt:variant>
        <vt:lpwstr/>
      </vt:variant>
      <vt:variant>
        <vt:lpwstr>_fb65a7c7797a6f834f4eb97640a0234f</vt:lpwstr>
      </vt:variant>
      <vt:variant>
        <vt:i4>655409</vt:i4>
      </vt:variant>
      <vt:variant>
        <vt:i4>8085</vt:i4>
      </vt:variant>
      <vt:variant>
        <vt:i4>0</vt:i4>
      </vt:variant>
      <vt:variant>
        <vt:i4>5</vt:i4>
      </vt:variant>
      <vt:variant>
        <vt:lpwstr/>
      </vt:variant>
      <vt:variant>
        <vt:lpwstr>_ed31d06d51f353708e5b293ac5401450</vt:lpwstr>
      </vt:variant>
      <vt:variant>
        <vt:i4>5832758</vt:i4>
      </vt:variant>
      <vt:variant>
        <vt:i4>8082</vt:i4>
      </vt:variant>
      <vt:variant>
        <vt:i4>0</vt:i4>
      </vt:variant>
      <vt:variant>
        <vt:i4>5</vt:i4>
      </vt:variant>
      <vt:variant>
        <vt:lpwstr/>
      </vt:variant>
      <vt:variant>
        <vt:lpwstr>_d442d75c9ac335e7a2aadbc96919fc2d</vt:lpwstr>
      </vt:variant>
      <vt:variant>
        <vt:i4>524342</vt:i4>
      </vt:variant>
      <vt:variant>
        <vt:i4>8079</vt:i4>
      </vt:variant>
      <vt:variant>
        <vt:i4>0</vt:i4>
      </vt:variant>
      <vt:variant>
        <vt:i4>5</vt:i4>
      </vt:variant>
      <vt:variant>
        <vt:lpwstr/>
      </vt:variant>
      <vt:variant>
        <vt:lpwstr>_d936caf19626476c163d1b8384647aa0</vt:lpwstr>
      </vt:variant>
      <vt:variant>
        <vt:i4>5439586</vt:i4>
      </vt:variant>
      <vt:variant>
        <vt:i4>8076</vt:i4>
      </vt:variant>
      <vt:variant>
        <vt:i4>0</vt:i4>
      </vt:variant>
      <vt:variant>
        <vt:i4>5</vt:i4>
      </vt:variant>
      <vt:variant>
        <vt:lpwstr/>
      </vt:variant>
      <vt:variant>
        <vt:lpwstr>_f30be98a62689f653323fa62df1ac908</vt:lpwstr>
      </vt:variant>
      <vt:variant>
        <vt:i4>131123</vt:i4>
      </vt:variant>
      <vt:variant>
        <vt:i4>8073</vt:i4>
      </vt:variant>
      <vt:variant>
        <vt:i4>0</vt:i4>
      </vt:variant>
      <vt:variant>
        <vt:i4>5</vt:i4>
      </vt:variant>
      <vt:variant>
        <vt:lpwstr/>
      </vt:variant>
      <vt:variant>
        <vt:lpwstr>_1a3b26382bc038a9cd845e258d24db0f</vt:lpwstr>
      </vt:variant>
      <vt:variant>
        <vt:i4>6029418</vt:i4>
      </vt:variant>
      <vt:variant>
        <vt:i4>8070</vt:i4>
      </vt:variant>
      <vt:variant>
        <vt:i4>0</vt:i4>
      </vt:variant>
      <vt:variant>
        <vt:i4>5</vt:i4>
      </vt:variant>
      <vt:variant>
        <vt:lpwstr/>
      </vt:variant>
      <vt:variant>
        <vt:lpwstr>_40a9ccd34b592f031ebb740bbade97ff</vt:lpwstr>
      </vt:variant>
      <vt:variant>
        <vt:i4>458854</vt:i4>
      </vt:variant>
      <vt:variant>
        <vt:i4>8067</vt:i4>
      </vt:variant>
      <vt:variant>
        <vt:i4>0</vt:i4>
      </vt:variant>
      <vt:variant>
        <vt:i4>5</vt:i4>
      </vt:variant>
      <vt:variant>
        <vt:lpwstr/>
      </vt:variant>
      <vt:variant>
        <vt:lpwstr>_23c4326044009f885190c5ab985800db</vt:lpwstr>
      </vt:variant>
      <vt:variant>
        <vt:i4>5963829</vt:i4>
      </vt:variant>
      <vt:variant>
        <vt:i4>8064</vt:i4>
      </vt:variant>
      <vt:variant>
        <vt:i4>0</vt:i4>
      </vt:variant>
      <vt:variant>
        <vt:i4>5</vt:i4>
      </vt:variant>
      <vt:variant>
        <vt:lpwstr/>
      </vt:variant>
      <vt:variant>
        <vt:lpwstr>_81284aa430d71f6e8d9c1804d9149488</vt:lpwstr>
      </vt:variant>
      <vt:variant>
        <vt:i4>5898298</vt:i4>
      </vt:variant>
      <vt:variant>
        <vt:i4>8061</vt:i4>
      </vt:variant>
      <vt:variant>
        <vt:i4>0</vt:i4>
      </vt:variant>
      <vt:variant>
        <vt:i4>5</vt:i4>
      </vt:variant>
      <vt:variant>
        <vt:lpwstr/>
      </vt:variant>
      <vt:variant>
        <vt:lpwstr>_fb65a7c7797a6f834f4eb97640a0234f</vt:lpwstr>
      </vt:variant>
      <vt:variant>
        <vt:i4>5767275</vt:i4>
      </vt:variant>
      <vt:variant>
        <vt:i4>8058</vt:i4>
      </vt:variant>
      <vt:variant>
        <vt:i4>0</vt:i4>
      </vt:variant>
      <vt:variant>
        <vt:i4>5</vt:i4>
      </vt:variant>
      <vt:variant>
        <vt:lpwstr/>
      </vt:variant>
      <vt:variant>
        <vt:lpwstr>_9ebde53a1f70b354f94d28d6bc5313ff</vt:lpwstr>
      </vt:variant>
      <vt:variant>
        <vt:i4>5963829</vt:i4>
      </vt:variant>
      <vt:variant>
        <vt:i4>8055</vt:i4>
      </vt:variant>
      <vt:variant>
        <vt:i4>0</vt:i4>
      </vt:variant>
      <vt:variant>
        <vt:i4>5</vt:i4>
      </vt:variant>
      <vt:variant>
        <vt:lpwstr/>
      </vt:variant>
      <vt:variant>
        <vt:lpwstr>_81284aa430d71f6e8d9c1804d9149488</vt:lpwstr>
      </vt:variant>
      <vt:variant>
        <vt:i4>5898298</vt:i4>
      </vt:variant>
      <vt:variant>
        <vt:i4>8052</vt:i4>
      </vt:variant>
      <vt:variant>
        <vt:i4>0</vt:i4>
      </vt:variant>
      <vt:variant>
        <vt:i4>5</vt:i4>
      </vt:variant>
      <vt:variant>
        <vt:lpwstr/>
      </vt:variant>
      <vt:variant>
        <vt:lpwstr>_fb65a7c7797a6f834f4eb97640a0234f</vt:lpwstr>
      </vt:variant>
      <vt:variant>
        <vt:i4>5963877</vt:i4>
      </vt:variant>
      <vt:variant>
        <vt:i4>8049</vt:i4>
      </vt:variant>
      <vt:variant>
        <vt:i4>0</vt:i4>
      </vt:variant>
      <vt:variant>
        <vt:i4>5</vt:i4>
      </vt:variant>
      <vt:variant>
        <vt:lpwstr/>
      </vt:variant>
      <vt:variant>
        <vt:lpwstr>_47ee5282957e27e87ceca3ae35620f9a</vt:lpwstr>
      </vt:variant>
      <vt:variant>
        <vt:i4>5832758</vt:i4>
      </vt:variant>
      <vt:variant>
        <vt:i4>8046</vt:i4>
      </vt:variant>
      <vt:variant>
        <vt:i4>0</vt:i4>
      </vt:variant>
      <vt:variant>
        <vt:i4>5</vt:i4>
      </vt:variant>
      <vt:variant>
        <vt:lpwstr/>
      </vt:variant>
      <vt:variant>
        <vt:lpwstr>_d442d75c9ac335e7a2aadbc96919fc2d</vt:lpwstr>
      </vt:variant>
      <vt:variant>
        <vt:i4>5963829</vt:i4>
      </vt:variant>
      <vt:variant>
        <vt:i4>8043</vt:i4>
      </vt:variant>
      <vt:variant>
        <vt:i4>0</vt:i4>
      </vt:variant>
      <vt:variant>
        <vt:i4>5</vt:i4>
      </vt:variant>
      <vt:variant>
        <vt:lpwstr/>
      </vt:variant>
      <vt:variant>
        <vt:lpwstr>_81284aa430d71f6e8d9c1804d9149488</vt:lpwstr>
      </vt:variant>
      <vt:variant>
        <vt:i4>5898298</vt:i4>
      </vt:variant>
      <vt:variant>
        <vt:i4>8040</vt:i4>
      </vt:variant>
      <vt:variant>
        <vt:i4>0</vt:i4>
      </vt:variant>
      <vt:variant>
        <vt:i4>5</vt:i4>
      </vt:variant>
      <vt:variant>
        <vt:lpwstr/>
      </vt:variant>
      <vt:variant>
        <vt:lpwstr>_fb65a7c7797a6f834f4eb97640a0234f</vt:lpwstr>
      </vt:variant>
      <vt:variant>
        <vt:i4>983139</vt:i4>
      </vt:variant>
      <vt:variant>
        <vt:i4>8037</vt:i4>
      </vt:variant>
      <vt:variant>
        <vt:i4>0</vt:i4>
      </vt:variant>
      <vt:variant>
        <vt:i4>5</vt:i4>
      </vt:variant>
      <vt:variant>
        <vt:lpwstr/>
      </vt:variant>
      <vt:variant>
        <vt:lpwstr>_ec590b188238aa37f8bc1aa990209ca3</vt:lpwstr>
      </vt:variant>
      <vt:variant>
        <vt:i4>5832758</vt:i4>
      </vt:variant>
      <vt:variant>
        <vt:i4>8034</vt:i4>
      </vt:variant>
      <vt:variant>
        <vt:i4>0</vt:i4>
      </vt:variant>
      <vt:variant>
        <vt:i4>5</vt:i4>
      </vt:variant>
      <vt:variant>
        <vt:lpwstr/>
      </vt:variant>
      <vt:variant>
        <vt:lpwstr>_d442d75c9ac335e7a2aadbc96919fc2d</vt:lpwstr>
      </vt:variant>
      <vt:variant>
        <vt:i4>5570658</vt:i4>
      </vt:variant>
      <vt:variant>
        <vt:i4>8031</vt:i4>
      </vt:variant>
      <vt:variant>
        <vt:i4>0</vt:i4>
      </vt:variant>
      <vt:variant>
        <vt:i4>5</vt:i4>
      </vt:variant>
      <vt:variant>
        <vt:lpwstr/>
      </vt:variant>
      <vt:variant>
        <vt:lpwstr>_e4bd4a0a973b5fdb61fc0f8cb66dc9b7</vt:lpwstr>
      </vt:variant>
      <vt:variant>
        <vt:i4>6225978</vt:i4>
      </vt:variant>
      <vt:variant>
        <vt:i4>8028</vt:i4>
      </vt:variant>
      <vt:variant>
        <vt:i4>0</vt:i4>
      </vt:variant>
      <vt:variant>
        <vt:i4>5</vt:i4>
      </vt:variant>
      <vt:variant>
        <vt:lpwstr/>
      </vt:variant>
      <vt:variant>
        <vt:lpwstr>_b40683e92bfe4e9d4ea7419f988b34c2</vt:lpwstr>
      </vt:variant>
      <vt:variant>
        <vt:i4>5439598</vt:i4>
      </vt:variant>
      <vt:variant>
        <vt:i4>8025</vt:i4>
      </vt:variant>
      <vt:variant>
        <vt:i4>0</vt:i4>
      </vt:variant>
      <vt:variant>
        <vt:i4>5</vt:i4>
      </vt:variant>
      <vt:variant>
        <vt:lpwstr/>
      </vt:variant>
      <vt:variant>
        <vt:lpwstr>_dd8a218704e011376d33e65af525e062</vt:lpwstr>
      </vt:variant>
      <vt:variant>
        <vt:i4>917607</vt:i4>
      </vt:variant>
      <vt:variant>
        <vt:i4>8022</vt:i4>
      </vt:variant>
      <vt:variant>
        <vt:i4>0</vt:i4>
      </vt:variant>
      <vt:variant>
        <vt:i4>5</vt:i4>
      </vt:variant>
      <vt:variant>
        <vt:lpwstr/>
      </vt:variant>
      <vt:variant>
        <vt:lpwstr>_6353799abeba2c8c30ac41459fde204f</vt:lpwstr>
      </vt:variant>
      <vt:variant>
        <vt:i4>5832758</vt:i4>
      </vt:variant>
      <vt:variant>
        <vt:i4>8019</vt:i4>
      </vt:variant>
      <vt:variant>
        <vt:i4>0</vt:i4>
      </vt:variant>
      <vt:variant>
        <vt:i4>5</vt:i4>
      </vt:variant>
      <vt:variant>
        <vt:lpwstr/>
      </vt:variant>
      <vt:variant>
        <vt:lpwstr>_d442d75c9ac335e7a2aadbc96919fc2d</vt:lpwstr>
      </vt:variant>
      <vt:variant>
        <vt:i4>458849</vt:i4>
      </vt:variant>
      <vt:variant>
        <vt:i4>8016</vt:i4>
      </vt:variant>
      <vt:variant>
        <vt:i4>0</vt:i4>
      </vt:variant>
      <vt:variant>
        <vt:i4>5</vt:i4>
      </vt:variant>
      <vt:variant>
        <vt:lpwstr/>
      </vt:variant>
      <vt:variant>
        <vt:lpwstr>_27de7baab353145ea28cd16935bf947f</vt:lpwstr>
      </vt:variant>
      <vt:variant>
        <vt:i4>5963878</vt:i4>
      </vt:variant>
      <vt:variant>
        <vt:i4>8013</vt:i4>
      </vt:variant>
      <vt:variant>
        <vt:i4>0</vt:i4>
      </vt:variant>
      <vt:variant>
        <vt:i4>5</vt:i4>
      </vt:variant>
      <vt:variant>
        <vt:lpwstr/>
      </vt:variant>
      <vt:variant>
        <vt:lpwstr>_c4bee9dc62c41effa96910b60385b774</vt:lpwstr>
      </vt:variant>
      <vt:variant>
        <vt:i4>524342</vt:i4>
      </vt:variant>
      <vt:variant>
        <vt:i4>8010</vt:i4>
      </vt:variant>
      <vt:variant>
        <vt:i4>0</vt:i4>
      </vt:variant>
      <vt:variant>
        <vt:i4>5</vt:i4>
      </vt:variant>
      <vt:variant>
        <vt:lpwstr/>
      </vt:variant>
      <vt:variant>
        <vt:lpwstr>_d936caf19626476c163d1b8384647aa0</vt:lpwstr>
      </vt:variant>
      <vt:variant>
        <vt:i4>524342</vt:i4>
      </vt:variant>
      <vt:variant>
        <vt:i4>8007</vt:i4>
      </vt:variant>
      <vt:variant>
        <vt:i4>0</vt:i4>
      </vt:variant>
      <vt:variant>
        <vt:i4>5</vt:i4>
      </vt:variant>
      <vt:variant>
        <vt:lpwstr/>
      </vt:variant>
      <vt:variant>
        <vt:lpwstr>_d936caf19626476c163d1b8384647aa0</vt:lpwstr>
      </vt:variant>
      <vt:variant>
        <vt:i4>5439545</vt:i4>
      </vt:variant>
      <vt:variant>
        <vt:i4>8004</vt:i4>
      </vt:variant>
      <vt:variant>
        <vt:i4>0</vt:i4>
      </vt:variant>
      <vt:variant>
        <vt:i4>5</vt:i4>
      </vt:variant>
      <vt:variant>
        <vt:lpwstr/>
      </vt:variant>
      <vt:variant>
        <vt:lpwstr>_c05d8ea54231ef8385ae369a8cb18a7f</vt:lpwstr>
      </vt:variant>
      <vt:variant>
        <vt:i4>5308524</vt:i4>
      </vt:variant>
      <vt:variant>
        <vt:i4>8001</vt:i4>
      </vt:variant>
      <vt:variant>
        <vt:i4>0</vt:i4>
      </vt:variant>
      <vt:variant>
        <vt:i4>5</vt:i4>
      </vt:variant>
      <vt:variant>
        <vt:lpwstr/>
      </vt:variant>
      <vt:variant>
        <vt:lpwstr>_83d65b9404a78ed941a332943863e039</vt:lpwstr>
      </vt:variant>
      <vt:variant>
        <vt:i4>5439545</vt:i4>
      </vt:variant>
      <vt:variant>
        <vt:i4>7998</vt:i4>
      </vt:variant>
      <vt:variant>
        <vt:i4>0</vt:i4>
      </vt:variant>
      <vt:variant>
        <vt:i4>5</vt:i4>
      </vt:variant>
      <vt:variant>
        <vt:lpwstr/>
      </vt:variant>
      <vt:variant>
        <vt:lpwstr>_c05d8ea54231ef8385ae369a8cb18a7f</vt:lpwstr>
      </vt:variant>
      <vt:variant>
        <vt:i4>5636203</vt:i4>
      </vt:variant>
      <vt:variant>
        <vt:i4>7995</vt:i4>
      </vt:variant>
      <vt:variant>
        <vt:i4>0</vt:i4>
      </vt:variant>
      <vt:variant>
        <vt:i4>5</vt:i4>
      </vt:variant>
      <vt:variant>
        <vt:lpwstr/>
      </vt:variant>
      <vt:variant>
        <vt:lpwstr>_af120e4b8e21c3cb078f624ef4016abe</vt:lpwstr>
      </vt:variant>
      <vt:variant>
        <vt:i4>852030</vt:i4>
      </vt:variant>
      <vt:variant>
        <vt:i4>7992</vt:i4>
      </vt:variant>
      <vt:variant>
        <vt:i4>0</vt:i4>
      </vt:variant>
      <vt:variant>
        <vt:i4>5</vt:i4>
      </vt:variant>
      <vt:variant>
        <vt:lpwstr/>
      </vt:variant>
      <vt:variant>
        <vt:lpwstr>_5cb707f0e4b55ba1e0378efebf7dcea9</vt:lpwstr>
      </vt:variant>
      <vt:variant>
        <vt:i4>5636198</vt:i4>
      </vt:variant>
      <vt:variant>
        <vt:i4>7989</vt:i4>
      </vt:variant>
      <vt:variant>
        <vt:i4>0</vt:i4>
      </vt:variant>
      <vt:variant>
        <vt:i4>5</vt:i4>
      </vt:variant>
      <vt:variant>
        <vt:lpwstr/>
      </vt:variant>
      <vt:variant>
        <vt:lpwstr>_13f9005c9106d00d7131680982c2727a</vt:lpwstr>
      </vt:variant>
      <vt:variant>
        <vt:i4>5832758</vt:i4>
      </vt:variant>
      <vt:variant>
        <vt:i4>7986</vt:i4>
      </vt:variant>
      <vt:variant>
        <vt:i4>0</vt:i4>
      </vt:variant>
      <vt:variant>
        <vt:i4>5</vt:i4>
      </vt:variant>
      <vt:variant>
        <vt:lpwstr/>
      </vt:variant>
      <vt:variant>
        <vt:lpwstr>_d442d75c9ac335e7a2aadbc96919fc2d</vt:lpwstr>
      </vt:variant>
      <vt:variant>
        <vt:i4>327739</vt:i4>
      </vt:variant>
      <vt:variant>
        <vt:i4>7983</vt:i4>
      </vt:variant>
      <vt:variant>
        <vt:i4>0</vt:i4>
      </vt:variant>
      <vt:variant>
        <vt:i4>5</vt:i4>
      </vt:variant>
      <vt:variant>
        <vt:lpwstr/>
      </vt:variant>
      <vt:variant>
        <vt:lpwstr>_195976dea0d8187e1656ac43c072c070</vt:lpwstr>
      </vt:variant>
      <vt:variant>
        <vt:i4>5439545</vt:i4>
      </vt:variant>
      <vt:variant>
        <vt:i4>7980</vt:i4>
      </vt:variant>
      <vt:variant>
        <vt:i4>0</vt:i4>
      </vt:variant>
      <vt:variant>
        <vt:i4>5</vt:i4>
      </vt:variant>
      <vt:variant>
        <vt:lpwstr/>
      </vt:variant>
      <vt:variant>
        <vt:lpwstr>_c05d8ea54231ef8385ae369a8cb18a7f</vt:lpwstr>
      </vt:variant>
      <vt:variant>
        <vt:i4>5636203</vt:i4>
      </vt:variant>
      <vt:variant>
        <vt:i4>7977</vt:i4>
      </vt:variant>
      <vt:variant>
        <vt:i4>0</vt:i4>
      </vt:variant>
      <vt:variant>
        <vt:i4>5</vt:i4>
      </vt:variant>
      <vt:variant>
        <vt:lpwstr/>
      </vt:variant>
      <vt:variant>
        <vt:lpwstr>_af120e4b8e21c3cb078f624ef4016abe</vt:lpwstr>
      </vt:variant>
      <vt:variant>
        <vt:i4>327739</vt:i4>
      </vt:variant>
      <vt:variant>
        <vt:i4>7974</vt:i4>
      </vt:variant>
      <vt:variant>
        <vt:i4>0</vt:i4>
      </vt:variant>
      <vt:variant>
        <vt:i4>5</vt:i4>
      </vt:variant>
      <vt:variant>
        <vt:lpwstr/>
      </vt:variant>
      <vt:variant>
        <vt:lpwstr>_195976dea0d8187e1656ac43c072c070</vt:lpwstr>
      </vt:variant>
      <vt:variant>
        <vt:i4>327739</vt:i4>
      </vt:variant>
      <vt:variant>
        <vt:i4>7971</vt:i4>
      </vt:variant>
      <vt:variant>
        <vt:i4>0</vt:i4>
      </vt:variant>
      <vt:variant>
        <vt:i4>5</vt:i4>
      </vt:variant>
      <vt:variant>
        <vt:lpwstr/>
      </vt:variant>
      <vt:variant>
        <vt:lpwstr>_195976dea0d8187e1656ac43c072c070</vt:lpwstr>
      </vt:variant>
      <vt:variant>
        <vt:i4>917555</vt:i4>
      </vt:variant>
      <vt:variant>
        <vt:i4>7968</vt:i4>
      </vt:variant>
      <vt:variant>
        <vt:i4>0</vt:i4>
      </vt:variant>
      <vt:variant>
        <vt:i4>5</vt:i4>
      </vt:variant>
      <vt:variant>
        <vt:lpwstr/>
      </vt:variant>
      <vt:variant>
        <vt:lpwstr>_03524387b43862d026cafc7a44b771e9</vt:lpwstr>
      </vt:variant>
      <vt:variant>
        <vt:i4>6094908</vt:i4>
      </vt:variant>
      <vt:variant>
        <vt:i4>7965</vt:i4>
      </vt:variant>
      <vt:variant>
        <vt:i4>0</vt:i4>
      </vt:variant>
      <vt:variant>
        <vt:i4>5</vt:i4>
      </vt:variant>
      <vt:variant>
        <vt:lpwstr/>
      </vt:variant>
      <vt:variant>
        <vt:lpwstr>_3a4ff69ced5d7f7c66bb882997dea37e</vt:lpwstr>
      </vt:variant>
      <vt:variant>
        <vt:i4>917553</vt:i4>
      </vt:variant>
      <vt:variant>
        <vt:i4>7962</vt:i4>
      </vt:variant>
      <vt:variant>
        <vt:i4>0</vt:i4>
      </vt:variant>
      <vt:variant>
        <vt:i4>5</vt:i4>
      </vt:variant>
      <vt:variant>
        <vt:lpwstr/>
      </vt:variant>
      <vt:variant>
        <vt:lpwstr>_b5881b0e5e4eeb119cdf881b4c32b91f</vt:lpwstr>
      </vt:variant>
      <vt:variant>
        <vt:i4>5439545</vt:i4>
      </vt:variant>
      <vt:variant>
        <vt:i4>7959</vt:i4>
      </vt:variant>
      <vt:variant>
        <vt:i4>0</vt:i4>
      </vt:variant>
      <vt:variant>
        <vt:i4>5</vt:i4>
      </vt:variant>
      <vt:variant>
        <vt:lpwstr/>
      </vt:variant>
      <vt:variant>
        <vt:lpwstr>_c05d8ea54231ef8385ae369a8cb18a7f</vt:lpwstr>
      </vt:variant>
      <vt:variant>
        <vt:i4>5701740</vt:i4>
      </vt:variant>
      <vt:variant>
        <vt:i4>7956</vt:i4>
      </vt:variant>
      <vt:variant>
        <vt:i4>0</vt:i4>
      </vt:variant>
      <vt:variant>
        <vt:i4>5</vt:i4>
      </vt:variant>
      <vt:variant>
        <vt:lpwstr/>
      </vt:variant>
      <vt:variant>
        <vt:lpwstr>_e6b0cbf74d66e662c0e3b43efa323757</vt:lpwstr>
      </vt:variant>
      <vt:variant>
        <vt:i4>5636198</vt:i4>
      </vt:variant>
      <vt:variant>
        <vt:i4>7953</vt:i4>
      </vt:variant>
      <vt:variant>
        <vt:i4>0</vt:i4>
      </vt:variant>
      <vt:variant>
        <vt:i4>5</vt:i4>
      </vt:variant>
      <vt:variant>
        <vt:lpwstr/>
      </vt:variant>
      <vt:variant>
        <vt:lpwstr>_13f9005c9106d00d7131680982c2727a</vt:lpwstr>
      </vt:variant>
      <vt:variant>
        <vt:i4>458854</vt:i4>
      </vt:variant>
      <vt:variant>
        <vt:i4>7950</vt:i4>
      </vt:variant>
      <vt:variant>
        <vt:i4>0</vt:i4>
      </vt:variant>
      <vt:variant>
        <vt:i4>5</vt:i4>
      </vt:variant>
      <vt:variant>
        <vt:lpwstr/>
      </vt:variant>
      <vt:variant>
        <vt:lpwstr>_23c4326044009f885190c5ab985800db</vt:lpwstr>
      </vt:variant>
      <vt:variant>
        <vt:i4>5701740</vt:i4>
      </vt:variant>
      <vt:variant>
        <vt:i4>7947</vt:i4>
      </vt:variant>
      <vt:variant>
        <vt:i4>0</vt:i4>
      </vt:variant>
      <vt:variant>
        <vt:i4>5</vt:i4>
      </vt:variant>
      <vt:variant>
        <vt:lpwstr/>
      </vt:variant>
      <vt:variant>
        <vt:lpwstr>_e6b0cbf74d66e662c0e3b43efa323757</vt:lpwstr>
      </vt:variant>
      <vt:variant>
        <vt:i4>5636198</vt:i4>
      </vt:variant>
      <vt:variant>
        <vt:i4>7944</vt:i4>
      </vt:variant>
      <vt:variant>
        <vt:i4>0</vt:i4>
      </vt:variant>
      <vt:variant>
        <vt:i4>5</vt:i4>
      </vt:variant>
      <vt:variant>
        <vt:lpwstr/>
      </vt:variant>
      <vt:variant>
        <vt:lpwstr>_13f9005c9106d00d7131680982c2727a</vt:lpwstr>
      </vt:variant>
      <vt:variant>
        <vt:i4>5308516</vt:i4>
      </vt:variant>
      <vt:variant>
        <vt:i4>7941</vt:i4>
      </vt:variant>
      <vt:variant>
        <vt:i4>0</vt:i4>
      </vt:variant>
      <vt:variant>
        <vt:i4>5</vt:i4>
      </vt:variant>
      <vt:variant>
        <vt:lpwstr/>
      </vt:variant>
      <vt:variant>
        <vt:lpwstr>_654d7a3ef93d21256d8762eb130bfe8d</vt:lpwstr>
      </vt:variant>
      <vt:variant>
        <vt:i4>5701740</vt:i4>
      </vt:variant>
      <vt:variant>
        <vt:i4>7938</vt:i4>
      </vt:variant>
      <vt:variant>
        <vt:i4>0</vt:i4>
      </vt:variant>
      <vt:variant>
        <vt:i4>5</vt:i4>
      </vt:variant>
      <vt:variant>
        <vt:lpwstr/>
      </vt:variant>
      <vt:variant>
        <vt:lpwstr>_e6b0cbf74d66e662c0e3b43efa323757</vt:lpwstr>
      </vt:variant>
      <vt:variant>
        <vt:i4>5636198</vt:i4>
      </vt:variant>
      <vt:variant>
        <vt:i4>7935</vt:i4>
      </vt:variant>
      <vt:variant>
        <vt:i4>0</vt:i4>
      </vt:variant>
      <vt:variant>
        <vt:i4>5</vt:i4>
      </vt:variant>
      <vt:variant>
        <vt:lpwstr/>
      </vt:variant>
      <vt:variant>
        <vt:lpwstr>_13f9005c9106d00d7131680982c2727a</vt:lpwstr>
      </vt:variant>
      <vt:variant>
        <vt:i4>5636198</vt:i4>
      </vt:variant>
      <vt:variant>
        <vt:i4>7932</vt:i4>
      </vt:variant>
      <vt:variant>
        <vt:i4>0</vt:i4>
      </vt:variant>
      <vt:variant>
        <vt:i4>5</vt:i4>
      </vt:variant>
      <vt:variant>
        <vt:lpwstr/>
      </vt:variant>
      <vt:variant>
        <vt:lpwstr>_13f9005c9106d00d7131680982c2727a</vt:lpwstr>
      </vt:variant>
      <vt:variant>
        <vt:i4>5701740</vt:i4>
      </vt:variant>
      <vt:variant>
        <vt:i4>7929</vt:i4>
      </vt:variant>
      <vt:variant>
        <vt:i4>0</vt:i4>
      </vt:variant>
      <vt:variant>
        <vt:i4>5</vt:i4>
      </vt:variant>
      <vt:variant>
        <vt:lpwstr/>
      </vt:variant>
      <vt:variant>
        <vt:lpwstr>_e6b0cbf74d66e662c0e3b43efa323757</vt:lpwstr>
      </vt:variant>
      <vt:variant>
        <vt:i4>5636198</vt:i4>
      </vt:variant>
      <vt:variant>
        <vt:i4>7926</vt:i4>
      </vt:variant>
      <vt:variant>
        <vt:i4>0</vt:i4>
      </vt:variant>
      <vt:variant>
        <vt:i4>5</vt:i4>
      </vt:variant>
      <vt:variant>
        <vt:lpwstr/>
      </vt:variant>
      <vt:variant>
        <vt:lpwstr>_13f9005c9106d00d7131680982c2727a</vt:lpwstr>
      </vt:variant>
      <vt:variant>
        <vt:i4>6160487</vt:i4>
      </vt:variant>
      <vt:variant>
        <vt:i4>7923</vt:i4>
      </vt:variant>
      <vt:variant>
        <vt:i4>0</vt:i4>
      </vt:variant>
      <vt:variant>
        <vt:i4>5</vt:i4>
      </vt:variant>
      <vt:variant>
        <vt:lpwstr/>
      </vt:variant>
      <vt:variant>
        <vt:lpwstr>_4a5f789e0663312e51a7733bd354bc59</vt:lpwstr>
      </vt:variant>
      <vt:variant>
        <vt:i4>5308516</vt:i4>
      </vt:variant>
      <vt:variant>
        <vt:i4>7920</vt:i4>
      </vt:variant>
      <vt:variant>
        <vt:i4>0</vt:i4>
      </vt:variant>
      <vt:variant>
        <vt:i4>5</vt:i4>
      </vt:variant>
      <vt:variant>
        <vt:lpwstr/>
      </vt:variant>
      <vt:variant>
        <vt:lpwstr>_654d7a3ef93d21256d8762eb130bfe8d</vt:lpwstr>
      </vt:variant>
      <vt:variant>
        <vt:i4>131123</vt:i4>
      </vt:variant>
      <vt:variant>
        <vt:i4>7917</vt:i4>
      </vt:variant>
      <vt:variant>
        <vt:i4>0</vt:i4>
      </vt:variant>
      <vt:variant>
        <vt:i4>5</vt:i4>
      </vt:variant>
      <vt:variant>
        <vt:lpwstr/>
      </vt:variant>
      <vt:variant>
        <vt:lpwstr>_1a3b26382bc038a9cd845e258d24db0f</vt:lpwstr>
      </vt:variant>
      <vt:variant>
        <vt:i4>327739</vt:i4>
      </vt:variant>
      <vt:variant>
        <vt:i4>7914</vt:i4>
      </vt:variant>
      <vt:variant>
        <vt:i4>0</vt:i4>
      </vt:variant>
      <vt:variant>
        <vt:i4>5</vt:i4>
      </vt:variant>
      <vt:variant>
        <vt:lpwstr/>
      </vt:variant>
      <vt:variant>
        <vt:lpwstr>_195976dea0d8187e1656ac43c072c070</vt:lpwstr>
      </vt:variant>
      <vt:variant>
        <vt:i4>57</vt:i4>
      </vt:variant>
      <vt:variant>
        <vt:i4>7911</vt:i4>
      </vt:variant>
      <vt:variant>
        <vt:i4>0</vt:i4>
      </vt:variant>
      <vt:variant>
        <vt:i4>5</vt:i4>
      </vt:variant>
      <vt:variant>
        <vt:lpwstr/>
      </vt:variant>
      <vt:variant>
        <vt:lpwstr>_157ac1adcbaae23e042fcf3180241290</vt:lpwstr>
      </vt:variant>
      <vt:variant>
        <vt:i4>786494</vt:i4>
      </vt:variant>
      <vt:variant>
        <vt:i4>7908</vt:i4>
      </vt:variant>
      <vt:variant>
        <vt:i4>0</vt:i4>
      </vt:variant>
      <vt:variant>
        <vt:i4>5</vt:i4>
      </vt:variant>
      <vt:variant>
        <vt:lpwstr/>
      </vt:variant>
      <vt:variant>
        <vt:lpwstr>_fde5e413a501c493daf61032d6f61acc</vt:lpwstr>
      </vt:variant>
      <vt:variant>
        <vt:i4>6094908</vt:i4>
      </vt:variant>
      <vt:variant>
        <vt:i4>7905</vt:i4>
      </vt:variant>
      <vt:variant>
        <vt:i4>0</vt:i4>
      </vt:variant>
      <vt:variant>
        <vt:i4>5</vt:i4>
      </vt:variant>
      <vt:variant>
        <vt:lpwstr/>
      </vt:variant>
      <vt:variant>
        <vt:lpwstr>_3a4ff69ced5d7f7c66bb882997dea37e</vt:lpwstr>
      </vt:variant>
      <vt:variant>
        <vt:i4>524340</vt:i4>
      </vt:variant>
      <vt:variant>
        <vt:i4>7902</vt:i4>
      </vt:variant>
      <vt:variant>
        <vt:i4>0</vt:i4>
      </vt:variant>
      <vt:variant>
        <vt:i4>5</vt:i4>
      </vt:variant>
      <vt:variant>
        <vt:lpwstr/>
      </vt:variant>
      <vt:variant>
        <vt:lpwstr>_63104765cd42c5f76cf72fdc4ed90397</vt:lpwstr>
      </vt:variant>
      <vt:variant>
        <vt:i4>327739</vt:i4>
      </vt:variant>
      <vt:variant>
        <vt:i4>7899</vt:i4>
      </vt:variant>
      <vt:variant>
        <vt:i4>0</vt:i4>
      </vt:variant>
      <vt:variant>
        <vt:i4>5</vt:i4>
      </vt:variant>
      <vt:variant>
        <vt:lpwstr/>
      </vt:variant>
      <vt:variant>
        <vt:lpwstr>_195976dea0d8187e1656ac43c072c070</vt:lpwstr>
      </vt:variant>
      <vt:variant>
        <vt:i4>327739</vt:i4>
      </vt:variant>
      <vt:variant>
        <vt:i4>7896</vt:i4>
      </vt:variant>
      <vt:variant>
        <vt:i4>0</vt:i4>
      </vt:variant>
      <vt:variant>
        <vt:i4>5</vt:i4>
      </vt:variant>
      <vt:variant>
        <vt:lpwstr/>
      </vt:variant>
      <vt:variant>
        <vt:lpwstr>_195976dea0d8187e1656ac43c072c070</vt:lpwstr>
      </vt:variant>
      <vt:variant>
        <vt:i4>5832758</vt:i4>
      </vt:variant>
      <vt:variant>
        <vt:i4>7893</vt:i4>
      </vt:variant>
      <vt:variant>
        <vt:i4>0</vt:i4>
      </vt:variant>
      <vt:variant>
        <vt:i4>5</vt:i4>
      </vt:variant>
      <vt:variant>
        <vt:lpwstr/>
      </vt:variant>
      <vt:variant>
        <vt:lpwstr>_d442d75c9ac335e7a2aadbc96919fc2d</vt:lpwstr>
      </vt:variant>
      <vt:variant>
        <vt:i4>6160485</vt:i4>
      </vt:variant>
      <vt:variant>
        <vt:i4>7890</vt:i4>
      </vt:variant>
      <vt:variant>
        <vt:i4>0</vt:i4>
      </vt:variant>
      <vt:variant>
        <vt:i4>5</vt:i4>
      </vt:variant>
      <vt:variant>
        <vt:lpwstr/>
      </vt:variant>
      <vt:variant>
        <vt:lpwstr>_e1d8064cf80a8d37d141d659cfacdfad</vt:lpwstr>
      </vt:variant>
      <vt:variant>
        <vt:i4>5832800</vt:i4>
      </vt:variant>
      <vt:variant>
        <vt:i4>7887</vt:i4>
      </vt:variant>
      <vt:variant>
        <vt:i4>0</vt:i4>
      </vt:variant>
      <vt:variant>
        <vt:i4>5</vt:i4>
      </vt:variant>
      <vt:variant>
        <vt:lpwstr/>
      </vt:variant>
      <vt:variant>
        <vt:lpwstr>_4c4de13f024e9b91f91e5b0390d0afe2</vt:lpwstr>
      </vt:variant>
      <vt:variant>
        <vt:i4>786494</vt:i4>
      </vt:variant>
      <vt:variant>
        <vt:i4>7884</vt:i4>
      </vt:variant>
      <vt:variant>
        <vt:i4>0</vt:i4>
      </vt:variant>
      <vt:variant>
        <vt:i4>5</vt:i4>
      </vt:variant>
      <vt:variant>
        <vt:lpwstr/>
      </vt:variant>
      <vt:variant>
        <vt:lpwstr>_fde5e413a501c493daf61032d6f61acc</vt:lpwstr>
      </vt:variant>
      <vt:variant>
        <vt:i4>393323</vt:i4>
      </vt:variant>
      <vt:variant>
        <vt:i4>7881</vt:i4>
      </vt:variant>
      <vt:variant>
        <vt:i4>0</vt:i4>
      </vt:variant>
      <vt:variant>
        <vt:i4>5</vt:i4>
      </vt:variant>
      <vt:variant>
        <vt:lpwstr/>
      </vt:variant>
      <vt:variant>
        <vt:lpwstr>_4f5c3528fd1696a7ac59cdefd2e6c394</vt:lpwstr>
      </vt:variant>
      <vt:variant>
        <vt:i4>5701730</vt:i4>
      </vt:variant>
      <vt:variant>
        <vt:i4>7878</vt:i4>
      </vt:variant>
      <vt:variant>
        <vt:i4>0</vt:i4>
      </vt:variant>
      <vt:variant>
        <vt:i4>5</vt:i4>
      </vt:variant>
      <vt:variant>
        <vt:lpwstr/>
      </vt:variant>
      <vt:variant>
        <vt:lpwstr>_6014d9134f4ec260652550f570dd0cd8</vt:lpwstr>
      </vt:variant>
      <vt:variant>
        <vt:i4>5963831</vt:i4>
      </vt:variant>
      <vt:variant>
        <vt:i4>7875</vt:i4>
      </vt:variant>
      <vt:variant>
        <vt:i4>0</vt:i4>
      </vt:variant>
      <vt:variant>
        <vt:i4>5</vt:i4>
      </vt:variant>
      <vt:variant>
        <vt:lpwstr/>
      </vt:variant>
      <vt:variant>
        <vt:lpwstr>_6cd5983380b63a7cca50065c8a7d504b</vt:lpwstr>
      </vt:variant>
      <vt:variant>
        <vt:i4>6029371</vt:i4>
      </vt:variant>
      <vt:variant>
        <vt:i4>7872</vt:i4>
      </vt:variant>
      <vt:variant>
        <vt:i4>0</vt:i4>
      </vt:variant>
      <vt:variant>
        <vt:i4>5</vt:i4>
      </vt:variant>
      <vt:variant>
        <vt:lpwstr/>
      </vt:variant>
      <vt:variant>
        <vt:lpwstr>_1cc21d3555a68550d163c0165e02c136</vt:lpwstr>
      </vt:variant>
      <vt:variant>
        <vt:i4>6029371</vt:i4>
      </vt:variant>
      <vt:variant>
        <vt:i4>7869</vt:i4>
      </vt:variant>
      <vt:variant>
        <vt:i4>0</vt:i4>
      </vt:variant>
      <vt:variant>
        <vt:i4>5</vt:i4>
      </vt:variant>
      <vt:variant>
        <vt:lpwstr/>
      </vt:variant>
      <vt:variant>
        <vt:lpwstr>_1cc21d3555a68550d163c0165e02c136</vt:lpwstr>
      </vt:variant>
      <vt:variant>
        <vt:i4>6029371</vt:i4>
      </vt:variant>
      <vt:variant>
        <vt:i4>7866</vt:i4>
      </vt:variant>
      <vt:variant>
        <vt:i4>0</vt:i4>
      </vt:variant>
      <vt:variant>
        <vt:i4>5</vt:i4>
      </vt:variant>
      <vt:variant>
        <vt:lpwstr/>
      </vt:variant>
      <vt:variant>
        <vt:lpwstr>_1cc21d3555a68550d163c0165e02c136</vt:lpwstr>
      </vt:variant>
      <vt:variant>
        <vt:i4>6029371</vt:i4>
      </vt:variant>
      <vt:variant>
        <vt:i4>7863</vt:i4>
      </vt:variant>
      <vt:variant>
        <vt:i4>0</vt:i4>
      </vt:variant>
      <vt:variant>
        <vt:i4>5</vt:i4>
      </vt:variant>
      <vt:variant>
        <vt:lpwstr/>
      </vt:variant>
      <vt:variant>
        <vt:lpwstr>_1cc21d3555a68550d163c0165e02c136</vt:lpwstr>
      </vt:variant>
      <vt:variant>
        <vt:i4>6029371</vt:i4>
      </vt:variant>
      <vt:variant>
        <vt:i4>7860</vt:i4>
      </vt:variant>
      <vt:variant>
        <vt:i4>0</vt:i4>
      </vt:variant>
      <vt:variant>
        <vt:i4>5</vt:i4>
      </vt:variant>
      <vt:variant>
        <vt:lpwstr/>
      </vt:variant>
      <vt:variant>
        <vt:lpwstr>_1cc21d3555a68550d163c0165e02c136</vt:lpwstr>
      </vt:variant>
      <vt:variant>
        <vt:i4>6029371</vt:i4>
      </vt:variant>
      <vt:variant>
        <vt:i4>7857</vt:i4>
      </vt:variant>
      <vt:variant>
        <vt:i4>0</vt:i4>
      </vt:variant>
      <vt:variant>
        <vt:i4>5</vt:i4>
      </vt:variant>
      <vt:variant>
        <vt:lpwstr/>
      </vt:variant>
      <vt:variant>
        <vt:lpwstr>_1cc21d3555a68550d163c0165e02c136</vt:lpwstr>
      </vt:variant>
      <vt:variant>
        <vt:i4>983145</vt:i4>
      </vt:variant>
      <vt:variant>
        <vt:i4>7854</vt:i4>
      </vt:variant>
      <vt:variant>
        <vt:i4>0</vt:i4>
      </vt:variant>
      <vt:variant>
        <vt:i4>5</vt:i4>
      </vt:variant>
      <vt:variant>
        <vt:lpwstr/>
      </vt:variant>
      <vt:variant>
        <vt:lpwstr>_380248073543af7bed8363f2b34ad5f7</vt:lpwstr>
      </vt:variant>
      <vt:variant>
        <vt:i4>983145</vt:i4>
      </vt:variant>
      <vt:variant>
        <vt:i4>7851</vt:i4>
      </vt:variant>
      <vt:variant>
        <vt:i4>0</vt:i4>
      </vt:variant>
      <vt:variant>
        <vt:i4>5</vt:i4>
      </vt:variant>
      <vt:variant>
        <vt:lpwstr/>
      </vt:variant>
      <vt:variant>
        <vt:lpwstr>_380248073543af7bed8363f2b34ad5f7</vt:lpwstr>
      </vt:variant>
      <vt:variant>
        <vt:i4>983145</vt:i4>
      </vt:variant>
      <vt:variant>
        <vt:i4>7848</vt:i4>
      </vt:variant>
      <vt:variant>
        <vt:i4>0</vt:i4>
      </vt:variant>
      <vt:variant>
        <vt:i4>5</vt:i4>
      </vt:variant>
      <vt:variant>
        <vt:lpwstr/>
      </vt:variant>
      <vt:variant>
        <vt:lpwstr>_380248073543af7bed8363f2b34ad5f7</vt:lpwstr>
      </vt:variant>
      <vt:variant>
        <vt:i4>5701730</vt:i4>
      </vt:variant>
      <vt:variant>
        <vt:i4>7845</vt:i4>
      </vt:variant>
      <vt:variant>
        <vt:i4>0</vt:i4>
      </vt:variant>
      <vt:variant>
        <vt:i4>5</vt:i4>
      </vt:variant>
      <vt:variant>
        <vt:lpwstr/>
      </vt:variant>
      <vt:variant>
        <vt:lpwstr>_6014d9134f4ec260652550f570dd0cd8</vt:lpwstr>
      </vt:variant>
      <vt:variant>
        <vt:i4>5636198</vt:i4>
      </vt:variant>
      <vt:variant>
        <vt:i4>7842</vt:i4>
      </vt:variant>
      <vt:variant>
        <vt:i4>0</vt:i4>
      </vt:variant>
      <vt:variant>
        <vt:i4>5</vt:i4>
      </vt:variant>
      <vt:variant>
        <vt:lpwstr/>
      </vt:variant>
      <vt:variant>
        <vt:lpwstr>_13f9005c9106d00d7131680982c2727a</vt:lpwstr>
      </vt:variant>
      <vt:variant>
        <vt:i4>57</vt:i4>
      </vt:variant>
      <vt:variant>
        <vt:i4>7839</vt:i4>
      </vt:variant>
      <vt:variant>
        <vt:i4>0</vt:i4>
      </vt:variant>
      <vt:variant>
        <vt:i4>5</vt:i4>
      </vt:variant>
      <vt:variant>
        <vt:lpwstr/>
      </vt:variant>
      <vt:variant>
        <vt:lpwstr>_157ac1adcbaae23e042fcf3180241290</vt:lpwstr>
      </vt:variant>
      <vt:variant>
        <vt:i4>5374048</vt:i4>
      </vt:variant>
      <vt:variant>
        <vt:i4>7836</vt:i4>
      </vt:variant>
      <vt:variant>
        <vt:i4>0</vt:i4>
      </vt:variant>
      <vt:variant>
        <vt:i4>5</vt:i4>
      </vt:variant>
      <vt:variant>
        <vt:lpwstr/>
      </vt:variant>
      <vt:variant>
        <vt:lpwstr>_afe5a48976a2df078be9473827611fb8</vt:lpwstr>
      </vt:variant>
      <vt:variant>
        <vt:i4>57</vt:i4>
      </vt:variant>
      <vt:variant>
        <vt:i4>7833</vt:i4>
      </vt:variant>
      <vt:variant>
        <vt:i4>0</vt:i4>
      </vt:variant>
      <vt:variant>
        <vt:i4>5</vt:i4>
      </vt:variant>
      <vt:variant>
        <vt:lpwstr/>
      </vt:variant>
      <vt:variant>
        <vt:lpwstr>_157ac1adcbaae23e042fcf3180241290</vt:lpwstr>
      </vt:variant>
      <vt:variant>
        <vt:i4>6160485</vt:i4>
      </vt:variant>
      <vt:variant>
        <vt:i4>7830</vt:i4>
      </vt:variant>
      <vt:variant>
        <vt:i4>0</vt:i4>
      </vt:variant>
      <vt:variant>
        <vt:i4>5</vt:i4>
      </vt:variant>
      <vt:variant>
        <vt:lpwstr/>
      </vt:variant>
      <vt:variant>
        <vt:lpwstr>_e1d8064cf80a8d37d141d659cfacdfad</vt:lpwstr>
      </vt:variant>
      <vt:variant>
        <vt:i4>131172</vt:i4>
      </vt:variant>
      <vt:variant>
        <vt:i4>7827</vt:i4>
      </vt:variant>
      <vt:variant>
        <vt:i4>0</vt:i4>
      </vt:variant>
      <vt:variant>
        <vt:i4>5</vt:i4>
      </vt:variant>
      <vt:variant>
        <vt:lpwstr/>
      </vt:variant>
      <vt:variant>
        <vt:lpwstr>_927c2855748f476d96735ff79da4ebff</vt:lpwstr>
      </vt:variant>
      <vt:variant>
        <vt:i4>393323</vt:i4>
      </vt:variant>
      <vt:variant>
        <vt:i4>7824</vt:i4>
      </vt:variant>
      <vt:variant>
        <vt:i4>0</vt:i4>
      </vt:variant>
      <vt:variant>
        <vt:i4>5</vt:i4>
      </vt:variant>
      <vt:variant>
        <vt:lpwstr/>
      </vt:variant>
      <vt:variant>
        <vt:lpwstr>_4f5c3528fd1696a7ac59cdefd2e6c394</vt:lpwstr>
      </vt:variant>
      <vt:variant>
        <vt:i4>131131</vt:i4>
      </vt:variant>
      <vt:variant>
        <vt:i4>7821</vt:i4>
      </vt:variant>
      <vt:variant>
        <vt:i4>0</vt:i4>
      </vt:variant>
      <vt:variant>
        <vt:i4>5</vt:i4>
      </vt:variant>
      <vt:variant>
        <vt:lpwstr/>
      </vt:variant>
      <vt:variant>
        <vt:lpwstr>_9e590df8c30230cf3596fa46219d8207</vt:lpwstr>
      </vt:variant>
      <vt:variant>
        <vt:i4>6160485</vt:i4>
      </vt:variant>
      <vt:variant>
        <vt:i4>7818</vt:i4>
      </vt:variant>
      <vt:variant>
        <vt:i4>0</vt:i4>
      </vt:variant>
      <vt:variant>
        <vt:i4>5</vt:i4>
      </vt:variant>
      <vt:variant>
        <vt:lpwstr/>
      </vt:variant>
      <vt:variant>
        <vt:lpwstr>_e1d8064cf80a8d37d141d659cfacdfad</vt:lpwstr>
      </vt:variant>
      <vt:variant>
        <vt:i4>5701730</vt:i4>
      </vt:variant>
      <vt:variant>
        <vt:i4>7815</vt:i4>
      </vt:variant>
      <vt:variant>
        <vt:i4>0</vt:i4>
      </vt:variant>
      <vt:variant>
        <vt:i4>5</vt:i4>
      </vt:variant>
      <vt:variant>
        <vt:lpwstr/>
      </vt:variant>
      <vt:variant>
        <vt:lpwstr>_6014d9134f4ec260652550f570dd0cd8</vt:lpwstr>
      </vt:variant>
      <vt:variant>
        <vt:i4>786494</vt:i4>
      </vt:variant>
      <vt:variant>
        <vt:i4>7812</vt:i4>
      </vt:variant>
      <vt:variant>
        <vt:i4>0</vt:i4>
      </vt:variant>
      <vt:variant>
        <vt:i4>5</vt:i4>
      </vt:variant>
      <vt:variant>
        <vt:lpwstr/>
      </vt:variant>
      <vt:variant>
        <vt:lpwstr>_fde5e413a501c493daf61032d6f61acc</vt:lpwstr>
      </vt:variant>
      <vt:variant>
        <vt:i4>5439598</vt:i4>
      </vt:variant>
      <vt:variant>
        <vt:i4>7809</vt:i4>
      </vt:variant>
      <vt:variant>
        <vt:i4>0</vt:i4>
      </vt:variant>
      <vt:variant>
        <vt:i4>5</vt:i4>
      </vt:variant>
      <vt:variant>
        <vt:lpwstr/>
      </vt:variant>
      <vt:variant>
        <vt:lpwstr>_ef4bd8f16b6883be4fe1bd4cc1ffa792</vt:lpwstr>
      </vt:variant>
      <vt:variant>
        <vt:i4>6029410</vt:i4>
      </vt:variant>
      <vt:variant>
        <vt:i4>7806</vt:i4>
      </vt:variant>
      <vt:variant>
        <vt:i4>0</vt:i4>
      </vt:variant>
      <vt:variant>
        <vt:i4>5</vt:i4>
      </vt:variant>
      <vt:variant>
        <vt:lpwstr/>
      </vt:variant>
      <vt:variant>
        <vt:lpwstr>_98dc776c0c33f3d31feb4b2ebb61522f</vt:lpwstr>
      </vt:variant>
      <vt:variant>
        <vt:i4>5242987</vt:i4>
      </vt:variant>
      <vt:variant>
        <vt:i4>7803</vt:i4>
      </vt:variant>
      <vt:variant>
        <vt:i4>0</vt:i4>
      </vt:variant>
      <vt:variant>
        <vt:i4>5</vt:i4>
      </vt:variant>
      <vt:variant>
        <vt:lpwstr/>
      </vt:variant>
      <vt:variant>
        <vt:lpwstr>_8cfea835aa8bfa71e3a31fcb120b7846</vt:lpwstr>
      </vt:variant>
      <vt:variant>
        <vt:i4>327739</vt:i4>
      </vt:variant>
      <vt:variant>
        <vt:i4>7800</vt:i4>
      </vt:variant>
      <vt:variant>
        <vt:i4>0</vt:i4>
      </vt:variant>
      <vt:variant>
        <vt:i4>5</vt:i4>
      </vt:variant>
      <vt:variant>
        <vt:lpwstr/>
      </vt:variant>
      <vt:variant>
        <vt:lpwstr>_195976dea0d8187e1656ac43c072c070</vt:lpwstr>
      </vt:variant>
      <vt:variant>
        <vt:i4>393323</vt:i4>
      </vt:variant>
      <vt:variant>
        <vt:i4>7797</vt:i4>
      </vt:variant>
      <vt:variant>
        <vt:i4>0</vt:i4>
      </vt:variant>
      <vt:variant>
        <vt:i4>5</vt:i4>
      </vt:variant>
      <vt:variant>
        <vt:lpwstr/>
      </vt:variant>
      <vt:variant>
        <vt:lpwstr>_4f5c3528fd1696a7ac59cdefd2e6c394</vt:lpwstr>
      </vt:variant>
      <vt:variant>
        <vt:i4>5636198</vt:i4>
      </vt:variant>
      <vt:variant>
        <vt:i4>7794</vt:i4>
      </vt:variant>
      <vt:variant>
        <vt:i4>0</vt:i4>
      </vt:variant>
      <vt:variant>
        <vt:i4>5</vt:i4>
      </vt:variant>
      <vt:variant>
        <vt:lpwstr/>
      </vt:variant>
      <vt:variant>
        <vt:lpwstr>_13f9005c9106d00d7131680982c2727a</vt:lpwstr>
      </vt:variant>
      <vt:variant>
        <vt:i4>57</vt:i4>
      </vt:variant>
      <vt:variant>
        <vt:i4>7791</vt:i4>
      </vt:variant>
      <vt:variant>
        <vt:i4>0</vt:i4>
      </vt:variant>
      <vt:variant>
        <vt:i4>5</vt:i4>
      </vt:variant>
      <vt:variant>
        <vt:lpwstr/>
      </vt:variant>
      <vt:variant>
        <vt:lpwstr>_157ac1adcbaae23e042fcf3180241290</vt:lpwstr>
      </vt:variant>
      <vt:variant>
        <vt:i4>524351</vt:i4>
      </vt:variant>
      <vt:variant>
        <vt:i4>7788</vt:i4>
      </vt:variant>
      <vt:variant>
        <vt:i4>0</vt:i4>
      </vt:variant>
      <vt:variant>
        <vt:i4>5</vt:i4>
      </vt:variant>
      <vt:variant>
        <vt:lpwstr/>
      </vt:variant>
      <vt:variant>
        <vt:lpwstr>_f6657a6609e75ac86f0f6e8d8eb00780</vt:lpwstr>
      </vt:variant>
      <vt:variant>
        <vt:i4>524351</vt:i4>
      </vt:variant>
      <vt:variant>
        <vt:i4>7785</vt:i4>
      </vt:variant>
      <vt:variant>
        <vt:i4>0</vt:i4>
      </vt:variant>
      <vt:variant>
        <vt:i4>5</vt:i4>
      </vt:variant>
      <vt:variant>
        <vt:lpwstr/>
      </vt:variant>
      <vt:variant>
        <vt:lpwstr>_f6657a6609e75ac86f0f6e8d8eb00780</vt:lpwstr>
      </vt:variant>
      <vt:variant>
        <vt:i4>393323</vt:i4>
      </vt:variant>
      <vt:variant>
        <vt:i4>7782</vt:i4>
      </vt:variant>
      <vt:variant>
        <vt:i4>0</vt:i4>
      </vt:variant>
      <vt:variant>
        <vt:i4>5</vt:i4>
      </vt:variant>
      <vt:variant>
        <vt:lpwstr/>
      </vt:variant>
      <vt:variant>
        <vt:lpwstr>_4f5c3528fd1696a7ac59cdefd2e6c394</vt:lpwstr>
      </vt:variant>
      <vt:variant>
        <vt:i4>55</vt:i4>
      </vt:variant>
      <vt:variant>
        <vt:i4>7779</vt:i4>
      </vt:variant>
      <vt:variant>
        <vt:i4>0</vt:i4>
      </vt:variant>
      <vt:variant>
        <vt:i4>5</vt:i4>
      </vt:variant>
      <vt:variant>
        <vt:lpwstr/>
      </vt:variant>
      <vt:variant>
        <vt:lpwstr>_6119a00b0834641b9fe3f5ae9f58237f</vt:lpwstr>
      </vt:variant>
      <vt:variant>
        <vt:i4>327739</vt:i4>
      </vt:variant>
      <vt:variant>
        <vt:i4>7776</vt:i4>
      </vt:variant>
      <vt:variant>
        <vt:i4>0</vt:i4>
      </vt:variant>
      <vt:variant>
        <vt:i4>5</vt:i4>
      </vt:variant>
      <vt:variant>
        <vt:lpwstr/>
      </vt:variant>
      <vt:variant>
        <vt:lpwstr>_195976dea0d8187e1656ac43c072c070</vt:lpwstr>
      </vt:variant>
      <vt:variant>
        <vt:i4>327739</vt:i4>
      </vt:variant>
      <vt:variant>
        <vt:i4>7773</vt:i4>
      </vt:variant>
      <vt:variant>
        <vt:i4>0</vt:i4>
      </vt:variant>
      <vt:variant>
        <vt:i4>5</vt:i4>
      </vt:variant>
      <vt:variant>
        <vt:lpwstr/>
      </vt:variant>
      <vt:variant>
        <vt:lpwstr>_195976dea0d8187e1656ac43c072c070</vt:lpwstr>
      </vt:variant>
      <vt:variant>
        <vt:i4>327739</vt:i4>
      </vt:variant>
      <vt:variant>
        <vt:i4>7770</vt:i4>
      </vt:variant>
      <vt:variant>
        <vt:i4>0</vt:i4>
      </vt:variant>
      <vt:variant>
        <vt:i4>5</vt:i4>
      </vt:variant>
      <vt:variant>
        <vt:lpwstr/>
      </vt:variant>
      <vt:variant>
        <vt:lpwstr>_195976dea0d8187e1656ac43c072c070</vt:lpwstr>
      </vt:variant>
      <vt:variant>
        <vt:i4>5308524</vt:i4>
      </vt:variant>
      <vt:variant>
        <vt:i4>7767</vt:i4>
      </vt:variant>
      <vt:variant>
        <vt:i4>0</vt:i4>
      </vt:variant>
      <vt:variant>
        <vt:i4>5</vt:i4>
      </vt:variant>
      <vt:variant>
        <vt:lpwstr/>
      </vt:variant>
      <vt:variant>
        <vt:lpwstr>_83d65b9404a78ed941a332943863e039</vt:lpwstr>
      </vt:variant>
      <vt:variant>
        <vt:i4>262199</vt:i4>
      </vt:variant>
      <vt:variant>
        <vt:i4>7764</vt:i4>
      </vt:variant>
      <vt:variant>
        <vt:i4>0</vt:i4>
      </vt:variant>
      <vt:variant>
        <vt:i4>5</vt:i4>
      </vt:variant>
      <vt:variant>
        <vt:lpwstr/>
      </vt:variant>
      <vt:variant>
        <vt:lpwstr>_4d48a0bcc67a2c0d7c362123b26f243b</vt:lpwstr>
      </vt:variant>
      <vt:variant>
        <vt:i4>5374062</vt:i4>
      </vt:variant>
      <vt:variant>
        <vt:i4>7761</vt:i4>
      </vt:variant>
      <vt:variant>
        <vt:i4>0</vt:i4>
      </vt:variant>
      <vt:variant>
        <vt:i4>5</vt:i4>
      </vt:variant>
      <vt:variant>
        <vt:lpwstr/>
      </vt:variant>
      <vt:variant>
        <vt:lpwstr>_0a7e812804f2213995cbeffe776b63fe</vt:lpwstr>
      </vt:variant>
      <vt:variant>
        <vt:i4>327739</vt:i4>
      </vt:variant>
      <vt:variant>
        <vt:i4>7758</vt:i4>
      </vt:variant>
      <vt:variant>
        <vt:i4>0</vt:i4>
      </vt:variant>
      <vt:variant>
        <vt:i4>5</vt:i4>
      </vt:variant>
      <vt:variant>
        <vt:lpwstr/>
      </vt:variant>
      <vt:variant>
        <vt:lpwstr>_195976dea0d8187e1656ac43c072c070</vt:lpwstr>
      </vt:variant>
      <vt:variant>
        <vt:i4>917606</vt:i4>
      </vt:variant>
      <vt:variant>
        <vt:i4>7755</vt:i4>
      </vt:variant>
      <vt:variant>
        <vt:i4>0</vt:i4>
      </vt:variant>
      <vt:variant>
        <vt:i4>5</vt:i4>
      </vt:variant>
      <vt:variant>
        <vt:lpwstr/>
      </vt:variant>
      <vt:variant>
        <vt:lpwstr>_4658f8611106e1a9715192761b712fb8</vt:lpwstr>
      </vt:variant>
      <vt:variant>
        <vt:i4>5832806</vt:i4>
      </vt:variant>
      <vt:variant>
        <vt:i4>7752</vt:i4>
      </vt:variant>
      <vt:variant>
        <vt:i4>0</vt:i4>
      </vt:variant>
      <vt:variant>
        <vt:i4>5</vt:i4>
      </vt:variant>
      <vt:variant>
        <vt:lpwstr/>
      </vt:variant>
      <vt:variant>
        <vt:lpwstr>_fb06e097d35e72980035cfd1bc9106cb</vt:lpwstr>
      </vt:variant>
      <vt:variant>
        <vt:i4>6029410</vt:i4>
      </vt:variant>
      <vt:variant>
        <vt:i4>7749</vt:i4>
      </vt:variant>
      <vt:variant>
        <vt:i4>0</vt:i4>
      </vt:variant>
      <vt:variant>
        <vt:i4>5</vt:i4>
      </vt:variant>
      <vt:variant>
        <vt:lpwstr/>
      </vt:variant>
      <vt:variant>
        <vt:lpwstr>_98dc776c0c33f3d31feb4b2ebb61522f</vt:lpwstr>
      </vt:variant>
      <vt:variant>
        <vt:i4>458814</vt:i4>
      </vt:variant>
      <vt:variant>
        <vt:i4>7746</vt:i4>
      </vt:variant>
      <vt:variant>
        <vt:i4>0</vt:i4>
      </vt:variant>
      <vt:variant>
        <vt:i4>5</vt:i4>
      </vt:variant>
      <vt:variant>
        <vt:lpwstr/>
      </vt:variant>
      <vt:variant>
        <vt:lpwstr>_507bb7053aa3a2149393bccfeddb4fa9</vt:lpwstr>
      </vt:variant>
      <vt:variant>
        <vt:i4>5374061</vt:i4>
      </vt:variant>
      <vt:variant>
        <vt:i4>7743</vt:i4>
      </vt:variant>
      <vt:variant>
        <vt:i4>0</vt:i4>
      </vt:variant>
      <vt:variant>
        <vt:i4>5</vt:i4>
      </vt:variant>
      <vt:variant>
        <vt:lpwstr/>
      </vt:variant>
      <vt:variant>
        <vt:lpwstr>_b1c3e61ef186511b88619091be4bf8c5</vt:lpwstr>
      </vt:variant>
      <vt:variant>
        <vt:i4>6029410</vt:i4>
      </vt:variant>
      <vt:variant>
        <vt:i4>7740</vt:i4>
      </vt:variant>
      <vt:variant>
        <vt:i4>0</vt:i4>
      </vt:variant>
      <vt:variant>
        <vt:i4>5</vt:i4>
      </vt:variant>
      <vt:variant>
        <vt:lpwstr/>
      </vt:variant>
      <vt:variant>
        <vt:lpwstr>_98dc776c0c33f3d31feb4b2ebb61522f</vt:lpwstr>
      </vt:variant>
      <vt:variant>
        <vt:i4>458814</vt:i4>
      </vt:variant>
      <vt:variant>
        <vt:i4>7737</vt:i4>
      </vt:variant>
      <vt:variant>
        <vt:i4>0</vt:i4>
      </vt:variant>
      <vt:variant>
        <vt:i4>5</vt:i4>
      </vt:variant>
      <vt:variant>
        <vt:lpwstr/>
      </vt:variant>
      <vt:variant>
        <vt:lpwstr>_507bb7053aa3a2149393bccfeddb4fa9</vt:lpwstr>
      </vt:variant>
      <vt:variant>
        <vt:i4>5374061</vt:i4>
      </vt:variant>
      <vt:variant>
        <vt:i4>7734</vt:i4>
      </vt:variant>
      <vt:variant>
        <vt:i4>0</vt:i4>
      </vt:variant>
      <vt:variant>
        <vt:i4>5</vt:i4>
      </vt:variant>
      <vt:variant>
        <vt:lpwstr/>
      </vt:variant>
      <vt:variant>
        <vt:lpwstr>_b1c3e61ef186511b88619091be4bf8c5</vt:lpwstr>
      </vt:variant>
      <vt:variant>
        <vt:i4>6029410</vt:i4>
      </vt:variant>
      <vt:variant>
        <vt:i4>7731</vt:i4>
      </vt:variant>
      <vt:variant>
        <vt:i4>0</vt:i4>
      </vt:variant>
      <vt:variant>
        <vt:i4>5</vt:i4>
      </vt:variant>
      <vt:variant>
        <vt:lpwstr/>
      </vt:variant>
      <vt:variant>
        <vt:lpwstr>_98dc776c0c33f3d31feb4b2ebb61522f</vt:lpwstr>
      </vt:variant>
      <vt:variant>
        <vt:i4>458814</vt:i4>
      </vt:variant>
      <vt:variant>
        <vt:i4>7728</vt:i4>
      </vt:variant>
      <vt:variant>
        <vt:i4>0</vt:i4>
      </vt:variant>
      <vt:variant>
        <vt:i4>5</vt:i4>
      </vt:variant>
      <vt:variant>
        <vt:lpwstr/>
      </vt:variant>
      <vt:variant>
        <vt:lpwstr>_507bb7053aa3a2149393bccfeddb4fa9</vt:lpwstr>
      </vt:variant>
      <vt:variant>
        <vt:i4>5374061</vt:i4>
      </vt:variant>
      <vt:variant>
        <vt:i4>7725</vt:i4>
      </vt:variant>
      <vt:variant>
        <vt:i4>0</vt:i4>
      </vt:variant>
      <vt:variant>
        <vt:i4>5</vt:i4>
      </vt:variant>
      <vt:variant>
        <vt:lpwstr/>
      </vt:variant>
      <vt:variant>
        <vt:lpwstr>_b1c3e61ef186511b88619091be4bf8c5</vt:lpwstr>
      </vt:variant>
      <vt:variant>
        <vt:i4>131123</vt:i4>
      </vt:variant>
      <vt:variant>
        <vt:i4>7722</vt:i4>
      </vt:variant>
      <vt:variant>
        <vt:i4>0</vt:i4>
      </vt:variant>
      <vt:variant>
        <vt:i4>5</vt:i4>
      </vt:variant>
      <vt:variant>
        <vt:lpwstr/>
      </vt:variant>
      <vt:variant>
        <vt:lpwstr>_1a3b26382bc038a9cd845e258d24db0f</vt:lpwstr>
      </vt:variant>
      <vt:variant>
        <vt:i4>327737</vt:i4>
      </vt:variant>
      <vt:variant>
        <vt:i4>7719</vt:i4>
      </vt:variant>
      <vt:variant>
        <vt:i4>0</vt:i4>
      </vt:variant>
      <vt:variant>
        <vt:i4>5</vt:i4>
      </vt:variant>
      <vt:variant>
        <vt:lpwstr/>
      </vt:variant>
      <vt:variant>
        <vt:lpwstr>_3562c70eb6d3c8b12c50b7497dddeb31</vt:lpwstr>
      </vt:variant>
      <vt:variant>
        <vt:i4>6226023</vt:i4>
      </vt:variant>
      <vt:variant>
        <vt:i4>7716</vt:i4>
      </vt:variant>
      <vt:variant>
        <vt:i4>0</vt:i4>
      </vt:variant>
      <vt:variant>
        <vt:i4>5</vt:i4>
      </vt:variant>
      <vt:variant>
        <vt:lpwstr/>
      </vt:variant>
      <vt:variant>
        <vt:lpwstr>_550850fcd14bb00fad2eea6781f6c366</vt:lpwstr>
      </vt:variant>
      <vt:variant>
        <vt:i4>5701740</vt:i4>
      </vt:variant>
      <vt:variant>
        <vt:i4>7713</vt:i4>
      </vt:variant>
      <vt:variant>
        <vt:i4>0</vt:i4>
      </vt:variant>
      <vt:variant>
        <vt:i4>5</vt:i4>
      </vt:variant>
      <vt:variant>
        <vt:lpwstr/>
      </vt:variant>
      <vt:variant>
        <vt:lpwstr>_e6b0cbf74d66e662c0e3b43efa323757</vt:lpwstr>
      </vt:variant>
      <vt:variant>
        <vt:i4>6029410</vt:i4>
      </vt:variant>
      <vt:variant>
        <vt:i4>7710</vt:i4>
      </vt:variant>
      <vt:variant>
        <vt:i4>0</vt:i4>
      </vt:variant>
      <vt:variant>
        <vt:i4>5</vt:i4>
      </vt:variant>
      <vt:variant>
        <vt:lpwstr/>
      </vt:variant>
      <vt:variant>
        <vt:lpwstr>_98dc776c0c33f3d31feb4b2ebb61522f</vt:lpwstr>
      </vt:variant>
      <vt:variant>
        <vt:i4>262199</vt:i4>
      </vt:variant>
      <vt:variant>
        <vt:i4>7707</vt:i4>
      </vt:variant>
      <vt:variant>
        <vt:i4>0</vt:i4>
      </vt:variant>
      <vt:variant>
        <vt:i4>5</vt:i4>
      </vt:variant>
      <vt:variant>
        <vt:lpwstr/>
      </vt:variant>
      <vt:variant>
        <vt:lpwstr>_4d48a0bcc67a2c0d7c362123b26f243b</vt:lpwstr>
      </vt:variant>
      <vt:variant>
        <vt:i4>5701740</vt:i4>
      </vt:variant>
      <vt:variant>
        <vt:i4>7704</vt:i4>
      </vt:variant>
      <vt:variant>
        <vt:i4>0</vt:i4>
      </vt:variant>
      <vt:variant>
        <vt:i4>5</vt:i4>
      </vt:variant>
      <vt:variant>
        <vt:lpwstr/>
      </vt:variant>
      <vt:variant>
        <vt:lpwstr>_e6b0cbf74d66e662c0e3b43efa323757</vt:lpwstr>
      </vt:variant>
      <vt:variant>
        <vt:i4>917606</vt:i4>
      </vt:variant>
      <vt:variant>
        <vt:i4>7701</vt:i4>
      </vt:variant>
      <vt:variant>
        <vt:i4>0</vt:i4>
      </vt:variant>
      <vt:variant>
        <vt:i4>5</vt:i4>
      </vt:variant>
      <vt:variant>
        <vt:lpwstr/>
      </vt:variant>
      <vt:variant>
        <vt:lpwstr>_4658f8611106e1a9715192761b712fb8</vt:lpwstr>
      </vt:variant>
      <vt:variant>
        <vt:i4>131123</vt:i4>
      </vt:variant>
      <vt:variant>
        <vt:i4>7698</vt:i4>
      </vt:variant>
      <vt:variant>
        <vt:i4>0</vt:i4>
      </vt:variant>
      <vt:variant>
        <vt:i4>5</vt:i4>
      </vt:variant>
      <vt:variant>
        <vt:lpwstr/>
      </vt:variant>
      <vt:variant>
        <vt:lpwstr>_1a3b26382bc038a9cd845e258d24db0f</vt:lpwstr>
      </vt:variant>
      <vt:variant>
        <vt:i4>5832758</vt:i4>
      </vt:variant>
      <vt:variant>
        <vt:i4>7695</vt:i4>
      </vt:variant>
      <vt:variant>
        <vt:i4>0</vt:i4>
      </vt:variant>
      <vt:variant>
        <vt:i4>5</vt:i4>
      </vt:variant>
      <vt:variant>
        <vt:lpwstr/>
      </vt:variant>
      <vt:variant>
        <vt:lpwstr>_d442d75c9ac335e7a2aadbc96919fc2d</vt:lpwstr>
      </vt:variant>
      <vt:variant>
        <vt:i4>917606</vt:i4>
      </vt:variant>
      <vt:variant>
        <vt:i4>7692</vt:i4>
      </vt:variant>
      <vt:variant>
        <vt:i4>0</vt:i4>
      </vt:variant>
      <vt:variant>
        <vt:i4>5</vt:i4>
      </vt:variant>
      <vt:variant>
        <vt:lpwstr/>
      </vt:variant>
      <vt:variant>
        <vt:lpwstr>_4658f8611106e1a9715192761b712fb8</vt:lpwstr>
      </vt:variant>
      <vt:variant>
        <vt:i4>5832758</vt:i4>
      </vt:variant>
      <vt:variant>
        <vt:i4>7689</vt:i4>
      </vt:variant>
      <vt:variant>
        <vt:i4>0</vt:i4>
      </vt:variant>
      <vt:variant>
        <vt:i4>5</vt:i4>
      </vt:variant>
      <vt:variant>
        <vt:lpwstr/>
      </vt:variant>
      <vt:variant>
        <vt:lpwstr>_d442d75c9ac335e7a2aadbc96919fc2d</vt:lpwstr>
      </vt:variant>
      <vt:variant>
        <vt:i4>6029410</vt:i4>
      </vt:variant>
      <vt:variant>
        <vt:i4>7686</vt:i4>
      </vt:variant>
      <vt:variant>
        <vt:i4>0</vt:i4>
      </vt:variant>
      <vt:variant>
        <vt:i4>5</vt:i4>
      </vt:variant>
      <vt:variant>
        <vt:lpwstr/>
      </vt:variant>
      <vt:variant>
        <vt:lpwstr>_98dc776c0c33f3d31feb4b2ebb61522f</vt:lpwstr>
      </vt:variant>
      <vt:variant>
        <vt:i4>5242943</vt:i4>
      </vt:variant>
      <vt:variant>
        <vt:i4>7683</vt:i4>
      </vt:variant>
      <vt:variant>
        <vt:i4>0</vt:i4>
      </vt:variant>
      <vt:variant>
        <vt:i4>5</vt:i4>
      </vt:variant>
      <vt:variant>
        <vt:lpwstr/>
      </vt:variant>
      <vt:variant>
        <vt:lpwstr>_3a44d5eb3ae2bdab8905a34cd48f0921</vt:lpwstr>
      </vt:variant>
      <vt:variant>
        <vt:i4>5832758</vt:i4>
      </vt:variant>
      <vt:variant>
        <vt:i4>7680</vt:i4>
      </vt:variant>
      <vt:variant>
        <vt:i4>0</vt:i4>
      </vt:variant>
      <vt:variant>
        <vt:i4>5</vt:i4>
      </vt:variant>
      <vt:variant>
        <vt:lpwstr/>
      </vt:variant>
      <vt:variant>
        <vt:lpwstr>_d442d75c9ac335e7a2aadbc96919fc2d</vt:lpwstr>
      </vt:variant>
      <vt:variant>
        <vt:i4>6029360</vt:i4>
      </vt:variant>
      <vt:variant>
        <vt:i4>7677</vt:i4>
      </vt:variant>
      <vt:variant>
        <vt:i4>0</vt:i4>
      </vt:variant>
      <vt:variant>
        <vt:i4>5</vt:i4>
      </vt:variant>
      <vt:variant>
        <vt:lpwstr/>
      </vt:variant>
      <vt:variant>
        <vt:lpwstr>_0ea506f57adef61cfa374e799c7f4b3e</vt:lpwstr>
      </vt:variant>
      <vt:variant>
        <vt:i4>5439545</vt:i4>
      </vt:variant>
      <vt:variant>
        <vt:i4>7674</vt:i4>
      </vt:variant>
      <vt:variant>
        <vt:i4>0</vt:i4>
      </vt:variant>
      <vt:variant>
        <vt:i4>5</vt:i4>
      </vt:variant>
      <vt:variant>
        <vt:lpwstr/>
      </vt:variant>
      <vt:variant>
        <vt:lpwstr>_c05d8ea54231ef8385ae369a8cb18a7f</vt:lpwstr>
      </vt:variant>
      <vt:variant>
        <vt:i4>262255</vt:i4>
      </vt:variant>
      <vt:variant>
        <vt:i4>7671</vt:i4>
      </vt:variant>
      <vt:variant>
        <vt:i4>0</vt:i4>
      </vt:variant>
      <vt:variant>
        <vt:i4>5</vt:i4>
      </vt:variant>
      <vt:variant>
        <vt:lpwstr/>
      </vt:variant>
      <vt:variant>
        <vt:lpwstr>_1a5b22ec96adcbdd1b918a17fe9b44b2</vt:lpwstr>
      </vt:variant>
      <vt:variant>
        <vt:i4>327739</vt:i4>
      </vt:variant>
      <vt:variant>
        <vt:i4>7668</vt:i4>
      </vt:variant>
      <vt:variant>
        <vt:i4>0</vt:i4>
      </vt:variant>
      <vt:variant>
        <vt:i4>5</vt:i4>
      </vt:variant>
      <vt:variant>
        <vt:lpwstr/>
      </vt:variant>
      <vt:variant>
        <vt:lpwstr>_195976dea0d8187e1656ac43c072c070</vt:lpwstr>
      </vt:variant>
      <vt:variant>
        <vt:i4>5439545</vt:i4>
      </vt:variant>
      <vt:variant>
        <vt:i4>7665</vt:i4>
      </vt:variant>
      <vt:variant>
        <vt:i4>0</vt:i4>
      </vt:variant>
      <vt:variant>
        <vt:i4>5</vt:i4>
      </vt:variant>
      <vt:variant>
        <vt:lpwstr/>
      </vt:variant>
      <vt:variant>
        <vt:lpwstr>_c05d8ea54231ef8385ae369a8cb18a7f</vt:lpwstr>
      </vt:variant>
      <vt:variant>
        <vt:i4>262255</vt:i4>
      </vt:variant>
      <vt:variant>
        <vt:i4>7662</vt:i4>
      </vt:variant>
      <vt:variant>
        <vt:i4>0</vt:i4>
      </vt:variant>
      <vt:variant>
        <vt:i4>5</vt:i4>
      </vt:variant>
      <vt:variant>
        <vt:lpwstr/>
      </vt:variant>
      <vt:variant>
        <vt:lpwstr>_1a5b22ec96adcbdd1b918a17fe9b44b2</vt:lpwstr>
      </vt:variant>
      <vt:variant>
        <vt:i4>5439586</vt:i4>
      </vt:variant>
      <vt:variant>
        <vt:i4>7659</vt:i4>
      </vt:variant>
      <vt:variant>
        <vt:i4>0</vt:i4>
      </vt:variant>
      <vt:variant>
        <vt:i4>5</vt:i4>
      </vt:variant>
      <vt:variant>
        <vt:lpwstr/>
      </vt:variant>
      <vt:variant>
        <vt:lpwstr>_f30be98a62689f653323fa62df1ac908</vt:lpwstr>
      </vt:variant>
      <vt:variant>
        <vt:i4>5636198</vt:i4>
      </vt:variant>
      <vt:variant>
        <vt:i4>7656</vt:i4>
      </vt:variant>
      <vt:variant>
        <vt:i4>0</vt:i4>
      </vt:variant>
      <vt:variant>
        <vt:i4>5</vt:i4>
      </vt:variant>
      <vt:variant>
        <vt:lpwstr/>
      </vt:variant>
      <vt:variant>
        <vt:lpwstr>_13f9005c9106d00d7131680982c2727a</vt:lpwstr>
      </vt:variant>
      <vt:variant>
        <vt:i4>5636198</vt:i4>
      </vt:variant>
      <vt:variant>
        <vt:i4>7653</vt:i4>
      </vt:variant>
      <vt:variant>
        <vt:i4>0</vt:i4>
      </vt:variant>
      <vt:variant>
        <vt:i4>5</vt:i4>
      </vt:variant>
      <vt:variant>
        <vt:lpwstr/>
      </vt:variant>
      <vt:variant>
        <vt:lpwstr>_13f9005c9106d00d7131680982c2727a</vt:lpwstr>
      </vt:variant>
      <vt:variant>
        <vt:i4>5636198</vt:i4>
      </vt:variant>
      <vt:variant>
        <vt:i4>7650</vt:i4>
      </vt:variant>
      <vt:variant>
        <vt:i4>0</vt:i4>
      </vt:variant>
      <vt:variant>
        <vt:i4>5</vt:i4>
      </vt:variant>
      <vt:variant>
        <vt:lpwstr/>
      </vt:variant>
      <vt:variant>
        <vt:lpwstr>_13f9005c9106d00d7131680982c2727a</vt:lpwstr>
      </vt:variant>
      <vt:variant>
        <vt:i4>5701683</vt:i4>
      </vt:variant>
      <vt:variant>
        <vt:i4>7647</vt:i4>
      </vt:variant>
      <vt:variant>
        <vt:i4>0</vt:i4>
      </vt:variant>
      <vt:variant>
        <vt:i4>5</vt:i4>
      </vt:variant>
      <vt:variant>
        <vt:lpwstr/>
      </vt:variant>
      <vt:variant>
        <vt:lpwstr>_eaff5602c09e30738dd9ee7e5cbc5dc6</vt:lpwstr>
      </vt:variant>
      <vt:variant>
        <vt:i4>327739</vt:i4>
      </vt:variant>
      <vt:variant>
        <vt:i4>7644</vt:i4>
      </vt:variant>
      <vt:variant>
        <vt:i4>0</vt:i4>
      </vt:variant>
      <vt:variant>
        <vt:i4>5</vt:i4>
      </vt:variant>
      <vt:variant>
        <vt:lpwstr/>
      </vt:variant>
      <vt:variant>
        <vt:lpwstr>_195976dea0d8187e1656ac43c072c070</vt:lpwstr>
      </vt:variant>
      <vt:variant>
        <vt:i4>6094953</vt:i4>
      </vt:variant>
      <vt:variant>
        <vt:i4>7641</vt:i4>
      </vt:variant>
      <vt:variant>
        <vt:i4>0</vt:i4>
      </vt:variant>
      <vt:variant>
        <vt:i4>5</vt:i4>
      </vt:variant>
      <vt:variant>
        <vt:lpwstr/>
      </vt:variant>
      <vt:variant>
        <vt:lpwstr>_bf4ddd90cb2647b6fcaefae4ee1abbc6</vt:lpwstr>
      </vt:variant>
      <vt:variant>
        <vt:i4>6094908</vt:i4>
      </vt:variant>
      <vt:variant>
        <vt:i4>7638</vt:i4>
      </vt:variant>
      <vt:variant>
        <vt:i4>0</vt:i4>
      </vt:variant>
      <vt:variant>
        <vt:i4>5</vt:i4>
      </vt:variant>
      <vt:variant>
        <vt:lpwstr/>
      </vt:variant>
      <vt:variant>
        <vt:lpwstr>_3a4ff69ced5d7f7c66bb882997dea37e</vt:lpwstr>
      </vt:variant>
      <vt:variant>
        <vt:i4>458855</vt:i4>
      </vt:variant>
      <vt:variant>
        <vt:i4>7635</vt:i4>
      </vt:variant>
      <vt:variant>
        <vt:i4>0</vt:i4>
      </vt:variant>
      <vt:variant>
        <vt:i4>5</vt:i4>
      </vt:variant>
      <vt:variant>
        <vt:lpwstr/>
      </vt:variant>
      <vt:variant>
        <vt:lpwstr>_08a2eb20d8bf045e6dbd9fe9c6a5931a</vt:lpwstr>
      </vt:variant>
      <vt:variant>
        <vt:i4>196713</vt:i4>
      </vt:variant>
      <vt:variant>
        <vt:i4>7632</vt:i4>
      </vt:variant>
      <vt:variant>
        <vt:i4>0</vt:i4>
      </vt:variant>
      <vt:variant>
        <vt:i4>5</vt:i4>
      </vt:variant>
      <vt:variant>
        <vt:lpwstr/>
      </vt:variant>
      <vt:variant>
        <vt:lpwstr>_31bd178ee7fe436cc75fc3a30af0a39c</vt:lpwstr>
      </vt:variant>
      <vt:variant>
        <vt:i4>5439545</vt:i4>
      </vt:variant>
      <vt:variant>
        <vt:i4>7629</vt:i4>
      </vt:variant>
      <vt:variant>
        <vt:i4>0</vt:i4>
      </vt:variant>
      <vt:variant>
        <vt:i4>5</vt:i4>
      </vt:variant>
      <vt:variant>
        <vt:lpwstr/>
      </vt:variant>
      <vt:variant>
        <vt:lpwstr>_c05d8ea54231ef8385ae369a8cb18a7f</vt:lpwstr>
      </vt:variant>
      <vt:variant>
        <vt:i4>458855</vt:i4>
      </vt:variant>
      <vt:variant>
        <vt:i4>7626</vt:i4>
      </vt:variant>
      <vt:variant>
        <vt:i4>0</vt:i4>
      </vt:variant>
      <vt:variant>
        <vt:i4>5</vt:i4>
      </vt:variant>
      <vt:variant>
        <vt:lpwstr/>
      </vt:variant>
      <vt:variant>
        <vt:lpwstr>_08a2eb20d8bf045e6dbd9fe9c6a5931a</vt:lpwstr>
      </vt:variant>
      <vt:variant>
        <vt:i4>6094953</vt:i4>
      </vt:variant>
      <vt:variant>
        <vt:i4>7623</vt:i4>
      </vt:variant>
      <vt:variant>
        <vt:i4>0</vt:i4>
      </vt:variant>
      <vt:variant>
        <vt:i4>5</vt:i4>
      </vt:variant>
      <vt:variant>
        <vt:lpwstr/>
      </vt:variant>
      <vt:variant>
        <vt:lpwstr>_bf4ddd90cb2647b6fcaefae4ee1abbc6</vt:lpwstr>
      </vt:variant>
      <vt:variant>
        <vt:i4>6029360</vt:i4>
      </vt:variant>
      <vt:variant>
        <vt:i4>7620</vt:i4>
      </vt:variant>
      <vt:variant>
        <vt:i4>0</vt:i4>
      </vt:variant>
      <vt:variant>
        <vt:i4>5</vt:i4>
      </vt:variant>
      <vt:variant>
        <vt:lpwstr/>
      </vt:variant>
      <vt:variant>
        <vt:lpwstr>_0ea506f57adef61cfa374e799c7f4b3e</vt:lpwstr>
      </vt:variant>
      <vt:variant>
        <vt:i4>5374062</vt:i4>
      </vt:variant>
      <vt:variant>
        <vt:i4>7617</vt:i4>
      </vt:variant>
      <vt:variant>
        <vt:i4>0</vt:i4>
      </vt:variant>
      <vt:variant>
        <vt:i4>5</vt:i4>
      </vt:variant>
      <vt:variant>
        <vt:lpwstr/>
      </vt:variant>
      <vt:variant>
        <vt:lpwstr>_0a7e812804f2213995cbeffe776b63fe</vt:lpwstr>
      </vt:variant>
      <vt:variant>
        <vt:i4>458805</vt:i4>
      </vt:variant>
      <vt:variant>
        <vt:i4>7614</vt:i4>
      </vt:variant>
      <vt:variant>
        <vt:i4>0</vt:i4>
      </vt:variant>
      <vt:variant>
        <vt:i4>5</vt:i4>
      </vt:variant>
      <vt:variant>
        <vt:lpwstr/>
      </vt:variant>
      <vt:variant>
        <vt:lpwstr>_9624701f3c3fcd329e6dba1fc74db836</vt:lpwstr>
      </vt:variant>
      <vt:variant>
        <vt:i4>720992</vt:i4>
      </vt:variant>
      <vt:variant>
        <vt:i4>7611</vt:i4>
      </vt:variant>
      <vt:variant>
        <vt:i4>0</vt:i4>
      </vt:variant>
      <vt:variant>
        <vt:i4>5</vt:i4>
      </vt:variant>
      <vt:variant>
        <vt:lpwstr/>
      </vt:variant>
      <vt:variant>
        <vt:lpwstr>_8942b77360f32c71454a54816b872e65</vt:lpwstr>
      </vt:variant>
      <vt:variant>
        <vt:i4>262255</vt:i4>
      </vt:variant>
      <vt:variant>
        <vt:i4>7608</vt:i4>
      </vt:variant>
      <vt:variant>
        <vt:i4>0</vt:i4>
      </vt:variant>
      <vt:variant>
        <vt:i4>5</vt:i4>
      </vt:variant>
      <vt:variant>
        <vt:lpwstr/>
      </vt:variant>
      <vt:variant>
        <vt:lpwstr>_1a5b22ec96adcbdd1b918a17fe9b44b2</vt:lpwstr>
      </vt:variant>
      <vt:variant>
        <vt:i4>5636198</vt:i4>
      </vt:variant>
      <vt:variant>
        <vt:i4>7605</vt:i4>
      </vt:variant>
      <vt:variant>
        <vt:i4>0</vt:i4>
      </vt:variant>
      <vt:variant>
        <vt:i4>5</vt:i4>
      </vt:variant>
      <vt:variant>
        <vt:lpwstr/>
      </vt:variant>
      <vt:variant>
        <vt:lpwstr>_13f9005c9106d00d7131680982c2727a</vt:lpwstr>
      </vt:variant>
      <vt:variant>
        <vt:i4>5701740</vt:i4>
      </vt:variant>
      <vt:variant>
        <vt:i4>7602</vt:i4>
      </vt:variant>
      <vt:variant>
        <vt:i4>0</vt:i4>
      </vt:variant>
      <vt:variant>
        <vt:i4>5</vt:i4>
      </vt:variant>
      <vt:variant>
        <vt:lpwstr/>
      </vt:variant>
      <vt:variant>
        <vt:lpwstr>_e6b0cbf74d66e662c0e3b43efa323757</vt:lpwstr>
      </vt:variant>
      <vt:variant>
        <vt:i4>5636198</vt:i4>
      </vt:variant>
      <vt:variant>
        <vt:i4>7599</vt:i4>
      </vt:variant>
      <vt:variant>
        <vt:i4>0</vt:i4>
      </vt:variant>
      <vt:variant>
        <vt:i4>5</vt:i4>
      </vt:variant>
      <vt:variant>
        <vt:lpwstr/>
      </vt:variant>
      <vt:variant>
        <vt:lpwstr>_13f9005c9106d00d7131680982c2727a</vt:lpwstr>
      </vt:variant>
      <vt:variant>
        <vt:i4>524340</vt:i4>
      </vt:variant>
      <vt:variant>
        <vt:i4>7596</vt:i4>
      </vt:variant>
      <vt:variant>
        <vt:i4>0</vt:i4>
      </vt:variant>
      <vt:variant>
        <vt:i4>5</vt:i4>
      </vt:variant>
      <vt:variant>
        <vt:lpwstr/>
      </vt:variant>
      <vt:variant>
        <vt:lpwstr>_63104765cd42c5f76cf72fdc4ed90397</vt:lpwstr>
      </vt:variant>
      <vt:variant>
        <vt:i4>6160437</vt:i4>
      </vt:variant>
      <vt:variant>
        <vt:i4>7593</vt:i4>
      </vt:variant>
      <vt:variant>
        <vt:i4>0</vt:i4>
      </vt:variant>
      <vt:variant>
        <vt:i4>5</vt:i4>
      </vt:variant>
      <vt:variant>
        <vt:lpwstr/>
      </vt:variant>
      <vt:variant>
        <vt:lpwstr>_307f4f4f5a8ca8e147619d25a32c9000</vt:lpwstr>
      </vt:variant>
      <vt:variant>
        <vt:i4>5636198</vt:i4>
      </vt:variant>
      <vt:variant>
        <vt:i4>7590</vt:i4>
      </vt:variant>
      <vt:variant>
        <vt:i4>0</vt:i4>
      </vt:variant>
      <vt:variant>
        <vt:i4>5</vt:i4>
      </vt:variant>
      <vt:variant>
        <vt:lpwstr/>
      </vt:variant>
      <vt:variant>
        <vt:lpwstr>_13f9005c9106d00d7131680982c2727a</vt:lpwstr>
      </vt:variant>
      <vt:variant>
        <vt:i4>5570667</vt:i4>
      </vt:variant>
      <vt:variant>
        <vt:i4>7587</vt:i4>
      </vt:variant>
      <vt:variant>
        <vt:i4>0</vt:i4>
      </vt:variant>
      <vt:variant>
        <vt:i4>5</vt:i4>
      </vt:variant>
      <vt:variant>
        <vt:lpwstr/>
      </vt:variant>
      <vt:variant>
        <vt:lpwstr>_dcfb009f3ea89ca1b2bc5f2909bc3829</vt:lpwstr>
      </vt:variant>
      <vt:variant>
        <vt:i4>6094908</vt:i4>
      </vt:variant>
      <vt:variant>
        <vt:i4>7584</vt:i4>
      </vt:variant>
      <vt:variant>
        <vt:i4>0</vt:i4>
      </vt:variant>
      <vt:variant>
        <vt:i4>5</vt:i4>
      </vt:variant>
      <vt:variant>
        <vt:lpwstr/>
      </vt:variant>
      <vt:variant>
        <vt:lpwstr>_3a4ff69ced5d7f7c66bb882997dea37e</vt:lpwstr>
      </vt:variant>
      <vt:variant>
        <vt:i4>131123</vt:i4>
      </vt:variant>
      <vt:variant>
        <vt:i4>7581</vt:i4>
      </vt:variant>
      <vt:variant>
        <vt:i4>0</vt:i4>
      </vt:variant>
      <vt:variant>
        <vt:i4>5</vt:i4>
      </vt:variant>
      <vt:variant>
        <vt:lpwstr/>
      </vt:variant>
      <vt:variant>
        <vt:lpwstr>_1a3b26382bc038a9cd845e258d24db0f</vt:lpwstr>
      </vt:variant>
      <vt:variant>
        <vt:i4>6029410</vt:i4>
      </vt:variant>
      <vt:variant>
        <vt:i4>7578</vt:i4>
      </vt:variant>
      <vt:variant>
        <vt:i4>0</vt:i4>
      </vt:variant>
      <vt:variant>
        <vt:i4>5</vt:i4>
      </vt:variant>
      <vt:variant>
        <vt:lpwstr/>
      </vt:variant>
      <vt:variant>
        <vt:lpwstr>_98dc776c0c33f3d31feb4b2ebb61522f</vt:lpwstr>
      </vt:variant>
      <vt:variant>
        <vt:i4>458801</vt:i4>
      </vt:variant>
      <vt:variant>
        <vt:i4>7575</vt:i4>
      </vt:variant>
      <vt:variant>
        <vt:i4>0</vt:i4>
      </vt:variant>
      <vt:variant>
        <vt:i4>5</vt:i4>
      </vt:variant>
      <vt:variant>
        <vt:lpwstr/>
      </vt:variant>
      <vt:variant>
        <vt:lpwstr>_9bf67544840a1cd6396f28cc292e3ca0</vt:lpwstr>
      </vt:variant>
      <vt:variant>
        <vt:i4>721000</vt:i4>
      </vt:variant>
      <vt:variant>
        <vt:i4>7572</vt:i4>
      </vt:variant>
      <vt:variant>
        <vt:i4>0</vt:i4>
      </vt:variant>
      <vt:variant>
        <vt:i4>5</vt:i4>
      </vt:variant>
      <vt:variant>
        <vt:lpwstr/>
      </vt:variant>
      <vt:variant>
        <vt:lpwstr>_fd8627889bb18484d816f4230a0ac0fe</vt:lpwstr>
      </vt:variant>
      <vt:variant>
        <vt:i4>524340</vt:i4>
      </vt:variant>
      <vt:variant>
        <vt:i4>7569</vt:i4>
      </vt:variant>
      <vt:variant>
        <vt:i4>0</vt:i4>
      </vt:variant>
      <vt:variant>
        <vt:i4>5</vt:i4>
      </vt:variant>
      <vt:variant>
        <vt:lpwstr/>
      </vt:variant>
      <vt:variant>
        <vt:lpwstr>_63104765cd42c5f76cf72fdc4ed90397</vt:lpwstr>
      </vt:variant>
      <vt:variant>
        <vt:i4>917553</vt:i4>
      </vt:variant>
      <vt:variant>
        <vt:i4>7566</vt:i4>
      </vt:variant>
      <vt:variant>
        <vt:i4>0</vt:i4>
      </vt:variant>
      <vt:variant>
        <vt:i4>5</vt:i4>
      </vt:variant>
      <vt:variant>
        <vt:lpwstr/>
      </vt:variant>
      <vt:variant>
        <vt:lpwstr>_b5881b0e5e4eeb119cdf881b4c32b91f</vt:lpwstr>
      </vt:variant>
      <vt:variant>
        <vt:i4>5570666</vt:i4>
      </vt:variant>
      <vt:variant>
        <vt:i4>7563</vt:i4>
      </vt:variant>
      <vt:variant>
        <vt:i4>0</vt:i4>
      </vt:variant>
      <vt:variant>
        <vt:i4>5</vt:i4>
      </vt:variant>
      <vt:variant>
        <vt:lpwstr/>
      </vt:variant>
      <vt:variant>
        <vt:lpwstr>_6ba65cb32cb0154f6c150174e332fc08</vt:lpwstr>
      </vt:variant>
      <vt:variant>
        <vt:i4>393322</vt:i4>
      </vt:variant>
      <vt:variant>
        <vt:i4>7560</vt:i4>
      </vt:variant>
      <vt:variant>
        <vt:i4>0</vt:i4>
      </vt:variant>
      <vt:variant>
        <vt:i4>5</vt:i4>
      </vt:variant>
      <vt:variant>
        <vt:lpwstr/>
      </vt:variant>
      <vt:variant>
        <vt:lpwstr>_47c299e558165afbf686721f3e0f8f91</vt:lpwstr>
      </vt:variant>
      <vt:variant>
        <vt:i4>6094908</vt:i4>
      </vt:variant>
      <vt:variant>
        <vt:i4>7557</vt:i4>
      </vt:variant>
      <vt:variant>
        <vt:i4>0</vt:i4>
      </vt:variant>
      <vt:variant>
        <vt:i4>5</vt:i4>
      </vt:variant>
      <vt:variant>
        <vt:lpwstr/>
      </vt:variant>
      <vt:variant>
        <vt:lpwstr>_3a4ff69ced5d7f7c66bb882997dea37e</vt:lpwstr>
      </vt:variant>
      <vt:variant>
        <vt:i4>5701740</vt:i4>
      </vt:variant>
      <vt:variant>
        <vt:i4>7554</vt:i4>
      </vt:variant>
      <vt:variant>
        <vt:i4>0</vt:i4>
      </vt:variant>
      <vt:variant>
        <vt:i4>5</vt:i4>
      </vt:variant>
      <vt:variant>
        <vt:lpwstr/>
      </vt:variant>
      <vt:variant>
        <vt:lpwstr>_e6b0cbf74d66e662c0e3b43efa323757</vt:lpwstr>
      </vt:variant>
      <vt:variant>
        <vt:i4>5636198</vt:i4>
      </vt:variant>
      <vt:variant>
        <vt:i4>7551</vt:i4>
      </vt:variant>
      <vt:variant>
        <vt:i4>0</vt:i4>
      </vt:variant>
      <vt:variant>
        <vt:i4>5</vt:i4>
      </vt:variant>
      <vt:variant>
        <vt:lpwstr/>
      </vt:variant>
      <vt:variant>
        <vt:lpwstr>_13f9005c9106d00d7131680982c2727a</vt:lpwstr>
      </vt:variant>
      <vt:variant>
        <vt:i4>6094908</vt:i4>
      </vt:variant>
      <vt:variant>
        <vt:i4>7548</vt:i4>
      </vt:variant>
      <vt:variant>
        <vt:i4>0</vt:i4>
      </vt:variant>
      <vt:variant>
        <vt:i4>5</vt:i4>
      </vt:variant>
      <vt:variant>
        <vt:lpwstr/>
      </vt:variant>
      <vt:variant>
        <vt:lpwstr>_3a4ff69ced5d7f7c66bb882997dea37e</vt:lpwstr>
      </vt:variant>
      <vt:variant>
        <vt:i4>852030</vt:i4>
      </vt:variant>
      <vt:variant>
        <vt:i4>7545</vt:i4>
      </vt:variant>
      <vt:variant>
        <vt:i4>0</vt:i4>
      </vt:variant>
      <vt:variant>
        <vt:i4>5</vt:i4>
      </vt:variant>
      <vt:variant>
        <vt:lpwstr/>
      </vt:variant>
      <vt:variant>
        <vt:lpwstr>_5cb707f0e4b55ba1e0378efebf7dcea9</vt:lpwstr>
      </vt:variant>
      <vt:variant>
        <vt:i4>5636198</vt:i4>
      </vt:variant>
      <vt:variant>
        <vt:i4>7542</vt:i4>
      </vt:variant>
      <vt:variant>
        <vt:i4>0</vt:i4>
      </vt:variant>
      <vt:variant>
        <vt:i4>5</vt:i4>
      </vt:variant>
      <vt:variant>
        <vt:lpwstr/>
      </vt:variant>
      <vt:variant>
        <vt:lpwstr>_13f9005c9106d00d7131680982c2727a</vt:lpwstr>
      </vt:variant>
      <vt:variant>
        <vt:i4>458801</vt:i4>
      </vt:variant>
      <vt:variant>
        <vt:i4>7539</vt:i4>
      </vt:variant>
      <vt:variant>
        <vt:i4>0</vt:i4>
      </vt:variant>
      <vt:variant>
        <vt:i4>5</vt:i4>
      </vt:variant>
      <vt:variant>
        <vt:lpwstr/>
      </vt:variant>
      <vt:variant>
        <vt:lpwstr>_9bf67544840a1cd6396f28cc292e3ca0</vt:lpwstr>
      </vt:variant>
      <vt:variant>
        <vt:i4>458854</vt:i4>
      </vt:variant>
      <vt:variant>
        <vt:i4>7536</vt:i4>
      </vt:variant>
      <vt:variant>
        <vt:i4>0</vt:i4>
      </vt:variant>
      <vt:variant>
        <vt:i4>5</vt:i4>
      </vt:variant>
      <vt:variant>
        <vt:lpwstr/>
      </vt:variant>
      <vt:variant>
        <vt:lpwstr>_23c4326044009f885190c5ab985800db</vt:lpwstr>
      </vt:variant>
      <vt:variant>
        <vt:i4>5636198</vt:i4>
      </vt:variant>
      <vt:variant>
        <vt:i4>7533</vt:i4>
      </vt:variant>
      <vt:variant>
        <vt:i4>0</vt:i4>
      </vt:variant>
      <vt:variant>
        <vt:i4>5</vt:i4>
      </vt:variant>
      <vt:variant>
        <vt:lpwstr/>
      </vt:variant>
      <vt:variant>
        <vt:lpwstr>_13f9005c9106d00d7131680982c2727a</vt:lpwstr>
      </vt:variant>
      <vt:variant>
        <vt:i4>5636198</vt:i4>
      </vt:variant>
      <vt:variant>
        <vt:i4>7530</vt:i4>
      </vt:variant>
      <vt:variant>
        <vt:i4>0</vt:i4>
      </vt:variant>
      <vt:variant>
        <vt:i4>5</vt:i4>
      </vt:variant>
      <vt:variant>
        <vt:lpwstr/>
      </vt:variant>
      <vt:variant>
        <vt:lpwstr>_13f9005c9106d00d7131680982c2727a</vt:lpwstr>
      </vt:variant>
      <vt:variant>
        <vt:i4>852030</vt:i4>
      </vt:variant>
      <vt:variant>
        <vt:i4>7527</vt:i4>
      </vt:variant>
      <vt:variant>
        <vt:i4>0</vt:i4>
      </vt:variant>
      <vt:variant>
        <vt:i4>5</vt:i4>
      </vt:variant>
      <vt:variant>
        <vt:lpwstr/>
      </vt:variant>
      <vt:variant>
        <vt:lpwstr>_5cb707f0e4b55ba1e0378efebf7dcea9</vt:lpwstr>
      </vt:variant>
      <vt:variant>
        <vt:i4>5636198</vt:i4>
      </vt:variant>
      <vt:variant>
        <vt:i4>7524</vt:i4>
      </vt:variant>
      <vt:variant>
        <vt:i4>0</vt:i4>
      </vt:variant>
      <vt:variant>
        <vt:i4>5</vt:i4>
      </vt:variant>
      <vt:variant>
        <vt:lpwstr/>
      </vt:variant>
      <vt:variant>
        <vt:lpwstr>_13f9005c9106d00d7131680982c2727a</vt:lpwstr>
      </vt:variant>
      <vt:variant>
        <vt:i4>131123</vt:i4>
      </vt:variant>
      <vt:variant>
        <vt:i4>7521</vt:i4>
      </vt:variant>
      <vt:variant>
        <vt:i4>0</vt:i4>
      </vt:variant>
      <vt:variant>
        <vt:i4>5</vt:i4>
      </vt:variant>
      <vt:variant>
        <vt:lpwstr/>
      </vt:variant>
      <vt:variant>
        <vt:lpwstr>_1a3b26382bc038a9cd845e258d24db0f</vt:lpwstr>
      </vt:variant>
      <vt:variant>
        <vt:i4>5636198</vt:i4>
      </vt:variant>
      <vt:variant>
        <vt:i4>7518</vt:i4>
      </vt:variant>
      <vt:variant>
        <vt:i4>0</vt:i4>
      </vt:variant>
      <vt:variant>
        <vt:i4>5</vt:i4>
      </vt:variant>
      <vt:variant>
        <vt:lpwstr/>
      </vt:variant>
      <vt:variant>
        <vt:lpwstr>_13f9005c9106d00d7131680982c2727a</vt:lpwstr>
      </vt:variant>
      <vt:variant>
        <vt:i4>131123</vt:i4>
      </vt:variant>
      <vt:variant>
        <vt:i4>7515</vt:i4>
      </vt:variant>
      <vt:variant>
        <vt:i4>0</vt:i4>
      </vt:variant>
      <vt:variant>
        <vt:i4>5</vt:i4>
      </vt:variant>
      <vt:variant>
        <vt:lpwstr/>
      </vt:variant>
      <vt:variant>
        <vt:lpwstr>_1a3b26382bc038a9cd845e258d24db0f</vt:lpwstr>
      </vt:variant>
      <vt:variant>
        <vt:i4>5636198</vt:i4>
      </vt:variant>
      <vt:variant>
        <vt:i4>7512</vt:i4>
      </vt:variant>
      <vt:variant>
        <vt:i4>0</vt:i4>
      </vt:variant>
      <vt:variant>
        <vt:i4>5</vt:i4>
      </vt:variant>
      <vt:variant>
        <vt:lpwstr/>
      </vt:variant>
      <vt:variant>
        <vt:lpwstr>_13f9005c9106d00d7131680982c2727a</vt:lpwstr>
      </vt:variant>
      <vt:variant>
        <vt:i4>5636198</vt:i4>
      </vt:variant>
      <vt:variant>
        <vt:i4>7509</vt:i4>
      </vt:variant>
      <vt:variant>
        <vt:i4>0</vt:i4>
      </vt:variant>
      <vt:variant>
        <vt:i4>5</vt:i4>
      </vt:variant>
      <vt:variant>
        <vt:lpwstr/>
      </vt:variant>
      <vt:variant>
        <vt:lpwstr>_13f9005c9106d00d7131680982c2727a</vt:lpwstr>
      </vt:variant>
      <vt:variant>
        <vt:i4>5832758</vt:i4>
      </vt:variant>
      <vt:variant>
        <vt:i4>7506</vt:i4>
      </vt:variant>
      <vt:variant>
        <vt:i4>0</vt:i4>
      </vt:variant>
      <vt:variant>
        <vt:i4>5</vt:i4>
      </vt:variant>
      <vt:variant>
        <vt:lpwstr/>
      </vt:variant>
      <vt:variant>
        <vt:lpwstr>_d442d75c9ac335e7a2aadbc96919fc2d</vt:lpwstr>
      </vt:variant>
      <vt:variant>
        <vt:i4>524340</vt:i4>
      </vt:variant>
      <vt:variant>
        <vt:i4>7503</vt:i4>
      </vt:variant>
      <vt:variant>
        <vt:i4>0</vt:i4>
      </vt:variant>
      <vt:variant>
        <vt:i4>5</vt:i4>
      </vt:variant>
      <vt:variant>
        <vt:lpwstr/>
      </vt:variant>
      <vt:variant>
        <vt:lpwstr>_63104765cd42c5f76cf72fdc4ed90397</vt:lpwstr>
      </vt:variant>
      <vt:variant>
        <vt:i4>5898298</vt:i4>
      </vt:variant>
      <vt:variant>
        <vt:i4>7500</vt:i4>
      </vt:variant>
      <vt:variant>
        <vt:i4>0</vt:i4>
      </vt:variant>
      <vt:variant>
        <vt:i4>5</vt:i4>
      </vt:variant>
      <vt:variant>
        <vt:lpwstr/>
      </vt:variant>
      <vt:variant>
        <vt:lpwstr>_fb65a7c7797a6f834f4eb97640a0234f</vt:lpwstr>
      </vt:variant>
      <vt:variant>
        <vt:i4>524340</vt:i4>
      </vt:variant>
      <vt:variant>
        <vt:i4>7497</vt:i4>
      </vt:variant>
      <vt:variant>
        <vt:i4>0</vt:i4>
      </vt:variant>
      <vt:variant>
        <vt:i4>5</vt:i4>
      </vt:variant>
      <vt:variant>
        <vt:lpwstr/>
      </vt:variant>
      <vt:variant>
        <vt:lpwstr>_63104765cd42c5f76cf72fdc4ed90397</vt:lpwstr>
      </vt:variant>
      <vt:variant>
        <vt:i4>5636198</vt:i4>
      </vt:variant>
      <vt:variant>
        <vt:i4>7494</vt:i4>
      </vt:variant>
      <vt:variant>
        <vt:i4>0</vt:i4>
      </vt:variant>
      <vt:variant>
        <vt:i4>5</vt:i4>
      </vt:variant>
      <vt:variant>
        <vt:lpwstr/>
      </vt:variant>
      <vt:variant>
        <vt:lpwstr>_13f9005c9106d00d7131680982c2727a</vt:lpwstr>
      </vt:variant>
      <vt:variant>
        <vt:i4>131123</vt:i4>
      </vt:variant>
      <vt:variant>
        <vt:i4>7491</vt:i4>
      </vt:variant>
      <vt:variant>
        <vt:i4>0</vt:i4>
      </vt:variant>
      <vt:variant>
        <vt:i4>5</vt:i4>
      </vt:variant>
      <vt:variant>
        <vt:lpwstr/>
      </vt:variant>
      <vt:variant>
        <vt:lpwstr>_1a3b26382bc038a9cd845e258d24db0f</vt:lpwstr>
      </vt:variant>
      <vt:variant>
        <vt:i4>458854</vt:i4>
      </vt:variant>
      <vt:variant>
        <vt:i4>7488</vt:i4>
      </vt:variant>
      <vt:variant>
        <vt:i4>0</vt:i4>
      </vt:variant>
      <vt:variant>
        <vt:i4>5</vt:i4>
      </vt:variant>
      <vt:variant>
        <vt:lpwstr/>
      </vt:variant>
      <vt:variant>
        <vt:lpwstr>_23c4326044009f885190c5ab985800db</vt:lpwstr>
      </vt:variant>
      <vt:variant>
        <vt:i4>458854</vt:i4>
      </vt:variant>
      <vt:variant>
        <vt:i4>7485</vt:i4>
      </vt:variant>
      <vt:variant>
        <vt:i4>0</vt:i4>
      </vt:variant>
      <vt:variant>
        <vt:i4>5</vt:i4>
      </vt:variant>
      <vt:variant>
        <vt:lpwstr/>
      </vt:variant>
      <vt:variant>
        <vt:lpwstr>_23c4326044009f885190c5ab985800db</vt:lpwstr>
      </vt:variant>
      <vt:variant>
        <vt:i4>458854</vt:i4>
      </vt:variant>
      <vt:variant>
        <vt:i4>7482</vt:i4>
      </vt:variant>
      <vt:variant>
        <vt:i4>0</vt:i4>
      </vt:variant>
      <vt:variant>
        <vt:i4>5</vt:i4>
      </vt:variant>
      <vt:variant>
        <vt:lpwstr/>
      </vt:variant>
      <vt:variant>
        <vt:lpwstr>_23c4326044009f885190c5ab985800db</vt:lpwstr>
      </vt:variant>
      <vt:variant>
        <vt:i4>524340</vt:i4>
      </vt:variant>
      <vt:variant>
        <vt:i4>7479</vt:i4>
      </vt:variant>
      <vt:variant>
        <vt:i4>0</vt:i4>
      </vt:variant>
      <vt:variant>
        <vt:i4>5</vt:i4>
      </vt:variant>
      <vt:variant>
        <vt:lpwstr/>
      </vt:variant>
      <vt:variant>
        <vt:lpwstr>_63104765cd42c5f76cf72fdc4ed90397</vt:lpwstr>
      </vt:variant>
      <vt:variant>
        <vt:i4>5439549</vt:i4>
      </vt:variant>
      <vt:variant>
        <vt:i4>7476</vt:i4>
      </vt:variant>
      <vt:variant>
        <vt:i4>0</vt:i4>
      </vt:variant>
      <vt:variant>
        <vt:i4>5</vt:i4>
      </vt:variant>
      <vt:variant>
        <vt:lpwstr/>
      </vt:variant>
      <vt:variant>
        <vt:lpwstr>_72703355926e6f9d23631bfd436b3d75</vt:lpwstr>
      </vt:variant>
      <vt:variant>
        <vt:i4>524340</vt:i4>
      </vt:variant>
      <vt:variant>
        <vt:i4>7473</vt:i4>
      </vt:variant>
      <vt:variant>
        <vt:i4>0</vt:i4>
      </vt:variant>
      <vt:variant>
        <vt:i4>5</vt:i4>
      </vt:variant>
      <vt:variant>
        <vt:lpwstr/>
      </vt:variant>
      <vt:variant>
        <vt:lpwstr>_63104765cd42c5f76cf72fdc4ed90397</vt:lpwstr>
      </vt:variant>
      <vt:variant>
        <vt:i4>5505121</vt:i4>
      </vt:variant>
      <vt:variant>
        <vt:i4>7470</vt:i4>
      </vt:variant>
      <vt:variant>
        <vt:i4>0</vt:i4>
      </vt:variant>
      <vt:variant>
        <vt:i4>5</vt:i4>
      </vt:variant>
      <vt:variant>
        <vt:lpwstr/>
      </vt:variant>
      <vt:variant>
        <vt:lpwstr>_4bdee0568b2f36e553f586b458dace32</vt:lpwstr>
      </vt:variant>
      <vt:variant>
        <vt:i4>5505121</vt:i4>
      </vt:variant>
      <vt:variant>
        <vt:i4>7467</vt:i4>
      </vt:variant>
      <vt:variant>
        <vt:i4>0</vt:i4>
      </vt:variant>
      <vt:variant>
        <vt:i4>5</vt:i4>
      </vt:variant>
      <vt:variant>
        <vt:lpwstr/>
      </vt:variant>
      <vt:variant>
        <vt:lpwstr>_4bdee0568b2f36e553f586b458dace32</vt:lpwstr>
      </vt:variant>
      <vt:variant>
        <vt:i4>458801</vt:i4>
      </vt:variant>
      <vt:variant>
        <vt:i4>7464</vt:i4>
      </vt:variant>
      <vt:variant>
        <vt:i4>0</vt:i4>
      </vt:variant>
      <vt:variant>
        <vt:i4>5</vt:i4>
      </vt:variant>
      <vt:variant>
        <vt:lpwstr/>
      </vt:variant>
      <vt:variant>
        <vt:lpwstr>_9bf67544840a1cd6396f28cc292e3ca0</vt:lpwstr>
      </vt:variant>
      <vt:variant>
        <vt:i4>458854</vt:i4>
      </vt:variant>
      <vt:variant>
        <vt:i4>7461</vt:i4>
      </vt:variant>
      <vt:variant>
        <vt:i4>0</vt:i4>
      </vt:variant>
      <vt:variant>
        <vt:i4>5</vt:i4>
      </vt:variant>
      <vt:variant>
        <vt:lpwstr/>
      </vt:variant>
      <vt:variant>
        <vt:lpwstr>_23c4326044009f885190c5ab985800db</vt:lpwstr>
      </vt:variant>
      <vt:variant>
        <vt:i4>458854</vt:i4>
      </vt:variant>
      <vt:variant>
        <vt:i4>7458</vt:i4>
      </vt:variant>
      <vt:variant>
        <vt:i4>0</vt:i4>
      </vt:variant>
      <vt:variant>
        <vt:i4>5</vt:i4>
      </vt:variant>
      <vt:variant>
        <vt:lpwstr/>
      </vt:variant>
      <vt:variant>
        <vt:lpwstr>_23c4326044009f885190c5ab985800db</vt:lpwstr>
      </vt:variant>
      <vt:variant>
        <vt:i4>458854</vt:i4>
      </vt:variant>
      <vt:variant>
        <vt:i4>7455</vt:i4>
      </vt:variant>
      <vt:variant>
        <vt:i4>0</vt:i4>
      </vt:variant>
      <vt:variant>
        <vt:i4>5</vt:i4>
      </vt:variant>
      <vt:variant>
        <vt:lpwstr/>
      </vt:variant>
      <vt:variant>
        <vt:lpwstr>_23c4326044009f885190c5ab985800db</vt:lpwstr>
      </vt:variant>
      <vt:variant>
        <vt:i4>458854</vt:i4>
      </vt:variant>
      <vt:variant>
        <vt:i4>7452</vt:i4>
      </vt:variant>
      <vt:variant>
        <vt:i4>0</vt:i4>
      </vt:variant>
      <vt:variant>
        <vt:i4>5</vt:i4>
      </vt:variant>
      <vt:variant>
        <vt:lpwstr/>
      </vt:variant>
      <vt:variant>
        <vt:lpwstr>_23c4326044009f885190c5ab985800db</vt:lpwstr>
      </vt:variant>
      <vt:variant>
        <vt:i4>458854</vt:i4>
      </vt:variant>
      <vt:variant>
        <vt:i4>7449</vt:i4>
      </vt:variant>
      <vt:variant>
        <vt:i4>0</vt:i4>
      </vt:variant>
      <vt:variant>
        <vt:i4>5</vt:i4>
      </vt:variant>
      <vt:variant>
        <vt:lpwstr/>
      </vt:variant>
      <vt:variant>
        <vt:lpwstr>_23c4326044009f885190c5ab985800db</vt:lpwstr>
      </vt:variant>
      <vt:variant>
        <vt:i4>524340</vt:i4>
      </vt:variant>
      <vt:variant>
        <vt:i4>7446</vt:i4>
      </vt:variant>
      <vt:variant>
        <vt:i4>0</vt:i4>
      </vt:variant>
      <vt:variant>
        <vt:i4>5</vt:i4>
      </vt:variant>
      <vt:variant>
        <vt:lpwstr/>
      </vt:variant>
      <vt:variant>
        <vt:lpwstr>_63104765cd42c5f76cf72fdc4ed90397</vt:lpwstr>
      </vt:variant>
      <vt:variant>
        <vt:i4>5963834</vt:i4>
      </vt:variant>
      <vt:variant>
        <vt:i4>7443</vt:i4>
      </vt:variant>
      <vt:variant>
        <vt:i4>0</vt:i4>
      </vt:variant>
      <vt:variant>
        <vt:i4>5</vt:i4>
      </vt:variant>
      <vt:variant>
        <vt:lpwstr/>
      </vt:variant>
      <vt:variant>
        <vt:lpwstr>_1fcabc68dedca11e5e036fdb39d45487</vt:lpwstr>
      </vt:variant>
      <vt:variant>
        <vt:i4>458801</vt:i4>
      </vt:variant>
      <vt:variant>
        <vt:i4>7440</vt:i4>
      </vt:variant>
      <vt:variant>
        <vt:i4>0</vt:i4>
      </vt:variant>
      <vt:variant>
        <vt:i4>5</vt:i4>
      </vt:variant>
      <vt:variant>
        <vt:lpwstr/>
      </vt:variant>
      <vt:variant>
        <vt:lpwstr>_9bf67544840a1cd6396f28cc292e3ca0</vt:lpwstr>
      </vt:variant>
      <vt:variant>
        <vt:i4>5505075</vt:i4>
      </vt:variant>
      <vt:variant>
        <vt:i4>7437</vt:i4>
      </vt:variant>
      <vt:variant>
        <vt:i4>0</vt:i4>
      </vt:variant>
      <vt:variant>
        <vt:i4>5</vt:i4>
      </vt:variant>
      <vt:variant>
        <vt:lpwstr/>
      </vt:variant>
      <vt:variant>
        <vt:lpwstr>_2905d85f10a7a046e8fe601673ef61b7</vt:lpwstr>
      </vt:variant>
      <vt:variant>
        <vt:i4>6029410</vt:i4>
      </vt:variant>
      <vt:variant>
        <vt:i4>7434</vt:i4>
      </vt:variant>
      <vt:variant>
        <vt:i4>0</vt:i4>
      </vt:variant>
      <vt:variant>
        <vt:i4>5</vt:i4>
      </vt:variant>
      <vt:variant>
        <vt:lpwstr/>
      </vt:variant>
      <vt:variant>
        <vt:lpwstr>_98dc776c0c33f3d31feb4b2ebb61522f</vt:lpwstr>
      </vt:variant>
      <vt:variant>
        <vt:i4>196666</vt:i4>
      </vt:variant>
      <vt:variant>
        <vt:i4>7431</vt:i4>
      </vt:variant>
      <vt:variant>
        <vt:i4>0</vt:i4>
      </vt:variant>
      <vt:variant>
        <vt:i4>5</vt:i4>
      </vt:variant>
      <vt:variant>
        <vt:lpwstr/>
      </vt:variant>
      <vt:variant>
        <vt:lpwstr>_7b9b4956bc5621171048e1a1016b9bf1</vt:lpwstr>
      </vt:variant>
      <vt:variant>
        <vt:i4>5636156</vt:i4>
      </vt:variant>
      <vt:variant>
        <vt:i4>7428</vt:i4>
      </vt:variant>
      <vt:variant>
        <vt:i4>0</vt:i4>
      </vt:variant>
      <vt:variant>
        <vt:i4>5</vt:i4>
      </vt:variant>
      <vt:variant>
        <vt:lpwstr/>
      </vt:variant>
      <vt:variant>
        <vt:lpwstr>_e8a6ce315d976318da3ab784a645ea44</vt:lpwstr>
      </vt:variant>
      <vt:variant>
        <vt:i4>5898298</vt:i4>
      </vt:variant>
      <vt:variant>
        <vt:i4>7425</vt:i4>
      </vt:variant>
      <vt:variant>
        <vt:i4>0</vt:i4>
      </vt:variant>
      <vt:variant>
        <vt:i4>5</vt:i4>
      </vt:variant>
      <vt:variant>
        <vt:lpwstr/>
      </vt:variant>
      <vt:variant>
        <vt:lpwstr>_fb65a7c7797a6f834f4eb97640a0234f</vt:lpwstr>
      </vt:variant>
      <vt:variant>
        <vt:i4>262251</vt:i4>
      </vt:variant>
      <vt:variant>
        <vt:i4>7422</vt:i4>
      </vt:variant>
      <vt:variant>
        <vt:i4>0</vt:i4>
      </vt:variant>
      <vt:variant>
        <vt:i4>5</vt:i4>
      </vt:variant>
      <vt:variant>
        <vt:lpwstr/>
      </vt:variant>
      <vt:variant>
        <vt:lpwstr>_885fde8f813da57918502883213c6a13</vt:lpwstr>
      </vt:variant>
      <vt:variant>
        <vt:i4>655419</vt:i4>
      </vt:variant>
      <vt:variant>
        <vt:i4>7419</vt:i4>
      </vt:variant>
      <vt:variant>
        <vt:i4>0</vt:i4>
      </vt:variant>
      <vt:variant>
        <vt:i4>5</vt:i4>
      </vt:variant>
      <vt:variant>
        <vt:lpwstr/>
      </vt:variant>
      <vt:variant>
        <vt:lpwstr>_537343a2c55c3ec921f854ca5390b07e</vt:lpwstr>
      </vt:variant>
      <vt:variant>
        <vt:i4>655419</vt:i4>
      </vt:variant>
      <vt:variant>
        <vt:i4>7416</vt:i4>
      </vt:variant>
      <vt:variant>
        <vt:i4>0</vt:i4>
      </vt:variant>
      <vt:variant>
        <vt:i4>5</vt:i4>
      </vt:variant>
      <vt:variant>
        <vt:lpwstr/>
      </vt:variant>
      <vt:variant>
        <vt:lpwstr>_537343a2c55c3ec921f854ca5390b07e</vt:lpwstr>
      </vt:variant>
      <vt:variant>
        <vt:i4>262255</vt:i4>
      </vt:variant>
      <vt:variant>
        <vt:i4>7413</vt:i4>
      </vt:variant>
      <vt:variant>
        <vt:i4>0</vt:i4>
      </vt:variant>
      <vt:variant>
        <vt:i4>5</vt:i4>
      </vt:variant>
      <vt:variant>
        <vt:lpwstr/>
      </vt:variant>
      <vt:variant>
        <vt:lpwstr>_1a58d558b592e67971f2f58814e04f74</vt:lpwstr>
      </vt:variant>
      <vt:variant>
        <vt:i4>131131</vt:i4>
      </vt:variant>
      <vt:variant>
        <vt:i4>7410</vt:i4>
      </vt:variant>
      <vt:variant>
        <vt:i4>0</vt:i4>
      </vt:variant>
      <vt:variant>
        <vt:i4>5</vt:i4>
      </vt:variant>
      <vt:variant>
        <vt:lpwstr/>
      </vt:variant>
      <vt:variant>
        <vt:lpwstr>_9e590df8c30230cf3596fa46219d8207</vt:lpwstr>
      </vt:variant>
      <vt:variant>
        <vt:i4>5898298</vt:i4>
      </vt:variant>
      <vt:variant>
        <vt:i4>7407</vt:i4>
      </vt:variant>
      <vt:variant>
        <vt:i4>0</vt:i4>
      </vt:variant>
      <vt:variant>
        <vt:i4>5</vt:i4>
      </vt:variant>
      <vt:variant>
        <vt:lpwstr/>
      </vt:variant>
      <vt:variant>
        <vt:lpwstr>_fb65a7c7797a6f834f4eb97640a0234f</vt:lpwstr>
      </vt:variant>
      <vt:variant>
        <vt:i4>6160485</vt:i4>
      </vt:variant>
      <vt:variant>
        <vt:i4>7404</vt:i4>
      </vt:variant>
      <vt:variant>
        <vt:i4>0</vt:i4>
      </vt:variant>
      <vt:variant>
        <vt:i4>5</vt:i4>
      </vt:variant>
      <vt:variant>
        <vt:lpwstr/>
      </vt:variant>
      <vt:variant>
        <vt:lpwstr>_e1d8064cf80a8d37d141d659cfacdfad</vt:lpwstr>
      </vt:variant>
      <vt:variant>
        <vt:i4>6160485</vt:i4>
      </vt:variant>
      <vt:variant>
        <vt:i4>7401</vt:i4>
      </vt:variant>
      <vt:variant>
        <vt:i4>0</vt:i4>
      </vt:variant>
      <vt:variant>
        <vt:i4>5</vt:i4>
      </vt:variant>
      <vt:variant>
        <vt:lpwstr/>
      </vt:variant>
      <vt:variant>
        <vt:lpwstr>_e1d8064cf80a8d37d141d659cfacdfad</vt:lpwstr>
      </vt:variant>
      <vt:variant>
        <vt:i4>852067</vt:i4>
      </vt:variant>
      <vt:variant>
        <vt:i4>7398</vt:i4>
      </vt:variant>
      <vt:variant>
        <vt:i4>0</vt:i4>
      </vt:variant>
      <vt:variant>
        <vt:i4>5</vt:i4>
      </vt:variant>
      <vt:variant>
        <vt:lpwstr/>
      </vt:variant>
      <vt:variant>
        <vt:lpwstr>_ac424ecbdead8b4986be6161bafd9fad</vt:lpwstr>
      </vt:variant>
      <vt:variant>
        <vt:i4>5636198</vt:i4>
      </vt:variant>
      <vt:variant>
        <vt:i4>7395</vt:i4>
      </vt:variant>
      <vt:variant>
        <vt:i4>0</vt:i4>
      </vt:variant>
      <vt:variant>
        <vt:i4>5</vt:i4>
      </vt:variant>
      <vt:variant>
        <vt:lpwstr/>
      </vt:variant>
      <vt:variant>
        <vt:lpwstr>_13f9005c9106d00d7131680982c2727a</vt:lpwstr>
      </vt:variant>
      <vt:variant>
        <vt:i4>6160485</vt:i4>
      </vt:variant>
      <vt:variant>
        <vt:i4>7392</vt:i4>
      </vt:variant>
      <vt:variant>
        <vt:i4>0</vt:i4>
      </vt:variant>
      <vt:variant>
        <vt:i4>5</vt:i4>
      </vt:variant>
      <vt:variant>
        <vt:lpwstr/>
      </vt:variant>
      <vt:variant>
        <vt:lpwstr>_e1d8064cf80a8d37d141d659cfacdfad</vt:lpwstr>
      </vt:variant>
      <vt:variant>
        <vt:i4>5636198</vt:i4>
      </vt:variant>
      <vt:variant>
        <vt:i4>7389</vt:i4>
      </vt:variant>
      <vt:variant>
        <vt:i4>0</vt:i4>
      </vt:variant>
      <vt:variant>
        <vt:i4>5</vt:i4>
      </vt:variant>
      <vt:variant>
        <vt:lpwstr/>
      </vt:variant>
      <vt:variant>
        <vt:lpwstr>_13f9005c9106d00d7131680982c2727a</vt:lpwstr>
      </vt:variant>
      <vt:variant>
        <vt:i4>6160485</vt:i4>
      </vt:variant>
      <vt:variant>
        <vt:i4>7386</vt:i4>
      </vt:variant>
      <vt:variant>
        <vt:i4>0</vt:i4>
      </vt:variant>
      <vt:variant>
        <vt:i4>5</vt:i4>
      </vt:variant>
      <vt:variant>
        <vt:lpwstr/>
      </vt:variant>
      <vt:variant>
        <vt:lpwstr>_e1d8064cf80a8d37d141d659cfacdfad</vt:lpwstr>
      </vt:variant>
      <vt:variant>
        <vt:i4>5636198</vt:i4>
      </vt:variant>
      <vt:variant>
        <vt:i4>7383</vt:i4>
      </vt:variant>
      <vt:variant>
        <vt:i4>0</vt:i4>
      </vt:variant>
      <vt:variant>
        <vt:i4>5</vt:i4>
      </vt:variant>
      <vt:variant>
        <vt:lpwstr/>
      </vt:variant>
      <vt:variant>
        <vt:lpwstr>_13f9005c9106d00d7131680982c2727a</vt:lpwstr>
      </vt:variant>
      <vt:variant>
        <vt:i4>131131</vt:i4>
      </vt:variant>
      <vt:variant>
        <vt:i4>7380</vt:i4>
      </vt:variant>
      <vt:variant>
        <vt:i4>0</vt:i4>
      </vt:variant>
      <vt:variant>
        <vt:i4>5</vt:i4>
      </vt:variant>
      <vt:variant>
        <vt:lpwstr/>
      </vt:variant>
      <vt:variant>
        <vt:lpwstr>_9e590df8c30230cf3596fa46219d8207</vt:lpwstr>
      </vt:variant>
      <vt:variant>
        <vt:i4>5308470</vt:i4>
      </vt:variant>
      <vt:variant>
        <vt:i4>7377</vt:i4>
      </vt:variant>
      <vt:variant>
        <vt:i4>0</vt:i4>
      </vt:variant>
      <vt:variant>
        <vt:i4>5</vt:i4>
      </vt:variant>
      <vt:variant>
        <vt:lpwstr/>
      </vt:variant>
      <vt:variant>
        <vt:lpwstr>_11df05ed2fa2a2918be15c30f6c9470c</vt:lpwstr>
      </vt:variant>
      <vt:variant>
        <vt:i4>6160485</vt:i4>
      </vt:variant>
      <vt:variant>
        <vt:i4>7374</vt:i4>
      </vt:variant>
      <vt:variant>
        <vt:i4>0</vt:i4>
      </vt:variant>
      <vt:variant>
        <vt:i4>5</vt:i4>
      </vt:variant>
      <vt:variant>
        <vt:lpwstr/>
      </vt:variant>
      <vt:variant>
        <vt:lpwstr>_e1d8064cf80a8d37d141d659cfacdfad</vt:lpwstr>
      </vt:variant>
      <vt:variant>
        <vt:i4>262251</vt:i4>
      </vt:variant>
      <vt:variant>
        <vt:i4>7371</vt:i4>
      </vt:variant>
      <vt:variant>
        <vt:i4>0</vt:i4>
      </vt:variant>
      <vt:variant>
        <vt:i4>5</vt:i4>
      </vt:variant>
      <vt:variant>
        <vt:lpwstr/>
      </vt:variant>
      <vt:variant>
        <vt:lpwstr>_885fde8f813da57918502883213c6a13</vt:lpwstr>
      </vt:variant>
      <vt:variant>
        <vt:i4>655419</vt:i4>
      </vt:variant>
      <vt:variant>
        <vt:i4>7368</vt:i4>
      </vt:variant>
      <vt:variant>
        <vt:i4>0</vt:i4>
      </vt:variant>
      <vt:variant>
        <vt:i4>5</vt:i4>
      </vt:variant>
      <vt:variant>
        <vt:lpwstr/>
      </vt:variant>
      <vt:variant>
        <vt:lpwstr>_537343a2c55c3ec921f854ca5390b07e</vt:lpwstr>
      </vt:variant>
      <vt:variant>
        <vt:i4>262251</vt:i4>
      </vt:variant>
      <vt:variant>
        <vt:i4>7365</vt:i4>
      </vt:variant>
      <vt:variant>
        <vt:i4>0</vt:i4>
      </vt:variant>
      <vt:variant>
        <vt:i4>5</vt:i4>
      </vt:variant>
      <vt:variant>
        <vt:lpwstr/>
      </vt:variant>
      <vt:variant>
        <vt:lpwstr>_885fde8f813da57918502883213c6a13</vt:lpwstr>
      </vt:variant>
      <vt:variant>
        <vt:i4>5636151</vt:i4>
      </vt:variant>
      <vt:variant>
        <vt:i4>7362</vt:i4>
      </vt:variant>
      <vt:variant>
        <vt:i4>0</vt:i4>
      </vt:variant>
      <vt:variant>
        <vt:i4>5</vt:i4>
      </vt:variant>
      <vt:variant>
        <vt:lpwstr/>
      </vt:variant>
      <vt:variant>
        <vt:lpwstr>_a582aea7169af4ccb928d92b8f749522</vt:lpwstr>
      </vt:variant>
      <vt:variant>
        <vt:i4>5636151</vt:i4>
      </vt:variant>
      <vt:variant>
        <vt:i4>7359</vt:i4>
      </vt:variant>
      <vt:variant>
        <vt:i4>0</vt:i4>
      </vt:variant>
      <vt:variant>
        <vt:i4>5</vt:i4>
      </vt:variant>
      <vt:variant>
        <vt:lpwstr/>
      </vt:variant>
      <vt:variant>
        <vt:lpwstr>_a582aea7169af4ccb928d92b8f749522</vt:lpwstr>
      </vt:variant>
      <vt:variant>
        <vt:i4>5308471</vt:i4>
      </vt:variant>
      <vt:variant>
        <vt:i4>7356</vt:i4>
      </vt:variant>
      <vt:variant>
        <vt:i4>0</vt:i4>
      </vt:variant>
      <vt:variant>
        <vt:i4>5</vt:i4>
      </vt:variant>
      <vt:variant>
        <vt:lpwstr/>
      </vt:variant>
      <vt:variant>
        <vt:lpwstr>_3213b01aad72ca751a16b38883cb6753</vt:lpwstr>
      </vt:variant>
      <vt:variant>
        <vt:i4>6029372</vt:i4>
      </vt:variant>
      <vt:variant>
        <vt:i4>7353</vt:i4>
      </vt:variant>
      <vt:variant>
        <vt:i4>0</vt:i4>
      </vt:variant>
      <vt:variant>
        <vt:i4>5</vt:i4>
      </vt:variant>
      <vt:variant>
        <vt:lpwstr/>
      </vt:variant>
      <vt:variant>
        <vt:lpwstr>_9d658cf5ae69e169872d5dac7cdbaeef</vt:lpwstr>
      </vt:variant>
      <vt:variant>
        <vt:i4>131131</vt:i4>
      </vt:variant>
      <vt:variant>
        <vt:i4>7350</vt:i4>
      </vt:variant>
      <vt:variant>
        <vt:i4>0</vt:i4>
      </vt:variant>
      <vt:variant>
        <vt:i4>5</vt:i4>
      </vt:variant>
      <vt:variant>
        <vt:lpwstr/>
      </vt:variant>
      <vt:variant>
        <vt:lpwstr>_9e590df8c30230cf3596fa46219d8207</vt:lpwstr>
      </vt:variant>
      <vt:variant>
        <vt:i4>5636198</vt:i4>
      </vt:variant>
      <vt:variant>
        <vt:i4>7347</vt:i4>
      </vt:variant>
      <vt:variant>
        <vt:i4>0</vt:i4>
      </vt:variant>
      <vt:variant>
        <vt:i4>5</vt:i4>
      </vt:variant>
      <vt:variant>
        <vt:lpwstr/>
      </vt:variant>
      <vt:variant>
        <vt:lpwstr>_13f9005c9106d00d7131680982c2727a</vt:lpwstr>
      </vt:variant>
      <vt:variant>
        <vt:i4>852067</vt:i4>
      </vt:variant>
      <vt:variant>
        <vt:i4>7344</vt:i4>
      </vt:variant>
      <vt:variant>
        <vt:i4>0</vt:i4>
      </vt:variant>
      <vt:variant>
        <vt:i4>5</vt:i4>
      </vt:variant>
      <vt:variant>
        <vt:lpwstr/>
      </vt:variant>
      <vt:variant>
        <vt:lpwstr>_ac424ecbdead8b4986be6161bafd9fad</vt:lpwstr>
      </vt:variant>
      <vt:variant>
        <vt:i4>5636198</vt:i4>
      </vt:variant>
      <vt:variant>
        <vt:i4>7341</vt:i4>
      </vt:variant>
      <vt:variant>
        <vt:i4>0</vt:i4>
      </vt:variant>
      <vt:variant>
        <vt:i4>5</vt:i4>
      </vt:variant>
      <vt:variant>
        <vt:lpwstr/>
      </vt:variant>
      <vt:variant>
        <vt:lpwstr>_13f9005c9106d00d7131680982c2727a</vt:lpwstr>
      </vt:variant>
      <vt:variant>
        <vt:i4>131134</vt:i4>
      </vt:variant>
      <vt:variant>
        <vt:i4>7338</vt:i4>
      </vt:variant>
      <vt:variant>
        <vt:i4>0</vt:i4>
      </vt:variant>
      <vt:variant>
        <vt:i4>5</vt:i4>
      </vt:variant>
      <vt:variant>
        <vt:lpwstr/>
      </vt:variant>
      <vt:variant>
        <vt:lpwstr>_b03fc413a192f74d1b9be62dfc221c1c</vt:lpwstr>
      </vt:variant>
      <vt:variant>
        <vt:i4>5636198</vt:i4>
      </vt:variant>
      <vt:variant>
        <vt:i4>7335</vt:i4>
      </vt:variant>
      <vt:variant>
        <vt:i4>0</vt:i4>
      </vt:variant>
      <vt:variant>
        <vt:i4>5</vt:i4>
      </vt:variant>
      <vt:variant>
        <vt:lpwstr/>
      </vt:variant>
      <vt:variant>
        <vt:lpwstr>_13f9005c9106d00d7131680982c2727a</vt:lpwstr>
      </vt:variant>
      <vt:variant>
        <vt:i4>131134</vt:i4>
      </vt:variant>
      <vt:variant>
        <vt:i4>7332</vt:i4>
      </vt:variant>
      <vt:variant>
        <vt:i4>0</vt:i4>
      </vt:variant>
      <vt:variant>
        <vt:i4>5</vt:i4>
      </vt:variant>
      <vt:variant>
        <vt:lpwstr/>
      </vt:variant>
      <vt:variant>
        <vt:lpwstr>_b03fc413a192f74d1b9be62dfc221c1c</vt:lpwstr>
      </vt:variant>
      <vt:variant>
        <vt:i4>131131</vt:i4>
      </vt:variant>
      <vt:variant>
        <vt:i4>7329</vt:i4>
      </vt:variant>
      <vt:variant>
        <vt:i4>0</vt:i4>
      </vt:variant>
      <vt:variant>
        <vt:i4>5</vt:i4>
      </vt:variant>
      <vt:variant>
        <vt:lpwstr/>
      </vt:variant>
      <vt:variant>
        <vt:lpwstr>_9e590df8c30230cf3596fa46219d8207</vt:lpwstr>
      </vt:variant>
      <vt:variant>
        <vt:i4>57</vt:i4>
      </vt:variant>
      <vt:variant>
        <vt:i4>7326</vt:i4>
      </vt:variant>
      <vt:variant>
        <vt:i4>0</vt:i4>
      </vt:variant>
      <vt:variant>
        <vt:i4>5</vt:i4>
      </vt:variant>
      <vt:variant>
        <vt:lpwstr/>
      </vt:variant>
      <vt:variant>
        <vt:lpwstr>_157ac1adcbaae23e042fcf3180241290</vt:lpwstr>
      </vt:variant>
      <vt:variant>
        <vt:i4>655423</vt:i4>
      </vt:variant>
      <vt:variant>
        <vt:i4>7323</vt:i4>
      </vt:variant>
      <vt:variant>
        <vt:i4>0</vt:i4>
      </vt:variant>
      <vt:variant>
        <vt:i4>5</vt:i4>
      </vt:variant>
      <vt:variant>
        <vt:lpwstr/>
      </vt:variant>
      <vt:variant>
        <vt:lpwstr>_e205268a66c2900e6473742e27189871</vt:lpwstr>
      </vt:variant>
      <vt:variant>
        <vt:i4>5636151</vt:i4>
      </vt:variant>
      <vt:variant>
        <vt:i4>7320</vt:i4>
      </vt:variant>
      <vt:variant>
        <vt:i4>0</vt:i4>
      </vt:variant>
      <vt:variant>
        <vt:i4>5</vt:i4>
      </vt:variant>
      <vt:variant>
        <vt:lpwstr/>
      </vt:variant>
      <vt:variant>
        <vt:lpwstr>_a582aea7169af4ccb928d92b8f749522</vt:lpwstr>
      </vt:variant>
      <vt:variant>
        <vt:i4>655423</vt:i4>
      </vt:variant>
      <vt:variant>
        <vt:i4>7317</vt:i4>
      </vt:variant>
      <vt:variant>
        <vt:i4>0</vt:i4>
      </vt:variant>
      <vt:variant>
        <vt:i4>5</vt:i4>
      </vt:variant>
      <vt:variant>
        <vt:lpwstr/>
      </vt:variant>
      <vt:variant>
        <vt:lpwstr>_e205268a66c2900e6473742e27189871</vt:lpwstr>
      </vt:variant>
      <vt:variant>
        <vt:i4>262248</vt:i4>
      </vt:variant>
      <vt:variant>
        <vt:i4>7314</vt:i4>
      </vt:variant>
      <vt:variant>
        <vt:i4>0</vt:i4>
      </vt:variant>
      <vt:variant>
        <vt:i4>5</vt:i4>
      </vt:variant>
      <vt:variant>
        <vt:lpwstr/>
      </vt:variant>
      <vt:variant>
        <vt:lpwstr>_c96b56fc7878bb63696c9f1c9abc2578</vt:lpwstr>
      </vt:variant>
      <vt:variant>
        <vt:i4>6094899</vt:i4>
      </vt:variant>
      <vt:variant>
        <vt:i4>7311</vt:i4>
      </vt:variant>
      <vt:variant>
        <vt:i4>0</vt:i4>
      </vt:variant>
      <vt:variant>
        <vt:i4>5</vt:i4>
      </vt:variant>
      <vt:variant>
        <vt:lpwstr/>
      </vt:variant>
      <vt:variant>
        <vt:lpwstr>_a9304dce0833e68d6c1871feed7ba4c8</vt:lpwstr>
      </vt:variant>
      <vt:variant>
        <vt:i4>655423</vt:i4>
      </vt:variant>
      <vt:variant>
        <vt:i4>7308</vt:i4>
      </vt:variant>
      <vt:variant>
        <vt:i4>0</vt:i4>
      </vt:variant>
      <vt:variant>
        <vt:i4>5</vt:i4>
      </vt:variant>
      <vt:variant>
        <vt:lpwstr/>
      </vt:variant>
      <vt:variant>
        <vt:lpwstr>_e205268a66c2900e6473742e27189871</vt:lpwstr>
      </vt:variant>
      <vt:variant>
        <vt:i4>131131</vt:i4>
      </vt:variant>
      <vt:variant>
        <vt:i4>7305</vt:i4>
      </vt:variant>
      <vt:variant>
        <vt:i4>0</vt:i4>
      </vt:variant>
      <vt:variant>
        <vt:i4>5</vt:i4>
      </vt:variant>
      <vt:variant>
        <vt:lpwstr/>
      </vt:variant>
      <vt:variant>
        <vt:lpwstr>_9e590df8c30230cf3596fa46219d8207</vt:lpwstr>
      </vt:variant>
      <vt:variant>
        <vt:i4>327791</vt:i4>
      </vt:variant>
      <vt:variant>
        <vt:i4>7302</vt:i4>
      </vt:variant>
      <vt:variant>
        <vt:i4>0</vt:i4>
      </vt:variant>
      <vt:variant>
        <vt:i4>5</vt:i4>
      </vt:variant>
      <vt:variant>
        <vt:lpwstr/>
      </vt:variant>
      <vt:variant>
        <vt:lpwstr>_d829ab1ca0a530a2f71c2333d73b36c5</vt:lpwstr>
      </vt:variant>
      <vt:variant>
        <vt:i4>262198</vt:i4>
      </vt:variant>
      <vt:variant>
        <vt:i4>7299</vt:i4>
      </vt:variant>
      <vt:variant>
        <vt:i4>0</vt:i4>
      </vt:variant>
      <vt:variant>
        <vt:i4>5</vt:i4>
      </vt:variant>
      <vt:variant>
        <vt:lpwstr/>
      </vt:variant>
      <vt:variant>
        <vt:lpwstr>_3bcaca39945495e23e4cead0d06ba0a3</vt:lpwstr>
      </vt:variant>
      <vt:variant>
        <vt:i4>655423</vt:i4>
      </vt:variant>
      <vt:variant>
        <vt:i4>7296</vt:i4>
      </vt:variant>
      <vt:variant>
        <vt:i4>0</vt:i4>
      </vt:variant>
      <vt:variant>
        <vt:i4>5</vt:i4>
      </vt:variant>
      <vt:variant>
        <vt:lpwstr/>
      </vt:variant>
      <vt:variant>
        <vt:lpwstr>_e205268a66c2900e6473742e27189871</vt:lpwstr>
      </vt:variant>
      <vt:variant>
        <vt:i4>5832759</vt:i4>
      </vt:variant>
      <vt:variant>
        <vt:i4>7293</vt:i4>
      </vt:variant>
      <vt:variant>
        <vt:i4>0</vt:i4>
      </vt:variant>
      <vt:variant>
        <vt:i4>5</vt:i4>
      </vt:variant>
      <vt:variant>
        <vt:lpwstr/>
      </vt:variant>
      <vt:variant>
        <vt:lpwstr>_adba69194b561d09421c3437149654ee</vt:lpwstr>
      </vt:variant>
      <vt:variant>
        <vt:i4>327791</vt:i4>
      </vt:variant>
      <vt:variant>
        <vt:i4>7290</vt:i4>
      </vt:variant>
      <vt:variant>
        <vt:i4>0</vt:i4>
      </vt:variant>
      <vt:variant>
        <vt:i4>5</vt:i4>
      </vt:variant>
      <vt:variant>
        <vt:lpwstr/>
      </vt:variant>
      <vt:variant>
        <vt:lpwstr>_d829ab1ca0a530a2f71c2333d73b36c5</vt:lpwstr>
      </vt:variant>
      <vt:variant>
        <vt:i4>5636198</vt:i4>
      </vt:variant>
      <vt:variant>
        <vt:i4>7287</vt:i4>
      </vt:variant>
      <vt:variant>
        <vt:i4>0</vt:i4>
      </vt:variant>
      <vt:variant>
        <vt:i4>5</vt:i4>
      </vt:variant>
      <vt:variant>
        <vt:lpwstr/>
      </vt:variant>
      <vt:variant>
        <vt:lpwstr>_13f9005c9106d00d7131680982c2727a</vt:lpwstr>
      </vt:variant>
      <vt:variant>
        <vt:i4>6160485</vt:i4>
      </vt:variant>
      <vt:variant>
        <vt:i4>7284</vt:i4>
      </vt:variant>
      <vt:variant>
        <vt:i4>0</vt:i4>
      </vt:variant>
      <vt:variant>
        <vt:i4>5</vt:i4>
      </vt:variant>
      <vt:variant>
        <vt:lpwstr/>
      </vt:variant>
      <vt:variant>
        <vt:lpwstr>_e1d8064cf80a8d37d141d659cfacdfad</vt:lpwstr>
      </vt:variant>
      <vt:variant>
        <vt:i4>5701736</vt:i4>
      </vt:variant>
      <vt:variant>
        <vt:i4>7281</vt:i4>
      </vt:variant>
      <vt:variant>
        <vt:i4>0</vt:i4>
      </vt:variant>
      <vt:variant>
        <vt:i4>5</vt:i4>
      </vt:variant>
      <vt:variant>
        <vt:lpwstr/>
      </vt:variant>
      <vt:variant>
        <vt:lpwstr>_cf209f75b9adbf293f76285648c58c77</vt:lpwstr>
      </vt:variant>
      <vt:variant>
        <vt:i4>983145</vt:i4>
      </vt:variant>
      <vt:variant>
        <vt:i4>7278</vt:i4>
      </vt:variant>
      <vt:variant>
        <vt:i4>0</vt:i4>
      </vt:variant>
      <vt:variant>
        <vt:i4>5</vt:i4>
      </vt:variant>
      <vt:variant>
        <vt:lpwstr/>
      </vt:variant>
      <vt:variant>
        <vt:lpwstr>_380248073543af7bed8363f2b34ad5f7</vt:lpwstr>
      </vt:variant>
      <vt:variant>
        <vt:i4>655423</vt:i4>
      </vt:variant>
      <vt:variant>
        <vt:i4>7275</vt:i4>
      </vt:variant>
      <vt:variant>
        <vt:i4>0</vt:i4>
      </vt:variant>
      <vt:variant>
        <vt:i4>5</vt:i4>
      </vt:variant>
      <vt:variant>
        <vt:lpwstr/>
      </vt:variant>
      <vt:variant>
        <vt:lpwstr>_e205268a66c2900e6473742e27189871</vt:lpwstr>
      </vt:variant>
      <vt:variant>
        <vt:i4>6160487</vt:i4>
      </vt:variant>
      <vt:variant>
        <vt:i4>7272</vt:i4>
      </vt:variant>
      <vt:variant>
        <vt:i4>0</vt:i4>
      </vt:variant>
      <vt:variant>
        <vt:i4>5</vt:i4>
      </vt:variant>
      <vt:variant>
        <vt:lpwstr/>
      </vt:variant>
      <vt:variant>
        <vt:lpwstr>_4a5f789e0663312e51a7733bd354bc59</vt:lpwstr>
      </vt:variant>
      <vt:variant>
        <vt:i4>5832810</vt:i4>
      </vt:variant>
      <vt:variant>
        <vt:i4>7269</vt:i4>
      </vt:variant>
      <vt:variant>
        <vt:i4>0</vt:i4>
      </vt:variant>
      <vt:variant>
        <vt:i4>5</vt:i4>
      </vt:variant>
      <vt:variant>
        <vt:lpwstr/>
      </vt:variant>
      <vt:variant>
        <vt:lpwstr>_f8c7ea73106119bc8dc333241f07b2c1</vt:lpwstr>
      </vt:variant>
      <vt:variant>
        <vt:i4>6160485</vt:i4>
      </vt:variant>
      <vt:variant>
        <vt:i4>7266</vt:i4>
      </vt:variant>
      <vt:variant>
        <vt:i4>0</vt:i4>
      </vt:variant>
      <vt:variant>
        <vt:i4>5</vt:i4>
      </vt:variant>
      <vt:variant>
        <vt:lpwstr/>
      </vt:variant>
      <vt:variant>
        <vt:lpwstr>_e1d8064cf80a8d37d141d659cfacdfad</vt:lpwstr>
      </vt:variant>
      <vt:variant>
        <vt:i4>6094899</vt:i4>
      </vt:variant>
      <vt:variant>
        <vt:i4>7263</vt:i4>
      </vt:variant>
      <vt:variant>
        <vt:i4>0</vt:i4>
      </vt:variant>
      <vt:variant>
        <vt:i4>5</vt:i4>
      </vt:variant>
      <vt:variant>
        <vt:lpwstr/>
      </vt:variant>
      <vt:variant>
        <vt:lpwstr>_a9304dce0833e68d6c1871feed7ba4c8</vt:lpwstr>
      </vt:variant>
      <vt:variant>
        <vt:i4>6094908</vt:i4>
      </vt:variant>
      <vt:variant>
        <vt:i4>7260</vt:i4>
      </vt:variant>
      <vt:variant>
        <vt:i4>0</vt:i4>
      </vt:variant>
      <vt:variant>
        <vt:i4>5</vt:i4>
      </vt:variant>
      <vt:variant>
        <vt:lpwstr/>
      </vt:variant>
      <vt:variant>
        <vt:lpwstr>_3a4ff69ced5d7f7c66bb882997dea37e</vt:lpwstr>
      </vt:variant>
      <vt:variant>
        <vt:i4>5636151</vt:i4>
      </vt:variant>
      <vt:variant>
        <vt:i4>7257</vt:i4>
      </vt:variant>
      <vt:variant>
        <vt:i4>0</vt:i4>
      </vt:variant>
      <vt:variant>
        <vt:i4>5</vt:i4>
      </vt:variant>
      <vt:variant>
        <vt:lpwstr/>
      </vt:variant>
      <vt:variant>
        <vt:lpwstr>_a582aea7169af4ccb928d92b8f749522</vt:lpwstr>
      </vt:variant>
      <vt:variant>
        <vt:i4>327791</vt:i4>
      </vt:variant>
      <vt:variant>
        <vt:i4>7254</vt:i4>
      </vt:variant>
      <vt:variant>
        <vt:i4>0</vt:i4>
      </vt:variant>
      <vt:variant>
        <vt:i4>5</vt:i4>
      </vt:variant>
      <vt:variant>
        <vt:lpwstr/>
      </vt:variant>
      <vt:variant>
        <vt:lpwstr>_d829ab1ca0a530a2f71c2333d73b36c5</vt:lpwstr>
      </vt:variant>
      <vt:variant>
        <vt:i4>327791</vt:i4>
      </vt:variant>
      <vt:variant>
        <vt:i4>7251</vt:i4>
      </vt:variant>
      <vt:variant>
        <vt:i4>0</vt:i4>
      </vt:variant>
      <vt:variant>
        <vt:i4>5</vt:i4>
      </vt:variant>
      <vt:variant>
        <vt:lpwstr/>
      </vt:variant>
      <vt:variant>
        <vt:lpwstr>_d829ab1ca0a530a2f71c2333d73b36c5</vt:lpwstr>
      </vt:variant>
      <vt:variant>
        <vt:i4>65591</vt:i4>
      </vt:variant>
      <vt:variant>
        <vt:i4>7248</vt:i4>
      </vt:variant>
      <vt:variant>
        <vt:i4>0</vt:i4>
      </vt:variant>
      <vt:variant>
        <vt:i4>5</vt:i4>
      </vt:variant>
      <vt:variant>
        <vt:lpwstr/>
      </vt:variant>
      <vt:variant>
        <vt:lpwstr>_1e46c059e4f9b5846cdb98d6adff437a</vt:lpwstr>
      </vt:variant>
      <vt:variant>
        <vt:i4>5570665</vt:i4>
      </vt:variant>
      <vt:variant>
        <vt:i4>7245</vt:i4>
      </vt:variant>
      <vt:variant>
        <vt:i4>0</vt:i4>
      </vt:variant>
      <vt:variant>
        <vt:i4>5</vt:i4>
      </vt:variant>
      <vt:variant>
        <vt:lpwstr/>
      </vt:variant>
      <vt:variant>
        <vt:lpwstr>_b6eadbcd3852f561feab0218c7c54f12</vt:lpwstr>
      </vt:variant>
      <vt:variant>
        <vt:i4>6160485</vt:i4>
      </vt:variant>
      <vt:variant>
        <vt:i4>7242</vt:i4>
      </vt:variant>
      <vt:variant>
        <vt:i4>0</vt:i4>
      </vt:variant>
      <vt:variant>
        <vt:i4>5</vt:i4>
      </vt:variant>
      <vt:variant>
        <vt:lpwstr/>
      </vt:variant>
      <vt:variant>
        <vt:lpwstr>_e1d8064cf80a8d37d141d659cfacdfad</vt:lpwstr>
      </vt:variant>
      <vt:variant>
        <vt:i4>655423</vt:i4>
      </vt:variant>
      <vt:variant>
        <vt:i4>7239</vt:i4>
      </vt:variant>
      <vt:variant>
        <vt:i4>0</vt:i4>
      </vt:variant>
      <vt:variant>
        <vt:i4>5</vt:i4>
      </vt:variant>
      <vt:variant>
        <vt:lpwstr/>
      </vt:variant>
      <vt:variant>
        <vt:lpwstr>_e205268a66c2900e6473742e27189871</vt:lpwstr>
      </vt:variant>
      <vt:variant>
        <vt:i4>6160485</vt:i4>
      </vt:variant>
      <vt:variant>
        <vt:i4>7236</vt:i4>
      </vt:variant>
      <vt:variant>
        <vt:i4>0</vt:i4>
      </vt:variant>
      <vt:variant>
        <vt:i4>5</vt:i4>
      </vt:variant>
      <vt:variant>
        <vt:lpwstr/>
      </vt:variant>
      <vt:variant>
        <vt:lpwstr>_e1d8064cf80a8d37d141d659cfacdfad</vt:lpwstr>
      </vt:variant>
      <vt:variant>
        <vt:i4>852067</vt:i4>
      </vt:variant>
      <vt:variant>
        <vt:i4>7233</vt:i4>
      </vt:variant>
      <vt:variant>
        <vt:i4>0</vt:i4>
      </vt:variant>
      <vt:variant>
        <vt:i4>5</vt:i4>
      </vt:variant>
      <vt:variant>
        <vt:lpwstr/>
      </vt:variant>
      <vt:variant>
        <vt:lpwstr>_ac424ecbdead8b4986be6161bafd9fad</vt:lpwstr>
      </vt:variant>
      <vt:variant>
        <vt:i4>524340</vt:i4>
      </vt:variant>
      <vt:variant>
        <vt:i4>7230</vt:i4>
      </vt:variant>
      <vt:variant>
        <vt:i4>0</vt:i4>
      </vt:variant>
      <vt:variant>
        <vt:i4>5</vt:i4>
      </vt:variant>
      <vt:variant>
        <vt:lpwstr/>
      </vt:variant>
      <vt:variant>
        <vt:lpwstr>_63104765cd42c5f76cf72fdc4ed90397</vt:lpwstr>
      </vt:variant>
      <vt:variant>
        <vt:i4>983142</vt:i4>
      </vt:variant>
      <vt:variant>
        <vt:i4>7227</vt:i4>
      </vt:variant>
      <vt:variant>
        <vt:i4>0</vt:i4>
      </vt:variant>
      <vt:variant>
        <vt:i4>5</vt:i4>
      </vt:variant>
      <vt:variant>
        <vt:lpwstr/>
      </vt:variant>
      <vt:variant>
        <vt:lpwstr>_4ad363f9cd4c188b8c30222da089102b</vt:lpwstr>
      </vt:variant>
      <vt:variant>
        <vt:i4>524340</vt:i4>
      </vt:variant>
      <vt:variant>
        <vt:i4>7224</vt:i4>
      </vt:variant>
      <vt:variant>
        <vt:i4>0</vt:i4>
      </vt:variant>
      <vt:variant>
        <vt:i4>5</vt:i4>
      </vt:variant>
      <vt:variant>
        <vt:lpwstr/>
      </vt:variant>
      <vt:variant>
        <vt:lpwstr>_63104765cd42c5f76cf72fdc4ed90397</vt:lpwstr>
      </vt:variant>
      <vt:variant>
        <vt:i4>393316</vt:i4>
      </vt:variant>
      <vt:variant>
        <vt:i4>7221</vt:i4>
      </vt:variant>
      <vt:variant>
        <vt:i4>0</vt:i4>
      </vt:variant>
      <vt:variant>
        <vt:i4>5</vt:i4>
      </vt:variant>
      <vt:variant>
        <vt:lpwstr/>
      </vt:variant>
      <vt:variant>
        <vt:lpwstr>_3eb3c25a8d761afa9fe83feb74bfcde6</vt:lpwstr>
      </vt:variant>
      <vt:variant>
        <vt:i4>5242929</vt:i4>
      </vt:variant>
      <vt:variant>
        <vt:i4>7218</vt:i4>
      </vt:variant>
      <vt:variant>
        <vt:i4>0</vt:i4>
      </vt:variant>
      <vt:variant>
        <vt:i4>5</vt:i4>
      </vt:variant>
      <vt:variant>
        <vt:lpwstr/>
      </vt:variant>
      <vt:variant>
        <vt:lpwstr>_49507480947b617627fc40364deeea66</vt:lpwstr>
      </vt:variant>
      <vt:variant>
        <vt:i4>524340</vt:i4>
      </vt:variant>
      <vt:variant>
        <vt:i4>7215</vt:i4>
      </vt:variant>
      <vt:variant>
        <vt:i4>0</vt:i4>
      </vt:variant>
      <vt:variant>
        <vt:i4>5</vt:i4>
      </vt:variant>
      <vt:variant>
        <vt:lpwstr/>
      </vt:variant>
      <vt:variant>
        <vt:lpwstr>_63104765cd42c5f76cf72fdc4ed90397</vt:lpwstr>
      </vt:variant>
      <vt:variant>
        <vt:i4>983142</vt:i4>
      </vt:variant>
      <vt:variant>
        <vt:i4>7212</vt:i4>
      </vt:variant>
      <vt:variant>
        <vt:i4>0</vt:i4>
      </vt:variant>
      <vt:variant>
        <vt:i4>5</vt:i4>
      </vt:variant>
      <vt:variant>
        <vt:lpwstr/>
      </vt:variant>
      <vt:variant>
        <vt:lpwstr>_4ad363f9cd4c188b8c30222da089102b</vt:lpwstr>
      </vt:variant>
      <vt:variant>
        <vt:i4>5636198</vt:i4>
      </vt:variant>
      <vt:variant>
        <vt:i4>7209</vt:i4>
      </vt:variant>
      <vt:variant>
        <vt:i4>0</vt:i4>
      </vt:variant>
      <vt:variant>
        <vt:i4>5</vt:i4>
      </vt:variant>
      <vt:variant>
        <vt:lpwstr/>
      </vt:variant>
      <vt:variant>
        <vt:lpwstr>_13f9005c9106d00d7131680982c2727a</vt:lpwstr>
      </vt:variant>
      <vt:variant>
        <vt:i4>6029410</vt:i4>
      </vt:variant>
      <vt:variant>
        <vt:i4>7206</vt:i4>
      </vt:variant>
      <vt:variant>
        <vt:i4>0</vt:i4>
      </vt:variant>
      <vt:variant>
        <vt:i4>5</vt:i4>
      </vt:variant>
      <vt:variant>
        <vt:lpwstr/>
      </vt:variant>
      <vt:variant>
        <vt:lpwstr>_98dc776c0c33f3d31feb4b2ebb61522f</vt:lpwstr>
      </vt:variant>
      <vt:variant>
        <vt:i4>5898302</vt:i4>
      </vt:variant>
      <vt:variant>
        <vt:i4>7203</vt:i4>
      </vt:variant>
      <vt:variant>
        <vt:i4>0</vt:i4>
      </vt:variant>
      <vt:variant>
        <vt:i4>5</vt:i4>
      </vt:variant>
      <vt:variant>
        <vt:lpwstr/>
      </vt:variant>
      <vt:variant>
        <vt:lpwstr>_cace6027090dfa9c9c022ee88d776bf3</vt:lpwstr>
      </vt:variant>
      <vt:variant>
        <vt:i4>5898302</vt:i4>
      </vt:variant>
      <vt:variant>
        <vt:i4>7200</vt:i4>
      </vt:variant>
      <vt:variant>
        <vt:i4>0</vt:i4>
      </vt:variant>
      <vt:variant>
        <vt:i4>5</vt:i4>
      </vt:variant>
      <vt:variant>
        <vt:lpwstr/>
      </vt:variant>
      <vt:variant>
        <vt:lpwstr>_cace6027090dfa9c9c022ee88d776bf3</vt:lpwstr>
      </vt:variant>
      <vt:variant>
        <vt:i4>393316</vt:i4>
      </vt:variant>
      <vt:variant>
        <vt:i4>7197</vt:i4>
      </vt:variant>
      <vt:variant>
        <vt:i4>0</vt:i4>
      </vt:variant>
      <vt:variant>
        <vt:i4>5</vt:i4>
      </vt:variant>
      <vt:variant>
        <vt:lpwstr/>
      </vt:variant>
      <vt:variant>
        <vt:lpwstr>_3eb3c25a8d761afa9fe83feb74bfcde6</vt:lpwstr>
      </vt:variant>
      <vt:variant>
        <vt:i4>524340</vt:i4>
      </vt:variant>
      <vt:variant>
        <vt:i4>7194</vt:i4>
      </vt:variant>
      <vt:variant>
        <vt:i4>0</vt:i4>
      </vt:variant>
      <vt:variant>
        <vt:i4>5</vt:i4>
      </vt:variant>
      <vt:variant>
        <vt:lpwstr/>
      </vt:variant>
      <vt:variant>
        <vt:lpwstr>_63104765cd42c5f76cf72fdc4ed90397</vt:lpwstr>
      </vt:variant>
      <vt:variant>
        <vt:i4>5439545</vt:i4>
      </vt:variant>
      <vt:variant>
        <vt:i4>7191</vt:i4>
      </vt:variant>
      <vt:variant>
        <vt:i4>0</vt:i4>
      </vt:variant>
      <vt:variant>
        <vt:i4>5</vt:i4>
      </vt:variant>
      <vt:variant>
        <vt:lpwstr/>
      </vt:variant>
      <vt:variant>
        <vt:lpwstr>_c05d8ea54231ef8385ae369a8cb18a7f</vt:lpwstr>
      </vt:variant>
      <vt:variant>
        <vt:i4>5636198</vt:i4>
      </vt:variant>
      <vt:variant>
        <vt:i4>7188</vt:i4>
      </vt:variant>
      <vt:variant>
        <vt:i4>0</vt:i4>
      </vt:variant>
      <vt:variant>
        <vt:i4>5</vt:i4>
      </vt:variant>
      <vt:variant>
        <vt:lpwstr/>
      </vt:variant>
      <vt:variant>
        <vt:lpwstr>_13f9005c9106d00d7131680982c2727a</vt:lpwstr>
      </vt:variant>
      <vt:variant>
        <vt:i4>6029410</vt:i4>
      </vt:variant>
      <vt:variant>
        <vt:i4>7185</vt:i4>
      </vt:variant>
      <vt:variant>
        <vt:i4>0</vt:i4>
      </vt:variant>
      <vt:variant>
        <vt:i4>5</vt:i4>
      </vt:variant>
      <vt:variant>
        <vt:lpwstr/>
      </vt:variant>
      <vt:variant>
        <vt:lpwstr>_98dc776c0c33f3d31feb4b2ebb61522f</vt:lpwstr>
      </vt:variant>
      <vt:variant>
        <vt:i4>5439545</vt:i4>
      </vt:variant>
      <vt:variant>
        <vt:i4>7182</vt:i4>
      </vt:variant>
      <vt:variant>
        <vt:i4>0</vt:i4>
      </vt:variant>
      <vt:variant>
        <vt:i4>5</vt:i4>
      </vt:variant>
      <vt:variant>
        <vt:lpwstr/>
      </vt:variant>
      <vt:variant>
        <vt:lpwstr>_c05d8ea54231ef8385ae369a8cb18a7f</vt:lpwstr>
      </vt:variant>
      <vt:variant>
        <vt:i4>458815</vt:i4>
      </vt:variant>
      <vt:variant>
        <vt:i4>7179</vt:i4>
      </vt:variant>
      <vt:variant>
        <vt:i4>0</vt:i4>
      </vt:variant>
      <vt:variant>
        <vt:i4>5</vt:i4>
      </vt:variant>
      <vt:variant>
        <vt:lpwstr/>
      </vt:variant>
      <vt:variant>
        <vt:lpwstr>_85732391519559b8da2839960274417a</vt:lpwstr>
      </vt:variant>
      <vt:variant>
        <vt:i4>6029418</vt:i4>
      </vt:variant>
      <vt:variant>
        <vt:i4>7176</vt:i4>
      </vt:variant>
      <vt:variant>
        <vt:i4>0</vt:i4>
      </vt:variant>
      <vt:variant>
        <vt:i4>5</vt:i4>
      </vt:variant>
      <vt:variant>
        <vt:lpwstr/>
      </vt:variant>
      <vt:variant>
        <vt:lpwstr>_a779409105510d5f4e508fa1992b1ee7</vt:lpwstr>
      </vt:variant>
      <vt:variant>
        <vt:i4>5439586</vt:i4>
      </vt:variant>
      <vt:variant>
        <vt:i4>7173</vt:i4>
      </vt:variant>
      <vt:variant>
        <vt:i4>0</vt:i4>
      </vt:variant>
      <vt:variant>
        <vt:i4>5</vt:i4>
      </vt:variant>
      <vt:variant>
        <vt:lpwstr/>
      </vt:variant>
      <vt:variant>
        <vt:lpwstr>_f30be98a62689f653323fa62df1ac908</vt:lpwstr>
      </vt:variant>
      <vt:variant>
        <vt:i4>393276</vt:i4>
      </vt:variant>
      <vt:variant>
        <vt:i4>7170</vt:i4>
      </vt:variant>
      <vt:variant>
        <vt:i4>0</vt:i4>
      </vt:variant>
      <vt:variant>
        <vt:i4>5</vt:i4>
      </vt:variant>
      <vt:variant>
        <vt:lpwstr/>
      </vt:variant>
      <vt:variant>
        <vt:lpwstr>_28f984bb260c3ff2e5612283df0d62da</vt:lpwstr>
      </vt:variant>
      <vt:variant>
        <vt:i4>5636198</vt:i4>
      </vt:variant>
      <vt:variant>
        <vt:i4>7167</vt:i4>
      </vt:variant>
      <vt:variant>
        <vt:i4>0</vt:i4>
      </vt:variant>
      <vt:variant>
        <vt:i4>5</vt:i4>
      </vt:variant>
      <vt:variant>
        <vt:lpwstr/>
      </vt:variant>
      <vt:variant>
        <vt:lpwstr>_13f9005c9106d00d7131680982c2727a</vt:lpwstr>
      </vt:variant>
      <vt:variant>
        <vt:i4>393276</vt:i4>
      </vt:variant>
      <vt:variant>
        <vt:i4>7164</vt:i4>
      </vt:variant>
      <vt:variant>
        <vt:i4>0</vt:i4>
      </vt:variant>
      <vt:variant>
        <vt:i4>5</vt:i4>
      </vt:variant>
      <vt:variant>
        <vt:lpwstr/>
      </vt:variant>
      <vt:variant>
        <vt:lpwstr>_28f984bb260c3ff2e5612283df0d62da</vt:lpwstr>
      </vt:variant>
      <vt:variant>
        <vt:i4>6160443</vt:i4>
      </vt:variant>
      <vt:variant>
        <vt:i4>7161</vt:i4>
      </vt:variant>
      <vt:variant>
        <vt:i4>0</vt:i4>
      </vt:variant>
      <vt:variant>
        <vt:i4>5</vt:i4>
      </vt:variant>
      <vt:variant>
        <vt:lpwstr/>
      </vt:variant>
      <vt:variant>
        <vt:lpwstr>_c188b17866737a10aeb8be3165b5f97f</vt:lpwstr>
      </vt:variant>
      <vt:variant>
        <vt:i4>852020</vt:i4>
      </vt:variant>
      <vt:variant>
        <vt:i4>7158</vt:i4>
      </vt:variant>
      <vt:variant>
        <vt:i4>0</vt:i4>
      </vt:variant>
      <vt:variant>
        <vt:i4>5</vt:i4>
      </vt:variant>
      <vt:variant>
        <vt:lpwstr/>
      </vt:variant>
      <vt:variant>
        <vt:lpwstr>_42639640ba829dc74baf2a96ac6d9829</vt:lpwstr>
      </vt:variant>
      <vt:variant>
        <vt:i4>393271</vt:i4>
      </vt:variant>
      <vt:variant>
        <vt:i4>7155</vt:i4>
      </vt:variant>
      <vt:variant>
        <vt:i4>0</vt:i4>
      </vt:variant>
      <vt:variant>
        <vt:i4>5</vt:i4>
      </vt:variant>
      <vt:variant>
        <vt:lpwstr/>
      </vt:variant>
      <vt:variant>
        <vt:lpwstr>_a7b0856e414fe8814134cb5482790981</vt:lpwstr>
      </vt:variant>
      <vt:variant>
        <vt:i4>262251</vt:i4>
      </vt:variant>
      <vt:variant>
        <vt:i4>7152</vt:i4>
      </vt:variant>
      <vt:variant>
        <vt:i4>0</vt:i4>
      </vt:variant>
      <vt:variant>
        <vt:i4>5</vt:i4>
      </vt:variant>
      <vt:variant>
        <vt:lpwstr/>
      </vt:variant>
      <vt:variant>
        <vt:lpwstr>_885fde8f813da57918502883213c6a13</vt:lpwstr>
      </vt:variant>
      <vt:variant>
        <vt:i4>262251</vt:i4>
      </vt:variant>
      <vt:variant>
        <vt:i4>7149</vt:i4>
      </vt:variant>
      <vt:variant>
        <vt:i4>0</vt:i4>
      </vt:variant>
      <vt:variant>
        <vt:i4>5</vt:i4>
      </vt:variant>
      <vt:variant>
        <vt:lpwstr/>
      </vt:variant>
      <vt:variant>
        <vt:lpwstr>_885fde8f813da57918502883213c6a13</vt:lpwstr>
      </vt:variant>
      <vt:variant>
        <vt:i4>262251</vt:i4>
      </vt:variant>
      <vt:variant>
        <vt:i4>7146</vt:i4>
      </vt:variant>
      <vt:variant>
        <vt:i4>0</vt:i4>
      </vt:variant>
      <vt:variant>
        <vt:i4>5</vt:i4>
      </vt:variant>
      <vt:variant>
        <vt:lpwstr/>
      </vt:variant>
      <vt:variant>
        <vt:lpwstr>_885fde8f813da57918502883213c6a13</vt:lpwstr>
      </vt:variant>
      <vt:variant>
        <vt:i4>131131</vt:i4>
      </vt:variant>
      <vt:variant>
        <vt:i4>7143</vt:i4>
      </vt:variant>
      <vt:variant>
        <vt:i4>0</vt:i4>
      </vt:variant>
      <vt:variant>
        <vt:i4>5</vt:i4>
      </vt:variant>
      <vt:variant>
        <vt:lpwstr/>
      </vt:variant>
      <vt:variant>
        <vt:lpwstr>_9e590df8c30230cf3596fa46219d8207</vt:lpwstr>
      </vt:variant>
      <vt:variant>
        <vt:i4>5832758</vt:i4>
      </vt:variant>
      <vt:variant>
        <vt:i4>7140</vt:i4>
      </vt:variant>
      <vt:variant>
        <vt:i4>0</vt:i4>
      </vt:variant>
      <vt:variant>
        <vt:i4>5</vt:i4>
      </vt:variant>
      <vt:variant>
        <vt:lpwstr/>
      </vt:variant>
      <vt:variant>
        <vt:lpwstr>_d442d75c9ac335e7a2aadbc96919fc2d</vt:lpwstr>
      </vt:variant>
      <vt:variant>
        <vt:i4>393276</vt:i4>
      </vt:variant>
      <vt:variant>
        <vt:i4>7137</vt:i4>
      </vt:variant>
      <vt:variant>
        <vt:i4>0</vt:i4>
      </vt:variant>
      <vt:variant>
        <vt:i4>5</vt:i4>
      </vt:variant>
      <vt:variant>
        <vt:lpwstr/>
      </vt:variant>
      <vt:variant>
        <vt:lpwstr>_28f984bb260c3ff2e5612283df0d62da</vt:lpwstr>
      </vt:variant>
      <vt:variant>
        <vt:i4>983099</vt:i4>
      </vt:variant>
      <vt:variant>
        <vt:i4>7134</vt:i4>
      </vt:variant>
      <vt:variant>
        <vt:i4>0</vt:i4>
      </vt:variant>
      <vt:variant>
        <vt:i4>5</vt:i4>
      </vt:variant>
      <vt:variant>
        <vt:lpwstr/>
      </vt:variant>
      <vt:variant>
        <vt:lpwstr>_01fbea83d6b9b9104eb61e6c1562b1e0</vt:lpwstr>
      </vt:variant>
      <vt:variant>
        <vt:i4>524342</vt:i4>
      </vt:variant>
      <vt:variant>
        <vt:i4>7131</vt:i4>
      </vt:variant>
      <vt:variant>
        <vt:i4>0</vt:i4>
      </vt:variant>
      <vt:variant>
        <vt:i4>5</vt:i4>
      </vt:variant>
      <vt:variant>
        <vt:lpwstr/>
      </vt:variant>
      <vt:variant>
        <vt:lpwstr>_d936caf19626476c163d1b8384647aa0</vt:lpwstr>
      </vt:variant>
      <vt:variant>
        <vt:i4>327741</vt:i4>
      </vt:variant>
      <vt:variant>
        <vt:i4>7128</vt:i4>
      </vt:variant>
      <vt:variant>
        <vt:i4>0</vt:i4>
      </vt:variant>
      <vt:variant>
        <vt:i4>5</vt:i4>
      </vt:variant>
      <vt:variant>
        <vt:lpwstr/>
      </vt:variant>
      <vt:variant>
        <vt:lpwstr>_8f0fe350810d255855b89a57ce14c385</vt:lpwstr>
      </vt:variant>
      <vt:variant>
        <vt:i4>5636198</vt:i4>
      </vt:variant>
      <vt:variant>
        <vt:i4>7125</vt:i4>
      </vt:variant>
      <vt:variant>
        <vt:i4>0</vt:i4>
      </vt:variant>
      <vt:variant>
        <vt:i4>5</vt:i4>
      </vt:variant>
      <vt:variant>
        <vt:lpwstr/>
      </vt:variant>
      <vt:variant>
        <vt:lpwstr>_13f9005c9106d00d7131680982c2727a</vt:lpwstr>
      </vt:variant>
      <vt:variant>
        <vt:i4>5898301</vt:i4>
      </vt:variant>
      <vt:variant>
        <vt:i4>7122</vt:i4>
      </vt:variant>
      <vt:variant>
        <vt:i4>0</vt:i4>
      </vt:variant>
      <vt:variant>
        <vt:i4>5</vt:i4>
      </vt:variant>
      <vt:variant>
        <vt:lpwstr/>
      </vt:variant>
      <vt:variant>
        <vt:lpwstr>_8aeba8eff36a737872d124faf2a260e2</vt:lpwstr>
      </vt:variant>
      <vt:variant>
        <vt:i4>5308524</vt:i4>
      </vt:variant>
      <vt:variant>
        <vt:i4>7119</vt:i4>
      </vt:variant>
      <vt:variant>
        <vt:i4>0</vt:i4>
      </vt:variant>
      <vt:variant>
        <vt:i4>5</vt:i4>
      </vt:variant>
      <vt:variant>
        <vt:lpwstr/>
      </vt:variant>
      <vt:variant>
        <vt:lpwstr>_83d65b9404a78ed941a332943863e039</vt:lpwstr>
      </vt:variant>
      <vt:variant>
        <vt:i4>5570666</vt:i4>
      </vt:variant>
      <vt:variant>
        <vt:i4>7116</vt:i4>
      </vt:variant>
      <vt:variant>
        <vt:i4>0</vt:i4>
      </vt:variant>
      <vt:variant>
        <vt:i4>5</vt:i4>
      </vt:variant>
      <vt:variant>
        <vt:lpwstr/>
      </vt:variant>
      <vt:variant>
        <vt:lpwstr>_ac3f6698c44ff4ba2097a6741738a3e1</vt:lpwstr>
      </vt:variant>
      <vt:variant>
        <vt:i4>983096</vt:i4>
      </vt:variant>
      <vt:variant>
        <vt:i4>7113</vt:i4>
      </vt:variant>
      <vt:variant>
        <vt:i4>0</vt:i4>
      </vt:variant>
      <vt:variant>
        <vt:i4>5</vt:i4>
      </vt:variant>
      <vt:variant>
        <vt:lpwstr/>
      </vt:variant>
      <vt:variant>
        <vt:lpwstr>_f7f2597a3cd28eca2ee4a43a4e06e8ea</vt:lpwstr>
      </vt:variant>
      <vt:variant>
        <vt:i4>5570615</vt:i4>
      </vt:variant>
      <vt:variant>
        <vt:i4>7110</vt:i4>
      </vt:variant>
      <vt:variant>
        <vt:i4>0</vt:i4>
      </vt:variant>
      <vt:variant>
        <vt:i4>5</vt:i4>
      </vt:variant>
      <vt:variant>
        <vt:lpwstr/>
      </vt:variant>
      <vt:variant>
        <vt:lpwstr>_64e77adb9e39a94e091d321b1b778074</vt:lpwstr>
      </vt:variant>
      <vt:variant>
        <vt:i4>5374013</vt:i4>
      </vt:variant>
      <vt:variant>
        <vt:i4>7107</vt:i4>
      </vt:variant>
      <vt:variant>
        <vt:i4>0</vt:i4>
      </vt:variant>
      <vt:variant>
        <vt:i4>5</vt:i4>
      </vt:variant>
      <vt:variant>
        <vt:lpwstr/>
      </vt:variant>
      <vt:variant>
        <vt:lpwstr>_919a239687a0b2e9a92c6f707f37ef4b</vt:lpwstr>
      </vt:variant>
      <vt:variant>
        <vt:i4>655420</vt:i4>
      </vt:variant>
      <vt:variant>
        <vt:i4>7104</vt:i4>
      </vt:variant>
      <vt:variant>
        <vt:i4>0</vt:i4>
      </vt:variant>
      <vt:variant>
        <vt:i4>5</vt:i4>
      </vt:variant>
      <vt:variant>
        <vt:lpwstr/>
      </vt:variant>
      <vt:variant>
        <vt:lpwstr>_4a4c30b713e98ae1df7a1e85acf9718c</vt:lpwstr>
      </vt:variant>
      <vt:variant>
        <vt:i4>524342</vt:i4>
      </vt:variant>
      <vt:variant>
        <vt:i4>7101</vt:i4>
      </vt:variant>
      <vt:variant>
        <vt:i4>0</vt:i4>
      </vt:variant>
      <vt:variant>
        <vt:i4>5</vt:i4>
      </vt:variant>
      <vt:variant>
        <vt:lpwstr/>
      </vt:variant>
      <vt:variant>
        <vt:lpwstr>_d936caf19626476c163d1b8384647aa0</vt:lpwstr>
      </vt:variant>
      <vt:variant>
        <vt:i4>5898351</vt:i4>
      </vt:variant>
      <vt:variant>
        <vt:i4>7098</vt:i4>
      </vt:variant>
      <vt:variant>
        <vt:i4>0</vt:i4>
      </vt:variant>
      <vt:variant>
        <vt:i4>5</vt:i4>
      </vt:variant>
      <vt:variant>
        <vt:lpwstr/>
      </vt:variant>
      <vt:variant>
        <vt:lpwstr>_3ec4da3df477b133aa5f067d044b8f28</vt:lpwstr>
      </vt:variant>
      <vt:variant>
        <vt:i4>5636198</vt:i4>
      </vt:variant>
      <vt:variant>
        <vt:i4>7095</vt:i4>
      </vt:variant>
      <vt:variant>
        <vt:i4>0</vt:i4>
      </vt:variant>
      <vt:variant>
        <vt:i4>5</vt:i4>
      </vt:variant>
      <vt:variant>
        <vt:lpwstr/>
      </vt:variant>
      <vt:variant>
        <vt:lpwstr>_13f9005c9106d00d7131680982c2727a</vt:lpwstr>
      </vt:variant>
      <vt:variant>
        <vt:i4>5374013</vt:i4>
      </vt:variant>
      <vt:variant>
        <vt:i4>7092</vt:i4>
      </vt:variant>
      <vt:variant>
        <vt:i4>0</vt:i4>
      </vt:variant>
      <vt:variant>
        <vt:i4>5</vt:i4>
      </vt:variant>
      <vt:variant>
        <vt:lpwstr/>
      </vt:variant>
      <vt:variant>
        <vt:lpwstr>_919a239687a0b2e9a92c6f707f37ef4b</vt:lpwstr>
      </vt:variant>
      <vt:variant>
        <vt:i4>6094899</vt:i4>
      </vt:variant>
      <vt:variant>
        <vt:i4>7089</vt:i4>
      </vt:variant>
      <vt:variant>
        <vt:i4>0</vt:i4>
      </vt:variant>
      <vt:variant>
        <vt:i4>5</vt:i4>
      </vt:variant>
      <vt:variant>
        <vt:lpwstr/>
      </vt:variant>
      <vt:variant>
        <vt:lpwstr>_a9304dce0833e68d6c1871feed7ba4c8</vt:lpwstr>
      </vt:variant>
      <vt:variant>
        <vt:i4>6225969</vt:i4>
      </vt:variant>
      <vt:variant>
        <vt:i4>7086</vt:i4>
      </vt:variant>
      <vt:variant>
        <vt:i4>0</vt:i4>
      </vt:variant>
      <vt:variant>
        <vt:i4>5</vt:i4>
      </vt:variant>
      <vt:variant>
        <vt:lpwstr/>
      </vt:variant>
      <vt:variant>
        <vt:lpwstr>_659fd398b9354d627eab9d3a069a3988</vt:lpwstr>
      </vt:variant>
      <vt:variant>
        <vt:i4>5308516</vt:i4>
      </vt:variant>
      <vt:variant>
        <vt:i4>7083</vt:i4>
      </vt:variant>
      <vt:variant>
        <vt:i4>0</vt:i4>
      </vt:variant>
      <vt:variant>
        <vt:i4>5</vt:i4>
      </vt:variant>
      <vt:variant>
        <vt:lpwstr/>
      </vt:variant>
      <vt:variant>
        <vt:lpwstr>_e4dd618d8506be71013462c4a811fcc6</vt:lpwstr>
      </vt:variant>
      <vt:variant>
        <vt:i4>327791</vt:i4>
      </vt:variant>
      <vt:variant>
        <vt:i4>7080</vt:i4>
      </vt:variant>
      <vt:variant>
        <vt:i4>0</vt:i4>
      </vt:variant>
      <vt:variant>
        <vt:i4>5</vt:i4>
      </vt:variant>
      <vt:variant>
        <vt:lpwstr/>
      </vt:variant>
      <vt:variant>
        <vt:lpwstr>_d829ab1ca0a530a2f71c2333d73b36c5</vt:lpwstr>
      </vt:variant>
      <vt:variant>
        <vt:i4>5898298</vt:i4>
      </vt:variant>
      <vt:variant>
        <vt:i4>7077</vt:i4>
      </vt:variant>
      <vt:variant>
        <vt:i4>0</vt:i4>
      </vt:variant>
      <vt:variant>
        <vt:i4>5</vt:i4>
      </vt:variant>
      <vt:variant>
        <vt:lpwstr/>
      </vt:variant>
      <vt:variant>
        <vt:lpwstr>_fb65a7c7797a6f834f4eb97640a0234f</vt:lpwstr>
      </vt:variant>
      <vt:variant>
        <vt:i4>5898298</vt:i4>
      </vt:variant>
      <vt:variant>
        <vt:i4>7074</vt:i4>
      </vt:variant>
      <vt:variant>
        <vt:i4>0</vt:i4>
      </vt:variant>
      <vt:variant>
        <vt:i4>5</vt:i4>
      </vt:variant>
      <vt:variant>
        <vt:lpwstr/>
      </vt:variant>
      <vt:variant>
        <vt:lpwstr>_fb65a7c7797a6f834f4eb97640a0234f</vt:lpwstr>
      </vt:variant>
      <vt:variant>
        <vt:i4>5832806</vt:i4>
      </vt:variant>
      <vt:variant>
        <vt:i4>7071</vt:i4>
      </vt:variant>
      <vt:variant>
        <vt:i4>0</vt:i4>
      </vt:variant>
      <vt:variant>
        <vt:i4>5</vt:i4>
      </vt:variant>
      <vt:variant>
        <vt:lpwstr/>
      </vt:variant>
      <vt:variant>
        <vt:lpwstr>_d488e3fc5b435cf33f907550b2b297e9</vt:lpwstr>
      </vt:variant>
      <vt:variant>
        <vt:i4>983099</vt:i4>
      </vt:variant>
      <vt:variant>
        <vt:i4>7068</vt:i4>
      </vt:variant>
      <vt:variant>
        <vt:i4>0</vt:i4>
      </vt:variant>
      <vt:variant>
        <vt:i4>5</vt:i4>
      </vt:variant>
      <vt:variant>
        <vt:lpwstr/>
      </vt:variant>
      <vt:variant>
        <vt:lpwstr>_01fbea83d6b9b9104eb61e6c1562b1e0</vt:lpwstr>
      </vt:variant>
      <vt:variant>
        <vt:i4>5832800</vt:i4>
      </vt:variant>
      <vt:variant>
        <vt:i4>7065</vt:i4>
      </vt:variant>
      <vt:variant>
        <vt:i4>0</vt:i4>
      </vt:variant>
      <vt:variant>
        <vt:i4>5</vt:i4>
      </vt:variant>
      <vt:variant>
        <vt:lpwstr/>
      </vt:variant>
      <vt:variant>
        <vt:lpwstr>_4c4de13f024e9b91f91e5b0390d0afe2</vt:lpwstr>
      </vt:variant>
      <vt:variant>
        <vt:i4>983139</vt:i4>
      </vt:variant>
      <vt:variant>
        <vt:i4>7062</vt:i4>
      </vt:variant>
      <vt:variant>
        <vt:i4>0</vt:i4>
      </vt:variant>
      <vt:variant>
        <vt:i4>5</vt:i4>
      </vt:variant>
      <vt:variant>
        <vt:lpwstr/>
      </vt:variant>
      <vt:variant>
        <vt:lpwstr>_ec590b188238aa37f8bc1aa990209ca3</vt:lpwstr>
      </vt:variant>
      <vt:variant>
        <vt:i4>5505123</vt:i4>
      </vt:variant>
      <vt:variant>
        <vt:i4>7059</vt:i4>
      </vt:variant>
      <vt:variant>
        <vt:i4>0</vt:i4>
      </vt:variant>
      <vt:variant>
        <vt:i4>5</vt:i4>
      </vt:variant>
      <vt:variant>
        <vt:lpwstr/>
      </vt:variant>
      <vt:variant>
        <vt:lpwstr>_b7f928116f16cf2729705707eec7baaf</vt:lpwstr>
      </vt:variant>
      <vt:variant>
        <vt:i4>5374013</vt:i4>
      </vt:variant>
      <vt:variant>
        <vt:i4>7056</vt:i4>
      </vt:variant>
      <vt:variant>
        <vt:i4>0</vt:i4>
      </vt:variant>
      <vt:variant>
        <vt:i4>5</vt:i4>
      </vt:variant>
      <vt:variant>
        <vt:lpwstr/>
      </vt:variant>
      <vt:variant>
        <vt:lpwstr>_919a239687a0b2e9a92c6f707f37ef4b</vt:lpwstr>
      </vt:variant>
      <vt:variant>
        <vt:i4>524342</vt:i4>
      </vt:variant>
      <vt:variant>
        <vt:i4>7053</vt:i4>
      </vt:variant>
      <vt:variant>
        <vt:i4>0</vt:i4>
      </vt:variant>
      <vt:variant>
        <vt:i4>5</vt:i4>
      </vt:variant>
      <vt:variant>
        <vt:lpwstr/>
      </vt:variant>
      <vt:variant>
        <vt:lpwstr>_d936caf19626476c163d1b8384647aa0</vt:lpwstr>
      </vt:variant>
      <vt:variant>
        <vt:i4>5374000</vt:i4>
      </vt:variant>
      <vt:variant>
        <vt:i4>7050</vt:i4>
      </vt:variant>
      <vt:variant>
        <vt:i4>0</vt:i4>
      </vt:variant>
      <vt:variant>
        <vt:i4>5</vt:i4>
      </vt:variant>
      <vt:variant>
        <vt:lpwstr/>
      </vt:variant>
      <vt:variant>
        <vt:lpwstr>_2e8bcc53b329a75d620a7be4d6962d1f</vt:lpwstr>
      </vt:variant>
      <vt:variant>
        <vt:i4>5308470</vt:i4>
      </vt:variant>
      <vt:variant>
        <vt:i4>7047</vt:i4>
      </vt:variant>
      <vt:variant>
        <vt:i4>0</vt:i4>
      </vt:variant>
      <vt:variant>
        <vt:i4>5</vt:i4>
      </vt:variant>
      <vt:variant>
        <vt:lpwstr/>
      </vt:variant>
      <vt:variant>
        <vt:lpwstr>_11df05ed2fa2a2918be15c30f6c9470c</vt:lpwstr>
      </vt:variant>
      <vt:variant>
        <vt:i4>131134</vt:i4>
      </vt:variant>
      <vt:variant>
        <vt:i4>7044</vt:i4>
      </vt:variant>
      <vt:variant>
        <vt:i4>0</vt:i4>
      </vt:variant>
      <vt:variant>
        <vt:i4>5</vt:i4>
      </vt:variant>
      <vt:variant>
        <vt:lpwstr/>
      </vt:variant>
      <vt:variant>
        <vt:lpwstr>_b03fc413a192f74d1b9be62dfc221c1c</vt:lpwstr>
      </vt:variant>
      <vt:variant>
        <vt:i4>5308470</vt:i4>
      </vt:variant>
      <vt:variant>
        <vt:i4>7041</vt:i4>
      </vt:variant>
      <vt:variant>
        <vt:i4>0</vt:i4>
      </vt:variant>
      <vt:variant>
        <vt:i4>5</vt:i4>
      </vt:variant>
      <vt:variant>
        <vt:lpwstr/>
      </vt:variant>
      <vt:variant>
        <vt:lpwstr>_11df05ed2fa2a2918be15c30f6c9470c</vt:lpwstr>
      </vt:variant>
      <vt:variant>
        <vt:i4>131134</vt:i4>
      </vt:variant>
      <vt:variant>
        <vt:i4>7038</vt:i4>
      </vt:variant>
      <vt:variant>
        <vt:i4>0</vt:i4>
      </vt:variant>
      <vt:variant>
        <vt:i4>5</vt:i4>
      </vt:variant>
      <vt:variant>
        <vt:lpwstr/>
      </vt:variant>
      <vt:variant>
        <vt:lpwstr>_b03fc413a192f74d1b9be62dfc221c1c</vt:lpwstr>
      </vt:variant>
      <vt:variant>
        <vt:i4>5308470</vt:i4>
      </vt:variant>
      <vt:variant>
        <vt:i4>7035</vt:i4>
      </vt:variant>
      <vt:variant>
        <vt:i4>0</vt:i4>
      </vt:variant>
      <vt:variant>
        <vt:i4>5</vt:i4>
      </vt:variant>
      <vt:variant>
        <vt:lpwstr/>
      </vt:variant>
      <vt:variant>
        <vt:lpwstr>_11df05ed2fa2a2918be15c30f6c9470c</vt:lpwstr>
      </vt:variant>
      <vt:variant>
        <vt:i4>131134</vt:i4>
      </vt:variant>
      <vt:variant>
        <vt:i4>7032</vt:i4>
      </vt:variant>
      <vt:variant>
        <vt:i4>0</vt:i4>
      </vt:variant>
      <vt:variant>
        <vt:i4>5</vt:i4>
      </vt:variant>
      <vt:variant>
        <vt:lpwstr/>
      </vt:variant>
      <vt:variant>
        <vt:lpwstr>_b03fc413a192f74d1b9be62dfc221c1c</vt:lpwstr>
      </vt:variant>
      <vt:variant>
        <vt:i4>5898298</vt:i4>
      </vt:variant>
      <vt:variant>
        <vt:i4>7029</vt:i4>
      </vt:variant>
      <vt:variant>
        <vt:i4>0</vt:i4>
      </vt:variant>
      <vt:variant>
        <vt:i4>5</vt:i4>
      </vt:variant>
      <vt:variant>
        <vt:lpwstr/>
      </vt:variant>
      <vt:variant>
        <vt:lpwstr>_fb65a7c7797a6f834f4eb97640a0234f</vt:lpwstr>
      </vt:variant>
      <vt:variant>
        <vt:i4>393271</vt:i4>
      </vt:variant>
      <vt:variant>
        <vt:i4>7026</vt:i4>
      </vt:variant>
      <vt:variant>
        <vt:i4>0</vt:i4>
      </vt:variant>
      <vt:variant>
        <vt:i4>5</vt:i4>
      </vt:variant>
      <vt:variant>
        <vt:lpwstr/>
      </vt:variant>
      <vt:variant>
        <vt:lpwstr>_a7b0856e414fe8814134cb5482790981</vt:lpwstr>
      </vt:variant>
      <vt:variant>
        <vt:i4>262251</vt:i4>
      </vt:variant>
      <vt:variant>
        <vt:i4>7023</vt:i4>
      </vt:variant>
      <vt:variant>
        <vt:i4>0</vt:i4>
      </vt:variant>
      <vt:variant>
        <vt:i4>5</vt:i4>
      </vt:variant>
      <vt:variant>
        <vt:lpwstr/>
      </vt:variant>
      <vt:variant>
        <vt:lpwstr>_885fde8f813da57918502883213c6a13</vt:lpwstr>
      </vt:variant>
      <vt:variant>
        <vt:i4>5832802</vt:i4>
      </vt:variant>
      <vt:variant>
        <vt:i4>7020</vt:i4>
      </vt:variant>
      <vt:variant>
        <vt:i4>0</vt:i4>
      </vt:variant>
      <vt:variant>
        <vt:i4>5</vt:i4>
      </vt:variant>
      <vt:variant>
        <vt:lpwstr/>
      </vt:variant>
      <vt:variant>
        <vt:lpwstr>_fc6c4f235498ddeab13f236631c30175</vt:lpwstr>
      </vt:variant>
      <vt:variant>
        <vt:i4>5898303</vt:i4>
      </vt:variant>
      <vt:variant>
        <vt:i4>7017</vt:i4>
      </vt:variant>
      <vt:variant>
        <vt:i4>0</vt:i4>
      </vt:variant>
      <vt:variant>
        <vt:i4>5</vt:i4>
      </vt:variant>
      <vt:variant>
        <vt:lpwstr/>
      </vt:variant>
      <vt:variant>
        <vt:lpwstr>_404887ca511c022e037ede12e1a8f37a</vt:lpwstr>
      </vt:variant>
      <vt:variant>
        <vt:i4>5898303</vt:i4>
      </vt:variant>
      <vt:variant>
        <vt:i4>7014</vt:i4>
      </vt:variant>
      <vt:variant>
        <vt:i4>0</vt:i4>
      </vt:variant>
      <vt:variant>
        <vt:i4>5</vt:i4>
      </vt:variant>
      <vt:variant>
        <vt:lpwstr/>
      </vt:variant>
      <vt:variant>
        <vt:lpwstr>_404887ca511c022e037ede12e1a8f37a</vt:lpwstr>
      </vt:variant>
      <vt:variant>
        <vt:i4>131131</vt:i4>
      </vt:variant>
      <vt:variant>
        <vt:i4>7011</vt:i4>
      </vt:variant>
      <vt:variant>
        <vt:i4>0</vt:i4>
      </vt:variant>
      <vt:variant>
        <vt:i4>5</vt:i4>
      </vt:variant>
      <vt:variant>
        <vt:lpwstr/>
      </vt:variant>
      <vt:variant>
        <vt:lpwstr>_9e590df8c30230cf3596fa46219d8207</vt:lpwstr>
      </vt:variant>
      <vt:variant>
        <vt:i4>327739</vt:i4>
      </vt:variant>
      <vt:variant>
        <vt:i4>7008</vt:i4>
      </vt:variant>
      <vt:variant>
        <vt:i4>0</vt:i4>
      </vt:variant>
      <vt:variant>
        <vt:i4>5</vt:i4>
      </vt:variant>
      <vt:variant>
        <vt:lpwstr/>
      </vt:variant>
      <vt:variant>
        <vt:lpwstr>_195976dea0d8187e1656ac43c072c070</vt:lpwstr>
      </vt:variant>
      <vt:variant>
        <vt:i4>983139</vt:i4>
      </vt:variant>
      <vt:variant>
        <vt:i4>7005</vt:i4>
      </vt:variant>
      <vt:variant>
        <vt:i4>0</vt:i4>
      </vt:variant>
      <vt:variant>
        <vt:i4>5</vt:i4>
      </vt:variant>
      <vt:variant>
        <vt:lpwstr/>
      </vt:variant>
      <vt:variant>
        <vt:lpwstr>_ec590b188238aa37f8bc1aa990209ca3</vt:lpwstr>
      </vt:variant>
      <vt:variant>
        <vt:i4>5439546</vt:i4>
      </vt:variant>
      <vt:variant>
        <vt:i4>7002</vt:i4>
      </vt:variant>
      <vt:variant>
        <vt:i4>0</vt:i4>
      </vt:variant>
      <vt:variant>
        <vt:i4>5</vt:i4>
      </vt:variant>
      <vt:variant>
        <vt:lpwstr/>
      </vt:variant>
      <vt:variant>
        <vt:lpwstr>_3cfd42cf030efeac6a57064d1bb33318</vt:lpwstr>
      </vt:variant>
      <vt:variant>
        <vt:i4>917606</vt:i4>
      </vt:variant>
      <vt:variant>
        <vt:i4>6999</vt:i4>
      </vt:variant>
      <vt:variant>
        <vt:i4>0</vt:i4>
      </vt:variant>
      <vt:variant>
        <vt:i4>5</vt:i4>
      </vt:variant>
      <vt:variant>
        <vt:lpwstr/>
      </vt:variant>
      <vt:variant>
        <vt:lpwstr>_4658f8611106e1a9715192761b712fb8</vt:lpwstr>
      </vt:variant>
      <vt:variant>
        <vt:i4>6160487</vt:i4>
      </vt:variant>
      <vt:variant>
        <vt:i4>6996</vt:i4>
      </vt:variant>
      <vt:variant>
        <vt:i4>0</vt:i4>
      </vt:variant>
      <vt:variant>
        <vt:i4>5</vt:i4>
      </vt:variant>
      <vt:variant>
        <vt:lpwstr/>
      </vt:variant>
      <vt:variant>
        <vt:lpwstr>_4a5f789e0663312e51a7733bd354bc59</vt:lpwstr>
      </vt:variant>
      <vt:variant>
        <vt:i4>458815</vt:i4>
      </vt:variant>
      <vt:variant>
        <vt:i4>6993</vt:i4>
      </vt:variant>
      <vt:variant>
        <vt:i4>0</vt:i4>
      </vt:variant>
      <vt:variant>
        <vt:i4>5</vt:i4>
      </vt:variant>
      <vt:variant>
        <vt:lpwstr/>
      </vt:variant>
      <vt:variant>
        <vt:lpwstr>_85732391519559b8da2839960274417a</vt:lpwstr>
      </vt:variant>
      <vt:variant>
        <vt:i4>983096</vt:i4>
      </vt:variant>
      <vt:variant>
        <vt:i4>6990</vt:i4>
      </vt:variant>
      <vt:variant>
        <vt:i4>0</vt:i4>
      </vt:variant>
      <vt:variant>
        <vt:i4>5</vt:i4>
      </vt:variant>
      <vt:variant>
        <vt:lpwstr/>
      </vt:variant>
      <vt:variant>
        <vt:lpwstr>_f7f2597a3cd28eca2ee4a43a4e06e8ea</vt:lpwstr>
      </vt:variant>
      <vt:variant>
        <vt:i4>852068</vt:i4>
      </vt:variant>
      <vt:variant>
        <vt:i4>6987</vt:i4>
      </vt:variant>
      <vt:variant>
        <vt:i4>0</vt:i4>
      </vt:variant>
      <vt:variant>
        <vt:i4>5</vt:i4>
      </vt:variant>
      <vt:variant>
        <vt:lpwstr/>
      </vt:variant>
      <vt:variant>
        <vt:lpwstr>_4b22282c86b7077a6928ad3d236ff3bb</vt:lpwstr>
      </vt:variant>
      <vt:variant>
        <vt:i4>5636198</vt:i4>
      </vt:variant>
      <vt:variant>
        <vt:i4>6984</vt:i4>
      </vt:variant>
      <vt:variant>
        <vt:i4>0</vt:i4>
      </vt:variant>
      <vt:variant>
        <vt:i4>5</vt:i4>
      </vt:variant>
      <vt:variant>
        <vt:lpwstr/>
      </vt:variant>
      <vt:variant>
        <vt:lpwstr>_13f9005c9106d00d7131680982c2727a</vt:lpwstr>
      </vt:variant>
      <vt:variant>
        <vt:i4>327739</vt:i4>
      </vt:variant>
      <vt:variant>
        <vt:i4>6981</vt:i4>
      </vt:variant>
      <vt:variant>
        <vt:i4>0</vt:i4>
      </vt:variant>
      <vt:variant>
        <vt:i4>5</vt:i4>
      </vt:variant>
      <vt:variant>
        <vt:lpwstr/>
      </vt:variant>
      <vt:variant>
        <vt:lpwstr>_195976dea0d8187e1656ac43c072c070</vt:lpwstr>
      </vt:variant>
      <vt:variant>
        <vt:i4>327791</vt:i4>
      </vt:variant>
      <vt:variant>
        <vt:i4>6978</vt:i4>
      </vt:variant>
      <vt:variant>
        <vt:i4>0</vt:i4>
      </vt:variant>
      <vt:variant>
        <vt:i4>5</vt:i4>
      </vt:variant>
      <vt:variant>
        <vt:lpwstr/>
      </vt:variant>
      <vt:variant>
        <vt:lpwstr>_d829ab1ca0a530a2f71c2333d73b36c5</vt:lpwstr>
      </vt:variant>
      <vt:variant>
        <vt:i4>111</vt:i4>
      </vt:variant>
      <vt:variant>
        <vt:i4>6975</vt:i4>
      </vt:variant>
      <vt:variant>
        <vt:i4>0</vt:i4>
      </vt:variant>
      <vt:variant>
        <vt:i4>5</vt:i4>
      </vt:variant>
      <vt:variant>
        <vt:lpwstr/>
      </vt:variant>
      <vt:variant>
        <vt:lpwstr>_d8fc5fdde56cca5e4f2c49a305ee5ded</vt:lpwstr>
      </vt:variant>
      <vt:variant>
        <vt:i4>5701736</vt:i4>
      </vt:variant>
      <vt:variant>
        <vt:i4>6972</vt:i4>
      </vt:variant>
      <vt:variant>
        <vt:i4>0</vt:i4>
      </vt:variant>
      <vt:variant>
        <vt:i4>5</vt:i4>
      </vt:variant>
      <vt:variant>
        <vt:lpwstr/>
      </vt:variant>
      <vt:variant>
        <vt:lpwstr>_cf209f75b9adbf293f76285648c58c77</vt:lpwstr>
      </vt:variant>
      <vt:variant>
        <vt:i4>5898301</vt:i4>
      </vt:variant>
      <vt:variant>
        <vt:i4>6969</vt:i4>
      </vt:variant>
      <vt:variant>
        <vt:i4>0</vt:i4>
      </vt:variant>
      <vt:variant>
        <vt:i4>5</vt:i4>
      </vt:variant>
      <vt:variant>
        <vt:lpwstr/>
      </vt:variant>
      <vt:variant>
        <vt:lpwstr>_8aeba8eff36a737872d124faf2a260e2</vt:lpwstr>
      </vt:variant>
      <vt:variant>
        <vt:i4>852068</vt:i4>
      </vt:variant>
      <vt:variant>
        <vt:i4>6966</vt:i4>
      </vt:variant>
      <vt:variant>
        <vt:i4>0</vt:i4>
      </vt:variant>
      <vt:variant>
        <vt:i4>5</vt:i4>
      </vt:variant>
      <vt:variant>
        <vt:lpwstr/>
      </vt:variant>
      <vt:variant>
        <vt:lpwstr>_4b22282c86b7077a6928ad3d236ff3bb</vt:lpwstr>
      </vt:variant>
      <vt:variant>
        <vt:i4>6094899</vt:i4>
      </vt:variant>
      <vt:variant>
        <vt:i4>6963</vt:i4>
      </vt:variant>
      <vt:variant>
        <vt:i4>0</vt:i4>
      </vt:variant>
      <vt:variant>
        <vt:i4>5</vt:i4>
      </vt:variant>
      <vt:variant>
        <vt:lpwstr/>
      </vt:variant>
      <vt:variant>
        <vt:lpwstr>_a9304dce0833e68d6c1871feed7ba4c8</vt:lpwstr>
      </vt:variant>
      <vt:variant>
        <vt:i4>6160443</vt:i4>
      </vt:variant>
      <vt:variant>
        <vt:i4>6960</vt:i4>
      </vt:variant>
      <vt:variant>
        <vt:i4>0</vt:i4>
      </vt:variant>
      <vt:variant>
        <vt:i4>5</vt:i4>
      </vt:variant>
      <vt:variant>
        <vt:lpwstr/>
      </vt:variant>
      <vt:variant>
        <vt:lpwstr>_c188b17866737a10aeb8be3165b5f97f</vt:lpwstr>
      </vt:variant>
      <vt:variant>
        <vt:i4>917606</vt:i4>
      </vt:variant>
      <vt:variant>
        <vt:i4>6957</vt:i4>
      </vt:variant>
      <vt:variant>
        <vt:i4>0</vt:i4>
      </vt:variant>
      <vt:variant>
        <vt:i4>5</vt:i4>
      </vt:variant>
      <vt:variant>
        <vt:lpwstr/>
      </vt:variant>
      <vt:variant>
        <vt:lpwstr>_4658f8611106e1a9715192761b712fb8</vt:lpwstr>
      </vt:variant>
      <vt:variant>
        <vt:i4>327791</vt:i4>
      </vt:variant>
      <vt:variant>
        <vt:i4>6954</vt:i4>
      </vt:variant>
      <vt:variant>
        <vt:i4>0</vt:i4>
      </vt:variant>
      <vt:variant>
        <vt:i4>5</vt:i4>
      </vt:variant>
      <vt:variant>
        <vt:lpwstr/>
      </vt:variant>
      <vt:variant>
        <vt:lpwstr>_d829ab1ca0a530a2f71c2333d73b36c5</vt:lpwstr>
      </vt:variant>
      <vt:variant>
        <vt:i4>5636198</vt:i4>
      </vt:variant>
      <vt:variant>
        <vt:i4>6951</vt:i4>
      </vt:variant>
      <vt:variant>
        <vt:i4>0</vt:i4>
      </vt:variant>
      <vt:variant>
        <vt:i4>5</vt:i4>
      </vt:variant>
      <vt:variant>
        <vt:lpwstr/>
      </vt:variant>
      <vt:variant>
        <vt:lpwstr>_13f9005c9106d00d7131680982c2727a</vt:lpwstr>
      </vt:variant>
      <vt:variant>
        <vt:i4>111</vt:i4>
      </vt:variant>
      <vt:variant>
        <vt:i4>6948</vt:i4>
      </vt:variant>
      <vt:variant>
        <vt:i4>0</vt:i4>
      </vt:variant>
      <vt:variant>
        <vt:i4>5</vt:i4>
      </vt:variant>
      <vt:variant>
        <vt:lpwstr/>
      </vt:variant>
      <vt:variant>
        <vt:lpwstr>_d8fc5fdde56cca5e4f2c49a305ee5ded</vt:lpwstr>
      </vt:variant>
      <vt:variant>
        <vt:i4>6160443</vt:i4>
      </vt:variant>
      <vt:variant>
        <vt:i4>6945</vt:i4>
      </vt:variant>
      <vt:variant>
        <vt:i4>0</vt:i4>
      </vt:variant>
      <vt:variant>
        <vt:i4>5</vt:i4>
      </vt:variant>
      <vt:variant>
        <vt:lpwstr/>
      </vt:variant>
      <vt:variant>
        <vt:lpwstr>_c188b17866737a10aeb8be3165b5f97f</vt:lpwstr>
      </vt:variant>
      <vt:variant>
        <vt:i4>6094908</vt:i4>
      </vt:variant>
      <vt:variant>
        <vt:i4>6942</vt:i4>
      </vt:variant>
      <vt:variant>
        <vt:i4>0</vt:i4>
      </vt:variant>
      <vt:variant>
        <vt:i4>5</vt:i4>
      </vt:variant>
      <vt:variant>
        <vt:lpwstr/>
      </vt:variant>
      <vt:variant>
        <vt:lpwstr>_3a4ff69ced5d7f7c66bb882997dea37e</vt:lpwstr>
      </vt:variant>
      <vt:variant>
        <vt:i4>5374062</vt:i4>
      </vt:variant>
      <vt:variant>
        <vt:i4>6939</vt:i4>
      </vt:variant>
      <vt:variant>
        <vt:i4>0</vt:i4>
      </vt:variant>
      <vt:variant>
        <vt:i4>5</vt:i4>
      </vt:variant>
      <vt:variant>
        <vt:lpwstr/>
      </vt:variant>
      <vt:variant>
        <vt:lpwstr>_0a7e812804f2213995cbeffe776b63fe</vt:lpwstr>
      </vt:variant>
      <vt:variant>
        <vt:i4>5898303</vt:i4>
      </vt:variant>
      <vt:variant>
        <vt:i4>6936</vt:i4>
      </vt:variant>
      <vt:variant>
        <vt:i4>0</vt:i4>
      </vt:variant>
      <vt:variant>
        <vt:i4>5</vt:i4>
      </vt:variant>
      <vt:variant>
        <vt:lpwstr/>
      </vt:variant>
      <vt:variant>
        <vt:lpwstr>_404887ca511c022e037ede12e1a8f37a</vt:lpwstr>
      </vt:variant>
      <vt:variant>
        <vt:i4>5898303</vt:i4>
      </vt:variant>
      <vt:variant>
        <vt:i4>6933</vt:i4>
      </vt:variant>
      <vt:variant>
        <vt:i4>0</vt:i4>
      </vt:variant>
      <vt:variant>
        <vt:i4>5</vt:i4>
      </vt:variant>
      <vt:variant>
        <vt:lpwstr/>
      </vt:variant>
      <vt:variant>
        <vt:lpwstr>_404887ca511c022e037ede12e1a8f37a</vt:lpwstr>
      </vt:variant>
      <vt:variant>
        <vt:i4>5832758</vt:i4>
      </vt:variant>
      <vt:variant>
        <vt:i4>6930</vt:i4>
      </vt:variant>
      <vt:variant>
        <vt:i4>0</vt:i4>
      </vt:variant>
      <vt:variant>
        <vt:i4>5</vt:i4>
      </vt:variant>
      <vt:variant>
        <vt:lpwstr/>
      </vt:variant>
      <vt:variant>
        <vt:lpwstr>_d442d75c9ac335e7a2aadbc96919fc2d</vt:lpwstr>
      </vt:variant>
      <vt:variant>
        <vt:i4>524340</vt:i4>
      </vt:variant>
      <vt:variant>
        <vt:i4>6927</vt:i4>
      </vt:variant>
      <vt:variant>
        <vt:i4>0</vt:i4>
      </vt:variant>
      <vt:variant>
        <vt:i4>5</vt:i4>
      </vt:variant>
      <vt:variant>
        <vt:lpwstr/>
      </vt:variant>
      <vt:variant>
        <vt:lpwstr>_63104765cd42c5f76cf72fdc4ed90397</vt:lpwstr>
      </vt:variant>
      <vt:variant>
        <vt:i4>5898302</vt:i4>
      </vt:variant>
      <vt:variant>
        <vt:i4>6924</vt:i4>
      </vt:variant>
      <vt:variant>
        <vt:i4>0</vt:i4>
      </vt:variant>
      <vt:variant>
        <vt:i4>5</vt:i4>
      </vt:variant>
      <vt:variant>
        <vt:lpwstr/>
      </vt:variant>
      <vt:variant>
        <vt:lpwstr>_cace6027090dfa9c9c022ee88d776bf3</vt:lpwstr>
      </vt:variant>
      <vt:variant>
        <vt:i4>524340</vt:i4>
      </vt:variant>
      <vt:variant>
        <vt:i4>6921</vt:i4>
      </vt:variant>
      <vt:variant>
        <vt:i4>0</vt:i4>
      </vt:variant>
      <vt:variant>
        <vt:i4>5</vt:i4>
      </vt:variant>
      <vt:variant>
        <vt:lpwstr/>
      </vt:variant>
      <vt:variant>
        <vt:lpwstr>_63104765cd42c5f76cf72fdc4ed90397</vt:lpwstr>
      </vt:variant>
      <vt:variant>
        <vt:i4>524340</vt:i4>
      </vt:variant>
      <vt:variant>
        <vt:i4>6918</vt:i4>
      </vt:variant>
      <vt:variant>
        <vt:i4>0</vt:i4>
      </vt:variant>
      <vt:variant>
        <vt:i4>5</vt:i4>
      </vt:variant>
      <vt:variant>
        <vt:lpwstr/>
      </vt:variant>
      <vt:variant>
        <vt:lpwstr>_63104765cd42c5f76cf72fdc4ed90397</vt:lpwstr>
      </vt:variant>
      <vt:variant>
        <vt:i4>852029</vt:i4>
      </vt:variant>
      <vt:variant>
        <vt:i4>6915</vt:i4>
      </vt:variant>
      <vt:variant>
        <vt:i4>0</vt:i4>
      </vt:variant>
      <vt:variant>
        <vt:i4>5</vt:i4>
      </vt:variant>
      <vt:variant>
        <vt:lpwstr/>
      </vt:variant>
      <vt:variant>
        <vt:lpwstr>_881429e9d0977f9fb3f1fca8f979b002</vt:lpwstr>
      </vt:variant>
      <vt:variant>
        <vt:i4>524340</vt:i4>
      </vt:variant>
      <vt:variant>
        <vt:i4>6912</vt:i4>
      </vt:variant>
      <vt:variant>
        <vt:i4>0</vt:i4>
      </vt:variant>
      <vt:variant>
        <vt:i4>5</vt:i4>
      </vt:variant>
      <vt:variant>
        <vt:lpwstr/>
      </vt:variant>
      <vt:variant>
        <vt:lpwstr>_63104765cd42c5f76cf72fdc4ed90397</vt:lpwstr>
      </vt:variant>
      <vt:variant>
        <vt:i4>524340</vt:i4>
      </vt:variant>
      <vt:variant>
        <vt:i4>6909</vt:i4>
      </vt:variant>
      <vt:variant>
        <vt:i4>0</vt:i4>
      </vt:variant>
      <vt:variant>
        <vt:i4>5</vt:i4>
      </vt:variant>
      <vt:variant>
        <vt:lpwstr/>
      </vt:variant>
      <vt:variant>
        <vt:lpwstr>_63104765cd42c5f76cf72fdc4ed90397</vt:lpwstr>
      </vt:variant>
      <vt:variant>
        <vt:i4>524340</vt:i4>
      </vt:variant>
      <vt:variant>
        <vt:i4>6906</vt:i4>
      </vt:variant>
      <vt:variant>
        <vt:i4>0</vt:i4>
      </vt:variant>
      <vt:variant>
        <vt:i4>5</vt:i4>
      </vt:variant>
      <vt:variant>
        <vt:lpwstr/>
      </vt:variant>
      <vt:variant>
        <vt:lpwstr>_63104765cd42c5f76cf72fdc4ed90397</vt:lpwstr>
      </vt:variant>
      <vt:variant>
        <vt:i4>524340</vt:i4>
      </vt:variant>
      <vt:variant>
        <vt:i4>6903</vt:i4>
      </vt:variant>
      <vt:variant>
        <vt:i4>0</vt:i4>
      </vt:variant>
      <vt:variant>
        <vt:i4>5</vt:i4>
      </vt:variant>
      <vt:variant>
        <vt:lpwstr/>
      </vt:variant>
      <vt:variant>
        <vt:lpwstr>_63104765cd42c5f76cf72fdc4ed90397</vt:lpwstr>
      </vt:variant>
      <vt:variant>
        <vt:i4>720992</vt:i4>
      </vt:variant>
      <vt:variant>
        <vt:i4>6900</vt:i4>
      </vt:variant>
      <vt:variant>
        <vt:i4>0</vt:i4>
      </vt:variant>
      <vt:variant>
        <vt:i4>5</vt:i4>
      </vt:variant>
      <vt:variant>
        <vt:lpwstr/>
      </vt:variant>
      <vt:variant>
        <vt:lpwstr>_6212a4fa3747a1151467fbee86081da5</vt:lpwstr>
      </vt:variant>
      <vt:variant>
        <vt:i4>5439545</vt:i4>
      </vt:variant>
      <vt:variant>
        <vt:i4>6897</vt:i4>
      </vt:variant>
      <vt:variant>
        <vt:i4>0</vt:i4>
      </vt:variant>
      <vt:variant>
        <vt:i4>5</vt:i4>
      </vt:variant>
      <vt:variant>
        <vt:lpwstr/>
      </vt:variant>
      <vt:variant>
        <vt:lpwstr>_c05d8ea54231ef8385ae369a8cb18a7f</vt:lpwstr>
      </vt:variant>
      <vt:variant>
        <vt:i4>458807</vt:i4>
      </vt:variant>
      <vt:variant>
        <vt:i4>6894</vt:i4>
      </vt:variant>
      <vt:variant>
        <vt:i4>0</vt:i4>
      </vt:variant>
      <vt:variant>
        <vt:i4>5</vt:i4>
      </vt:variant>
      <vt:variant>
        <vt:lpwstr/>
      </vt:variant>
      <vt:variant>
        <vt:lpwstr>_e229412c2229573ddd1f5fc8c578780f</vt:lpwstr>
      </vt:variant>
      <vt:variant>
        <vt:i4>5767277</vt:i4>
      </vt:variant>
      <vt:variant>
        <vt:i4>6891</vt:i4>
      </vt:variant>
      <vt:variant>
        <vt:i4>0</vt:i4>
      </vt:variant>
      <vt:variant>
        <vt:i4>5</vt:i4>
      </vt:variant>
      <vt:variant>
        <vt:lpwstr/>
      </vt:variant>
      <vt:variant>
        <vt:lpwstr>_9cceb97b0ddbe651c94817938957deee</vt:lpwstr>
      </vt:variant>
      <vt:variant>
        <vt:i4>458814</vt:i4>
      </vt:variant>
      <vt:variant>
        <vt:i4>6888</vt:i4>
      </vt:variant>
      <vt:variant>
        <vt:i4>0</vt:i4>
      </vt:variant>
      <vt:variant>
        <vt:i4>5</vt:i4>
      </vt:variant>
      <vt:variant>
        <vt:lpwstr/>
      </vt:variant>
      <vt:variant>
        <vt:lpwstr>_507bb7053aa3a2149393bccfeddb4fa9</vt:lpwstr>
      </vt:variant>
      <vt:variant>
        <vt:i4>6160487</vt:i4>
      </vt:variant>
      <vt:variant>
        <vt:i4>6885</vt:i4>
      </vt:variant>
      <vt:variant>
        <vt:i4>0</vt:i4>
      </vt:variant>
      <vt:variant>
        <vt:i4>5</vt:i4>
      </vt:variant>
      <vt:variant>
        <vt:lpwstr/>
      </vt:variant>
      <vt:variant>
        <vt:lpwstr>_4a5f789e0663312e51a7733bd354bc59</vt:lpwstr>
      </vt:variant>
      <vt:variant>
        <vt:i4>458814</vt:i4>
      </vt:variant>
      <vt:variant>
        <vt:i4>6882</vt:i4>
      </vt:variant>
      <vt:variant>
        <vt:i4>0</vt:i4>
      </vt:variant>
      <vt:variant>
        <vt:i4>5</vt:i4>
      </vt:variant>
      <vt:variant>
        <vt:lpwstr/>
      </vt:variant>
      <vt:variant>
        <vt:lpwstr>_507bb7053aa3a2149393bccfeddb4fa9</vt:lpwstr>
      </vt:variant>
      <vt:variant>
        <vt:i4>262199</vt:i4>
      </vt:variant>
      <vt:variant>
        <vt:i4>6879</vt:i4>
      </vt:variant>
      <vt:variant>
        <vt:i4>0</vt:i4>
      </vt:variant>
      <vt:variant>
        <vt:i4>5</vt:i4>
      </vt:variant>
      <vt:variant>
        <vt:lpwstr/>
      </vt:variant>
      <vt:variant>
        <vt:lpwstr>_4d48a0bcc67a2c0d7c362123b26f243b</vt:lpwstr>
      </vt:variant>
      <vt:variant>
        <vt:i4>6225983</vt:i4>
      </vt:variant>
      <vt:variant>
        <vt:i4>6876</vt:i4>
      </vt:variant>
      <vt:variant>
        <vt:i4>0</vt:i4>
      </vt:variant>
      <vt:variant>
        <vt:i4>5</vt:i4>
      </vt:variant>
      <vt:variant>
        <vt:lpwstr/>
      </vt:variant>
      <vt:variant>
        <vt:lpwstr>_8f442dfb117fa35461a5db505cc40e53</vt:lpwstr>
      </vt:variant>
      <vt:variant>
        <vt:i4>458814</vt:i4>
      </vt:variant>
      <vt:variant>
        <vt:i4>6873</vt:i4>
      </vt:variant>
      <vt:variant>
        <vt:i4>0</vt:i4>
      </vt:variant>
      <vt:variant>
        <vt:i4>5</vt:i4>
      </vt:variant>
      <vt:variant>
        <vt:lpwstr/>
      </vt:variant>
      <vt:variant>
        <vt:lpwstr>_507bb7053aa3a2149393bccfeddb4fa9</vt:lpwstr>
      </vt:variant>
      <vt:variant>
        <vt:i4>5505074</vt:i4>
      </vt:variant>
      <vt:variant>
        <vt:i4>6870</vt:i4>
      </vt:variant>
      <vt:variant>
        <vt:i4>0</vt:i4>
      </vt:variant>
      <vt:variant>
        <vt:i4>5</vt:i4>
      </vt:variant>
      <vt:variant>
        <vt:lpwstr/>
      </vt:variant>
      <vt:variant>
        <vt:lpwstr>_90cc2c8d05e13d3e38226f3d23f5829e</vt:lpwstr>
      </vt:variant>
      <vt:variant>
        <vt:i4>262199</vt:i4>
      </vt:variant>
      <vt:variant>
        <vt:i4>6867</vt:i4>
      </vt:variant>
      <vt:variant>
        <vt:i4>0</vt:i4>
      </vt:variant>
      <vt:variant>
        <vt:i4>5</vt:i4>
      </vt:variant>
      <vt:variant>
        <vt:lpwstr/>
      </vt:variant>
      <vt:variant>
        <vt:lpwstr>_4d48a0bcc67a2c0d7c362123b26f243b</vt:lpwstr>
      </vt:variant>
      <vt:variant>
        <vt:i4>5898298</vt:i4>
      </vt:variant>
      <vt:variant>
        <vt:i4>6864</vt:i4>
      </vt:variant>
      <vt:variant>
        <vt:i4>0</vt:i4>
      </vt:variant>
      <vt:variant>
        <vt:i4>5</vt:i4>
      </vt:variant>
      <vt:variant>
        <vt:lpwstr/>
      </vt:variant>
      <vt:variant>
        <vt:lpwstr>_fb65a7c7797a6f834f4eb97640a0234f</vt:lpwstr>
      </vt:variant>
      <vt:variant>
        <vt:i4>262199</vt:i4>
      </vt:variant>
      <vt:variant>
        <vt:i4>6861</vt:i4>
      </vt:variant>
      <vt:variant>
        <vt:i4>0</vt:i4>
      </vt:variant>
      <vt:variant>
        <vt:i4>5</vt:i4>
      </vt:variant>
      <vt:variant>
        <vt:lpwstr/>
      </vt:variant>
      <vt:variant>
        <vt:lpwstr>_4d48a0bcc67a2c0d7c362123b26f243b</vt:lpwstr>
      </vt:variant>
      <vt:variant>
        <vt:i4>458814</vt:i4>
      </vt:variant>
      <vt:variant>
        <vt:i4>6858</vt:i4>
      </vt:variant>
      <vt:variant>
        <vt:i4>0</vt:i4>
      </vt:variant>
      <vt:variant>
        <vt:i4>5</vt:i4>
      </vt:variant>
      <vt:variant>
        <vt:lpwstr/>
      </vt:variant>
      <vt:variant>
        <vt:lpwstr>_507bb7053aa3a2149393bccfeddb4fa9</vt:lpwstr>
      </vt:variant>
      <vt:variant>
        <vt:i4>262199</vt:i4>
      </vt:variant>
      <vt:variant>
        <vt:i4>6855</vt:i4>
      </vt:variant>
      <vt:variant>
        <vt:i4>0</vt:i4>
      </vt:variant>
      <vt:variant>
        <vt:i4>5</vt:i4>
      </vt:variant>
      <vt:variant>
        <vt:lpwstr/>
      </vt:variant>
      <vt:variant>
        <vt:lpwstr>_4d48a0bcc67a2c0d7c362123b26f243b</vt:lpwstr>
      </vt:variant>
      <vt:variant>
        <vt:i4>262199</vt:i4>
      </vt:variant>
      <vt:variant>
        <vt:i4>6852</vt:i4>
      </vt:variant>
      <vt:variant>
        <vt:i4>0</vt:i4>
      </vt:variant>
      <vt:variant>
        <vt:i4>5</vt:i4>
      </vt:variant>
      <vt:variant>
        <vt:lpwstr/>
      </vt:variant>
      <vt:variant>
        <vt:lpwstr>_4d48a0bcc67a2c0d7c362123b26f243b</vt:lpwstr>
      </vt:variant>
      <vt:variant>
        <vt:i4>6225983</vt:i4>
      </vt:variant>
      <vt:variant>
        <vt:i4>6849</vt:i4>
      </vt:variant>
      <vt:variant>
        <vt:i4>0</vt:i4>
      </vt:variant>
      <vt:variant>
        <vt:i4>5</vt:i4>
      </vt:variant>
      <vt:variant>
        <vt:lpwstr/>
      </vt:variant>
      <vt:variant>
        <vt:lpwstr>_8f442dfb117fa35461a5db505cc40e53</vt:lpwstr>
      </vt:variant>
      <vt:variant>
        <vt:i4>262199</vt:i4>
      </vt:variant>
      <vt:variant>
        <vt:i4>6846</vt:i4>
      </vt:variant>
      <vt:variant>
        <vt:i4>0</vt:i4>
      </vt:variant>
      <vt:variant>
        <vt:i4>5</vt:i4>
      </vt:variant>
      <vt:variant>
        <vt:lpwstr/>
      </vt:variant>
      <vt:variant>
        <vt:lpwstr>_4d48a0bcc67a2c0d7c362123b26f243b</vt:lpwstr>
      </vt:variant>
      <vt:variant>
        <vt:i4>5505074</vt:i4>
      </vt:variant>
      <vt:variant>
        <vt:i4>6843</vt:i4>
      </vt:variant>
      <vt:variant>
        <vt:i4>0</vt:i4>
      </vt:variant>
      <vt:variant>
        <vt:i4>5</vt:i4>
      </vt:variant>
      <vt:variant>
        <vt:lpwstr/>
      </vt:variant>
      <vt:variant>
        <vt:lpwstr>_90cc2c8d05e13d3e38226f3d23f5829e</vt:lpwstr>
      </vt:variant>
      <vt:variant>
        <vt:i4>262199</vt:i4>
      </vt:variant>
      <vt:variant>
        <vt:i4>6840</vt:i4>
      </vt:variant>
      <vt:variant>
        <vt:i4>0</vt:i4>
      </vt:variant>
      <vt:variant>
        <vt:i4>5</vt:i4>
      </vt:variant>
      <vt:variant>
        <vt:lpwstr/>
      </vt:variant>
      <vt:variant>
        <vt:lpwstr>_4d48a0bcc67a2c0d7c362123b26f243b</vt:lpwstr>
      </vt:variant>
      <vt:variant>
        <vt:i4>5767279</vt:i4>
      </vt:variant>
      <vt:variant>
        <vt:i4>6837</vt:i4>
      </vt:variant>
      <vt:variant>
        <vt:i4>0</vt:i4>
      </vt:variant>
      <vt:variant>
        <vt:i4>5</vt:i4>
      </vt:variant>
      <vt:variant>
        <vt:lpwstr/>
      </vt:variant>
      <vt:variant>
        <vt:lpwstr>_8d969c2b976d84a32fc547eecb772cb9</vt:lpwstr>
      </vt:variant>
      <vt:variant>
        <vt:i4>6225983</vt:i4>
      </vt:variant>
      <vt:variant>
        <vt:i4>6834</vt:i4>
      </vt:variant>
      <vt:variant>
        <vt:i4>0</vt:i4>
      </vt:variant>
      <vt:variant>
        <vt:i4>5</vt:i4>
      </vt:variant>
      <vt:variant>
        <vt:lpwstr/>
      </vt:variant>
      <vt:variant>
        <vt:lpwstr>_8f442dfb117fa35461a5db505cc40e53</vt:lpwstr>
      </vt:variant>
      <vt:variant>
        <vt:i4>262199</vt:i4>
      </vt:variant>
      <vt:variant>
        <vt:i4>6831</vt:i4>
      </vt:variant>
      <vt:variant>
        <vt:i4>0</vt:i4>
      </vt:variant>
      <vt:variant>
        <vt:i4>5</vt:i4>
      </vt:variant>
      <vt:variant>
        <vt:lpwstr/>
      </vt:variant>
      <vt:variant>
        <vt:lpwstr>_4d48a0bcc67a2c0d7c362123b26f243b</vt:lpwstr>
      </vt:variant>
      <vt:variant>
        <vt:i4>5767279</vt:i4>
      </vt:variant>
      <vt:variant>
        <vt:i4>6828</vt:i4>
      </vt:variant>
      <vt:variant>
        <vt:i4>0</vt:i4>
      </vt:variant>
      <vt:variant>
        <vt:i4>5</vt:i4>
      </vt:variant>
      <vt:variant>
        <vt:lpwstr/>
      </vt:variant>
      <vt:variant>
        <vt:lpwstr>_8d969c2b976d84a32fc547eecb772cb9</vt:lpwstr>
      </vt:variant>
      <vt:variant>
        <vt:i4>458814</vt:i4>
      </vt:variant>
      <vt:variant>
        <vt:i4>6825</vt:i4>
      </vt:variant>
      <vt:variant>
        <vt:i4>0</vt:i4>
      </vt:variant>
      <vt:variant>
        <vt:i4>5</vt:i4>
      </vt:variant>
      <vt:variant>
        <vt:lpwstr/>
      </vt:variant>
      <vt:variant>
        <vt:lpwstr>_507bb7053aa3a2149393bccfeddb4fa9</vt:lpwstr>
      </vt:variant>
      <vt:variant>
        <vt:i4>458814</vt:i4>
      </vt:variant>
      <vt:variant>
        <vt:i4>6822</vt:i4>
      </vt:variant>
      <vt:variant>
        <vt:i4>0</vt:i4>
      </vt:variant>
      <vt:variant>
        <vt:i4>5</vt:i4>
      </vt:variant>
      <vt:variant>
        <vt:lpwstr/>
      </vt:variant>
      <vt:variant>
        <vt:lpwstr>_507bb7053aa3a2149393bccfeddb4fa9</vt:lpwstr>
      </vt:variant>
      <vt:variant>
        <vt:i4>5636198</vt:i4>
      </vt:variant>
      <vt:variant>
        <vt:i4>6819</vt:i4>
      </vt:variant>
      <vt:variant>
        <vt:i4>0</vt:i4>
      </vt:variant>
      <vt:variant>
        <vt:i4>5</vt:i4>
      </vt:variant>
      <vt:variant>
        <vt:lpwstr/>
      </vt:variant>
      <vt:variant>
        <vt:lpwstr>_13f9005c9106d00d7131680982c2727a</vt:lpwstr>
      </vt:variant>
      <vt:variant>
        <vt:i4>6225983</vt:i4>
      </vt:variant>
      <vt:variant>
        <vt:i4>6816</vt:i4>
      </vt:variant>
      <vt:variant>
        <vt:i4>0</vt:i4>
      </vt:variant>
      <vt:variant>
        <vt:i4>5</vt:i4>
      </vt:variant>
      <vt:variant>
        <vt:lpwstr/>
      </vt:variant>
      <vt:variant>
        <vt:lpwstr>_8f442dfb117fa35461a5db505cc40e53</vt:lpwstr>
      </vt:variant>
      <vt:variant>
        <vt:i4>6225983</vt:i4>
      </vt:variant>
      <vt:variant>
        <vt:i4>6813</vt:i4>
      </vt:variant>
      <vt:variant>
        <vt:i4>0</vt:i4>
      </vt:variant>
      <vt:variant>
        <vt:i4>5</vt:i4>
      </vt:variant>
      <vt:variant>
        <vt:lpwstr/>
      </vt:variant>
      <vt:variant>
        <vt:lpwstr>_8f442dfb117fa35461a5db505cc40e53</vt:lpwstr>
      </vt:variant>
      <vt:variant>
        <vt:i4>393315</vt:i4>
      </vt:variant>
      <vt:variant>
        <vt:i4>6810</vt:i4>
      </vt:variant>
      <vt:variant>
        <vt:i4>0</vt:i4>
      </vt:variant>
      <vt:variant>
        <vt:i4>5</vt:i4>
      </vt:variant>
      <vt:variant>
        <vt:lpwstr/>
      </vt:variant>
      <vt:variant>
        <vt:lpwstr>_52347096624a2fcb2b4821db37b19de9</vt:lpwstr>
      </vt:variant>
      <vt:variant>
        <vt:i4>5636198</vt:i4>
      </vt:variant>
      <vt:variant>
        <vt:i4>6807</vt:i4>
      </vt:variant>
      <vt:variant>
        <vt:i4>0</vt:i4>
      </vt:variant>
      <vt:variant>
        <vt:i4>5</vt:i4>
      </vt:variant>
      <vt:variant>
        <vt:lpwstr/>
      </vt:variant>
      <vt:variant>
        <vt:lpwstr>_13f9005c9106d00d7131680982c2727a</vt:lpwstr>
      </vt:variant>
      <vt:variant>
        <vt:i4>393315</vt:i4>
      </vt:variant>
      <vt:variant>
        <vt:i4>6804</vt:i4>
      </vt:variant>
      <vt:variant>
        <vt:i4>0</vt:i4>
      </vt:variant>
      <vt:variant>
        <vt:i4>5</vt:i4>
      </vt:variant>
      <vt:variant>
        <vt:lpwstr/>
      </vt:variant>
      <vt:variant>
        <vt:lpwstr>_52347096624a2fcb2b4821db37b19de9</vt:lpwstr>
      </vt:variant>
      <vt:variant>
        <vt:i4>262199</vt:i4>
      </vt:variant>
      <vt:variant>
        <vt:i4>6801</vt:i4>
      </vt:variant>
      <vt:variant>
        <vt:i4>0</vt:i4>
      </vt:variant>
      <vt:variant>
        <vt:i4>5</vt:i4>
      </vt:variant>
      <vt:variant>
        <vt:lpwstr/>
      </vt:variant>
      <vt:variant>
        <vt:lpwstr>_4d48a0bcc67a2c0d7c362123b26f243b</vt:lpwstr>
      </vt:variant>
      <vt:variant>
        <vt:i4>458814</vt:i4>
      </vt:variant>
      <vt:variant>
        <vt:i4>6798</vt:i4>
      </vt:variant>
      <vt:variant>
        <vt:i4>0</vt:i4>
      </vt:variant>
      <vt:variant>
        <vt:i4>5</vt:i4>
      </vt:variant>
      <vt:variant>
        <vt:lpwstr/>
      </vt:variant>
      <vt:variant>
        <vt:lpwstr>_507bb7053aa3a2149393bccfeddb4fa9</vt:lpwstr>
      </vt:variant>
      <vt:variant>
        <vt:i4>5636198</vt:i4>
      </vt:variant>
      <vt:variant>
        <vt:i4>6795</vt:i4>
      </vt:variant>
      <vt:variant>
        <vt:i4>0</vt:i4>
      </vt:variant>
      <vt:variant>
        <vt:i4>5</vt:i4>
      </vt:variant>
      <vt:variant>
        <vt:lpwstr/>
      </vt:variant>
      <vt:variant>
        <vt:lpwstr>_13f9005c9106d00d7131680982c2727a</vt:lpwstr>
      </vt:variant>
      <vt:variant>
        <vt:i4>6225983</vt:i4>
      </vt:variant>
      <vt:variant>
        <vt:i4>6792</vt:i4>
      </vt:variant>
      <vt:variant>
        <vt:i4>0</vt:i4>
      </vt:variant>
      <vt:variant>
        <vt:i4>5</vt:i4>
      </vt:variant>
      <vt:variant>
        <vt:lpwstr/>
      </vt:variant>
      <vt:variant>
        <vt:lpwstr>_8f442dfb117fa35461a5db505cc40e53</vt:lpwstr>
      </vt:variant>
      <vt:variant>
        <vt:i4>6225983</vt:i4>
      </vt:variant>
      <vt:variant>
        <vt:i4>6789</vt:i4>
      </vt:variant>
      <vt:variant>
        <vt:i4>0</vt:i4>
      </vt:variant>
      <vt:variant>
        <vt:i4>5</vt:i4>
      </vt:variant>
      <vt:variant>
        <vt:lpwstr/>
      </vt:variant>
      <vt:variant>
        <vt:lpwstr>_8f442dfb117fa35461a5db505cc40e53</vt:lpwstr>
      </vt:variant>
      <vt:variant>
        <vt:i4>393315</vt:i4>
      </vt:variant>
      <vt:variant>
        <vt:i4>6786</vt:i4>
      </vt:variant>
      <vt:variant>
        <vt:i4>0</vt:i4>
      </vt:variant>
      <vt:variant>
        <vt:i4>5</vt:i4>
      </vt:variant>
      <vt:variant>
        <vt:lpwstr/>
      </vt:variant>
      <vt:variant>
        <vt:lpwstr>_52347096624a2fcb2b4821db37b19de9</vt:lpwstr>
      </vt:variant>
      <vt:variant>
        <vt:i4>917606</vt:i4>
      </vt:variant>
      <vt:variant>
        <vt:i4>6783</vt:i4>
      </vt:variant>
      <vt:variant>
        <vt:i4>0</vt:i4>
      </vt:variant>
      <vt:variant>
        <vt:i4>5</vt:i4>
      </vt:variant>
      <vt:variant>
        <vt:lpwstr/>
      </vt:variant>
      <vt:variant>
        <vt:lpwstr>_4658f8611106e1a9715192761b712fb8</vt:lpwstr>
      </vt:variant>
      <vt:variant>
        <vt:i4>262199</vt:i4>
      </vt:variant>
      <vt:variant>
        <vt:i4>6780</vt:i4>
      </vt:variant>
      <vt:variant>
        <vt:i4>0</vt:i4>
      </vt:variant>
      <vt:variant>
        <vt:i4>5</vt:i4>
      </vt:variant>
      <vt:variant>
        <vt:lpwstr/>
      </vt:variant>
      <vt:variant>
        <vt:lpwstr>_4d48a0bcc67a2c0d7c362123b26f243b</vt:lpwstr>
      </vt:variant>
      <vt:variant>
        <vt:i4>5374061</vt:i4>
      </vt:variant>
      <vt:variant>
        <vt:i4>6777</vt:i4>
      </vt:variant>
      <vt:variant>
        <vt:i4>0</vt:i4>
      </vt:variant>
      <vt:variant>
        <vt:i4>5</vt:i4>
      </vt:variant>
      <vt:variant>
        <vt:lpwstr/>
      </vt:variant>
      <vt:variant>
        <vt:lpwstr>_b1c3e61ef186511b88619091be4bf8c5</vt:lpwstr>
      </vt:variant>
      <vt:variant>
        <vt:i4>917606</vt:i4>
      </vt:variant>
      <vt:variant>
        <vt:i4>6774</vt:i4>
      </vt:variant>
      <vt:variant>
        <vt:i4>0</vt:i4>
      </vt:variant>
      <vt:variant>
        <vt:i4>5</vt:i4>
      </vt:variant>
      <vt:variant>
        <vt:lpwstr/>
      </vt:variant>
      <vt:variant>
        <vt:lpwstr>_4658f8611106e1a9715192761b712fb8</vt:lpwstr>
      </vt:variant>
      <vt:variant>
        <vt:i4>262199</vt:i4>
      </vt:variant>
      <vt:variant>
        <vt:i4>6771</vt:i4>
      </vt:variant>
      <vt:variant>
        <vt:i4>0</vt:i4>
      </vt:variant>
      <vt:variant>
        <vt:i4>5</vt:i4>
      </vt:variant>
      <vt:variant>
        <vt:lpwstr/>
      </vt:variant>
      <vt:variant>
        <vt:lpwstr>_4d48a0bcc67a2c0d7c362123b26f243b</vt:lpwstr>
      </vt:variant>
      <vt:variant>
        <vt:i4>917606</vt:i4>
      </vt:variant>
      <vt:variant>
        <vt:i4>6768</vt:i4>
      </vt:variant>
      <vt:variant>
        <vt:i4>0</vt:i4>
      </vt:variant>
      <vt:variant>
        <vt:i4>5</vt:i4>
      </vt:variant>
      <vt:variant>
        <vt:lpwstr/>
      </vt:variant>
      <vt:variant>
        <vt:lpwstr>_4658f8611106e1a9715192761b712fb8</vt:lpwstr>
      </vt:variant>
      <vt:variant>
        <vt:i4>5767272</vt:i4>
      </vt:variant>
      <vt:variant>
        <vt:i4>6765</vt:i4>
      </vt:variant>
      <vt:variant>
        <vt:i4>0</vt:i4>
      </vt:variant>
      <vt:variant>
        <vt:i4>5</vt:i4>
      </vt:variant>
      <vt:variant>
        <vt:lpwstr/>
      </vt:variant>
      <vt:variant>
        <vt:lpwstr>_f0d91357f050da149bdfd91d0cc35f66</vt:lpwstr>
      </vt:variant>
      <vt:variant>
        <vt:i4>5242989</vt:i4>
      </vt:variant>
      <vt:variant>
        <vt:i4>6762</vt:i4>
      </vt:variant>
      <vt:variant>
        <vt:i4>0</vt:i4>
      </vt:variant>
      <vt:variant>
        <vt:i4>5</vt:i4>
      </vt:variant>
      <vt:variant>
        <vt:lpwstr/>
      </vt:variant>
      <vt:variant>
        <vt:lpwstr>_d06b691513d0174ce802a66e18cc491c</vt:lpwstr>
      </vt:variant>
      <vt:variant>
        <vt:i4>6225983</vt:i4>
      </vt:variant>
      <vt:variant>
        <vt:i4>6759</vt:i4>
      </vt:variant>
      <vt:variant>
        <vt:i4>0</vt:i4>
      </vt:variant>
      <vt:variant>
        <vt:i4>5</vt:i4>
      </vt:variant>
      <vt:variant>
        <vt:lpwstr/>
      </vt:variant>
      <vt:variant>
        <vt:lpwstr>_8f442dfb117fa35461a5db505cc40e53</vt:lpwstr>
      </vt:variant>
      <vt:variant>
        <vt:i4>917606</vt:i4>
      </vt:variant>
      <vt:variant>
        <vt:i4>6756</vt:i4>
      </vt:variant>
      <vt:variant>
        <vt:i4>0</vt:i4>
      </vt:variant>
      <vt:variant>
        <vt:i4>5</vt:i4>
      </vt:variant>
      <vt:variant>
        <vt:lpwstr/>
      </vt:variant>
      <vt:variant>
        <vt:lpwstr>_4658f8611106e1a9715192761b712fb8</vt:lpwstr>
      </vt:variant>
      <vt:variant>
        <vt:i4>262199</vt:i4>
      </vt:variant>
      <vt:variant>
        <vt:i4>6753</vt:i4>
      </vt:variant>
      <vt:variant>
        <vt:i4>0</vt:i4>
      </vt:variant>
      <vt:variant>
        <vt:i4>5</vt:i4>
      </vt:variant>
      <vt:variant>
        <vt:lpwstr/>
      </vt:variant>
      <vt:variant>
        <vt:lpwstr>_4d48a0bcc67a2c0d7c362123b26f243b</vt:lpwstr>
      </vt:variant>
      <vt:variant>
        <vt:i4>917606</vt:i4>
      </vt:variant>
      <vt:variant>
        <vt:i4>6750</vt:i4>
      </vt:variant>
      <vt:variant>
        <vt:i4>0</vt:i4>
      </vt:variant>
      <vt:variant>
        <vt:i4>5</vt:i4>
      </vt:variant>
      <vt:variant>
        <vt:lpwstr/>
      </vt:variant>
      <vt:variant>
        <vt:lpwstr>_4658f8611106e1a9715192761b712fb8</vt:lpwstr>
      </vt:variant>
      <vt:variant>
        <vt:i4>57</vt:i4>
      </vt:variant>
      <vt:variant>
        <vt:i4>6747</vt:i4>
      </vt:variant>
      <vt:variant>
        <vt:i4>0</vt:i4>
      </vt:variant>
      <vt:variant>
        <vt:i4>5</vt:i4>
      </vt:variant>
      <vt:variant>
        <vt:lpwstr/>
      </vt:variant>
      <vt:variant>
        <vt:lpwstr>_157ac1adcbaae23e042fcf3180241290</vt:lpwstr>
      </vt:variant>
      <vt:variant>
        <vt:i4>458814</vt:i4>
      </vt:variant>
      <vt:variant>
        <vt:i4>6744</vt:i4>
      </vt:variant>
      <vt:variant>
        <vt:i4>0</vt:i4>
      </vt:variant>
      <vt:variant>
        <vt:i4>5</vt:i4>
      </vt:variant>
      <vt:variant>
        <vt:lpwstr/>
      </vt:variant>
      <vt:variant>
        <vt:lpwstr>_507bb7053aa3a2149393bccfeddb4fa9</vt:lpwstr>
      </vt:variant>
      <vt:variant>
        <vt:i4>6160487</vt:i4>
      </vt:variant>
      <vt:variant>
        <vt:i4>6741</vt:i4>
      </vt:variant>
      <vt:variant>
        <vt:i4>0</vt:i4>
      </vt:variant>
      <vt:variant>
        <vt:i4>5</vt:i4>
      </vt:variant>
      <vt:variant>
        <vt:lpwstr/>
      </vt:variant>
      <vt:variant>
        <vt:lpwstr>_4a5f789e0663312e51a7733bd354bc59</vt:lpwstr>
      </vt:variant>
      <vt:variant>
        <vt:i4>5636198</vt:i4>
      </vt:variant>
      <vt:variant>
        <vt:i4>6738</vt:i4>
      </vt:variant>
      <vt:variant>
        <vt:i4>0</vt:i4>
      </vt:variant>
      <vt:variant>
        <vt:i4>5</vt:i4>
      </vt:variant>
      <vt:variant>
        <vt:lpwstr/>
      </vt:variant>
      <vt:variant>
        <vt:lpwstr>_13f9005c9106d00d7131680982c2727a</vt:lpwstr>
      </vt:variant>
      <vt:variant>
        <vt:i4>5767277</vt:i4>
      </vt:variant>
      <vt:variant>
        <vt:i4>6735</vt:i4>
      </vt:variant>
      <vt:variant>
        <vt:i4>0</vt:i4>
      </vt:variant>
      <vt:variant>
        <vt:i4>5</vt:i4>
      </vt:variant>
      <vt:variant>
        <vt:lpwstr/>
      </vt:variant>
      <vt:variant>
        <vt:lpwstr>_9cceb97b0ddbe651c94817938957deee</vt:lpwstr>
      </vt:variant>
      <vt:variant>
        <vt:i4>5701693</vt:i4>
      </vt:variant>
      <vt:variant>
        <vt:i4>6732</vt:i4>
      </vt:variant>
      <vt:variant>
        <vt:i4>0</vt:i4>
      </vt:variant>
      <vt:variant>
        <vt:i4>5</vt:i4>
      </vt:variant>
      <vt:variant>
        <vt:lpwstr/>
      </vt:variant>
      <vt:variant>
        <vt:lpwstr>_7d2c3b19be89b19c5260905a67814ed5</vt:lpwstr>
      </vt:variant>
      <vt:variant>
        <vt:i4>5898297</vt:i4>
      </vt:variant>
      <vt:variant>
        <vt:i4>6729</vt:i4>
      </vt:variant>
      <vt:variant>
        <vt:i4>0</vt:i4>
      </vt:variant>
      <vt:variant>
        <vt:i4>5</vt:i4>
      </vt:variant>
      <vt:variant>
        <vt:lpwstr/>
      </vt:variant>
      <vt:variant>
        <vt:lpwstr>_fa25954c316823a26f32a9c5cd5b327f</vt:lpwstr>
      </vt:variant>
      <vt:variant>
        <vt:i4>6225983</vt:i4>
      </vt:variant>
      <vt:variant>
        <vt:i4>6726</vt:i4>
      </vt:variant>
      <vt:variant>
        <vt:i4>0</vt:i4>
      </vt:variant>
      <vt:variant>
        <vt:i4>5</vt:i4>
      </vt:variant>
      <vt:variant>
        <vt:lpwstr/>
      </vt:variant>
      <vt:variant>
        <vt:lpwstr>_8f442dfb117fa35461a5db505cc40e53</vt:lpwstr>
      </vt:variant>
      <vt:variant>
        <vt:i4>458814</vt:i4>
      </vt:variant>
      <vt:variant>
        <vt:i4>6723</vt:i4>
      </vt:variant>
      <vt:variant>
        <vt:i4>0</vt:i4>
      </vt:variant>
      <vt:variant>
        <vt:i4>5</vt:i4>
      </vt:variant>
      <vt:variant>
        <vt:lpwstr/>
      </vt:variant>
      <vt:variant>
        <vt:lpwstr>_507bb7053aa3a2149393bccfeddb4fa9</vt:lpwstr>
      </vt:variant>
      <vt:variant>
        <vt:i4>5636198</vt:i4>
      </vt:variant>
      <vt:variant>
        <vt:i4>6720</vt:i4>
      </vt:variant>
      <vt:variant>
        <vt:i4>0</vt:i4>
      </vt:variant>
      <vt:variant>
        <vt:i4>5</vt:i4>
      </vt:variant>
      <vt:variant>
        <vt:lpwstr/>
      </vt:variant>
      <vt:variant>
        <vt:lpwstr>_13f9005c9106d00d7131680982c2727a</vt:lpwstr>
      </vt:variant>
      <vt:variant>
        <vt:i4>458807</vt:i4>
      </vt:variant>
      <vt:variant>
        <vt:i4>6717</vt:i4>
      </vt:variant>
      <vt:variant>
        <vt:i4>0</vt:i4>
      </vt:variant>
      <vt:variant>
        <vt:i4>5</vt:i4>
      </vt:variant>
      <vt:variant>
        <vt:lpwstr/>
      </vt:variant>
      <vt:variant>
        <vt:lpwstr>_e229412c2229573ddd1f5fc8c578780f</vt:lpwstr>
      </vt:variant>
      <vt:variant>
        <vt:i4>458814</vt:i4>
      </vt:variant>
      <vt:variant>
        <vt:i4>6714</vt:i4>
      </vt:variant>
      <vt:variant>
        <vt:i4>0</vt:i4>
      </vt:variant>
      <vt:variant>
        <vt:i4>5</vt:i4>
      </vt:variant>
      <vt:variant>
        <vt:lpwstr/>
      </vt:variant>
      <vt:variant>
        <vt:lpwstr>_507bb7053aa3a2149393bccfeddb4fa9</vt:lpwstr>
      </vt:variant>
      <vt:variant>
        <vt:i4>6160487</vt:i4>
      </vt:variant>
      <vt:variant>
        <vt:i4>6711</vt:i4>
      </vt:variant>
      <vt:variant>
        <vt:i4>0</vt:i4>
      </vt:variant>
      <vt:variant>
        <vt:i4>5</vt:i4>
      </vt:variant>
      <vt:variant>
        <vt:lpwstr/>
      </vt:variant>
      <vt:variant>
        <vt:lpwstr>_4a5f789e0663312e51a7733bd354bc59</vt:lpwstr>
      </vt:variant>
      <vt:variant>
        <vt:i4>458814</vt:i4>
      </vt:variant>
      <vt:variant>
        <vt:i4>6708</vt:i4>
      </vt:variant>
      <vt:variant>
        <vt:i4>0</vt:i4>
      </vt:variant>
      <vt:variant>
        <vt:i4>5</vt:i4>
      </vt:variant>
      <vt:variant>
        <vt:lpwstr/>
      </vt:variant>
      <vt:variant>
        <vt:lpwstr>_507bb7053aa3a2149393bccfeddb4fa9</vt:lpwstr>
      </vt:variant>
      <vt:variant>
        <vt:i4>458814</vt:i4>
      </vt:variant>
      <vt:variant>
        <vt:i4>6705</vt:i4>
      </vt:variant>
      <vt:variant>
        <vt:i4>0</vt:i4>
      </vt:variant>
      <vt:variant>
        <vt:i4>5</vt:i4>
      </vt:variant>
      <vt:variant>
        <vt:lpwstr/>
      </vt:variant>
      <vt:variant>
        <vt:lpwstr>_507bb7053aa3a2149393bccfeddb4fa9</vt:lpwstr>
      </vt:variant>
      <vt:variant>
        <vt:i4>327739</vt:i4>
      </vt:variant>
      <vt:variant>
        <vt:i4>6702</vt:i4>
      </vt:variant>
      <vt:variant>
        <vt:i4>0</vt:i4>
      </vt:variant>
      <vt:variant>
        <vt:i4>5</vt:i4>
      </vt:variant>
      <vt:variant>
        <vt:lpwstr/>
      </vt:variant>
      <vt:variant>
        <vt:lpwstr>_195976dea0d8187e1656ac43c072c070</vt:lpwstr>
      </vt:variant>
      <vt:variant>
        <vt:i4>458814</vt:i4>
      </vt:variant>
      <vt:variant>
        <vt:i4>6699</vt:i4>
      </vt:variant>
      <vt:variant>
        <vt:i4>0</vt:i4>
      </vt:variant>
      <vt:variant>
        <vt:i4>5</vt:i4>
      </vt:variant>
      <vt:variant>
        <vt:lpwstr/>
      </vt:variant>
      <vt:variant>
        <vt:lpwstr>_507bb7053aa3a2149393bccfeddb4fa9</vt:lpwstr>
      </vt:variant>
      <vt:variant>
        <vt:i4>5832758</vt:i4>
      </vt:variant>
      <vt:variant>
        <vt:i4>6696</vt:i4>
      </vt:variant>
      <vt:variant>
        <vt:i4>0</vt:i4>
      </vt:variant>
      <vt:variant>
        <vt:i4>5</vt:i4>
      </vt:variant>
      <vt:variant>
        <vt:lpwstr/>
      </vt:variant>
      <vt:variant>
        <vt:lpwstr>_d442d75c9ac335e7a2aadbc96919fc2d</vt:lpwstr>
      </vt:variant>
      <vt:variant>
        <vt:i4>5767277</vt:i4>
      </vt:variant>
      <vt:variant>
        <vt:i4>6693</vt:i4>
      </vt:variant>
      <vt:variant>
        <vt:i4>0</vt:i4>
      </vt:variant>
      <vt:variant>
        <vt:i4>5</vt:i4>
      </vt:variant>
      <vt:variant>
        <vt:lpwstr/>
      </vt:variant>
      <vt:variant>
        <vt:lpwstr>_9cceb97b0ddbe651c94817938957deee</vt:lpwstr>
      </vt:variant>
      <vt:variant>
        <vt:i4>458807</vt:i4>
      </vt:variant>
      <vt:variant>
        <vt:i4>6690</vt:i4>
      </vt:variant>
      <vt:variant>
        <vt:i4>0</vt:i4>
      </vt:variant>
      <vt:variant>
        <vt:i4>5</vt:i4>
      </vt:variant>
      <vt:variant>
        <vt:lpwstr/>
      </vt:variant>
      <vt:variant>
        <vt:lpwstr>_e229412c2229573ddd1f5fc8c578780f</vt:lpwstr>
      </vt:variant>
      <vt:variant>
        <vt:i4>262199</vt:i4>
      </vt:variant>
      <vt:variant>
        <vt:i4>6687</vt:i4>
      </vt:variant>
      <vt:variant>
        <vt:i4>0</vt:i4>
      </vt:variant>
      <vt:variant>
        <vt:i4>5</vt:i4>
      </vt:variant>
      <vt:variant>
        <vt:lpwstr/>
      </vt:variant>
      <vt:variant>
        <vt:lpwstr>_4d48a0bcc67a2c0d7c362123b26f243b</vt:lpwstr>
      </vt:variant>
      <vt:variant>
        <vt:i4>262199</vt:i4>
      </vt:variant>
      <vt:variant>
        <vt:i4>6684</vt:i4>
      </vt:variant>
      <vt:variant>
        <vt:i4>0</vt:i4>
      </vt:variant>
      <vt:variant>
        <vt:i4>5</vt:i4>
      </vt:variant>
      <vt:variant>
        <vt:lpwstr/>
      </vt:variant>
      <vt:variant>
        <vt:lpwstr>_4d48a0bcc67a2c0d7c362123b26f243b</vt:lpwstr>
      </vt:variant>
      <vt:variant>
        <vt:i4>5832758</vt:i4>
      </vt:variant>
      <vt:variant>
        <vt:i4>6681</vt:i4>
      </vt:variant>
      <vt:variant>
        <vt:i4>0</vt:i4>
      </vt:variant>
      <vt:variant>
        <vt:i4>5</vt:i4>
      </vt:variant>
      <vt:variant>
        <vt:lpwstr/>
      </vt:variant>
      <vt:variant>
        <vt:lpwstr>_d442d75c9ac335e7a2aadbc96919fc2d</vt:lpwstr>
      </vt:variant>
      <vt:variant>
        <vt:i4>262199</vt:i4>
      </vt:variant>
      <vt:variant>
        <vt:i4>6678</vt:i4>
      </vt:variant>
      <vt:variant>
        <vt:i4>0</vt:i4>
      </vt:variant>
      <vt:variant>
        <vt:i4>5</vt:i4>
      </vt:variant>
      <vt:variant>
        <vt:lpwstr/>
      </vt:variant>
      <vt:variant>
        <vt:lpwstr>_4d48a0bcc67a2c0d7c362123b26f243b</vt:lpwstr>
      </vt:variant>
      <vt:variant>
        <vt:i4>327739</vt:i4>
      </vt:variant>
      <vt:variant>
        <vt:i4>6675</vt:i4>
      </vt:variant>
      <vt:variant>
        <vt:i4>0</vt:i4>
      </vt:variant>
      <vt:variant>
        <vt:i4>5</vt:i4>
      </vt:variant>
      <vt:variant>
        <vt:lpwstr/>
      </vt:variant>
      <vt:variant>
        <vt:lpwstr>_195976dea0d8187e1656ac43c072c070</vt:lpwstr>
      </vt:variant>
      <vt:variant>
        <vt:i4>5636198</vt:i4>
      </vt:variant>
      <vt:variant>
        <vt:i4>6672</vt:i4>
      </vt:variant>
      <vt:variant>
        <vt:i4>0</vt:i4>
      </vt:variant>
      <vt:variant>
        <vt:i4>5</vt:i4>
      </vt:variant>
      <vt:variant>
        <vt:lpwstr/>
      </vt:variant>
      <vt:variant>
        <vt:lpwstr>_13f9005c9106d00d7131680982c2727a</vt:lpwstr>
      </vt:variant>
      <vt:variant>
        <vt:i4>5898297</vt:i4>
      </vt:variant>
      <vt:variant>
        <vt:i4>6669</vt:i4>
      </vt:variant>
      <vt:variant>
        <vt:i4>0</vt:i4>
      </vt:variant>
      <vt:variant>
        <vt:i4>5</vt:i4>
      </vt:variant>
      <vt:variant>
        <vt:lpwstr/>
      </vt:variant>
      <vt:variant>
        <vt:lpwstr>_fa25954c316823a26f32a9c5cd5b327f</vt:lpwstr>
      </vt:variant>
      <vt:variant>
        <vt:i4>5439545</vt:i4>
      </vt:variant>
      <vt:variant>
        <vt:i4>6666</vt:i4>
      </vt:variant>
      <vt:variant>
        <vt:i4>0</vt:i4>
      </vt:variant>
      <vt:variant>
        <vt:i4>5</vt:i4>
      </vt:variant>
      <vt:variant>
        <vt:lpwstr/>
      </vt:variant>
      <vt:variant>
        <vt:lpwstr>_c05d8ea54231ef8385ae369a8cb18a7f</vt:lpwstr>
      </vt:variant>
      <vt:variant>
        <vt:i4>5636198</vt:i4>
      </vt:variant>
      <vt:variant>
        <vt:i4>6663</vt:i4>
      </vt:variant>
      <vt:variant>
        <vt:i4>0</vt:i4>
      </vt:variant>
      <vt:variant>
        <vt:i4>5</vt:i4>
      </vt:variant>
      <vt:variant>
        <vt:lpwstr/>
      </vt:variant>
      <vt:variant>
        <vt:lpwstr>_13f9005c9106d00d7131680982c2727a</vt:lpwstr>
      </vt:variant>
      <vt:variant>
        <vt:i4>5767277</vt:i4>
      </vt:variant>
      <vt:variant>
        <vt:i4>6660</vt:i4>
      </vt:variant>
      <vt:variant>
        <vt:i4>0</vt:i4>
      </vt:variant>
      <vt:variant>
        <vt:i4>5</vt:i4>
      </vt:variant>
      <vt:variant>
        <vt:lpwstr/>
      </vt:variant>
      <vt:variant>
        <vt:lpwstr>_9cceb97b0ddbe651c94817938957deee</vt:lpwstr>
      </vt:variant>
      <vt:variant>
        <vt:i4>5636198</vt:i4>
      </vt:variant>
      <vt:variant>
        <vt:i4>6657</vt:i4>
      </vt:variant>
      <vt:variant>
        <vt:i4>0</vt:i4>
      </vt:variant>
      <vt:variant>
        <vt:i4>5</vt:i4>
      </vt:variant>
      <vt:variant>
        <vt:lpwstr/>
      </vt:variant>
      <vt:variant>
        <vt:lpwstr>_13f9005c9106d00d7131680982c2727a</vt:lpwstr>
      </vt:variant>
      <vt:variant>
        <vt:i4>458807</vt:i4>
      </vt:variant>
      <vt:variant>
        <vt:i4>6654</vt:i4>
      </vt:variant>
      <vt:variant>
        <vt:i4>0</vt:i4>
      </vt:variant>
      <vt:variant>
        <vt:i4>5</vt:i4>
      </vt:variant>
      <vt:variant>
        <vt:lpwstr/>
      </vt:variant>
      <vt:variant>
        <vt:lpwstr>_e229412c2229573ddd1f5fc8c578780f</vt:lpwstr>
      </vt:variant>
      <vt:variant>
        <vt:i4>5767277</vt:i4>
      </vt:variant>
      <vt:variant>
        <vt:i4>6651</vt:i4>
      </vt:variant>
      <vt:variant>
        <vt:i4>0</vt:i4>
      </vt:variant>
      <vt:variant>
        <vt:i4>5</vt:i4>
      </vt:variant>
      <vt:variant>
        <vt:lpwstr/>
      </vt:variant>
      <vt:variant>
        <vt:lpwstr>_9cceb97b0ddbe651c94817938957deee</vt:lpwstr>
      </vt:variant>
      <vt:variant>
        <vt:i4>458807</vt:i4>
      </vt:variant>
      <vt:variant>
        <vt:i4>6648</vt:i4>
      </vt:variant>
      <vt:variant>
        <vt:i4>0</vt:i4>
      </vt:variant>
      <vt:variant>
        <vt:i4>5</vt:i4>
      </vt:variant>
      <vt:variant>
        <vt:lpwstr/>
      </vt:variant>
      <vt:variant>
        <vt:lpwstr>_e229412c2229573ddd1f5fc8c578780f</vt:lpwstr>
      </vt:variant>
      <vt:variant>
        <vt:i4>262199</vt:i4>
      </vt:variant>
      <vt:variant>
        <vt:i4>6645</vt:i4>
      </vt:variant>
      <vt:variant>
        <vt:i4>0</vt:i4>
      </vt:variant>
      <vt:variant>
        <vt:i4>5</vt:i4>
      </vt:variant>
      <vt:variant>
        <vt:lpwstr/>
      </vt:variant>
      <vt:variant>
        <vt:lpwstr>_4d48a0bcc67a2c0d7c362123b26f243b</vt:lpwstr>
      </vt:variant>
      <vt:variant>
        <vt:i4>458814</vt:i4>
      </vt:variant>
      <vt:variant>
        <vt:i4>6642</vt:i4>
      </vt:variant>
      <vt:variant>
        <vt:i4>0</vt:i4>
      </vt:variant>
      <vt:variant>
        <vt:i4>5</vt:i4>
      </vt:variant>
      <vt:variant>
        <vt:lpwstr/>
      </vt:variant>
      <vt:variant>
        <vt:lpwstr>_507bb7053aa3a2149393bccfeddb4fa9</vt:lpwstr>
      </vt:variant>
      <vt:variant>
        <vt:i4>262199</vt:i4>
      </vt:variant>
      <vt:variant>
        <vt:i4>6639</vt:i4>
      </vt:variant>
      <vt:variant>
        <vt:i4>0</vt:i4>
      </vt:variant>
      <vt:variant>
        <vt:i4>5</vt:i4>
      </vt:variant>
      <vt:variant>
        <vt:lpwstr/>
      </vt:variant>
      <vt:variant>
        <vt:lpwstr>_4d48a0bcc67a2c0d7c362123b26f243b</vt:lpwstr>
      </vt:variant>
      <vt:variant>
        <vt:i4>262199</vt:i4>
      </vt:variant>
      <vt:variant>
        <vt:i4>6636</vt:i4>
      </vt:variant>
      <vt:variant>
        <vt:i4>0</vt:i4>
      </vt:variant>
      <vt:variant>
        <vt:i4>5</vt:i4>
      </vt:variant>
      <vt:variant>
        <vt:lpwstr/>
      </vt:variant>
      <vt:variant>
        <vt:lpwstr>_4d48a0bcc67a2c0d7c362123b26f243b</vt:lpwstr>
      </vt:variant>
      <vt:variant>
        <vt:i4>5374062</vt:i4>
      </vt:variant>
      <vt:variant>
        <vt:i4>6633</vt:i4>
      </vt:variant>
      <vt:variant>
        <vt:i4>0</vt:i4>
      </vt:variant>
      <vt:variant>
        <vt:i4>5</vt:i4>
      </vt:variant>
      <vt:variant>
        <vt:lpwstr/>
      </vt:variant>
      <vt:variant>
        <vt:lpwstr>_0a7e812804f2213995cbeffe776b63fe</vt:lpwstr>
      </vt:variant>
      <vt:variant>
        <vt:i4>262199</vt:i4>
      </vt:variant>
      <vt:variant>
        <vt:i4>6630</vt:i4>
      </vt:variant>
      <vt:variant>
        <vt:i4>0</vt:i4>
      </vt:variant>
      <vt:variant>
        <vt:i4>5</vt:i4>
      </vt:variant>
      <vt:variant>
        <vt:lpwstr/>
      </vt:variant>
      <vt:variant>
        <vt:lpwstr>_4d48a0bcc67a2c0d7c362123b26f243b</vt:lpwstr>
      </vt:variant>
      <vt:variant>
        <vt:i4>393316</vt:i4>
      </vt:variant>
      <vt:variant>
        <vt:i4>6627</vt:i4>
      </vt:variant>
      <vt:variant>
        <vt:i4>0</vt:i4>
      </vt:variant>
      <vt:variant>
        <vt:i4>5</vt:i4>
      </vt:variant>
      <vt:variant>
        <vt:lpwstr/>
      </vt:variant>
      <vt:variant>
        <vt:lpwstr>_2e2279cb88f5692c1aa1c5e3a09b6d07</vt:lpwstr>
      </vt:variant>
      <vt:variant>
        <vt:i4>458814</vt:i4>
      </vt:variant>
      <vt:variant>
        <vt:i4>6624</vt:i4>
      </vt:variant>
      <vt:variant>
        <vt:i4>0</vt:i4>
      </vt:variant>
      <vt:variant>
        <vt:i4>5</vt:i4>
      </vt:variant>
      <vt:variant>
        <vt:lpwstr/>
      </vt:variant>
      <vt:variant>
        <vt:lpwstr>_507bb7053aa3a2149393bccfeddb4fa9</vt:lpwstr>
      </vt:variant>
      <vt:variant>
        <vt:i4>5767273</vt:i4>
      </vt:variant>
      <vt:variant>
        <vt:i4>6621</vt:i4>
      </vt:variant>
      <vt:variant>
        <vt:i4>0</vt:i4>
      </vt:variant>
      <vt:variant>
        <vt:i4>5</vt:i4>
      </vt:variant>
      <vt:variant>
        <vt:lpwstr/>
      </vt:variant>
      <vt:variant>
        <vt:lpwstr>_14d56db80bbdc99ae3ae52a93d690543</vt:lpwstr>
      </vt:variant>
      <vt:variant>
        <vt:i4>458814</vt:i4>
      </vt:variant>
      <vt:variant>
        <vt:i4>6618</vt:i4>
      </vt:variant>
      <vt:variant>
        <vt:i4>0</vt:i4>
      </vt:variant>
      <vt:variant>
        <vt:i4>5</vt:i4>
      </vt:variant>
      <vt:variant>
        <vt:lpwstr/>
      </vt:variant>
      <vt:variant>
        <vt:lpwstr>_507bb7053aa3a2149393bccfeddb4fa9</vt:lpwstr>
      </vt:variant>
      <vt:variant>
        <vt:i4>917600</vt:i4>
      </vt:variant>
      <vt:variant>
        <vt:i4>6615</vt:i4>
      </vt:variant>
      <vt:variant>
        <vt:i4>0</vt:i4>
      </vt:variant>
      <vt:variant>
        <vt:i4>5</vt:i4>
      </vt:variant>
      <vt:variant>
        <vt:lpwstr/>
      </vt:variant>
      <vt:variant>
        <vt:lpwstr>_80c2b24b6e98f85b1da040824075696d</vt:lpwstr>
      </vt:variant>
      <vt:variant>
        <vt:i4>262199</vt:i4>
      </vt:variant>
      <vt:variant>
        <vt:i4>6612</vt:i4>
      </vt:variant>
      <vt:variant>
        <vt:i4>0</vt:i4>
      </vt:variant>
      <vt:variant>
        <vt:i4>5</vt:i4>
      </vt:variant>
      <vt:variant>
        <vt:lpwstr/>
      </vt:variant>
      <vt:variant>
        <vt:lpwstr>_4d48a0bcc67a2c0d7c362123b26f243b</vt:lpwstr>
      </vt:variant>
      <vt:variant>
        <vt:i4>5898298</vt:i4>
      </vt:variant>
      <vt:variant>
        <vt:i4>6609</vt:i4>
      </vt:variant>
      <vt:variant>
        <vt:i4>0</vt:i4>
      </vt:variant>
      <vt:variant>
        <vt:i4>5</vt:i4>
      </vt:variant>
      <vt:variant>
        <vt:lpwstr/>
      </vt:variant>
      <vt:variant>
        <vt:lpwstr>_fb65a7c7797a6f834f4eb97640a0234f</vt:lpwstr>
      </vt:variant>
      <vt:variant>
        <vt:i4>131123</vt:i4>
      </vt:variant>
      <vt:variant>
        <vt:i4>6606</vt:i4>
      </vt:variant>
      <vt:variant>
        <vt:i4>0</vt:i4>
      </vt:variant>
      <vt:variant>
        <vt:i4>5</vt:i4>
      </vt:variant>
      <vt:variant>
        <vt:lpwstr/>
      </vt:variant>
      <vt:variant>
        <vt:lpwstr>_1a3b26382bc038a9cd845e258d24db0f</vt:lpwstr>
      </vt:variant>
      <vt:variant>
        <vt:i4>5636198</vt:i4>
      </vt:variant>
      <vt:variant>
        <vt:i4>6603</vt:i4>
      </vt:variant>
      <vt:variant>
        <vt:i4>0</vt:i4>
      </vt:variant>
      <vt:variant>
        <vt:i4>5</vt:i4>
      </vt:variant>
      <vt:variant>
        <vt:lpwstr/>
      </vt:variant>
      <vt:variant>
        <vt:lpwstr>_13f9005c9106d00d7131680982c2727a</vt:lpwstr>
      </vt:variant>
      <vt:variant>
        <vt:i4>917600</vt:i4>
      </vt:variant>
      <vt:variant>
        <vt:i4>6600</vt:i4>
      </vt:variant>
      <vt:variant>
        <vt:i4>0</vt:i4>
      </vt:variant>
      <vt:variant>
        <vt:i4>5</vt:i4>
      </vt:variant>
      <vt:variant>
        <vt:lpwstr/>
      </vt:variant>
      <vt:variant>
        <vt:lpwstr>_80c2b24b6e98f85b1da040824075696d</vt:lpwstr>
      </vt:variant>
      <vt:variant>
        <vt:i4>131123</vt:i4>
      </vt:variant>
      <vt:variant>
        <vt:i4>6597</vt:i4>
      </vt:variant>
      <vt:variant>
        <vt:i4>0</vt:i4>
      </vt:variant>
      <vt:variant>
        <vt:i4>5</vt:i4>
      </vt:variant>
      <vt:variant>
        <vt:lpwstr/>
      </vt:variant>
      <vt:variant>
        <vt:lpwstr>_1a3b26382bc038a9cd845e258d24db0f</vt:lpwstr>
      </vt:variant>
      <vt:variant>
        <vt:i4>5636198</vt:i4>
      </vt:variant>
      <vt:variant>
        <vt:i4>6594</vt:i4>
      </vt:variant>
      <vt:variant>
        <vt:i4>0</vt:i4>
      </vt:variant>
      <vt:variant>
        <vt:i4>5</vt:i4>
      </vt:variant>
      <vt:variant>
        <vt:lpwstr/>
      </vt:variant>
      <vt:variant>
        <vt:lpwstr>_13f9005c9106d00d7131680982c2727a</vt:lpwstr>
      </vt:variant>
      <vt:variant>
        <vt:i4>393316</vt:i4>
      </vt:variant>
      <vt:variant>
        <vt:i4>6591</vt:i4>
      </vt:variant>
      <vt:variant>
        <vt:i4>0</vt:i4>
      </vt:variant>
      <vt:variant>
        <vt:i4>5</vt:i4>
      </vt:variant>
      <vt:variant>
        <vt:lpwstr/>
      </vt:variant>
      <vt:variant>
        <vt:lpwstr>_2e2279cb88f5692c1aa1c5e3a09b6d07</vt:lpwstr>
      </vt:variant>
      <vt:variant>
        <vt:i4>6225983</vt:i4>
      </vt:variant>
      <vt:variant>
        <vt:i4>6588</vt:i4>
      </vt:variant>
      <vt:variant>
        <vt:i4>0</vt:i4>
      </vt:variant>
      <vt:variant>
        <vt:i4>5</vt:i4>
      </vt:variant>
      <vt:variant>
        <vt:lpwstr/>
      </vt:variant>
      <vt:variant>
        <vt:lpwstr>_8f442dfb117fa35461a5db505cc40e53</vt:lpwstr>
      </vt:variant>
      <vt:variant>
        <vt:i4>131123</vt:i4>
      </vt:variant>
      <vt:variant>
        <vt:i4>6585</vt:i4>
      </vt:variant>
      <vt:variant>
        <vt:i4>0</vt:i4>
      </vt:variant>
      <vt:variant>
        <vt:i4>5</vt:i4>
      </vt:variant>
      <vt:variant>
        <vt:lpwstr/>
      </vt:variant>
      <vt:variant>
        <vt:lpwstr>_1a3b26382bc038a9cd845e258d24db0f</vt:lpwstr>
      </vt:variant>
      <vt:variant>
        <vt:i4>5636198</vt:i4>
      </vt:variant>
      <vt:variant>
        <vt:i4>6582</vt:i4>
      </vt:variant>
      <vt:variant>
        <vt:i4>0</vt:i4>
      </vt:variant>
      <vt:variant>
        <vt:i4>5</vt:i4>
      </vt:variant>
      <vt:variant>
        <vt:lpwstr/>
      </vt:variant>
      <vt:variant>
        <vt:lpwstr>_13f9005c9106d00d7131680982c2727a</vt:lpwstr>
      </vt:variant>
      <vt:variant>
        <vt:i4>458809</vt:i4>
      </vt:variant>
      <vt:variant>
        <vt:i4>6579</vt:i4>
      </vt:variant>
      <vt:variant>
        <vt:i4>0</vt:i4>
      </vt:variant>
      <vt:variant>
        <vt:i4>5</vt:i4>
      </vt:variant>
      <vt:variant>
        <vt:lpwstr/>
      </vt:variant>
      <vt:variant>
        <vt:lpwstr>_7daadbc830989af27cf7b63ab50ef17a</vt:lpwstr>
      </vt:variant>
      <vt:variant>
        <vt:i4>262199</vt:i4>
      </vt:variant>
      <vt:variant>
        <vt:i4>6576</vt:i4>
      </vt:variant>
      <vt:variant>
        <vt:i4>0</vt:i4>
      </vt:variant>
      <vt:variant>
        <vt:i4>5</vt:i4>
      </vt:variant>
      <vt:variant>
        <vt:lpwstr/>
      </vt:variant>
      <vt:variant>
        <vt:lpwstr>_4d48a0bcc67a2c0d7c362123b26f243b</vt:lpwstr>
      </vt:variant>
      <vt:variant>
        <vt:i4>262199</vt:i4>
      </vt:variant>
      <vt:variant>
        <vt:i4>6573</vt:i4>
      </vt:variant>
      <vt:variant>
        <vt:i4>0</vt:i4>
      </vt:variant>
      <vt:variant>
        <vt:i4>5</vt:i4>
      </vt:variant>
      <vt:variant>
        <vt:lpwstr/>
      </vt:variant>
      <vt:variant>
        <vt:lpwstr>_4d48a0bcc67a2c0d7c362123b26f243b</vt:lpwstr>
      </vt:variant>
      <vt:variant>
        <vt:i4>5701740</vt:i4>
      </vt:variant>
      <vt:variant>
        <vt:i4>6570</vt:i4>
      </vt:variant>
      <vt:variant>
        <vt:i4>0</vt:i4>
      </vt:variant>
      <vt:variant>
        <vt:i4>5</vt:i4>
      </vt:variant>
      <vt:variant>
        <vt:lpwstr/>
      </vt:variant>
      <vt:variant>
        <vt:lpwstr>_e6b0cbf74d66e662c0e3b43efa323757</vt:lpwstr>
      </vt:variant>
      <vt:variant>
        <vt:i4>458814</vt:i4>
      </vt:variant>
      <vt:variant>
        <vt:i4>6567</vt:i4>
      </vt:variant>
      <vt:variant>
        <vt:i4>0</vt:i4>
      </vt:variant>
      <vt:variant>
        <vt:i4>5</vt:i4>
      </vt:variant>
      <vt:variant>
        <vt:lpwstr/>
      </vt:variant>
      <vt:variant>
        <vt:lpwstr>_507bb7053aa3a2149393bccfeddb4fa9</vt:lpwstr>
      </vt:variant>
      <vt:variant>
        <vt:i4>6160485</vt:i4>
      </vt:variant>
      <vt:variant>
        <vt:i4>6564</vt:i4>
      </vt:variant>
      <vt:variant>
        <vt:i4>0</vt:i4>
      </vt:variant>
      <vt:variant>
        <vt:i4>5</vt:i4>
      </vt:variant>
      <vt:variant>
        <vt:lpwstr/>
      </vt:variant>
      <vt:variant>
        <vt:lpwstr>_e1d8064cf80a8d37d141d659cfacdfad</vt:lpwstr>
      </vt:variant>
      <vt:variant>
        <vt:i4>6160487</vt:i4>
      </vt:variant>
      <vt:variant>
        <vt:i4>6561</vt:i4>
      </vt:variant>
      <vt:variant>
        <vt:i4>0</vt:i4>
      </vt:variant>
      <vt:variant>
        <vt:i4>5</vt:i4>
      </vt:variant>
      <vt:variant>
        <vt:lpwstr/>
      </vt:variant>
      <vt:variant>
        <vt:lpwstr>_4a5f789e0663312e51a7733bd354bc59</vt:lpwstr>
      </vt:variant>
      <vt:variant>
        <vt:i4>6160485</vt:i4>
      </vt:variant>
      <vt:variant>
        <vt:i4>6558</vt:i4>
      </vt:variant>
      <vt:variant>
        <vt:i4>0</vt:i4>
      </vt:variant>
      <vt:variant>
        <vt:i4>5</vt:i4>
      </vt:variant>
      <vt:variant>
        <vt:lpwstr/>
      </vt:variant>
      <vt:variant>
        <vt:lpwstr>_e1d8064cf80a8d37d141d659cfacdfad</vt:lpwstr>
      </vt:variant>
      <vt:variant>
        <vt:i4>458809</vt:i4>
      </vt:variant>
      <vt:variant>
        <vt:i4>6555</vt:i4>
      </vt:variant>
      <vt:variant>
        <vt:i4>0</vt:i4>
      </vt:variant>
      <vt:variant>
        <vt:i4>5</vt:i4>
      </vt:variant>
      <vt:variant>
        <vt:lpwstr/>
      </vt:variant>
      <vt:variant>
        <vt:lpwstr>_7daadbc830989af27cf7b63ab50ef17a</vt:lpwstr>
      </vt:variant>
      <vt:variant>
        <vt:i4>720998</vt:i4>
      </vt:variant>
      <vt:variant>
        <vt:i4>6552</vt:i4>
      </vt:variant>
      <vt:variant>
        <vt:i4>0</vt:i4>
      </vt:variant>
      <vt:variant>
        <vt:i4>5</vt:i4>
      </vt:variant>
      <vt:variant>
        <vt:lpwstr/>
      </vt:variant>
      <vt:variant>
        <vt:lpwstr>_330659e5eb0e6f3cef63f70183743f1a</vt:lpwstr>
      </vt:variant>
      <vt:variant>
        <vt:i4>6094956</vt:i4>
      </vt:variant>
      <vt:variant>
        <vt:i4>6549</vt:i4>
      </vt:variant>
      <vt:variant>
        <vt:i4>0</vt:i4>
      </vt:variant>
      <vt:variant>
        <vt:i4>5</vt:i4>
      </vt:variant>
      <vt:variant>
        <vt:lpwstr/>
      </vt:variant>
      <vt:variant>
        <vt:lpwstr>_3c2cbd47189a2843e41e4ad0ebf16a54</vt:lpwstr>
      </vt:variant>
      <vt:variant>
        <vt:i4>5636156</vt:i4>
      </vt:variant>
      <vt:variant>
        <vt:i4>6546</vt:i4>
      </vt:variant>
      <vt:variant>
        <vt:i4>0</vt:i4>
      </vt:variant>
      <vt:variant>
        <vt:i4>5</vt:i4>
      </vt:variant>
      <vt:variant>
        <vt:lpwstr/>
      </vt:variant>
      <vt:variant>
        <vt:lpwstr>_e8a6ce315d976318da3ab784a645ea44</vt:lpwstr>
      </vt:variant>
      <vt:variant>
        <vt:i4>5832767</vt:i4>
      </vt:variant>
      <vt:variant>
        <vt:i4>6543</vt:i4>
      </vt:variant>
      <vt:variant>
        <vt:i4>0</vt:i4>
      </vt:variant>
      <vt:variant>
        <vt:i4>5</vt:i4>
      </vt:variant>
      <vt:variant>
        <vt:lpwstr/>
      </vt:variant>
      <vt:variant>
        <vt:lpwstr>_05b6771271197af94dace1f0a7d69103</vt:lpwstr>
      </vt:variant>
      <vt:variant>
        <vt:i4>524385</vt:i4>
      </vt:variant>
      <vt:variant>
        <vt:i4>6540</vt:i4>
      </vt:variant>
      <vt:variant>
        <vt:i4>0</vt:i4>
      </vt:variant>
      <vt:variant>
        <vt:i4>5</vt:i4>
      </vt:variant>
      <vt:variant>
        <vt:lpwstr/>
      </vt:variant>
      <vt:variant>
        <vt:lpwstr>_c33623b4f443fe0d04b338ff00905c71</vt:lpwstr>
      </vt:variant>
      <vt:variant>
        <vt:i4>524385</vt:i4>
      </vt:variant>
      <vt:variant>
        <vt:i4>6537</vt:i4>
      </vt:variant>
      <vt:variant>
        <vt:i4>0</vt:i4>
      </vt:variant>
      <vt:variant>
        <vt:i4>5</vt:i4>
      </vt:variant>
      <vt:variant>
        <vt:lpwstr/>
      </vt:variant>
      <vt:variant>
        <vt:lpwstr>_c33623b4f443fe0d04b338ff00905c71</vt:lpwstr>
      </vt:variant>
      <vt:variant>
        <vt:i4>6094947</vt:i4>
      </vt:variant>
      <vt:variant>
        <vt:i4>6534</vt:i4>
      </vt:variant>
      <vt:variant>
        <vt:i4>0</vt:i4>
      </vt:variant>
      <vt:variant>
        <vt:i4>5</vt:i4>
      </vt:variant>
      <vt:variant>
        <vt:lpwstr/>
      </vt:variant>
      <vt:variant>
        <vt:lpwstr>_d068c29ee23c67e75451ad1669cdb87b</vt:lpwstr>
      </vt:variant>
      <vt:variant>
        <vt:i4>589933</vt:i4>
      </vt:variant>
      <vt:variant>
        <vt:i4>6531</vt:i4>
      </vt:variant>
      <vt:variant>
        <vt:i4>0</vt:i4>
      </vt:variant>
      <vt:variant>
        <vt:i4>5</vt:i4>
      </vt:variant>
      <vt:variant>
        <vt:lpwstr/>
      </vt:variant>
      <vt:variant>
        <vt:lpwstr>_8a4ec81229202dc2e7e7f6d50d2b2f4a</vt:lpwstr>
      </vt:variant>
      <vt:variant>
        <vt:i4>393265</vt:i4>
      </vt:variant>
      <vt:variant>
        <vt:i4>6528</vt:i4>
      </vt:variant>
      <vt:variant>
        <vt:i4>0</vt:i4>
      </vt:variant>
      <vt:variant>
        <vt:i4>5</vt:i4>
      </vt:variant>
      <vt:variant>
        <vt:lpwstr/>
      </vt:variant>
      <vt:variant>
        <vt:lpwstr>_b9c4dbf725124f97a5824268d64cb8bc</vt:lpwstr>
      </vt:variant>
      <vt:variant>
        <vt:i4>5832767</vt:i4>
      </vt:variant>
      <vt:variant>
        <vt:i4>6525</vt:i4>
      </vt:variant>
      <vt:variant>
        <vt:i4>0</vt:i4>
      </vt:variant>
      <vt:variant>
        <vt:i4>5</vt:i4>
      </vt:variant>
      <vt:variant>
        <vt:lpwstr/>
      </vt:variant>
      <vt:variant>
        <vt:lpwstr>_05b6771271197af94dace1f0a7d69103</vt:lpwstr>
      </vt:variant>
      <vt:variant>
        <vt:i4>5505123</vt:i4>
      </vt:variant>
      <vt:variant>
        <vt:i4>6522</vt:i4>
      </vt:variant>
      <vt:variant>
        <vt:i4>0</vt:i4>
      </vt:variant>
      <vt:variant>
        <vt:i4>5</vt:i4>
      </vt:variant>
      <vt:variant>
        <vt:lpwstr/>
      </vt:variant>
      <vt:variant>
        <vt:lpwstr>_b7f928116f16cf2729705707eec7baaf</vt:lpwstr>
      </vt:variant>
      <vt:variant>
        <vt:i4>6094947</vt:i4>
      </vt:variant>
      <vt:variant>
        <vt:i4>6519</vt:i4>
      </vt:variant>
      <vt:variant>
        <vt:i4>0</vt:i4>
      </vt:variant>
      <vt:variant>
        <vt:i4>5</vt:i4>
      </vt:variant>
      <vt:variant>
        <vt:lpwstr/>
      </vt:variant>
      <vt:variant>
        <vt:lpwstr>_d068c29ee23c67e75451ad1669cdb87b</vt:lpwstr>
      </vt:variant>
      <vt:variant>
        <vt:i4>983145</vt:i4>
      </vt:variant>
      <vt:variant>
        <vt:i4>6516</vt:i4>
      </vt:variant>
      <vt:variant>
        <vt:i4>0</vt:i4>
      </vt:variant>
      <vt:variant>
        <vt:i4>5</vt:i4>
      </vt:variant>
      <vt:variant>
        <vt:lpwstr/>
      </vt:variant>
      <vt:variant>
        <vt:lpwstr>_380248073543af7bed8363f2b34ad5f7</vt:lpwstr>
      </vt:variant>
      <vt:variant>
        <vt:i4>6094947</vt:i4>
      </vt:variant>
      <vt:variant>
        <vt:i4>6513</vt:i4>
      </vt:variant>
      <vt:variant>
        <vt:i4>0</vt:i4>
      </vt:variant>
      <vt:variant>
        <vt:i4>5</vt:i4>
      </vt:variant>
      <vt:variant>
        <vt:lpwstr/>
      </vt:variant>
      <vt:variant>
        <vt:lpwstr>_d068c29ee23c67e75451ad1669cdb87b</vt:lpwstr>
      </vt:variant>
      <vt:variant>
        <vt:i4>983145</vt:i4>
      </vt:variant>
      <vt:variant>
        <vt:i4>6510</vt:i4>
      </vt:variant>
      <vt:variant>
        <vt:i4>0</vt:i4>
      </vt:variant>
      <vt:variant>
        <vt:i4>5</vt:i4>
      </vt:variant>
      <vt:variant>
        <vt:lpwstr/>
      </vt:variant>
      <vt:variant>
        <vt:lpwstr>_380248073543af7bed8363f2b34ad5f7</vt:lpwstr>
      </vt:variant>
      <vt:variant>
        <vt:i4>6094956</vt:i4>
      </vt:variant>
      <vt:variant>
        <vt:i4>6507</vt:i4>
      </vt:variant>
      <vt:variant>
        <vt:i4>0</vt:i4>
      </vt:variant>
      <vt:variant>
        <vt:i4>5</vt:i4>
      </vt:variant>
      <vt:variant>
        <vt:lpwstr/>
      </vt:variant>
      <vt:variant>
        <vt:lpwstr>_3c2cbd47189a2843e41e4ad0ebf16a54</vt:lpwstr>
      </vt:variant>
      <vt:variant>
        <vt:i4>5570615</vt:i4>
      </vt:variant>
      <vt:variant>
        <vt:i4>6504</vt:i4>
      </vt:variant>
      <vt:variant>
        <vt:i4>0</vt:i4>
      </vt:variant>
      <vt:variant>
        <vt:i4>5</vt:i4>
      </vt:variant>
      <vt:variant>
        <vt:lpwstr/>
      </vt:variant>
      <vt:variant>
        <vt:lpwstr>_64e77adb9e39a94e091d321b1b778074</vt:lpwstr>
      </vt:variant>
      <vt:variant>
        <vt:i4>5570615</vt:i4>
      </vt:variant>
      <vt:variant>
        <vt:i4>6501</vt:i4>
      </vt:variant>
      <vt:variant>
        <vt:i4>0</vt:i4>
      </vt:variant>
      <vt:variant>
        <vt:i4>5</vt:i4>
      </vt:variant>
      <vt:variant>
        <vt:lpwstr/>
      </vt:variant>
      <vt:variant>
        <vt:lpwstr>_64e77adb9e39a94e091d321b1b778074</vt:lpwstr>
      </vt:variant>
      <vt:variant>
        <vt:i4>5505123</vt:i4>
      </vt:variant>
      <vt:variant>
        <vt:i4>6498</vt:i4>
      </vt:variant>
      <vt:variant>
        <vt:i4>0</vt:i4>
      </vt:variant>
      <vt:variant>
        <vt:i4>5</vt:i4>
      </vt:variant>
      <vt:variant>
        <vt:lpwstr/>
      </vt:variant>
      <vt:variant>
        <vt:lpwstr>_b7f928116f16cf2729705707eec7baaf</vt:lpwstr>
      </vt:variant>
      <vt:variant>
        <vt:i4>6094956</vt:i4>
      </vt:variant>
      <vt:variant>
        <vt:i4>6495</vt:i4>
      </vt:variant>
      <vt:variant>
        <vt:i4>0</vt:i4>
      </vt:variant>
      <vt:variant>
        <vt:i4>5</vt:i4>
      </vt:variant>
      <vt:variant>
        <vt:lpwstr/>
      </vt:variant>
      <vt:variant>
        <vt:lpwstr>_3c2cbd47189a2843e41e4ad0ebf16a54</vt:lpwstr>
      </vt:variant>
      <vt:variant>
        <vt:i4>983145</vt:i4>
      </vt:variant>
      <vt:variant>
        <vt:i4>6492</vt:i4>
      </vt:variant>
      <vt:variant>
        <vt:i4>0</vt:i4>
      </vt:variant>
      <vt:variant>
        <vt:i4>5</vt:i4>
      </vt:variant>
      <vt:variant>
        <vt:lpwstr/>
      </vt:variant>
      <vt:variant>
        <vt:lpwstr>_380248073543af7bed8363f2b34ad5f7</vt:lpwstr>
      </vt:variant>
      <vt:variant>
        <vt:i4>589880</vt:i4>
      </vt:variant>
      <vt:variant>
        <vt:i4>6489</vt:i4>
      </vt:variant>
      <vt:variant>
        <vt:i4>0</vt:i4>
      </vt:variant>
      <vt:variant>
        <vt:i4>5</vt:i4>
      </vt:variant>
      <vt:variant>
        <vt:lpwstr/>
      </vt:variant>
      <vt:variant>
        <vt:lpwstr>_61d62023807adbd0fad066e1c7b8f9b7</vt:lpwstr>
      </vt:variant>
      <vt:variant>
        <vt:i4>262248</vt:i4>
      </vt:variant>
      <vt:variant>
        <vt:i4>6486</vt:i4>
      </vt:variant>
      <vt:variant>
        <vt:i4>0</vt:i4>
      </vt:variant>
      <vt:variant>
        <vt:i4>5</vt:i4>
      </vt:variant>
      <vt:variant>
        <vt:lpwstr/>
      </vt:variant>
      <vt:variant>
        <vt:lpwstr>_c96b56fc7878bb63696c9f1c9abc2578</vt:lpwstr>
      </vt:variant>
      <vt:variant>
        <vt:i4>589923</vt:i4>
      </vt:variant>
      <vt:variant>
        <vt:i4>6483</vt:i4>
      </vt:variant>
      <vt:variant>
        <vt:i4>0</vt:i4>
      </vt:variant>
      <vt:variant>
        <vt:i4>5</vt:i4>
      </vt:variant>
      <vt:variant>
        <vt:lpwstr/>
      </vt:variant>
      <vt:variant>
        <vt:lpwstr>_ad04333f89d99a6570be30def7e82b8f</vt:lpwstr>
      </vt:variant>
      <vt:variant>
        <vt:i4>720947</vt:i4>
      </vt:variant>
      <vt:variant>
        <vt:i4>6480</vt:i4>
      </vt:variant>
      <vt:variant>
        <vt:i4>0</vt:i4>
      </vt:variant>
      <vt:variant>
        <vt:i4>5</vt:i4>
      </vt:variant>
      <vt:variant>
        <vt:lpwstr/>
      </vt:variant>
      <vt:variant>
        <vt:lpwstr>_17802fe8b08859730092950f9cefac0e</vt:lpwstr>
      </vt:variant>
      <vt:variant>
        <vt:i4>720947</vt:i4>
      </vt:variant>
      <vt:variant>
        <vt:i4>6477</vt:i4>
      </vt:variant>
      <vt:variant>
        <vt:i4>0</vt:i4>
      </vt:variant>
      <vt:variant>
        <vt:i4>5</vt:i4>
      </vt:variant>
      <vt:variant>
        <vt:lpwstr/>
      </vt:variant>
      <vt:variant>
        <vt:lpwstr>_17802fe8b08859730092950f9cefac0e</vt:lpwstr>
      </vt:variant>
      <vt:variant>
        <vt:i4>720947</vt:i4>
      </vt:variant>
      <vt:variant>
        <vt:i4>6474</vt:i4>
      </vt:variant>
      <vt:variant>
        <vt:i4>0</vt:i4>
      </vt:variant>
      <vt:variant>
        <vt:i4>5</vt:i4>
      </vt:variant>
      <vt:variant>
        <vt:lpwstr/>
      </vt:variant>
      <vt:variant>
        <vt:lpwstr>_17802fe8b08859730092950f9cefac0e</vt:lpwstr>
      </vt:variant>
      <vt:variant>
        <vt:i4>6094906</vt:i4>
      </vt:variant>
      <vt:variant>
        <vt:i4>6471</vt:i4>
      </vt:variant>
      <vt:variant>
        <vt:i4>0</vt:i4>
      </vt:variant>
      <vt:variant>
        <vt:i4>5</vt:i4>
      </vt:variant>
      <vt:variant>
        <vt:lpwstr/>
      </vt:variant>
      <vt:variant>
        <vt:lpwstr>_7ce5c46395b3e18c96376f2723a10215</vt:lpwstr>
      </vt:variant>
      <vt:variant>
        <vt:i4>720947</vt:i4>
      </vt:variant>
      <vt:variant>
        <vt:i4>6468</vt:i4>
      </vt:variant>
      <vt:variant>
        <vt:i4>0</vt:i4>
      </vt:variant>
      <vt:variant>
        <vt:i4>5</vt:i4>
      </vt:variant>
      <vt:variant>
        <vt:lpwstr/>
      </vt:variant>
      <vt:variant>
        <vt:lpwstr>_17802fe8b08859730092950f9cefac0e</vt:lpwstr>
      </vt:variant>
      <vt:variant>
        <vt:i4>6094906</vt:i4>
      </vt:variant>
      <vt:variant>
        <vt:i4>6465</vt:i4>
      </vt:variant>
      <vt:variant>
        <vt:i4>0</vt:i4>
      </vt:variant>
      <vt:variant>
        <vt:i4>5</vt:i4>
      </vt:variant>
      <vt:variant>
        <vt:lpwstr/>
      </vt:variant>
      <vt:variant>
        <vt:lpwstr>_7ce5c46395b3e18c96376f2723a10215</vt:lpwstr>
      </vt:variant>
      <vt:variant>
        <vt:i4>6094906</vt:i4>
      </vt:variant>
      <vt:variant>
        <vt:i4>6462</vt:i4>
      </vt:variant>
      <vt:variant>
        <vt:i4>0</vt:i4>
      </vt:variant>
      <vt:variant>
        <vt:i4>5</vt:i4>
      </vt:variant>
      <vt:variant>
        <vt:lpwstr/>
      </vt:variant>
      <vt:variant>
        <vt:lpwstr>_7ce5c46395b3e18c96376f2723a10215</vt:lpwstr>
      </vt:variant>
      <vt:variant>
        <vt:i4>589923</vt:i4>
      </vt:variant>
      <vt:variant>
        <vt:i4>6459</vt:i4>
      </vt:variant>
      <vt:variant>
        <vt:i4>0</vt:i4>
      </vt:variant>
      <vt:variant>
        <vt:i4>5</vt:i4>
      </vt:variant>
      <vt:variant>
        <vt:lpwstr/>
      </vt:variant>
      <vt:variant>
        <vt:lpwstr>_ad04333f89d99a6570be30def7e82b8f</vt:lpwstr>
      </vt:variant>
      <vt:variant>
        <vt:i4>655469</vt:i4>
      </vt:variant>
      <vt:variant>
        <vt:i4>6456</vt:i4>
      </vt:variant>
      <vt:variant>
        <vt:i4>0</vt:i4>
      </vt:variant>
      <vt:variant>
        <vt:i4>5</vt:i4>
      </vt:variant>
      <vt:variant>
        <vt:lpwstr/>
      </vt:variant>
      <vt:variant>
        <vt:lpwstr>_f952ba93c519034b8f01b10d8735a6d1</vt:lpwstr>
      </vt:variant>
      <vt:variant>
        <vt:i4>5374048</vt:i4>
      </vt:variant>
      <vt:variant>
        <vt:i4>6453</vt:i4>
      </vt:variant>
      <vt:variant>
        <vt:i4>0</vt:i4>
      </vt:variant>
      <vt:variant>
        <vt:i4>5</vt:i4>
      </vt:variant>
      <vt:variant>
        <vt:lpwstr/>
      </vt:variant>
      <vt:variant>
        <vt:lpwstr>_afe5a48976a2df078be9473827611fb8</vt:lpwstr>
      </vt:variant>
      <vt:variant>
        <vt:i4>262248</vt:i4>
      </vt:variant>
      <vt:variant>
        <vt:i4>6450</vt:i4>
      </vt:variant>
      <vt:variant>
        <vt:i4>0</vt:i4>
      </vt:variant>
      <vt:variant>
        <vt:i4>5</vt:i4>
      </vt:variant>
      <vt:variant>
        <vt:lpwstr/>
      </vt:variant>
      <vt:variant>
        <vt:lpwstr>_c96b56fc7878bb63696c9f1c9abc2578</vt:lpwstr>
      </vt:variant>
      <vt:variant>
        <vt:i4>6160485</vt:i4>
      </vt:variant>
      <vt:variant>
        <vt:i4>6447</vt:i4>
      </vt:variant>
      <vt:variant>
        <vt:i4>0</vt:i4>
      </vt:variant>
      <vt:variant>
        <vt:i4>5</vt:i4>
      </vt:variant>
      <vt:variant>
        <vt:lpwstr/>
      </vt:variant>
      <vt:variant>
        <vt:lpwstr>_e1d8064cf80a8d37d141d659cfacdfad</vt:lpwstr>
      </vt:variant>
      <vt:variant>
        <vt:i4>6160485</vt:i4>
      </vt:variant>
      <vt:variant>
        <vt:i4>6444</vt:i4>
      </vt:variant>
      <vt:variant>
        <vt:i4>0</vt:i4>
      </vt:variant>
      <vt:variant>
        <vt:i4>5</vt:i4>
      </vt:variant>
      <vt:variant>
        <vt:lpwstr/>
      </vt:variant>
      <vt:variant>
        <vt:lpwstr>_e1d8064cf80a8d37d141d659cfacdfad</vt:lpwstr>
      </vt:variant>
      <vt:variant>
        <vt:i4>655423</vt:i4>
      </vt:variant>
      <vt:variant>
        <vt:i4>6441</vt:i4>
      </vt:variant>
      <vt:variant>
        <vt:i4>0</vt:i4>
      </vt:variant>
      <vt:variant>
        <vt:i4>5</vt:i4>
      </vt:variant>
      <vt:variant>
        <vt:lpwstr/>
      </vt:variant>
      <vt:variant>
        <vt:lpwstr>_e205268a66c2900e6473742e27189871</vt:lpwstr>
      </vt:variant>
      <vt:variant>
        <vt:i4>6225969</vt:i4>
      </vt:variant>
      <vt:variant>
        <vt:i4>6438</vt:i4>
      </vt:variant>
      <vt:variant>
        <vt:i4>0</vt:i4>
      </vt:variant>
      <vt:variant>
        <vt:i4>5</vt:i4>
      </vt:variant>
      <vt:variant>
        <vt:lpwstr/>
      </vt:variant>
      <vt:variant>
        <vt:lpwstr>_659fd398b9354d627eab9d3a069a3988</vt:lpwstr>
      </vt:variant>
      <vt:variant>
        <vt:i4>5570615</vt:i4>
      </vt:variant>
      <vt:variant>
        <vt:i4>6435</vt:i4>
      </vt:variant>
      <vt:variant>
        <vt:i4>0</vt:i4>
      </vt:variant>
      <vt:variant>
        <vt:i4>5</vt:i4>
      </vt:variant>
      <vt:variant>
        <vt:lpwstr/>
      </vt:variant>
      <vt:variant>
        <vt:lpwstr>_64e77adb9e39a94e091d321b1b778074</vt:lpwstr>
      </vt:variant>
      <vt:variant>
        <vt:i4>5505123</vt:i4>
      </vt:variant>
      <vt:variant>
        <vt:i4>6432</vt:i4>
      </vt:variant>
      <vt:variant>
        <vt:i4>0</vt:i4>
      </vt:variant>
      <vt:variant>
        <vt:i4>5</vt:i4>
      </vt:variant>
      <vt:variant>
        <vt:lpwstr/>
      </vt:variant>
      <vt:variant>
        <vt:lpwstr>_b7f928116f16cf2729705707eec7baaf</vt:lpwstr>
      </vt:variant>
      <vt:variant>
        <vt:i4>6094956</vt:i4>
      </vt:variant>
      <vt:variant>
        <vt:i4>6429</vt:i4>
      </vt:variant>
      <vt:variant>
        <vt:i4>0</vt:i4>
      </vt:variant>
      <vt:variant>
        <vt:i4>5</vt:i4>
      </vt:variant>
      <vt:variant>
        <vt:lpwstr/>
      </vt:variant>
      <vt:variant>
        <vt:lpwstr>_3c2cbd47189a2843e41e4ad0ebf16a54</vt:lpwstr>
      </vt:variant>
      <vt:variant>
        <vt:i4>55</vt:i4>
      </vt:variant>
      <vt:variant>
        <vt:i4>6426</vt:i4>
      </vt:variant>
      <vt:variant>
        <vt:i4>0</vt:i4>
      </vt:variant>
      <vt:variant>
        <vt:i4>5</vt:i4>
      </vt:variant>
      <vt:variant>
        <vt:lpwstr/>
      </vt:variant>
      <vt:variant>
        <vt:lpwstr>_6119a00b0834641b9fe3f5ae9f58237f</vt:lpwstr>
      </vt:variant>
      <vt:variant>
        <vt:i4>55</vt:i4>
      </vt:variant>
      <vt:variant>
        <vt:i4>6423</vt:i4>
      </vt:variant>
      <vt:variant>
        <vt:i4>0</vt:i4>
      </vt:variant>
      <vt:variant>
        <vt:i4>5</vt:i4>
      </vt:variant>
      <vt:variant>
        <vt:lpwstr/>
      </vt:variant>
      <vt:variant>
        <vt:lpwstr>_6119a00b0834641b9fe3f5ae9f58237f</vt:lpwstr>
      </vt:variant>
      <vt:variant>
        <vt:i4>55</vt:i4>
      </vt:variant>
      <vt:variant>
        <vt:i4>6420</vt:i4>
      </vt:variant>
      <vt:variant>
        <vt:i4>0</vt:i4>
      </vt:variant>
      <vt:variant>
        <vt:i4>5</vt:i4>
      </vt:variant>
      <vt:variant>
        <vt:lpwstr/>
      </vt:variant>
      <vt:variant>
        <vt:lpwstr>_6119a00b0834641b9fe3f5ae9f58237f</vt:lpwstr>
      </vt:variant>
      <vt:variant>
        <vt:i4>55</vt:i4>
      </vt:variant>
      <vt:variant>
        <vt:i4>6417</vt:i4>
      </vt:variant>
      <vt:variant>
        <vt:i4>0</vt:i4>
      </vt:variant>
      <vt:variant>
        <vt:i4>5</vt:i4>
      </vt:variant>
      <vt:variant>
        <vt:lpwstr/>
      </vt:variant>
      <vt:variant>
        <vt:lpwstr>_6119a00b0834641b9fe3f5ae9f58237f</vt:lpwstr>
      </vt:variant>
      <vt:variant>
        <vt:i4>55</vt:i4>
      </vt:variant>
      <vt:variant>
        <vt:i4>6414</vt:i4>
      </vt:variant>
      <vt:variant>
        <vt:i4>0</vt:i4>
      </vt:variant>
      <vt:variant>
        <vt:i4>5</vt:i4>
      </vt:variant>
      <vt:variant>
        <vt:lpwstr/>
      </vt:variant>
      <vt:variant>
        <vt:lpwstr>_6119a00b0834641b9fe3f5ae9f58237f</vt:lpwstr>
      </vt:variant>
      <vt:variant>
        <vt:i4>55</vt:i4>
      </vt:variant>
      <vt:variant>
        <vt:i4>6411</vt:i4>
      </vt:variant>
      <vt:variant>
        <vt:i4>0</vt:i4>
      </vt:variant>
      <vt:variant>
        <vt:i4>5</vt:i4>
      </vt:variant>
      <vt:variant>
        <vt:lpwstr/>
      </vt:variant>
      <vt:variant>
        <vt:lpwstr>_6119a00b0834641b9fe3f5ae9f58237f</vt:lpwstr>
      </vt:variant>
      <vt:variant>
        <vt:i4>6225969</vt:i4>
      </vt:variant>
      <vt:variant>
        <vt:i4>6408</vt:i4>
      </vt:variant>
      <vt:variant>
        <vt:i4>0</vt:i4>
      </vt:variant>
      <vt:variant>
        <vt:i4>5</vt:i4>
      </vt:variant>
      <vt:variant>
        <vt:lpwstr/>
      </vt:variant>
      <vt:variant>
        <vt:lpwstr>_659fd398b9354d627eab9d3a069a3988</vt:lpwstr>
      </vt:variant>
      <vt:variant>
        <vt:i4>6225969</vt:i4>
      </vt:variant>
      <vt:variant>
        <vt:i4>6405</vt:i4>
      </vt:variant>
      <vt:variant>
        <vt:i4>0</vt:i4>
      </vt:variant>
      <vt:variant>
        <vt:i4>5</vt:i4>
      </vt:variant>
      <vt:variant>
        <vt:lpwstr/>
      </vt:variant>
      <vt:variant>
        <vt:lpwstr>_659fd398b9354d627eab9d3a069a3988</vt:lpwstr>
      </vt:variant>
      <vt:variant>
        <vt:i4>5898298</vt:i4>
      </vt:variant>
      <vt:variant>
        <vt:i4>6402</vt:i4>
      </vt:variant>
      <vt:variant>
        <vt:i4>0</vt:i4>
      </vt:variant>
      <vt:variant>
        <vt:i4>5</vt:i4>
      </vt:variant>
      <vt:variant>
        <vt:lpwstr/>
      </vt:variant>
      <vt:variant>
        <vt:lpwstr>_fb65a7c7797a6f834f4eb97640a0234f</vt:lpwstr>
      </vt:variant>
      <vt:variant>
        <vt:i4>327791</vt:i4>
      </vt:variant>
      <vt:variant>
        <vt:i4>6399</vt:i4>
      </vt:variant>
      <vt:variant>
        <vt:i4>0</vt:i4>
      </vt:variant>
      <vt:variant>
        <vt:i4>5</vt:i4>
      </vt:variant>
      <vt:variant>
        <vt:lpwstr/>
      </vt:variant>
      <vt:variant>
        <vt:lpwstr>_d829ab1ca0a530a2f71c2333d73b36c5</vt:lpwstr>
      </vt:variant>
      <vt:variant>
        <vt:i4>5832806</vt:i4>
      </vt:variant>
      <vt:variant>
        <vt:i4>6396</vt:i4>
      </vt:variant>
      <vt:variant>
        <vt:i4>0</vt:i4>
      </vt:variant>
      <vt:variant>
        <vt:i4>5</vt:i4>
      </vt:variant>
      <vt:variant>
        <vt:lpwstr/>
      </vt:variant>
      <vt:variant>
        <vt:lpwstr>_d488e3fc5b435cf33f907550b2b297e9</vt:lpwstr>
      </vt:variant>
      <vt:variant>
        <vt:i4>5832800</vt:i4>
      </vt:variant>
      <vt:variant>
        <vt:i4>6393</vt:i4>
      </vt:variant>
      <vt:variant>
        <vt:i4>0</vt:i4>
      </vt:variant>
      <vt:variant>
        <vt:i4>5</vt:i4>
      </vt:variant>
      <vt:variant>
        <vt:lpwstr/>
      </vt:variant>
      <vt:variant>
        <vt:lpwstr>_4c4de13f024e9b91f91e5b0390d0afe2</vt:lpwstr>
      </vt:variant>
      <vt:variant>
        <vt:i4>5308516</vt:i4>
      </vt:variant>
      <vt:variant>
        <vt:i4>6390</vt:i4>
      </vt:variant>
      <vt:variant>
        <vt:i4>0</vt:i4>
      </vt:variant>
      <vt:variant>
        <vt:i4>5</vt:i4>
      </vt:variant>
      <vt:variant>
        <vt:lpwstr/>
      </vt:variant>
      <vt:variant>
        <vt:lpwstr>_e4dd618d8506be71013462c4a811fcc6</vt:lpwstr>
      </vt:variant>
      <vt:variant>
        <vt:i4>5701736</vt:i4>
      </vt:variant>
      <vt:variant>
        <vt:i4>6387</vt:i4>
      </vt:variant>
      <vt:variant>
        <vt:i4>0</vt:i4>
      </vt:variant>
      <vt:variant>
        <vt:i4>5</vt:i4>
      </vt:variant>
      <vt:variant>
        <vt:lpwstr/>
      </vt:variant>
      <vt:variant>
        <vt:lpwstr>_cf209f75b9adbf293f76285648c58c77</vt:lpwstr>
      </vt:variant>
      <vt:variant>
        <vt:i4>5570666</vt:i4>
      </vt:variant>
      <vt:variant>
        <vt:i4>6384</vt:i4>
      </vt:variant>
      <vt:variant>
        <vt:i4>0</vt:i4>
      </vt:variant>
      <vt:variant>
        <vt:i4>5</vt:i4>
      </vt:variant>
      <vt:variant>
        <vt:lpwstr/>
      </vt:variant>
      <vt:variant>
        <vt:lpwstr>_395ad3bca8e39b7e16faa125af9b1f22</vt:lpwstr>
      </vt:variant>
      <vt:variant>
        <vt:i4>5701734</vt:i4>
      </vt:variant>
      <vt:variant>
        <vt:i4>6381</vt:i4>
      </vt:variant>
      <vt:variant>
        <vt:i4>0</vt:i4>
      </vt:variant>
      <vt:variant>
        <vt:i4>5</vt:i4>
      </vt:variant>
      <vt:variant>
        <vt:lpwstr/>
      </vt:variant>
      <vt:variant>
        <vt:lpwstr>_fd32bd18b8861be0cf4993d63d002ad1</vt:lpwstr>
      </vt:variant>
      <vt:variant>
        <vt:i4>6094908</vt:i4>
      </vt:variant>
      <vt:variant>
        <vt:i4>6378</vt:i4>
      </vt:variant>
      <vt:variant>
        <vt:i4>0</vt:i4>
      </vt:variant>
      <vt:variant>
        <vt:i4>5</vt:i4>
      </vt:variant>
      <vt:variant>
        <vt:lpwstr/>
      </vt:variant>
      <vt:variant>
        <vt:lpwstr>_3a4ff69ced5d7f7c66bb882997dea37e</vt:lpwstr>
      </vt:variant>
      <vt:variant>
        <vt:i4>5832800</vt:i4>
      </vt:variant>
      <vt:variant>
        <vt:i4>6375</vt:i4>
      </vt:variant>
      <vt:variant>
        <vt:i4>0</vt:i4>
      </vt:variant>
      <vt:variant>
        <vt:i4>5</vt:i4>
      </vt:variant>
      <vt:variant>
        <vt:lpwstr/>
      </vt:variant>
      <vt:variant>
        <vt:lpwstr>_4c4de13f024e9b91f91e5b0390d0afe2</vt:lpwstr>
      </vt:variant>
      <vt:variant>
        <vt:i4>6094908</vt:i4>
      </vt:variant>
      <vt:variant>
        <vt:i4>6372</vt:i4>
      </vt:variant>
      <vt:variant>
        <vt:i4>0</vt:i4>
      </vt:variant>
      <vt:variant>
        <vt:i4>5</vt:i4>
      </vt:variant>
      <vt:variant>
        <vt:lpwstr/>
      </vt:variant>
      <vt:variant>
        <vt:lpwstr>_3a4ff69ced5d7f7c66bb882997dea37e</vt:lpwstr>
      </vt:variant>
      <vt:variant>
        <vt:i4>6225969</vt:i4>
      </vt:variant>
      <vt:variant>
        <vt:i4>6369</vt:i4>
      </vt:variant>
      <vt:variant>
        <vt:i4>0</vt:i4>
      </vt:variant>
      <vt:variant>
        <vt:i4>5</vt:i4>
      </vt:variant>
      <vt:variant>
        <vt:lpwstr/>
      </vt:variant>
      <vt:variant>
        <vt:lpwstr>_659fd398b9354d627eab9d3a069a3988</vt:lpwstr>
      </vt:variant>
      <vt:variant>
        <vt:i4>131172</vt:i4>
      </vt:variant>
      <vt:variant>
        <vt:i4>6366</vt:i4>
      </vt:variant>
      <vt:variant>
        <vt:i4>0</vt:i4>
      </vt:variant>
      <vt:variant>
        <vt:i4>5</vt:i4>
      </vt:variant>
      <vt:variant>
        <vt:lpwstr/>
      </vt:variant>
      <vt:variant>
        <vt:lpwstr>_927c2855748f476d96735ff79da4ebff</vt:lpwstr>
      </vt:variant>
      <vt:variant>
        <vt:i4>983145</vt:i4>
      </vt:variant>
      <vt:variant>
        <vt:i4>6363</vt:i4>
      </vt:variant>
      <vt:variant>
        <vt:i4>0</vt:i4>
      </vt:variant>
      <vt:variant>
        <vt:i4>5</vt:i4>
      </vt:variant>
      <vt:variant>
        <vt:lpwstr/>
      </vt:variant>
      <vt:variant>
        <vt:lpwstr>_380248073543af7bed8363f2b34ad5f7</vt:lpwstr>
      </vt:variant>
      <vt:variant>
        <vt:i4>5505124</vt:i4>
      </vt:variant>
      <vt:variant>
        <vt:i4>6360</vt:i4>
      </vt:variant>
      <vt:variant>
        <vt:i4>0</vt:i4>
      </vt:variant>
      <vt:variant>
        <vt:i4>5</vt:i4>
      </vt:variant>
      <vt:variant>
        <vt:lpwstr/>
      </vt:variant>
      <vt:variant>
        <vt:lpwstr>_b9c01facb345a22c5b34556b327f150f</vt:lpwstr>
      </vt:variant>
      <vt:variant>
        <vt:i4>5505124</vt:i4>
      </vt:variant>
      <vt:variant>
        <vt:i4>6357</vt:i4>
      </vt:variant>
      <vt:variant>
        <vt:i4>0</vt:i4>
      </vt:variant>
      <vt:variant>
        <vt:i4>5</vt:i4>
      </vt:variant>
      <vt:variant>
        <vt:lpwstr/>
      </vt:variant>
      <vt:variant>
        <vt:lpwstr>_b9c01facb345a22c5b34556b327f150f</vt:lpwstr>
      </vt:variant>
      <vt:variant>
        <vt:i4>55</vt:i4>
      </vt:variant>
      <vt:variant>
        <vt:i4>6354</vt:i4>
      </vt:variant>
      <vt:variant>
        <vt:i4>0</vt:i4>
      </vt:variant>
      <vt:variant>
        <vt:i4>5</vt:i4>
      </vt:variant>
      <vt:variant>
        <vt:lpwstr/>
      </vt:variant>
      <vt:variant>
        <vt:lpwstr>_6119a00b0834641b9fe3f5ae9f58237f</vt:lpwstr>
      </vt:variant>
      <vt:variant>
        <vt:i4>131172</vt:i4>
      </vt:variant>
      <vt:variant>
        <vt:i4>6351</vt:i4>
      </vt:variant>
      <vt:variant>
        <vt:i4>0</vt:i4>
      </vt:variant>
      <vt:variant>
        <vt:i4>5</vt:i4>
      </vt:variant>
      <vt:variant>
        <vt:lpwstr/>
      </vt:variant>
      <vt:variant>
        <vt:lpwstr>_927c2855748f476d96735ff79da4ebff</vt:lpwstr>
      </vt:variant>
      <vt:variant>
        <vt:i4>5505124</vt:i4>
      </vt:variant>
      <vt:variant>
        <vt:i4>6348</vt:i4>
      </vt:variant>
      <vt:variant>
        <vt:i4>0</vt:i4>
      </vt:variant>
      <vt:variant>
        <vt:i4>5</vt:i4>
      </vt:variant>
      <vt:variant>
        <vt:lpwstr/>
      </vt:variant>
      <vt:variant>
        <vt:lpwstr>_b9c01facb345a22c5b34556b327f150f</vt:lpwstr>
      </vt:variant>
      <vt:variant>
        <vt:i4>6094908</vt:i4>
      </vt:variant>
      <vt:variant>
        <vt:i4>6345</vt:i4>
      </vt:variant>
      <vt:variant>
        <vt:i4>0</vt:i4>
      </vt:variant>
      <vt:variant>
        <vt:i4>5</vt:i4>
      </vt:variant>
      <vt:variant>
        <vt:lpwstr/>
      </vt:variant>
      <vt:variant>
        <vt:lpwstr>_3a4ff69ced5d7f7c66bb882997dea37e</vt:lpwstr>
      </vt:variant>
      <vt:variant>
        <vt:i4>327739</vt:i4>
      </vt:variant>
      <vt:variant>
        <vt:i4>6342</vt:i4>
      </vt:variant>
      <vt:variant>
        <vt:i4>0</vt:i4>
      </vt:variant>
      <vt:variant>
        <vt:i4>5</vt:i4>
      </vt:variant>
      <vt:variant>
        <vt:lpwstr/>
      </vt:variant>
      <vt:variant>
        <vt:lpwstr>_195976dea0d8187e1656ac43c072c070</vt:lpwstr>
      </vt:variant>
      <vt:variant>
        <vt:i4>6094908</vt:i4>
      </vt:variant>
      <vt:variant>
        <vt:i4>6339</vt:i4>
      </vt:variant>
      <vt:variant>
        <vt:i4>0</vt:i4>
      </vt:variant>
      <vt:variant>
        <vt:i4>5</vt:i4>
      </vt:variant>
      <vt:variant>
        <vt:lpwstr/>
      </vt:variant>
      <vt:variant>
        <vt:lpwstr>_3a4ff69ced5d7f7c66bb882997dea37e</vt:lpwstr>
      </vt:variant>
      <vt:variant>
        <vt:i4>5308524</vt:i4>
      </vt:variant>
      <vt:variant>
        <vt:i4>6336</vt:i4>
      </vt:variant>
      <vt:variant>
        <vt:i4>0</vt:i4>
      </vt:variant>
      <vt:variant>
        <vt:i4>5</vt:i4>
      </vt:variant>
      <vt:variant>
        <vt:lpwstr/>
      </vt:variant>
      <vt:variant>
        <vt:lpwstr>_83d65b9404a78ed941a332943863e039</vt:lpwstr>
      </vt:variant>
      <vt:variant>
        <vt:i4>5374062</vt:i4>
      </vt:variant>
      <vt:variant>
        <vt:i4>6333</vt:i4>
      </vt:variant>
      <vt:variant>
        <vt:i4>0</vt:i4>
      </vt:variant>
      <vt:variant>
        <vt:i4>5</vt:i4>
      </vt:variant>
      <vt:variant>
        <vt:lpwstr/>
      </vt:variant>
      <vt:variant>
        <vt:lpwstr>_0a7e812804f2213995cbeffe776b63fe</vt:lpwstr>
      </vt:variant>
      <vt:variant>
        <vt:i4>6094908</vt:i4>
      </vt:variant>
      <vt:variant>
        <vt:i4>6330</vt:i4>
      </vt:variant>
      <vt:variant>
        <vt:i4>0</vt:i4>
      </vt:variant>
      <vt:variant>
        <vt:i4>5</vt:i4>
      </vt:variant>
      <vt:variant>
        <vt:lpwstr/>
      </vt:variant>
      <vt:variant>
        <vt:lpwstr>_3a4ff69ced5d7f7c66bb882997dea37e</vt:lpwstr>
      </vt:variant>
      <vt:variant>
        <vt:i4>327736</vt:i4>
      </vt:variant>
      <vt:variant>
        <vt:i4>6327</vt:i4>
      </vt:variant>
      <vt:variant>
        <vt:i4>0</vt:i4>
      </vt:variant>
      <vt:variant>
        <vt:i4>5</vt:i4>
      </vt:variant>
      <vt:variant>
        <vt:lpwstr/>
      </vt:variant>
      <vt:variant>
        <vt:lpwstr>_058d45ec272aef64681c6a25b28a78ae</vt:lpwstr>
      </vt:variant>
      <vt:variant>
        <vt:i4>917554</vt:i4>
      </vt:variant>
      <vt:variant>
        <vt:i4>6324</vt:i4>
      </vt:variant>
      <vt:variant>
        <vt:i4>0</vt:i4>
      </vt:variant>
      <vt:variant>
        <vt:i4>5</vt:i4>
      </vt:variant>
      <vt:variant>
        <vt:lpwstr/>
      </vt:variant>
      <vt:variant>
        <vt:lpwstr>_810fb326e2f925bfeb5f8b116e81bd0d</vt:lpwstr>
      </vt:variant>
      <vt:variant>
        <vt:i4>458854</vt:i4>
      </vt:variant>
      <vt:variant>
        <vt:i4>6321</vt:i4>
      </vt:variant>
      <vt:variant>
        <vt:i4>0</vt:i4>
      </vt:variant>
      <vt:variant>
        <vt:i4>5</vt:i4>
      </vt:variant>
      <vt:variant>
        <vt:lpwstr/>
      </vt:variant>
      <vt:variant>
        <vt:lpwstr>_23c4326044009f885190c5ab985800db</vt:lpwstr>
      </vt:variant>
      <vt:variant>
        <vt:i4>6029374</vt:i4>
      </vt:variant>
      <vt:variant>
        <vt:i4>6318</vt:i4>
      </vt:variant>
      <vt:variant>
        <vt:i4>0</vt:i4>
      </vt:variant>
      <vt:variant>
        <vt:i4>5</vt:i4>
      </vt:variant>
      <vt:variant>
        <vt:lpwstr/>
      </vt:variant>
      <vt:variant>
        <vt:lpwstr>_51034cda14e23fa7d96e72528759cd17</vt:lpwstr>
      </vt:variant>
      <vt:variant>
        <vt:i4>327739</vt:i4>
      </vt:variant>
      <vt:variant>
        <vt:i4>6315</vt:i4>
      </vt:variant>
      <vt:variant>
        <vt:i4>0</vt:i4>
      </vt:variant>
      <vt:variant>
        <vt:i4>5</vt:i4>
      </vt:variant>
      <vt:variant>
        <vt:lpwstr/>
      </vt:variant>
      <vt:variant>
        <vt:lpwstr>_195976dea0d8187e1656ac43c072c070</vt:lpwstr>
      </vt:variant>
      <vt:variant>
        <vt:i4>327736</vt:i4>
      </vt:variant>
      <vt:variant>
        <vt:i4>6312</vt:i4>
      </vt:variant>
      <vt:variant>
        <vt:i4>0</vt:i4>
      </vt:variant>
      <vt:variant>
        <vt:i4>5</vt:i4>
      </vt:variant>
      <vt:variant>
        <vt:lpwstr/>
      </vt:variant>
      <vt:variant>
        <vt:lpwstr>_058d45ec272aef64681c6a25b28a78ae</vt:lpwstr>
      </vt:variant>
      <vt:variant>
        <vt:i4>5898301</vt:i4>
      </vt:variant>
      <vt:variant>
        <vt:i4>6309</vt:i4>
      </vt:variant>
      <vt:variant>
        <vt:i4>0</vt:i4>
      </vt:variant>
      <vt:variant>
        <vt:i4>5</vt:i4>
      </vt:variant>
      <vt:variant>
        <vt:lpwstr/>
      </vt:variant>
      <vt:variant>
        <vt:lpwstr>_8aeba8eff36a737872d124faf2a260e2</vt:lpwstr>
      </vt:variant>
      <vt:variant>
        <vt:i4>524339</vt:i4>
      </vt:variant>
      <vt:variant>
        <vt:i4>6306</vt:i4>
      </vt:variant>
      <vt:variant>
        <vt:i4>0</vt:i4>
      </vt:variant>
      <vt:variant>
        <vt:i4>5</vt:i4>
      </vt:variant>
      <vt:variant>
        <vt:lpwstr/>
      </vt:variant>
      <vt:variant>
        <vt:lpwstr>_cd49389d365741a6ec4228e00b227b5a</vt:lpwstr>
      </vt:variant>
      <vt:variant>
        <vt:i4>5570666</vt:i4>
      </vt:variant>
      <vt:variant>
        <vt:i4>6303</vt:i4>
      </vt:variant>
      <vt:variant>
        <vt:i4>0</vt:i4>
      </vt:variant>
      <vt:variant>
        <vt:i4>5</vt:i4>
      </vt:variant>
      <vt:variant>
        <vt:lpwstr/>
      </vt:variant>
      <vt:variant>
        <vt:lpwstr>_ac3f6698c44ff4ba2097a6741738a3e1</vt:lpwstr>
      </vt:variant>
      <vt:variant>
        <vt:i4>5832806</vt:i4>
      </vt:variant>
      <vt:variant>
        <vt:i4>6300</vt:i4>
      </vt:variant>
      <vt:variant>
        <vt:i4>0</vt:i4>
      </vt:variant>
      <vt:variant>
        <vt:i4>5</vt:i4>
      </vt:variant>
      <vt:variant>
        <vt:lpwstr/>
      </vt:variant>
      <vt:variant>
        <vt:lpwstr>_fb06e097d35e72980035cfd1bc9106cb</vt:lpwstr>
      </vt:variant>
      <vt:variant>
        <vt:i4>5898301</vt:i4>
      </vt:variant>
      <vt:variant>
        <vt:i4>6297</vt:i4>
      </vt:variant>
      <vt:variant>
        <vt:i4>0</vt:i4>
      </vt:variant>
      <vt:variant>
        <vt:i4>5</vt:i4>
      </vt:variant>
      <vt:variant>
        <vt:lpwstr/>
      </vt:variant>
      <vt:variant>
        <vt:lpwstr>_8aeba8eff36a737872d124faf2a260e2</vt:lpwstr>
      </vt:variant>
      <vt:variant>
        <vt:i4>524339</vt:i4>
      </vt:variant>
      <vt:variant>
        <vt:i4>6294</vt:i4>
      </vt:variant>
      <vt:variant>
        <vt:i4>0</vt:i4>
      </vt:variant>
      <vt:variant>
        <vt:i4>5</vt:i4>
      </vt:variant>
      <vt:variant>
        <vt:lpwstr/>
      </vt:variant>
      <vt:variant>
        <vt:lpwstr>_cd49389d365741a6ec4228e00b227b5a</vt:lpwstr>
      </vt:variant>
      <vt:variant>
        <vt:i4>524340</vt:i4>
      </vt:variant>
      <vt:variant>
        <vt:i4>6291</vt:i4>
      </vt:variant>
      <vt:variant>
        <vt:i4>0</vt:i4>
      </vt:variant>
      <vt:variant>
        <vt:i4>5</vt:i4>
      </vt:variant>
      <vt:variant>
        <vt:lpwstr/>
      </vt:variant>
      <vt:variant>
        <vt:lpwstr>_63104765cd42c5f76cf72fdc4ed90397</vt:lpwstr>
      </vt:variant>
      <vt:variant>
        <vt:i4>917554</vt:i4>
      </vt:variant>
      <vt:variant>
        <vt:i4>6288</vt:i4>
      </vt:variant>
      <vt:variant>
        <vt:i4>0</vt:i4>
      </vt:variant>
      <vt:variant>
        <vt:i4>5</vt:i4>
      </vt:variant>
      <vt:variant>
        <vt:lpwstr/>
      </vt:variant>
      <vt:variant>
        <vt:lpwstr>_810fb326e2f925bfeb5f8b116e81bd0d</vt:lpwstr>
      </vt:variant>
      <vt:variant>
        <vt:i4>5636198</vt:i4>
      </vt:variant>
      <vt:variant>
        <vt:i4>6285</vt:i4>
      </vt:variant>
      <vt:variant>
        <vt:i4>0</vt:i4>
      </vt:variant>
      <vt:variant>
        <vt:i4>5</vt:i4>
      </vt:variant>
      <vt:variant>
        <vt:lpwstr/>
      </vt:variant>
      <vt:variant>
        <vt:lpwstr>_13f9005c9106d00d7131680982c2727a</vt:lpwstr>
      </vt:variant>
      <vt:variant>
        <vt:i4>524351</vt:i4>
      </vt:variant>
      <vt:variant>
        <vt:i4>6282</vt:i4>
      </vt:variant>
      <vt:variant>
        <vt:i4>0</vt:i4>
      </vt:variant>
      <vt:variant>
        <vt:i4>5</vt:i4>
      </vt:variant>
      <vt:variant>
        <vt:lpwstr/>
      </vt:variant>
      <vt:variant>
        <vt:lpwstr>_f6657a6609e75ac86f0f6e8d8eb00780</vt:lpwstr>
      </vt:variant>
      <vt:variant>
        <vt:i4>524351</vt:i4>
      </vt:variant>
      <vt:variant>
        <vt:i4>6279</vt:i4>
      </vt:variant>
      <vt:variant>
        <vt:i4>0</vt:i4>
      </vt:variant>
      <vt:variant>
        <vt:i4>5</vt:i4>
      </vt:variant>
      <vt:variant>
        <vt:lpwstr/>
      </vt:variant>
      <vt:variant>
        <vt:lpwstr>_f6657a6609e75ac86f0f6e8d8eb00780</vt:lpwstr>
      </vt:variant>
      <vt:variant>
        <vt:i4>5636198</vt:i4>
      </vt:variant>
      <vt:variant>
        <vt:i4>6276</vt:i4>
      </vt:variant>
      <vt:variant>
        <vt:i4>0</vt:i4>
      </vt:variant>
      <vt:variant>
        <vt:i4>5</vt:i4>
      </vt:variant>
      <vt:variant>
        <vt:lpwstr/>
      </vt:variant>
      <vt:variant>
        <vt:lpwstr>_13f9005c9106d00d7131680982c2727a</vt:lpwstr>
      </vt:variant>
      <vt:variant>
        <vt:i4>5832810</vt:i4>
      </vt:variant>
      <vt:variant>
        <vt:i4>6273</vt:i4>
      </vt:variant>
      <vt:variant>
        <vt:i4>0</vt:i4>
      </vt:variant>
      <vt:variant>
        <vt:i4>5</vt:i4>
      </vt:variant>
      <vt:variant>
        <vt:lpwstr/>
      </vt:variant>
      <vt:variant>
        <vt:lpwstr>_f8c7ea73106119bc8dc333241f07b2c1</vt:lpwstr>
      </vt:variant>
      <vt:variant>
        <vt:i4>5636198</vt:i4>
      </vt:variant>
      <vt:variant>
        <vt:i4>6270</vt:i4>
      </vt:variant>
      <vt:variant>
        <vt:i4>0</vt:i4>
      </vt:variant>
      <vt:variant>
        <vt:i4>5</vt:i4>
      </vt:variant>
      <vt:variant>
        <vt:lpwstr/>
      </vt:variant>
      <vt:variant>
        <vt:lpwstr>_13f9005c9106d00d7131680982c2727a</vt:lpwstr>
      </vt:variant>
      <vt:variant>
        <vt:i4>655466</vt:i4>
      </vt:variant>
      <vt:variant>
        <vt:i4>6267</vt:i4>
      </vt:variant>
      <vt:variant>
        <vt:i4>0</vt:i4>
      </vt:variant>
      <vt:variant>
        <vt:i4>5</vt:i4>
      </vt:variant>
      <vt:variant>
        <vt:lpwstr/>
      </vt:variant>
      <vt:variant>
        <vt:lpwstr>_2479b777d3d475e3a39cc8b2ab75f4a2</vt:lpwstr>
      </vt:variant>
      <vt:variant>
        <vt:i4>5767272</vt:i4>
      </vt:variant>
      <vt:variant>
        <vt:i4>6264</vt:i4>
      </vt:variant>
      <vt:variant>
        <vt:i4>0</vt:i4>
      </vt:variant>
      <vt:variant>
        <vt:i4>5</vt:i4>
      </vt:variant>
      <vt:variant>
        <vt:lpwstr/>
      </vt:variant>
      <vt:variant>
        <vt:lpwstr>_f0d91357f050da149bdfd91d0cc35f66</vt:lpwstr>
      </vt:variant>
      <vt:variant>
        <vt:i4>5636198</vt:i4>
      </vt:variant>
      <vt:variant>
        <vt:i4>6261</vt:i4>
      </vt:variant>
      <vt:variant>
        <vt:i4>0</vt:i4>
      </vt:variant>
      <vt:variant>
        <vt:i4>5</vt:i4>
      </vt:variant>
      <vt:variant>
        <vt:lpwstr/>
      </vt:variant>
      <vt:variant>
        <vt:lpwstr>_13f9005c9106d00d7131680982c2727a</vt:lpwstr>
      </vt:variant>
      <vt:variant>
        <vt:i4>6029410</vt:i4>
      </vt:variant>
      <vt:variant>
        <vt:i4>6258</vt:i4>
      </vt:variant>
      <vt:variant>
        <vt:i4>0</vt:i4>
      </vt:variant>
      <vt:variant>
        <vt:i4>5</vt:i4>
      </vt:variant>
      <vt:variant>
        <vt:lpwstr/>
      </vt:variant>
      <vt:variant>
        <vt:lpwstr>_98dc776c0c33f3d31feb4b2ebb61522f</vt:lpwstr>
      </vt:variant>
      <vt:variant>
        <vt:i4>6160443</vt:i4>
      </vt:variant>
      <vt:variant>
        <vt:i4>6255</vt:i4>
      </vt:variant>
      <vt:variant>
        <vt:i4>0</vt:i4>
      </vt:variant>
      <vt:variant>
        <vt:i4>5</vt:i4>
      </vt:variant>
      <vt:variant>
        <vt:lpwstr/>
      </vt:variant>
      <vt:variant>
        <vt:lpwstr>_c188b17866737a10aeb8be3165b5f97f</vt:lpwstr>
      </vt:variant>
      <vt:variant>
        <vt:i4>524351</vt:i4>
      </vt:variant>
      <vt:variant>
        <vt:i4>6252</vt:i4>
      </vt:variant>
      <vt:variant>
        <vt:i4>0</vt:i4>
      </vt:variant>
      <vt:variant>
        <vt:i4>5</vt:i4>
      </vt:variant>
      <vt:variant>
        <vt:lpwstr/>
      </vt:variant>
      <vt:variant>
        <vt:lpwstr>_f6657a6609e75ac86f0f6e8d8eb00780</vt:lpwstr>
      </vt:variant>
      <vt:variant>
        <vt:i4>524351</vt:i4>
      </vt:variant>
      <vt:variant>
        <vt:i4>6249</vt:i4>
      </vt:variant>
      <vt:variant>
        <vt:i4>0</vt:i4>
      </vt:variant>
      <vt:variant>
        <vt:i4>5</vt:i4>
      </vt:variant>
      <vt:variant>
        <vt:lpwstr/>
      </vt:variant>
      <vt:variant>
        <vt:lpwstr>_f6657a6609e75ac86f0f6e8d8eb00780</vt:lpwstr>
      </vt:variant>
      <vt:variant>
        <vt:i4>6160487</vt:i4>
      </vt:variant>
      <vt:variant>
        <vt:i4>6246</vt:i4>
      </vt:variant>
      <vt:variant>
        <vt:i4>0</vt:i4>
      </vt:variant>
      <vt:variant>
        <vt:i4>5</vt:i4>
      </vt:variant>
      <vt:variant>
        <vt:lpwstr/>
      </vt:variant>
      <vt:variant>
        <vt:lpwstr>_4a5f789e0663312e51a7733bd354bc59</vt:lpwstr>
      </vt:variant>
      <vt:variant>
        <vt:i4>6029410</vt:i4>
      </vt:variant>
      <vt:variant>
        <vt:i4>6243</vt:i4>
      </vt:variant>
      <vt:variant>
        <vt:i4>0</vt:i4>
      </vt:variant>
      <vt:variant>
        <vt:i4>5</vt:i4>
      </vt:variant>
      <vt:variant>
        <vt:lpwstr/>
      </vt:variant>
      <vt:variant>
        <vt:lpwstr>_98dc776c0c33f3d31feb4b2ebb61522f</vt:lpwstr>
      </vt:variant>
      <vt:variant>
        <vt:i4>6160493</vt:i4>
      </vt:variant>
      <vt:variant>
        <vt:i4>6240</vt:i4>
      </vt:variant>
      <vt:variant>
        <vt:i4>0</vt:i4>
      </vt:variant>
      <vt:variant>
        <vt:i4>5</vt:i4>
      </vt:variant>
      <vt:variant>
        <vt:lpwstr/>
      </vt:variant>
      <vt:variant>
        <vt:lpwstr>_33cd78bd81ef2d489dad3588b5621866</vt:lpwstr>
      </vt:variant>
      <vt:variant>
        <vt:i4>6160487</vt:i4>
      </vt:variant>
      <vt:variant>
        <vt:i4>6237</vt:i4>
      </vt:variant>
      <vt:variant>
        <vt:i4>0</vt:i4>
      </vt:variant>
      <vt:variant>
        <vt:i4>5</vt:i4>
      </vt:variant>
      <vt:variant>
        <vt:lpwstr/>
      </vt:variant>
      <vt:variant>
        <vt:lpwstr>_4a5f789e0663312e51a7733bd354bc59</vt:lpwstr>
      </vt:variant>
      <vt:variant>
        <vt:i4>6029410</vt:i4>
      </vt:variant>
      <vt:variant>
        <vt:i4>6234</vt:i4>
      </vt:variant>
      <vt:variant>
        <vt:i4>0</vt:i4>
      </vt:variant>
      <vt:variant>
        <vt:i4>5</vt:i4>
      </vt:variant>
      <vt:variant>
        <vt:lpwstr/>
      </vt:variant>
      <vt:variant>
        <vt:lpwstr>_98dc776c0c33f3d31feb4b2ebb61522f</vt:lpwstr>
      </vt:variant>
      <vt:variant>
        <vt:i4>5832810</vt:i4>
      </vt:variant>
      <vt:variant>
        <vt:i4>6231</vt:i4>
      </vt:variant>
      <vt:variant>
        <vt:i4>0</vt:i4>
      </vt:variant>
      <vt:variant>
        <vt:i4>5</vt:i4>
      </vt:variant>
      <vt:variant>
        <vt:lpwstr/>
      </vt:variant>
      <vt:variant>
        <vt:lpwstr>_f8c7ea73106119bc8dc333241f07b2c1</vt:lpwstr>
      </vt:variant>
      <vt:variant>
        <vt:i4>5767272</vt:i4>
      </vt:variant>
      <vt:variant>
        <vt:i4>6228</vt:i4>
      </vt:variant>
      <vt:variant>
        <vt:i4>0</vt:i4>
      </vt:variant>
      <vt:variant>
        <vt:i4>5</vt:i4>
      </vt:variant>
      <vt:variant>
        <vt:lpwstr/>
      </vt:variant>
      <vt:variant>
        <vt:lpwstr>_f0d91357f050da149bdfd91d0cc35f66</vt:lpwstr>
      </vt:variant>
      <vt:variant>
        <vt:i4>5242943</vt:i4>
      </vt:variant>
      <vt:variant>
        <vt:i4>6225</vt:i4>
      </vt:variant>
      <vt:variant>
        <vt:i4>0</vt:i4>
      </vt:variant>
      <vt:variant>
        <vt:i4>5</vt:i4>
      </vt:variant>
      <vt:variant>
        <vt:lpwstr/>
      </vt:variant>
      <vt:variant>
        <vt:lpwstr>_3a44d5eb3ae2bdab8905a34cd48f0921</vt:lpwstr>
      </vt:variant>
      <vt:variant>
        <vt:i4>6160487</vt:i4>
      </vt:variant>
      <vt:variant>
        <vt:i4>6222</vt:i4>
      </vt:variant>
      <vt:variant>
        <vt:i4>0</vt:i4>
      </vt:variant>
      <vt:variant>
        <vt:i4>5</vt:i4>
      </vt:variant>
      <vt:variant>
        <vt:lpwstr/>
      </vt:variant>
      <vt:variant>
        <vt:lpwstr>_4a5f789e0663312e51a7733bd354bc59</vt:lpwstr>
      </vt:variant>
      <vt:variant>
        <vt:i4>6029410</vt:i4>
      </vt:variant>
      <vt:variant>
        <vt:i4>6219</vt:i4>
      </vt:variant>
      <vt:variant>
        <vt:i4>0</vt:i4>
      </vt:variant>
      <vt:variant>
        <vt:i4>5</vt:i4>
      </vt:variant>
      <vt:variant>
        <vt:lpwstr/>
      </vt:variant>
      <vt:variant>
        <vt:lpwstr>_98dc776c0c33f3d31feb4b2ebb61522f</vt:lpwstr>
      </vt:variant>
      <vt:variant>
        <vt:i4>5832810</vt:i4>
      </vt:variant>
      <vt:variant>
        <vt:i4>6216</vt:i4>
      </vt:variant>
      <vt:variant>
        <vt:i4>0</vt:i4>
      </vt:variant>
      <vt:variant>
        <vt:i4>5</vt:i4>
      </vt:variant>
      <vt:variant>
        <vt:lpwstr/>
      </vt:variant>
      <vt:variant>
        <vt:lpwstr>_f8c7ea73106119bc8dc333241f07b2c1</vt:lpwstr>
      </vt:variant>
      <vt:variant>
        <vt:i4>917606</vt:i4>
      </vt:variant>
      <vt:variant>
        <vt:i4>6213</vt:i4>
      </vt:variant>
      <vt:variant>
        <vt:i4>0</vt:i4>
      </vt:variant>
      <vt:variant>
        <vt:i4>5</vt:i4>
      </vt:variant>
      <vt:variant>
        <vt:lpwstr/>
      </vt:variant>
      <vt:variant>
        <vt:lpwstr>_4658f8611106e1a9715192761b712fb8</vt:lpwstr>
      </vt:variant>
      <vt:variant>
        <vt:i4>5636198</vt:i4>
      </vt:variant>
      <vt:variant>
        <vt:i4>6210</vt:i4>
      </vt:variant>
      <vt:variant>
        <vt:i4>0</vt:i4>
      </vt:variant>
      <vt:variant>
        <vt:i4>5</vt:i4>
      </vt:variant>
      <vt:variant>
        <vt:lpwstr/>
      </vt:variant>
      <vt:variant>
        <vt:lpwstr>_13f9005c9106d00d7131680982c2727a</vt:lpwstr>
      </vt:variant>
      <vt:variant>
        <vt:i4>5832810</vt:i4>
      </vt:variant>
      <vt:variant>
        <vt:i4>6207</vt:i4>
      </vt:variant>
      <vt:variant>
        <vt:i4>0</vt:i4>
      </vt:variant>
      <vt:variant>
        <vt:i4>5</vt:i4>
      </vt:variant>
      <vt:variant>
        <vt:lpwstr/>
      </vt:variant>
      <vt:variant>
        <vt:lpwstr>_f8c7ea73106119bc8dc333241f07b2c1</vt:lpwstr>
      </vt:variant>
      <vt:variant>
        <vt:i4>983145</vt:i4>
      </vt:variant>
      <vt:variant>
        <vt:i4>6204</vt:i4>
      </vt:variant>
      <vt:variant>
        <vt:i4>0</vt:i4>
      </vt:variant>
      <vt:variant>
        <vt:i4>5</vt:i4>
      </vt:variant>
      <vt:variant>
        <vt:lpwstr/>
      </vt:variant>
      <vt:variant>
        <vt:lpwstr>_380248073543af7bed8363f2b34ad5f7</vt:lpwstr>
      </vt:variant>
      <vt:variant>
        <vt:i4>6094906</vt:i4>
      </vt:variant>
      <vt:variant>
        <vt:i4>6201</vt:i4>
      </vt:variant>
      <vt:variant>
        <vt:i4>0</vt:i4>
      </vt:variant>
      <vt:variant>
        <vt:i4>5</vt:i4>
      </vt:variant>
      <vt:variant>
        <vt:lpwstr/>
      </vt:variant>
      <vt:variant>
        <vt:lpwstr>_7ce5c46395b3e18c96376f2723a10215</vt:lpwstr>
      </vt:variant>
      <vt:variant>
        <vt:i4>262199</vt:i4>
      </vt:variant>
      <vt:variant>
        <vt:i4>6198</vt:i4>
      </vt:variant>
      <vt:variant>
        <vt:i4>0</vt:i4>
      </vt:variant>
      <vt:variant>
        <vt:i4>5</vt:i4>
      </vt:variant>
      <vt:variant>
        <vt:lpwstr/>
      </vt:variant>
      <vt:variant>
        <vt:lpwstr>_4d48a0bcc67a2c0d7c362123b26f243b</vt:lpwstr>
      </vt:variant>
      <vt:variant>
        <vt:i4>6029410</vt:i4>
      </vt:variant>
      <vt:variant>
        <vt:i4>6195</vt:i4>
      </vt:variant>
      <vt:variant>
        <vt:i4>0</vt:i4>
      </vt:variant>
      <vt:variant>
        <vt:i4>5</vt:i4>
      </vt:variant>
      <vt:variant>
        <vt:lpwstr/>
      </vt:variant>
      <vt:variant>
        <vt:lpwstr>_98dc776c0c33f3d31feb4b2ebb61522f</vt:lpwstr>
      </vt:variant>
      <vt:variant>
        <vt:i4>6160493</vt:i4>
      </vt:variant>
      <vt:variant>
        <vt:i4>6192</vt:i4>
      </vt:variant>
      <vt:variant>
        <vt:i4>0</vt:i4>
      </vt:variant>
      <vt:variant>
        <vt:i4>5</vt:i4>
      </vt:variant>
      <vt:variant>
        <vt:lpwstr/>
      </vt:variant>
      <vt:variant>
        <vt:lpwstr>_33cd78bd81ef2d489dad3588b5621866</vt:lpwstr>
      </vt:variant>
      <vt:variant>
        <vt:i4>262199</vt:i4>
      </vt:variant>
      <vt:variant>
        <vt:i4>6189</vt:i4>
      </vt:variant>
      <vt:variant>
        <vt:i4>0</vt:i4>
      </vt:variant>
      <vt:variant>
        <vt:i4>5</vt:i4>
      </vt:variant>
      <vt:variant>
        <vt:lpwstr/>
      </vt:variant>
      <vt:variant>
        <vt:lpwstr>_4d48a0bcc67a2c0d7c362123b26f243b</vt:lpwstr>
      </vt:variant>
      <vt:variant>
        <vt:i4>655466</vt:i4>
      </vt:variant>
      <vt:variant>
        <vt:i4>6186</vt:i4>
      </vt:variant>
      <vt:variant>
        <vt:i4>0</vt:i4>
      </vt:variant>
      <vt:variant>
        <vt:i4>5</vt:i4>
      </vt:variant>
      <vt:variant>
        <vt:lpwstr/>
      </vt:variant>
      <vt:variant>
        <vt:lpwstr>_2479b777d3d475e3a39cc8b2ab75f4a2</vt:lpwstr>
      </vt:variant>
      <vt:variant>
        <vt:i4>917606</vt:i4>
      </vt:variant>
      <vt:variant>
        <vt:i4>6183</vt:i4>
      </vt:variant>
      <vt:variant>
        <vt:i4>0</vt:i4>
      </vt:variant>
      <vt:variant>
        <vt:i4>5</vt:i4>
      </vt:variant>
      <vt:variant>
        <vt:lpwstr/>
      </vt:variant>
      <vt:variant>
        <vt:lpwstr>_4658f8611106e1a9715192761b712fb8</vt:lpwstr>
      </vt:variant>
      <vt:variant>
        <vt:i4>6160487</vt:i4>
      </vt:variant>
      <vt:variant>
        <vt:i4>6180</vt:i4>
      </vt:variant>
      <vt:variant>
        <vt:i4>0</vt:i4>
      </vt:variant>
      <vt:variant>
        <vt:i4>5</vt:i4>
      </vt:variant>
      <vt:variant>
        <vt:lpwstr/>
      </vt:variant>
      <vt:variant>
        <vt:lpwstr>_4a5f789e0663312e51a7733bd354bc59</vt:lpwstr>
      </vt:variant>
      <vt:variant>
        <vt:i4>5636198</vt:i4>
      </vt:variant>
      <vt:variant>
        <vt:i4>6177</vt:i4>
      </vt:variant>
      <vt:variant>
        <vt:i4>0</vt:i4>
      </vt:variant>
      <vt:variant>
        <vt:i4>5</vt:i4>
      </vt:variant>
      <vt:variant>
        <vt:lpwstr/>
      </vt:variant>
      <vt:variant>
        <vt:lpwstr>_13f9005c9106d00d7131680982c2727a</vt:lpwstr>
      </vt:variant>
      <vt:variant>
        <vt:i4>101</vt:i4>
      </vt:variant>
      <vt:variant>
        <vt:i4>6174</vt:i4>
      </vt:variant>
      <vt:variant>
        <vt:i4>0</vt:i4>
      </vt:variant>
      <vt:variant>
        <vt:i4>5</vt:i4>
      </vt:variant>
      <vt:variant>
        <vt:lpwstr/>
      </vt:variant>
      <vt:variant>
        <vt:lpwstr>_d80288ef2fd2c69423f39c2f5c38df82</vt:lpwstr>
      </vt:variant>
      <vt:variant>
        <vt:i4>6094906</vt:i4>
      </vt:variant>
      <vt:variant>
        <vt:i4>6171</vt:i4>
      </vt:variant>
      <vt:variant>
        <vt:i4>0</vt:i4>
      </vt:variant>
      <vt:variant>
        <vt:i4>5</vt:i4>
      </vt:variant>
      <vt:variant>
        <vt:lpwstr/>
      </vt:variant>
      <vt:variant>
        <vt:lpwstr>_7ce5c46395b3e18c96376f2723a10215</vt:lpwstr>
      </vt:variant>
      <vt:variant>
        <vt:i4>655469</vt:i4>
      </vt:variant>
      <vt:variant>
        <vt:i4>6168</vt:i4>
      </vt:variant>
      <vt:variant>
        <vt:i4>0</vt:i4>
      </vt:variant>
      <vt:variant>
        <vt:i4>5</vt:i4>
      </vt:variant>
      <vt:variant>
        <vt:lpwstr/>
      </vt:variant>
      <vt:variant>
        <vt:lpwstr>_f952ba93c519034b8f01b10d8735a6d1</vt:lpwstr>
      </vt:variant>
      <vt:variant>
        <vt:i4>5832810</vt:i4>
      </vt:variant>
      <vt:variant>
        <vt:i4>6165</vt:i4>
      </vt:variant>
      <vt:variant>
        <vt:i4>0</vt:i4>
      </vt:variant>
      <vt:variant>
        <vt:i4>5</vt:i4>
      </vt:variant>
      <vt:variant>
        <vt:lpwstr/>
      </vt:variant>
      <vt:variant>
        <vt:lpwstr>_f8c7ea73106119bc8dc333241f07b2c1</vt:lpwstr>
      </vt:variant>
      <vt:variant>
        <vt:i4>5439545</vt:i4>
      </vt:variant>
      <vt:variant>
        <vt:i4>6162</vt:i4>
      </vt:variant>
      <vt:variant>
        <vt:i4>0</vt:i4>
      </vt:variant>
      <vt:variant>
        <vt:i4>5</vt:i4>
      </vt:variant>
      <vt:variant>
        <vt:lpwstr/>
      </vt:variant>
      <vt:variant>
        <vt:lpwstr>_c05d8ea54231ef8385ae369a8cb18a7f</vt:lpwstr>
      </vt:variant>
      <vt:variant>
        <vt:i4>6029410</vt:i4>
      </vt:variant>
      <vt:variant>
        <vt:i4>6159</vt:i4>
      </vt:variant>
      <vt:variant>
        <vt:i4>0</vt:i4>
      </vt:variant>
      <vt:variant>
        <vt:i4>5</vt:i4>
      </vt:variant>
      <vt:variant>
        <vt:lpwstr/>
      </vt:variant>
      <vt:variant>
        <vt:lpwstr>_98dc776c0c33f3d31feb4b2ebb61522f</vt:lpwstr>
      </vt:variant>
      <vt:variant>
        <vt:i4>5439545</vt:i4>
      </vt:variant>
      <vt:variant>
        <vt:i4>6156</vt:i4>
      </vt:variant>
      <vt:variant>
        <vt:i4>0</vt:i4>
      </vt:variant>
      <vt:variant>
        <vt:i4>5</vt:i4>
      </vt:variant>
      <vt:variant>
        <vt:lpwstr/>
      </vt:variant>
      <vt:variant>
        <vt:lpwstr>_c05d8ea54231ef8385ae369a8cb18a7f</vt:lpwstr>
      </vt:variant>
      <vt:variant>
        <vt:i4>6029410</vt:i4>
      </vt:variant>
      <vt:variant>
        <vt:i4>6153</vt:i4>
      </vt:variant>
      <vt:variant>
        <vt:i4>0</vt:i4>
      </vt:variant>
      <vt:variant>
        <vt:i4>5</vt:i4>
      </vt:variant>
      <vt:variant>
        <vt:lpwstr/>
      </vt:variant>
      <vt:variant>
        <vt:lpwstr>_98dc776c0c33f3d31feb4b2ebb61522f</vt:lpwstr>
      </vt:variant>
      <vt:variant>
        <vt:i4>131172</vt:i4>
      </vt:variant>
      <vt:variant>
        <vt:i4>6150</vt:i4>
      </vt:variant>
      <vt:variant>
        <vt:i4>0</vt:i4>
      </vt:variant>
      <vt:variant>
        <vt:i4>5</vt:i4>
      </vt:variant>
      <vt:variant>
        <vt:lpwstr/>
      </vt:variant>
      <vt:variant>
        <vt:lpwstr>_927c2855748f476d96735ff79da4ebff</vt:lpwstr>
      </vt:variant>
      <vt:variant>
        <vt:i4>5439545</vt:i4>
      </vt:variant>
      <vt:variant>
        <vt:i4>6147</vt:i4>
      </vt:variant>
      <vt:variant>
        <vt:i4>0</vt:i4>
      </vt:variant>
      <vt:variant>
        <vt:i4>5</vt:i4>
      </vt:variant>
      <vt:variant>
        <vt:lpwstr/>
      </vt:variant>
      <vt:variant>
        <vt:lpwstr>_c05d8ea54231ef8385ae369a8cb18a7f</vt:lpwstr>
      </vt:variant>
      <vt:variant>
        <vt:i4>5308526</vt:i4>
      </vt:variant>
      <vt:variant>
        <vt:i4>6144</vt:i4>
      </vt:variant>
      <vt:variant>
        <vt:i4>0</vt:i4>
      </vt:variant>
      <vt:variant>
        <vt:i4>5</vt:i4>
      </vt:variant>
      <vt:variant>
        <vt:lpwstr/>
      </vt:variant>
      <vt:variant>
        <vt:lpwstr>_e0710944ed85fab755fb953e7174c8dd</vt:lpwstr>
      </vt:variant>
      <vt:variant>
        <vt:i4>327739</vt:i4>
      </vt:variant>
      <vt:variant>
        <vt:i4>6141</vt:i4>
      </vt:variant>
      <vt:variant>
        <vt:i4>0</vt:i4>
      </vt:variant>
      <vt:variant>
        <vt:i4>5</vt:i4>
      </vt:variant>
      <vt:variant>
        <vt:lpwstr/>
      </vt:variant>
      <vt:variant>
        <vt:lpwstr>_195976dea0d8187e1656ac43c072c070</vt:lpwstr>
      </vt:variant>
      <vt:variant>
        <vt:i4>5308526</vt:i4>
      </vt:variant>
      <vt:variant>
        <vt:i4>6138</vt:i4>
      </vt:variant>
      <vt:variant>
        <vt:i4>0</vt:i4>
      </vt:variant>
      <vt:variant>
        <vt:i4>5</vt:i4>
      </vt:variant>
      <vt:variant>
        <vt:lpwstr/>
      </vt:variant>
      <vt:variant>
        <vt:lpwstr>_e0710944ed85fab755fb953e7174c8dd</vt:lpwstr>
      </vt:variant>
      <vt:variant>
        <vt:i4>5308526</vt:i4>
      </vt:variant>
      <vt:variant>
        <vt:i4>6135</vt:i4>
      </vt:variant>
      <vt:variant>
        <vt:i4>0</vt:i4>
      </vt:variant>
      <vt:variant>
        <vt:i4>5</vt:i4>
      </vt:variant>
      <vt:variant>
        <vt:lpwstr/>
      </vt:variant>
      <vt:variant>
        <vt:lpwstr>_e0710944ed85fab755fb953e7174c8dd</vt:lpwstr>
      </vt:variant>
      <vt:variant>
        <vt:i4>327739</vt:i4>
      </vt:variant>
      <vt:variant>
        <vt:i4>6132</vt:i4>
      </vt:variant>
      <vt:variant>
        <vt:i4>0</vt:i4>
      </vt:variant>
      <vt:variant>
        <vt:i4>5</vt:i4>
      </vt:variant>
      <vt:variant>
        <vt:lpwstr/>
      </vt:variant>
      <vt:variant>
        <vt:lpwstr>_195976dea0d8187e1656ac43c072c070</vt:lpwstr>
      </vt:variant>
      <vt:variant>
        <vt:i4>6160488</vt:i4>
      </vt:variant>
      <vt:variant>
        <vt:i4>6129</vt:i4>
      </vt:variant>
      <vt:variant>
        <vt:i4>0</vt:i4>
      </vt:variant>
      <vt:variant>
        <vt:i4>5</vt:i4>
      </vt:variant>
      <vt:variant>
        <vt:lpwstr/>
      </vt:variant>
      <vt:variant>
        <vt:lpwstr>_31cdbfb5037111d4063d958f9bba2472</vt:lpwstr>
      </vt:variant>
      <vt:variant>
        <vt:i4>5636198</vt:i4>
      </vt:variant>
      <vt:variant>
        <vt:i4>6126</vt:i4>
      </vt:variant>
      <vt:variant>
        <vt:i4>0</vt:i4>
      </vt:variant>
      <vt:variant>
        <vt:i4>5</vt:i4>
      </vt:variant>
      <vt:variant>
        <vt:lpwstr/>
      </vt:variant>
      <vt:variant>
        <vt:lpwstr>_13f9005c9106d00d7131680982c2727a</vt:lpwstr>
      </vt:variant>
      <vt:variant>
        <vt:i4>327739</vt:i4>
      </vt:variant>
      <vt:variant>
        <vt:i4>6123</vt:i4>
      </vt:variant>
      <vt:variant>
        <vt:i4>0</vt:i4>
      </vt:variant>
      <vt:variant>
        <vt:i4>5</vt:i4>
      </vt:variant>
      <vt:variant>
        <vt:lpwstr/>
      </vt:variant>
      <vt:variant>
        <vt:lpwstr>_195976dea0d8187e1656ac43c072c070</vt:lpwstr>
      </vt:variant>
      <vt:variant>
        <vt:i4>5636198</vt:i4>
      </vt:variant>
      <vt:variant>
        <vt:i4>6120</vt:i4>
      </vt:variant>
      <vt:variant>
        <vt:i4>0</vt:i4>
      </vt:variant>
      <vt:variant>
        <vt:i4>5</vt:i4>
      </vt:variant>
      <vt:variant>
        <vt:lpwstr/>
      </vt:variant>
      <vt:variant>
        <vt:lpwstr>_13f9005c9106d00d7131680982c2727a</vt:lpwstr>
      </vt:variant>
      <vt:variant>
        <vt:i4>5636198</vt:i4>
      </vt:variant>
      <vt:variant>
        <vt:i4>6117</vt:i4>
      </vt:variant>
      <vt:variant>
        <vt:i4>0</vt:i4>
      </vt:variant>
      <vt:variant>
        <vt:i4>5</vt:i4>
      </vt:variant>
      <vt:variant>
        <vt:lpwstr/>
      </vt:variant>
      <vt:variant>
        <vt:lpwstr>_13f9005c9106d00d7131680982c2727a</vt:lpwstr>
      </vt:variant>
      <vt:variant>
        <vt:i4>524340</vt:i4>
      </vt:variant>
      <vt:variant>
        <vt:i4>6114</vt:i4>
      </vt:variant>
      <vt:variant>
        <vt:i4>0</vt:i4>
      </vt:variant>
      <vt:variant>
        <vt:i4>5</vt:i4>
      </vt:variant>
      <vt:variant>
        <vt:lpwstr/>
      </vt:variant>
      <vt:variant>
        <vt:lpwstr>_63104765cd42c5f76cf72fdc4ed90397</vt:lpwstr>
      </vt:variant>
      <vt:variant>
        <vt:i4>5374062</vt:i4>
      </vt:variant>
      <vt:variant>
        <vt:i4>6111</vt:i4>
      </vt:variant>
      <vt:variant>
        <vt:i4>0</vt:i4>
      </vt:variant>
      <vt:variant>
        <vt:i4>5</vt:i4>
      </vt:variant>
      <vt:variant>
        <vt:lpwstr/>
      </vt:variant>
      <vt:variant>
        <vt:lpwstr>_0a7e812804f2213995cbeffe776b63fe</vt:lpwstr>
      </vt:variant>
      <vt:variant>
        <vt:i4>5832758</vt:i4>
      </vt:variant>
      <vt:variant>
        <vt:i4>6108</vt:i4>
      </vt:variant>
      <vt:variant>
        <vt:i4>0</vt:i4>
      </vt:variant>
      <vt:variant>
        <vt:i4>5</vt:i4>
      </vt:variant>
      <vt:variant>
        <vt:lpwstr/>
      </vt:variant>
      <vt:variant>
        <vt:lpwstr>_d442d75c9ac335e7a2aadbc96919fc2d</vt:lpwstr>
      </vt:variant>
      <vt:variant>
        <vt:i4>5439545</vt:i4>
      </vt:variant>
      <vt:variant>
        <vt:i4>6105</vt:i4>
      </vt:variant>
      <vt:variant>
        <vt:i4>0</vt:i4>
      </vt:variant>
      <vt:variant>
        <vt:i4>5</vt:i4>
      </vt:variant>
      <vt:variant>
        <vt:lpwstr/>
      </vt:variant>
      <vt:variant>
        <vt:lpwstr>_c05d8ea54231ef8385ae369a8cb18a7f</vt:lpwstr>
      </vt:variant>
      <vt:variant>
        <vt:i4>6094908</vt:i4>
      </vt:variant>
      <vt:variant>
        <vt:i4>6102</vt:i4>
      </vt:variant>
      <vt:variant>
        <vt:i4>0</vt:i4>
      </vt:variant>
      <vt:variant>
        <vt:i4>5</vt:i4>
      </vt:variant>
      <vt:variant>
        <vt:lpwstr/>
      </vt:variant>
      <vt:variant>
        <vt:lpwstr>_3a4ff69ced5d7f7c66bb882997dea37e</vt:lpwstr>
      </vt:variant>
      <vt:variant>
        <vt:i4>852068</vt:i4>
      </vt:variant>
      <vt:variant>
        <vt:i4>6099</vt:i4>
      </vt:variant>
      <vt:variant>
        <vt:i4>0</vt:i4>
      </vt:variant>
      <vt:variant>
        <vt:i4>5</vt:i4>
      </vt:variant>
      <vt:variant>
        <vt:lpwstr/>
      </vt:variant>
      <vt:variant>
        <vt:lpwstr>_4b22282c86b7077a6928ad3d236ff3bb</vt:lpwstr>
      </vt:variant>
      <vt:variant>
        <vt:i4>524340</vt:i4>
      </vt:variant>
      <vt:variant>
        <vt:i4>6096</vt:i4>
      </vt:variant>
      <vt:variant>
        <vt:i4>0</vt:i4>
      </vt:variant>
      <vt:variant>
        <vt:i4>5</vt:i4>
      </vt:variant>
      <vt:variant>
        <vt:lpwstr/>
      </vt:variant>
      <vt:variant>
        <vt:lpwstr>_63104765cd42c5f76cf72fdc4ed90397</vt:lpwstr>
      </vt:variant>
      <vt:variant>
        <vt:i4>5308526</vt:i4>
      </vt:variant>
      <vt:variant>
        <vt:i4>6093</vt:i4>
      </vt:variant>
      <vt:variant>
        <vt:i4>0</vt:i4>
      </vt:variant>
      <vt:variant>
        <vt:i4>5</vt:i4>
      </vt:variant>
      <vt:variant>
        <vt:lpwstr/>
      </vt:variant>
      <vt:variant>
        <vt:lpwstr>_e0710944ed85fab755fb953e7174c8dd</vt:lpwstr>
      </vt:variant>
      <vt:variant>
        <vt:i4>6094908</vt:i4>
      </vt:variant>
      <vt:variant>
        <vt:i4>6090</vt:i4>
      </vt:variant>
      <vt:variant>
        <vt:i4>0</vt:i4>
      </vt:variant>
      <vt:variant>
        <vt:i4>5</vt:i4>
      </vt:variant>
      <vt:variant>
        <vt:lpwstr/>
      </vt:variant>
      <vt:variant>
        <vt:lpwstr>_3a4ff69ced5d7f7c66bb882997dea37e</vt:lpwstr>
      </vt:variant>
      <vt:variant>
        <vt:i4>5832758</vt:i4>
      </vt:variant>
      <vt:variant>
        <vt:i4>6087</vt:i4>
      </vt:variant>
      <vt:variant>
        <vt:i4>0</vt:i4>
      </vt:variant>
      <vt:variant>
        <vt:i4>5</vt:i4>
      </vt:variant>
      <vt:variant>
        <vt:lpwstr/>
      </vt:variant>
      <vt:variant>
        <vt:lpwstr>_d442d75c9ac335e7a2aadbc96919fc2d</vt:lpwstr>
      </vt:variant>
      <vt:variant>
        <vt:i4>6094908</vt:i4>
      </vt:variant>
      <vt:variant>
        <vt:i4>6084</vt:i4>
      </vt:variant>
      <vt:variant>
        <vt:i4>0</vt:i4>
      </vt:variant>
      <vt:variant>
        <vt:i4>5</vt:i4>
      </vt:variant>
      <vt:variant>
        <vt:lpwstr/>
      </vt:variant>
      <vt:variant>
        <vt:lpwstr>_3a4ff69ced5d7f7c66bb882997dea37e</vt:lpwstr>
      </vt:variant>
      <vt:variant>
        <vt:i4>327739</vt:i4>
      </vt:variant>
      <vt:variant>
        <vt:i4>6081</vt:i4>
      </vt:variant>
      <vt:variant>
        <vt:i4>0</vt:i4>
      </vt:variant>
      <vt:variant>
        <vt:i4>5</vt:i4>
      </vt:variant>
      <vt:variant>
        <vt:lpwstr/>
      </vt:variant>
      <vt:variant>
        <vt:lpwstr>_195976dea0d8187e1656ac43c072c070</vt:lpwstr>
      </vt:variant>
      <vt:variant>
        <vt:i4>131172</vt:i4>
      </vt:variant>
      <vt:variant>
        <vt:i4>6078</vt:i4>
      </vt:variant>
      <vt:variant>
        <vt:i4>0</vt:i4>
      </vt:variant>
      <vt:variant>
        <vt:i4>5</vt:i4>
      </vt:variant>
      <vt:variant>
        <vt:lpwstr/>
      </vt:variant>
      <vt:variant>
        <vt:lpwstr>_927c2855748f476d96735ff79da4ebff</vt:lpwstr>
      </vt:variant>
      <vt:variant>
        <vt:i4>5832758</vt:i4>
      </vt:variant>
      <vt:variant>
        <vt:i4>6075</vt:i4>
      </vt:variant>
      <vt:variant>
        <vt:i4>0</vt:i4>
      </vt:variant>
      <vt:variant>
        <vt:i4>5</vt:i4>
      </vt:variant>
      <vt:variant>
        <vt:lpwstr/>
      </vt:variant>
      <vt:variant>
        <vt:lpwstr>_d442d75c9ac335e7a2aadbc96919fc2d</vt:lpwstr>
      </vt:variant>
      <vt:variant>
        <vt:i4>6094908</vt:i4>
      </vt:variant>
      <vt:variant>
        <vt:i4>6072</vt:i4>
      </vt:variant>
      <vt:variant>
        <vt:i4>0</vt:i4>
      </vt:variant>
      <vt:variant>
        <vt:i4>5</vt:i4>
      </vt:variant>
      <vt:variant>
        <vt:lpwstr/>
      </vt:variant>
      <vt:variant>
        <vt:lpwstr>_3a4ff69ced5d7f7c66bb882997dea37e</vt:lpwstr>
      </vt:variant>
      <vt:variant>
        <vt:i4>5636203</vt:i4>
      </vt:variant>
      <vt:variant>
        <vt:i4>6069</vt:i4>
      </vt:variant>
      <vt:variant>
        <vt:i4>0</vt:i4>
      </vt:variant>
      <vt:variant>
        <vt:i4>5</vt:i4>
      </vt:variant>
      <vt:variant>
        <vt:lpwstr/>
      </vt:variant>
      <vt:variant>
        <vt:lpwstr>_af120e4b8e21c3cb078f624ef4016abe</vt:lpwstr>
      </vt:variant>
      <vt:variant>
        <vt:i4>6094908</vt:i4>
      </vt:variant>
      <vt:variant>
        <vt:i4>6066</vt:i4>
      </vt:variant>
      <vt:variant>
        <vt:i4>0</vt:i4>
      </vt:variant>
      <vt:variant>
        <vt:i4>5</vt:i4>
      </vt:variant>
      <vt:variant>
        <vt:lpwstr/>
      </vt:variant>
      <vt:variant>
        <vt:lpwstr>_3a4ff69ced5d7f7c66bb882997dea37e</vt:lpwstr>
      </vt:variant>
      <vt:variant>
        <vt:i4>6029360</vt:i4>
      </vt:variant>
      <vt:variant>
        <vt:i4>6063</vt:i4>
      </vt:variant>
      <vt:variant>
        <vt:i4>0</vt:i4>
      </vt:variant>
      <vt:variant>
        <vt:i4>5</vt:i4>
      </vt:variant>
      <vt:variant>
        <vt:lpwstr/>
      </vt:variant>
      <vt:variant>
        <vt:lpwstr>_0ea506f57adef61cfa374e799c7f4b3e</vt:lpwstr>
      </vt:variant>
      <vt:variant>
        <vt:i4>5963878</vt:i4>
      </vt:variant>
      <vt:variant>
        <vt:i4>6060</vt:i4>
      </vt:variant>
      <vt:variant>
        <vt:i4>0</vt:i4>
      </vt:variant>
      <vt:variant>
        <vt:i4>5</vt:i4>
      </vt:variant>
      <vt:variant>
        <vt:lpwstr/>
      </vt:variant>
      <vt:variant>
        <vt:lpwstr>_c4bee9dc62c41effa96910b60385b774</vt:lpwstr>
      </vt:variant>
      <vt:variant>
        <vt:i4>5308476</vt:i4>
      </vt:variant>
      <vt:variant>
        <vt:i4>6057</vt:i4>
      </vt:variant>
      <vt:variant>
        <vt:i4>0</vt:i4>
      </vt:variant>
      <vt:variant>
        <vt:i4>5</vt:i4>
      </vt:variant>
      <vt:variant>
        <vt:lpwstr/>
      </vt:variant>
      <vt:variant>
        <vt:lpwstr>_6db5f6447173086a1a7d18af4f144b69</vt:lpwstr>
      </vt:variant>
      <vt:variant>
        <vt:i4>524340</vt:i4>
      </vt:variant>
      <vt:variant>
        <vt:i4>6054</vt:i4>
      </vt:variant>
      <vt:variant>
        <vt:i4>0</vt:i4>
      </vt:variant>
      <vt:variant>
        <vt:i4>5</vt:i4>
      </vt:variant>
      <vt:variant>
        <vt:lpwstr/>
      </vt:variant>
      <vt:variant>
        <vt:lpwstr>_63104765cd42c5f76cf72fdc4ed90397</vt:lpwstr>
      </vt:variant>
      <vt:variant>
        <vt:i4>524340</vt:i4>
      </vt:variant>
      <vt:variant>
        <vt:i4>6051</vt:i4>
      </vt:variant>
      <vt:variant>
        <vt:i4>0</vt:i4>
      </vt:variant>
      <vt:variant>
        <vt:i4>5</vt:i4>
      </vt:variant>
      <vt:variant>
        <vt:lpwstr/>
      </vt:variant>
      <vt:variant>
        <vt:lpwstr>_63104765cd42c5f76cf72fdc4ed90397</vt:lpwstr>
      </vt:variant>
      <vt:variant>
        <vt:i4>458855</vt:i4>
      </vt:variant>
      <vt:variant>
        <vt:i4>6048</vt:i4>
      </vt:variant>
      <vt:variant>
        <vt:i4>0</vt:i4>
      </vt:variant>
      <vt:variant>
        <vt:i4>5</vt:i4>
      </vt:variant>
      <vt:variant>
        <vt:lpwstr/>
      </vt:variant>
      <vt:variant>
        <vt:lpwstr>_08a2eb20d8bf045e6dbd9fe9c6a5931a</vt:lpwstr>
      </vt:variant>
      <vt:variant>
        <vt:i4>524340</vt:i4>
      </vt:variant>
      <vt:variant>
        <vt:i4>6045</vt:i4>
      </vt:variant>
      <vt:variant>
        <vt:i4>0</vt:i4>
      </vt:variant>
      <vt:variant>
        <vt:i4>5</vt:i4>
      </vt:variant>
      <vt:variant>
        <vt:lpwstr/>
      </vt:variant>
      <vt:variant>
        <vt:lpwstr>_63104765cd42c5f76cf72fdc4ed90397</vt:lpwstr>
      </vt:variant>
      <vt:variant>
        <vt:i4>524340</vt:i4>
      </vt:variant>
      <vt:variant>
        <vt:i4>6042</vt:i4>
      </vt:variant>
      <vt:variant>
        <vt:i4>0</vt:i4>
      </vt:variant>
      <vt:variant>
        <vt:i4>5</vt:i4>
      </vt:variant>
      <vt:variant>
        <vt:lpwstr/>
      </vt:variant>
      <vt:variant>
        <vt:lpwstr>_63104765cd42c5f76cf72fdc4ed90397</vt:lpwstr>
      </vt:variant>
      <vt:variant>
        <vt:i4>458855</vt:i4>
      </vt:variant>
      <vt:variant>
        <vt:i4>6039</vt:i4>
      </vt:variant>
      <vt:variant>
        <vt:i4>0</vt:i4>
      </vt:variant>
      <vt:variant>
        <vt:i4>5</vt:i4>
      </vt:variant>
      <vt:variant>
        <vt:lpwstr/>
      </vt:variant>
      <vt:variant>
        <vt:lpwstr>_08a2eb20d8bf045e6dbd9fe9c6a5931a</vt:lpwstr>
      </vt:variant>
      <vt:variant>
        <vt:i4>131172</vt:i4>
      </vt:variant>
      <vt:variant>
        <vt:i4>6036</vt:i4>
      </vt:variant>
      <vt:variant>
        <vt:i4>0</vt:i4>
      </vt:variant>
      <vt:variant>
        <vt:i4>5</vt:i4>
      </vt:variant>
      <vt:variant>
        <vt:lpwstr/>
      </vt:variant>
      <vt:variant>
        <vt:lpwstr>_927c2855748f476d96735ff79da4ebff</vt:lpwstr>
      </vt:variant>
      <vt:variant>
        <vt:i4>458855</vt:i4>
      </vt:variant>
      <vt:variant>
        <vt:i4>6033</vt:i4>
      </vt:variant>
      <vt:variant>
        <vt:i4>0</vt:i4>
      </vt:variant>
      <vt:variant>
        <vt:i4>5</vt:i4>
      </vt:variant>
      <vt:variant>
        <vt:lpwstr/>
      </vt:variant>
      <vt:variant>
        <vt:lpwstr>_08a2eb20d8bf045e6dbd9fe9c6a5931a</vt:lpwstr>
      </vt:variant>
      <vt:variant>
        <vt:i4>6094908</vt:i4>
      </vt:variant>
      <vt:variant>
        <vt:i4>6030</vt:i4>
      </vt:variant>
      <vt:variant>
        <vt:i4>0</vt:i4>
      </vt:variant>
      <vt:variant>
        <vt:i4>5</vt:i4>
      </vt:variant>
      <vt:variant>
        <vt:lpwstr/>
      </vt:variant>
      <vt:variant>
        <vt:lpwstr>_3a4ff69ced5d7f7c66bb882997dea37e</vt:lpwstr>
      </vt:variant>
      <vt:variant>
        <vt:i4>262255</vt:i4>
      </vt:variant>
      <vt:variant>
        <vt:i4>6027</vt:i4>
      </vt:variant>
      <vt:variant>
        <vt:i4>0</vt:i4>
      </vt:variant>
      <vt:variant>
        <vt:i4>5</vt:i4>
      </vt:variant>
      <vt:variant>
        <vt:lpwstr/>
      </vt:variant>
      <vt:variant>
        <vt:lpwstr>_1a5b22ec96adcbdd1b918a17fe9b44b2</vt:lpwstr>
      </vt:variant>
      <vt:variant>
        <vt:i4>6094908</vt:i4>
      </vt:variant>
      <vt:variant>
        <vt:i4>6024</vt:i4>
      </vt:variant>
      <vt:variant>
        <vt:i4>0</vt:i4>
      </vt:variant>
      <vt:variant>
        <vt:i4>5</vt:i4>
      </vt:variant>
      <vt:variant>
        <vt:lpwstr/>
      </vt:variant>
      <vt:variant>
        <vt:lpwstr>_3a4ff69ced5d7f7c66bb882997dea37e</vt:lpwstr>
      </vt:variant>
      <vt:variant>
        <vt:i4>917563</vt:i4>
      </vt:variant>
      <vt:variant>
        <vt:i4>6021</vt:i4>
      </vt:variant>
      <vt:variant>
        <vt:i4>0</vt:i4>
      </vt:variant>
      <vt:variant>
        <vt:i4>5</vt:i4>
      </vt:variant>
      <vt:variant>
        <vt:lpwstr/>
      </vt:variant>
      <vt:variant>
        <vt:lpwstr>_e771cce4eb7bb47efae93a7539a40e8e</vt:lpwstr>
      </vt:variant>
      <vt:variant>
        <vt:i4>524340</vt:i4>
      </vt:variant>
      <vt:variant>
        <vt:i4>6018</vt:i4>
      </vt:variant>
      <vt:variant>
        <vt:i4>0</vt:i4>
      </vt:variant>
      <vt:variant>
        <vt:i4>5</vt:i4>
      </vt:variant>
      <vt:variant>
        <vt:lpwstr/>
      </vt:variant>
      <vt:variant>
        <vt:lpwstr>_63104765cd42c5f76cf72fdc4ed90397</vt:lpwstr>
      </vt:variant>
      <vt:variant>
        <vt:i4>5898298</vt:i4>
      </vt:variant>
      <vt:variant>
        <vt:i4>6015</vt:i4>
      </vt:variant>
      <vt:variant>
        <vt:i4>0</vt:i4>
      </vt:variant>
      <vt:variant>
        <vt:i4>5</vt:i4>
      </vt:variant>
      <vt:variant>
        <vt:lpwstr/>
      </vt:variant>
      <vt:variant>
        <vt:lpwstr>_fb65a7c7797a6f834f4eb97640a0234f</vt:lpwstr>
      </vt:variant>
      <vt:variant>
        <vt:i4>524340</vt:i4>
      </vt:variant>
      <vt:variant>
        <vt:i4>6012</vt:i4>
      </vt:variant>
      <vt:variant>
        <vt:i4>0</vt:i4>
      </vt:variant>
      <vt:variant>
        <vt:i4>5</vt:i4>
      </vt:variant>
      <vt:variant>
        <vt:lpwstr/>
      </vt:variant>
      <vt:variant>
        <vt:lpwstr>_63104765cd42c5f76cf72fdc4ed90397</vt:lpwstr>
      </vt:variant>
      <vt:variant>
        <vt:i4>6094909</vt:i4>
      </vt:variant>
      <vt:variant>
        <vt:i4>6009</vt:i4>
      </vt:variant>
      <vt:variant>
        <vt:i4>0</vt:i4>
      </vt:variant>
      <vt:variant>
        <vt:i4>5</vt:i4>
      </vt:variant>
      <vt:variant>
        <vt:lpwstr/>
      </vt:variant>
      <vt:variant>
        <vt:lpwstr>_4ba6f9ce89f037f017521bc37110d126</vt:lpwstr>
      </vt:variant>
      <vt:variant>
        <vt:i4>5439545</vt:i4>
      </vt:variant>
      <vt:variant>
        <vt:i4>6006</vt:i4>
      </vt:variant>
      <vt:variant>
        <vt:i4>0</vt:i4>
      </vt:variant>
      <vt:variant>
        <vt:i4>5</vt:i4>
      </vt:variant>
      <vt:variant>
        <vt:lpwstr/>
      </vt:variant>
      <vt:variant>
        <vt:lpwstr>_c05d8ea54231ef8385ae369a8cb18a7f</vt:lpwstr>
      </vt:variant>
      <vt:variant>
        <vt:i4>458855</vt:i4>
      </vt:variant>
      <vt:variant>
        <vt:i4>6003</vt:i4>
      </vt:variant>
      <vt:variant>
        <vt:i4>0</vt:i4>
      </vt:variant>
      <vt:variant>
        <vt:i4>5</vt:i4>
      </vt:variant>
      <vt:variant>
        <vt:lpwstr/>
      </vt:variant>
      <vt:variant>
        <vt:lpwstr>_08a2eb20d8bf045e6dbd9fe9c6a5931a</vt:lpwstr>
      </vt:variant>
      <vt:variant>
        <vt:i4>6094908</vt:i4>
      </vt:variant>
      <vt:variant>
        <vt:i4>6000</vt:i4>
      </vt:variant>
      <vt:variant>
        <vt:i4>0</vt:i4>
      </vt:variant>
      <vt:variant>
        <vt:i4>5</vt:i4>
      </vt:variant>
      <vt:variant>
        <vt:lpwstr/>
      </vt:variant>
      <vt:variant>
        <vt:lpwstr>_3a4ff69ced5d7f7c66bb882997dea37e</vt:lpwstr>
      </vt:variant>
      <vt:variant>
        <vt:i4>524340</vt:i4>
      </vt:variant>
      <vt:variant>
        <vt:i4>5997</vt:i4>
      </vt:variant>
      <vt:variant>
        <vt:i4>0</vt:i4>
      </vt:variant>
      <vt:variant>
        <vt:i4>5</vt:i4>
      </vt:variant>
      <vt:variant>
        <vt:lpwstr/>
      </vt:variant>
      <vt:variant>
        <vt:lpwstr>_63104765cd42c5f76cf72fdc4ed90397</vt:lpwstr>
      </vt:variant>
      <vt:variant>
        <vt:i4>6094908</vt:i4>
      </vt:variant>
      <vt:variant>
        <vt:i4>5994</vt:i4>
      </vt:variant>
      <vt:variant>
        <vt:i4>0</vt:i4>
      </vt:variant>
      <vt:variant>
        <vt:i4>5</vt:i4>
      </vt:variant>
      <vt:variant>
        <vt:lpwstr/>
      </vt:variant>
      <vt:variant>
        <vt:lpwstr>_3a4ff69ced5d7f7c66bb882997dea37e</vt:lpwstr>
      </vt:variant>
      <vt:variant>
        <vt:i4>524340</vt:i4>
      </vt:variant>
      <vt:variant>
        <vt:i4>5991</vt:i4>
      </vt:variant>
      <vt:variant>
        <vt:i4>0</vt:i4>
      </vt:variant>
      <vt:variant>
        <vt:i4>5</vt:i4>
      </vt:variant>
      <vt:variant>
        <vt:lpwstr/>
      </vt:variant>
      <vt:variant>
        <vt:lpwstr>_63104765cd42c5f76cf72fdc4ed90397</vt:lpwstr>
      </vt:variant>
      <vt:variant>
        <vt:i4>6094908</vt:i4>
      </vt:variant>
      <vt:variant>
        <vt:i4>5988</vt:i4>
      </vt:variant>
      <vt:variant>
        <vt:i4>0</vt:i4>
      </vt:variant>
      <vt:variant>
        <vt:i4>5</vt:i4>
      </vt:variant>
      <vt:variant>
        <vt:lpwstr/>
      </vt:variant>
      <vt:variant>
        <vt:lpwstr>_3a4ff69ced5d7f7c66bb882997dea37e</vt:lpwstr>
      </vt:variant>
      <vt:variant>
        <vt:i4>5636198</vt:i4>
      </vt:variant>
      <vt:variant>
        <vt:i4>5985</vt:i4>
      </vt:variant>
      <vt:variant>
        <vt:i4>0</vt:i4>
      </vt:variant>
      <vt:variant>
        <vt:i4>5</vt:i4>
      </vt:variant>
      <vt:variant>
        <vt:lpwstr/>
      </vt:variant>
      <vt:variant>
        <vt:lpwstr>_13f9005c9106d00d7131680982c2727a</vt:lpwstr>
      </vt:variant>
      <vt:variant>
        <vt:i4>524340</vt:i4>
      </vt:variant>
      <vt:variant>
        <vt:i4>5982</vt:i4>
      </vt:variant>
      <vt:variant>
        <vt:i4>0</vt:i4>
      </vt:variant>
      <vt:variant>
        <vt:i4>5</vt:i4>
      </vt:variant>
      <vt:variant>
        <vt:lpwstr/>
      </vt:variant>
      <vt:variant>
        <vt:lpwstr>_63104765cd42c5f76cf72fdc4ed90397</vt:lpwstr>
      </vt:variant>
      <vt:variant>
        <vt:i4>6094908</vt:i4>
      </vt:variant>
      <vt:variant>
        <vt:i4>5979</vt:i4>
      </vt:variant>
      <vt:variant>
        <vt:i4>0</vt:i4>
      </vt:variant>
      <vt:variant>
        <vt:i4>5</vt:i4>
      </vt:variant>
      <vt:variant>
        <vt:lpwstr/>
      </vt:variant>
      <vt:variant>
        <vt:lpwstr>_3a4ff69ced5d7f7c66bb882997dea37e</vt:lpwstr>
      </vt:variant>
      <vt:variant>
        <vt:i4>327739</vt:i4>
      </vt:variant>
      <vt:variant>
        <vt:i4>5976</vt:i4>
      </vt:variant>
      <vt:variant>
        <vt:i4>0</vt:i4>
      </vt:variant>
      <vt:variant>
        <vt:i4>5</vt:i4>
      </vt:variant>
      <vt:variant>
        <vt:lpwstr/>
      </vt:variant>
      <vt:variant>
        <vt:lpwstr>_195976dea0d8187e1656ac43c072c070</vt:lpwstr>
      </vt:variant>
      <vt:variant>
        <vt:i4>6094908</vt:i4>
      </vt:variant>
      <vt:variant>
        <vt:i4>5973</vt:i4>
      </vt:variant>
      <vt:variant>
        <vt:i4>0</vt:i4>
      </vt:variant>
      <vt:variant>
        <vt:i4>5</vt:i4>
      </vt:variant>
      <vt:variant>
        <vt:lpwstr/>
      </vt:variant>
      <vt:variant>
        <vt:lpwstr>_3a4ff69ced5d7f7c66bb882997dea37e</vt:lpwstr>
      </vt:variant>
      <vt:variant>
        <vt:i4>786494</vt:i4>
      </vt:variant>
      <vt:variant>
        <vt:i4>5970</vt:i4>
      </vt:variant>
      <vt:variant>
        <vt:i4>0</vt:i4>
      </vt:variant>
      <vt:variant>
        <vt:i4>5</vt:i4>
      </vt:variant>
      <vt:variant>
        <vt:lpwstr/>
      </vt:variant>
      <vt:variant>
        <vt:lpwstr>_fde5e413a501c493daf61032d6f61acc</vt:lpwstr>
      </vt:variant>
      <vt:variant>
        <vt:i4>524340</vt:i4>
      </vt:variant>
      <vt:variant>
        <vt:i4>5967</vt:i4>
      </vt:variant>
      <vt:variant>
        <vt:i4>0</vt:i4>
      </vt:variant>
      <vt:variant>
        <vt:i4>5</vt:i4>
      </vt:variant>
      <vt:variant>
        <vt:lpwstr/>
      </vt:variant>
      <vt:variant>
        <vt:lpwstr>_63104765cd42c5f76cf72fdc4ed90397</vt:lpwstr>
      </vt:variant>
      <vt:variant>
        <vt:i4>5898302</vt:i4>
      </vt:variant>
      <vt:variant>
        <vt:i4>5964</vt:i4>
      </vt:variant>
      <vt:variant>
        <vt:i4>0</vt:i4>
      </vt:variant>
      <vt:variant>
        <vt:i4>5</vt:i4>
      </vt:variant>
      <vt:variant>
        <vt:lpwstr/>
      </vt:variant>
      <vt:variant>
        <vt:lpwstr>_cace6027090dfa9c9c022ee88d776bf3</vt:lpwstr>
      </vt:variant>
      <vt:variant>
        <vt:i4>524340</vt:i4>
      </vt:variant>
      <vt:variant>
        <vt:i4>5961</vt:i4>
      </vt:variant>
      <vt:variant>
        <vt:i4>0</vt:i4>
      </vt:variant>
      <vt:variant>
        <vt:i4>5</vt:i4>
      </vt:variant>
      <vt:variant>
        <vt:lpwstr/>
      </vt:variant>
      <vt:variant>
        <vt:lpwstr>_63104765cd42c5f76cf72fdc4ed90397</vt:lpwstr>
      </vt:variant>
      <vt:variant>
        <vt:i4>5898302</vt:i4>
      </vt:variant>
      <vt:variant>
        <vt:i4>5958</vt:i4>
      </vt:variant>
      <vt:variant>
        <vt:i4>0</vt:i4>
      </vt:variant>
      <vt:variant>
        <vt:i4>5</vt:i4>
      </vt:variant>
      <vt:variant>
        <vt:lpwstr/>
      </vt:variant>
      <vt:variant>
        <vt:lpwstr>_cace6027090dfa9c9c022ee88d776bf3</vt:lpwstr>
      </vt:variant>
      <vt:variant>
        <vt:i4>524340</vt:i4>
      </vt:variant>
      <vt:variant>
        <vt:i4>5955</vt:i4>
      </vt:variant>
      <vt:variant>
        <vt:i4>0</vt:i4>
      </vt:variant>
      <vt:variant>
        <vt:i4>5</vt:i4>
      </vt:variant>
      <vt:variant>
        <vt:lpwstr/>
      </vt:variant>
      <vt:variant>
        <vt:lpwstr>_63104765cd42c5f76cf72fdc4ed90397</vt:lpwstr>
      </vt:variant>
      <vt:variant>
        <vt:i4>5898302</vt:i4>
      </vt:variant>
      <vt:variant>
        <vt:i4>5952</vt:i4>
      </vt:variant>
      <vt:variant>
        <vt:i4>0</vt:i4>
      </vt:variant>
      <vt:variant>
        <vt:i4>5</vt:i4>
      </vt:variant>
      <vt:variant>
        <vt:lpwstr/>
      </vt:variant>
      <vt:variant>
        <vt:lpwstr>_cace6027090dfa9c9c022ee88d776bf3</vt:lpwstr>
      </vt:variant>
      <vt:variant>
        <vt:i4>524340</vt:i4>
      </vt:variant>
      <vt:variant>
        <vt:i4>5949</vt:i4>
      </vt:variant>
      <vt:variant>
        <vt:i4>0</vt:i4>
      </vt:variant>
      <vt:variant>
        <vt:i4>5</vt:i4>
      </vt:variant>
      <vt:variant>
        <vt:lpwstr/>
      </vt:variant>
      <vt:variant>
        <vt:lpwstr>_63104765cd42c5f76cf72fdc4ed90397</vt:lpwstr>
      </vt:variant>
      <vt:variant>
        <vt:i4>5898302</vt:i4>
      </vt:variant>
      <vt:variant>
        <vt:i4>5946</vt:i4>
      </vt:variant>
      <vt:variant>
        <vt:i4>0</vt:i4>
      </vt:variant>
      <vt:variant>
        <vt:i4>5</vt:i4>
      </vt:variant>
      <vt:variant>
        <vt:lpwstr/>
      </vt:variant>
      <vt:variant>
        <vt:lpwstr>_cace6027090dfa9c9c022ee88d776bf3</vt:lpwstr>
      </vt:variant>
      <vt:variant>
        <vt:i4>65591</vt:i4>
      </vt:variant>
      <vt:variant>
        <vt:i4>5943</vt:i4>
      </vt:variant>
      <vt:variant>
        <vt:i4>0</vt:i4>
      </vt:variant>
      <vt:variant>
        <vt:i4>5</vt:i4>
      </vt:variant>
      <vt:variant>
        <vt:lpwstr/>
      </vt:variant>
      <vt:variant>
        <vt:lpwstr>_1e46c059e4f9b5846cdb98d6adff437a</vt:lpwstr>
      </vt:variant>
      <vt:variant>
        <vt:i4>5308476</vt:i4>
      </vt:variant>
      <vt:variant>
        <vt:i4>5940</vt:i4>
      </vt:variant>
      <vt:variant>
        <vt:i4>0</vt:i4>
      </vt:variant>
      <vt:variant>
        <vt:i4>5</vt:i4>
      </vt:variant>
      <vt:variant>
        <vt:lpwstr/>
      </vt:variant>
      <vt:variant>
        <vt:lpwstr>_6db5f6447173086a1a7d18af4f144b69</vt:lpwstr>
      </vt:variant>
      <vt:variant>
        <vt:i4>65591</vt:i4>
      </vt:variant>
      <vt:variant>
        <vt:i4>5937</vt:i4>
      </vt:variant>
      <vt:variant>
        <vt:i4>0</vt:i4>
      </vt:variant>
      <vt:variant>
        <vt:i4>5</vt:i4>
      </vt:variant>
      <vt:variant>
        <vt:lpwstr/>
      </vt:variant>
      <vt:variant>
        <vt:lpwstr>_1e46c059e4f9b5846cdb98d6adff437a</vt:lpwstr>
      </vt:variant>
      <vt:variant>
        <vt:i4>5308476</vt:i4>
      </vt:variant>
      <vt:variant>
        <vt:i4>5934</vt:i4>
      </vt:variant>
      <vt:variant>
        <vt:i4>0</vt:i4>
      </vt:variant>
      <vt:variant>
        <vt:i4>5</vt:i4>
      </vt:variant>
      <vt:variant>
        <vt:lpwstr/>
      </vt:variant>
      <vt:variant>
        <vt:lpwstr>_6db5f6447173086a1a7d18af4f144b69</vt:lpwstr>
      </vt:variant>
      <vt:variant>
        <vt:i4>65591</vt:i4>
      </vt:variant>
      <vt:variant>
        <vt:i4>5931</vt:i4>
      </vt:variant>
      <vt:variant>
        <vt:i4>0</vt:i4>
      </vt:variant>
      <vt:variant>
        <vt:i4>5</vt:i4>
      </vt:variant>
      <vt:variant>
        <vt:lpwstr/>
      </vt:variant>
      <vt:variant>
        <vt:lpwstr>_1e46c059e4f9b5846cdb98d6adff437a</vt:lpwstr>
      </vt:variant>
      <vt:variant>
        <vt:i4>5308476</vt:i4>
      </vt:variant>
      <vt:variant>
        <vt:i4>5928</vt:i4>
      </vt:variant>
      <vt:variant>
        <vt:i4>0</vt:i4>
      </vt:variant>
      <vt:variant>
        <vt:i4>5</vt:i4>
      </vt:variant>
      <vt:variant>
        <vt:lpwstr/>
      </vt:variant>
      <vt:variant>
        <vt:lpwstr>_6db5f6447173086a1a7d18af4f144b69</vt:lpwstr>
      </vt:variant>
      <vt:variant>
        <vt:i4>65591</vt:i4>
      </vt:variant>
      <vt:variant>
        <vt:i4>5925</vt:i4>
      </vt:variant>
      <vt:variant>
        <vt:i4>0</vt:i4>
      </vt:variant>
      <vt:variant>
        <vt:i4>5</vt:i4>
      </vt:variant>
      <vt:variant>
        <vt:lpwstr/>
      </vt:variant>
      <vt:variant>
        <vt:lpwstr>_1e46c059e4f9b5846cdb98d6adff437a</vt:lpwstr>
      </vt:variant>
      <vt:variant>
        <vt:i4>5308476</vt:i4>
      </vt:variant>
      <vt:variant>
        <vt:i4>5922</vt:i4>
      </vt:variant>
      <vt:variant>
        <vt:i4>0</vt:i4>
      </vt:variant>
      <vt:variant>
        <vt:i4>5</vt:i4>
      </vt:variant>
      <vt:variant>
        <vt:lpwstr/>
      </vt:variant>
      <vt:variant>
        <vt:lpwstr>_6db5f6447173086a1a7d18af4f144b69</vt:lpwstr>
      </vt:variant>
      <vt:variant>
        <vt:i4>65591</vt:i4>
      </vt:variant>
      <vt:variant>
        <vt:i4>5919</vt:i4>
      </vt:variant>
      <vt:variant>
        <vt:i4>0</vt:i4>
      </vt:variant>
      <vt:variant>
        <vt:i4>5</vt:i4>
      </vt:variant>
      <vt:variant>
        <vt:lpwstr/>
      </vt:variant>
      <vt:variant>
        <vt:lpwstr>_1e46c059e4f9b5846cdb98d6adff437a</vt:lpwstr>
      </vt:variant>
      <vt:variant>
        <vt:i4>5308476</vt:i4>
      </vt:variant>
      <vt:variant>
        <vt:i4>5916</vt:i4>
      </vt:variant>
      <vt:variant>
        <vt:i4>0</vt:i4>
      </vt:variant>
      <vt:variant>
        <vt:i4>5</vt:i4>
      </vt:variant>
      <vt:variant>
        <vt:lpwstr/>
      </vt:variant>
      <vt:variant>
        <vt:lpwstr>_6db5f6447173086a1a7d18af4f144b69</vt:lpwstr>
      </vt:variant>
      <vt:variant>
        <vt:i4>65591</vt:i4>
      </vt:variant>
      <vt:variant>
        <vt:i4>5913</vt:i4>
      </vt:variant>
      <vt:variant>
        <vt:i4>0</vt:i4>
      </vt:variant>
      <vt:variant>
        <vt:i4>5</vt:i4>
      </vt:variant>
      <vt:variant>
        <vt:lpwstr/>
      </vt:variant>
      <vt:variant>
        <vt:lpwstr>_1e46c059e4f9b5846cdb98d6adff437a</vt:lpwstr>
      </vt:variant>
      <vt:variant>
        <vt:i4>5308476</vt:i4>
      </vt:variant>
      <vt:variant>
        <vt:i4>5910</vt:i4>
      </vt:variant>
      <vt:variant>
        <vt:i4>0</vt:i4>
      </vt:variant>
      <vt:variant>
        <vt:i4>5</vt:i4>
      </vt:variant>
      <vt:variant>
        <vt:lpwstr/>
      </vt:variant>
      <vt:variant>
        <vt:lpwstr>_6db5f6447173086a1a7d18af4f144b69</vt:lpwstr>
      </vt:variant>
      <vt:variant>
        <vt:i4>65591</vt:i4>
      </vt:variant>
      <vt:variant>
        <vt:i4>5907</vt:i4>
      </vt:variant>
      <vt:variant>
        <vt:i4>0</vt:i4>
      </vt:variant>
      <vt:variant>
        <vt:i4>5</vt:i4>
      </vt:variant>
      <vt:variant>
        <vt:lpwstr/>
      </vt:variant>
      <vt:variant>
        <vt:lpwstr>_1e46c059e4f9b5846cdb98d6adff437a</vt:lpwstr>
      </vt:variant>
      <vt:variant>
        <vt:i4>5308476</vt:i4>
      </vt:variant>
      <vt:variant>
        <vt:i4>5904</vt:i4>
      </vt:variant>
      <vt:variant>
        <vt:i4>0</vt:i4>
      </vt:variant>
      <vt:variant>
        <vt:i4>5</vt:i4>
      </vt:variant>
      <vt:variant>
        <vt:lpwstr/>
      </vt:variant>
      <vt:variant>
        <vt:lpwstr>_6db5f6447173086a1a7d18af4f144b69</vt:lpwstr>
      </vt:variant>
      <vt:variant>
        <vt:i4>524340</vt:i4>
      </vt:variant>
      <vt:variant>
        <vt:i4>5901</vt:i4>
      </vt:variant>
      <vt:variant>
        <vt:i4>0</vt:i4>
      </vt:variant>
      <vt:variant>
        <vt:i4>5</vt:i4>
      </vt:variant>
      <vt:variant>
        <vt:lpwstr/>
      </vt:variant>
      <vt:variant>
        <vt:lpwstr>_63104765cd42c5f76cf72fdc4ed90397</vt:lpwstr>
      </vt:variant>
      <vt:variant>
        <vt:i4>5636198</vt:i4>
      </vt:variant>
      <vt:variant>
        <vt:i4>5898</vt:i4>
      </vt:variant>
      <vt:variant>
        <vt:i4>0</vt:i4>
      </vt:variant>
      <vt:variant>
        <vt:i4>5</vt:i4>
      </vt:variant>
      <vt:variant>
        <vt:lpwstr/>
      </vt:variant>
      <vt:variant>
        <vt:lpwstr>_13f9005c9106d00d7131680982c2727a</vt:lpwstr>
      </vt:variant>
      <vt:variant>
        <vt:i4>458801</vt:i4>
      </vt:variant>
      <vt:variant>
        <vt:i4>5895</vt:i4>
      </vt:variant>
      <vt:variant>
        <vt:i4>0</vt:i4>
      </vt:variant>
      <vt:variant>
        <vt:i4>5</vt:i4>
      </vt:variant>
      <vt:variant>
        <vt:lpwstr/>
      </vt:variant>
      <vt:variant>
        <vt:lpwstr>_9bf67544840a1cd6396f28cc292e3ca0</vt:lpwstr>
      </vt:variant>
      <vt:variant>
        <vt:i4>5898303</vt:i4>
      </vt:variant>
      <vt:variant>
        <vt:i4>5892</vt:i4>
      </vt:variant>
      <vt:variant>
        <vt:i4>0</vt:i4>
      </vt:variant>
      <vt:variant>
        <vt:i4>5</vt:i4>
      </vt:variant>
      <vt:variant>
        <vt:lpwstr/>
      </vt:variant>
      <vt:variant>
        <vt:lpwstr>_404887ca511c022e037ede12e1a8f37a</vt:lpwstr>
      </vt:variant>
      <vt:variant>
        <vt:i4>5898303</vt:i4>
      </vt:variant>
      <vt:variant>
        <vt:i4>5889</vt:i4>
      </vt:variant>
      <vt:variant>
        <vt:i4>0</vt:i4>
      </vt:variant>
      <vt:variant>
        <vt:i4>5</vt:i4>
      </vt:variant>
      <vt:variant>
        <vt:lpwstr/>
      </vt:variant>
      <vt:variant>
        <vt:lpwstr>_404887ca511c022e037ede12e1a8f37a</vt:lpwstr>
      </vt:variant>
      <vt:variant>
        <vt:i4>5898303</vt:i4>
      </vt:variant>
      <vt:variant>
        <vt:i4>5886</vt:i4>
      </vt:variant>
      <vt:variant>
        <vt:i4>0</vt:i4>
      </vt:variant>
      <vt:variant>
        <vt:i4>5</vt:i4>
      </vt:variant>
      <vt:variant>
        <vt:lpwstr/>
      </vt:variant>
      <vt:variant>
        <vt:lpwstr>_404887ca511c022e037ede12e1a8f37a</vt:lpwstr>
      </vt:variant>
      <vt:variant>
        <vt:i4>5636198</vt:i4>
      </vt:variant>
      <vt:variant>
        <vt:i4>5883</vt:i4>
      </vt:variant>
      <vt:variant>
        <vt:i4>0</vt:i4>
      </vt:variant>
      <vt:variant>
        <vt:i4>5</vt:i4>
      </vt:variant>
      <vt:variant>
        <vt:lpwstr/>
      </vt:variant>
      <vt:variant>
        <vt:lpwstr>_13f9005c9106d00d7131680982c2727a</vt:lpwstr>
      </vt:variant>
      <vt:variant>
        <vt:i4>5963829</vt:i4>
      </vt:variant>
      <vt:variant>
        <vt:i4>5880</vt:i4>
      </vt:variant>
      <vt:variant>
        <vt:i4>0</vt:i4>
      </vt:variant>
      <vt:variant>
        <vt:i4>5</vt:i4>
      </vt:variant>
      <vt:variant>
        <vt:lpwstr/>
      </vt:variant>
      <vt:variant>
        <vt:lpwstr>_81284aa430d71f6e8d9c1804d9149488</vt:lpwstr>
      </vt:variant>
      <vt:variant>
        <vt:i4>524340</vt:i4>
      </vt:variant>
      <vt:variant>
        <vt:i4>5877</vt:i4>
      </vt:variant>
      <vt:variant>
        <vt:i4>0</vt:i4>
      </vt:variant>
      <vt:variant>
        <vt:i4>5</vt:i4>
      </vt:variant>
      <vt:variant>
        <vt:lpwstr/>
      </vt:variant>
      <vt:variant>
        <vt:lpwstr>_63104765cd42c5f76cf72fdc4ed90397</vt:lpwstr>
      </vt:variant>
      <vt:variant>
        <vt:i4>983142</vt:i4>
      </vt:variant>
      <vt:variant>
        <vt:i4>5874</vt:i4>
      </vt:variant>
      <vt:variant>
        <vt:i4>0</vt:i4>
      </vt:variant>
      <vt:variant>
        <vt:i4>5</vt:i4>
      </vt:variant>
      <vt:variant>
        <vt:lpwstr/>
      </vt:variant>
      <vt:variant>
        <vt:lpwstr>_4ad363f9cd4c188b8c30222da089102b</vt:lpwstr>
      </vt:variant>
      <vt:variant>
        <vt:i4>5636198</vt:i4>
      </vt:variant>
      <vt:variant>
        <vt:i4>5871</vt:i4>
      </vt:variant>
      <vt:variant>
        <vt:i4>0</vt:i4>
      </vt:variant>
      <vt:variant>
        <vt:i4>5</vt:i4>
      </vt:variant>
      <vt:variant>
        <vt:lpwstr/>
      </vt:variant>
      <vt:variant>
        <vt:lpwstr>_13f9005c9106d00d7131680982c2727a</vt:lpwstr>
      </vt:variant>
      <vt:variant>
        <vt:i4>327739</vt:i4>
      </vt:variant>
      <vt:variant>
        <vt:i4>5868</vt:i4>
      </vt:variant>
      <vt:variant>
        <vt:i4>0</vt:i4>
      </vt:variant>
      <vt:variant>
        <vt:i4>5</vt:i4>
      </vt:variant>
      <vt:variant>
        <vt:lpwstr/>
      </vt:variant>
      <vt:variant>
        <vt:lpwstr>_195976dea0d8187e1656ac43c072c070</vt:lpwstr>
      </vt:variant>
      <vt:variant>
        <vt:i4>327739</vt:i4>
      </vt:variant>
      <vt:variant>
        <vt:i4>5865</vt:i4>
      </vt:variant>
      <vt:variant>
        <vt:i4>0</vt:i4>
      </vt:variant>
      <vt:variant>
        <vt:i4>5</vt:i4>
      </vt:variant>
      <vt:variant>
        <vt:lpwstr/>
      </vt:variant>
      <vt:variant>
        <vt:lpwstr>_195976dea0d8187e1656ac43c072c070</vt:lpwstr>
      </vt:variant>
      <vt:variant>
        <vt:i4>6094908</vt:i4>
      </vt:variant>
      <vt:variant>
        <vt:i4>5862</vt:i4>
      </vt:variant>
      <vt:variant>
        <vt:i4>0</vt:i4>
      </vt:variant>
      <vt:variant>
        <vt:i4>5</vt:i4>
      </vt:variant>
      <vt:variant>
        <vt:lpwstr/>
      </vt:variant>
      <vt:variant>
        <vt:lpwstr>_3a4ff69ced5d7f7c66bb882997dea37e</vt:lpwstr>
      </vt:variant>
      <vt:variant>
        <vt:i4>5636198</vt:i4>
      </vt:variant>
      <vt:variant>
        <vt:i4>5859</vt:i4>
      </vt:variant>
      <vt:variant>
        <vt:i4>0</vt:i4>
      </vt:variant>
      <vt:variant>
        <vt:i4>5</vt:i4>
      </vt:variant>
      <vt:variant>
        <vt:lpwstr/>
      </vt:variant>
      <vt:variant>
        <vt:lpwstr>_13f9005c9106d00d7131680982c2727a</vt:lpwstr>
      </vt:variant>
      <vt:variant>
        <vt:i4>6094908</vt:i4>
      </vt:variant>
      <vt:variant>
        <vt:i4>5856</vt:i4>
      </vt:variant>
      <vt:variant>
        <vt:i4>0</vt:i4>
      </vt:variant>
      <vt:variant>
        <vt:i4>5</vt:i4>
      </vt:variant>
      <vt:variant>
        <vt:lpwstr/>
      </vt:variant>
      <vt:variant>
        <vt:lpwstr>_3a4ff69ced5d7f7c66bb882997dea37e</vt:lpwstr>
      </vt:variant>
      <vt:variant>
        <vt:i4>5636198</vt:i4>
      </vt:variant>
      <vt:variant>
        <vt:i4>5853</vt:i4>
      </vt:variant>
      <vt:variant>
        <vt:i4>0</vt:i4>
      </vt:variant>
      <vt:variant>
        <vt:i4>5</vt:i4>
      </vt:variant>
      <vt:variant>
        <vt:lpwstr/>
      </vt:variant>
      <vt:variant>
        <vt:lpwstr>_13f9005c9106d00d7131680982c2727a</vt:lpwstr>
      </vt:variant>
      <vt:variant>
        <vt:i4>6094908</vt:i4>
      </vt:variant>
      <vt:variant>
        <vt:i4>5850</vt:i4>
      </vt:variant>
      <vt:variant>
        <vt:i4>0</vt:i4>
      </vt:variant>
      <vt:variant>
        <vt:i4>5</vt:i4>
      </vt:variant>
      <vt:variant>
        <vt:lpwstr/>
      </vt:variant>
      <vt:variant>
        <vt:lpwstr>_3a4ff69ced5d7f7c66bb882997dea37e</vt:lpwstr>
      </vt:variant>
      <vt:variant>
        <vt:i4>5636198</vt:i4>
      </vt:variant>
      <vt:variant>
        <vt:i4>5847</vt:i4>
      </vt:variant>
      <vt:variant>
        <vt:i4>0</vt:i4>
      </vt:variant>
      <vt:variant>
        <vt:i4>5</vt:i4>
      </vt:variant>
      <vt:variant>
        <vt:lpwstr/>
      </vt:variant>
      <vt:variant>
        <vt:lpwstr>_13f9005c9106d00d7131680982c2727a</vt:lpwstr>
      </vt:variant>
      <vt:variant>
        <vt:i4>524340</vt:i4>
      </vt:variant>
      <vt:variant>
        <vt:i4>5844</vt:i4>
      </vt:variant>
      <vt:variant>
        <vt:i4>0</vt:i4>
      </vt:variant>
      <vt:variant>
        <vt:i4>5</vt:i4>
      </vt:variant>
      <vt:variant>
        <vt:lpwstr/>
      </vt:variant>
      <vt:variant>
        <vt:lpwstr>_63104765cd42c5f76cf72fdc4ed90397</vt:lpwstr>
      </vt:variant>
      <vt:variant>
        <vt:i4>524340</vt:i4>
      </vt:variant>
      <vt:variant>
        <vt:i4>5841</vt:i4>
      </vt:variant>
      <vt:variant>
        <vt:i4>0</vt:i4>
      </vt:variant>
      <vt:variant>
        <vt:i4>5</vt:i4>
      </vt:variant>
      <vt:variant>
        <vt:lpwstr/>
      </vt:variant>
      <vt:variant>
        <vt:lpwstr>_63104765cd42c5f76cf72fdc4ed90397</vt:lpwstr>
      </vt:variant>
      <vt:variant>
        <vt:i4>524340</vt:i4>
      </vt:variant>
      <vt:variant>
        <vt:i4>5838</vt:i4>
      </vt:variant>
      <vt:variant>
        <vt:i4>0</vt:i4>
      </vt:variant>
      <vt:variant>
        <vt:i4>5</vt:i4>
      </vt:variant>
      <vt:variant>
        <vt:lpwstr/>
      </vt:variant>
      <vt:variant>
        <vt:lpwstr>_63104765cd42c5f76cf72fdc4ed90397</vt:lpwstr>
      </vt:variant>
      <vt:variant>
        <vt:i4>589880</vt:i4>
      </vt:variant>
      <vt:variant>
        <vt:i4>5835</vt:i4>
      </vt:variant>
      <vt:variant>
        <vt:i4>0</vt:i4>
      </vt:variant>
      <vt:variant>
        <vt:i4>5</vt:i4>
      </vt:variant>
      <vt:variant>
        <vt:lpwstr/>
      </vt:variant>
      <vt:variant>
        <vt:lpwstr>_61d62023807adbd0fad066e1c7b8f9b7</vt:lpwstr>
      </vt:variant>
      <vt:variant>
        <vt:i4>917565</vt:i4>
      </vt:variant>
      <vt:variant>
        <vt:i4>5832</vt:i4>
      </vt:variant>
      <vt:variant>
        <vt:i4>0</vt:i4>
      </vt:variant>
      <vt:variant>
        <vt:i4>5</vt:i4>
      </vt:variant>
      <vt:variant>
        <vt:lpwstr/>
      </vt:variant>
      <vt:variant>
        <vt:lpwstr>_414dd7d59107bf4287d1511685ca32ab</vt:lpwstr>
      </vt:variant>
      <vt:variant>
        <vt:i4>458854</vt:i4>
      </vt:variant>
      <vt:variant>
        <vt:i4>5829</vt:i4>
      </vt:variant>
      <vt:variant>
        <vt:i4>0</vt:i4>
      </vt:variant>
      <vt:variant>
        <vt:i4>5</vt:i4>
      </vt:variant>
      <vt:variant>
        <vt:lpwstr/>
      </vt:variant>
      <vt:variant>
        <vt:lpwstr>_23c4326044009f885190c5ab985800db</vt:lpwstr>
      </vt:variant>
      <vt:variant>
        <vt:i4>5963829</vt:i4>
      </vt:variant>
      <vt:variant>
        <vt:i4>5826</vt:i4>
      </vt:variant>
      <vt:variant>
        <vt:i4>0</vt:i4>
      </vt:variant>
      <vt:variant>
        <vt:i4>5</vt:i4>
      </vt:variant>
      <vt:variant>
        <vt:lpwstr/>
      </vt:variant>
      <vt:variant>
        <vt:lpwstr>_81284aa430d71f6e8d9c1804d9149488</vt:lpwstr>
      </vt:variant>
      <vt:variant>
        <vt:i4>5963829</vt:i4>
      </vt:variant>
      <vt:variant>
        <vt:i4>5823</vt:i4>
      </vt:variant>
      <vt:variant>
        <vt:i4>0</vt:i4>
      </vt:variant>
      <vt:variant>
        <vt:i4>5</vt:i4>
      </vt:variant>
      <vt:variant>
        <vt:lpwstr/>
      </vt:variant>
      <vt:variant>
        <vt:lpwstr>_81284aa430d71f6e8d9c1804d9149488</vt:lpwstr>
      </vt:variant>
      <vt:variant>
        <vt:i4>917565</vt:i4>
      </vt:variant>
      <vt:variant>
        <vt:i4>5820</vt:i4>
      </vt:variant>
      <vt:variant>
        <vt:i4>0</vt:i4>
      </vt:variant>
      <vt:variant>
        <vt:i4>5</vt:i4>
      </vt:variant>
      <vt:variant>
        <vt:lpwstr/>
      </vt:variant>
      <vt:variant>
        <vt:lpwstr>_414dd7d59107bf4287d1511685ca32ab</vt:lpwstr>
      </vt:variant>
      <vt:variant>
        <vt:i4>131172</vt:i4>
      </vt:variant>
      <vt:variant>
        <vt:i4>5817</vt:i4>
      </vt:variant>
      <vt:variant>
        <vt:i4>0</vt:i4>
      </vt:variant>
      <vt:variant>
        <vt:i4>5</vt:i4>
      </vt:variant>
      <vt:variant>
        <vt:lpwstr/>
      </vt:variant>
      <vt:variant>
        <vt:lpwstr>_927c2855748f476d96735ff79da4ebff</vt:lpwstr>
      </vt:variant>
      <vt:variant>
        <vt:i4>852030</vt:i4>
      </vt:variant>
      <vt:variant>
        <vt:i4>5814</vt:i4>
      </vt:variant>
      <vt:variant>
        <vt:i4>0</vt:i4>
      </vt:variant>
      <vt:variant>
        <vt:i4>5</vt:i4>
      </vt:variant>
      <vt:variant>
        <vt:lpwstr/>
      </vt:variant>
      <vt:variant>
        <vt:lpwstr>_5cb707f0e4b55ba1e0378efebf7dcea9</vt:lpwstr>
      </vt:variant>
      <vt:variant>
        <vt:i4>6094908</vt:i4>
      </vt:variant>
      <vt:variant>
        <vt:i4>5811</vt:i4>
      </vt:variant>
      <vt:variant>
        <vt:i4>0</vt:i4>
      </vt:variant>
      <vt:variant>
        <vt:i4>5</vt:i4>
      </vt:variant>
      <vt:variant>
        <vt:lpwstr/>
      </vt:variant>
      <vt:variant>
        <vt:lpwstr>_3a4ff69ced5d7f7c66bb882997dea37e</vt:lpwstr>
      </vt:variant>
      <vt:variant>
        <vt:i4>917565</vt:i4>
      </vt:variant>
      <vt:variant>
        <vt:i4>5808</vt:i4>
      </vt:variant>
      <vt:variant>
        <vt:i4>0</vt:i4>
      </vt:variant>
      <vt:variant>
        <vt:i4>5</vt:i4>
      </vt:variant>
      <vt:variant>
        <vt:lpwstr/>
      </vt:variant>
      <vt:variant>
        <vt:lpwstr>_414dd7d59107bf4287d1511685ca32ab</vt:lpwstr>
      </vt:variant>
      <vt:variant>
        <vt:i4>65591</vt:i4>
      </vt:variant>
      <vt:variant>
        <vt:i4>5805</vt:i4>
      </vt:variant>
      <vt:variant>
        <vt:i4>0</vt:i4>
      </vt:variant>
      <vt:variant>
        <vt:i4>5</vt:i4>
      </vt:variant>
      <vt:variant>
        <vt:lpwstr/>
      </vt:variant>
      <vt:variant>
        <vt:lpwstr>_1e46c059e4f9b5846cdb98d6adff437a</vt:lpwstr>
      </vt:variant>
      <vt:variant>
        <vt:i4>65591</vt:i4>
      </vt:variant>
      <vt:variant>
        <vt:i4>5802</vt:i4>
      </vt:variant>
      <vt:variant>
        <vt:i4>0</vt:i4>
      </vt:variant>
      <vt:variant>
        <vt:i4>5</vt:i4>
      </vt:variant>
      <vt:variant>
        <vt:lpwstr/>
      </vt:variant>
      <vt:variant>
        <vt:lpwstr>_1e46c059e4f9b5846cdb98d6adff437a</vt:lpwstr>
      </vt:variant>
      <vt:variant>
        <vt:i4>5242984</vt:i4>
      </vt:variant>
      <vt:variant>
        <vt:i4>5799</vt:i4>
      </vt:variant>
      <vt:variant>
        <vt:i4>0</vt:i4>
      </vt:variant>
      <vt:variant>
        <vt:i4>5</vt:i4>
      </vt:variant>
      <vt:variant>
        <vt:lpwstr/>
      </vt:variant>
      <vt:variant>
        <vt:lpwstr>_3f8a1ce41092a264bf0975c8f710d6e9</vt:lpwstr>
      </vt:variant>
      <vt:variant>
        <vt:i4>5898336</vt:i4>
      </vt:variant>
      <vt:variant>
        <vt:i4>5796</vt:i4>
      </vt:variant>
      <vt:variant>
        <vt:i4>0</vt:i4>
      </vt:variant>
      <vt:variant>
        <vt:i4>5</vt:i4>
      </vt:variant>
      <vt:variant>
        <vt:lpwstr/>
      </vt:variant>
      <vt:variant>
        <vt:lpwstr>_a7a4f23921c2d4c035993a2e874887ff</vt:lpwstr>
      </vt:variant>
      <vt:variant>
        <vt:i4>5308516</vt:i4>
      </vt:variant>
      <vt:variant>
        <vt:i4>5793</vt:i4>
      </vt:variant>
      <vt:variant>
        <vt:i4>0</vt:i4>
      </vt:variant>
      <vt:variant>
        <vt:i4>5</vt:i4>
      </vt:variant>
      <vt:variant>
        <vt:lpwstr/>
      </vt:variant>
      <vt:variant>
        <vt:lpwstr>_654d7a3ef93d21256d8762eb130bfe8d</vt:lpwstr>
      </vt:variant>
      <vt:variant>
        <vt:i4>5308476</vt:i4>
      </vt:variant>
      <vt:variant>
        <vt:i4>5790</vt:i4>
      </vt:variant>
      <vt:variant>
        <vt:i4>0</vt:i4>
      </vt:variant>
      <vt:variant>
        <vt:i4>5</vt:i4>
      </vt:variant>
      <vt:variant>
        <vt:lpwstr/>
      </vt:variant>
      <vt:variant>
        <vt:lpwstr>_6db5f6447173086a1a7d18af4f144b69</vt:lpwstr>
      </vt:variant>
      <vt:variant>
        <vt:i4>524340</vt:i4>
      </vt:variant>
      <vt:variant>
        <vt:i4>5787</vt:i4>
      </vt:variant>
      <vt:variant>
        <vt:i4>0</vt:i4>
      </vt:variant>
      <vt:variant>
        <vt:i4>5</vt:i4>
      </vt:variant>
      <vt:variant>
        <vt:lpwstr/>
      </vt:variant>
      <vt:variant>
        <vt:lpwstr>_63104765cd42c5f76cf72fdc4ed90397</vt:lpwstr>
      </vt:variant>
      <vt:variant>
        <vt:i4>5308476</vt:i4>
      </vt:variant>
      <vt:variant>
        <vt:i4>5784</vt:i4>
      </vt:variant>
      <vt:variant>
        <vt:i4>0</vt:i4>
      </vt:variant>
      <vt:variant>
        <vt:i4>5</vt:i4>
      </vt:variant>
      <vt:variant>
        <vt:lpwstr/>
      </vt:variant>
      <vt:variant>
        <vt:lpwstr>_6db5f6447173086a1a7d18af4f144b69</vt:lpwstr>
      </vt:variant>
      <vt:variant>
        <vt:i4>524340</vt:i4>
      </vt:variant>
      <vt:variant>
        <vt:i4>5781</vt:i4>
      </vt:variant>
      <vt:variant>
        <vt:i4>0</vt:i4>
      </vt:variant>
      <vt:variant>
        <vt:i4>5</vt:i4>
      </vt:variant>
      <vt:variant>
        <vt:lpwstr/>
      </vt:variant>
      <vt:variant>
        <vt:lpwstr>_63104765cd42c5f76cf72fdc4ed90397</vt:lpwstr>
      </vt:variant>
      <vt:variant>
        <vt:i4>5308516</vt:i4>
      </vt:variant>
      <vt:variant>
        <vt:i4>5778</vt:i4>
      </vt:variant>
      <vt:variant>
        <vt:i4>0</vt:i4>
      </vt:variant>
      <vt:variant>
        <vt:i4>5</vt:i4>
      </vt:variant>
      <vt:variant>
        <vt:lpwstr/>
      </vt:variant>
      <vt:variant>
        <vt:lpwstr>_654d7a3ef93d21256d8762eb130bfe8d</vt:lpwstr>
      </vt:variant>
      <vt:variant>
        <vt:i4>589887</vt:i4>
      </vt:variant>
      <vt:variant>
        <vt:i4>5775</vt:i4>
      </vt:variant>
      <vt:variant>
        <vt:i4>0</vt:i4>
      </vt:variant>
      <vt:variant>
        <vt:i4>5</vt:i4>
      </vt:variant>
      <vt:variant>
        <vt:lpwstr/>
      </vt:variant>
      <vt:variant>
        <vt:lpwstr>_c1db5cf0fabc6ad7126d55a1179d35c5</vt:lpwstr>
      </vt:variant>
      <vt:variant>
        <vt:i4>458855</vt:i4>
      </vt:variant>
      <vt:variant>
        <vt:i4>5772</vt:i4>
      </vt:variant>
      <vt:variant>
        <vt:i4>0</vt:i4>
      </vt:variant>
      <vt:variant>
        <vt:i4>5</vt:i4>
      </vt:variant>
      <vt:variant>
        <vt:lpwstr/>
      </vt:variant>
      <vt:variant>
        <vt:lpwstr>_5c29de7557c634539e470d930b4b310f</vt:lpwstr>
      </vt:variant>
      <vt:variant>
        <vt:i4>262251</vt:i4>
      </vt:variant>
      <vt:variant>
        <vt:i4>5769</vt:i4>
      </vt:variant>
      <vt:variant>
        <vt:i4>0</vt:i4>
      </vt:variant>
      <vt:variant>
        <vt:i4>5</vt:i4>
      </vt:variant>
      <vt:variant>
        <vt:lpwstr/>
      </vt:variant>
      <vt:variant>
        <vt:lpwstr>_885fde8f813da57918502883213c6a13</vt:lpwstr>
      </vt:variant>
      <vt:variant>
        <vt:i4>131168</vt:i4>
      </vt:variant>
      <vt:variant>
        <vt:i4>5766</vt:i4>
      </vt:variant>
      <vt:variant>
        <vt:i4>0</vt:i4>
      </vt:variant>
      <vt:variant>
        <vt:i4>5</vt:i4>
      </vt:variant>
      <vt:variant>
        <vt:lpwstr/>
      </vt:variant>
      <vt:variant>
        <vt:lpwstr>_59728fc0bf23352475f1dd7faa458de0</vt:lpwstr>
      </vt:variant>
      <vt:variant>
        <vt:i4>5505134</vt:i4>
      </vt:variant>
      <vt:variant>
        <vt:i4>5763</vt:i4>
      </vt:variant>
      <vt:variant>
        <vt:i4>0</vt:i4>
      </vt:variant>
      <vt:variant>
        <vt:i4>5</vt:i4>
      </vt:variant>
      <vt:variant>
        <vt:lpwstr/>
      </vt:variant>
      <vt:variant>
        <vt:lpwstr>_7aac9204e48d9c2b482963eef790a460</vt:lpwstr>
      </vt:variant>
      <vt:variant>
        <vt:i4>655409</vt:i4>
      </vt:variant>
      <vt:variant>
        <vt:i4>5760</vt:i4>
      </vt:variant>
      <vt:variant>
        <vt:i4>0</vt:i4>
      </vt:variant>
      <vt:variant>
        <vt:i4>5</vt:i4>
      </vt:variant>
      <vt:variant>
        <vt:lpwstr/>
      </vt:variant>
      <vt:variant>
        <vt:lpwstr>_a1c24b9f1c3fbd14f3d437194b2e62db</vt:lpwstr>
      </vt:variant>
      <vt:variant>
        <vt:i4>655409</vt:i4>
      </vt:variant>
      <vt:variant>
        <vt:i4>5757</vt:i4>
      </vt:variant>
      <vt:variant>
        <vt:i4>0</vt:i4>
      </vt:variant>
      <vt:variant>
        <vt:i4>5</vt:i4>
      </vt:variant>
      <vt:variant>
        <vt:lpwstr/>
      </vt:variant>
      <vt:variant>
        <vt:lpwstr>_a1c24b9f1c3fbd14f3d437194b2e62db</vt:lpwstr>
      </vt:variant>
      <vt:variant>
        <vt:i4>6094897</vt:i4>
      </vt:variant>
      <vt:variant>
        <vt:i4>5754</vt:i4>
      </vt:variant>
      <vt:variant>
        <vt:i4>0</vt:i4>
      </vt:variant>
      <vt:variant>
        <vt:i4>5</vt:i4>
      </vt:variant>
      <vt:variant>
        <vt:lpwstr/>
      </vt:variant>
      <vt:variant>
        <vt:lpwstr>_45b1a148717c37cf17a72185df240621</vt:lpwstr>
      </vt:variant>
      <vt:variant>
        <vt:i4>458855</vt:i4>
      </vt:variant>
      <vt:variant>
        <vt:i4>5751</vt:i4>
      </vt:variant>
      <vt:variant>
        <vt:i4>0</vt:i4>
      </vt:variant>
      <vt:variant>
        <vt:i4>5</vt:i4>
      </vt:variant>
      <vt:variant>
        <vt:lpwstr/>
      </vt:variant>
      <vt:variant>
        <vt:lpwstr>_5c29de7557c634539e470d930b4b310f</vt:lpwstr>
      </vt:variant>
      <vt:variant>
        <vt:i4>6094897</vt:i4>
      </vt:variant>
      <vt:variant>
        <vt:i4>5748</vt:i4>
      </vt:variant>
      <vt:variant>
        <vt:i4>0</vt:i4>
      </vt:variant>
      <vt:variant>
        <vt:i4>5</vt:i4>
      </vt:variant>
      <vt:variant>
        <vt:lpwstr/>
      </vt:variant>
      <vt:variant>
        <vt:lpwstr>_45b1a148717c37cf17a72185df240621</vt:lpwstr>
      </vt:variant>
      <vt:variant>
        <vt:i4>65645</vt:i4>
      </vt:variant>
      <vt:variant>
        <vt:i4>5745</vt:i4>
      </vt:variant>
      <vt:variant>
        <vt:i4>0</vt:i4>
      </vt:variant>
      <vt:variant>
        <vt:i4>5</vt:i4>
      </vt:variant>
      <vt:variant>
        <vt:lpwstr/>
      </vt:variant>
      <vt:variant>
        <vt:lpwstr>_c350713d905489c17f201d4d29af6aab</vt:lpwstr>
      </vt:variant>
      <vt:variant>
        <vt:i4>5767227</vt:i4>
      </vt:variant>
      <vt:variant>
        <vt:i4>5742</vt:i4>
      </vt:variant>
      <vt:variant>
        <vt:i4>0</vt:i4>
      </vt:variant>
      <vt:variant>
        <vt:i4>5</vt:i4>
      </vt:variant>
      <vt:variant>
        <vt:lpwstr/>
      </vt:variant>
      <vt:variant>
        <vt:lpwstr>_f903f9886b8ce9b71564d0ba0d17ac80</vt:lpwstr>
      </vt:variant>
      <vt:variant>
        <vt:i4>655419</vt:i4>
      </vt:variant>
      <vt:variant>
        <vt:i4>5739</vt:i4>
      </vt:variant>
      <vt:variant>
        <vt:i4>0</vt:i4>
      </vt:variant>
      <vt:variant>
        <vt:i4>5</vt:i4>
      </vt:variant>
      <vt:variant>
        <vt:lpwstr/>
      </vt:variant>
      <vt:variant>
        <vt:lpwstr>_537343a2c55c3ec921f854ca5390b07e</vt:lpwstr>
      </vt:variant>
      <vt:variant>
        <vt:i4>5439587</vt:i4>
      </vt:variant>
      <vt:variant>
        <vt:i4>5736</vt:i4>
      </vt:variant>
      <vt:variant>
        <vt:i4>0</vt:i4>
      </vt:variant>
      <vt:variant>
        <vt:i4>5</vt:i4>
      </vt:variant>
      <vt:variant>
        <vt:lpwstr/>
      </vt:variant>
      <vt:variant>
        <vt:lpwstr>_999f500807fc7bf872ea280263f9e646</vt:lpwstr>
      </vt:variant>
      <vt:variant>
        <vt:i4>721001</vt:i4>
      </vt:variant>
      <vt:variant>
        <vt:i4>5733</vt:i4>
      </vt:variant>
      <vt:variant>
        <vt:i4>0</vt:i4>
      </vt:variant>
      <vt:variant>
        <vt:i4>5</vt:i4>
      </vt:variant>
      <vt:variant>
        <vt:lpwstr/>
      </vt:variant>
      <vt:variant>
        <vt:lpwstr>_c67b0ee34230638e3771f6e7cac74104</vt:lpwstr>
      </vt:variant>
      <vt:variant>
        <vt:i4>393271</vt:i4>
      </vt:variant>
      <vt:variant>
        <vt:i4>5730</vt:i4>
      </vt:variant>
      <vt:variant>
        <vt:i4>0</vt:i4>
      </vt:variant>
      <vt:variant>
        <vt:i4>5</vt:i4>
      </vt:variant>
      <vt:variant>
        <vt:lpwstr/>
      </vt:variant>
      <vt:variant>
        <vt:lpwstr>_a7b0856e414fe8814134cb5482790981</vt:lpwstr>
      </vt:variant>
      <vt:variant>
        <vt:i4>393271</vt:i4>
      </vt:variant>
      <vt:variant>
        <vt:i4>5727</vt:i4>
      </vt:variant>
      <vt:variant>
        <vt:i4>0</vt:i4>
      </vt:variant>
      <vt:variant>
        <vt:i4>5</vt:i4>
      </vt:variant>
      <vt:variant>
        <vt:lpwstr/>
      </vt:variant>
      <vt:variant>
        <vt:lpwstr>_a7b0856e414fe8814134cb5482790981</vt:lpwstr>
      </vt:variant>
      <vt:variant>
        <vt:i4>524397</vt:i4>
      </vt:variant>
      <vt:variant>
        <vt:i4>5724</vt:i4>
      </vt:variant>
      <vt:variant>
        <vt:i4>0</vt:i4>
      </vt:variant>
      <vt:variant>
        <vt:i4>5</vt:i4>
      </vt:variant>
      <vt:variant>
        <vt:lpwstr/>
      </vt:variant>
      <vt:variant>
        <vt:lpwstr>_461c64fcd6b81141f2e2167b16fd884b</vt:lpwstr>
      </vt:variant>
      <vt:variant>
        <vt:i4>5439587</vt:i4>
      </vt:variant>
      <vt:variant>
        <vt:i4>5721</vt:i4>
      </vt:variant>
      <vt:variant>
        <vt:i4>0</vt:i4>
      </vt:variant>
      <vt:variant>
        <vt:i4>5</vt:i4>
      </vt:variant>
      <vt:variant>
        <vt:lpwstr/>
      </vt:variant>
      <vt:variant>
        <vt:lpwstr>_999f500807fc7bf872ea280263f9e646</vt:lpwstr>
      </vt:variant>
      <vt:variant>
        <vt:i4>721001</vt:i4>
      </vt:variant>
      <vt:variant>
        <vt:i4>5718</vt:i4>
      </vt:variant>
      <vt:variant>
        <vt:i4>0</vt:i4>
      </vt:variant>
      <vt:variant>
        <vt:i4>5</vt:i4>
      </vt:variant>
      <vt:variant>
        <vt:lpwstr/>
      </vt:variant>
      <vt:variant>
        <vt:lpwstr>_c67b0ee34230638e3771f6e7cac74104</vt:lpwstr>
      </vt:variant>
      <vt:variant>
        <vt:i4>393271</vt:i4>
      </vt:variant>
      <vt:variant>
        <vt:i4>5715</vt:i4>
      </vt:variant>
      <vt:variant>
        <vt:i4>0</vt:i4>
      </vt:variant>
      <vt:variant>
        <vt:i4>5</vt:i4>
      </vt:variant>
      <vt:variant>
        <vt:lpwstr/>
      </vt:variant>
      <vt:variant>
        <vt:lpwstr>_a7b0856e414fe8814134cb5482790981</vt:lpwstr>
      </vt:variant>
      <vt:variant>
        <vt:i4>524397</vt:i4>
      </vt:variant>
      <vt:variant>
        <vt:i4>5712</vt:i4>
      </vt:variant>
      <vt:variant>
        <vt:i4>0</vt:i4>
      </vt:variant>
      <vt:variant>
        <vt:i4>5</vt:i4>
      </vt:variant>
      <vt:variant>
        <vt:lpwstr/>
      </vt:variant>
      <vt:variant>
        <vt:lpwstr>_461c64fcd6b81141f2e2167b16fd884b</vt:lpwstr>
      </vt:variant>
      <vt:variant>
        <vt:i4>262206</vt:i4>
      </vt:variant>
      <vt:variant>
        <vt:i4>5709</vt:i4>
      </vt:variant>
      <vt:variant>
        <vt:i4>0</vt:i4>
      </vt:variant>
      <vt:variant>
        <vt:i4>5</vt:i4>
      </vt:variant>
      <vt:variant>
        <vt:lpwstr/>
      </vt:variant>
      <vt:variant>
        <vt:lpwstr>_526143b17785578cf2dd6d16470d6ad7</vt:lpwstr>
      </vt:variant>
      <vt:variant>
        <vt:i4>5636202</vt:i4>
      </vt:variant>
      <vt:variant>
        <vt:i4>5706</vt:i4>
      </vt:variant>
      <vt:variant>
        <vt:i4>0</vt:i4>
      </vt:variant>
      <vt:variant>
        <vt:i4>5</vt:i4>
      </vt:variant>
      <vt:variant>
        <vt:lpwstr/>
      </vt:variant>
      <vt:variant>
        <vt:lpwstr>_a2388de623ad2b24b05dbfbdb9b6d590</vt:lpwstr>
      </vt:variant>
      <vt:variant>
        <vt:i4>458855</vt:i4>
      </vt:variant>
      <vt:variant>
        <vt:i4>5703</vt:i4>
      </vt:variant>
      <vt:variant>
        <vt:i4>0</vt:i4>
      </vt:variant>
      <vt:variant>
        <vt:i4>5</vt:i4>
      </vt:variant>
      <vt:variant>
        <vt:lpwstr/>
      </vt:variant>
      <vt:variant>
        <vt:lpwstr>_5c29de7557c634539e470d930b4b310f</vt:lpwstr>
      </vt:variant>
      <vt:variant>
        <vt:i4>262251</vt:i4>
      </vt:variant>
      <vt:variant>
        <vt:i4>5700</vt:i4>
      </vt:variant>
      <vt:variant>
        <vt:i4>0</vt:i4>
      </vt:variant>
      <vt:variant>
        <vt:i4>5</vt:i4>
      </vt:variant>
      <vt:variant>
        <vt:lpwstr/>
      </vt:variant>
      <vt:variant>
        <vt:lpwstr>_885fde8f813da57918502883213c6a13</vt:lpwstr>
      </vt:variant>
      <vt:variant>
        <vt:i4>65640</vt:i4>
      </vt:variant>
      <vt:variant>
        <vt:i4>5697</vt:i4>
      </vt:variant>
      <vt:variant>
        <vt:i4>0</vt:i4>
      </vt:variant>
      <vt:variant>
        <vt:i4>5</vt:i4>
      </vt:variant>
      <vt:variant>
        <vt:lpwstr/>
      </vt:variant>
      <vt:variant>
        <vt:lpwstr>_a732f539bbe75d1a083b33a8999bbd6f</vt:lpwstr>
      </vt:variant>
      <vt:variant>
        <vt:i4>262251</vt:i4>
      </vt:variant>
      <vt:variant>
        <vt:i4>5694</vt:i4>
      </vt:variant>
      <vt:variant>
        <vt:i4>0</vt:i4>
      </vt:variant>
      <vt:variant>
        <vt:i4>5</vt:i4>
      </vt:variant>
      <vt:variant>
        <vt:lpwstr/>
      </vt:variant>
      <vt:variant>
        <vt:lpwstr>_885fde8f813da57918502883213c6a13</vt:lpwstr>
      </vt:variant>
      <vt:variant>
        <vt:i4>5898296</vt:i4>
      </vt:variant>
      <vt:variant>
        <vt:i4>5691</vt:i4>
      </vt:variant>
      <vt:variant>
        <vt:i4>0</vt:i4>
      </vt:variant>
      <vt:variant>
        <vt:i4>5</vt:i4>
      </vt:variant>
      <vt:variant>
        <vt:lpwstr/>
      </vt:variant>
      <vt:variant>
        <vt:lpwstr>_c496af28f0c99387c65b668fe59dfc52</vt:lpwstr>
      </vt:variant>
      <vt:variant>
        <vt:i4>262251</vt:i4>
      </vt:variant>
      <vt:variant>
        <vt:i4>5688</vt:i4>
      </vt:variant>
      <vt:variant>
        <vt:i4>0</vt:i4>
      </vt:variant>
      <vt:variant>
        <vt:i4>5</vt:i4>
      </vt:variant>
      <vt:variant>
        <vt:lpwstr/>
      </vt:variant>
      <vt:variant>
        <vt:lpwstr>_885fde8f813da57918502883213c6a13</vt:lpwstr>
      </vt:variant>
      <vt:variant>
        <vt:i4>131175</vt:i4>
      </vt:variant>
      <vt:variant>
        <vt:i4>5685</vt:i4>
      </vt:variant>
      <vt:variant>
        <vt:i4>0</vt:i4>
      </vt:variant>
      <vt:variant>
        <vt:i4>5</vt:i4>
      </vt:variant>
      <vt:variant>
        <vt:lpwstr/>
      </vt:variant>
      <vt:variant>
        <vt:lpwstr>_9c1e929ddcda94c797dc6188f6e4b6b2</vt:lpwstr>
      </vt:variant>
      <vt:variant>
        <vt:i4>5374005</vt:i4>
      </vt:variant>
      <vt:variant>
        <vt:i4>5682</vt:i4>
      </vt:variant>
      <vt:variant>
        <vt:i4>0</vt:i4>
      </vt:variant>
      <vt:variant>
        <vt:i4>5</vt:i4>
      </vt:variant>
      <vt:variant>
        <vt:lpwstr/>
      </vt:variant>
      <vt:variant>
        <vt:lpwstr>_ea57260f2979c619952baa6afcbc9463</vt:lpwstr>
      </vt:variant>
      <vt:variant>
        <vt:i4>65640</vt:i4>
      </vt:variant>
      <vt:variant>
        <vt:i4>5679</vt:i4>
      </vt:variant>
      <vt:variant>
        <vt:i4>0</vt:i4>
      </vt:variant>
      <vt:variant>
        <vt:i4>5</vt:i4>
      </vt:variant>
      <vt:variant>
        <vt:lpwstr/>
      </vt:variant>
      <vt:variant>
        <vt:lpwstr>_a732f539bbe75d1a083b33a8999bbd6f</vt:lpwstr>
      </vt:variant>
      <vt:variant>
        <vt:i4>262251</vt:i4>
      </vt:variant>
      <vt:variant>
        <vt:i4>5676</vt:i4>
      </vt:variant>
      <vt:variant>
        <vt:i4>0</vt:i4>
      </vt:variant>
      <vt:variant>
        <vt:i4>5</vt:i4>
      </vt:variant>
      <vt:variant>
        <vt:lpwstr/>
      </vt:variant>
      <vt:variant>
        <vt:lpwstr>_885fde8f813da57918502883213c6a13</vt:lpwstr>
      </vt:variant>
      <vt:variant>
        <vt:i4>5898294</vt:i4>
      </vt:variant>
      <vt:variant>
        <vt:i4>5673</vt:i4>
      </vt:variant>
      <vt:variant>
        <vt:i4>0</vt:i4>
      </vt:variant>
      <vt:variant>
        <vt:i4>5</vt:i4>
      </vt:variant>
      <vt:variant>
        <vt:lpwstr/>
      </vt:variant>
      <vt:variant>
        <vt:lpwstr>_5e6b68fb13907d53686177121947cbc9</vt:lpwstr>
      </vt:variant>
      <vt:variant>
        <vt:i4>393271</vt:i4>
      </vt:variant>
      <vt:variant>
        <vt:i4>5670</vt:i4>
      </vt:variant>
      <vt:variant>
        <vt:i4>0</vt:i4>
      </vt:variant>
      <vt:variant>
        <vt:i4>5</vt:i4>
      </vt:variant>
      <vt:variant>
        <vt:lpwstr/>
      </vt:variant>
      <vt:variant>
        <vt:lpwstr>_a7b0856e414fe8814134cb5482790981</vt:lpwstr>
      </vt:variant>
      <vt:variant>
        <vt:i4>5636192</vt:i4>
      </vt:variant>
      <vt:variant>
        <vt:i4>5667</vt:i4>
      </vt:variant>
      <vt:variant>
        <vt:i4>0</vt:i4>
      </vt:variant>
      <vt:variant>
        <vt:i4>5</vt:i4>
      </vt:variant>
      <vt:variant>
        <vt:lpwstr/>
      </vt:variant>
      <vt:variant>
        <vt:lpwstr>_6b151f0ad35a18e762625e7a740143dd</vt:lpwstr>
      </vt:variant>
      <vt:variant>
        <vt:i4>65634</vt:i4>
      </vt:variant>
      <vt:variant>
        <vt:i4>5664</vt:i4>
      </vt:variant>
      <vt:variant>
        <vt:i4>0</vt:i4>
      </vt:variant>
      <vt:variant>
        <vt:i4>5</vt:i4>
      </vt:variant>
      <vt:variant>
        <vt:lpwstr/>
      </vt:variant>
      <vt:variant>
        <vt:lpwstr>_958505c33e602420c36d1e03c936ad31</vt:lpwstr>
      </vt:variant>
      <vt:variant>
        <vt:i4>5374005</vt:i4>
      </vt:variant>
      <vt:variant>
        <vt:i4>5661</vt:i4>
      </vt:variant>
      <vt:variant>
        <vt:i4>0</vt:i4>
      </vt:variant>
      <vt:variant>
        <vt:i4>5</vt:i4>
      </vt:variant>
      <vt:variant>
        <vt:lpwstr/>
      </vt:variant>
      <vt:variant>
        <vt:lpwstr>_ea57260f2979c619952baa6afcbc9463</vt:lpwstr>
      </vt:variant>
      <vt:variant>
        <vt:i4>262251</vt:i4>
      </vt:variant>
      <vt:variant>
        <vt:i4>5658</vt:i4>
      </vt:variant>
      <vt:variant>
        <vt:i4>0</vt:i4>
      </vt:variant>
      <vt:variant>
        <vt:i4>5</vt:i4>
      </vt:variant>
      <vt:variant>
        <vt:lpwstr/>
      </vt:variant>
      <vt:variant>
        <vt:lpwstr>_885fde8f813da57918502883213c6a13</vt:lpwstr>
      </vt:variant>
      <vt:variant>
        <vt:i4>458855</vt:i4>
      </vt:variant>
      <vt:variant>
        <vt:i4>5655</vt:i4>
      </vt:variant>
      <vt:variant>
        <vt:i4>0</vt:i4>
      </vt:variant>
      <vt:variant>
        <vt:i4>5</vt:i4>
      </vt:variant>
      <vt:variant>
        <vt:lpwstr/>
      </vt:variant>
      <vt:variant>
        <vt:lpwstr>_5c29de7557c634539e470d930b4b310f</vt:lpwstr>
      </vt:variant>
      <vt:variant>
        <vt:i4>131168</vt:i4>
      </vt:variant>
      <vt:variant>
        <vt:i4>5652</vt:i4>
      </vt:variant>
      <vt:variant>
        <vt:i4>0</vt:i4>
      </vt:variant>
      <vt:variant>
        <vt:i4>5</vt:i4>
      </vt:variant>
      <vt:variant>
        <vt:lpwstr/>
      </vt:variant>
      <vt:variant>
        <vt:lpwstr>_59728fc0bf23352475f1dd7faa458de0</vt:lpwstr>
      </vt:variant>
      <vt:variant>
        <vt:i4>5308467</vt:i4>
      </vt:variant>
      <vt:variant>
        <vt:i4>5649</vt:i4>
      </vt:variant>
      <vt:variant>
        <vt:i4>0</vt:i4>
      </vt:variant>
      <vt:variant>
        <vt:i4>5</vt:i4>
      </vt:variant>
      <vt:variant>
        <vt:lpwstr/>
      </vt:variant>
      <vt:variant>
        <vt:lpwstr>_5d96dc9d0f754f8783e4cb576af9e156</vt:lpwstr>
      </vt:variant>
      <vt:variant>
        <vt:i4>5767227</vt:i4>
      </vt:variant>
      <vt:variant>
        <vt:i4>5646</vt:i4>
      </vt:variant>
      <vt:variant>
        <vt:i4>0</vt:i4>
      </vt:variant>
      <vt:variant>
        <vt:i4>5</vt:i4>
      </vt:variant>
      <vt:variant>
        <vt:lpwstr/>
      </vt:variant>
      <vt:variant>
        <vt:lpwstr>_f903f9886b8ce9b71564d0ba0d17ac80</vt:lpwstr>
      </vt:variant>
      <vt:variant>
        <vt:i4>393271</vt:i4>
      </vt:variant>
      <vt:variant>
        <vt:i4>5643</vt:i4>
      </vt:variant>
      <vt:variant>
        <vt:i4>0</vt:i4>
      </vt:variant>
      <vt:variant>
        <vt:i4>5</vt:i4>
      </vt:variant>
      <vt:variant>
        <vt:lpwstr/>
      </vt:variant>
      <vt:variant>
        <vt:lpwstr>_a7b0856e414fe8814134cb5482790981</vt:lpwstr>
      </vt:variant>
      <vt:variant>
        <vt:i4>5439587</vt:i4>
      </vt:variant>
      <vt:variant>
        <vt:i4>5640</vt:i4>
      </vt:variant>
      <vt:variant>
        <vt:i4>0</vt:i4>
      </vt:variant>
      <vt:variant>
        <vt:i4>5</vt:i4>
      </vt:variant>
      <vt:variant>
        <vt:lpwstr/>
      </vt:variant>
      <vt:variant>
        <vt:lpwstr>_999f500807fc7bf872ea280263f9e646</vt:lpwstr>
      </vt:variant>
      <vt:variant>
        <vt:i4>5439587</vt:i4>
      </vt:variant>
      <vt:variant>
        <vt:i4>5637</vt:i4>
      </vt:variant>
      <vt:variant>
        <vt:i4>0</vt:i4>
      </vt:variant>
      <vt:variant>
        <vt:i4>5</vt:i4>
      </vt:variant>
      <vt:variant>
        <vt:lpwstr/>
      </vt:variant>
      <vt:variant>
        <vt:lpwstr>_999f500807fc7bf872ea280263f9e646</vt:lpwstr>
      </vt:variant>
      <vt:variant>
        <vt:i4>262251</vt:i4>
      </vt:variant>
      <vt:variant>
        <vt:i4>5634</vt:i4>
      </vt:variant>
      <vt:variant>
        <vt:i4>0</vt:i4>
      </vt:variant>
      <vt:variant>
        <vt:i4>5</vt:i4>
      </vt:variant>
      <vt:variant>
        <vt:lpwstr/>
      </vt:variant>
      <vt:variant>
        <vt:lpwstr>_885fde8f813da57918502883213c6a13</vt:lpwstr>
      </vt:variant>
      <vt:variant>
        <vt:i4>5439587</vt:i4>
      </vt:variant>
      <vt:variant>
        <vt:i4>5631</vt:i4>
      </vt:variant>
      <vt:variant>
        <vt:i4>0</vt:i4>
      </vt:variant>
      <vt:variant>
        <vt:i4>5</vt:i4>
      </vt:variant>
      <vt:variant>
        <vt:lpwstr/>
      </vt:variant>
      <vt:variant>
        <vt:lpwstr>_999f500807fc7bf872ea280263f9e646</vt:lpwstr>
      </vt:variant>
      <vt:variant>
        <vt:i4>65634</vt:i4>
      </vt:variant>
      <vt:variant>
        <vt:i4>5628</vt:i4>
      </vt:variant>
      <vt:variant>
        <vt:i4>0</vt:i4>
      </vt:variant>
      <vt:variant>
        <vt:i4>5</vt:i4>
      </vt:variant>
      <vt:variant>
        <vt:lpwstr/>
      </vt:variant>
      <vt:variant>
        <vt:lpwstr>_958505c33e602420c36d1e03c936ad31</vt:lpwstr>
      </vt:variant>
      <vt:variant>
        <vt:i4>655419</vt:i4>
      </vt:variant>
      <vt:variant>
        <vt:i4>5625</vt:i4>
      </vt:variant>
      <vt:variant>
        <vt:i4>0</vt:i4>
      </vt:variant>
      <vt:variant>
        <vt:i4>5</vt:i4>
      </vt:variant>
      <vt:variant>
        <vt:lpwstr/>
      </vt:variant>
      <vt:variant>
        <vt:lpwstr>_537343a2c55c3ec921f854ca5390b07e</vt:lpwstr>
      </vt:variant>
      <vt:variant>
        <vt:i4>458855</vt:i4>
      </vt:variant>
      <vt:variant>
        <vt:i4>5622</vt:i4>
      </vt:variant>
      <vt:variant>
        <vt:i4>0</vt:i4>
      </vt:variant>
      <vt:variant>
        <vt:i4>5</vt:i4>
      </vt:variant>
      <vt:variant>
        <vt:lpwstr/>
      </vt:variant>
      <vt:variant>
        <vt:lpwstr>_5c29de7557c634539e470d930b4b310f</vt:lpwstr>
      </vt:variant>
      <vt:variant>
        <vt:i4>65598</vt:i4>
      </vt:variant>
      <vt:variant>
        <vt:i4>5619</vt:i4>
      </vt:variant>
      <vt:variant>
        <vt:i4>0</vt:i4>
      </vt:variant>
      <vt:variant>
        <vt:i4>5</vt:i4>
      </vt:variant>
      <vt:variant>
        <vt:lpwstr/>
      </vt:variant>
      <vt:variant>
        <vt:lpwstr>_23c06325520fb39b8bbd635028e80d47</vt:lpwstr>
      </vt:variant>
      <vt:variant>
        <vt:i4>5439587</vt:i4>
      </vt:variant>
      <vt:variant>
        <vt:i4>5616</vt:i4>
      </vt:variant>
      <vt:variant>
        <vt:i4>0</vt:i4>
      </vt:variant>
      <vt:variant>
        <vt:i4>5</vt:i4>
      </vt:variant>
      <vt:variant>
        <vt:lpwstr/>
      </vt:variant>
      <vt:variant>
        <vt:lpwstr>_999f500807fc7bf872ea280263f9e646</vt:lpwstr>
      </vt:variant>
      <vt:variant>
        <vt:i4>131175</vt:i4>
      </vt:variant>
      <vt:variant>
        <vt:i4>5613</vt:i4>
      </vt:variant>
      <vt:variant>
        <vt:i4>0</vt:i4>
      </vt:variant>
      <vt:variant>
        <vt:i4>5</vt:i4>
      </vt:variant>
      <vt:variant>
        <vt:lpwstr/>
      </vt:variant>
      <vt:variant>
        <vt:lpwstr>_9c1e929ddcda94c797dc6188f6e4b6b2</vt:lpwstr>
      </vt:variant>
      <vt:variant>
        <vt:i4>131175</vt:i4>
      </vt:variant>
      <vt:variant>
        <vt:i4>5610</vt:i4>
      </vt:variant>
      <vt:variant>
        <vt:i4>0</vt:i4>
      </vt:variant>
      <vt:variant>
        <vt:i4>5</vt:i4>
      </vt:variant>
      <vt:variant>
        <vt:lpwstr/>
      </vt:variant>
      <vt:variant>
        <vt:lpwstr>_9c1e929ddcda94c797dc6188f6e4b6b2</vt:lpwstr>
      </vt:variant>
      <vt:variant>
        <vt:i4>131175</vt:i4>
      </vt:variant>
      <vt:variant>
        <vt:i4>5607</vt:i4>
      </vt:variant>
      <vt:variant>
        <vt:i4>0</vt:i4>
      </vt:variant>
      <vt:variant>
        <vt:i4>5</vt:i4>
      </vt:variant>
      <vt:variant>
        <vt:lpwstr/>
      </vt:variant>
      <vt:variant>
        <vt:lpwstr>_9c1e929ddcda94c797dc6188f6e4b6b2</vt:lpwstr>
      </vt:variant>
      <vt:variant>
        <vt:i4>65645</vt:i4>
      </vt:variant>
      <vt:variant>
        <vt:i4>5604</vt:i4>
      </vt:variant>
      <vt:variant>
        <vt:i4>0</vt:i4>
      </vt:variant>
      <vt:variant>
        <vt:i4>5</vt:i4>
      </vt:variant>
      <vt:variant>
        <vt:lpwstr/>
      </vt:variant>
      <vt:variant>
        <vt:lpwstr>_c350713d905489c17f201d4d29af6aab</vt:lpwstr>
      </vt:variant>
      <vt:variant>
        <vt:i4>5767226</vt:i4>
      </vt:variant>
      <vt:variant>
        <vt:i4>5601</vt:i4>
      </vt:variant>
      <vt:variant>
        <vt:i4>0</vt:i4>
      </vt:variant>
      <vt:variant>
        <vt:i4>5</vt:i4>
      </vt:variant>
      <vt:variant>
        <vt:lpwstr/>
      </vt:variant>
      <vt:variant>
        <vt:lpwstr>_7eabacf38df4f012a1652752fd3acdff</vt:lpwstr>
      </vt:variant>
      <vt:variant>
        <vt:i4>65634</vt:i4>
      </vt:variant>
      <vt:variant>
        <vt:i4>5598</vt:i4>
      </vt:variant>
      <vt:variant>
        <vt:i4>0</vt:i4>
      </vt:variant>
      <vt:variant>
        <vt:i4>5</vt:i4>
      </vt:variant>
      <vt:variant>
        <vt:lpwstr/>
      </vt:variant>
      <vt:variant>
        <vt:lpwstr>_958505c33e602420c36d1e03c936ad31</vt:lpwstr>
      </vt:variant>
      <vt:variant>
        <vt:i4>262198</vt:i4>
      </vt:variant>
      <vt:variant>
        <vt:i4>5595</vt:i4>
      </vt:variant>
      <vt:variant>
        <vt:i4>0</vt:i4>
      </vt:variant>
      <vt:variant>
        <vt:i4>5</vt:i4>
      </vt:variant>
      <vt:variant>
        <vt:lpwstr/>
      </vt:variant>
      <vt:variant>
        <vt:lpwstr>_ff2fd59a1fdb7a3ed9d908029aecd5d7</vt:lpwstr>
      </vt:variant>
      <vt:variant>
        <vt:i4>65598</vt:i4>
      </vt:variant>
      <vt:variant>
        <vt:i4>5592</vt:i4>
      </vt:variant>
      <vt:variant>
        <vt:i4>0</vt:i4>
      </vt:variant>
      <vt:variant>
        <vt:i4>5</vt:i4>
      </vt:variant>
      <vt:variant>
        <vt:lpwstr/>
      </vt:variant>
      <vt:variant>
        <vt:lpwstr>_23c06325520fb39b8bbd635028e80d47</vt:lpwstr>
      </vt:variant>
      <vt:variant>
        <vt:i4>5374001</vt:i4>
      </vt:variant>
      <vt:variant>
        <vt:i4>5589</vt:i4>
      </vt:variant>
      <vt:variant>
        <vt:i4>0</vt:i4>
      </vt:variant>
      <vt:variant>
        <vt:i4>5</vt:i4>
      </vt:variant>
      <vt:variant>
        <vt:lpwstr/>
      </vt:variant>
      <vt:variant>
        <vt:lpwstr>_78fd29b4480294ca0a0f5684ddc9b8e0</vt:lpwstr>
      </vt:variant>
      <vt:variant>
        <vt:i4>655409</vt:i4>
      </vt:variant>
      <vt:variant>
        <vt:i4>5586</vt:i4>
      </vt:variant>
      <vt:variant>
        <vt:i4>0</vt:i4>
      </vt:variant>
      <vt:variant>
        <vt:i4>5</vt:i4>
      </vt:variant>
      <vt:variant>
        <vt:lpwstr/>
      </vt:variant>
      <vt:variant>
        <vt:lpwstr>_a1c24b9f1c3fbd14f3d437194b2e62db</vt:lpwstr>
      </vt:variant>
      <vt:variant>
        <vt:i4>131127</vt:i4>
      </vt:variant>
      <vt:variant>
        <vt:i4>5583</vt:i4>
      </vt:variant>
      <vt:variant>
        <vt:i4>0</vt:i4>
      </vt:variant>
      <vt:variant>
        <vt:i4>5</vt:i4>
      </vt:variant>
      <vt:variant>
        <vt:lpwstr/>
      </vt:variant>
      <vt:variant>
        <vt:lpwstr>_4edbe7e35f43a700b95fb3878c680910</vt:lpwstr>
      </vt:variant>
      <vt:variant>
        <vt:i4>131127</vt:i4>
      </vt:variant>
      <vt:variant>
        <vt:i4>5580</vt:i4>
      </vt:variant>
      <vt:variant>
        <vt:i4>0</vt:i4>
      </vt:variant>
      <vt:variant>
        <vt:i4>5</vt:i4>
      </vt:variant>
      <vt:variant>
        <vt:lpwstr/>
      </vt:variant>
      <vt:variant>
        <vt:lpwstr>_4edbe7e35f43a700b95fb3878c680910</vt:lpwstr>
      </vt:variant>
      <vt:variant>
        <vt:i4>131127</vt:i4>
      </vt:variant>
      <vt:variant>
        <vt:i4>5577</vt:i4>
      </vt:variant>
      <vt:variant>
        <vt:i4>0</vt:i4>
      </vt:variant>
      <vt:variant>
        <vt:i4>5</vt:i4>
      </vt:variant>
      <vt:variant>
        <vt:lpwstr/>
      </vt:variant>
      <vt:variant>
        <vt:lpwstr>_4edbe7e35f43a700b95fb3878c680910</vt:lpwstr>
      </vt:variant>
      <vt:variant>
        <vt:i4>131127</vt:i4>
      </vt:variant>
      <vt:variant>
        <vt:i4>5574</vt:i4>
      </vt:variant>
      <vt:variant>
        <vt:i4>0</vt:i4>
      </vt:variant>
      <vt:variant>
        <vt:i4>5</vt:i4>
      </vt:variant>
      <vt:variant>
        <vt:lpwstr/>
      </vt:variant>
      <vt:variant>
        <vt:lpwstr>_4edbe7e35f43a700b95fb3878c680910</vt:lpwstr>
      </vt:variant>
      <vt:variant>
        <vt:i4>131127</vt:i4>
      </vt:variant>
      <vt:variant>
        <vt:i4>5571</vt:i4>
      </vt:variant>
      <vt:variant>
        <vt:i4>0</vt:i4>
      </vt:variant>
      <vt:variant>
        <vt:i4>5</vt:i4>
      </vt:variant>
      <vt:variant>
        <vt:lpwstr/>
      </vt:variant>
      <vt:variant>
        <vt:lpwstr>_4edbe7e35f43a700b95fb3878c680910</vt:lpwstr>
      </vt:variant>
      <vt:variant>
        <vt:i4>131127</vt:i4>
      </vt:variant>
      <vt:variant>
        <vt:i4>5568</vt:i4>
      </vt:variant>
      <vt:variant>
        <vt:i4>0</vt:i4>
      </vt:variant>
      <vt:variant>
        <vt:i4>5</vt:i4>
      </vt:variant>
      <vt:variant>
        <vt:lpwstr/>
      </vt:variant>
      <vt:variant>
        <vt:lpwstr>_4edbe7e35f43a700b95fb3878c680910</vt:lpwstr>
      </vt:variant>
      <vt:variant>
        <vt:i4>131127</vt:i4>
      </vt:variant>
      <vt:variant>
        <vt:i4>5565</vt:i4>
      </vt:variant>
      <vt:variant>
        <vt:i4>0</vt:i4>
      </vt:variant>
      <vt:variant>
        <vt:i4>5</vt:i4>
      </vt:variant>
      <vt:variant>
        <vt:lpwstr/>
      </vt:variant>
      <vt:variant>
        <vt:lpwstr>_4edbe7e35f43a700b95fb3878c680910</vt:lpwstr>
      </vt:variant>
      <vt:variant>
        <vt:i4>131127</vt:i4>
      </vt:variant>
      <vt:variant>
        <vt:i4>5562</vt:i4>
      </vt:variant>
      <vt:variant>
        <vt:i4>0</vt:i4>
      </vt:variant>
      <vt:variant>
        <vt:i4>5</vt:i4>
      </vt:variant>
      <vt:variant>
        <vt:lpwstr/>
      </vt:variant>
      <vt:variant>
        <vt:lpwstr>_4edbe7e35f43a700b95fb3878c680910</vt:lpwstr>
      </vt:variant>
      <vt:variant>
        <vt:i4>720992</vt:i4>
      </vt:variant>
      <vt:variant>
        <vt:i4>5559</vt:i4>
      </vt:variant>
      <vt:variant>
        <vt:i4>0</vt:i4>
      </vt:variant>
      <vt:variant>
        <vt:i4>5</vt:i4>
      </vt:variant>
      <vt:variant>
        <vt:lpwstr/>
      </vt:variant>
      <vt:variant>
        <vt:lpwstr>_8942b77360f32c71454a54816b872e65</vt:lpwstr>
      </vt:variant>
      <vt:variant>
        <vt:i4>393279</vt:i4>
      </vt:variant>
      <vt:variant>
        <vt:i4>5556</vt:i4>
      </vt:variant>
      <vt:variant>
        <vt:i4>0</vt:i4>
      </vt:variant>
      <vt:variant>
        <vt:i4>5</vt:i4>
      </vt:variant>
      <vt:variant>
        <vt:lpwstr/>
      </vt:variant>
      <vt:variant>
        <vt:lpwstr>_41e88c2e3243d0b56f3f5e4d920ad95d</vt:lpwstr>
      </vt:variant>
      <vt:variant>
        <vt:i4>131127</vt:i4>
      </vt:variant>
      <vt:variant>
        <vt:i4>5553</vt:i4>
      </vt:variant>
      <vt:variant>
        <vt:i4>0</vt:i4>
      </vt:variant>
      <vt:variant>
        <vt:i4>5</vt:i4>
      </vt:variant>
      <vt:variant>
        <vt:lpwstr/>
      </vt:variant>
      <vt:variant>
        <vt:lpwstr>_4edbe7e35f43a700b95fb3878c680910</vt:lpwstr>
      </vt:variant>
      <vt:variant>
        <vt:i4>131127</vt:i4>
      </vt:variant>
      <vt:variant>
        <vt:i4>5550</vt:i4>
      </vt:variant>
      <vt:variant>
        <vt:i4>0</vt:i4>
      </vt:variant>
      <vt:variant>
        <vt:i4>5</vt:i4>
      </vt:variant>
      <vt:variant>
        <vt:lpwstr/>
      </vt:variant>
      <vt:variant>
        <vt:lpwstr>_4edbe7e35f43a700b95fb3878c680910</vt:lpwstr>
      </vt:variant>
      <vt:variant>
        <vt:i4>131127</vt:i4>
      </vt:variant>
      <vt:variant>
        <vt:i4>5547</vt:i4>
      </vt:variant>
      <vt:variant>
        <vt:i4>0</vt:i4>
      </vt:variant>
      <vt:variant>
        <vt:i4>5</vt:i4>
      </vt:variant>
      <vt:variant>
        <vt:lpwstr/>
      </vt:variant>
      <vt:variant>
        <vt:lpwstr>_4edbe7e35f43a700b95fb3878c680910</vt:lpwstr>
      </vt:variant>
      <vt:variant>
        <vt:i4>131127</vt:i4>
      </vt:variant>
      <vt:variant>
        <vt:i4>5544</vt:i4>
      </vt:variant>
      <vt:variant>
        <vt:i4>0</vt:i4>
      </vt:variant>
      <vt:variant>
        <vt:i4>5</vt:i4>
      </vt:variant>
      <vt:variant>
        <vt:lpwstr/>
      </vt:variant>
      <vt:variant>
        <vt:lpwstr>_4edbe7e35f43a700b95fb3878c680910</vt:lpwstr>
      </vt:variant>
      <vt:variant>
        <vt:i4>131127</vt:i4>
      </vt:variant>
      <vt:variant>
        <vt:i4>5541</vt:i4>
      </vt:variant>
      <vt:variant>
        <vt:i4>0</vt:i4>
      </vt:variant>
      <vt:variant>
        <vt:i4>5</vt:i4>
      </vt:variant>
      <vt:variant>
        <vt:lpwstr/>
      </vt:variant>
      <vt:variant>
        <vt:lpwstr>_4edbe7e35f43a700b95fb3878c680910</vt:lpwstr>
      </vt:variant>
      <vt:variant>
        <vt:i4>131127</vt:i4>
      </vt:variant>
      <vt:variant>
        <vt:i4>5538</vt:i4>
      </vt:variant>
      <vt:variant>
        <vt:i4>0</vt:i4>
      </vt:variant>
      <vt:variant>
        <vt:i4>5</vt:i4>
      </vt:variant>
      <vt:variant>
        <vt:lpwstr/>
      </vt:variant>
      <vt:variant>
        <vt:lpwstr>_4edbe7e35f43a700b95fb3878c680910</vt:lpwstr>
      </vt:variant>
      <vt:variant>
        <vt:i4>131127</vt:i4>
      </vt:variant>
      <vt:variant>
        <vt:i4>5535</vt:i4>
      </vt:variant>
      <vt:variant>
        <vt:i4>0</vt:i4>
      </vt:variant>
      <vt:variant>
        <vt:i4>5</vt:i4>
      </vt:variant>
      <vt:variant>
        <vt:lpwstr/>
      </vt:variant>
      <vt:variant>
        <vt:lpwstr>_4edbe7e35f43a700b95fb3878c680910</vt:lpwstr>
      </vt:variant>
      <vt:variant>
        <vt:i4>131127</vt:i4>
      </vt:variant>
      <vt:variant>
        <vt:i4>5532</vt:i4>
      </vt:variant>
      <vt:variant>
        <vt:i4>0</vt:i4>
      </vt:variant>
      <vt:variant>
        <vt:i4>5</vt:i4>
      </vt:variant>
      <vt:variant>
        <vt:lpwstr/>
      </vt:variant>
      <vt:variant>
        <vt:lpwstr>_4edbe7e35f43a700b95fb3878c680910</vt:lpwstr>
      </vt:variant>
      <vt:variant>
        <vt:i4>131127</vt:i4>
      </vt:variant>
      <vt:variant>
        <vt:i4>5529</vt:i4>
      </vt:variant>
      <vt:variant>
        <vt:i4>0</vt:i4>
      </vt:variant>
      <vt:variant>
        <vt:i4>5</vt:i4>
      </vt:variant>
      <vt:variant>
        <vt:lpwstr/>
      </vt:variant>
      <vt:variant>
        <vt:lpwstr>_4edbe7e35f43a700b95fb3878c680910</vt:lpwstr>
      </vt:variant>
      <vt:variant>
        <vt:i4>131127</vt:i4>
      </vt:variant>
      <vt:variant>
        <vt:i4>5526</vt:i4>
      </vt:variant>
      <vt:variant>
        <vt:i4>0</vt:i4>
      </vt:variant>
      <vt:variant>
        <vt:i4>5</vt:i4>
      </vt:variant>
      <vt:variant>
        <vt:lpwstr/>
      </vt:variant>
      <vt:variant>
        <vt:lpwstr>_4edbe7e35f43a700b95fb3878c680910</vt:lpwstr>
      </vt:variant>
      <vt:variant>
        <vt:i4>131127</vt:i4>
      </vt:variant>
      <vt:variant>
        <vt:i4>5523</vt:i4>
      </vt:variant>
      <vt:variant>
        <vt:i4>0</vt:i4>
      </vt:variant>
      <vt:variant>
        <vt:i4>5</vt:i4>
      </vt:variant>
      <vt:variant>
        <vt:lpwstr/>
      </vt:variant>
      <vt:variant>
        <vt:lpwstr>_4edbe7e35f43a700b95fb3878c680910</vt:lpwstr>
      </vt:variant>
      <vt:variant>
        <vt:i4>720992</vt:i4>
      </vt:variant>
      <vt:variant>
        <vt:i4>5520</vt:i4>
      </vt:variant>
      <vt:variant>
        <vt:i4>0</vt:i4>
      </vt:variant>
      <vt:variant>
        <vt:i4>5</vt:i4>
      </vt:variant>
      <vt:variant>
        <vt:lpwstr/>
      </vt:variant>
      <vt:variant>
        <vt:lpwstr>_8942b77360f32c71454a54816b872e65</vt:lpwstr>
      </vt:variant>
      <vt:variant>
        <vt:i4>720992</vt:i4>
      </vt:variant>
      <vt:variant>
        <vt:i4>5517</vt:i4>
      </vt:variant>
      <vt:variant>
        <vt:i4>0</vt:i4>
      </vt:variant>
      <vt:variant>
        <vt:i4>5</vt:i4>
      </vt:variant>
      <vt:variant>
        <vt:lpwstr/>
      </vt:variant>
      <vt:variant>
        <vt:lpwstr>_8942b77360f32c71454a54816b872e65</vt:lpwstr>
      </vt:variant>
      <vt:variant>
        <vt:i4>5505127</vt:i4>
      </vt:variant>
      <vt:variant>
        <vt:i4>5514</vt:i4>
      </vt:variant>
      <vt:variant>
        <vt:i4>0</vt:i4>
      </vt:variant>
      <vt:variant>
        <vt:i4>5</vt:i4>
      </vt:variant>
      <vt:variant>
        <vt:lpwstr/>
      </vt:variant>
      <vt:variant>
        <vt:lpwstr>_b84cd89e376813d216e8f95a8f366654</vt:lpwstr>
      </vt:variant>
      <vt:variant>
        <vt:i4>5505127</vt:i4>
      </vt:variant>
      <vt:variant>
        <vt:i4>5511</vt:i4>
      </vt:variant>
      <vt:variant>
        <vt:i4>0</vt:i4>
      </vt:variant>
      <vt:variant>
        <vt:i4>5</vt:i4>
      </vt:variant>
      <vt:variant>
        <vt:lpwstr/>
      </vt:variant>
      <vt:variant>
        <vt:lpwstr>_b84cd89e376813d216e8f95a8f366654</vt:lpwstr>
      </vt:variant>
      <vt:variant>
        <vt:i4>5505127</vt:i4>
      </vt:variant>
      <vt:variant>
        <vt:i4>5508</vt:i4>
      </vt:variant>
      <vt:variant>
        <vt:i4>0</vt:i4>
      </vt:variant>
      <vt:variant>
        <vt:i4>5</vt:i4>
      </vt:variant>
      <vt:variant>
        <vt:lpwstr/>
      </vt:variant>
      <vt:variant>
        <vt:lpwstr>_b84cd89e376813d216e8f95a8f366654</vt:lpwstr>
      </vt:variant>
      <vt:variant>
        <vt:i4>131127</vt:i4>
      </vt:variant>
      <vt:variant>
        <vt:i4>5505</vt:i4>
      </vt:variant>
      <vt:variant>
        <vt:i4>0</vt:i4>
      </vt:variant>
      <vt:variant>
        <vt:i4>5</vt:i4>
      </vt:variant>
      <vt:variant>
        <vt:lpwstr/>
      </vt:variant>
      <vt:variant>
        <vt:lpwstr>_4edbe7e35f43a700b95fb3878c680910</vt:lpwstr>
      </vt:variant>
      <vt:variant>
        <vt:i4>5898336</vt:i4>
      </vt:variant>
      <vt:variant>
        <vt:i4>5502</vt:i4>
      </vt:variant>
      <vt:variant>
        <vt:i4>0</vt:i4>
      </vt:variant>
      <vt:variant>
        <vt:i4>5</vt:i4>
      </vt:variant>
      <vt:variant>
        <vt:lpwstr/>
      </vt:variant>
      <vt:variant>
        <vt:lpwstr>_a7a4f23921c2d4c035993a2e874887ff</vt:lpwstr>
      </vt:variant>
      <vt:variant>
        <vt:i4>393279</vt:i4>
      </vt:variant>
      <vt:variant>
        <vt:i4>5499</vt:i4>
      </vt:variant>
      <vt:variant>
        <vt:i4>0</vt:i4>
      </vt:variant>
      <vt:variant>
        <vt:i4>5</vt:i4>
      </vt:variant>
      <vt:variant>
        <vt:lpwstr/>
      </vt:variant>
      <vt:variant>
        <vt:lpwstr>_41e88c2e3243d0b56f3f5e4d920ad95d</vt:lpwstr>
      </vt:variant>
      <vt:variant>
        <vt:i4>131127</vt:i4>
      </vt:variant>
      <vt:variant>
        <vt:i4>5496</vt:i4>
      </vt:variant>
      <vt:variant>
        <vt:i4>0</vt:i4>
      </vt:variant>
      <vt:variant>
        <vt:i4>5</vt:i4>
      </vt:variant>
      <vt:variant>
        <vt:lpwstr/>
      </vt:variant>
      <vt:variant>
        <vt:lpwstr>_4edbe7e35f43a700b95fb3878c680910</vt:lpwstr>
      </vt:variant>
      <vt:variant>
        <vt:i4>131127</vt:i4>
      </vt:variant>
      <vt:variant>
        <vt:i4>5493</vt:i4>
      </vt:variant>
      <vt:variant>
        <vt:i4>0</vt:i4>
      </vt:variant>
      <vt:variant>
        <vt:i4>5</vt:i4>
      </vt:variant>
      <vt:variant>
        <vt:lpwstr/>
      </vt:variant>
      <vt:variant>
        <vt:lpwstr>_4edbe7e35f43a700b95fb3878c680910</vt:lpwstr>
      </vt:variant>
      <vt:variant>
        <vt:i4>131127</vt:i4>
      </vt:variant>
      <vt:variant>
        <vt:i4>5490</vt:i4>
      </vt:variant>
      <vt:variant>
        <vt:i4>0</vt:i4>
      </vt:variant>
      <vt:variant>
        <vt:i4>5</vt:i4>
      </vt:variant>
      <vt:variant>
        <vt:lpwstr/>
      </vt:variant>
      <vt:variant>
        <vt:lpwstr>_4edbe7e35f43a700b95fb3878c680910</vt:lpwstr>
      </vt:variant>
      <vt:variant>
        <vt:i4>131127</vt:i4>
      </vt:variant>
      <vt:variant>
        <vt:i4>5487</vt:i4>
      </vt:variant>
      <vt:variant>
        <vt:i4>0</vt:i4>
      </vt:variant>
      <vt:variant>
        <vt:i4>5</vt:i4>
      </vt:variant>
      <vt:variant>
        <vt:lpwstr/>
      </vt:variant>
      <vt:variant>
        <vt:lpwstr>_4edbe7e35f43a700b95fb3878c680910</vt:lpwstr>
      </vt:variant>
      <vt:variant>
        <vt:i4>131127</vt:i4>
      </vt:variant>
      <vt:variant>
        <vt:i4>5484</vt:i4>
      </vt:variant>
      <vt:variant>
        <vt:i4>0</vt:i4>
      </vt:variant>
      <vt:variant>
        <vt:i4>5</vt:i4>
      </vt:variant>
      <vt:variant>
        <vt:lpwstr/>
      </vt:variant>
      <vt:variant>
        <vt:lpwstr>_4edbe7e35f43a700b95fb3878c680910</vt:lpwstr>
      </vt:variant>
      <vt:variant>
        <vt:i4>5374060</vt:i4>
      </vt:variant>
      <vt:variant>
        <vt:i4>5481</vt:i4>
      </vt:variant>
      <vt:variant>
        <vt:i4>0</vt:i4>
      </vt:variant>
      <vt:variant>
        <vt:i4>5</vt:i4>
      </vt:variant>
      <vt:variant>
        <vt:lpwstr/>
      </vt:variant>
      <vt:variant>
        <vt:lpwstr>_3fa8c492a17af297d5ce0d1966c78286</vt:lpwstr>
      </vt:variant>
      <vt:variant>
        <vt:i4>5374060</vt:i4>
      </vt:variant>
      <vt:variant>
        <vt:i4>5478</vt:i4>
      </vt:variant>
      <vt:variant>
        <vt:i4>0</vt:i4>
      </vt:variant>
      <vt:variant>
        <vt:i4>5</vt:i4>
      </vt:variant>
      <vt:variant>
        <vt:lpwstr/>
      </vt:variant>
      <vt:variant>
        <vt:lpwstr>_3fa8c492a17af297d5ce0d1966c78286</vt:lpwstr>
      </vt:variant>
      <vt:variant>
        <vt:i4>6094908</vt:i4>
      </vt:variant>
      <vt:variant>
        <vt:i4>5475</vt:i4>
      </vt:variant>
      <vt:variant>
        <vt:i4>0</vt:i4>
      </vt:variant>
      <vt:variant>
        <vt:i4>5</vt:i4>
      </vt:variant>
      <vt:variant>
        <vt:lpwstr/>
      </vt:variant>
      <vt:variant>
        <vt:lpwstr>_3a4ff69ced5d7f7c66bb882997dea37e</vt:lpwstr>
      </vt:variant>
      <vt:variant>
        <vt:i4>720992</vt:i4>
      </vt:variant>
      <vt:variant>
        <vt:i4>5472</vt:i4>
      </vt:variant>
      <vt:variant>
        <vt:i4>0</vt:i4>
      </vt:variant>
      <vt:variant>
        <vt:i4>5</vt:i4>
      </vt:variant>
      <vt:variant>
        <vt:lpwstr/>
      </vt:variant>
      <vt:variant>
        <vt:lpwstr>_8942b77360f32c71454a54816b872e65</vt:lpwstr>
      </vt:variant>
      <vt:variant>
        <vt:i4>5439545</vt:i4>
      </vt:variant>
      <vt:variant>
        <vt:i4>5469</vt:i4>
      </vt:variant>
      <vt:variant>
        <vt:i4>0</vt:i4>
      </vt:variant>
      <vt:variant>
        <vt:i4>5</vt:i4>
      </vt:variant>
      <vt:variant>
        <vt:lpwstr/>
      </vt:variant>
      <vt:variant>
        <vt:lpwstr>_80dd44572d5c1037bc2c71af3a834421</vt:lpwstr>
      </vt:variant>
      <vt:variant>
        <vt:i4>5898336</vt:i4>
      </vt:variant>
      <vt:variant>
        <vt:i4>5466</vt:i4>
      </vt:variant>
      <vt:variant>
        <vt:i4>0</vt:i4>
      </vt:variant>
      <vt:variant>
        <vt:i4>5</vt:i4>
      </vt:variant>
      <vt:variant>
        <vt:lpwstr/>
      </vt:variant>
      <vt:variant>
        <vt:lpwstr>_a7a4f23921c2d4c035993a2e874887ff</vt:lpwstr>
      </vt:variant>
      <vt:variant>
        <vt:i4>458854</vt:i4>
      </vt:variant>
      <vt:variant>
        <vt:i4>5463</vt:i4>
      </vt:variant>
      <vt:variant>
        <vt:i4>0</vt:i4>
      </vt:variant>
      <vt:variant>
        <vt:i4>5</vt:i4>
      </vt:variant>
      <vt:variant>
        <vt:lpwstr/>
      </vt:variant>
      <vt:variant>
        <vt:lpwstr>_23c4326044009f885190c5ab985800db</vt:lpwstr>
      </vt:variant>
      <vt:variant>
        <vt:i4>720992</vt:i4>
      </vt:variant>
      <vt:variant>
        <vt:i4>5460</vt:i4>
      </vt:variant>
      <vt:variant>
        <vt:i4>0</vt:i4>
      </vt:variant>
      <vt:variant>
        <vt:i4>5</vt:i4>
      </vt:variant>
      <vt:variant>
        <vt:lpwstr/>
      </vt:variant>
      <vt:variant>
        <vt:lpwstr>_8942b77360f32c71454a54816b872e65</vt:lpwstr>
      </vt:variant>
      <vt:variant>
        <vt:i4>5570660</vt:i4>
      </vt:variant>
      <vt:variant>
        <vt:i4>5457</vt:i4>
      </vt:variant>
      <vt:variant>
        <vt:i4>0</vt:i4>
      </vt:variant>
      <vt:variant>
        <vt:i4>5</vt:i4>
      </vt:variant>
      <vt:variant>
        <vt:lpwstr/>
      </vt:variant>
      <vt:variant>
        <vt:lpwstr>_dc91d557c5f8d1545ccae8040a890568</vt:lpwstr>
      </vt:variant>
      <vt:variant>
        <vt:i4>720992</vt:i4>
      </vt:variant>
      <vt:variant>
        <vt:i4>5454</vt:i4>
      </vt:variant>
      <vt:variant>
        <vt:i4>0</vt:i4>
      </vt:variant>
      <vt:variant>
        <vt:i4>5</vt:i4>
      </vt:variant>
      <vt:variant>
        <vt:lpwstr/>
      </vt:variant>
      <vt:variant>
        <vt:lpwstr>_8942b77360f32c71454a54816b872e65</vt:lpwstr>
      </vt:variant>
      <vt:variant>
        <vt:i4>458854</vt:i4>
      </vt:variant>
      <vt:variant>
        <vt:i4>5451</vt:i4>
      </vt:variant>
      <vt:variant>
        <vt:i4>0</vt:i4>
      </vt:variant>
      <vt:variant>
        <vt:i4>5</vt:i4>
      </vt:variant>
      <vt:variant>
        <vt:lpwstr/>
      </vt:variant>
      <vt:variant>
        <vt:lpwstr>_23c4326044009f885190c5ab985800db</vt:lpwstr>
      </vt:variant>
      <vt:variant>
        <vt:i4>458854</vt:i4>
      </vt:variant>
      <vt:variant>
        <vt:i4>5448</vt:i4>
      </vt:variant>
      <vt:variant>
        <vt:i4>0</vt:i4>
      </vt:variant>
      <vt:variant>
        <vt:i4>5</vt:i4>
      </vt:variant>
      <vt:variant>
        <vt:lpwstr/>
      </vt:variant>
      <vt:variant>
        <vt:lpwstr>_23c4326044009f885190c5ab985800db</vt:lpwstr>
      </vt:variant>
      <vt:variant>
        <vt:i4>5308476</vt:i4>
      </vt:variant>
      <vt:variant>
        <vt:i4>5445</vt:i4>
      </vt:variant>
      <vt:variant>
        <vt:i4>0</vt:i4>
      </vt:variant>
      <vt:variant>
        <vt:i4>5</vt:i4>
      </vt:variant>
      <vt:variant>
        <vt:lpwstr/>
      </vt:variant>
      <vt:variant>
        <vt:lpwstr>_6db5f6447173086a1a7d18af4f144b69</vt:lpwstr>
      </vt:variant>
      <vt:variant>
        <vt:i4>5505121</vt:i4>
      </vt:variant>
      <vt:variant>
        <vt:i4>5442</vt:i4>
      </vt:variant>
      <vt:variant>
        <vt:i4>0</vt:i4>
      </vt:variant>
      <vt:variant>
        <vt:i4>5</vt:i4>
      </vt:variant>
      <vt:variant>
        <vt:lpwstr/>
      </vt:variant>
      <vt:variant>
        <vt:lpwstr>_4bdee0568b2f36e553f586b458dace32</vt:lpwstr>
      </vt:variant>
      <vt:variant>
        <vt:i4>5963878</vt:i4>
      </vt:variant>
      <vt:variant>
        <vt:i4>5439</vt:i4>
      </vt:variant>
      <vt:variant>
        <vt:i4>0</vt:i4>
      </vt:variant>
      <vt:variant>
        <vt:i4>5</vt:i4>
      </vt:variant>
      <vt:variant>
        <vt:lpwstr/>
      </vt:variant>
      <vt:variant>
        <vt:lpwstr>_c4bee9dc62c41effa96910b60385b774</vt:lpwstr>
      </vt:variant>
      <vt:variant>
        <vt:i4>5308524</vt:i4>
      </vt:variant>
      <vt:variant>
        <vt:i4>5436</vt:i4>
      </vt:variant>
      <vt:variant>
        <vt:i4>0</vt:i4>
      </vt:variant>
      <vt:variant>
        <vt:i4>5</vt:i4>
      </vt:variant>
      <vt:variant>
        <vt:lpwstr/>
      </vt:variant>
      <vt:variant>
        <vt:lpwstr>_83d65b9404a78ed941a332943863e039</vt:lpwstr>
      </vt:variant>
      <vt:variant>
        <vt:i4>5636198</vt:i4>
      </vt:variant>
      <vt:variant>
        <vt:i4>5433</vt:i4>
      </vt:variant>
      <vt:variant>
        <vt:i4>0</vt:i4>
      </vt:variant>
      <vt:variant>
        <vt:i4>5</vt:i4>
      </vt:variant>
      <vt:variant>
        <vt:lpwstr/>
      </vt:variant>
      <vt:variant>
        <vt:lpwstr>_13f9005c9106d00d7131680982c2727a</vt:lpwstr>
      </vt:variant>
      <vt:variant>
        <vt:i4>5308524</vt:i4>
      </vt:variant>
      <vt:variant>
        <vt:i4>5430</vt:i4>
      </vt:variant>
      <vt:variant>
        <vt:i4>0</vt:i4>
      </vt:variant>
      <vt:variant>
        <vt:i4>5</vt:i4>
      </vt:variant>
      <vt:variant>
        <vt:lpwstr/>
      </vt:variant>
      <vt:variant>
        <vt:lpwstr>_83d65b9404a78ed941a332943863e039</vt:lpwstr>
      </vt:variant>
      <vt:variant>
        <vt:i4>5570666</vt:i4>
      </vt:variant>
      <vt:variant>
        <vt:i4>5427</vt:i4>
      </vt:variant>
      <vt:variant>
        <vt:i4>0</vt:i4>
      </vt:variant>
      <vt:variant>
        <vt:i4>5</vt:i4>
      </vt:variant>
      <vt:variant>
        <vt:lpwstr/>
      </vt:variant>
      <vt:variant>
        <vt:lpwstr>_6ba65cb32cb0154f6c150174e332fc08</vt:lpwstr>
      </vt:variant>
      <vt:variant>
        <vt:i4>5570666</vt:i4>
      </vt:variant>
      <vt:variant>
        <vt:i4>5424</vt:i4>
      </vt:variant>
      <vt:variant>
        <vt:i4>0</vt:i4>
      </vt:variant>
      <vt:variant>
        <vt:i4>5</vt:i4>
      </vt:variant>
      <vt:variant>
        <vt:lpwstr/>
      </vt:variant>
      <vt:variant>
        <vt:lpwstr>_6ba65cb32cb0154f6c150174e332fc08</vt:lpwstr>
      </vt:variant>
      <vt:variant>
        <vt:i4>262204</vt:i4>
      </vt:variant>
      <vt:variant>
        <vt:i4>5421</vt:i4>
      </vt:variant>
      <vt:variant>
        <vt:i4>0</vt:i4>
      </vt:variant>
      <vt:variant>
        <vt:i4>5</vt:i4>
      </vt:variant>
      <vt:variant>
        <vt:lpwstr/>
      </vt:variant>
      <vt:variant>
        <vt:lpwstr>_f33c656a3d67c99aae75c41338d6e58a</vt:lpwstr>
      </vt:variant>
      <vt:variant>
        <vt:i4>327739</vt:i4>
      </vt:variant>
      <vt:variant>
        <vt:i4>5418</vt:i4>
      </vt:variant>
      <vt:variant>
        <vt:i4>0</vt:i4>
      </vt:variant>
      <vt:variant>
        <vt:i4>5</vt:i4>
      </vt:variant>
      <vt:variant>
        <vt:lpwstr/>
      </vt:variant>
      <vt:variant>
        <vt:lpwstr>_195976dea0d8187e1656ac43c072c070</vt:lpwstr>
      </vt:variant>
      <vt:variant>
        <vt:i4>327739</vt:i4>
      </vt:variant>
      <vt:variant>
        <vt:i4>5415</vt:i4>
      </vt:variant>
      <vt:variant>
        <vt:i4>0</vt:i4>
      </vt:variant>
      <vt:variant>
        <vt:i4>5</vt:i4>
      </vt:variant>
      <vt:variant>
        <vt:lpwstr/>
      </vt:variant>
      <vt:variant>
        <vt:lpwstr>_195976dea0d8187e1656ac43c072c070</vt:lpwstr>
      </vt:variant>
      <vt:variant>
        <vt:i4>327739</vt:i4>
      </vt:variant>
      <vt:variant>
        <vt:i4>5412</vt:i4>
      </vt:variant>
      <vt:variant>
        <vt:i4>0</vt:i4>
      </vt:variant>
      <vt:variant>
        <vt:i4>5</vt:i4>
      </vt:variant>
      <vt:variant>
        <vt:lpwstr/>
      </vt:variant>
      <vt:variant>
        <vt:lpwstr>_195976dea0d8187e1656ac43c072c070</vt:lpwstr>
      </vt:variant>
      <vt:variant>
        <vt:i4>327739</vt:i4>
      </vt:variant>
      <vt:variant>
        <vt:i4>5409</vt:i4>
      </vt:variant>
      <vt:variant>
        <vt:i4>0</vt:i4>
      </vt:variant>
      <vt:variant>
        <vt:i4>5</vt:i4>
      </vt:variant>
      <vt:variant>
        <vt:lpwstr/>
      </vt:variant>
      <vt:variant>
        <vt:lpwstr>_195976dea0d8187e1656ac43c072c070</vt:lpwstr>
      </vt:variant>
      <vt:variant>
        <vt:i4>327739</vt:i4>
      </vt:variant>
      <vt:variant>
        <vt:i4>5406</vt:i4>
      </vt:variant>
      <vt:variant>
        <vt:i4>0</vt:i4>
      </vt:variant>
      <vt:variant>
        <vt:i4>5</vt:i4>
      </vt:variant>
      <vt:variant>
        <vt:lpwstr/>
      </vt:variant>
      <vt:variant>
        <vt:lpwstr>_195976dea0d8187e1656ac43c072c070</vt:lpwstr>
      </vt:variant>
      <vt:variant>
        <vt:i4>327739</vt:i4>
      </vt:variant>
      <vt:variant>
        <vt:i4>5403</vt:i4>
      </vt:variant>
      <vt:variant>
        <vt:i4>0</vt:i4>
      </vt:variant>
      <vt:variant>
        <vt:i4>5</vt:i4>
      </vt:variant>
      <vt:variant>
        <vt:lpwstr/>
      </vt:variant>
      <vt:variant>
        <vt:lpwstr>_195976dea0d8187e1656ac43c072c070</vt:lpwstr>
      </vt:variant>
      <vt:variant>
        <vt:i4>5570666</vt:i4>
      </vt:variant>
      <vt:variant>
        <vt:i4>5400</vt:i4>
      </vt:variant>
      <vt:variant>
        <vt:i4>0</vt:i4>
      </vt:variant>
      <vt:variant>
        <vt:i4>5</vt:i4>
      </vt:variant>
      <vt:variant>
        <vt:lpwstr/>
      </vt:variant>
      <vt:variant>
        <vt:lpwstr>_6ba65cb32cb0154f6c150174e332fc08</vt:lpwstr>
      </vt:variant>
      <vt:variant>
        <vt:i4>6094909</vt:i4>
      </vt:variant>
      <vt:variant>
        <vt:i4>5397</vt:i4>
      </vt:variant>
      <vt:variant>
        <vt:i4>0</vt:i4>
      </vt:variant>
      <vt:variant>
        <vt:i4>5</vt:i4>
      </vt:variant>
      <vt:variant>
        <vt:lpwstr/>
      </vt:variant>
      <vt:variant>
        <vt:lpwstr>_4ba6f9ce89f037f017521bc37110d126</vt:lpwstr>
      </vt:variant>
      <vt:variant>
        <vt:i4>5636198</vt:i4>
      </vt:variant>
      <vt:variant>
        <vt:i4>5394</vt:i4>
      </vt:variant>
      <vt:variant>
        <vt:i4>0</vt:i4>
      </vt:variant>
      <vt:variant>
        <vt:i4>5</vt:i4>
      </vt:variant>
      <vt:variant>
        <vt:lpwstr/>
      </vt:variant>
      <vt:variant>
        <vt:lpwstr>_13f9005c9106d00d7131680982c2727a</vt:lpwstr>
      </vt:variant>
      <vt:variant>
        <vt:i4>5832758</vt:i4>
      </vt:variant>
      <vt:variant>
        <vt:i4>5391</vt:i4>
      </vt:variant>
      <vt:variant>
        <vt:i4>0</vt:i4>
      </vt:variant>
      <vt:variant>
        <vt:i4>5</vt:i4>
      </vt:variant>
      <vt:variant>
        <vt:lpwstr/>
      </vt:variant>
      <vt:variant>
        <vt:lpwstr>_d442d75c9ac335e7a2aadbc96919fc2d</vt:lpwstr>
      </vt:variant>
      <vt:variant>
        <vt:i4>5308476</vt:i4>
      </vt:variant>
      <vt:variant>
        <vt:i4>5388</vt:i4>
      </vt:variant>
      <vt:variant>
        <vt:i4>0</vt:i4>
      </vt:variant>
      <vt:variant>
        <vt:i4>5</vt:i4>
      </vt:variant>
      <vt:variant>
        <vt:lpwstr/>
      </vt:variant>
      <vt:variant>
        <vt:lpwstr>_6db5f6447173086a1a7d18af4f144b69</vt:lpwstr>
      </vt:variant>
      <vt:variant>
        <vt:i4>5439545</vt:i4>
      </vt:variant>
      <vt:variant>
        <vt:i4>5385</vt:i4>
      </vt:variant>
      <vt:variant>
        <vt:i4>0</vt:i4>
      </vt:variant>
      <vt:variant>
        <vt:i4>5</vt:i4>
      </vt:variant>
      <vt:variant>
        <vt:lpwstr/>
      </vt:variant>
      <vt:variant>
        <vt:lpwstr>_c05d8ea54231ef8385ae369a8cb18a7f</vt:lpwstr>
      </vt:variant>
      <vt:variant>
        <vt:i4>5308524</vt:i4>
      </vt:variant>
      <vt:variant>
        <vt:i4>5382</vt:i4>
      </vt:variant>
      <vt:variant>
        <vt:i4>0</vt:i4>
      </vt:variant>
      <vt:variant>
        <vt:i4>5</vt:i4>
      </vt:variant>
      <vt:variant>
        <vt:lpwstr/>
      </vt:variant>
      <vt:variant>
        <vt:lpwstr>_83d65b9404a78ed941a332943863e039</vt:lpwstr>
      </vt:variant>
      <vt:variant>
        <vt:i4>852030</vt:i4>
      </vt:variant>
      <vt:variant>
        <vt:i4>5379</vt:i4>
      </vt:variant>
      <vt:variant>
        <vt:i4>0</vt:i4>
      </vt:variant>
      <vt:variant>
        <vt:i4>5</vt:i4>
      </vt:variant>
      <vt:variant>
        <vt:lpwstr/>
      </vt:variant>
      <vt:variant>
        <vt:lpwstr>_5cb707f0e4b55ba1e0378efebf7dcea9</vt:lpwstr>
      </vt:variant>
      <vt:variant>
        <vt:i4>5570670</vt:i4>
      </vt:variant>
      <vt:variant>
        <vt:i4>5376</vt:i4>
      </vt:variant>
      <vt:variant>
        <vt:i4>0</vt:i4>
      </vt:variant>
      <vt:variant>
        <vt:i4>5</vt:i4>
      </vt:variant>
      <vt:variant>
        <vt:lpwstr/>
      </vt:variant>
      <vt:variant>
        <vt:lpwstr>_e388f590d0bd984e68d22f9ed9adbbba</vt:lpwstr>
      </vt:variant>
      <vt:variant>
        <vt:i4>524340</vt:i4>
      </vt:variant>
      <vt:variant>
        <vt:i4>5373</vt:i4>
      </vt:variant>
      <vt:variant>
        <vt:i4>0</vt:i4>
      </vt:variant>
      <vt:variant>
        <vt:i4>5</vt:i4>
      </vt:variant>
      <vt:variant>
        <vt:lpwstr/>
      </vt:variant>
      <vt:variant>
        <vt:lpwstr>_63104765cd42c5f76cf72fdc4ed90397</vt:lpwstr>
      </vt:variant>
      <vt:variant>
        <vt:i4>5636205</vt:i4>
      </vt:variant>
      <vt:variant>
        <vt:i4>5370</vt:i4>
      </vt:variant>
      <vt:variant>
        <vt:i4>0</vt:i4>
      </vt:variant>
      <vt:variant>
        <vt:i4>5</vt:i4>
      </vt:variant>
      <vt:variant>
        <vt:lpwstr/>
      </vt:variant>
      <vt:variant>
        <vt:lpwstr>_738ede22bfe089d163494040b3d2ef55</vt:lpwstr>
      </vt:variant>
      <vt:variant>
        <vt:i4>5636198</vt:i4>
      </vt:variant>
      <vt:variant>
        <vt:i4>5367</vt:i4>
      </vt:variant>
      <vt:variant>
        <vt:i4>0</vt:i4>
      </vt:variant>
      <vt:variant>
        <vt:i4>5</vt:i4>
      </vt:variant>
      <vt:variant>
        <vt:lpwstr/>
      </vt:variant>
      <vt:variant>
        <vt:lpwstr>_13f9005c9106d00d7131680982c2727a</vt:lpwstr>
      </vt:variant>
      <vt:variant>
        <vt:i4>5308524</vt:i4>
      </vt:variant>
      <vt:variant>
        <vt:i4>5364</vt:i4>
      </vt:variant>
      <vt:variant>
        <vt:i4>0</vt:i4>
      </vt:variant>
      <vt:variant>
        <vt:i4>5</vt:i4>
      </vt:variant>
      <vt:variant>
        <vt:lpwstr/>
      </vt:variant>
      <vt:variant>
        <vt:lpwstr>_83d65b9404a78ed941a332943863e039</vt:lpwstr>
      </vt:variant>
      <vt:variant>
        <vt:i4>262204</vt:i4>
      </vt:variant>
      <vt:variant>
        <vt:i4>5361</vt:i4>
      </vt:variant>
      <vt:variant>
        <vt:i4>0</vt:i4>
      </vt:variant>
      <vt:variant>
        <vt:i4>5</vt:i4>
      </vt:variant>
      <vt:variant>
        <vt:lpwstr/>
      </vt:variant>
      <vt:variant>
        <vt:lpwstr>_f33c656a3d67c99aae75c41338d6e58a</vt:lpwstr>
      </vt:variant>
      <vt:variant>
        <vt:i4>5439545</vt:i4>
      </vt:variant>
      <vt:variant>
        <vt:i4>5358</vt:i4>
      </vt:variant>
      <vt:variant>
        <vt:i4>0</vt:i4>
      </vt:variant>
      <vt:variant>
        <vt:i4>5</vt:i4>
      </vt:variant>
      <vt:variant>
        <vt:lpwstr/>
      </vt:variant>
      <vt:variant>
        <vt:lpwstr>_c05d8ea54231ef8385ae369a8cb18a7f</vt:lpwstr>
      </vt:variant>
      <vt:variant>
        <vt:i4>327739</vt:i4>
      </vt:variant>
      <vt:variant>
        <vt:i4>5355</vt:i4>
      </vt:variant>
      <vt:variant>
        <vt:i4>0</vt:i4>
      </vt:variant>
      <vt:variant>
        <vt:i4>5</vt:i4>
      </vt:variant>
      <vt:variant>
        <vt:lpwstr/>
      </vt:variant>
      <vt:variant>
        <vt:lpwstr>_195976dea0d8187e1656ac43c072c070</vt:lpwstr>
      </vt:variant>
      <vt:variant>
        <vt:i4>327739</vt:i4>
      </vt:variant>
      <vt:variant>
        <vt:i4>5352</vt:i4>
      </vt:variant>
      <vt:variant>
        <vt:i4>0</vt:i4>
      </vt:variant>
      <vt:variant>
        <vt:i4>5</vt:i4>
      </vt:variant>
      <vt:variant>
        <vt:lpwstr/>
      </vt:variant>
      <vt:variant>
        <vt:lpwstr>_195976dea0d8187e1656ac43c072c070</vt:lpwstr>
      </vt:variant>
      <vt:variant>
        <vt:i4>852030</vt:i4>
      </vt:variant>
      <vt:variant>
        <vt:i4>5349</vt:i4>
      </vt:variant>
      <vt:variant>
        <vt:i4>0</vt:i4>
      </vt:variant>
      <vt:variant>
        <vt:i4>5</vt:i4>
      </vt:variant>
      <vt:variant>
        <vt:lpwstr/>
      </vt:variant>
      <vt:variant>
        <vt:lpwstr>_5cb707f0e4b55ba1e0378efebf7dcea9</vt:lpwstr>
      </vt:variant>
      <vt:variant>
        <vt:i4>5636205</vt:i4>
      </vt:variant>
      <vt:variant>
        <vt:i4>5346</vt:i4>
      </vt:variant>
      <vt:variant>
        <vt:i4>0</vt:i4>
      </vt:variant>
      <vt:variant>
        <vt:i4>5</vt:i4>
      </vt:variant>
      <vt:variant>
        <vt:lpwstr/>
      </vt:variant>
      <vt:variant>
        <vt:lpwstr>_738ede22bfe089d163494040b3d2ef55</vt:lpwstr>
      </vt:variant>
      <vt:variant>
        <vt:i4>5636198</vt:i4>
      </vt:variant>
      <vt:variant>
        <vt:i4>5343</vt:i4>
      </vt:variant>
      <vt:variant>
        <vt:i4>0</vt:i4>
      </vt:variant>
      <vt:variant>
        <vt:i4>5</vt:i4>
      </vt:variant>
      <vt:variant>
        <vt:lpwstr/>
      </vt:variant>
      <vt:variant>
        <vt:lpwstr>_13f9005c9106d00d7131680982c2727a</vt:lpwstr>
      </vt:variant>
      <vt:variant>
        <vt:i4>5636198</vt:i4>
      </vt:variant>
      <vt:variant>
        <vt:i4>5340</vt:i4>
      </vt:variant>
      <vt:variant>
        <vt:i4>0</vt:i4>
      </vt:variant>
      <vt:variant>
        <vt:i4>5</vt:i4>
      </vt:variant>
      <vt:variant>
        <vt:lpwstr/>
      </vt:variant>
      <vt:variant>
        <vt:lpwstr>_13f9005c9106d00d7131680982c2727a</vt:lpwstr>
      </vt:variant>
      <vt:variant>
        <vt:i4>5308524</vt:i4>
      </vt:variant>
      <vt:variant>
        <vt:i4>5337</vt:i4>
      </vt:variant>
      <vt:variant>
        <vt:i4>0</vt:i4>
      </vt:variant>
      <vt:variant>
        <vt:i4>5</vt:i4>
      </vt:variant>
      <vt:variant>
        <vt:lpwstr/>
      </vt:variant>
      <vt:variant>
        <vt:lpwstr>_83d65b9404a78ed941a332943863e039</vt:lpwstr>
      </vt:variant>
      <vt:variant>
        <vt:i4>5701732</vt:i4>
      </vt:variant>
      <vt:variant>
        <vt:i4>5334</vt:i4>
      </vt:variant>
      <vt:variant>
        <vt:i4>0</vt:i4>
      </vt:variant>
      <vt:variant>
        <vt:i4>5</vt:i4>
      </vt:variant>
      <vt:variant>
        <vt:lpwstr/>
      </vt:variant>
      <vt:variant>
        <vt:lpwstr>_37d9ee1b8b50a5069220e08c079114fa</vt:lpwstr>
      </vt:variant>
      <vt:variant>
        <vt:i4>5701732</vt:i4>
      </vt:variant>
      <vt:variant>
        <vt:i4>5331</vt:i4>
      </vt:variant>
      <vt:variant>
        <vt:i4>0</vt:i4>
      </vt:variant>
      <vt:variant>
        <vt:i4>5</vt:i4>
      </vt:variant>
      <vt:variant>
        <vt:lpwstr/>
      </vt:variant>
      <vt:variant>
        <vt:lpwstr>_37d9ee1b8b50a5069220e08c079114fa</vt:lpwstr>
      </vt:variant>
      <vt:variant>
        <vt:i4>5701732</vt:i4>
      </vt:variant>
      <vt:variant>
        <vt:i4>5328</vt:i4>
      </vt:variant>
      <vt:variant>
        <vt:i4>0</vt:i4>
      </vt:variant>
      <vt:variant>
        <vt:i4>5</vt:i4>
      </vt:variant>
      <vt:variant>
        <vt:lpwstr/>
      </vt:variant>
      <vt:variant>
        <vt:lpwstr>_37d9ee1b8b50a5069220e08c079114fa</vt:lpwstr>
      </vt:variant>
      <vt:variant>
        <vt:i4>6094908</vt:i4>
      </vt:variant>
      <vt:variant>
        <vt:i4>5325</vt:i4>
      </vt:variant>
      <vt:variant>
        <vt:i4>0</vt:i4>
      </vt:variant>
      <vt:variant>
        <vt:i4>5</vt:i4>
      </vt:variant>
      <vt:variant>
        <vt:lpwstr/>
      </vt:variant>
      <vt:variant>
        <vt:lpwstr>_3a4ff69ced5d7f7c66bb882997dea37e</vt:lpwstr>
      </vt:variant>
      <vt:variant>
        <vt:i4>524340</vt:i4>
      </vt:variant>
      <vt:variant>
        <vt:i4>5322</vt:i4>
      </vt:variant>
      <vt:variant>
        <vt:i4>0</vt:i4>
      </vt:variant>
      <vt:variant>
        <vt:i4>5</vt:i4>
      </vt:variant>
      <vt:variant>
        <vt:lpwstr/>
      </vt:variant>
      <vt:variant>
        <vt:lpwstr>_63104765cd42c5f76cf72fdc4ed90397</vt:lpwstr>
      </vt:variant>
      <vt:variant>
        <vt:i4>524340</vt:i4>
      </vt:variant>
      <vt:variant>
        <vt:i4>5319</vt:i4>
      </vt:variant>
      <vt:variant>
        <vt:i4>0</vt:i4>
      </vt:variant>
      <vt:variant>
        <vt:i4>5</vt:i4>
      </vt:variant>
      <vt:variant>
        <vt:lpwstr/>
      </vt:variant>
      <vt:variant>
        <vt:lpwstr>_63104765cd42c5f76cf72fdc4ed90397</vt:lpwstr>
      </vt:variant>
      <vt:variant>
        <vt:i4>65591</vt:i4>
      </vt:variant>
      <vt:variant>
        <vt:i4>5316</vt:i4>
      </vt:variant>
      <vt:variant>
        <vt:i4>0</vt:i4>
      </vt:variant>
      <vt:variant>
        <vt:i4>5</vt:i4>
      </vt:variant>
      <vt:variant>
        <vt:lpwstr/>
      </vt:variant>
      <vt:variant>
        <vt:lpwstr>_1e46c059e4f9b5846cdb98d6adff437a</vt:lpwstr>
      </vt:variant>
      <vt:variant>
        <vt:i4>65591</vt:i4>
      </vt:variant>
      <vt:variant>
        <vt:i4>5313</vt:i4>
      </vt:variant>
      <vt:variant>
        <vt:i4>0</vt:i4>
      </vt:variant>
      <vt:variant>
        <vt:i4>5</vt:i4>
      </vt:variant>
      <vt:variant>
        <vt:lpwstr/>
      </vt:variant>
      <vt:variant>
        <vt:lpwstr>_1e46c059e4f9b5846cdb98d6adff437a</vt:lpwstr>
      </vt:variant>
      <vt:variant>
        <vt:i4>5308476</vt:i4>
      </vt:variant>
      <vt:variant>
        <vt:i4>5310</vt:i4>
      </vt:variant>
      <vt:variant>
        <vt:i4>0</vt:i4>
      </vt:variant>
      <vt:variant>
        <vt:i4>5</vt:i4>
      </vt:variant>
      <vt:variant>
        <vt:lpwstr/>
      </vt:variant>
      <vt:variant>
        <vt:lpwstr>_6db5f6447173086a1a7d18af4f144b69</vt:lpwstr>
      </vt:variant>
      <vt:variant>
        <vt:i4>55</vt:i4>
      </vt:variant>
      <vt:variant>
        <vt:i4>5307</vt:i4>
      </vt:variant>
      <vt:variant>
        <vt:i4>0</vt:i4>
      </vt:variant>
      <vt:variant>
        <vt:i4>5</vt:i4>
      </vt:variant>
      <vt:variant>
        <vt:lpwstr/>
      </vt:variant>
      <vt:variant>
        <vt:lpwstr>_6119a00b0834641b9fe3f5ae9f58237f</vt:lpwstr>
      </vt:variant>
      <vt:variant>
        <vt:i4>55</vt:i4>
      </vt:variant>
      <vt:variant>
        <vt:i4>5304</vt:i4>
      </vt:variant>
      <vt:variant>
        <vt:i4>0</vt:i4>
      </vt:variant>
      <vt:variant>
        <vt:i4>5</vt:i4>
      </vt:variant>
      <vt:variant>
        <vt:lpwstr/>
      </vt:variant>
      <vt:variant>
        <vt:lpwstr>_6119a00b0834641b9fe3f5ae9f58237f</vt:lpwstr>
      </vt:variant>
      <vt:variant>
        <vt:i4>721003</vt:i4>
      </vt:variant>
      <vt:variant>
        <vt:i4>5301</vt:i4>
      </vt:variant>
      <vt:variant>
        <vt:i4>0</vt:i4>
      </vt:variant>
      <vt:variant>
        <vt:i4>5</vt:i4>
      </vt:variant>
      <vt:variant>
        <vt:lpwstr/>
      </vt:variant>
      <vt:variant>
        <vt:lpwstr>_abbc183e4d5faaaea72265f7a4b88e3c</vt:lpwstr>
      </vt:variant>
      <vt:variant>
        <vt:i4>917565</vt:i4>
      </vt:variant>
      <vt:variant>
        <vt:i4>5298</vt:i4>
      </vt:variant>
      <vt:variant>
        <vt:i4>0</vt:i4>
      </vt:variant>
      <vt:variant>
        <vt:i4>5</vt:i4>
      </vt:variant>
      <vt:variant>
        <vt:lpwstr/>
      </vt:variant>
      <vt:variant>
        <vt:lpwstr>_414dd7d59107bf4287d1511685ca32ab</vt:lpwstr>
      </vt:variant>
      <vt:variant>
        <vt:i4>589879</vt:i4>
      </vt:variant>
      <vt:variant>
        <vt:i4>5295</vt:i4>
      </vt:variant>
      <vt:variant>
        <vt:i4>0</vt:i4>
      </vt:variant>
      <vt:variant>
        <vt:i4>5</vt:i4>
      </vt:variant>
      <vt:variant>
        <vt:lpwstr/>
      </vt:variant>
      <vt:variant>
        <vt:lpwstr>_21b1e229139c6220bd38cb2e45595f68</vt:lpwstr>
      </vt:variant>
      <vt:variant>
        <vt:i4>5636198</vt:i4>
      </vt:variant>
      <vt:variant>
        <vt:i4>5292</vt:i4>
      </vt:variant>
      <vt:variant>
        <vt:i4>0</vt:i4>
      </vt:variant>
      <vt:variant>
        <vt:i4>5</vt:i4>
      </vt:variant>
      <vt:variant>
        <vt:lpwstr/>
      </vt:variant>
      <vt:variant>
        <vt:lpwstr>_13f9005c9106d00d7131680982c2727a</vt:lpwstr>
      </vt:variant>
      <vt:variant>
        <vt:i4>5898301</vt:i4>
      </vt:variant>
      <vt:variant>
        <vt:i4>5289</vt:i4>
      </vt:variant>
      <vt:variant>
        <vt:i4>0</vt:i4>
      </vt:variant>
      <vt:variant>
        <vt:i4>5</vt:i4>
      </vt:variant>
      <vt:variant>
        <vt:lpwstr/>
      </vt:variant>
      <vt:variant>
        <vt:lpwstr>_8aeba8eff36a737872d124faf2a260e2</vt:lpwstr>
      </vt:variant>
      <vt:variant>
        <vt:i4>5898301</vt:i4>
      </vt:variant>
      <vt:variant>
        <vt:i4>5286</vt:i4>
      </vt:variant>
      <vt:variant>
        <vt:i4>0</vt:i4>
      </vt:variant>
      <vt:variant>
        <vt:i4>5</vt:i4>
      </vt:variant>
      <vt:variant>
        <vt:lpwstr/>
      </vt:variant>
      <vt:variant>
        <vt:lpwstr>_8aeba8eff36a737872d124faf2a260e2</vt:lpwstr>
      </vt:variant>
      <vt:variant>
        <vt:i4>6094908</vt:i4>
      </vt:variant>
      <vt:variant>
        <vt:i4>5283</vt:i4>
      </vt:variant>
      <vt:variant>
        <vt:i4>0</vt:i4>
      </vt:variant>
      <vt:variant>
        <vt:i4>5</vt:i4>
      </vt:variant>
      <vt:variant>
        <vt:lpwstr/>
      </vt:variant>
      <vt:variant>
        <vt:lpwstr>_3a4ff69ced5d7f7c66bb882997dea37e</vt:lpwstr>
      </vt:variant>
      <vt:variant>
        <vt:i4>983143</vt:i4>
      </vt:variant>
      <vt:variant>
        <vt:i4>5280</vt:i4>
      </vt:variant>
      <vt:variant>
        <vt:i4>0</vt:i4>
      </vt:variant>
      <vt:variant>
        <vt:i4>5</vt:i4>
      </vt:variant>
      <vt:variant>
        <vt:lpwstr/>
      </vt:variant>
      <vt:variant>
        <vt:lpwstr>_c014482263e2addd6be470b251dd86b3</vt:lpwstr>
      </vt:variant>
      <vt:variant>
        <vt:i4>983145</vt:i4>
      </vt:variant>
      <vt:variant>
        <vt:i4>5277</vt:i4>
      </vt:variant>
      <vt:variant>
        <vt:i4>0</vt:i4>
      </vt:variant>
      <vt:variant>
        <vt:i4>5</vt:i4>
      </vt:variant>
      <vt:variant>
        <vt:lpwstr/>
      </vt:variant>
      <vt:variant>
        <vt:lpwstr>_380248073543af7bed8363f2b34ad5f7</vt:lpwstr>
      </vt:variant>
      <vt:variant>
        <vt:i4>983145</vt:i4>
      </vt:variant>
      <vt:variant>
        <vt:i4>5274</vt:i4>
      </vt:variant>
      <vt:variant>
        <vt:i4>0</vt:i4>
      </vt:variant>
      <vt:variant>
        <vt:i4>5</vt:i4>
      </vt:variant>
      <vt:variant>
        <vt:lpwstr/>
      </vt:variant>
      <vt:variant>
        <vt:lpwstr>_380248073543af7bed8363f2b34ad5f7</vt:lpwstr>
      </vt:variant>
      <vt:variant>
        <vt:i4>5898303</vt:i4>
      </vt:variant>
      <vt:variant>
        <vt:i4>5271</vt:i4>
      </vt:variant>
      <vt:variant>
        <vt:i4>0</vt:i4>
      </vt:variant>
      <vt:variant>
        <vt:i4>5</vt:i4>
      </vt:variant>
      <vt:variant>
        <vt:lpwstr/>
      </vt:variant>
      <vt:variant>
        <vt:lpwstr>_404887ca511c022e037ede12e1a8f37a</vt:lpwstr>
      </vt:variant>
      <vt:variant>
        <vt:i4>5505076</vt:i4>
      </vt:variant>
      <vt:variant>
        <vt:i4>5268</vt:i4>
      </vt:variant>
      <vt:variant>
        <vt:i4>0</vt:i4>
      </vt:variant>
      <vt:variant>
        <vt:i4>5</vt:i4>
      </vt:variant>
      <vt:variant>
        <vt:lpwstr/>
      </vt:variant>
      <vt:variant>
        <vt:lpwstr>_eed657feff92831d493500ba51c207c9</vt:lpwstr>
      </vt:variant>
      <vt:variant>
        <vt:i4>524342</vt:i4>
      </vt:variant>
      <vt:variant>
        <vt:i4>5265</vt:i4>
      </vt:variant>
      <vt:variant>
        <vt:i4>0</vt:i4>
      </vt:variant>
      <vt:variant>
        <vt:i4>5</vt:i4>
      </vt:variant>
      <vt:variant>
        <vt:lpwstr/>
      </vt:variant>
      <vt:variant>
        <vt:lpwstr>_d936caf19626476c163d1b8384647aa0</vt:lpwstr>
      </vt:variant>
      <vt:variant>
        <vt:i4>196715</vt:i4>
      </vt:variant>
      <vt:variant>
        <vt:i4>5262</vt:i4>
      </vt:variant>
      <vt:variant>
        <vt:i4>0</vt:i4>
      </vt:variant>
      <vt:variant>
        <vt:i4>5</vt:i4>
      </vt:variant>
      <vt:variant>
        <vt:lpwstr/>
      </vt:variant>
      <vt:variant>
        <vt:lpwstr>_5d0bbd1b2865ee291b6e66f722203ab9</vt:lpwstr>
      </vt:variant>
      <vt:variant>
        <vt:i4>5308524</vt:i4>
      </vt:variant>
      <vt:variant>
        <vt:i4>5259</vt:i4>
      </vt:variant>
      <vt:variant>
        <vt:i4>0</vt:i4>
      </vt:variant>
      <vt:variant>
        <vt:i4>5</vt:i4>
      </vt:variant>
      <vt:variant>
        <vt:lpwstr/>
      </vt:variant>
      <vt:variant>
        <vt:lpwstr>_83d65b9404a78ed941a332943863e039</vt:lpwstr>
      </vt:variant>
      <vt:variant>
        <vt:i4>5570666</vt:i4>
      </vt:variant>
      <vt:variant>
        <vt:i4>5256</vt:i4>
      </vt:variant>
      <vt:variant>
        <vt:i4>0</vt:i4>
      </vt:variant>
      <vt:variant>
        <vt:i4>5</vt:i4>
      </vt:variant>
      <vt:variant>
        <vt:lpwstr/>
      </vt:variant>
      <vt:variant>
        <vt:lpwstr>_ac3f6698c44ff4ba2097a6741738a3e1</vt:lpwstr>
      </vt:variant>
      <vt:variant>
        <vt:i4>5767273</vt:i4>
      </vt:variant>
      <vt:variant>
        <vt:i4>5253</vt:i4>
      </vt:variant>
      <vt:variant>
        <vt:i4>0</vt:i4>
      </vt:variant>
      <vt:variant>
        <vt:i4>5</vt:i4>
      </vt:variant>
      <vt:variant>
        <vt:lpwstr/>
      </vt:variant>
      <vt:variant>
        <vt:lpwstr>_14d56db80bbdc99ae3ae52a93d690543</vt:lpwstr>
      </vt:variant>
      <vt:variant>
        <vt:i4>5439586</vt:i4>
      </vt:variant>
      <vt:variant>
        <vt:i4>5250</vt:i4>
      </vt:variant>
      <vt:variant>
        <vt:i4>0</vt:i4>
      </vt:variant>
      <vt:variant>
        <vt:i4>5</vt:i4>
      </vt:variant>
      <vt:variant>
        <vt:lpwstr/>
      </vt:variant>
      <vt:variant>
        <vt:lpwstr>_f30be98a62689f653323fa62df1ac908</vt:lpwstr>
      </vt:variant>
      <vt:variant>
        <vt:i4>5898301</vt:i4>
      </vt:variant>
      <vt:variant>
        <vt:i4>5247</vt:i4>
      </vt:variant>
      <vt:variant>
        <vt:i4>0</vt:i4>
      </vt:variant>
      <vt:variant>
        <vt:i4>5</vt:i4>
      </vt:variant>
      <vt:variant>
        <vt:lpwstr/>
      </vt:variant>
      <vt:variant>
        <vt:lpwstr>_8aeba8eff36a737872d124faf2a260e2</vt:lpwstr>
      </vt:variant>
      <vt:variant>
        <vt:i4>5898301</vt:i4>
      </vt:variant>
      <vt:variant>
        <vt:i4>5244</vt:i4>
      </vt:variant>
      <vt:variant>
        <vt:i4>0</vt:i4>
      </vt:variant>
      <vt:variant>
        <vt:i4>5</vt:i4>
      </vt:variant>
      <vt:variant>
        <vt:lpwstr/>
      </vt:variant>
      <vt:variant>
        <vt:lpwstr>_8aeba8eff36a737872d124faf2a260e2</vt:lpwstr>
      </vt:variant>
      <vt:variant>
        <vt:i4>720998</vt:i4>
      </vt:variant>
      <vt:variant>
        <vt:i4>5241</vt:i4>
      </vt:variant>
      <vt:variant>
        <vt:i4>0</vt:i4>
      </vt:variant>
      <vt:variant>
        <vt:i4>5</vt:i4>
      </vt:variant>
      <vt:variant>
        <vt:lpwstr/>
      </vt:variant>
      <vt:variant>
        <vt:lpwstr>_330659e5eb0e6f3cef63f70183743f1a</vt:lpwstr>
      </vt:variant>
      <vt:variant>
        <vt:i4>5505076</vt:i4>
      </vt:variant>
      <vt:variant>
        <vt:i4>5238</vt:i4>
      </vt:variant>
      <vt:variant>
        <vt:i4>0</vt:i4>
      </vt:variant>
      <vt:variant>
        <vt:i4>5</vt:i4>
      </vt:variant>
      <vt:variant>
        <vt:lpwstr/>
      </vt:variant>
      <vt:variant>
        <vt:lpwstr>_eed657feff92831d493500ba51c207c9</vt:lpwstr>
      </vt:variant>
      <vt:variant>
        <vt:i4>5570666</vt:i4>
      </vt:variant>
      <vt:variant>
        <vt:i4>5235</vt:i4>
      </vt:variant>
      <vt:variant>
        <vt:i4>0</vt:i4>
      </vt:variant>
      <vt:variant>
        <vt:i4>5</vt:i4>
      </vt:variant>
      <vt:variant>
        <vt:lpwstr/>
      </vt:variant>
      <vt:variant>
        <vt:lpwstr>_ac3f6698c44ff4ba2097a6741738a3e1</vt:lpwstr>
      </vt:variant>
      <vt:variant>
        <vt:i4>983147</vt:i4>
      </vt:variant>
      <vt:variant>
        <vt:i4>5232</vt:i4>
      </vt:variant>
      <vt:variant>
        <vt:i4>0</vt:i4>
      </vt:variant>
      <vt:variant>
        <vt:i4>5</vt:i4>
      </vt:variant>
      <vt:variant>
        <vt:lpwstr/>
      </vt:variant>
      <vt:variant>
        <vt:lpwstr>_d75620f0815b869941747c5832b4a172</vt:lpwstr>
      </vt:variant>
      <vt:variant>
        <vt:i4>589880</vt:i4>
      </vt:variant>
      <vt:variant>
        <vt:i4>5229</vt:i4>
      </vt:variant>
      <vt:variant>
        <vt:i4>0</vt:i4>
      </vt:variant>
      <vt:variant>
        <vt:i4>5</vt:i4>
      </vt:variant>
      <vt:variant>
        <vt:lpwstr/>
      </vt:variant>
      <vt:variant>
        <vt:lpwstr>_61d62023807adbd0fad066e1c7b8f9b7</vt:lpwstr>
      </vt:variant>
      <vt:variant>
        <vt:i4>5898301</vt:i4>
      </vt:variant>
      <vt:variant>
        <vt:i4>5226</vt:i4>
      </vt:variant>
      <vt:variant>
        <vt:i4>0</vt:i4>
      </vt:variant>
      <vt:variant>
        <vt:i4>5</vt:i4>
      </vt:variant>
      <vt:variant>
        <vt:lpwstr/>
      </vt:variant>
      <vt:variant>
        <vt:lpwstr>_8aeba8eff36a737872d124faf2a260e2</vt:lpwstr>
      </vt:variant>
      <vt:variant>
        <vt:i4>5636198</vt:i4>
      </vt:variant>
      <vt:variant>
        <vt:i4>5223</vt:i4>
      </vt:variant>
      <vt:variant>
        <vt:i4>0</vt:i4>
      </vt:variant>
      <vt:variant>
        <vt:i4>5</vt:i4>
      </vt:variant>
      <vt:variant>
        <vt:lpwstr/>
      </vt:variant>
      <vt:variant>
        <vt:lpwstr>_13f9005c9106d00d7131680982c2727a</vt:lpwstr>
      </vt:variant>
      <vt:variant>
        <vt:i4>5898301</vt:i4>
      </vt:variant>
      <vt:variant>
        <vt:i4>5220</vt:i4>
      </vt:variant>
      <vt:variant>
        <vt:i4>0</vt:i4>
      </vt:variant>
      <vt:variant>
        <vt:i4>5</vt:i4>
      </vt:variant>
      <vt:variant>
        <vt:lpwstr/>
      </vt:variant>
      <vt:variant>
        <vt:lpwstr>_8aeba8eff36a737872d124faf2a260e2</vt:lpwstr>
      </vt:variant>
      <vt:variant>
        <vt:i4>5898301</vt:i4>
      </vt:variant>
      <vt:variant>
        <vt:i4>5217</vt:i4>
      </vt:variant>
      <vt:variant>
        <vt:i4>0</vt:i4>
      </vt:variant>
      <vt:variant>
        <vt:i4>5</vt:i4>
      </vt:variant>
      <vt:variant>
        <vt:lpwstr/>
      </vt:variant>
      <vt:variant>
        <vt:lpwstr>_8aeba8eff36a737872d124faf2a260e2</vt:lpwstr>
      </vt:variant>
      <vt:variant>
        <vt:i4>5636198</vt:i4>
      </vt:variant>
      <vt:variant>
        <vt:i4>5214</vt:i4>
      </vt:variant>
      <vt:variant>
        <vt:i4>0</vt:i4>
      </vt:variant>
      <vt:variant>
        <vt:i4>5</vt:i4>
      </vt:variant>
      <vt:variant>
        <vt:lpwstr/>
      </vt:variant>
      <vt:variant>
        <vt:lpwstr>_13f9005c9106d00d7131680982c2727a</vt:lpwstr>
      </vt:variant>
      <vt:variant>
        <vt:i4>5898301</vt:i4>
      </vt:variant>
      <vt:variant>
        <vt:i4>5211</vt:i4>
      </vt:variant>
      <vt:variant>
        <vt:i4>0</vt:i4>
      </vt:variant>
      <vt:variant>
        <vt:i4>5</vt:i4>
      </vt:variant>
      <vt:variant>
        <vt:lpwstr/>
      </vt:variant>
      <vt:variant>
        <vt:lpwstr>_8aeba8eff36a737872d124faf2a260e2</vt:lpwstr>
      </vt:variant>
      <vt:variant>
        <vt:i4>5308470</vt:i4>
      </vt:variant>
      <vt:variant>
        <vt:i4>5208</vt:i4>
      </vt:variant>
      <vt:variant>
        <vt:i4>0</vt:i4>
      </vt:variant>
      <vt:variant>
        <vt:i4>5</vt:i4>
      </vt:variant>
      <vt:variant>
        <vt:lpwstr/>
      </vt:variant>
      <vt:variant>
        <vt:lpwstr>_11df05ed2fa2a2918be15c30f6c9470c</vt:lpwstr>
      </vt:variant>
      <vt:variant>
        <vt:i4>5570666</vt:i4>
      </vt:variant>
      <vt:variant>
        <vt:i4>5205</vt:i4>
      </vt:variant>
      <vt:variant>
        <vt:i4>0</vt:i4>
      </vt:variant>
      <vt:variant>
        <vt:i4>5</vt:i4>
      </vt:variant>
      <vt:variant>
        <vt:lpwstr/>
      </vt:variant>
      <vt:variant>
        <vt:lpwstr>_ac3f6698c44ff4ba2097a6741738a3e1</vt:lpwstr>
      </vt:variant>
      <vt:variant>
        <vt:i4>983147</vt:i4>
      </vt:variant>
      <vt:variant>
        <vt:i4>5202</vt:i4>
      </vt:variant>
      <vt:variant>
        <vt:i4>0</vt:i4>
      </vt:variant>
      <vt:variant>
        <vt:i4>5</vt:i4>
      </vt:variant>
      <vt:variant>
        <vt:lpwstr/>
      </vt:variant>
      <vt:variant>
        <vt:lpwstr>_d75620f0815b869941747c5832b4a172</vt:lpwstr>
      </vt:variant>
      <vt:variant>
        <vt:i4>6094908</vt:i4>
      </vt:variant>
      <vt:variant>
        <vt:i4>5199</vt:i4>
      </vt:variant>
      <vt:variant>
        <vt:i4>0</vt:i4>
      </vt:variant>
      <vt:variant>
        <vt:i4>5</vt:i4>
      </vt:variant>
      <vt:variant>
        <vt:lpwstr/>
      </vt:variant>
      <vt:variant>
        <vt:lpwstr>_3a4ff69ced5d7f7c66bb882997dea37e</vt:lpwstr>
      </vt:variant>
      <vt:variant>
        <vt:i4>917615</vt:i4>
      </vt:variant>
      <vt:variant>
        <vt:i4>5196</vt:i4>
      </vt:variant>
      <vt:variant>
        <vt:i4>0</vt:i4>
      </vt:variant>
      <vt:variant>
        <vt:i4>5</vt:i4>
      </vt:variant>
      <vt:variant>
        <vt:lpwstr/>
      </vt:variant>
      <vt:variant>
        <vt:lpwstr>_eb056e614f3c25dc922ddf959f3b3ae3</vt:lpwstr>
      </vt:variant>
      <vt:variant>
        <vt:i4>327739</vt:i4>
      </vt:variant>
      <vt:variant>
        <vt:i4>5193</vt:i4>
      </vt:variant>
      <vt:variant>
        <vt:i4>0</vt:i4>
      </vt:variant>
      <vt:variant>
        <vt:i4>5</vt:i4>
      </vt:variant>
      <vt:variant>
        <vt:lpwstr/>
      </vt:variant>
      <vt:variant>
        <vt:lpwstr>_195976dea0d8187e1656ac43c072c070</vt:lpwstr>
      </vt:variant>
      <vt:variant>
        <vt:i4>5898298</vt:i4>
      </vt:variant>
      <vt:variant>
        <vt:i4>5190</vt:i4>
      </vt:variant>
      <vt:variant>
        <vt:i4>0</vt:i4>
      </vt:variant>
      <vt:variant>
        <vt:i4>5</vt:i4>
      </vt:variant>
      <vt:variant>
        <vt:lpwstr/>
      </vt:variant>
      <vt:variant>
        <vt:lpwstr>_fb65a7c7797a6f834f4eb97640a0234f</vt:lpwstr>
      </vt:variant>
      <vt:variant>
        <vt:i4>5767273</vt:i4>
      </vt:variant>
      <vt:variant>
        <vt:i4>5187</vt:i4>
      </vt:variant>
      <vt:variant>
        <vt:i4>0</vt:i4>
      </vt:variant>
      <vt:variant>
        <vt:i4>5</vt:i4>
      </vt:variant>
      <vt:variant>
        <vt:lpwstr/>
      </vt:variant>
      <vt:variant>
        <vt:lpwstr>_14d56db80bbdc99ae3ae52a93d690543</vt:lpwstr>
      </vt:variant>
      <vt:variant>
        <vt:i4>5570666</vt:i4>
      </vt:variant>
      <vt:variant>
        <vt:i4>5184</vt:i4>
      </vt:variant>
      <vt:variant>
        <vt:i4>0</vt:i4>
      </vt:variant>
      <vt:variant>
        <vt:i4>5</vt:i4>
      </vt:variant>
      <vt:variant>
        <vt:lpwstr/>
      </vt:variant>
      <vt:variant>
        <vt:lpwstr>_6ba65cb32cb0154f6c150174e332fc08</vt:lpwstr>
      </vt:variant>
      <vt:variant>
        <vt:i4>917602</vt:i4>
      </vt:variant>
      <vt:variant>
        <vt:i4>5181</vt:i4>
      </vt:variant>
      <vt:variant>
        <vt:i4>0</vt:i4>
      </vt:variant>
      <vt:variant>
        <vt:i4>5</vt:i4>
      </vt:variant>
      <vt:variant>
        <vt:lpwstr/>
      </vt:variant>
      <vt:variant>
        <vt:lpwstr>_4f8ab8824ec47a559be255ead5d2160f</vt:lpwstr>
      </vt:variant>
      <vt:variant>
        <vt:i4>6094908</vt:i4>
      </vt:variant>
      <vt:variant>
        <vt:i4>5178</vt:i4>
      </vt:variant>
      <vt:variant>
        <vt:i4>0</vt:i4>
      </vt:variant>
      <vt:variant>
        <vt:i4>5</vt:i4>
      </vt:variant>
      <vt:variant>
        <vt:lpwstr/>
      </vt:variant>
      <vt:variant>
        <vt:lpwstr>_3a4ff69ced5d7f7c66bb882997dea37e</vt:lpwstr>
      </vt:variant>
      <vt:variant>
        <vt:i4>6094908</vt:i4>
      </vt:variant>
      <vt:variant>
        <vt:i4>5175</vt:i4>
      </vt:variant>
      <vt:variant>
        <vt:i4>0</vt:i4>
      </vt:variant>
      <vt:variant>
        <vt:i4>5</vt:i4>
      </vt:variant>
      <vt:variant>
        <vt:lpwstr/>
      </vt:variant>
      <vt:variant>
        <vt:lpwstr>_3a4ff69ced5d7f7c66bb882997dea37e</vt:lpwstr>
      </vt:variant>
      <vt:variant>
        <vt:i4>5636198</vt:i4>
      </vt:variant>
      <vt:variant>
        <vt:i4>5172</vt:i4>
      </vt:variant>
      <vt:variant>
        <vt:i4>0</vt:i4>
      </vt:variant>
      <vt:variant>
        <vt:i4>5</vt:i4>
      </vt:variant>
      <vt:variant>
        <vt:lpwstr/>
      </vt:variant>
      <vt:variant>
        <vt:lpwstr>_13f9005c9106d00d7131680982c2727a</vt:lpwstr>
      </vt:variant>
      <vt:variant>
        <vt:i4>5570666</vt:i4>
      </vt:variant>
      <vt:variant>
        <vt:i4>5169</vt:i4>
      </vt:variant>
      <vt:variant>
        <vt:i4>0</vt:i4>
      </vt:variant>
      <vt:variant>
        <vt:i4>5</vt:i4>
      </vt:variant>
      <vt:variant>
        <vt:lpwstr/>
      </vt:variant>
      <vt:variant>
        <vt:lpwstr>_ac3f6698c44ff4ba2097a6741738a3e1</vt:lpwstr>
      </vt:variant>
      <vt:variant>
        <vt:i4>5898298</vt:i4>
      </vt:variant>
      <vt:variant>
        <vt:i4>5166</vt:i4>
      </vt:variant>
      <vt:variant>
        <vt:i4>0</vt:i4>
      </vt:variant>
      <vt:variant>
        <vt:i4>5</vt:i4>
      </vt:variant>
      <vt:variant>
        <vt:lpwstr/>
      </vt:variant>
      <vt:variant>
        <vt:lpwstr>_fb65a7c7797a6f834f4eb97640a0234f</vt:lpwstr>
      </vt:variant>
      <vt:variant>
        <vt:i4>983147</vt:i4>
      </vt:variant>
      <vt:variant>
        <vt:i4>5163</vt:i4>
      </vt:variant>
      <vt:variant>
        <vt:i4>0</vt:i4>
      </vt:variant>
      <vt:variant>
        <vt:i4>5</vt:i4>
      </vt:variant>
      <vt:variant>
        <vt:lpwstr/>
      </vt:variant>
      <vt:variant>
        <vt:lpwstr>_d75620f0815b869941747c5832b4a172</vt:lpwstr>
      </vt:variant>
      <vt:variant>
        <vt:i4>5898298</vt:i4>
      </vt:variant>
      <vt:variant>
        <vt:i4>5160</vt:i4>
      </vt:variant>
      <vt:variant>
        <vt:i4>0</vt:i4>
      </vt:variant>
      <vt:variant>
        <vt:i4>5</vt:i4>
      </vt:variant>
      <vt:variant>
        <vt:lpwstr/>
      </vt:variant>
      <vt:variant>
        <vt:lpwstr>_fb65a7c7797a6f834f4eb97640a0234f</vt:lpwstr>
      </vt:variant>
      <vt:variant>
        <vt:i4>5832758</vt:i4>
      </vt:variant>
      <vt:variant>
        <vt:i4>5157</vt:i4>
      </vt:variant>
      <vt:variant>
        <vt:i4>0</vt:i4>
      </vt:variant>
      <vt:variant>
        <vt:i4>5</vt:i4>
      </vt:variant>
      <vt:variant>
        <vt:lpwstr/>
      </vt:variant>
      <vt:variant>
        <vt:lpwstr>_d442d75c9ac335e7a2aadbc96919fc2d</vt:lpwstr>
      </vt:variant>
      <vt:variant>
        <vt:i4>983096</vt:i4>
      </vt:variant>
      <vt:variant>
        <vt:i4>5154</vt:i4>
      </vt:variant>
      <vt:variant>
        <vt:i4>0</vt:i4>
      </vt:variant>
      <vt:variant>
        <vt:i4>5</vt:i4>
      </vt:variant>
      <vt:variant>
        <vt:lpwstr/>
      </vt:variant>
      <vt:variant>
        <vt:lpwstr>_f7f2597a3cd28eca2ee4a43a4e06e8ea</vt:lpwstr>
      </vt:variant>
      <vt:variant>
        <vt:i4>327739</vt:i4>
      </vt:variant>
      <vt:variant>
        <vt:i4>5151</vt:i4>
      </vt:variant>
      <vt:variant>
        <vt:i4>0</vt:i4>
      </vt:variant>
      <vt:variant>
        <vt:i4>5</vt:i4>
      </vt:variant>
      <vt:variant>
        <vt:lpwstr/>
      </vt:variant>
      <vt:variant>
        <vt:lpwstr>_195976dea0d8187e1656ac43c072c070</vt:lpwstr>
      </vt:variant>
      <vt:variant>
        <vt:i4>5767273</vt:i4>
      </vt:variant>
      <vt:variant>
        <vt:i4>5148</vt:i4>
      </vt:variant>
      <vt:variant>
        <vt:i4>0</vt:i4>
      </vt:variant>
      <vt:variant>
        <vt:i4>5</vt:i4>
      </vt:variant>
      <vt:variant>
        <vt:lpwstr/>
      </vt:variant>
      <vt:variant>
        <vt:lpwstr>_14d56db80bbdc99ae3ae52a93d690543</vt:lpwstr>
      </vt:variant>
      <vt:variant>
        <vt:i4>5636198</vt:i4>
      </vt:variant>
      <vt:variant>
        <vt:i4>5145</vt:i4>
      </vt:variant>
      <vt:variant>
        <vt:i4>0</vt:i4>
      </vt:variant>
      <vt:variant>
        <vt:i4>5</vt:i4>
      </vt:variant>
      <vt:variant>
        <vt:lpwstr/>
      </vt:variant>
      <vt:variant>
        <vt:lpwstr>_13f9005c9106d00d7131680982c2727a</vt:lpwstr>
      </vt:variant>
      <vt:variant>
        <vt:i4>5898301</vt:i4>
      </vt:variant>
      <vt:variant>
        <vt:i4>5142</vt:i4>
      </vt:variant>
      <vt:variant>
        <vt:i4>0</vt:i4>
      </vt:variant>
      <vt:variant>
        <vt:i4>5</vt:i4>
      </vt:variant>
      <vt:variant>
        <vt:lpwstr/>
      </vt:variant>
      <vt:variant>
        <vt:lpwstr>_8aeba8eff36a737872d124faf2a260e2</vt:lpwstr>
      </vt:variant>
      <vt:variant>
        <vt:i4>5439545</vt:i4>
      </vt:variant>
      <vt:variant>
        <vt:i4>5139</vt:i4>
      </vt:variant>
      <vt:variant>
        <vt:i4>0</vt:i4>
      </vt:variant>
      <vt:variant>
        <vt:i4>5</vt:i4>
      </vt:variant>
      <vt:variant>
        <vt:lpwstr/>
      </vt:variant>
      <vt:variant>
        <vt:lpwstr>_c05d8ea54231ef8385ae369a8cb18a7f</vt:lpwstr>
      </vt:variant>
      <vt:variant>
        <vt:i4>5439545</vt:i4>
      </vt:variant>
      <vt:variant>
        <vt:i4>5136</vt:i4>
      </vt:variant>
      <vt:variant>
        <vt:i4>0</vt:i4>
      </vt:variant>
      <vt:variant>
        <vt:i4>5</vt:i4>
      </vt:variant>
      <vt:variant>
        <vt:lpwstr/>
      </vt:variant>
      <vt:variant>
        <vt:lpwstr>_515aa0b3c8b3af1351822986548c803a</vt:lpwstr>
      </vt:variant>
      <vt:variant>
        <vt:i4>5505076</vt:i4>
      </vt:variant>
      <vt:variant>
        <vt:i4>5133</vt:i4>
      </vt:variant>
      <vt:variant>
        <vt:i4>0</vt:i4>
      </vt:variant>
      <vt:variant>
        <vt:i4>5</vt:i4>
      </vt:variant>
      <vt:variant>
        <vt:lpwstr/>
      </vt:variant>
      <vt:variant>
        <vt:lpwstr>_eed657feff92831d493500ba51c207c9</vt:lpwstr>
      </vt:variant>
      <vt:variant>
        <vt:i4>131175</vt:i4>
      </vt:variant>
      <vt:variant>
        <vt:i4>5130</vt:i4>
      </vt:variant>
      <vt:variant>
        <vt:i4>0</vt:i4>
      </vt:variant>
      <vt:variant>
        <vt:i4>5</vt:i4>
      </vt:variant>
      <vt:variant>
        <vt:lpwstr/>
      </vt:variant>
      <vt:variant>
        <vt:lpwstr>_f5a8a17437130353f2d6bd37ca5624c1</vt:lpwstr>
      </vt:variant>
      <vt:variant>
        <vt:i4>6029371</vt:i4>
      </vt:variant>
      <vt:variant>
        <vt:i4>5127</vt:i4>
      </vt:variant>
      <vt:variant>
        <vt:i4>0</vt:i4>
      </vt:variant>
      <vt:variant>
        <vt:i4>5</vt:i4>
      </vt:variant>
      <vt:variant>
        <vt:lpwstr/>
      </vt:variant>
      <vt:variant>
        <vt:lpwstr>_1cc21d3555a68550d163c0165e02c136</vt:lpwstr>
      </vt:variant>
      <vt:variant>
        <vt:i4>5570615</vt:i4>
      </vt:variant>
      <vt:variant>
        <vt:i4>5124</vt:i4>
      </vt:variant>
      <vt:variant>
        <vt:i4>0</vt:i4>
      </vt:variant>
      <vt:variant>
        <vt:i4>5</vt:i4>
      </vt:variant>
      <vt:variant>
        <vt:lpwstr/>
      </vt:variant>
      <vt:variant>
        <vt:lpwstr>_64e77adb9e39a94e091d321b1b778074</vt:lpwstr>
      </vt:variant>
      <vt:variant>
        <vt:i4>327791</vt:i4>
      </vt:variant>
      <vt:variant>
        <vt:i4>5121</vt:i4>
      </vt:variant>
      <vt:variant>
        <vt:i4>0</vt:i4>
      </vt:variant>
      <vt:variant>
        <vt:i4>5</vt:i4>
      </vt:variant>
      <vt:variant>
        <vt:lpwstr/>
      </vt:variant>
      <vt:variant>
        <vt:lpwstr>_d829ab1ca0a530a2f71c2333d73b36c5</vt:lpwstr>
      </vt:variant>
      <vt:variant>
        <vt:i4>327791</vt:i4>
      </vt:variant>
      <vt:variant>
        <vt:i4>5118</vt:i4>
      </vt:variant>
      <vt:variant>
        <vt:i4>0</vt:i4>
      </vt:variant>
      <vt:variant>
        <vt:i4>5</vt:i4>
      </vt:variant>
      <vt:variant>
        <vt:lpwstr/>
      </vt:variant>
      <vt:variant>
        <vt:lpwstr>_d829ab1ca0a530a2f71c2333d73b36c5</vt:lpwstr>
      </vt:variant>
      <vt:variant>
        <vt:i4>6094899</vt:i4>
      </vt:variant>
      <vt:variant>
        <vt:i4>5115</vt:i4>
      </vt:variant>
      <vt:variant>
        <vt:i4>0</vt:i4>
      </vt:variant>
      <vt:variant>
        <vt:i4>5</vt:i4>
      </vt:variant>
      <vt:variant>
        <vt:lpwstr/>
      </vt:variant>
      <vt:variant>
        <vt:lpwstr>_a9304dce0833e68d6c1871feed7ba4c8</vt:lpwstr>
      </vt:variant>
      <vt:variant>
        <vt:i4>589880</vt:i4>
      </vt:variant>
      <vt:variant>
        <vt:i4>5112</vt:i4>
      </vt:variant>
      <vt:variant>
        <vt:i4>0</vt:i4>
      </vt:variant>
      <vt:variant>
        <vt:i4>5</vt:i4>
      </vt:variant>
      <vt:variant>
        <vt:lpwstr/>
      </vt:variant>
      <vt:variant>
        <vt:lpwstr>_61d62023807adbd0fad066e1c7b8f9b7</vt:lpwstr>
      </vt:variant>
      <vt:variant>
        <vt:i4>983145</vt:i4>
      </vt:variant>
      <vt:variant>
        <vt:i4>5109</vt:i4>
      </vt:variant>
      <vt:variant>
        <vt:i4>0</vt:i4>
      </vt:variant>
      <vt:variant>
        <vt:i4>5</vt:i4>
      </vt:variant>
      <vt:variant>
        <vt:lpwstr/>
      </vt:variant>
      <vt:variant>
        <vt:lpwstr>_380248073543af7bed8363f2b34ad5f7</vt:lpwstr>
      </vt:variant>
      <vt:variant>
        <vt:i4>983145</vt:i4>
      </vt:variant>
      <vt:variant>
        <vt:i4>5106</vt:i4>
      </vt:variant>
      <vt:variant>
        <vt:i4>0</vt:i4>
      </vt:variant>
      <vt:variant>
        <vt:i4>5</vt:i4>
      </vt:variant>
      <vt:variant>
        <vt:lpwstr/>
      </vt:variant>
      <vt:variant>
        <vt:lpwstr>_380248073543af7bed8363f2b34ad5f7</vt:lpwstr>
      </vt:variant>
      <vt:variant>
        <vt:i4>5898350</vt:i4>
      </vt:variant>
      <vt:variant>
        <vt:i4>5103</vt:i4>
      </vt:variant>
      <vt:variant>
        <vt:i4>0</vt:i4>
      </vt:variant>
      <vt:variant>
        <vt:i4>5</vt:i4>
      </vt:variant>
      <vt:variant>
        <vt:lpwstr/>
      </vt:variant>
      <vt:variant>
        <vt:lpwstr>_0062080b5e8b4c95832c0a3724b9d3a5</vt:lpwstr>
      </vt:variant>
      <vt:variant>
        <vt:i4>5701736</vt:i4>
      </vt:variant>
      <vt:variant>
        <vt:i4>5100</vt:i4>
      </vt:variant>
      <vt:variant>
        <vt:i4>0</vt:i4>
      </vt:variant>
      <vt:variant>
        <vt:i4>5</vt:i4>
      </vt:variant>
      <vt:variant>
        <vt:lpwstr/>
      </vt:variant>
      <vt:variant>
        <vt:lpwstr>_cf209f75b9adbf293f76285648c58c77</vt:lpwstr>
      </vt:variant>
      <vt:variant>
        <vt:i4>983145</vt:i4>
      </vt:variant>
      <vt:variant>
        <vt:i4>5097</vt:i4>
      </vt:variant>
      <vt:variant>
        <vt:i4>0</vt:i4>
      </vt:variant>
      <vt:variant>
        <vt:i4>5</vt:i4>
      </vt:variant>
      <vt:variant>
        <vt:lpwstr/>
      </vt:variant>
      <vt:variant>
        <vt:lpwstr>_380248073543af7bed8363f2b34ad5f7</vt:lpwstr>
      </vt:variant>
      <vt:variant>
        <vt:i4>5701736</vt:i4>
      </vt:variant>
      <vt:variant>
        <vt:i4>5094</vt:i4>
      </vt:variant>
      <vt:variant>
        <vt:i4>0</vt:i4>
      </vt:variant>
      <vt:variant>
        <vt:i4>5</vt:i4>
      </vt:variant>
      <vt:variant>
        <vt:lpwstr/>
      </vt:variant>
      <vt:variant>
        <vt:lpwstr>_cf209f75b9adbf293f76285648c58c77</vt:lpwstr>
      </vt:variant>
      <vt:variant>
        <vt:i4>6094908</vt:i4>
      </vt:variant>
      <vt:variant>
        <vt:i4>5091</vt:i4>
      </vt:variant>
      <vt:variant>
        <vt:i4>0</vt:i4>
      </vt:variant>
      <vt:variant>
        <vt:i4>5</vt:i4>
      </vt:variant>
      <vt:variant>
        <vt:lpwstr/>
      </vt:variant>
      <vt:variant>
        <vt:lpwstr>_3a4ff69ced5d7f7c66bb882997dea37e</vt:lpwstr>
      </vt:variant>
      <vt:variant>
        <vt:i4>6094899</vt:i4>
      </vt:variant>
      <vt:variant>
        <vt:i4>5088</vt:i4>
      </vt:variant>
      <vt:variant>
        <vt:i4>0</vt:i4>
      </vt:variant>
      <vt:variant>
        <vt:i4>5</vt:i4>
      </vt:variant>
      <vt:variant>
        <vt:lpwstr/>
      </vt:variant>
      <vt:variant>
        <vt:lpwstr>_a9304dce0833e68d6c1871feed7ba4c8</vt:lpwstr>
      </vt:variant>
      <vt:variant>
        <vt:i4>5963829</vt:i4>
      </vt:variant>
      <vt:variant>
        <vt:i4>5085</vt:i4>
      </vt:variant>
      <vt:variant>
        <vt:i4>0</vt:i4>
      </vt:variant>
      <vt:variant>
        <vt:i4>5</vt:i4>
      </vt:variant>
      <vt:variant>
        <vt:lpwstr/>
      </vt:variant>
      <vt:variant>
        <vt:lpwstr>_81284aa430d71f6e8d9c1804d9149488</vt:lpwstr>
      </vt:variant>
      <vt:variant>
        <vt:i4>589880</vt:i4>
      </vt:variant>
      <vt:variant>
        <vt:i4>5082</vt:i4>
      </vt:variant>
      <vt:variant>
        <vt:i4>0</vt:i4>
      </vt:variant>
      <vt:variant>
        <vt:i4>5</vt:i4>
      </vt:variant>
      <vt:variant>
        <vt:lpwstr/>
      </vt:variant>
      <vt:variant>
        <vt:lpwstr>_61d62023807adbd0fad066e1c7b8f9b7</vt:lpwstr>
      </vt:variant>
      <vt:variant>
        <vt:i4>6029371</vt:i4>
      </vt:variant>
      <vt:variant>
        <vt:i4>5079</vt:i4>
      </vt:variant>
      <vt:variant>
        <vt:i4>0</vt:i4>
      </vt:variant>
      <vt:variant>
        <vt:i4>5</vt:i4>
      </vt:variant>
      <vt:variant>
        <vt:lpwstr/>
      </vt:variant>
      <vt:variant>
        <vt:lpwstr>_1cc21d3555a68550d163c0165e02c136</vt:lpwstr>
      </vt:variant>
      <vt:variant>
        <vt:i4>5374048</vt:i4>
      </vt:variant>
      <vt:variant>
        <vt:i4>5076</vt:i4>
      </vt:variant>
      <vt:variant>
        <vt:i4>0</vt:i4>
      </vt:variant>
      <vt:variant>
        <vt:i4>5</vt:i4>
      </vt:variant>
      <vt:variant>
        <vt:lpwstr/>
      </vt:variant>
      <vt:variant>
        <vt:lpwstr>_afe5a48976a2df078be9473827611fb8</vt:lpwstr>
      </vt:variant>
      <vt:variant>
        <vt:i4>5636198</vt:i4>
      </vt:variant>
      <vt:variant>
        <vt:i4>5073</vt:i4>
      </vt:variant>
      <vt:variant>
        <vt:i4>0</vt:i4>
      </vt:variant>
      <vt:variant>
        <vt:i4>5</vt:i4>
      </vt:variant>
      <vt:variant>
        <vt:lpwstr/>
      </vt:variant>
      <vt:variant>
        <vt:lpwstr>_13f9005c9106d00d7131680982c2727a</vt:lpwstr>
      </vt:variant>
      <vt:variant>
        <vt:i4>5636198</vt:i4>
      </vt:variant>
      <vt:variant>
        <vt:i4>5070</vt:i4>
      </vt:variant>
      <vt:variant>
        <vt:i4>0</vt:i4>
      </vt:variant>
      <vt:variant>
        <vt:i4>5</vt:i4>
      </vt:variant>
      <vt:variant>
        <vt:lpwstr/>
      </vt:variant>
      <vt:variant>
        <vt:lpwstr>_13f9005c9106d00d7131680982c2727a</vt:lpwstr>
      </vt:variant>
      <vt:variant>
        <vt:i4>6094899</vt:i4>
      </vt:variant>
      <vt:variant>
        <vt:i4>5067</vt:i4>
      </vt:variant>
      <vt:variant>
        <vt:i4>0</vt:i4>
      </vt:variant>
      <vt:variant>
        <vt:i4>5</vt:i4>
      </vt:variant>
      <vt:variant>
        <vt:lpwstr/>
      </vt:variant>
      <vt:variant>
        <vt:lpwstr>_a9304dce0833e68d6c1871feed7ba4c8</vt:lpwstr>
      </vt:variant>
      <vt:variant>
        <vt:i4>5963829</vt:i4>
      </vt:variant>
      <vt:variant>
        <vt:i4>5064</vt:i4>
      </vt:variant>
      <vt:variant>
        <vt:i4>0</vt:i4>
      </vt:variant>
      <vt:variant>
        <vt:i4>5</vt:i4>
      </vt:variant>
      <vt:variant>
        <vt:lpwstr/>
      </vt:variant>
      <vt:variant>
        <vt:lpwstr>_81284aa430d71f6e8d9c1804d9149488</vt:lpwstr>
      </vt:variant>
      <vt:variant>
        <vt:i4>327791</vt:i4>
      </vt:variant>
      <vt:variant>
        <vt:i4>5061</vt:i4>
      </vt:variant>
      <vt:variant>
        <vt:i4>0</vt:i4>
      </vt:variant>
      <vt:variant>
        <vt:i4>5</vt:i4>
      </vt:variant>
      <vt:variant>
        <vt:lpwstr/>
      </vt:variant>
      <vt:variant>
        <vt:lpwstr>_d829ab1ca0a530a2f71c2333d73b36c5</vt:lpwstr>
      </vt:variant>
      <vt:variant>
        <vt:i4>6094908</vt:i4>
      </vt:variant>
      <vt:variant>
        <vt:i4>5058</vt:i4>
      </vt:variant>
      <vt:variant>
        <vt:i4>0</vt:i4>
      </vt:variant>
      <vt:variant>
        <vt:i4>5</vt:i4>
      </vt:variant>
      <vt:variant>
        <vt:lpwstr/>
      </vt:variant>
      <vt:variant>
        <vt:lpwstr>_3a4ff69ced5d7f7c66bb882997dea37e</vt:lpwstr>
      </vt:variant>
      <vt:variant>
        <vt:i4>5636198</vt:i4>
      </vt:variant>
      <vt:variant>
        <vt:i4>5055</vt:i4>
      </vt:variant>
      <vt:variant>
        <vt:i4>0</vt:i4>
      </vt:variant>
      <vt:variant>
        <vt:i4>5</vt:i4>
      </vt:variant>
      <vt:variant>
        <vt:lpwstr/>
      </vt:variant>
      <vt:variant>
        <vt:lpwstr>_13f9005c9106d00d7131680982c2727a</vt:lpwstr>
      </vt:variant>
      <vt:variant>
        <vt:i4>5898336</vt:i4>
      </vt:variant>
      <vt:variant>
        <vt:i4>5052</vt:i4>
      </vt:variant>
      <vt:variant>
        <vt:i4>0</vt:i4>
      </vt:variant>
      <vt:variant>
        <vt:i4>5</vt:i4>
      </vt:variant>
      <vt:variant>
        <vt:lpwstr/>
      </vt:variant>
      <vt:variant>
        <vt:lpwstr>_a7a4f23921c2d4c035993a2e874887ff</vt:lpwstr>
      </vt:variant>
      <vt:variant>
        <vt:i4>5636198</vt:i4>
      </vt:variant>
      <vt:variant>
        <vt:i4>5049</vt:i4>
      </vt:variant>
      <vt:variant>
        <vt:i4>0</vt:i4>
      </vt:variant>
      <vt:variant>
        <vt:i4>5</vt:i4>
      </vt:variant>
      <vt:variant>
        <vt:lpwstr/>
      </vt:variant>
      <vt:variant>
        <vt:lpwstr>_13f9005c9106d00d7131680982c2727a</vt:lpwstr>
      </vt:variant>
      <vt:variant>
        <vt:i4>6094899</vt:i4>
      </vt:variant>
      <vt:variant>
        <vt:i4>5046</vt:i4>
      </vt:variant>
      <vt:variant>
        <vt:i4>0</vt:i4>
      </vt:variant>
      <vt:variant>
        <vt:i4>5</vt:i4>
      </vt:variant>
      <vt:variant>
        <vt:lpwstr/>
      </vt:variant>
      <vt:variant>
        <vt:lpwstr>_a9304dce0833e68d6c1871feed7ba4c8</vt:lpwstr>
      </vt:variant>
      <vt:variant>
        <vt:i4>5636198</vt:i4>
      </vt:variant>
      <vt:variant>
        <vt:i4>5043</vt:i4>
      </vt:variant>
      <vt:variant>
        <vt:i4>0</vt:i4>
      </vt:variant>
      <vt:variant>
        <vt:i4>5</vt:i4>
      </vt:variant>
      <vt:variant>
        <vt:lpwstr/>
      </vt:variant>
      <vt:variant>
        <vt:lpwstr>_13f9005c9106d00d7131680982c2727a</vt:lpwstr>
      </vt:variant>
      <vt:variant>
        <vt:i4>5636198</vt:i4>
      </vt:variant>
      <vt:variant>
        <vt:i4>5040</vt:i4>
      </vt:variant>
      <vt:variant>
        <vt:i4>0</vt:i4>
      </vt:variant>
      <vt:variant>
        <vt:i4>5</vt:i4>
      </vt:variant>
      <vt:variant>
        <vt:lpwstr/>
      </vt:variant>
      <vt:variant>
        <vt:lpwstr>_13f9005c9106d00d7131680982c2727a</vt:lpwstr>
      </vt:variant>
      <vt:variant>
        <vt:i4>589880</vt:i4>
      </vt:variant>
      <vt:variant>
        <vt:i4>5037</vt:i4>
      </vt:variant>
      <vt:variant>
        <vt:i4>0</vt:i4>
      </vt:variant>
      <vt:variant>
        <vt:i4>5</vt:i4>
      </vt:variant>
      <vt:variant>
        <vt:lpwstr/>
      </vt:variant>
      <vt:variant>
        <vt:lpwstr>_61d62023807adbd0fad066e1c7b8f9b7</vt:lpwstr>
      </vt:variant>
      <vt:variant>
        <vt:i4>5374048</vt:i4>
      </vt:variant>
      <vt:variant>
        <vt:i4>5034</vt:i4>
      </vt:variant>
      <vt:variant>
        <vt:i4>0</vt:i4>
      </vt:variant>
      <vt:variant>
        <vt:i4>5</vt:i4>
      </vt:variant>
      <vt:variant>
        <vt:lpwstr/>
      </vt:variant>
      <vt:variant>
        <vt:lpwstr>_afe5a48976a2df078be9473827611fb8</vt:lpwstr>
      </vt:variant>
      <vt:variant>
        <vt:i4>65591</vt:i4>
      </vt:variant>
      <vt:variant>
        <vt:i4>5031</vt:i4>
      </vt:variant>
      <vt:variant>
        <vt:i4>0</vt:i4>
      </vt:variant>
      <vt:variant>
        <vt:i4>5</vt:i4>
      </vt:variant>
      <vt:variant>
        <vt:lpwstr/>
      </vt:variant>
      <vt:variant>
        <vt:lpwstr>_1e46c059e4f9b5846cdb98d6adff437a</vt:lpwstr>
      </vt:variant>
      <vt:variant>
        <vt:i4>5636198</vt:i4>
      </vt:variant>
      <vt:variant>
        <vt:i4>5028</vt:i4>
      </vt:variant>
      <vt:variant>
        <vt:i4>0</vt:i4>
      </vt:variant>
      <vt:variant>
        <vt:i4>5</vt:i4>
      </vt:variant>
      <vt:variant>
        <vt:lpwstr/>
      </vt:variant>
      <vt:variant>
        <vt:lpwstr>_13f9005c9106d00d7131680982c2727a</vt:lpwstr>
      </vt:variant>
      <vt:variant>
        <vt:i4>393316</vt:i4>
      </vt:variant>
      <vt:variant>
        <vt:i4>5025</vt:i4>
      </vt:variant>
      <vt:variant>
        <vt:i4>0</vt:i4>
      </vt:variant>
      <vt:variant>
        <vt:i4>5</vt:i4>
      </vt:variant>
      <vt:variant>
        <vt:lpwstr/>
      </vt:variant>
      <vt:variant>
        <vt:lpwstr>_3eb3c25a8d761afa9fe83feb74bfcde6</vt:lpwstr>
      </vt:variant>
      <vt:variant>
        <vt:i4>5636198</vt:i4>
      </vt:variant>
      <vt:variant>
        <vt:i4>5022</vt:i4>
      </vt:variant>
      <vt:variant>
        <vt:i4>0</vt:i4>
      </vt:variant>
      <vt:variant>
        <vt:i4>5</vt:i4>
      </vt:variant>
      <vt:variant>
        <vt:lpwstr/>
      </vt:variant>
      <vt:variant>
        <vt:lpwstr>_13f9005c9106d00d7131680982c2727a</vt:lpwstr>
      </vt:variant>
      <vt:variant>
        <vt:i4>983142</vt:i4>
      </vt:variant>
      <vt:variant>
        <vt:i4>5019</vt:i4>
      </vt:variant>
      <vt:variant>
        <vt:i4>0</vt:i4>
      </vt:variant>
      <vt:variant>
        <vt:i4>5</vt:i4>
      </vt:variant>
      <vt:variant>
        <vt:lpwstr/>
      </vt:variant>
      <vt:variant>
        <vt:lpwstr>_4ad363f9cd4c188b8c30222da089102b</vt:lpwstr>
      </vt:variant>
      <vt:variant>
        <vt:i4>524351</vt:i4>
      </vt:variant>
      <vt:variant>
        <vt:i4>5016</vt:i4>
      </vt:variant>
      <vt:variant>
        <vt:i4>0</vt:i4>
      </vt:variant>
      <vt:variant>
        <vt:i4>5</vt:i4>
      </vt:variant>
      <vt:variant>
        <vt:lpwstr/>
      </vt:variant>
      <vt:variant>
        <vt:lpwstr>_f6657a6609e75ac86f0f6e8d8eb00780</vt:lpwstr>
      </vt:variant>
      <vt:variant>
        <vt:i4>5636198</vt:i4>
      </vt:variant>
      <vt:variant>
        <vt:i4>5013</vt:i4>
      </vt:variant>
      <vt:variant>
        <vt:i4>0</vt:i4>
      </vt:variant>
      <vt:variant>
        <vt:i4>5</vt:i4>
      </vt:variant>
      <vt:variant>
        <vt:lpwstr/>
      </vt:variant>
      <vt:variant>
        <vt:lpwstr>_13f9005c9106d00d7131680982c2727a</vt:lpwstr>
      </vt:variant>
      <vt:variant>
        <vt:i4>5308470</vt:i4>
      </vt:variant>
      <vt:variant>
        <vt:i4>5010</vt:i4>
      </vt:variant>
      <vt:variant>
        <vt:i4>0</vt:i4>
      </vt:variant>
      <vt:variant>
        <vt:i4>5</vt:i4>
      </vt:variant>
      <vt:variant>
        <vt:lpwstr/>
      </vt:variant>
      <vt:variant>
        <vt:lpwstr>_11df05ed2fa2a2918be15c30f6c9470c</vt:lpwstr>
      </vt:variant>
      <vt:variant>
        <vt:i4>5636198</vt:i4>
      </vt:variant>
      <vt:variant>
        <vt:i4>5007</vt:i4>
      </vt:variant>
      <vt:variant>
        <vt:i4>0</vt:i4>
      </vt:variant>
      <vt:variant>
        <vt:i4>5</vt:i4>
      </vt:variant>
      <vt:variant>
        <vt:lpwstr/>
      </vt:variant>
      <vt:variant>
        <vt:lpwstr>_13f9005c9106d00d7131680982c2727a</vt:lpwstr>
      </vt:variant>
      <vt:variant>
        <vt:i4>5308470</vt:i4>
      </vt:variant>
      <vt:variant>
        <vt:i4>5004</vt:i4>
      </vt:variant>
      <vt:variant>
        <vt:i4>0</vt:i4>
      </vt:variant>
      <vt:variant>
        <vt:i4>5</vt:i4>
      </vt:variant>
      <vt:variant>
        <vt:lpwstr/>
      </vt:variant>
      <vt:variant>
        <vt:lpwstr>_11df05ed2fa2a2918be15c30f6c9470c</vt:lpwstr>
      </vt:variant>
      <vt:variant>
        <vt:i4>327739</vt:i4>
      </vt:variant>
      <vt:variant>
        <vt:i4>5001</vt:i4>
      </vt:variant>
      <vt:variant>
        <vt:i4>0</vt:i4>
      </vt:variant>
      <vt:variant>
        <vt:i4>5</vt:i4>
      </vt:variant>
      <vt:variant>
        <vt:lpwstr/>
      </vt:variant>
      <vt:variant>
        <vt:lpwstr>_195976dea0d8187e1656ac43c072c070</vt:lpwstr>
      </vt:variant>
      <vt:variant>
        <vt:i4>5636198</vt:i4>
      </vt:variant>
      <vt:variant>
        <vt:i4>4998</vt:i4>
      </vt:variant>
      <vt:variant>
        <vt:i4>0</vt:i4>
      </vt:variant>
      <vt:variant>
        <vt:i4>5</vt:i4>
      </vt:variant>
      <vt:variant>
        <vt:lpwstr/>
      </vt:variant>
      <vt:variant>
        <vt:lpwstr>_13f9005c9106d00d7131680982c2727a</vt:lpwstr>
      </vt:variant>
      <vt:variant>
        <vt:i4>327739</vt:i4>
      </vt:variant>
      <vt:variant>
        <vt:i4>4995</vt:i4>
      </vt:variant>
      <vt:variant>
        <vt:i4>0</vt:i4>
      </vt:variant>
      <vt:variant>
        <vt:i4>5</vt:i4>
      </vt:variant>
      <vt:variant>
        <vt:lpwstr/>
      </vt:variant>
      <vt:variant>
        <vt:lpwstr>_195976dea0d8187e1656ac43c072c070</vt:lpwstr>
      </vt:variant>
      <vt:variant>
        <vt:i4>5636198</vt:i4>
      </vt:variant>
      <vt:variant>
        <vt:i4>4992</vt:i4>
      </vt:variant>
      <vt:variant>
        <vt:i4>0</vt:i4>
      </vt:variant>
      <vt:variant>
        <vt:i4>5</vt:i4>
      </vt:variant>
      <vt:variant>
        <vt:lpwstr/>
      </vt:variant>
      <vt:variant>
        <vt:lpwstr>_13f9005c9106d00d7131680982c2727a</vt:lpwstr>
      </vt:variant>
      <vt:variant>
        <vt:i4>524340</vt:i4>
      </vt:variant>
      <vt:variant>
        <vt:i4>4989</vt:i4>
      </vt:variant>
      <vt:variant>
        <vt:i4>0</vt:i4>
      </vt:variant>
      <vt:variant>
        <vt:i4>5</vt:i4>
      </vt:variant>
      <vt:variant>
        <vt:lpwstr/>
      </vt:variant>
      <vt:variant>
        <vt:lpwstr>_63104765cd42c5f76cf72fdc4ed90397</vt:lpwstr>
      </vt:variant>
      <vt:variant>
        <vt:i4>5636198</vt:i4>
      </vt:variant>
      <vt:variant>
        <vt:i4>4986</vt:i4>
      </vt:variant>
      <vt:variant>
        <vt:i4>0</vt:i4>
      </vt:variant>
      <vt:variant>
        <vt:i4>5</vt:i4>
      </vt:variant>
      <vt:variant>
        <vt:lpwstr/>
      </vt:variant>
      <vt:variant>
        <vt:lpwstr>_13f9005c9106d00d7131680982c2727a</vt:lpwstr>
      </vt:variant>
      <vt:variant>
        <vt:i4>65591</vt:i4>
      </vt:variant>
      <vt:variant>
        <vt:i4>4983</vt:i4>
      </vt:variant>
      <vt:variant>
        <vt:i4>0</vt:i4>
      </vt:variant>
      <vt:variant>
        <vt:i4>5</vt:i4>
      </vt:variant>
      <vt:variant>
        <vt:lpwstr/>
      </vt:variant>
      <vt:variant>
        <vt:lpwstr>_1e46c059e4f9b5846cdb98d6adff437a</vt:lpwstr>
      </vt:variant>
      <vt:variant>
        <vt:i4>5636198</vt:i4>
      </vt:variant>
      <vt:variant>
        <vt:i4>4980</vt:i4>
      </vt:variant>
      <vt:variant>
        <vt:i4>0</vt:i4>
      </vt:variant>
      <vt:variant>
        <vt:i4>5</vt:i4>
      </vt:variant>
      <vt:variant>
        <vt:lpwstr/>
      </vt:variant>
      <vt:variant>
        <vt:lpwstr>_13f9005c9106d00d7131680982c2727a</vt:lpwstr>
      </vt:variant>
      <vt:variant>
        <vt:i4>65591</vt:i4>
      </vt:variant>
      <vt:variant>
        <vt:i4>4977</vt:i4>
      </vt:variant>
      <vt:variant>
        <vt:i4>0</vt:i4>
      </vt:variant>
      <vt:variant>
        <vt:i4>5</vt:i4>
      </vt:variant>
      <vt:variant>
        <vt:lpwstr/>
      </vt:variant>
      <vt:variant>
        <vt:lpwstr>_1e46c059e4f9b5846cdb98d6adff437a</vt:lpwstr>
      </vt:variant>
      <vt:variant>
        <vt:i4>5636198</vt:i4>
      </vt:variant>
      <vt:variant>
        <vt:i4>4974</vt:i4>
      </vt:variant>
      <vt:variant>
        <vt:i4>0</vt:i4>
      </vt:variant>
      <vt:variant>
        <vt:i4>5</vt:i4>
      </vt:variant>
      <vt:variant>
        <vt:lpwstr/>
      </vt:variant>
      <vt:variant>
        <vt:lpwstr>_13f9005c9106d00d7131680982c2727a</vt:lpwstr>
      </vt:variant>
      <vt:variant>
        <vt:i4>5308470</vt:i4>
      </vt:variant>
      <vt:variant>
        <vt:i4>4971</vt:i4>
      </vt:variant>
      <vt:variant>
        <vt:i4>0</vt:i4>
      </vt:variant>
      <vt:variant>
        <vt:i4>5</vt:i4>
      </vt:variant>
      <vt:variant>
        <vt:lpwstr/>
      </vt:variant>
      <vt:variant>
        <vt:lpwstr>_11df05ed2fa2a2918be15c30f6c9470c</vt:lpwstr>
      </vt:variant>
      <vt:variant>
        <vt:i4>5636198</vt:i4>
      </vt:variant>
      <vt:variant>
        <vt:i4>4968</vt:i4>
      </vt:variant>
      <vt:variant>
        <vt:i4>0</vt:i4>
      </vt:variant>
      <vt:variant>
        <vt:i4>5</vt:i4>
      </vt:variant>
      <vt:variant>
        <vt:lpwstr/>
      </vt:variant>
      <vt:variant>
        <vt:lpwstr>_13f9005c9106d00d7131680982c2727a</vt:lpwstr>
      </vt:variant>
      <vt:variant>
        <vt:i4>5570666</vt:i4>
      </vt:variant>
      <vt:variant>
        <vt:i4>4965</vt:i4>
      </vt:variant>
      <vt:variant>
        <vt:i4>0</vt:i4>
      </vt:variant>
      <vt:variant>
        <vt:i4>5</vt:i4>
      </vt:variant>
      <vt:variant>
        <vt:lpwstr/>
      </vt:variant>
      <vt:variant>
        <vt:lpwstr>_6ba65cb32cb0154f6c150174e332fc08</vt:lpwstr>
      </vt:variant>
      <vt:variant>
        <vt:i4>6094908</vt:i4>
      </vt:variant>
      <vt:variant>
        <vt:i4>4962</vt:i4>
      </vt:variant>
      <vt:variant>
        <vt:i4>0</vt:i4>
      </vt:variant>
      <vt:variant>
        <vt:i4>5</vt:i4>
      </vt:variant>
      <vt:variant>
        <vt:lpwstr/>
      </vt:variant>
      <vt:variant>
        <vt:lpwstr>_3a4ff69ced5d7f7c66bb882997dea37e</vt:lpwstr>
      </vt:variant>
      <vt:variant>
        <vt:i4>6029360</vt:i4>
      </vt:variant>
      <vt:variant>
        <vt:i4>4959</vt:i4>
      </vt:variant>
      <vt:variant>
        <vt:i4>0</vt:i4>
      </vt:variant>
      <vt:variant>
        <vt:i4>5</vt:i4>
      </vt:variant>
      <vt:variant>
        <vt:lpwstr/>
      </vt:variant>
      <vt:variant>
        <vt:lpwstr>_0ea506f57adef61cfa374e799c7f4b3e</vt:lpwstr>
      </vt:variant>
      <vt:variant>
        <vt:i4>5439545</vt:i4>
      </vt:variant>
      <vt:variant>
        <vt:i4>4956</vt:i4>
      </vt:variant>
      <vt:variant>
        <vt:i4>0</vt:i4>
      </vt:variant>
      <vt:variant>
        <vt:i4>5</vt:i4>
      </vt:variant>
      <vt:variant>
        <vt:lpwstr/>
      </vt:variant>
      <vt:variant>
        <vt:lpwstr>_c05d8ea54231ef8385ae369a8cb18a7f</vt:lpwstr>
      </vt:variant>
      <vt:variant>
        <vt:i4>262255</vt:i4>
      </vt:variant>
      <vt:variant>
        <vt:i4>4953</vt:i4>
      </vt:variant>
      <vt:variant>
        <vt:i4>0</vt:i4>
      </vt:variant>
      <vt:variant>
        <vt:i4>5</vt:i4>
      </vt:variant>
      <vt:variant>
        <vt:lpwstr/>
      </vt:variant>
      <vt:variant>
        <vt:lpwstr>_1a5b22ec96adcbdd1b918a17fe9b44b2</vt:lpwstr>
      </vt:variant>
      <vt:variant>
        <vt:i4>5505076</vt:i4>
      </vt:variant>
      <vt:variant>
        <vt:i4>4950</vt:i4>
      </vt:variant>
      <vt:variant>
        <vt:i4>0</vt:i4>
      </vt:variant>
      <vt:variant>
        <vt:i4>5</vt:i4>
      </vt:variant>
      <vt:variant>
        <vt:lpwstr/>
      </vt:variant>
      <vt:variant>
        <vt:lpwstr>_eed657feff92831d493500ba51c207c9</vt:lpwstr>
      </vt:variant>
      <vt:variant>
        <vt:i4>917615</vt:i4>
      </vt:variant>
      <vt:variant>
        <vt:i4>4947</vt:i4>
      </vt:variant>
      <vt:variant>
        <vt:i4>0</vt:i4>
      </vt:variant>
      <vt:variant>
        <vt:i4>5</vt:i4>
      </vt:variant>
      <vt:variant>
        <vt:lpwstr/>
      </vt:variant>
      <vt:variant>
        <vt:lpwstr>_eb056e614f3c25dc922ddf959f3b3ae3</vt:lpwstr>
      </vt:variant>
      <vt:variant>
        <vt:i4>5505076</vt:i4>
      </vt:variant>
      <vt:variant>
        <vt:i4>4944</vt:i4>
      </vt:variant>
      <vt:variant>
        <vt:i4>0</vt:i4>
      </vt:variant>
      <vt:variant>
        <vt:i4>5</vt:i4>
      </vt:variant>
      <vt:variant>
        <vt:lpwstr/>
      </vt:variant>
      <vt:variant>
        <vt:lpwstr>_eed657feff92831d493500ba51c207c9</vt:lpwstr>
      </vt:variant>
      <vt:variant>
        <vt:i4>655422</vt:i4>
      </vt:variant>
      <vt:variant>
        <vt:i4>4941</vt:i4>
      </vt:variant>
      <vt:variant>
        <vt:i4>0</vt:i4>
      </vt:variant>
      <vt:variant>
        <vt:i4>5</vt:i4>
      </vt:variant>
      <vt:variant>
        <vt:lpwstr/>
      </vt:variant>
      <vt:variant>
        <vt:lpwstr>_0024cb5953a1194e4d9d3527057a064e</vt:lpwstr>
      </vt:variant>
      <vt:variant>
        <vt:i4>6094908</vt:i4>
      </vt:variant>
      <vt:variant>
        <vt:i4>4938</vt:i4>
      </vt:variant>
      <vt:variant>
        <vt:i4>0</vt:i4>
      </vt:variant>
      <vt:variant>
        <vt:i4>5</vt:i4>
      </vt:variant>
      <vt:variant>
        <vt:lpwstr/>
      </vt:variant>
      <vt:variant>
        <vt:lpwstr>_3a4ff69ced5d7f7c66bb882997dea37e</vt:lpwstr>
      </vt:variant>
      <vt:variant>
        <vt:i4>6094899</vt:i4>
      </vt:variant>
      <vt:variant>
        <vt:i4>4935</vt:i4>
      </vt:variant>
      <vt:variant>
        <vt:i4>0</vt:i4>
      </vt:variant>
      <vt:variant>
        <vt:i4>5</vt:i4>
      </vt:variant>
      <vt:variant>
        <vt:lpwstr/>
      </vt:variant>
      <vt:variant>
        <vt:lpwstr>_a9304dce0833e68d6c1871feed7ba4c8</vt:lpwstr>
      </vt:variant>
      <vt:variant>
        <vt:i4>6094908</vt:i4>
      </vt:variant>
      <vt:variant>
        <vt:i4>4932</vt:i4>
      </vt:variant>
      <vt:variant>
        <vt:i4>0</vt:i4>
      </vt:variant>
      <vt:variant>
        <vt:i4>5</vt:i4>
      </vt:variant>
      <vt:variant>
        <vt:lpwstr/>
      </vt:variant>
      <vt:variant>
        <vt:lpwstr>_3a4ff69ced5d7f7c66bb882997dea37e</vt:lpwstr>
      </vt:variant>
      <vt:variant>
        <vt:i4>6094899</vt:i4>
      </vt:variant>
      <vt:variant>
        <vt:i4>4929</vt:i4>
      </vt:variant>
      <vt:variant>
        <vt:i4>0</vt:i4>
      </vt:variant>
      <vt:variant>
        <vt:i4>5</vt:i4>
      </vt:variant>
      <vt:variant>
        <vt:lpwstr/>
      </vt:variant>
      <vt:variant>
        <vt:lpwstr>_a9304dce0833e68d6c1871feed7ba4c8</vt:lpwstr>
      </vt:variant>
      <vt:variant>
        <vt:i4>6094899</vt:i4>
      </vt:variant>
      <vt:variant>
        <vt:i4>4926</vt:i4>
      </vt:variant>
      <vt:variant>
        <vt:i4>0</vt:i4>
      </vt:variant>
      <vt:variant>
        <vt:i4>5</vt:i4>
      </vt:variant>
      <vt:variant>
        <vt:lpwstr/>
      </vt:variant>
      <vt:variant>
        <vt:lpwstr>_a9304dce0833e68d6c1871feed7ba4c8</vt:lpwstr>
      </vt:variant>
      <vt:variant>
        <vt:i4>6094899</vt:i4>
      </vt:variant>
      <vt:variant>
        <vt:i4>4923</vt:i4>
      </vt:variant>
      <vt:variant>
        <vt:i4>0</vt:i4>
      </vt:variant>
      <vt:variant>
        <vt:i4>5</vt:i4>
      </vt:variant>
      <vt:variant>
        <vt:lpwstr/>
      </vt:variant>
      <vt:variant>
        <vt:lpwstr>_a9304dce0833e68d6c1871feed7ba4c8</vt:lpwstr>
      </vt:variant>
      <vt:variant>
        <vt:i4>458854</vt:i4>
      </vt:variant>
      <vt:variant>
        <vt:i4>4920</vt:i4>
      </vt:variant>
      <vt:variant>
        <vt:i4>0</vt:i4>
      </vt:variant>
      <vt:variant>
        <vt:i4>5</vt:i4>
      </vt:variant>
      <vt:variant>
        <vt:lpwstr/>
      </vt:variant>
      <vt:variant>
        <vt:lpwstr>_23c4326044009f885190c5ab985800db</vt:lpwstr>
      </vt:variant>
      <vt:variant>
        <vt:i4>5505076</vt:i4>
      </vt:variant>
      <vt:variant>
        <vt:i4>4917</vt:i4>
      </vt:variant>
      <vt:variant>
        <vt:i4>0</vt:i4>
      </vt:variant>
      <vt:variant>
        <vt:i4>5</vt:i4>
      </vt:variant>
      <vt:variant>
        <vt:lpwstr/>
      </vt:variant>
      <vt:variant>
        <vt:lpwstr>_eed657feff92831d493500ba51c207c9</vt:lpwstr>
      </vt:variant>
      <vt:variant>
        <vt:i4>5636198</vt:i4>
      </vt:variant>
      <vt:variant>
        <vt:i4>4914</vt:i4>
      </vt:variant>
      <vt:variant>
        <vt:i4>0</vt:i4>
      </vt:variant>
      <vt:variant>
        <vt:i4>5</vt:i4>
      </vt:variant>
      <vt:variant>
        <vt:lpwstr/>
      </vt:variant>
      <vt:variant>
        <vt:lpwstr>_13f9005c9106d00d7131680982c2727a</vt:lpwstr>
      </vt:variant>
      <vt:variant>
        <vt:i4>5308526</vt:i4>
      </vt:variant>
      <vt:variant>
        <vt:i4>4911</vt:i4>
      </vt:variant>
      <vt:variant>
        <vt:i4>0</vt:i4>
      </vt:variant>
      <vt:variant>
        <vt:i4>5</vt:i4>
      </vt:variant>
      <vt:variant>
        <vt:lpwstr/>
      </vt:variant>
      <vt:variant>
        <vt:lpwstr>_e0710944ed85fab755fb953e7174c8dd</vt:lpwstr>
      </vt:variant>
      <vt:variant>
        <vt:i4>6094908</vt:i4>
      </vt:variant>
      <vt:variant>
        <vt:i4>4908</vt:i4>
      </vt:variant>
      <vt:variant>
        <vt:i4>0</vt:i4>
      </vt:variant>
      <vt:variant>
        <vt:i4>5</vt:i4>
      </vt:variant>
      <vt:variant>
        <vt:lpwstr/>
      </vt:variant>
      <vt:variant>
        <vt:lpwstr>_3a4ff69ced5d7f7c66bb882997dea37e</vt:lpwstr>
      </vt:variant>
      <vt:variant>
        <vt:i4>524339</vt:i4>
      </vt:variant>
      <vt:variant>
        <vt:i4>4905</vt:i4>
      </vt:variant>
      <vt:variant>
        <vt:i4>0</vt:i4>
      </vt:variant>
      <vt:variant>
        <vt:i4>5</vt:i4>
      </vt:variant>
      <vt:variant>
        <vt:lpwstr/>
      </vt:variant>
      <vt:variant>
        <vt:lpwstr>_a3511bec5be4181aed91476c6b138095</vt:lpwstr>
      </vt:variant>
      <vt:variant>
        <vt:i4>6094899</vt:i4>
      </vt:variant>
      <vt:variant>
        <vt:i4>4902</vt:i4>
      </vt:variant>
      <vt:variant>
        <vt:i4>0</vt:i4>
      </vt:variant>
      <vt:variant>
        <vt:i4>5</vt:i4>
      </vt:variant>
      <vt:variant>
        <vt:lpwstr/>
      </vt:variant>
      <vt:variant>
        <vt:lpwstr>_a9304dce0833e68d6c1871feed7ba4c8</vt:lpwstr>
      </vt:variant>
      <vt:variant>
        <vt:i4>5374048</vt:i4>
      </vt:variant>
      <vt:variant>
        <vt:i4>4899</vt:i4>
      </vt:variant>
      <vt:variant>
        <vt:i4>0</vt:i4>
      </vt:variant>
      <vt:variant>
        <vt:i4>5</vt:i4>
      </vt:variant>
      <vt:variant>
        <vt:lpwstr/>
      </vt:variant>
      <vt:variant>
        <vt:lpwstr>_afe5a48976a2df078be9473827611fb8</vt:lpwstr>
      </vt:variant>
      <vt:variant>
        <vt:i4>6094908</vt:i4>
      </vt:variant>
      <vt:variant>
        <vt:i4>4896</vt:i4>
      </vt:variant>
      <vt:variant>
        <vt:i4>0</vt:i4>
      </vt:variant>
      <vt:variant>
        <vt:i4>5</vt:i4>
      </vt:variant>
      <vt:variant>
        <vt:lpwstr/>
      </vt:variant>
      <vt:variant>
        <vt:lpwstr>_3a4ff69ced5d7f7c66bb882997dea37e</vt:lpwstr>
      </vt:variant>
      <vt:variant>
        <vt:i4>131172</vt:i4>
      </vt:variant>
      <vt:variant>
        <vt:i4>4893</vt:i4>
      </vt:variant>
      <vt:variant>
        <vt:i4>0</vt:i4>
      </vt:variant>
      <vt:variant>
        <vt:i4>5</vt:i4>
      </vt:variant>
      <vt:variant>
        <vt:lpwstr/>
      </vt:variant>
      <vt:variant>
        <vt:lpwstr>_927c2855748f476d96735ff79da4ebff</vt:lpwstr>
      </vt:variant>
      <vt:variant>
        <vt:i4>6094908</vt:i4>
      </vt:variant>
      <vt:variant>
        <vt:i4>4890</vt:i4>
      </vt:variant>
      <vt:variant>
        <vt:i4>0</vt:i4>
      </vt:variant>
      <vt:variant>
        <vt:i4>5</vt:i4>
      </vt:variant>
      <vt:variant>
        <vt:lpwstr/>
      </vt:variant>
      <vt:variant>
        <vt:lpwstr>_3a4ff69ced5d7f7c66bb882997dea37e</vt:lpwstr>
      </vt:variant>
      <vt:variant>
        <vt:i4>131172</vt:i4>
      </vt:variant>
      <vt:variant>
        <vt:i4>4887</vt:i4>
      </vt:variant>
      <vt:variant>
        <vt:i4>0</vt:i4>
      </vt:variant>
      <vt:variant>
        <vt:i4>5</vt:i4>
      </vt:variant>
      <vt:variant>
        <vt:lpwstr/>
      </vt:variant>
      <vt:variant>
        <vt:lpwstr>_927c2855748f476d96735ff79da4ebff</vt:lpwstr>
      </vt:variant>
      <vt:variant>
        <vt:i4>6094908</vt:i4>
      </vt:variant>
      <vt:variant>
        <vt:i4>4884</vt:i4>
      </vt:variant>
      <vt:variant>
        <vt:i4>0</vt:i4>
      </vt:variant>
      <vt:variant>
        <vt:i4>5</vt:i4>
      </vt:variant>
      <vt:variant>
        <vt:lpwstr/>
      </vt:variant>
      <vt:variant>
        <vt:lpwstr>_3a4ff69ced5d7f7c66bb882997dea37e</vt:lpwstr>
      </vt:variant>
      <vt:variant>
        <vt:i4>5898298</vt:i4>
      </vt:variant>
      <vt:variant>
        <vt:i4>4881</vt:i4>
      </vt:variant>
      <vt:variant>
        <vt:i4>0</vt:i4>
      </vt:variant>
      <vt:variant>
        <vt:i4>5</vt:i4>
      </vt:variant>
      <vt:variant>
        <vt:lpwstr/>
      </vt:variant>
      <vt:variant>
        <vt:lpwstr>_fb65a7c7797a6f834f4eb97640a0234f</vt:lpwstr>
      </vt:variant>
      <vt:variant>
        <vt:i4>6094908</vt:i4>
      </vt:variant>
      <vt:variant>
        <vt:i4>4878</vt:i4>
      </vt:variant>
      <vt:variant>
        <vt:i4>0</vt:i4>
      </vt:variant>
      <vt:variant>
        <vt:i4>5</vt:i4>
      </vt:variant>
      <vt:variant>
        <vt:lpwstr/>
      </vt:variant>
      <vt:variant>
        <vt:lpwstr>_3a4ff69ced5d7f7c66bb882997dea37e</vt:lpwstr>
      </vt:variant>
      <vt:variant>
        <vt:i4>5439545</vt:i4>
      </vt:variant>
      <vt:variant>
        <vt:i4>4875</vt:i4>
      </vt:variant>
      <vt:variant>
        <vt:i4>0</vt:i4>
      </vt:variant>
      <vt:variant>
        <vt:i4>5</vt:i4>
      </vt:variant>
      <vt:variant>
        <vt:lpwstr/>
      </vt:variant>
      <vt:variant>
        <vt:lpwstr>_c05d8ea54231ef8385ae369a8cb18a7f</vt:lpwstr>
      </vt:variant>
      <vt:variant>
        <vt:i4>6094908</vt:i4>
      </vt:variant>
      <vt:variant>
        <vt:i4>4872</vt:i4>
      </vt:variant>
      <vt:variant>
        <vt:i4>0</vt:i4>
      </vt:variant>
      <vt:variant>
        <vt:i4>5</vt:i4>
      </vt:variant>
      <vt:variant>
        <vt:lpwstr/>
      </vt:variant>
      <vt:variant>
        <vt:lpwstr>_3a4ff69ced5d7f7c66bb882997dea37e</vt:lpwstr>
      </vt:variant>
      <vt:variant>
        <vt:i4>6094908</vt:i4>
      </vt:variant>
      <vt:variant>
        <vt:i4>4869</vt:i4>
      </vt:variant>
      <vt:variant>
        <vt:i4>0</vt:i4>
      </vt:variant>
      <vt:variant>
        <vt:i4>5</vt:i4>
      </vt:variant>
      <vt:variant>
        <vt:lpwstr/>
      </vt:variant>
      <vt:variant>
        <vt:lpwstr>_3a4ff69ced5d7f7c66bb882997dea37e</vt:lpwstr>
      </vt:variant>
      <vt:variant>
        <vt:i4>5963829</vt:i4>
      </vt:variant>
      <vt:variant>
        <vt:i4>4866</vt:i4>
      </vt:variant>
      <vt:variant>
        <vt:i4>0</vt:i4>
      </vt:variant>
      <vt:variant>
        <vt:i4>5</vt:i4>
      </vt:variant>
      <vt:variant>
        <vt:lpwstr/>
      </vt:variant>
      <vt:variant>
        <vt:lpwstr>_81284aa430d71f6e8d9c1804d9149488</vt:lpwstr>
      </vt:variant>
      <vt:variant>
        <vt:i4>6094908</vt:i4>
      </vt:variant>
      <vt:variant>
        <vt:i4>4863</vt:i4>
      </vt:variant>
      <vt:variant>
        <vt:i4>0</vt:i4>
      </vt:variant>
      <vt:variant>
        <vt:i4>5</vt:i4>
      </vt:variant>
      <vt:variant>
        <vt:lpwstr/>
      </vt:variant>
      <vt:variant>
        <vt:lpwstr>_3a4ff69ced5d7f7c66bb882997dea37e</vt:lpwstr>
      </vt:variant>
      <vt:variant>
        <vt:i4>6094908</vt:i4>
      </vt:variant>
      <vt:variant>
        <vt:i4>4860</vt:i4>
      </vt:variant>
      <vt:variant>
        <vt:i4>0</vt:i4>
      </vt:variant>
      <vt:variant>
        <vt:i4>5</vt:i4>
      </vt:variant>
      <vt:variant>
        <vt:lpwstr/>
      </vt:variant>
      <vt:variant>
        <vt:lpwstr>_3a4ff69ced5d7f7c66bb882997dea37e</vt:lpwstr>
      </vt:variant>
      <vt:variant>
        <vt:i4>6094908</vt:i4>
      </vt:variant>
      <vt:variant>
        <vt:i4>4857</vt:i4>
      </vt:variant>
      <vt:variant>
        <vt:i4>0</vt:i4>
      </vt:variant>
      <vt:variant>
        <vt:i4>5</vt:i4>
      </vt:variant>
      <vt:variant>
        <vt:lpwstr/>
      </vt:variant>
      <vt:variant>
        <vt:lpwstr>_3a4ff69ced5d7f7c66bb882997dea37e</vt:lpwstr>
      </vt:variant>
      <vt:variant>
        <vt:i4>5963829</vt:i4>
      </vt:variant>
      <vt:variant>
        <vt:i4>4854</vt:i4>
      </vt:variant>
      <vt:variant>
        <vt:i4>0</vt:i4>
      </vt:variant>
      <vt:variant>
        <vt:i4>5</vt:i4>
      </vt:variant>
      <vt:variant>
        <vt:lpwstr/>
      </vt:variant>
      <vt:variant>
        <vt:lpwstr>_81284aa430d71f6e8d9c1804d9149488</vt:lpwstr>
      </vt:variant>
      <vt:variant>
        <vt:i4>131175</vt:i4>
      </vt:variant>
      <vt:variant>
        <vt:i4>4851</vt:i4>
      </vt:variant>
      <vt:variant>
        <vt:i4>0</vt:i4>
      </vt:variant>
      <vt:variant>
        <vt:i4>5</vt:i4>
      </vt:variant>
      <vt:variant>
        <vt:lpwstr/>
      </vt:variant>
      <vt:variant>
        <vt:lpwstr>_f5a8a17437130353f2d6bd37ca5624c1</vt:lpwstr>
      </vt:variant>
      <vt:variant>
        <vt:i4>65591</vt:i4>
      </vt:variant>
      <vt:variant>
        <vt:i4>4848</vt:i4>
      </vt:variant>
      <vt:variant>
        <vt:i4>0</vt:i4>
      </vt:variant>
      <vt:variant>
        <vt:i4>5</vt:i4>
      </vt:variant>
      <vt:variant>
        <vt:lpwstr/>
      </vt:variant>
      <vt:variant>
        <vt:lpwstr>_1e46c059e4f9b5846cdb98d6adff437a</vt:lpwstr>
      </vt:variant>
      <vt:variant>
        <vt:i4>6094908</vt:i4>
      </vt:variant>
      <vt:variant>
        <vt:i4>4845</vt:i4>
      </vt:variant>
      <vt:variant>
        <vt:i4>0</vt:i4>
      </vt:variant>
      <vt:variant>
        <vt:i4>5</vt:i4>
      </vt:variant>
      <vt:variant>
        <vt:lpwstr/>
      </vt:variant>
      <vt:variant>
        <vt:lpwstr>_3a4ff69ced5d7f7c66bb882997dea37e</vt:lpwstr>
      </vt:variant>
      <vt:variant>
        <vt:i4>5308516</vt:i4>
      </vt:variant>
      <vt:variant>
        <vt:i4>4842</vt:i4>
      </vt:variant>
      <vt:variant>
        <vt:i4>0</vt:i4>
      </vt:variant>
      <vt:variant>
        <vt:i4>5</vt:i4>
      </vt:variant>
      <vt:variant>
        <vt:lpwstr/>
      </vt:variant>
      <vt:variant>
        <vt:lpwstr>_654d7a3ef93d21256d8762eb130bfe8d</vt:lpwstr>
      </vt:variant>
      <vt:variant>
        <vt:i4>65591</vt:i4>
      </vt:variant>
      <vt:variant>
        <vt:i4>4839</vt:i4>
      </vt:variant>
      <vt:variant>
        <vt:i4>0</vt:i4>
      </vt:variant>
      <vt:variant>
        <vt:i4>5</vt:i4>
      </vt:variant>
      <vt:variant>
        <vt:lpwstr/>
      </vt:variant>
      <vt:variant>
        <vt:lpwstr>_1e46c059e4f9b5846cdb98d6adff437a</vt:lpwstr>
      </vt:variant>
      <vt:variant>
        <vt:i4>5701737</vt:i4>
      </vt:variant>
      <vt:variant>
        <vt:i4>4836</vt:i4>
      </vt:variant>
      <vt:variant>
        <vt:i4>0</vt:i4>
      </vt:variant>
      <vt:variant>
        <vt:i4>5</vt:i4>
      </vt:variant>
      <vt:variant>
        <vt:lpwstr/>
      </vt:variant>
      <vt:variant>
        <vt:lpwstr>_4f53b353fc9f95b0619a6d12841b5313</vt:lpwstr>
      </vt:variant>
      <vt:variant>
        <vt:i4>6094908</vt:i4>
      </vt:variant>
      <vt:variant>
        <vt:i4>4833</vt:i4>
      </vt:variant>
      <vt:variant>
        <vt:i4>0</vt:i4>
      </vt:variant>
      <vt:variant>
        <vt:i4>5</vt:i4>
      </vt:variant>
      <vt:variant>
        <vt:lpwstr/>
      </vt:variant>
      <vt:variant>
        <vt:lpwstr>_3a4ff69ced5d7f7c66bb882997dea37e</vt:lpwstr>
      </vt:variant>
      <vt:variant>
        <vt:i4>6094908</vt:i4>
      </vt:variant>
      <vt:variant>
        <vt:i4>4830</vt:i4>
      </vt:variant>
      <vt:variant>
        <vt:i4>0</vt:i4>
      </vt:variant>
      <vt:variant>
        <vt:i4>5</vt:i4>
      </vt:variant>
      <vt:variant>
        <vt:lpwstr/>
      </vt:variant>
      <vt:variant>
        <vt:lpwstr>_3a4ff69ced5d7f7c66bb882997dea37e</vt:lpwstr>
      </vt:variant>
      <vt:variant>
        <vt:i4>6094908</vt:i4>
      </vt:variant>
      <vt:variant>
        <vt:i4>4827</vt:i4>
      </vt:variant>
      <vt:variant>
        <vt:i4>0</vt:i4>
      </vt:variant>
      <vt:variant>
        <vt:i4>5</vt:i4>
      </vt:variant>
      <vt:variant>
        <vt:lpwstr/>
      </vt:variant>
      <vt:variant>
        <vt:lpwstr>_3a4ff69ced5d7f7c66bb882997dea37e</vt:lpwstr>
      </vt:variant>
      <vt:variant>
        <vt:i4>5701732</vt:i4>
      </vt:variant>
      <vt:variant>
        <vt:i4>4824</vt:i4>
      </vt:variant>
      <vt:variant>
        <vt:i4>0</vt:i4>
      </vt:variant>
      <vt:variant>
        <vt:i4>5</vt:i4>
      </vt:variant>
      <vt:variant>
        <vt:lpwstr/>
      </vt:variant>
      <vt:variant>
        <vt:lpwstr>_37d9ee1b8b50a5069220e08c079114fa</vt:lpwstr>
      </vt:variant>
      <vt:variant>
        <vt:i4>6094908</vt:i4>
      </vt:variant>
      <vt:variant>
        <vt:i4>4821</vt:i4>
      </vt:variant>
      <vt:variant>
        <vt:i4>0</vt:i4>
      </vt:variant>
      <vt:variant>
        <vt:i4>5</vt:i4>
      </vt:variant>
      <vt:variant>
        <vt:lpwstr/>
      </vt:variant>
      <vt:variant>
        <vt:lpwstr>_3a4ff69ced5d7f7c66bb882997dea37e</vt:lpwstr>
      </vt:variant>
      <vt:variant>
        <vt:i4>6094908</vt:i4>
      </vt:variant>
      <vt:variant>
        <vt:i4>4818</vt:i4>
      </vt:variant>
      <vt:variant>
        <vt:i4>0</vt:i4>
      </vt:variant>
      <vt:variant>
        <vt:i4>5</vt:i4>
      </vt:variant>
      <vt:variant>
        <vt:lpwstr/>
      </vt:variant>
      <vt:variant>
        <vt:lpwstr>_3a4ff69ced5d7f7c66bb882997dea37e</vt:lpwstr>
      </vt:variant>
      <vt:variant>
        <vt:i4>6094908</vt:i4>
      </vt:variant>
      <vt:variant>
        <vt:i4>4815</vt:i4>
      </vt:variant>
      <vt:variant>
        <vt:i4>0</vt:i4>
      </vt:variant>
      <vt:variant>
        <vt:i4>5</vt:i4>
      </vt:variant>
      <vt:variant>
        <vt:lpwstr/>
      </vt:variant>
      <vt:variant>
        <vt:lpwstr>_3a4ff69ced5d7f7c66bb882997dea37e</vt:lpwstr>
      </vt:variant>
      <vt:variant>
        <vt:i4>6094908</vt:i4>
      </vt:variant>
      <vt:variant>
        <vt:i4>4812</vt:i4>
      </vt:variant>
      <vt:variant>
        <vt:i4>0</vt:i4>
      </vt:variant>
      <vt:variant>
        <vt:i4>5</vt:i4>
      </vt:variant>
      <vt:variant>
        <vt:lpwstr/>
      </vt:variant>
      <vt:variant>
        <vt:lpwstr>_3a4ff69ced5d7f7c66bb882997dea37e</vt:lpwstr>
      </vt:variant>
      <vt:variant>
        <vt:i4>6094908</vt:i4>
      </vt:variant>
      <vt:variant>
        <vt:i4>4809</vt:i4>
      </vt:variant>
      <vt:variant>
        <vt:i4>0</vt:i4>
      </vt:variant>
      <vt:variant>
        <vt:i4>5</vt:i4>
      </vt:variant>
      <vt:variant>
        <vt:lpwstr/>
      </vt:variant>
      <vt:variant>
        <vt:lpwstr>_3a4ff69ced5d7f7c66bb882997dea37e</vt:lpwstr>
      </vt:variant>
      <vt:variant>
        <vt:i4>6094908</vt:i4>
      </vt:variant>
      <vt:variant>
        <vt:i4>4806</vt:i4>
      </vt:variant>
      <vt:variant>
        <vt:i4>0</vt:i4>
      </vt:variant>
      <vt:variant>
        <vt:i4>5</vt:i4>
      </vt:variant>
      <vt:variant>
        <vt:lpwstr/>
      </vt:variant>
      <vt:variant>
        <vt:lpwstr>_3a4ff69ced5d7f7c66bb882997dea37e</vt:lpwstr>
      </vt:variant>
      <vt:variant>
        <vt:i4>5636198</vt:i4>
      </vt:variant>
      <vt:variant>
        <vt:i4>4803</vt:i4>
      </vt:variant>
      <vt:variant>
        <vt:i4>0</vt:i4>
      </vt:variant>
      <vt:variant>
        <vt:i4>5</vt:i4>
      </vt:variant>
      <vt:variant>
        <vt:lpwstr/>
      </vt:variant>
      <vt:variant>
        <vt:lpwstr>_13f9005c9106d00d7131680982c2727a</vt:lpwstr>
      </vt:variant>
      <vt:variant>
        <vt:i4>5963829</vt:i4>
      </vt:variant>
      <vt:variant>
        <vt:i4>4800</vt:i4>
      </vt:variant>
      <vt:variant>
        <vt:i4>0</vt:i4>
      </vt:variant>
      <vt:variant>
        <vt:i4>5</vt:i4>
      </vt:variant>
      <vt:variant>
        <vt:lpwstr/>
      </vt:variant>
      <vt:variant>
        <vt:lpwstr>_81284aa430d71f6e8d9c1804d9149488</vt:lpwstr>
      </vt:variant>
      <vt:variant>
        <vt:i4>5963829</vt:i4>
      </vt:variant>
      <vt:variant>
        <vt:i4>4797</vt:i4>
      </vt:variant>
      <vt:variant>
        <vt:i4>0</vt:i4>
      </vt:variant>
      <vt:variant>
        <vt:i4>5</vt:i4>
      </vt:variant>
      <vt:variant>
        <vt:lpwstr/>
      </vt:variant>
      <vt:variant>
        <vt:lpwstr>_81284aa430d71f6e8d9c1804d9149488</vt:lpwstr>
      </vt:variant>
      <vt:variant>
        <vt:i4>65591</vt:i4>
      </vt:variant>
      <vt:variant>
        <vt:i4>4794</vt:i4>
      </vt:variant>
      <vt:variant>
        <vt:i4>0</vt:i4>
      </vt:variant>
      <vt:variant>
        <vt:i4>5</vt:i4>
      </vt:variant>
      <vt:variant>
        <vt:lpwstr/>
      </vt:variant>
      <vt:variant>
        <vt:lpwstr>_1e46c059e4f9b5846cdb98d6adff437a</vt:lpwstr>
      </vt:variant>
      <vt:variant>
        <vt:i4>5963829</vt:i4>
      </vt:variant>
      <vt:variant>
        <vt:i4>4791</vt:i4>
      </vt:variant>
      <vt:variant>
        <vt:i4>0</vt:i4>
      </vt:variant>
      <vt:variant>
        <vt:i4>5</vt:i4>
      </vt:variant>
      <vt:variant>
        <vt:lpwstr/>
      </vt:variant>
      <vt:variant>
        <vt:lpwstr>_81284aa430d71f6e8d9c1804d9149488</vt:lpwstr>
      </vt:variant>
      <vt:variant>
        <vt:i4>6094908</vt:i4>
      </vt:variant>
      <vt:variant>
        <vt:i4>4788</vt:i4>
      </vt:variant>
      <vt:variant>
        <vt:i4>0</vt:i4>
      </vt:variant>
      <vt:variant>
        <vt:i4>5</vt:i4>
      </vt:variant>
      <vt:variant>
        <vt:lpwstr/>
      </vt:variant>
      <vt:variant>
        <vt:lpwstr>_3a4ff69ced5d7f7c66bb882997dea37e</vt:lpwstr>
      </vt:variant>
      <vt:variant>
        <vt:i4>5963829</vt:i4>
      </vt:variant>
      <vt:variant>
        <vt:i4>4785</vt:i4>
      </vt:variant>
      <vt:variant>
        <vt:i4>0</vt:i4>
      </vt:variant>
      <vt:variant>
        <vt:i4>5</vt:i4>
      </vt:variant>
      <vt:variant>
        <vt:lpwstr/>
      </vt:variant>
      <vt:variant>
        <vt:lpwstr>_81284aa430d71f6e8d9c1804d9149488</vt:lpwstr>
      </vt:variant>
      <vt:variant>
        <vt:i4>65591</vt:i4>
      </vt:variant>
      <vt:variant>
        <vt:i4>4782</vt:i4>
      </vt:variant>
      <vt:variant>
        <vt:i4>0</vt:i4>
      </vt:variant>
      <vt:variant>
        <vt:i4>5</vt:i4>
      </vt:variant>
      <vt:variant>
        <vt:lpwstr/>
      </vt:variant>
      <vt:variant>
        <vt:lpwstr>_1e46c059e4f9b5846cdb98d6adff437a</vt:lpwstr>
      </vt:variant>
      <vt:variant>
        <vt:i4>5898301</vt:i4>
      </vt:variant>
      <vt:variant>
        <vt:i4>4779</vt:i4>
      </vt:variant>
      <vt:variant>
        <vt:i4>0</vt:i4>
      </vt:variant>
      <vt:variant>
        <vt:i4>5</vt:i4>
      </vt:variant>
      <vt:variant>
        <vt:lpwstr/>
      </vt:variant>
      <vt:variant>
        <vt:lpwstr>_8aeba8eff36a737872d124faf2a260e2</vt:lpwstr>
      </vt:variant>
      <vt:variant>
        <vt:i4>5898301</vt:i4>
      </vt:variant>
      <vt:variant>
        <vt:i4>4776</vt:i4>
      </vt:variant>
      <vt:variant>
        <vt:i4>0</vt:i4>
      </vt:variant>
      <vt:variant>
        <vt:i4>5</vt:i4>
      </vt:variant>
      <vt:variant>
        <vt:lpwstr/>
      </vt:variant>
      <vt:variant>
        <vt:lpwstr>_8aeba8eff36a737872d124faf2a260e2</vt:lpwstr>
      </vt:variant>
      <vt:variant>
        <vt:i4>5898301</vt:i4>
      </vt:variant>
      <vt:variant>
        <vt:i4>4773</vt:i4>
      </vt:variant>
      <vt:variant>
        <vt:i4>0</vt:i4>
      </vt:variant>
      <vt:variant>
        <vt:i4>5</vt:i4>
      </vt:variant>
      <vt:variant>
        <vt:lpwstr/>
      </vt:variant>
      <vt:variant>
        <vt:lpwstr>_8aeba8eff36a737872d124faf2a260e2</vt:lpwstr>
      </vt:variant>
      <vt:variant>
        <vt:i4>6094908</vt:i4>
      </vt:variant>
      <vt:variant>
        <vt:i4>4770</vt:i4>
      </vt:variant>
      <vt:variant>
        <vt:i4>0</vt:i4>
      </vt:variant>
      <vt:variant>
        <vt:i4>5</vt:i4>
      </vt:variant>
      <vt:variant>
        <vt:lpwstr/>
      </vt:variant>
      <vt:variant>
        <vt:lpwstr>_3a4ff69ced5d7f7c66bb882997dea37e</vt:lpwstr>
      </vt:variant>
      <vt:variant>
        <vt:i4>5963829</vt:i4>
      </vt:variant>
      <vt:variant>
        <vt:i4>4767</vt:i4>
      </vt:variant>
      <vt:variant>
        <vt:i4>0</vt:i4>
      </vt:variant>
      <vt:variant>
        <vt:i4>5</vt:i4>
      </vt:variant>
      <vt:variant>
        <vt:lpwstr/>
      </vt:variant>
      <vt:variant>
        <vt:lpwstr>_81284aa430d71f6e8d9c1804d9149488</vt:lpwstr>
      </vt:variant>
      <vt:variant>
        <vt:i4>131175</vt:i4>
      </vt:variant>
      <vt:variant>
        <vt:i4>4764</vt:i4>
      </vt:variant>
      <vt:variant>
        <vt:i4>0</vt:i4>
      </vt:variant>
      <vt:variant>
        <vt:i4>5</vt:i4>
      </vt:variant>
      <vt:variant>
        <vt:lpwstr/>
      </vt:variant>
      <vt:variant>
        <vt:lpwstr>_f5a8a17437130353f2d6bd37ca5624c1</vt:lpwstr>
      </vt:variant>
      <vt:variant>
        <vt:i4>6094908</vt:i4>
      </vt:variant>
      <vt:variant>
        <vt:i4>4761</vt:i4>
      </vt:variant>
      <vt:variant>
        <vt:i4>0</vt:i4>
      </vt:variant>
      <vt:variant>
        <vt:i4>5</vt:i4>
      </vt:variant>
      <vt:variant>
        <vt:lpwstr/>
      </vt:variant>
      <vt:variant>
        <vt:lpwstr>_3a4ff69ced5d7f7c66bb882997dea37e</vt:lpwstr>
      </vt:variant>
      <vt:variant>
        <vt:i4>5636198</vt:i4>
      </vt:variant>
      <vt:variant>
        <vt:i4>4758</vt:i4>
      </vt:variant>
      <vt:variant>
        <vt:i4>0</vt:i4>
      </vt:variant>
      <vt:variant>
        <vt:i4>5</vt:i4>
      </vt:variant>
      <vt:variant>
        <vt:lpwstr/>
      </vt:variant>
      <vt:variant>
        <vt:lpwstr>_13f9005c9106d00d7131680982c2727a</vt:lpwstr>
      </vt:variant>
      <vt:variant>
        <vt:i4>5636198</vt:i4>
      </vt:variant>
      <vt:variant>
        <vt:i4>4755</vt:i4>
      </vt:variant>
      <vt:variant>
        <vt:i4>0</vt:i4>
      </vt:variant>
      <vt:variant>
        <vt:i4>5</vt:i4>
      </vt:variant>
      <vt:variant>
        <vt:lpwstr/>
      </vt:variant>
      <vt:variant>
        <vt:lpwstr>_13f9005c9106d00d7131680982c2727a</vt:lpwstr>
      </vt:variant>
      <vt:variant>
        <vt:i4>5308470</vt:i4>
      </vt:variant>
      <vt:variant>
        <vt:i4>4752</vt:i4>
      </vt:variant>
      <vt:variant>
        <vt:i4>0</vt:i4>
      </vt:variant>
      <vt:variant>
        <vt:i4>5</vt:i4>
      </vt:variant>
      <vt:variant>
        <vt:lpwstr/>
      </vt:variant>
      <vt:variant>
        <vt:lpwstr>_11df05ed2fa2a2918be15c30f6c9470c</vt:lpwstr>
      </vt:variant>
      <vt:variant>
        <vt:i4>5308470</vt:i4>
      </vt:variant>
      <vt:variant>
        <vt:i4>4749</vt:i4>
      </vt:variant>
      <vt:variant>
        <vt:i4>0</vt:i4>
      </vt:variant>
      <vt:variant>
        <vt:i4>5</vt:i4>
      </vt:variant>
      <vt:variant>
        <vt:lpwstr/>
      </vt:variant>
      <vt:variant>
        <vt:lpwstr>_11df05ed2fa2a2918be15c30f6c9470c</vt:lpwstr>
      </vt:variant>
      <vt:variant>
        <vt:i4>5439545</vt:i4>
      </vt:variant>
      <vt:variant>
        <vt:i4>4746</vt:i4>
      </vt:variant>
      <vt:variant>
        <vt:i4>0</vt:i4>
      </vt:variant>
      <vt:variant>
        <vt:i4>5</vt:i4>
      </vt:variant>
      <vt:variant>
        <vt:lpwstr/>
      </vt:variant>
      <vt:variant>
        <vt:lpwstr>_c05d8ea54231ef8385ae369a8cb18a7f</vt:lpwstr>
      </vt:variant>
      <vt:variant>
        <vt:i4>5308524</vt:i4>
      </vt:variant>
      <vt:variant>
        <vt:i4>4743</vt:i4>
      </vt:variant>
      <vt:variant>
        <vt:i4>0</vt:i4>
      </vt:variant>
      <vt:variant>
        <vt:i4>5</vt:i4>
      </vt:variant>
      <vt:variant>
        <vt:lpwstr/>
      </vt:variant>
      <vt:variant>
        <vt:lpwstr>_83d65b9404a78ed941a332943863e039</vt:lpwstr>
      </vt:variant>
      <vt:variant>
        <vt:i4>5308524</vt:i4>
      </vt:variant>
      <vt:variant>
        <vt:i4>4740</vt:i4>
      </vt:variant>
      <vt:variant>
        <vt:i4>0</vt:i4>
      </vt:variant>
      <vt:variant>
        <vt:i4>5</vt:i4>
      </vt:variant>
      <vt:variant>
        <vt:lpwstr/>
      </vt:variant>
      <vt:variant>
        <vt:lpwstr>_83d65b9404a78ed941a332943863e039</vt:lpwstr>
      </vt:variant>
      <vt:variant>
        <vt:i4>5439545</vt:i4>
      </vt:variant>
      <vt:variant>
        <vt:i4>4737</vt:i4>
      </vt:variant>
      <vt:variant>
        <vt:i4>0</vt:i4>
      </vt:variant>
      <vt:variant>
        <vt:i4>5</vt:i4>
      </vt:variant>
      <vt:variant>
        <vt:lpwstr/>
      </vt:variant>
      <vt:variant>
        <vt:lpwstr>_c05d8ea54231ef8385ae369a8cb18a7f</vt:lpwstr>
      </vt:variant>
      <vt:variant>
        <vt:i4>5832758</vt:i4>
      </vt:variant>
      <vt:variant>
        <vt:i4>4734</vt:i4>
      </vt:variant>
      <vt:variant>
        <vt:i4>0</vt:i4>
      </vt:variant>
      <vt:variant>
        <vt:i4>5</vt:i4>
      </vt:variant>
      <vt:variant>
        <vt:lpwstr/>
      </vt:variant>
      <vt:variant>
        <vt:lpwstr>_d442d75c9ac335e7a2aadbc96919fc2d</vt:lpwstr>
      </vt:variant>
      <vt:variant>
        <vt:i4>5308524</vt:i4>
      </vt:variant>
      <vt:variant>
        <vt:i4>4731</vt:i4>
      </vt:variant>
      <vt:variant>
        <vt:i4>0</vt:i4>
      </vt:variant>
      <vt:variant>
        <vt:i4>5</vt:i4>
      </vt:variant>
      <vt:variant>
        <vt:lpwstr/>
      </vt:variant>
      <vt:variant>
        <vt:lpwstr>_83d65b9404a78ed941a332943863e039</vt:lpwstr>
      </vt:variant>
      <vt:variant>
        <vt:i4>6094908</vt:i4>
      </vt:variant>
      <vt:variant>
        <vt:i4>4728</vt:i4>
      </vt:variant>
      <vt:variant>
        <vt:i4>0</vt:i4>
      </vt:variant>
      <vt:variant>
        <vt:i4>5</vt:i4>
      </vt:variant>
      <vt:variant>
        <vt:lpwstr/>
      </vt:variant>
      <vt:variant>
        <vt:lpwstr>_3a4ff69ced5d7f7c66bb882997dea37e</vt:lpwstr>
      </vt:variant>
      <vt:variant>
        <vt:i4>524340</vt:i4>
      </vt:variant>
      <vt:variant>
        <vt:i4>4725</vt:i4>
      </vt:variant>
      <vt:variant>
        <vt:i4>0</vt:i4>
      </vt:variant>
      <vt:variant>
        <vt:i4>5</vt:i4>
      </vt:variant>
      <vt:variant>
        <vt:lpwstr/>
      </vt:variant>
      <vt:variant>
        <vt:lpwstr>_63104765cd42c5f76cf72fdc4ed90397</vt:lpwstr>
      </vt:variant>
      <vt:variant>
        <vt:i4>5636198</vt:i4>
      </vt:variant>
      <vt:variant>
        <vt:i4>4722</vt:i4>
      </vt:variant>
      <vt:variant>
        <vt:i4>0</vt:i4>
      </vt:variant>
      <vt:variant>
        <vt:i4>5</vt:i4>
      </vt:variant>
      <vt:variant>
        <vt:lpwstr/>
      </vt:variant>
      <vt:variant>
        <vt:lpwstr>_13f9005c9106d00d7131680982c2727a</vt:lpwstr>
      </vt:variant>
      <vt:variant>
        <vt:i4>5439545</vt:i4>
      </vt:variant>
      <vt:variant>
        <vt:i4>4719</vt:i4>
      </vt:variant>
      <vt:variant>
        <vt:i4>0</vt:i4>
      </vt:variant>
      <vt:variant>
        <vt:i4>5</vt:i4>
      </vt:variant>
      <vt:variant>
        <vt:lpwstr/>
      </vt:variant>
      <vt:variant>
        <vt:lpwstr>_c05d8ea54231ef8385ae369a8cb18a7f</vt:lpwstr>
      </vt:variant>
      <vt:variant>
        <vt:i4>6160443</vt:i4>
      </vt:variant>
      <vt:variant>
        <vt:i4>4716</vt:i4>
      </vt:variant>
      <vt:variant>
        <vt:i4>0</vt:i4>
      </vt:variant>
      <vt:variant>
        <vt:i4>5</vt:i4>
      </vt:variant>
      <vt:variant>
        <vt:lpwstr/>
      </vt:variant>
      <vt:variant>
        <vt:lpwstr>_c188b17866737a10aeb8be3165b5f97f</vt:lpwstr>
      </vt:variant>
      <vt:variant>
        <vt:i4>5832806</vt:i4>
      </vt:variant>
      <vt:variant>
        <vt:i4>4713</vt:i4>
      </vt:variant>
      <vt:variant>
        <vt:i4>0</vt:i4>
      </vt:variant>
      <vt:variant>
        <vt:i4>5</vt:i4>
      </vt:variant>
      <vt:variant>
        <vt:lpwstr/>
      </vt:variant>
      <vt:variant>
        <vt:lpwstr>_fb06e097d35e72980035cfd1bc9106cb</vt:lpwstr>
      </vt:variant>
      <vt:variant>
        <vt:i4>5636198</vt:i4>
      </vt:variant>
      <vt:variant>
        <vt:i4>4710</vt:i4>
      </vt:variant>
      <vt:variant>
        <vt:i4>0</vt:i4>
      </vt:variant>
      <vt:variant>
        <vt:i4>5</vt:i4>
      </vt:variant>
      <vt:variant>
        <vt:lpwstr/>
      </vt:variant>
      <vt:variant>
        <vt:lpwstr>_13f9005c9106d00d7131680982c2727a</vt:lpwstr>
      </vt:variant>
      <vt:variant>
        <vt:i4>5308526</vt:i4>
      </vt:variant>
      <vt:variant>
        <vt:i4>4707</vt:i4>
      </vt:variant>
      <vt:variant>
        <vt:i4>0</vt:i4>
      </vt:variant>
      <vt:variant>
        <vt:i4>5</vt:i4>
      </vt:variant>
      <vt:variant>
        <vt:lpwstr/>
      </vt:variant>
      <vt:variant>
        <vt:lpwstr>_e0710944ed85fab755fb953e7174c8dd</vt:lpwstr>
      </vt:variant>
      <vt:variant>
        <vt:i4>5832758</vt:i4>
      </vt:variant>
      <vt:variant>
        <vt:i4>4704</vt:i4>
      </vt:variant>
      <vt:variant>
        <vt:i4>0</vt:i4>
      </vt:variant>
      <vt:variant>
        <vt:i4>5</vt:i4>
      </vt:variant>
      <vt:variant>
        <vt:lpwstr/>
      </vt:variant>
      <vt:variant>
        <vt:lpwstr>_d442d75c9ac335e7a2aadbc96919fc2d</vt:lpwstr>
      </vt:variant>
      <vt:variant>
        <vt:i4>786494</vt:i4>
      </vt:variant>
      <vt:variant>
        <vt:i4>4701</vt:i4>
      </vt:variant>
      <vt:variant>
        <vt:i4>0</vt:i4>
      </vt:variant>
      <vt:variant>
        <vt:i4>5</vt:i4>
      </vt:variant>
      <vt:variant>
        <vt:lpwstr/>
      </vt:variant>
      <vt:variant>
        <vt:lpwstr>_fde5e413a501c493daf61032d6f61acc</vt:lpwstr>
      </vt:variant>
      <vt:variant>
        <vt:i4>5832800</vt:i4>
      </vt:variant>
      <vt:variant>
        <vt:i4>4698</vt:i4>
      </vt:variant>
      <vt:variant>
        <vt:i4>0</vt:i4>
      </vt:variant>
      <vt:variant>
        <vt:i4>5</vt:i4>
      </vt:variant>
      <vt:variant>
        <vt:lpwstr/>
      </vt:variant>
      <vt:variant>
        <vt:lpwstr>_4c4de13f024e9b91f91e5b0390d0afe2</vt:lpwstr>
      </vt:variant>
      <vt:variant>
        <vt:i4>5898298</vt:i4>
      </vt:variant>
      <vt:variant>
        <vt:i4>4695</vt:i4>
      </vt:variant>
      <vt:variant>
        <vt:i4>0</vt:i4>
      </vt:variant>
      <vt:variant>
        <vt:i4>5</vt:i4>
      </vt:variant>
      <vt:variant>
        <vt:lpwstr/>
      </vt:variant>
      <vt:variant>
        <vt:lpwstr>_fb65a7c7797a6f834f4eb97640a0234f</vt:lpwstr>
      </vt:variant>
      <vt:variant>
        <vt:i4>3539042</vt:i4>
      </vt:variant>
      <vt:variant>
        <vt:i4>4650</vt:i4>
      </vt:variant>
      <vt:variant>
        <vt:i4>0</vt:i4>
      </vt:variant>
      <vt:variant>
        <vt:i4>5</vt:i4>
      </vt:variant>
      <vt:variant>
        <vt:lpwstr>http://www.rsa.com/</vt:lpwstr>
      </vt:variant>
      <vt:variant>
        <vt:lpwstr/>
      </vt:variant>
      <vt:variant>
        <vt:i4>6946927</vt:i4>
      </vt:variant>
      <vt:variant>
        <vt:i4>4647</vt:i4>
      </vt:variant>
      <vt:variant>
        <vt:i4>0</vt:i4>
      </vt:variant>
      <vt:variant>
        <vt:i4>5</vt:i4>
      </vt:variant>
      <vt:variant>
        <vt:lpwstr>http://csrc.nist.gov/publications/PubsSPs.html</vt:lpwstr>
      </vt:variant>
      <vt:variant>
        <vt:lpwstr/>
      </vt:variant>
      <vt:variant>
        <vt:i4>5308505</vt:i4>
      </vt:variant>
      <vt:variant>
        <vt:i4>4644</vt:i4>
      </vt:variant>
      <vt:variant>
        <vt:i4>0</vt:i4>
      </vt:variant>
      <vt:variant>
        <vt:i4>5</vt:i4>
      </vt:variant>
      <vt:variant>
        <vt:lpwstr>http://physics.nist.gov/cuu/pdf/sp811.pdf</vt:lpwstr>
      </vt:variant>
      <vt:variant>
        <vt:lpwstr/>
      </vt:variant>
      <vt:variant>
        <vt:i4>4259866</vt:i4>
      </vt:variant>
      <vt:variant>
        <vt:i4>4641</vt:i4>
      </vt:variant>
      <vt:variant>
        <vt:i4>0</vt:i4>
      </vt:variant>
      <vt:variant>
        <vt:i4>5</vt:i4>
      </vt:variant>
      <vt:variant>
        <vt:lpwstr>http://docs.oasis-open.org/emergency/</vt:lpwstr>
      </vt:variant>
      <vt:variant>
        <vt:lpwstr/>
      </vt:variant>
      <vt:variant>
        <vt:i4>2293812</vt:i4>
      </vt:variant>
      <vt:variant>
        <vt:i4>4638</vt:i4>
      </vt:variant>
      <vt:variant>
        <vt:i4>0</vt:i4>
      </vt:variant>
      <vt:variant>
        <vt:i4>5</vt:i4>
      </vt:variant>
      <vt:variant>
        <vt:lpwstr>http://reference.niem.gov/</vt:lpwstr>
      </vt:variant>
      <vt:variant>
        <vt:lpwstr/>
      </vt:variant>
      <vt:variant>
        <vt:i4>6029389</vt:i4>
      </vt:variant>
      <vt:variant>
        <vt:i4>4635</vt:i4>
      </vt:variant>
      <vt:variant>
        <vt:i4>0</vt:i4>
      </vt:variant>
      <vt:variant>
        <vt:i4>5</vt:i4>
      </vt:variant>
      <vt:variant>
        <vt:lpwstr>https://stix.mitre.org/language/version1.2/index.html</vt:lpwstr>
      </vt:variant>
      <vt:variant>
        <vt:lpwstr/>
      </vt:variant>
      <vt:variant>
        <vt:i4>720974</vt:i4>
      </vt:variant>
      <vt:variant>
        <vt:i4>4632</vt:i4>
      </vt:variant>
      <vt:variant>
        <vt:i4>0</vt:i4>
      </vt:variant>
      <vt:variant>
        <vt:i4>5</vt:i4>
      </vt:variant>
      <vt:variant>
        <vt:lpwstr>http://www.omg.org/spec/UML/2.4.1/Superstructure/PDF/</vt:lpwstr>
      </vt:variant>
      <vt:variant>
        <vt:lpwstr/>
      </vt:variant>
      <vt:variant>
        <vt:i4>7995457</vt:i4>
      </vt:variant>
      <vt:variant>
        <vt:i4>4599</vt:i4>
      </vt:variant>
      <vt:variant>
        <vt:i4>0</vt:i4>
      </vt:variant>
      <vt:variant>
        <vt:i4>5</vt:i4>
      </vt:variant>
      <vt:variant>
        <vt:lpwstr/>
      </vt:variant>
      <vt:variant>
        <vt:lpwstr>_Conceptual_Model_Specification</vt:lpwstr>
      </vt:variant>
      <vt:variant>
        <vt:i4>3539042</vt:i4>
      </vt:variant>
      <vt:variant>
        <vt:i4>4593</vt:i4>
      </vt:variant>
      <vt:variant>
        <vt:i4>0</vt:i4>
      </vt:variant>
      <vt:variant>
        <vt:i4>5</vt:i4>
      </vt:variant>
      <vt:variant>
        <vt:lpwstr>http://www.rsa.com/</vt:lpwstr>
      </vt:variant>
      <vt:variant>
        <vt:lpwstr/>
      </vt:variant>
      <vt:variant>
        <vt:i4>5767207</vt:i4>
      </vt:variant>
      <vt:variant>
        <vt:i4>4590</vt:i4>
      </vt:variant>
      <vt:variant>
        <vt:i4>0</vt:i4>
      </vt:variant>
      <vt:variant>
        <vt:i4>5</vt:i4>
      </vt:variant>
      <vt:variant>
        <vt:lpwstr>http://www.omg.org/report_issue.htm</vt:lpwstr>
      </vt:variant>
      <vt:variant>
        <vt:lpwstr/>
      </vt:variant>
      <vt:variant>
        <vt:i4>1245236</vt:i4>
      </vt:variant>
      <vt:variant>
        <vt:i4>4583</vt:i4>
      </vt:variant>
      <vt:variant>
        <vt:i4>0</vt:i4>
      </vt:variant>
      <vt:variant>
        <vt:i4>5</vt:i4>
      </vt:variant>
      <vt:variant>
        <vt:lpwstr/>
      </vt:variant>
      <vt:variant>
        <vt:lpwstr>_Toc451183937</vt:lpwstr>
      </vt:variant>
      <vt:variant>
        <vt:i4>1245236</vt:i4>
      </vt:variant>
      <vt:variant>
        <vt:i4>4577</vt:i4>
      </vt:variant>
      <vt:variant>
        <vt:i4>0</vt:i4>
      </vt:variant>
      <vt:variant>
        <vt:i4>5</vt:i4>
      </vt:variant>
      <vt:variant>
        <vt:lpwstr/>
      </vt:variant>
      <vt:variant>
        <vt:lpwstr>_Toc451183936</vt:lpwstr>
      </vt:variant>
      <vt:variant>
        <vt:i4>1245236</vt:i4>
      </vt:variant>
      <vt:variant>
        <vt:i4>4571</vt:i4>
      </vt:variant>
      <vt:variant>
        <vt:i4>0</vt:i4>
      </vt:variant>
      <vt:variant>
        <vt:i4>5</vt:i4>
      </vt:variant>
      <vt:variant>
        <vt:lpwstr/>
      </vt:variant>
      <vt:variant>
        <vt:lpwstr>_Toc451183935</vt:lpwstr>
      </vt:variant>
      <vt:variant>
        <vt:i4>1245236</vt:i4>
      </vt:variant>
      <vt:variant>
        <vt:i4>4565</vt:i4>
      </vt:variant>
      <vt:variant>
        <vt:i4>0</vt:i4>
      </vt:variant>
      <vt:variant>
        <vt:i4>5</vt:i4>
      </vt:variant>
      <vt:variant>
        <vt:lpwstr/>
      </vt:variant>
      <vt:variant>
        <vt:lpwstr>_Toc451183934</vt:lpwstr>
      </vt:variant>
      <vt:variant>
        <vt:i4>1245236</vt:i4>
      </vt:variant>
      <vt:variant>
        <vt:i4>4559</vt:i4>
      </vt:variant>
      <vt:variant>
        <vt:i4>0</vt:i4>
      </vt:variant>
      <vt:variant>
        <vt:i4>5</vt:i4>
      </vt:variant>
      <vt:variant>
        <vt:lpwstr/>
      </vt:variant>
      <vt:variant>
        <vt:lpwstr>_Toc451183933</vt:lpwstr>
      </vt:variant>
      <vt:variant>
        <vt:i4>1245236</vt:i4>
      </vt:variant>
      <vt:variant>
        <vt:i4>4553</vt:i4>
      </vt:variant>
      <vt:variant>
        <vt:i4>0</vt:i4>
      </vt:variant>
      <vt:variant>
        <vt:i4>5</vt:i4>
      </vt:variant>
      <vt:variant>
        <vt:lpwstr/>
      </vt:variant>
      <vt:variant>
        <vt:lpwstr>_Toc451183932</vt:lpwstr>
      </vt:variant>
      <vt:variant>
        <vt:i4>1245236</vt:i4>
      </vt:variant>
      <vt:variant>
        <vt:i4>4547</vt:i4>
      </vt:variant>
      <vt:variant>
        <vt:i4>0</vt:i4>
      </vt:variant>
      <vt:variant>
        <vt:i4>5</vt:i4>
      </vt:variant>
      <vt:variant>
        <vt:lpwstr/>
      </vt:variant>
      <vt:variant>
        <vt:lpwstr>_Toc451183931</vt:lpwstr>
      </vt:variant>
      <vt:variant>
        <vt:i4>1245236</vt:i4>
      </vt:variant>
      <vt:variant>
        <vt:i4>4541</vt:i4>
      </vt:variant>
      <vt:variant>
        <vt:i4>0</vt:i4>
      </vt:variant>
      <vt:variant>
        <vt:i4>5</vt:i4>
      </vt:variant>
      <vt:variant>
        <vt:lpwstr/>
      </vt:variant>
      <vt:variant>
        <vt:lpwstr>_Toc451183930</vt:lpwstr>
      </vt:variant>
      <vt:variant>
        <vt:i4>1179700</vt:i4>
      </vt:variant>
      <vt:variant>
        <vt:i4>4535</vt:i4>
      </vt:variant>
      <vt:variant>
        <vt:i4>0</vt:i4>
      </vt:variant>
      <vt:variant>
        <vt:i4>5</vt:i4>
      </vt:variant>
      <vt:variant>
        <vt:lpwstr/>
      </vt:variant>
      <vt:variant>
        <vt:lpwstr>_Toc451183929</vt:lpwstr>
      </vt:variant>
      <vt:variant>
        <vt:i4>1179700</vt:i4>
      </vt:variant>
      <vt:variant>
        <vt:i4>4529</vt:i4>
      </vt:variant>
      <vt:variant>
        <vt:i4>0</vt:i4>
      </vt:variant>
      <vt:variant>
        <vt:i4>5</vt:i4>
      </vt:variant>
      <vt:variant>
        <vt:lpwstr/>
      </vt:variant>
      <vt:variant>
        <vt:lpwstr>_Toc451183928</vt:lpwstr>
      </vt:variant>
      <vt:variant>
        <vt:i4>1179700</vt:i4>
      </vt:variant>
      <vt:variant>
        <vt:i4>4523</vt:i4>
      </vt:variant>
      <vt:variant>
        <vt:i4>0</vt:i4>
      </vt:variant>
      <vt:variant>
        <vt:i4>5</vt:i4>
      </vt:variant>
      <vt:variant>
        <vt:lpwstr/>
      </vt:variant>
      <vt:variant>
        <vt:lpwstr>_Toc451183927</vt:lpwstr>
      </vt:variant>
      <vt:variant>
        <vt:i4>1179700</vt:i4>
      </vt:variant>
      <vt:variant>
        <vt:i4>4517</vt:i4>
      </vt:variant>
      <vt:variant>
        <vt:i4>0</vt:i4>
      </vt:variant>
      <vt:variant>
        <vt:i4>5</vt:i4>
      </vt:variant>
      <vt:variant>
        <vt:lpwstr/>
      </vt:variant>
      <vt:variant>
        <vt:lpwstr>_Toc451183926</vt:lpwstr>
      </vt:variant>
      <vt:variant>
        <vt:i4>1179700</vt:i4>
      </vt:variant>
      <vt:variant>
        <vt:i4>4511</vt:i4>
      </vt:variant>
      <vt:variant>
        <vt:i4>0</vt:i4>
      </vt:variant>
      <vt:variant>
        <vt:i4>5</vt:i4>
      </vt:variant>
      <vt:variant>
        <vt:lpwstr/>
      </vt:variant>
      <vt:variant>
        <vt:lpwstr>_Toc451183925</vt:lpwstr>
      </vt:variant>
      <vt:variant>
        <vt:i4>1179700</vt:i4>
      </vt:variant>
      <vt:variant>
        <vt:i4>4505</vt:i4>
      </vt:variant>
      <vt:variant>
        <vt:i4>0</vt:i4>
      </vt:variant>
      <vt:variant>
        <vt:i4>5</vt:i4>
      </vt:variant>
      <vt:variant>
        <vt:lpwstr/>
      </vt:variant>
      <vt:variant>
        <vt:lpwstr>_Toc451183924</vt:lpwstr>
      </vt:variant>
      <vt:variant>
        <vt:i4>1179700</vt:i4>
      </vt:variant>
      <vt:variant>
        <vt:i4>4499</vt:i4>
      </vt:variant>
      <vt:variant>
        <vt:i4>0</vt:i4>
      </vt:variant>
      <vt:variant>
        <vt:i4>5</vt:i4>
      </vt:variant>
      <vt:variant>
        <vt:lpwstr/>
      </vt:variant>
      <vt:variant>
        <vt:lpwstr>_Toc451183923</vt:lpwstr>
      </vt:variant>
      <vt:variant>
        <vt:i4>1179700</vt:i4>
      </vt:variant>
      <vt:variant>
        <vt:i4>4493</vt:i4>
      </vt:variant>
      <vt:variant>
        <vt:i4>0</vt:i4>
      </vt:variant>
      <vt:variant>
        <vt:i4>5</vt:i4>
      </vt:variant>
      <vt:variant>
        <vt:lpwstr/>
      </vt:variant>
      <vt:variant>
        <vt:lpwstr>_Toc451183922</vt:lpwstr>
      </vt:variant>
      <vt:variant>
        <vt:i4>1179700</vt:i4>
      </vt:variant>
      <vt:variant>
        <vt:i4>4487</vt:i4>
      </vt:variant>
      <vt:variant>
        <vt:i4>0</vt:i4>
      </vt:variant>
      <vt:variant>
        <vt:i4>5</vt:i4>
      </vt:variant>
      <vt:variant>
        <vt:lpwstr/>
      </vt:variant>
      <vt:variant>
        <vt:lpwstr>_Toc451183921</vt:lpwstr>
      </vt:variant>
      <vt:variant>
        <vt:i4>1179700</vt:i4>
      </vt:variant>
      <vt:variant>
        <vt:i4>4481</vt:i4>
      </vt:variant>
      <vt:variant>
        <vt:i4>0</vt:i4>
      </vt:variant>
      <vt:variant>
        <vt:i4>5</vt:i4>
      </vt:variant>
      <vt:variant>
        <vt:lpwstr/>
      </vt:variant>
      <vt:variant>
        <vt:lpwstr>_Toc451183920</vt:lpwstr>
      </vt:variant>
      <vt:variant>
        <vt:i4>1114164</vt:i4>
      </vt:variant>
      <vt:variant>
        <vt:i4>4475</vt:i4>
      </vt:variant>
      <vt:variant>
        <vt:i4>0</vt:i4>
      </vt:variant>
      <vt:variant>
        <vt:i4>5</vt:i4>
      </vt:variant>
      <vt:variant>
        <vt:lpwstr/>
      </vt:variant>
      <vt:variant>
        <vt:lpwstr>_Toc451183919</vt:lpwstr>
      </vt:variant>
      <vt:variant>
        <vt:i4>1114164</vt:i4>
      </vt:variant>
      <vt:variant>
        <vt:i4>4469</vt:i4>
      </vt:variant>
      <vt:variant>
        <vt:i4>0</vt:i4>
      </vt:variant>
      <vt:variant>
        <vt:i4>5</vt:i4>
      </vt:variant>
      <vt:variant>
        <vt:lpwstr/>
      </vt:variant>
      <vt:variant>
        <vt:lpwstr>_Toc451183918</vt:lpwstr>
      </vt:variant>
      <vt:variant>
        <vt:i4>1114164</vt:i4>
      </vt:variant>
      <vt:variant>
        <vt:i4>4463</vt:i4>
      </vt:variant>
      <vt:variant>
        <vt:i4>0</vt:i4>
      </vt:variant>
      <vt:variant>
        <vt:i4>5</vt:i4>
      </vt:variant>
      <vt:variant>
        <vt:lpwstr/>
      </vt:variant>
      <vt:variant>
        <vt:lpwstr>_Toc451183917</vt:lpwstr>
      </vt:variant>
      <vt:variant>
        <vt:i4>1114164</vt:i4>
      </vt:variant>
      <vt:variant>
        <vt:i4>4457</vt:i4>
      </vt:variant>
      <vt:variant>
        <vt:i4>0</vt:i4>
      </vt:variant>
      <vt:variant>
        <vt:i4>5</vt:i4>
      </vt:variant>
      <vt:variant>
        <vt:lpwstr/>
      </vt:variant>
      <vt:variant>
        <vt:lpwstr>_Toc451183916</vt:lpwstr>
      </vt:variant>
      <vt:variant>
        <vt:i4>1114164</vt:i4>
      </vt:variant>
      <vt:variant>
        <vt:i4>4451</vt:i4>
      </vt:variant>
      <vt:variant>
        <vt:i4>0</vt:i4>
      </vt:variant>
      <vt:variant>
        <vt:i4>5</vt:i4>
      </vt:variant>
      <vt:variant>
        <vt:lpwstr/>
      </vt:variant>
      <vt:variant>
        <vt:lpwstr>_Toc451183915</vt:lpwstr>
      </vt:variant>
      <vt:variant>
        <vt:i4>1114164</vt:i4>
      </vt:variant>
      <vt:variant>
        <vt:i4>4445</vt:i4>
      </vt:variant>
      <vt:variant>
        <vt:i4>0</vt:i4>
      </vt:variant>
      <vt:variant>
        <vt:i4>5</vt:i4>
      </vt:variant>
      <vt:variant>
        <vt:lpwstr/>
      </vt:variant>
      <vt:variant>
        <vt:lpwstr>_Toc451183914</vt:lpwstr>
      </vt:variant>
      <vt:variant>
        <vt:i4>1114164</vt:i4>
      </vt:variant>
      <vt:variant>
        <vt:i4>4439</vt:i4>
      </vt:variant>
      <vt:variant>
        <vt:i4>0</vt:i4>
      </vt:variant>
      <vt:variant>
        <vt:i4>5</vt:i4>
      </vt:variant>
      <vt:variant>
        <vt:lpwstr/>
      </vt:variant>
      <vt:variant>
        <vt:lpwstr>_Toc451183913</vt:lpwstr>
      </vt:variant>
      <vt:variant>
        <vt:i4>1114164</vt:i4>
      </vt:variant>
      <vt:variant>
        <vt:i4>4433</vt:i4>
      </vt:variant>
      <vt:variant>
        <vt:i4>0</vt:i4>
      </vt:variant>
      <vt:variant>
        <vt:i4>5</vt:i4>
      </vt:variant>
      <vt:variant>
        <vt:lpwstr/>
      </vt:variant>
      <vt:variant>
        <vt:lpwstr>_Toc451183912</vt:lpwstr>
      </vt:variant>
      <vt:variant>
        <vt:i4>1114164</vt:i4>
      </vt:variant>
      <vt:variant>
        <vt:i4>4427</vt:i4>
      </vt:variant>
      <vt:variant>
        <vt:i4>0</vt:i4>
      </vt:variant>
      <vt:variant>
        <vt:i4>5</vt:i4>
      </vt:variant>
      <vt:variant>
        <vt:lpwstr/>
      </vt:variant>
      <vt:variant>
        <vt:lpwstr>_Toc451183911</vt:lpwstr>
      </vt:variant>
      <vt:variant>
        <vt:i4>1114164</vt:i4>
      </vt:variant>
      <vt:variant>
        <vt:i4>4421</vt:i4>
      </vt:variant>
      <vt:variant>
        <vt:i4>0</vt:i4>
      </vt:variant>
      <vt:variant>
        <vt:i4>5</vt:i4>
      </vt:variant>
      <vt:variant>
        <vt:lpwstr/>
      </vt:variant>
      <vt:variant>
        <vt:lpwstr>_Toc451183910</vt:lpwstr>
      </vt:variant>
      <vt:variant>
        <vt:i4>1048628</vt:i4>
      </vt:variant>
      <vt:variant>
        <vt:i4>4415</vt:i4>
      </vt:variant>
      <vt:variant>
        <vt:i4>0</vt:i4>
      </vt:variant>
      <vt:variant>
        <vt:i4>5</vt:i4>
      </vt:variant>
      <vt:variant>
        <vt:lpwstr/>
      </vt:variant>
      <vt:variant>
        <vt:lpwstr>_Toc451183909</vt:lpwstr>
      </vt:variant>
      <vt:variant>
        <vt:i4>1048628</vt:i4>
      </vt:variant>
      <vt:variant>
        <vt:i4>4409</vt:i4>
      </vt:variant>
      <vt:variant>
        <vt:i4>0</vt:i4>
      </vt:variant>
      <vt:variant>
        <vt:i4>5</vt:i4>
      </vt:variant>
      <vt:variant>
        <vt:lpwstr/>
      </vt:variant>
      <vt:variant>
        <vt:lpwstr>_Toc451183908</vt:lpwstr>
      </vt:variant>
      <vt:variant>
        <vt:i4>1048628</vt:i4>
      </vt:variant>
      <vt:variant>
        <vt:i4>4403</vt:i4>
      </vt:variant>
      <vt:variant>
        <vt:i4>0</vt:i4>
      </vt:variant>
      <vt:variant>
        <vt:i4>5</vt:i4>
      </vt:variant>
      <vt:variant>
        <vt:lpwstr/>
      </vt:variant>
      <vt:variant>
        <vt:lpwstr>_Toc451183907</vt:lpwstr>
      </vt:variant>
      <vt:variant>
        <vt:i4>1048628</vt:i4>
      </vt:variant>
      <vt:variant>
        <vt:i4>4397</vt:i4>
      </vt:variant>
      <vt:variant>
        <vt:i4>0</vt:i4>
      </vt:variant>
      <vt:variant>
        <vt:i4>5</vt:i4>
      </vt:variant>
      <vt:variant>
        <vt:lpwstr/>
      </vt:variant>
      <vt:variant>
        <vt:lpwstr>_Toc451183906</vt:lpwstr>
      </vt:variant>
      <vt:variant>
        <vt:i4>1048628</vt:i4>
      </vt:variant>
      <vt:variant>
        <vt:i4>4391</vt:i4>
      </vt:variant>
      <vt:variant>
        <vt:i4>0</vt:i4>
      </vt:variant>
      <vt:variant>
        <vt:i4>5</vt:i4>
      </vt:variant>
      <vt:variant>
        <vt:lpwstr/>
      </vt:variant>
      <vt:variant>
        <vt:lpwstr>_Toc451183905</vt:lpwstr>
      </vt:variant>
      <vt:variant>
        <vt:i4>1048628</vt:i4>
      </vt:variant>
      <vt:variant>
        <vt:i4>4385</vt:i4>
      </vt:variant>
      <vt:variant>
        <vt:i4>0</vt:i4>
      </vt:variant>
      <vt:variant>
        <vt:i4>5</vt:i4>
      </vt:variant>
      <vt:variant>
        <vt:lpwstr/>
      </vt:variant>
      <vt:variant>
        <vt:lpwstr>_Toc451183904</vt:lpwstr>
      </vt:variant>
      <vt:variant>
        <vt:i4>1048628</vt:i4>
      </vt:variant>
      <vt:variant>
        <vt:i4>4379</vt:i4>
      </vt:variant>
      <vt:variant>
        <vt:i4>0</vt:i4>
      </vt:variant>
      <vt:variant>
        <vt:i4>5</vt:i4>
      </vt:variant>
      <vt:variant>
        <vt:lpwstr/>
      </vt:variant>
      <vt:variant>
        <vt:lpwstr>_Toc451183903</vt:lpwstr>
      </vt:variant>
      <vt:variant>
        <vt:i4>1048628</vt:i4>
      </vt:variant>
      <vt:variant>
        <vt:i4>4373</vt:i4>
      </vt:variant>
      <vt:variant>
        <vt:i4>0</vt:i4>
      </vt:variant>
      <vt:variant>
        <vt:i4>5</vt:i4>
      </vt:variant>
      <vt:variant>
        <vt:lpwstr/>
      </vt:variant>
      <vt:variant>
        <vt:lpwstr>_Toc451183902</vt:lpwstr>
      </vt:variant>
      <vt:variant>
        <vt:i4>1048628</vt:i4>
      </vt:variant>
      <vt:variant>
        <vt:i4>4367</vt:i4>
      </vt:variant>
      <vt:variant>
        <vt:i4>0</vt:i4>
      </vt:variant>
      <vt:variant>
        <vt:i4>5</vt:i4>
      </vt:variant>
      <vt:variant>
        <vt:lpwstr/>
      </vt:variant>
      <vt:variant>
        <vt:lpwstr>_Toc451183901</vt:lpwstr>
      </vt:variant>
      <vt:variant>
        <vt:i4>1048628</vt:i4>
      </vt:variant>
      <vt:variant>
        <vt:i4>4361</vt:i4>
      </vt:variant>
      <vt:variant>
        <vt:i4>0</vt:i4>
      </vt:variant>
      <vt:variant>
        <vt:i4>5</vt:i4>
      </vt:variant>
      <vt:variant>
        <vt:lpwstr/>
      </vt:variant>
      <vt:variant>
        <vt:lpwstr>_Toc451183900</vt:lpwstr>
      </vt:variant>
      <vt:variant>
        <vt:i4>1638453</vt:i4>
      </vt:variant>
      <vt:variant>
        <vt:i4>4355</vt:i4>
      </vt:variant>
      <vt:variant>
        <vt:i4>0</vt:i4>
      </vt:variant>
      <vt:variant>
        <vt:i4>5</vt:i4>
      </vt:variant>
      <vt:variant>
        <vt:lpwstr/>
      </vt:variant>
      <vt:variant>
        <vt:lpwstr>_Toc451183899</vt:lpwstr>
      </vt:variant>
      <vt:variant>
        <vt:i4>1638453</vt:i4>
      </vt:variant>
      <vt:variant>
        <vt:i4>4349</vt:i4>
      </vt:variant>
      <vt:variant>
        <vt:i4>0</vt:i4>
      </vt:variant>
      <vt:variant>
        <vt:i4>5</vt:i4>
      </vt:variant>
      <vt:variant>
        <vt:lpwstr/>
      </vt:variant>
      <vt:variant>
        <vt:lpwstr>_Toc451183898</vt:lpwstr>
      </vt:variant>
      <vt:variant>
        <vt:i4>1638453</vt:i4>
      </vt:variant>
      <vt:variant>
        <vt:i4>4343</vt:i4>
      </vt:variant>
      <vt:variant>
        <vt:i4>0</vt:i4>
      </vt:variant>
      <vt:variant>
        <vt:i4>5</vt:i4>
      </vt:variant>
      <vt:variant>
        <vt:lpwstr/>
      </vt:variant>
      <vt:variant>
        <vt:lpwstr>_Toc451183897</vt:lpwstr>
      </vt:variant>
      <vt:variant>
        <vt:i4>1638453</vt:i4>
      </vt:variant>
      <vt:variant>
        <vt:i4>4337</vt:i4>
      </vt:variant>
      <vt:variant>
        <vt:i4>0</vt:i4>
      </vt:variant>
      <vt:variant>
        <vt:i4>5</vt:i4>
      </vt:variant>
      <vt:variant>
        <vt:lpwstr/>
      </vt:variant>
      <vt:variant>
        <vt:lpwstr>_Toc451183896</vt:lpwstr>
      </vt:variant>
      <vt:variant>
        <vt:i4>1638453</vt:i4>
      </vt:variant>
      <vt:variant>
        <vt:i4>4331</vt:i4>
      </vt:variant>
      <vt:variant>
        <vt:i4>0</vt:i4>
      </vt:variant>
      <vt:variant>
        <vt:i4>5</vt:i4>
      </vt:variant>
      <vt:variant>
        <vt:lpwstr/>
      </vt:variant>
      <vt:variant>
        <vt:lpwstr>_Toc451183895</vt:lpwstr>
      </vt:variant>
      <vt:variant>
        <vt:i4>1638453</vt:i4>
      </vt:variant>
      <vt:variant>
        <vt:i4>4325</vt:i4>
      </vt:variant>
      <vt:variant>
        <vt:i4>0</vt:i4>
      </vt:variant>
      <vt:variant>
        <vt:i4>5</vt:i4>
      </vt:variant>
      <vt:variant>
        <vt:lpwstr/>
      </vt:variant>
      <vt:variant>
        <vt:lpwstr>_Toc451183894</vt:lpwstr>
      </vt:variant>
      <vt:variant>
        <vt:i4>1638453</vt:i4>
      </vt:variant>
      <vt:variant>
        <vt:i4>4319</vt:i4>
      </vt:variant>
      <vt:variant>
        <vt:i4>0</vt:i4>
      </vt:variant>
      <vt:variant>
        <vt:i4>5</vt:i4>
      </vt:variant>
      <vt:variant>
        <vt:lpwstr/>
      </vt:variant>
      <vt:variant>
        <vt:lpwstr>_Toc451183893</vt:lpwstr>
      </vt:variant>
      <vt:variant>
        <vt:i4>1638453</vt:i4>
      </vt:variant>
      <vt:variant>
        <vt:i4>4313</vt:i4>
      </vt:variant>
      <vt:variant>
        <vt:i4>0</vt:i4>
      </vt:variant>
      <vt:variant>
        <vt:i4>5</vt:i4>
      </vt:variant>
      <vt:variant>
        <vt:lpwstr/>
      </vt:variant>
      <vt:variant>
        <vt:lpwstr>_Toc451183892</vt:lpwstr>
      </vt:variant>
      <vt:variant>
        <vt:i4>1638453</vt:i4>
      </vt:variant>
      <vt:variant>
        <vt:i4>4307</vt:i4>
      </vt:variant>
      <vt:variant>
        <vt:i4>0</vt:i4>
      </vt:variant>
      <vt:variant>
        <vt:i4>5</vt:i4>
      </vt:variant>
      <vt:variant>
        <vt:lpwstr/>
      </vt:variant>
      <vt:variant>
        <vt:lpwstr>_Toc451183891</vt:lpwstr>
      </vt:variant>
      <vt:variant>
        <vt:i4>1638453</vt:i4>
      </vt:variant>
      <vt:variant>
        <vt:i4>4301</vt:i4>
      </vt:variant>
      <vt:variant>
        <vt:i4>0</vt:i4>
      </vt:variant>
      <vt:variant>
        <vt:i4>5</vt:i4>
      </vt:variant>
      <vt:variant>
        <vt:lpwstr/>
      </vt:variant>
      <vt:variant>
        <vt:lpwstr>_Toc451183890</vt:lpwstr>
      </vt:variant>
      <vt:variant>
        <vt:i4>1572917</vt:i4>
      </vt:variant>
      <vt:variant>
        <vt:i4>4295</vt:i4>
      </vt:variant>
      <vt:variant>
        <vt:i4>0</vt:i4>
      </vt:variant>
      <vt:variant>
        <vt:i4>5</vt:i4>
      </vt:variant>
      <vt:variant>
        <vt:lpwstr/>
      </vt:variant>
      <vt:variant>
        <vt:lpwstr>_Toc451183889</vt:lpwstr>
      </vt:variant>
      <vt:variant>
        <vt:i4>1572917</vt:i4>
      </vt:variant>
      <vt:variant>
        <vt:i4>4289</vt:i4>
      </vt:variant>
      <vt:variant>
        <vt:i4>0</vt:i4>
      </vt:variant>
      <vt:variant>
        <vt:i4>5</vt:i4>
      </vt:variant>
      <vt:variant>
        <vt:lpwstr/>
      </vt:variant>
      <vt:variant>
        <vt:lpwstr>_Toc451183888</vt:lpwstr>
      </vt:variant>
      <vt:variant>
        <vt:i4>1572917</vt:i4>
      </vt:variant>
      <vt:variant>
        <vt:i4>4283</vt:i4>
      </vt:variant>
      <vt:variant>
        <vt:i4>0</vt:i4>
      </vt:variant>
      <vt:variant>
        <vt:i4>5</vt:i4>
      </vt:variant>
      <vt:variant>
        <vt:lpwstr/>
      </vt:variant>
      <vt:variant>
        <vt:lpwstr>_Toc451183887</vt:lpwstr>
      </vt:variant>
      <vt:variant>
        <vt:i4>1572917</vt:i4>
      </vt:variant>
      <vt:variant>
        <vt:i4>4277</vt:i4>
      </vt:variant>
      <vt:variant>
        <vt:i4>0</vt:i4>
      </vt:variant>
      <vt:variant>
        <vt:i4>5</vt:i4>
      </vt:variant>
      <vt:variant>
        <vt:lpwstr/>
      </vt:variant>
      <vt:variant>
        <vt:lpwstr>_Toc451183886</vt:lpwstr>
      </vt:variant>
      <vt:variant>
        <vt:i4>1572917</vt:i4>
      </vt:variant>
      <vt:variant>
        <vt:i4>4271</vt:i4>
      </vt:variant>
      <vt:variant>
        <vt:i4>0</vt:i4>
      </vt:variant>
      <vt:variant>
        <vt:i4>5</vt:i4>
      </vt:variant>
      <vt:variant>
        <vt:lpwstr/>
      </vt:variant>
      <vt:variant>
        <vt:lpwstr>_Toc451183885</vt:lpwstr>
      </vt:variant>
      <vt:variant>
        <vt:i4>1572917</vt:i4>
      </vt:variant>
      <vt:variant>
        <vt:i4>4265</vt:i4>
      </vt:variant>
      <vt:variant>
        <vt:i4>0</vt:i4>
      </vt:variant>
      <vt:variant>
        <vt:i4>5</vt:i4>
      </vt:variant>
      <vt:variant>
        <vt:lpwstr/>
      </vt:variant>
      <vt:variant>
        <vt:lpwstr>_Toc451183884</vt:lpwstr>
      </vt:variant>
      <vt:variant>
        <vt:i4>1572917</vt:i4>
      </vt:variant>
      <vt:variant>
        <vt:i4>4259</vt:i4>
      </vt:variant>
      <vt:variant>
        <vt:i4>0</vt:i4>
      </vt:variant>
      <vt:variant>
        <vt:i4>5</vt:i4>
      </vt:variant>
      <vt:variant>
        <vt:lpwstr/>
      </vt:variant>
      <vt:variant>
        <vt:lpwstr>_Toc451183883</vt:lpwstr>
      </vt:variant>
      <vt:variant>
        <vt:i4>1572917</vt:i4>
      </vt:variant>
      <vt:variant>
        <vt:i4>4253</vt:i4>
      </vt:variant>
      <vt:variant>
        <vt:i4>0</vt:i4>
      </vt:variant>
      <vt:variant>
        <vt:i4>5</vt:i4>
      </vt:variant>
      <vt:variant>
        <vt:lpwstr/>
      </vt:variant>
      <vt:variant>
        <vt:lpwstr>_Toc451183882</vt:lpwstr>
      </vt:variant>
      <vt:variant>
        <vt:i4>1572917</vt:i4>
      </vt:variant>
      <vt:variant>
        <vt:i4>4247</vt:i4>
      </vt:variant>
      <vt:variant>
        <vt:i4>0</vt:i4>
      </vt:variant>
      <vt:variant>
        <vt:i4>5</vt:i4>
      </vt:variant>
      <vt:variant>
        <vt:lpwstr/>
      </vt:variant>
      <vt:variant>
        <vt:lpwstr>_Toc451183881</vt:lpwstr>
      </vt:variant>
      <vt:variant>
        <vt:i4>1572917</vt:i4>
      </vt:variant>
      <vt:variant>
        <vt:i4>4241</vt:i4>
      </vt:variant>
      <vt:variant>
        <vt:i4>0</vt:i4>
      </vt:variant>
      <vt:variant>
        <vt:i4>5</vt:i4>
      </vt:variant>
      <vt:variant>
        <vt:lpwstr/>
      </vt:variant>
      <vt:variant>
        <vt:lpwstr>_Toc451183880</vt:lpwstr>
      </vt:variant>
      <vt:variant>
        <vt:i4>1507381</vt:i4>
      </vt:variant>
      <vt:variant>
        <vt:i4>4235</vt:i4>
      </vt:variant>
      <vt:variant>
        <vt:i4>0</vt:i4>
      </vt:variant>
      <vt:variant>
        <vt:i4>5</vt:i4>
      </vt:variant>
      <vt:variant>
        <vt:lpwstr/>
      </vt:variant>
      <vt:variant>
        <vt:lpwstr>_Toc451183879</vt:lpwstr>
      </vt:variant>
      <vt:variant>
        <vt:i4>1507381</vt:i4>
      </vt:variant>
      <vt:variant>
        <vt:i4>4229</vt:i4>
      </vt:variant>
      <vt:variant>
        <vt:i4>0</vt:i4>
      </vt:variant>
      <vt:variant>
        <vt:i4>5</vt:i4>
      </vt:variant>
      <vt:variant>
        <vt:lpwstr/>
      </vt:variant>
      <vt:variant>
        <vt:lpwstr>_Toc451183878</vt:lpwstr>
      </vt:variant>
      <vt:variant>
        <vt:i4>1507381</vt:i4>
      </vt:variant>
      <vt:variant>
        <vt:i4>4223</vt:i4>
      </vt:variant>
      <vt:variant>
        <vt:i4>0</vt:i4>
      </vt:variant>
      <vt:variant>
        <vt:i4>5</vt:i4>
      </vt:variant>
      <vt:variant>
        <vt:lpwstr/>
      </vt:variant>
      <vt:variant>
        <vt:lpwstr>_Toc451183877</vt:lpwstr>
      </vt:variant>
      <vt:variant>
        <vt:i4>1507381</vt:i4>
      </vt:variant>
      <vt:variant>
        <vt:i4>4217</vt:i4>
      </vt:variant>
      <vt:variant>
        <vt:i4>0</vt:i4>
      </vt:variant>
      <vt:variant>
        <vt:i4>5</vt:i4>
      </vt:variant>
      <vt:variant>
        <vt:lpwstr/>
      </vt:variant>
      <vt:variant>
        <vt:lpwstr>_Toc451183876</vt:lpwstr>
      </vt:variant>
      <vt:variant>
        <vt:i4>1507381</vt:i4>
      </vt:variant>
      <vt:variant>
        <vt:i4>4211</vt:i4>
      </vt:variant>
      <vt:variant>
        <vt:i4>0</vt:i4>
      </vt:variant>
      <vt:variant>
        <vt:i4>5</vt:i4>
      </vt:variant>
      <vt:variant>
        <vt:lpwstr/>
      </vt:variant>
      <vt:variant>
        <vt:lpwstr>_Toc451183875</vt:lpwstr>
      </vt:variant>
      <vt:variant>
        <vt:i4>1507381</vt:i4>
      </vt:variant>
      <vt:variant>
        <vt:i4>4205</vt:i4>
      </vt:variant>
      <vt:variant>
        <vt:i4>0</vt:i4>
      </vt:variant>
      <vt:variant>
        <vt:i4>5</vt:i4>
      </vt:variant>
      <vt:variant>
        <vt:lpwstr/>
      </vt:variant>
      <vt:variant>
        <vt:lpwstr>_Toc451183874</vt:lpwstr>
      </vt:variant>
      <vt:variant>
        <vt:i4>1507381</vt:i4>
      </vt:variant>
      <vt:variant>
        <vt:i4>4199</vt:i4>
      </vt:variant>
      <vt:variant>
        <vt:i4>0</vt:i4>
      </vt:variant>
      <vt:variant>
        <vt:i4>5</vt:i4>
      </vt:variant>
      <vt:variant>
        <vt:lpwstr/>
      </vt:variant>
      <vt:variant>
        <vt:lpwstr>_Toc451183873</vt:lpwstr>
      </vt:variant>
      <vt:variant>
        <vt:i4>1507381</vt:i4>
      </vt:variant>
      <vt:variant>
        <vt:i4>4193</vt:i4>
      </vt:variant>
      <vt:variant>
        <vt:i4>0</vt:i4>
      </vt:variant>
      <vt:variant>
        <vt:i4>5</vt:i4>
      </vt:variant>
      <vt:variant>
        <vt:lpwstr/>
      </vt:variant>
      <vt:variant>
        <vt:lpwstr>_Toc451183872</vt:lpwstr>
      </vt:variant>
      <vt:variant>
        <vt:i4>1507381</vt:i4>
      </vt:variant>
      <vt:variant>
        <vt:i4>4187</vt:i4>
      </vt:variant>
      <vt:variant>
        <vt:i4>0</vt:i4>
      </vt:variant>
      <vt:variant>
        <vt:i4>5</vt:i4>
      </vt:variant>
      <vt:variant>
        <vt:lpwstr/>
      </vt:variant>
      <vt:variant>
        <vt:lpwstr>_Toc451183871</vt:lpwstr>
      </vt:variant>
      <vt:variant>
        <vt:i4>1507381</vt:i4>
      </vt:variant>
      <vt:variant>
        <vt:i4>4181</vt:i4>
      </vt:variant>
      <vt:variant>
        <vt:i4>0</vt:i4>
      </vt:variant>
      <vt:variant>
        <vt:i4>5</vt:i4>
      </vt:variant>
      <vt:variant>
        <vt:lpwstr/>
      </vt:variant>
      <vt:variant>
        <vt:lpwstr>_Toc451183870</vt:lpwstr>
      </vt:variant>
      <vt:variant>
        <vt:i4>1441845</vt:i4>
      </vt:variant>
      <vt:variant>
        <vt:i4>4175</vt:i4>
      </vt:variant>
      <vt:variant>
        <vt:i4>0</vt:i4>
      </vt:variant>
      <vt:variant>
        <vt:i4>5</vt:i4>
      </vt:variant>
      <vt:variant>
        <vt:lpwstr/>
      </vt:variant>
      <vt:variant>
        <vt:lpwstr>_Toc451183869</vt:lpwstr>
      </vt:variant>
      <vt:variant>
        <vt:i4>1441845</vt:i4>
      </vt:variant>
      <vt:variant>
        <vt:i4>4169</vt:i4>
      </vt:variant>
      <vt:variant>
        <vt:i4>0</vt:i4>
      </vt:variant>
      <vt:variant>
        <vt:i4>5</vt:i4>
      </vt:variant>
      <vt:variant>
        <vt:lpwstr/>
      </vt:variant>
      <vt:variant>
        <vt:lpwstr>_Toc451183868</vt:lpwstr>
      </vt:variant>
      <vt:variant>
        <vt:i4>1441845</vt:i4>
      </vt:variant>
      <vt:variant>
        <vt:i4>4163</vt:i4>
      </vt:variant>
      <vt:variant>
        <vt:i4>0</vt:i4>
      </vt:variant>
      <vt:variant>
        <vt:i4>5</vt:i4>
      </vt:variant>
      <vt:variant>
        <vt:lpwstr/>
      </vt:variant>
      <vt:variant>
        <vt:lpwstr>_Toc451183867</vt:lpwstr>
      </vt:variant>
      <vt:variant>
        <vt:i4>1441845</vt:i4>
      </vt:variant>
      <vt:variant>
        <vt:i4>4157</vt:i4>
      </vt:variant>
      <vt:variant>
        <vt:i4>0</vt:i4>
      </vt:variant>
      <vt:variant>
        <vt:i4>5</vt:i4>
      </vt:variant>
      <vt:variant>
        <vt:lpwstr/>
      </vt:variant>
      <vt:variant>
        <vt:lpwstr>_Toc451183866</vt:lpwstr>
      </vt:variant>
      <vt:variant>
        <vt:i4>1441845</vt:i4>
      </vt:variant>
      <vt:variant>
        <vt:i4>4151</vt:i4>
      </vt:variant>
      <vt:variant>
        <vt:i4>0</vt:i4>
      </vt:variant>
      <vt:variant>
        <vt:i4>5</vt:i4>
      </vt:variant>
      <vt:variant>
        <vt:lpwstr/>
      </vt:variant>
      <vt:variant>
        <vt:lpwstr>_Toc451183865</vt:lpwstr>
      </vt:variant>
      <vt:variant>
        <vt:i4>1441845</vt:i4>
      </vt:variant>
      <vt:variant>
        <vt:i4>4145</vt:i4>
      </vt:variant>
      <vt:variant>
        <vt:i4>0</vt:i4>
      </vt:variant>
      <vt:variant>
        <vt:i4>5</vt:i4>
      </vt:variant>
      <vt:variant>
        <vt:lpwstr/>
      </vt:variant>
      <vt:variant>
        <vt:lpwstr>_Toc451183864</vt:lpwstr>
      </vt:variant>
      <vt:variant>
        <vt:i4>1441845</vt:i4>
      </vt:variant>
      <vt:variant>
        <vt:i4>4139</vt:i4>
      </vt:variant>
      <vt:variant>
        <vt:i4>0</vt:i4>
      </vt:variant>
      <vt:variant>
        <vt:i4>5</vt:i4>
      </vt:variant>
      <vt:variant>
        <vt:lpwstr/>
      </vt:variant>
      <vt:variant>
        <vt:lpwstr>_Toc451183863</vt:lpwstr>
      </vt:variant>
      <vt:variant>
        <vt:i4>1441845</vt:i4>
      </vt:variant>
      <vt:variant>
        <vt:i4>4133</vt:i4>
      </vt:variant>
      <vt:variant>
        <vt:i4>0</vt:i4>
      </vt:variant>
      <vt:variant>
        <vt:i4>5</vt:i4>
      </vt:variant>
      <vt:variant>
        <vt:lpwstr/>
      </vt:variant>
      <vt:variant>
        <vt:lpwstr>_Toc451183862</vt:lpwstr>
      </vt:variant>
      <vt:variant>
        <vt:i4>1441845</vt:i4>
      </vt:variant>
      <vt:variant>
        <vt:i4>4127</vt:i4>
      </vt:variant>
      <vt:variant>
        <vt:i4>0</vt:i4>
      </vt:variant>
      <vt:variant>
        <vt:i4>5</vt:i4>
      </vt:variant>
      <vt:variant>
        <vt:lpwstr/>
      </vt:variant>
      <vt:variant>
        <vt:lpwstr>_Toc451183861</vt:lpwstr>
      </vt:variant>
      <vt:variant>
        <vt:i4>1441845</vt:i4>
      </vt:variant>
      <vt:variant>
        <vt:i4>4121</vt:i4>
      </vt:variant>
      <vt:variant>
        <vt:i4>0</vt:i4>
      </vt:variant>
      <vt:variant>
        <vt:i4>5</vt:i4>
      </vt:variant>
      <vt:variant>
        <vt:lpwstr/>
      </vt:variant>
      <vt:variant>
        <vt:lpwstr>_Toc451183860</vt:lpwstr>
      </vt:variant>
      <vt:variant>
        <vt:i4>1376309</vt:i4>
      </vt:variant>
      <vt:variant>
        <vt:i4>4115</vt:i4>
      </vt:variant>
      <vt:variant>
        <vt:i4>0</vt:i4>
      </vt:variant>
      <vt:variant>
        <vt:i4>5</vt:i4>
      </vt:variant>
      <vt:variant>
        <vt:lpwstr/>
      </vt:variant>
      <vt:variant>
        <vt:lpwstr>_Toc451183859</vt:lpwstr>
      </vt:variant>
      <vt:variant>
        <vt:i4>1376309</vt:i4>
      </vt:variant>
      <vt:variant>
        <vt:i4>4109</vt:i4>
      </vt:variant>
      <vt:variant>
        <vt:i4>0</vt:i4>
      </vt:variant>
      <vt:variant>
        <vt:i4>5</vt:i4>
      </vt:variant>
      <vt:variant>
        <vt:lpwstr/>
      </vt:variant>
      <vt:variant>
        <vt:lpwstr>_Toc451183858</vt:lpwstr>
      </vt:variant>
      <vt:variant>
        <vt:i4>1376309</vt:i4>
      </vt:variant>
      <vt:variant>
        <vt:i4>4103</vt:i4>
      </vt:variant>
      <vt:variant>
        <vt:i4>0</vt:i4>
      </vt:variant>
      <vt:variant>
        <vt:i4>5</vt:i4>
      </vt:variant>
      <vt:variant>
        <vt:lpwstr/>
      </vt:variant>
      <vt:variant>
        <vt:lpwstr>_Toc451183857</vt:lpwstr>
      </vt:variant>
      <vt:variant>
        <vt:i4>1376309</vt:i4>
      </vt:variant>
      <vt:variant>
        <vt:i4>4097</vt:i4>
      </vt:variant>
      <vt:variant>
        <vt:i4>0</vt:i4>
      </vt:variant>
      <vt:variant>
        <vt:i4>5</vt:i4>
      </vt:variant>
      <vt:variant>
        <vt:lpwstr/>
      </vt:variant>
      <vt:variant>
        <vt:lpwstr>_Toc451183856</vt:lpwstr>
      </vt:variant>
      <vt:variant>
        <vt:i4>1376309</vt:i4>
      </vt:variant>
      <vt:variant>
        <vt:i4>4091</vt:i4>
      </vt:variant>
      <vt:variant>
        <vt:i4>0</vt:i4>
      </vt:variant>
      <vt:variant>
        <vt:i4>5</vt:i4>
      </vt:variant>
      <vt:variant>
        <vt:lpwstr/>
      </vt:variant>
      <vt:variant>
        <vt:lpwstr>_Toc451183855</vt:lpwstr>
      </vt:variant>
      <vt:variant>
        <vt:i4>1376309</vt:i4>
      </vt:variant>
      <vt:variant>
        <vt:i4>4085</vt:i4>
      </vt:variant>
      <vt:variant>
        <vt:i4>0</vt:i4>
      </vt:variant>
      <vt:variant>
        <vt:i4>5</vt:i4>
      </vt:variant>
      <vt:variant>
        <vt:lpwstr/>
      </vt:variant>
      <vt:variant>
        <vt:lpwstr>_Toc451183854</vt:lpwstr>
      </vt:variant>
      <vt:variant>
        <vt:i4>1376309</vt:i4>
      </vt:variant>
      <vt:variant>
        <vt:i4>4079</vt:i4>
      </vt:variant>
      <vt:variant>
        <vt:i4>0</vt:i4>
      </vt:variant>
      <vt:variant>
        <vt:i4>5</vt:i4>
      </vt:variant>
      <vt:variant>
        <vt:lpwstr/>
      </vt:variant>
      <vt:variant>
        <vt:lpwstr>_Toc451183853</vt:lpwstr>
      </vt:variant>
      <vt:variant>
        <vt:i4>1376309</vt:i4>
      </vt:variant>
      <vt:variant>
        <vt:i4>4073</vt:i4>
      </vt:variant>
      <vt:variant>
        <vt:i4>0</vt:i4>
      </vt:variant>
      <vt:variant>
        <vt:i4>5</vt:i4>
      </vt:variant>
      <vt:variant>
        <vt:lpwstr/>
      </vt:variant>
      <vt:variant>
        <vt:lpwstr>_Toc451183852</vt:lpwstr>
      </vt:variant>
      <vt:variant>
        <vt:i4>1376309</vt:i4>
      </vt:variant>
      <vt:variant>
        <vt:i4>4067</vt:i4>
      </vt:variant>
      <vt:variant>
        <vt:i4>0</vt:i4>
      </vt:variant>
      <vt:variant>
        <vt:i4>5</vt:i4>
      </vt:variant>
      <vt:variant>
        <vt:lpwstr/>
      </vt:variant>
      <vt:variant>
        <vt:lpwstr>_Toc451183851</vt:lpwstr>
      </vt:variant>
      <vt:variant>
        <vt:i4>1376309</vt:i4>
      </vt:variant>
      <vt:variant>
        <vt:i4>4061</vt:i4>
      </vt:variant>
      <vt:variant>
        <vt:i4>0</vt:i4>
      </vt:variant>
      <vt:variant>
        <vt:i4>5</vt:i4>
      </vt:variant>
      <vt:variant>
        <vt:lpwstr/>
      </vt:variant>
      <vt:variant>
        <vt:lpwstr>_Toc451183850</vt:lpwstr>
      </vt:variant>
      <vt:variant>
        <vt:i4>1310773</vt:i4>
      </vt:variant>
      <vt:variant>
        <vt:i4>4055</vt:i4>
      </vt:variant>
      <vt:variant>
        <vt:i4>0</vt:i4>
      </vt:variant>
      <vt:variant>
        <vt:i4>5</vt:i4>
      </vt:variant>
      <vt:variant>
        <vt:lpwstr/>
      </vt:variant>
      <vt:variant>
        <vt:lpwstr>_Toc451183849</vt:lpwstr>
      </vt:variant>
      <vt:variant>
        <vt:i4>1310773</vt:i4>
      </vt:variant>
      <vt:variant>
        <vt:i4>4049</vt:i4>
      </vt:variant>
      <vt:variant>
        <vt:i4>0</vt:i4>
      </vt:variant>
      <vt:variant>
        <vt:i4>5</vt:i4>
      </vt:variant>
      <vt:variant>
        <vt:lpwstr/>
      </vt:variant>
      <vt:variant>
        <vt:lpwstr>_Toc451183848</vt:lpwstr>
      </vt:variant>
      <vt:variant>
        <vt:i4>1310773</vt:i4>
      </vt:variant>
      <vt:variant>
        <vt:i4>4043</vt:i4>
      </vt:variant>
      <vt:variant>
        <vt:i4>0</vt:i4>
      </vt:variant>
      <vt:variant>
        <vt:i4>5</vt:i4>
      </vt:variant>
      <vt:variant>
        <vt:lpwstr/>
      </vt:variant>
      <vt:variant>
        <vt:lpwstr>_Toc451183847</vt:lpwstr>
      </vt:variant>
      <vt:variant>
        <vt:i4>1310773</vt:i4>
      </vt:variant>
      <vt:variant>
        <vt:i4>4037</vt:i4>
      </vt:variant>
      <vt:variant>
        <vt:i4>0</vt:i4>
      </vt:variant>
      <vt:variant>
        <vt:i4>5</vt:i4>
      </vt:variant>
      <vt:variant>
        <vt:lpwstr/>
      </vt:variant>
      <vt:variant>
        <vt:lpwstr>_Toc451183846</vt:lpwstr>
      </vt:variant>
      <vt:variant>
        <vt:i4>1310773</vt:i4>
      </vt:variant>
      <vt:variant>
        <vt:i4>4031</vt:i4>
      </vt:variant>
      <vt:variant>
        <vt:i4>0</vt:i4>
      </vt:variant>
      <vt:variant>
        <vt:i4>5</vt:i4>
      </vt:variant>
      <vt:variant>
        <vt:lpwstr/>
      </vt:variant>
      <vt:variant>
        <vt:lpwstr>_Toc451183845</vt:lpwstr>
      </vt:variant>
      <vt:variant>
        <vt:i4>1310773</vt:i4>
      </vt:variant>
      <vt:variant>
        <vt:i4>4025</vt:i4>
      </vt:variant>
      <vt:variant>
        <vt:i4>0</vt:i4>
      </vt:variant>
      <vt:variant>
        <vt:i4>5</vt:i4>
      </vt:variant>
      <vt:variant>
        <vt:lpwstr/>
      </vt:variant>
      <vt:variant>
        <vt:lpwstr>_Toc451183844</vt:lpwstr>
      </vt:variant>
      <vt:variant>
        <vt:i4>1310773</vt:i4>
      </vt:variant>
      <vt:variant>
        <vt:i4>4019</vt:i4>
      </vt:variant>
      <vt:variant>
        <vt:i4>0</vt:i4>
      </vt:variant>
      <vt:variant>
        <vt:i4>5</vt:i4>
      </vt:variant>
      <vt:variant>
        <vt:lpwstr/>
      </vt:variant>
      <vt:variant>
        <vt:lpwstr>_Toc451183843</vt:lpwstr>
      </vt:variant>
      <vt:variant>
        <vt:i4>1310773</vt:i4>
      </vt:variant>
      <vt:variant>
        <vt:i4>4013</vt:i4>
      </vt:variant>
      <vt:variant>
        <vt:i4>0</vt:i4>
      </vt:variant>
      <vt:variant>
        <vt:i4>5</vt:i4>
      </vt:variant>
      <vt:variant>
        <vt:lpwstr/>
      </vt:variant>
      <vt:variant>
        <vt:lpwstr>_Toc451183842</vt:lpwstr>
      </vt:variant>
      <vt:variant>
        <vt:i4>1310773</vt:i4>
      </vt:variant>
      <vt:variant>
        <vt:i4>4007</vt:i4>
      </vt:variant>
      <vt:variant>
        <vt:i4>0</vt:i4>
      </vt:variant>
      <vt:variant>
        <vt:i4>5</vt:i4>
      </vt:variant>
      <vt:variant>
        <vt:lpwstr/>
      </vt:variant>
      <vt:variant>
        <vt:lpwstr>_Toc451183841</vt:lpwstr>
      </vt:variant>
      <vt:variant>
        <vt:i4>1310773</vt:i4>
      </vt:variant>
      <vt:variant>
        <vt:i4>4001</vt:i4>
      </vt:variant>
      <vt:variant>
        <vt:i4>0</vt:i4>
      </vt:variant>
      <vt:variant>
        <vt:i4>5</vt:i4>
      </vt:variant>
      <vt:variant>
        <vt:lpwstr/>
      </vt:variant>
      <vt:variant>
        <vt:lpwstr>_Toc451183840</vt:lpwstr>
      </vt:variant>
      <vt:variant>
        <vt:i4>1245237</vt:i4>
      </vt:variant>
      <vt:variant>
        <vt:i4>3995</vt:i4>
      </vt:variant>
      <vt:variant>
        <vt:i4>0</vt:i4>
      </vt:variant>
      <vt:variant>
        <vt:i4>5</vt:i4>
      </vt:variant>
      <vt:variant>
        <vt:lpwstr/>
      </vt:variant>
      <vt:variant>
        <vt:lpwstr>_Toc451183839</vt:lpwstr>
      </vt:variant>
      <vt:variant>
        <vt:i4>1245237</vt:i4>
      </vt:variant>
      <vt:variant>
        <vt:i4>3989</vt:i4>
      </vt:variant>
      <vt:variant>
        <vt:i4>0</vt:i4>
      </vt:variant>
      <vt:variant>
        <vt:i4>5</vt:i4>
      </vt:variant>
      <vt:variant>
        <vt:lpwstr/>
      </vt:variant>
      <vt:variant>
        <vt:lpwstr>_Toc451183838</vt:lpwstr>
      </vt:variant>
      <vt:variant>
        <vt:i4>1245237</vt:i4>
      </vt:variant>
      <vt:variant>
        <vt:i4>3983</vt:i4>
      </vt:variant>
      <vt:variant>
        <vt:i4>0</vt:i4>
      </vt:variant>
      <vt:variant>
        <vt:i4>5</vt:i4>
      </vt:variant>
      <vt:variant>
        <vt:lpwstr/>
      </vt:variant>
      <vt:variant>
        <vt:lpwstr>_Toc451183837</vt:lpwstr>
      </vt:variant>
      <vt:variant>
        <vt:i4>1245237</vt:i4>
      </vt:variant>
      <vt:variant>
        <vt:i4>3977</vt:i4>
      </vt:variant>
      <vt:variant>
        <vt:i4>0</vt:i4>
      </vt:variant>
      <vt:variant>
        <vt:i4>5</vt:i4>
      </vt:variant>
      <vt:variant>
        <vt:lpwstr/>
      </vt:variant>
      <vt:variant>
        <vt:lpwstr>_Toc451183836</vt:lpwstr>
      </vt:variant>
      <vt:variant>
        <vt:i4>1245237</vt:i4>
      </vt:variant>
      <vt:variant>
        <vt:i4>3971</vt:i4>
      </vt:variant>
      <vt:variant>
        <vt:i4>0</vt:i4>
      </vt:variant>
      <vt:variant>
        <vt:i4>5</vt:i4>
      </vt:variant>
      <vt:variant>
        <vt:lpwstr/>
      </vt:variant>
      <vt:variant>
        <vt:lpwstr>_Toc451183835</vt:lpwstr>
      </vt:variant>
      <vt:variant>
        <vt:i4>1245237</vt:i4>
      </vt:variant>
      <vt:variant>
        <vt:i4>3965</vt:i4>
      </vt:variant>
      <vt:variant>
        <vt:i4>0</vt:i4>
      </vt:variant>
      <vt:variant>
        <vt:i4>5</vt:i4>
      </vt:variant>
      <vt:variant>
        <vt:lpwstr/>
      </vt:variant>
      <vt:variant>
        <vt:lpwstr>_Toc451183834</vt:lpwstr>
      </vt:variant>
      <vt:variant>
        <vt:i4>1245237</vt:i4>
      </vt:variant>
      <vt:variant>
        <vt:i4>3959</vt:i4>
      </vt:variant>
      <vt:variant>
        <vt:i4>0</vt:i4>
      </vt:variant>
      <vt:variant>
        <vt:i4>5</vt:i4>
      </vt:variant>
      <vt:variant>
        <vt:lpwstr/>
      </vt:variant>
      <vt:variant>
        <vt:lpwstr>_Toc451183833</vt:lpwstr>
      </vt:variant>
      <vt:variant>
        <vt:i4>1245237</vt:i4>
      </vt:variant>
      <vt:variant>
        <vt:i4>3953</vt:i4>
      </vt:variant>
      <vt:variant>
        <vt:i4>0</vt:i4>
      </vt:variant>
      <vt:variant>
        <vt:i4>5</vt:i4>
      </vt:variant>
      <vt:variant>
        <vt:lpwstr/>
      </vt:variant>
      <vt:variant>
        <vt:lpwstr>_Toc451183832</vt:lpwstr>
      </vt:variant>
      <vt:variant>
        <vt:i4>1245237</vt:i4>
      </vt:variant>
      <vt:variant>
        <vt:i4>3947</vt:i4>
      </vt:variant>
      <vt:variant>
        <vt:i4>0</vt:i4>
      </vt:variant>
      <vt:variant>
        <vt:i4>5</vt:i4>
      </vt:variant>
      <vt:variant>
        <vt:lpwstr/>
      </vt:variant>
      <vt:variant>
        <vt:lpwstr>_Toc451183831</vt:lpwstr>
      </vt:variant>
      <vt:variant>
        <vt:i4>1245237</vt:i4>
      </vt:variant>
      <vt:variant>
        <vt:i4>3941</vt:i4>
      </vt:variant>
      <vt:variant>
        <vt:i4>0</vt:i4>
      </vt:variant>
      <vt:variant>
        <vt:i4>5</vt:i4>
      </vt:variant>
      <vt:variant>
        <vt:lpwstr/>
      </vt:variant>
      <vt:variant>
        <vt:lpwstr>_Toc451183830</vt:lpwstr>
      </vt:variant>
      <vt:variant>
        <vt:i4>1179701</vt:i4>
      </vt:variant>
      <vt:variant>
        <vt:i4>3935</vt:i4>
      </vt:variant>
      <vt:variant>
        <vt:i4>0</vt:i4>
      </vt:variant>
      <vt:variant>
        <vt:i4>5</vt:i4>
      </vt:variant>
      <vt:variant>
        <vt:lpwstr/>
      </vt:variant>
      <vt:variant>
        <vt:lpwstr>_Toc451183829</vt:lpwstr>
      </vt:variant>
      <vt:variant>
        <vt:i4>1179701</vt:i4>
      </vt:variant>
      <vt:variant>
        <vt:i4>3929</vt:i4>
      </vt:variant>
      <vt:variant>
        <vt:i4>0</vt:i4>
      </vt:variant>
      <vt:variant>
        <vt:i4>5</vt:i4>
      </vt:variant>
      <vt:variant>
        <vt:lpwstr/>
      </vt:variant>
      <vt:variant>
        <vt:lpwstr>_Toc451183828</vt:lpwstr>
      </vt:variant>
      <vt:variant>
        <vt:i4>1179701</vt:i4>
      </vt:variant>
      <vt:variant>
        <vt:i4>3923</vt:i4>
      </vt:variant>
      <vt:variant>
        <vt:i4>0</vt:i4>
      </vt:variant>
      <vt:variant>
        <vt:i4>5</vt:i4>
      </vt:variant>
      <vt:variant>
        <vt:lpwstr/>
      </vt:variant>
      <vt:variant>
        <vt:lpwstr>_Toc451183827</vt:lpwstr>
      </vt:variant>
      <vt:variant>
        <vt:i4>1179701</vt:i4>
      </vt:variant>
      <vt:variant>
        <vt:i4>3917</vt:i4>
      </vt:variant>
      <vt:variant>
        <vt:i4>0</vt:i4>
      </vt:variant>
      <vt:variant>
        <vt:i4>5</vt:i4>
      </vt:variant>
      <vt:variant>
        <vt:lpwstr/>
      </vt:variant>
      <vt:variant>
        <vt:lpwstr>_Toc451183826</vt:lpwstr>
      </vt:variant>
      <vt:variant>
        <vt:i4>1179701</vt:i4>
      </vt:variant>
      <vt:variant>
        <vt:i4>3911</vt:i4>
      </vt:variant>
      <vt:variant>
        <vt:i4>0</vt:i4>
      </vt:variant>
      <vt:variant>
        <vt:i4>5</vt:i4>
      </vt:variant>
      <vt:variant>
        <vt:lpwstr/>
      </vt:variant>
      <vt:variant>
        <vt:lpwstr>_Toc451183825</vt:lpwstr>
      </vt:variant>
      <vt:variant>
        <vt:i4>1179701</vt:i4>
      </vt:variant>
      <vt:variant>
        <vt:i4>3905</vt:i4>
      </vt:variant>
      <vt:variant>
        <vt:i4>0</vt:i4>
      </vt:variant>
      <vt:variant>
        <vt:i4>5</vt:i4>
      </vt:variant>
      <vt:variant>
        <vt:lpwstr/>
      </vt:variant>
      <vt:variant>
        <vt:lpwstr>_Toc451183824</vt:lpwstr>
      </vt:variant>
      <vt:variant>
        <vt:i4>1179701</vt:i4>
      </vt:variant>
      <vt:variant>
        <vt:i4>3899</vt:i4>
      </vt:variant>
      <vt:variant>
        <vt:i4>0</vt:i4>
      </vt:variant>
      <vt:variant>
        <vt:i4>5</vt:i4>
      </vt:variant>
      <vt:variant>
        <vt:lpwstr/>
      </vt:variant>
      <vt:variant>
        <vt:lpwstr>_Toc451183823</vt:lpwstr>
      </vt:variant>
      <vt:variant>
        <vt:i4>1179701</vt:i4>
      </vt:variant>
      <vt:variant>
        <vt:i4>3893</vt:i4>
      </vt:variant>
      <vt:variant>
        <vt:i4>0</vt:i4>
      </vt:variant>
      <vt:variant>
        <vt:i4>5</vt:i4>
      </vt:variant>
      <vt:variant>
        <vt:lpwstr/>
      </vt:variant>
      <vt:variant>
        <vt:lpwstr>_Toc451183822</vt:lpwstr>
      </vt:variant>
      <vt:variant>
        <vt:i4>1179701</vt:i4>
      </vt:variant>
      <vt:variant>
        <vt:i4>3887</vt:i4>
      </vt:variant>
      <vt:variant>
        <vt:i4>0</vt:i4>
      </vt:variant>
      <vt:variant>
        <vt:i4>5</vt:i4>
      </vt:variant>
      <vt:variant>
        <vt:lpwstr/>
      </vt:variant>
      <vt:variant>
        <vt:lpwstr>_Toc451183821</vt:lpwstr>
      </vt:variant>
      <vt:variant>
        <vt:i4>1179701</vt:i4>
      </vt:variant>
      <vt:variant>
        <vt:i4>3881</vt:i4>
      </vt:variant>
      <vt:variant>
        <vt:i4>0</vt:i4>
      </vt:variant>
      <vt:variant>
        <vt:i4>5</vt:i4>
      </vt:variant>
      <vt:variant>
        <vt:lpwstr/>
      </vt:variant>
      <vt:variant>
        <vt:lpwstr>_Toc451183820</vt:lpwstr>
      </vt:variant>
      <vt:variant>
        <vt:i4>1114165</vt:i4>
      </vt:variant>
      <vt:variant>
        <vt:i4>3875</vt:i4>
      </vt:variant>
      <vt:variant>
        <vt:i4>0</vt:i4>
      </vt:variant>
      <vt:variant>
        <vt:i4>5</vt:i4>
      </vt:variant>
      <vt:variant>
        <vt:lpwstr/>
      </vt:variant>
      <vt:variant>
        <vt:lpwstr>_Toc451183819</vt:lpwstr>
      </vt:variant>
      <vt:variant>
        <vt:i4>1114165</vt:i4>
      </vt:variant>
      <vt:variant>
        <vt:i4>3869</vt:i4>
      </vt:variant>
      <vt:variant>
        <vt:i4>0</vt:i4>
      </vt:variant>
      <vt:variant>
        <vt:i4>5</vt:i4>
      </vt:variant>
      <vt:variant>
        <vt:lpwstr/>
      </vt:variant>
      <vt:variant>
        <vt:lpwstr>_Toc451183818</vt:lpwstr>
      </vt:variant>
      <vt:variant>
        <vt:i4>1114165</vt:i4>
      </vt:variant>
      <vt:variant>
        <vt:i4>3863</vt:i4>
      </vt:variant>
      <vt:variant>
        <vt:i4>0</vt:i4>
      </vt:variant>
      <vt:variant>
        <vt:i4>5</vt:i4>
      </vt:variant>
      <vt:variant>
        <vt:lpwstr/>
      </vt:variant>
      <vt:variant>
        <vt:lpwstr>_Toc451183817</vt:lpwstr>
      </vt:variant>
      <vt:variant>
        <vt:i4>1114165</vt:i4>
      </vt:variant>
      <vt:variant>
        <vt:i4>3857</vt:i4>
      </vt:variant>
      <vt:variant>
        <vt:i4>0</vt:i4>
      </vt:variant>
      <vt:variant>
        <vt:i4>5</vt:i4>
      </vt:variant>
      <vt:variant>
        <vt:lpwstr/>
      </vt:variant>
      <vt:variant>
        <vt:lpwstr>_Toc451183816</vt:lpwstr>
      </vt:variant>
      <vt:variant>
        <vt:i4>1114165</vt:i4>
      </vt:variant>
      <vt:variant>
        <vt:i4>3851</vt:i4>
      </vt:variant>
      <vt:variant>
        <vt:i4>0</vt:i4>
      </vt:variant>
      <vt:variant>
        <vt:i4>5</vt:i4>
      </vt:variant>
      <vt:variant>
        <vt:lpwstr/>
      </vt:variant>
      <vt:variant>
        <vt:lpwstr>_Toc451183815</vt:lpwstr>
      </vt:variant>
      <vt:variant>
        <vt:i4>1114165</vt:i4>
      </vt:variant>
      <vt:variant>
        <vt:i4>3845</vt:i4>
      </vt:variant>
      <vt:variant>
        <vt:i4>0</vt:i4>
      </vt:variant>
      <vt:variant>
        <vt:i4>5</vt:i4>
      </vt:variant>
      <vt:variant>
        <vt:lpwstr/>
      </vt:variant>
      <vt:variant>
        <vt:lpwstr>_Toc451183814</vt:lpwstr>
      </vt:variant>
      <vt:variant>
        <vt:i4>1114165</vt:i4>
      </vt:variant>
      <vt:variant>
        <vt:i4>3839</vt:i4>
      </vt:variant>
      <vt:variant>
        <vt:i4>0</vt:i4>
      </vt:variant>
      <vt:variant>
        <vt:i4>5</vt:i4>
      </vt:variant>
      <vt:variant>
        <vt:lpwstr/>
      </vt:variant>
      <vt:variant>
        <vt:lpwstr>_Toc451183813</vt:lpwstr>
      </vt:variant>
      <vt:variant>
        <vt:i4>1114165</vt:i4>
      </vt:variant>
      <vt:variant>
        <vt:i4>3833</vt:i4>
      </vt:variant>
      <vt:variant>
        <vt:i4>0</vt:i4>
      </vt:variant>
      <vt:variant>
        <vt:i4>5</vt:i4>
      </vt:variant>
      <vt:variant>
        <vt:lpwstr/>
      </vt:variant>
      <vt:variant>
        <vt:lpwstr>_Toc451183812</vt:lpwstr>
      </vt:variant>
      <vt:variant>
        <vt:i4>1114165</vt:i4>
      </vt:variant>
      <vt:variant>
        <vt:i4>3827</vt:i4>
      </vt:variant>
      <vt:variant>
        <vt:i4>0</vt:i4>
      </vt:variant>
      <vt:variant>
        <vt:i4>5</vt:i4>
      </vt:variant>
      <vt:variant>
        <vt:lpwstr/>
      </vt:variant>
      <vt:variant>
        <vt:lpwstr>_Toc451183811</vt:lpwstr>
      </vt:variant>
      <vt:variant>
        <vt:i4>1114165</vt:i4>
      </vt:variant>
      <vt:variant>
        <vt:i4>3821</vt:i4>
      </vt:variant>
      <vt:variant>
        <vt:i4>0</vt:i4>
      </vt:variant>
      <vt:variant>
        <vt:i4>5</vt:i4>
      </vt:variant>
      <vt:variant>
        <vt:lpwstr/>
      </vt:variant>
      <vt:variant>
        <vt:lpwstr>_Toc451183810</vt:lpwstr>
      </vt:variant>
      <vt:variant>
        <vt:i4>1048629</vt:i4>
      </vt:variant>
      <vt:variant>
        <vt:i4>3815</vt:i4>
      </vt:variant>
      <vt:variant>
        <vt:i4>0</vt:i4>
      </vt:variant>
      <vt:variant>
        <vt:i4>5</vt:i4>
      </vt:variant>
      <vt:variant>
        <vt:lpwstr/>
      </vt:variant>
      <vt:variant>
        <vt:lpwstr>_Toc451183809</vt:lpwstr>
      </vt:variant>
      <vt:variant>
        <vt:i4>1048629</vt:i4>
      </vt:variant>
      <vt:variant>
        <vt:i4>3809</vt:i4>
      </vt:variant>
      <vt:variant>
        <vt:i4>0</vt:i4>
      </vt:variant>
      <vt:variant>
        <vt:i4>5</vt:i4>
      </vt:variant>
      <vt:variant>
        <vt:lpwstr/>
      </vt:variant>
      <vt:variant>
        <vt:lpwstr>_Toc451183808</vt:lpwstr>
      </vt:variant>
      <vt:variant>
        <vt:i4>1048629</vt:i4>
      </vt:variant>
      <vt:variant>
        <vt:i4>3803</vt:i4>
      </vt:variant>
      <vt:variant>
        <vt:i4>0</vt:i4>
      </vt:variant>
      <vt:variant>
        <vt:i4>5</vt:i4>
      </vt:variant>
      <vt:variant>
        <vt:lpwstr/>
      </vt:variant>
      <vt:variant>
        <vt:lpwstr>_Toc451183807</vt:lpwstr>
      </vt:variant>
      <vt:variant>
        <vt:i4>1048629</vt:i4>
      </vt:variant>
      <vt:variant>
        <vt:i4>3797</vt:i4>
      </vt:variant>
      <vt:variant>
        <vt:i4>0</vt:i4>
      </vt:variant>
      <vt:variant>
        <vt:i4>5</vt:i4>
      </vt:variant>
      <vt:variant>
        <vt:lpwstr/>
      </vt:variant>
      <vt:variant>
        <vt:lpwstr>_Toc451183806</vt:lpwstr>
      </vt:variant>
      <vt:variant>
        <vt:i4>1048629</vt:i4>
      </vt:variant>
      <vt:variant>
        <vt:i4>3791</vt:i4>
      </vt:variant>
      <vt:variant>
        <vt:i4>0</vt:i4>
      </vt:variant>
      <vt:variant>
        <vt:i4>5</vt:i4>
      </vt:variant>
      <vt:variant>
        <vt:lpwstr/>
      </vt:variant>
      <vt:variant>
        <vt:lpwstr>_Toc451183805</vt:lpwstr>
      </vt:variant>
      <vt:variant>
        <vt:i4>1048629</vt:i4>
      </vt:variant>
      <vt:variant>
        <vt:i4>3785</vt:i4>
      </vt:variant>
      <vt:variant>
        <vt:i4>0</vt:i4>
      </vt:variant>
      <vt:variant>
        <vt:i4>5</vt:i4>
      </vt:variant>
      <vt:variant>
        <vt:lpwstr/>
      </vt:variant>
      <vt:variant>
        <vt:lpwstr>_Toc451183804</vt:lpwstr>
      </vt:variant>
      <vt:variant>
        <vt:i4>1048629</vt:i4>
      </vt:variant>
      <vt:variant>
        <vt:i4>3779</vt:i4>
      </vt:variant>
      <vt:variant>
        <vt:i4>0</vt:i4>
      </vt:variant>
      <vt:variant>
        <vt:i4>5</vt:i4>
      </vt:variant>
      <vt:variant>
        <vt:lpwstr/>
      </vt:variant>
      <vt:variant>
        <vt:lpwstr>_Toc451183803</vt:lpwstr>
      </vt:variant>
      <vt:variant>
        <vt:i4>1048629</vt:i4>
      </vt:variant>
      <vt:variant>
        <vt:i4>3773</vt:i4>
      </vt:variant>
      <vt:variant>
        <vt:i4>0</vt:i4>
      </vt:variant>
      <vt:variant>
        <vt:i4>5</vt:i4>
      </vt:variant>
      <vt:variant>
        <vt:lpwstr/>
      </vt:variant>
      <vt:variant>
        <vt:lpwstr>_Toc451183802</vt:lpwstr>
      </vt:variant>
      <vt:variant>
        <vt:i4>1048629</vt:i4>
      </vt:variant>
      <vt:variant>
        <vt:i4>3767</vt:i4>
      </vt:variant>
      <vt:variant>
        <vt:i4>0</vt:i4>
      </vt:variant>
      <vt:variant>
        <vt:i4>5</vt:i4>
      </vt:variant>
      <vt:variant>
        <vt:lpwstr/>
      </vt:variant>
      <vt:variant>
        <vt:lpwstr>_Toc451183801</vt:lpwstr>
      </vt:variant>
      <vt:variant>
        <vt:i4>1048629</vt:i4>
      </vt:variant>
      <vt:variant>
        <vt:i4>3761</vt:i4>
      </vt:variant>
      <vt:variant>
        <vt:i4>0</vt:i4>
      </vt:variant>
      <vt:variant>
        <vt:i4>5</vt:i4>
      </vt:variant>
      <vt:variant>
        <vt:lpwstr/>
      </vt:variant>
      <vt:variant>
        <vt:lpwstr>_Toc451183800</vt:lpwstr>
      </vt:variant>
      <vt:variant>
        <vt:i4>1638458</vt:i4>
      </vt:variant>
      <vt:variant>
        <vt:i4>3755</vt:i4>
      </vt:variant>
      <vt:variant>
        <vt:i4>0</vt:i4>
      </vt:variant>
      <vt:variant>
        <vt:i4>5</vt:i4>
      </vt:variant>
      <vt:variant>
        <vt:lpwstr/>
      </vt:variant>
      <vt:variant>
        <vt:lpwstr>_Toc451183799</vt:lpwstr>
      </vt:variant>
      <vt:variant>
        <vt:i4>1638458</vt:i4>
      </vt:variant>
      <vt:variant>
        <vt:i4>3749</vt:i4>
      </vt:variant>
      <vt:variant>
        <vt:i4>0</vt:i4>
      </vt:variant>
      <vt:variant>
        <vt:i4>5</vt:i4>
      </vt:variant>
      <vt:variant>
        <vt:lpwstr/>
      </vt:variant>
      <vt:variant>
        <vt:lpwstr>_Toc451183798</vt:lpwstr>
      </vt:variant>
      <vt:variant>
        <vt:i4>1638458</vt:i4>
      </vt:variant>
      <vt:variant>
        <vt:i4>3743</vt:i4>
      </vt:variant>
      <vt:variant>
        <vt:i4>0</vt:i4>
      </vt:variant>
      <vt:variant>
        <vt:i4>5</vt:i4>
      </vt:variant>
      <vt:variant>
        <vt:lpwstr/>
      </vt:variant>
      <vt:variant>
        <vt:lpwstr>_Toc451183797</vt:lpwstr>
      </vt:variant>
      <vt:variant>
        <vt:i4>1638458</vt:i4>
      </vt:variant>
      <vt:variant>
        <vt:i4>3737</vt:i4>
      </vt:variant>
      <vt:variant>
        <vt:i4>0</vt:i4>
      </vt:variant>
      <vt:variant>
        <vt:i4>5</vt:i4>
      </vt:variant>
      <vt:variant>
        <vt:lpwstr/>
      </vt:variant>
      <vt:variant>
        <vt:lpwstr>_Toc451183796</vt:lpwstr>
      </vt:variant>
      <vt:variant>
        <vt:i4>1638458</vt:i4>
      </vt:variant>
      <vt:variant>
        <vt:i4>3731</vt:i4>
      </vt:variant>
      <vt:variant>
        <vt:i4>0</vt:i4>
      </vt:variant>
      <vt:variant>
        <vt:i4>5</vt:i4>
      </vt:variant>
      <vt:variant>
        <vt:lpwstr/>
      </vt:variant>
      <vt:variant>
        <vt:lpwstr>_Toc451183795</vt:lpwstr>
      </vt:variant>
      <vt:variant>
        <vt:i4>1638458</vt:i4>
      </vt:variant>
      <vt:variant>
        <vt:i4>3725</vt:i4>
      </vt:variant>
      <vt:variant>
        <vt:i4>0</vt:i4>
      </vt:variant>
      <vt:variant>
        <vt:i4>5</vt:i4>
      </vt:variant>
      <vt:variant>
        <vt:lpwstr/>
      </vt:variant>
      <vt:variant>
        <vt:lpwstr>_Toc451183794</vt:lpwstr>
      </vt:variant>
      <vt:variant>
        <vt:i4>1638458</vt:i4>
      </vt:variant>
      <vt:variant>
        <vt:i4>3719</vt:i4>
      </vt:variant>
      <vt:variant>
        <vt:i4>0</vt:i4>
      </vt:variant>
      <vt:variant>
        <vt:i4>5</vt:i4>
      </vt:variant>
      <vt:variant>
        <vt:lpwstr/>
      </vt:variant>
      <vt:variant>
        <vt:lpwstr>_Toc451183793</vt:lpwstr>
      </vt:variant>
      <vt:variant>
        <vt:i4>1638458</vt:i4>
      </vt:variant>
      <vt:variant>
        <vt:i4>3713</vt:i4>
      </vt:variant>
      <vt:variant>
        <vt:i4>0</vt:i4>
      </vt:variant>
      <vt:variant>
        <vt:i4>5</vt:i4>
      </vt:variant>
      <vt:variant>
        <vt:lpwstr/>
      </vt:variant>
      <vt:variant>
        <vt:lpwstr>_Toc451183792</vt:lpwstr>
      </vt:variant>
      <vt:variant>
        <vt:i4>1638458</vt:i4>
      </vt:variant>
      <vt:variant>
        <vt:i4>3707</vt:i4>
      </vt:variant>
      <vt:variant>
        <vt:i4>0</vt:i4>
      </vt:variant>
      <vt:variant>
        <vt:i4>5</vt:i4>
      </vt:variant>
      <vt:variant>
        <vt:lpwstr/>
      </vt:variant>
      <vt:variant>
        <vt:lpwstr>_Toc451183791</vt:lpwstr>
      </vt:variant>
      <vt:variant>
        <vt:i4>1638458</vt:i4>
      </vt:variant>
      <vt:variant>
        <vt:i4>3701</vt:i4>
      </vt:variant>
      <vt:variant>
        <vt:i4>0</vt:i4>
      </vt:variant>
      <vt:variant>
        <vt:i4>5</vt:i4>
      </vt:variant>
      <vt:variant>
        <vt:lpwstr/>
      </vt:variant>
      <vt:variant>
        <vt:lpwstr>_Toc451183790</vt:lpwstr>
      </vt:variant>
      <vt:variant>
        <vt:i4>1572922</vt:i4>
      </vt:variant>
      <vt:variant>
        <vt:i4>3695</vt:i4>
      </vt:variant>
      <vt:variant>
        <vt:i4>0</vt:i4>
      </vt:variant>
      <vt:variant>
        <vt:i4>5</vt:i4>
      </vt:variant>
      <vt:variant>
        <vt:lpwstr/>
      </vt:variant>
      <vt:variant>
        <vt:lpwstr>_Toc451183789</vt:lpwstr>
      </vt:variant>
      <vt:variant>
        <vt:i4>1572922</vt:i4>
      </vt:variant>
      <vt:variant>
        <vt:i4>3689</vt:i4>
      </vt:variant>
      <vt:variant>
        <vt:i4>0</vt:i4>
      </vt:variant>
      <vt:variant>
        <vt:i4>5</vt:i4>
      </vt:variant>
      <vt:variant>
        <vt:lpwstr/>
      </vt:variant>
      <vt:variant>
        <vt:lpwstr>_Toc451183788</vt:lpwstr>
      </vt:variant>
      <vt:variant>
        <vt:i4>1572922</vt:i4>
      </vt:variant>
      <vt:variant>
        <vt:i4>3683</vt:i4>
      </vt:variant>
      <vt:variant>
        <vt:i4>0</vt:i4>
      </vt:variant>
      <vt:variant>
        <vt:i4>5</vt:i4>
      </vt:variant>
      <vt:variant>
        <vt:lpwstr/>
      </vt:variant>
      <vt:variant>
        <vt:lpwstr>_Toc451183787</vt:lpwstr>
      </vt:variant>
      <vt:variant>
        <vt:i4>1572922</vt:i4>
      </vt:variant>
      <vt:variant>
        <vt:i4>3677</vt:i4>
      </vt:variant>
      <vt:variant>
        <vt:i4>0</vt:i4>
      </vt:variant>
      <vt:variant>
        <vt:i4>5</vt:i4>
      </vt:variant>
      <vt:variant>
        <vt:lpwstr/>
      </vt:variant>
      <vt:variant>
        <vt:lpwstr>_Toc451183786</vt:lpwstr>
      </vt:variant>
      <vt:variant>
        <vt:i4>1572922</vt:i4>
      </vt:variant>
      <vt:variant>
        <vt:i4>3671</vt:i4>
      </vt:variant>
      <vt:variant>
        <vt:i4>0</vt:i4>
      </vt:variant>
      <vt:variant>
        <vt:i4>5</vt:i4>
      </vt:variant>
      <vt:variant>
        <vt:lpwstr/>
      </vt:variant>
      <vt:variant>
        <vt:lpwstr>_Toc451183785</vt:lpwstr>
      </vt:variant>
      <vt:variant>
        <vt:i4>1572922</vt:i4>
      </vt:variant>
      <vt:variant>
        <vt:i4>3665</vt:i4>
      </vt:variant>
      <vt:variant>
        <vt:i4>0</vt:i4>
      </vt:variant>
      <vt:variant>
        <vt:i4>5</vt:i4>
      </vt:variant>
      <vt:variant>
        <vt:lpwstr/>
      </vt:variant>
      <vt:variant>
        <vt:lpwstr>_Toc451183784</vt:lpwstr>
      </vt:variant>
      <vt:variant>
        <vt:i4>1572922</vt:i4>
      </vt:variant>
      <vt:variant>
        <vt:i4>3659</vt:i4>
      </vt:variant>
      <vt:variant>
        <vt:i4>0</vt:i4>
      </vt:variant>
      <vt:variant>
        <vt:i4>5</vt:i4>
      </vt:variant>
      <vt:variant>
        <vt:lpwstr/>
      </vt:variant>
      <vt:variant>
        <vt:lpwstr>_Toc451183783</vt:lpwstr>
      </vt:variant>
      <vt:variant>
        <vt:i4>1572922</vt:i4>
      </vt:variant>
      <vt:variant>
        <vt:i4>3653</vt:i4>
      </vt:variant>
      <vt:variant>
        <vt:i4>0</vt:i4>
      </vt:variant>
      <vt:variant>
        <vt:i4>5</vt:i4>
      </vt:variant>
      <vt:variant>
        <vt:lpwstr/>
      </vt:variant>
      <vt:variant>
        <vt:lpwstr>_Toc451183782</vt:lpwstr>
      </vt:variant>
      <vt:variant>
        <vt:i4>1572922</vt:i4>
      </vt:variant>
      <vt:variant>
        <vt:i4>3647</vt:i4>
      </vt:variant>
      <vt:variant>
        <vt:i4>0</vt:i4>
      </vt:variant>
      <vt:variant>
        <vt:i4>5</vt:i4>
      </vt:variant>
      <vt:variant>
        <vt:lpwstr/>
      </vt:variant>
      <vt:variant>
        <vt:lpwstr>_Toc451183781</vt:lpwstr>
      </vt:variant>
      <vt:variant>
        <vt:i4>1572922</vt:i4>
      </vt:variant>
      <vt:variant>
        <vt:i4>3641</vt:i4>
      </vt:variant>
      <vt:variant>
        <vt:i4>0</vt:i4>
      </vt:variant>
      <vt:variant>
        <vt:i4>5</vt:i4>
      </vt:variant>
      <vt:variant>
        <vt:lpwstr/>
      </vt:variant>
      <vt:variant>
        <vt:lpwstr>_Toc451183780</vt:lpwstr>
      </vt:variant>
      <vt:variant>
        <vt:i4>1507386</vt:i4>
      </vt:variant>
      <vt:variant>
        <vt:i4>3635</vt:i4>
      </vt:variant>
      <vt:variant>
        <vt:i4>0</vt:i4>
      </vt:variant>
      <vt:variant>
        <vt:i4>5</vt:i4>
      </vt:variant>
      <vt:variant>
        <vt:lpwstr/>
      </vt:variant>
      <vt:variant>
        <vt:lpwstr>_Toc451183779</vt:lpwstr>
      </vt:variant>
      <vt:variant>
        <vt:i4>1507386</vt:i4>
      </vt:variant>
      <vt:variant>
        <vt:i4>3629</vt:i4>
      </vt:variant>
      <vt:variant>
        <vt:i4>0</vt:i4>
      </vt:variant>
      <vt:variant>
        <vt:i4>5</vt:i4>
      </vt:variant>
      <vt:variant>
        <vt:lpwstr/>
      </vt:variant>
      <vt:variant>
        <vt:lpwstr>_Toc451183778</vt:lpwstr>
      </vt:variant>
      <vt:variant>
        <vt:i4>1507386</vt:i4>
      </vt:variant>
      <vt:variant>
        <vt:i4>3623</vt:i4>
      </vt:variant>
      <vt:variant>
        <vt:i4>0</vt:i4>
      </vt:variant>
      <vt:variant>
        <vt:i4>5</vt:i4>
      </vt:variant>
      <vt:variant>
        <vt:lpwstr/>
      </vt:variant>
      <vt:variant>
        <vt:lpwstr>_Toc451183777</vt:lpwstr>
      </vt:variant>
      <vt:variant>
        <vt:i4>1507386</vt:i4>
      </vt:variant>
      <vt:variant>
        <vt:i4>3617</vt:i4>
      </vt:variant>
      <vt:variant>
        <vt:i4>0</vt:i4>
      </vt:variant>
      <vt:variant>
        <vt:i4>5</vt:i4>
      </vt:variant>
      <vt:variant>
        <vt:lpwstr/>
      </vt:variant>
      <vt:variant>
        <vt:lpwstr>_Toc451183776</vt:lpwstr>
      </vt:variant>
      <vt:variant>
        <vt:i4>1507386</vt:i4>
      </vt:variant>
      <vt:variant>
        <vt:i4>3611</vt:i4>
      </vt:variant>
      <vt:variant>
        <vt:i4>0</vt:i4>
      </vt:variant>
      <vt:variant>
        <vt:i4>5</vt:i4>
      </vt:variant>
      <vt:variant>
        <vt:lpwstr/>
      </vt:variant>
      <vt:variant>
        <vt:lpwstr>_Toc451183775</vt:lpwstr>
      </vt:variant>
      <vt:variant>
        <vt:i4>1507386</vt:i4>
      </vt:variant>
      <vt:variant>
        <vt:i4>3605</vt:i4>
      </vt:variant>
      <vt:variant>
        <vt:i4>0</vt:i4>
      </vt:variant>
      <vt:variant>
        <vt:i4>5</vt:i4>
      </vt:variant>
      <vt:variant>
        <vt:lpwstr/>
      </vt:variant>
      <vt:variant>
        <vt:lpwstr>_Toc451183774</vt:lpwstr>
      </vt:variant>
      <vt:variant>
        <vt:i4>1507386</vt:i4>
      </vt:variant>
      <vt:variant>
        <vt:i4>3599</vt:i4>
      </vt:variant>
      <vt:variant>
        <vt:i4>0</vt:i4>
      </vt:variant>
      <vt:variant>
        <vt:i4>5</vt:i4>
      </vt:variant>
      <vt:variant>
        <vt:lpwstr/>
      </vt:variant>
      <vt:variant>
        <vt:lpwstr>_Toc451183773</vt:lpwstr>
      </vt:variant>
      <vt:variant>
        <vt:i4>1507386</vt:i4>
      </vt:variant>
      <vt:variant>
        <vt:i4>3593</vt:i4>
      </vt:variant>
      <vt:variant>
        <vt:i4>0</vt:i4>
      </vt:variant>
      <vt:variant>
        <vt:i4>5</vt:i4>
      </vt:variant>
      <vt:variant>
        <vt:lpwstr/>
      </vt:variant>
      <vt:variant>
        <vt:lpwstr>_Toc451183772</vt:lpwstr>
      </vt:variant>
      <vt:variant>
        <vt:i4>1507386</vt:i4>
      </vt:variant>
      <vt:variant>
        <vt:i4>3587</vt:i4>
      </vt:variant>
      <vt:variant>
        <vt:i4>0</vt:i4>
      </vt:variant>
      <vt:variant>
        <vt:i4>5</vt:i4>
      </vt:variant>
      <vt:variant>
        <vt:lpwstr/>
      </vt:variant>
      <vt:variant>
        <vt:lpwstr>_Toc451183771</vt:lpwstr>
      </vt:variant>
      <vt:variant>
        <vt:i4>1507386</vt:i4>
      </vt:variant>
      <vt:variant>
        <vt:i4>3581</vt:i4>
      </vt:variant>
      <vt:variant>
        <vt:i4>0</vt:i4>
      </vt:variant>
      <vt:variant>
        <vt:i4>5</vt:i4>
      </vt:variant>
      <vt:variant>
        <vt:lpwstr/>
      </vt:variant>
      <vt:variant>
        <vt:lpwstr>_Toc451183770</vt:lpwstr>
      </vt:variant>
      <vt:variant>
        <vt:i4>1441850</vt:i4>
      </vt:variant>
      <vt:variant>
        <vt:i4>3575</vt:i4>
      </vt:variant>
      <vt:variant>
        <vt:i4>0</vt:i4>
      </vt:variant>
      <vt:variant>
        <vt:i4>5</vt:i4>
      </vt:variant>
      <vt:variant>
        <vt:lpwstr/>
      </vt:variant>
      <vt:variant>
        <vt:lpwstr>_Toc451183769</vt:lpwstr>
      </vt:variant>
      <vt:variant>
        <vt:i4>1441850</vt:i4>
      </vt:variant>
      <vt:variant>
        <vt:i4>3569</vt:i4>
      </vt:variant>
      <vt:variant>
        <vt:i4>0</vt:i4>
      </vt:variant>
      <vt:variant>
        <vt:i4>5</vt:i4>
      </vt:variant>
      <vt:variant>
        <vt:lpwstr/>
      </vt:variant>
      <vt:variant>
        <vt:lpwstr>_Toc451183768</vt:lpwstr>
      </vt:variant>
      <vt:variant>
        <vt:i4>1441850</vt:i4>
      </vt:variant>
      <vt:variant>
        <vt:i4>3563</vt:i4>
      </vt:variant>
      <vt:variant>
        <vt:i4>0</vt:i4>
      </vt:variant>
      <vt:variant>
        <vt:i4>5</vt:i4>
      </vt:variant>
      <vt:variant>
        <vt:lpwstr/>
      </vt:variant>
      <vt:variant>
        <vt:lpwstr>_Toc451183767</vt:lpwstr>
      </vt:variant>
      <vt:variant>
        <vt:i4>1441850</vt:i4>
      </vt:variant>
      <vt:variant>
        <vt:i4>3557</vt:i4>
      </vt:variant>
      <vt:variant>
        <vt:i4>0</vt:i4>
      </vt:variant>
      <vt:variant>
        <vt:i4>5</vt:i4>
      </vt:variant>
      <vt:variant>
        <vt:lpwstr/>
      </vt:variant>
      <vt:variant>
        <vt:lpwstr>_Toc451183766</vt:lpwstr>
      </vt:variant>
      <vt:variant>
        <vt:i4>1441850</vt:i4>
      </vt:variant>
      <vt:variant>
        <vt:i4>3551</vt:i4>
      </vt:variant>
      <vt:variant>
        <vt:i4>0</vt:i4>
      </vt:variant>
      <vt:variant>
        <vt:i4>5</vt:i4>
      </vt:variant>
      <vt:variant>
        <vt:lpwstr/>
      </vt:variant>
      <vt:variant>
        <vt:lpwstr>_Toc451183765</vt:lpwstr>
      </vt:variant>
      <vt:variant>
        <vt:i4>1441850</vt:i4>
      </vt:variant>
      <vt:variant>
        <vt:i4>3545</vt:i4>
      </vt:variant>
      <vt:variant>
        <vt:i4>0</vt:i4>
      </vt:variant>
      <vt:variant>
        <vt:i4>5</vt:i4>
      </vt:variant>
      <vt:variant>
        <vt:lpwstr/>
      </vt:variant>
      <vt:variant>
        <vt:lpwstr>_Toc451183764</vt:lpwstr>
      </vt:variant>
      <vt:variant>
        <vt:i4>1441850</vt:i4>
      </vt:variant>
      <vt:variant>
        <vt:i4>3539</vt:i4>
      </vt:variant>
      <vt:variant>
        <vt:i4>0</vt:i4>
      </vt:variant>
      <vt:variant>
        <vt:i4>5</vt:i4>
      </vt:variant>
      <vt:variant>
        <vt:lpwstr/>
      </vt:variant>
      <vt:variant>
        <vt:lpwstr>_Toc451183763</vt:lpwstr>
      </vt:variant>
      <vt:variant>
        <vt:i4>1441850</vt:i4>
      </vt:variant>
      <vt:variant>
        <vt:i4>3533</vt:i4>
      </vt:variant>
      <vt:variant>
        <vt:i4>0</vt:i4>
      </vt:variant>
      <vt:variant>
        <vt:i4>5</vt:i4>
      </vt:variant>
      <vt:variant>
        <vt:lpwstr/>
      </vt:variant>
      <vt:variant>
        <vt:lpwstr>_Toc451183762</vt:lpwstr>
      </vt:variant>
      <vt:variant>
        <vt:i4>1441850</vt:i4>
      </vt:variant>
      <vt:variant>
        <vt:i4>3527</vt:i4>
      </vt:variant>
      <vt:variant>
        <vt:i4>0</vt:i4>
      </vt:variant>
      <vt:variant>
        <vt:i4>5</vt:i4>
      </vt:variant>
      <vt:variant>
        <vt:lpwstr/>
      </vt:variant>
      <vt:variant>
        <vt:lpwstr>_Toc451183761</vt:lpwstr>
      </vt:variant>
      <vt:variant>
        <vt:i4>1441850</vt:i4>
      </vt:variant>
      <vt:variant>
        <vt:i4>3521</vt:i4>
      </vt:variant>
      <vt:variant>
        <vt:i4>0</vt:i4>
      </vt:variant>
      <vt:variant>
        <vt:i4>5</vt:i4>
      </vt:variant>
      <vt:variant>
        <vt:lpwstr/>
      </vt:variant>
      <vt:variant>
        <vt:lpwstr>_Toc451183760</vt:lpwstr>
      </vt:variant>
      <vt:variant>
        <vt:i4>1376314</vt:i4>
      </vt:variant>
      <vt:variant>
        <vt:i4>3515</vt:i4>
      </vt:variant>
      <vt:variant>
        <vt:i4>0</vt:i4>
      </vt:variant>
      <vt:variant>
        <vt:i4>5</vt:i4>
      </vt:variant>
      <vt:variant>
        <vt:lpwstr/>
      </vt:variant>
      <vt:variant>
        <vt:lpwstr>_Toc451183759</vt:lpwstr>
      </vt:variant>
      <vt:variant>
        <vt:i4>1376314</vt:i4>
      </vt:variant>
      <vt:variant>
        <vt:i4>3509</vt:i4>
      </vt:variant>
      <vt:variant>
        <vt:i4>0</vt:i4>
      </vt:variant>
      <vt:variant>
        <vt:i4>5</vt:i4>
      </vt:variant>
      <vt:variant>
        <vt:lpwstr/>
      </vt:variant>
      <vt:variant>
        <vt:lpwstr>_Toc451183758</vt:lpwstr>
      </vt:variant>
      <vt:variant>
        <vt:i4>1376314</vt:i4>
      </vt:variant>
      <vt:variant>
        <vt:i4>3503</vt:i4>
      </vt:variant>
      <vt:variant>
        <vt:i4>0</vt:i4>
      </vt:variant>
      <vt:variant>
        <vt:i4>5</vt:i4>
      </vt:variant>
      <vt:variant>
        <vt:lpwstr/>
      </vt:variant>
      <vt:variant>
        <vt:lpwstr>_Toc451183757</vt:lpwstr>
      </vt:variant>
      <vt:variant>
        <vt:i4>1376314</vt:i4>
      </vt:variant>
      <vt:variant>
        <vt:i4>3497</vt:i4>
      </vt:variant>
      <vt:variant>
        <vt:i4>0</vt:i4>
      </vt:variant>
      <vt:variant>
        <vt:i4>5</vt:i4>
      </vt:variant>
      <vt:variant>
        <vt:lpwstr/>
      </vt:variant>
      <vt:variant>
        <vt:lpwstr>_Toc451183756</vt:lpwstr>
      </vt:variant>
      <vt:variant>
        <vt:i4>1376314</vt:i4>
      </vt:variant>
      <vt:variant>
        <vt:i4>3491</vt:i4>
      </vt:variant>
      <vt:variant>
        <vt:i4>0</vt:i4>
      </vt:variant>
      <vt:variant>
        <vt:i4>5</vt:i4>
      </vt:variant>
      <vt:variant>
        <vt:lpwstr/>
      </vt:variant>
      <vt:variant>
        <vt:lpwstr>_Toc451183755</vt:lpwstr>
      </vt:variant>
      <vt:variant>
        <vt:i4>1376314</vt:i4>
      </vt:variant>
      <vt:variant>
        <vt:i4>3485</vt:i4>
      </vt:variant>
      <vt:variant>
        <vt:i4>0</vt:i4>
      </vt:variant>
      <vt:variant>
        <vt:i4>5</vt:i4>
      </vt:variant>
      <vt:variant>
        <vt:lpwstr/>
      </vt:variant>
      <vt:variant>
        <vt:lpwstr>_Toc451183754</vt:lpwstr>
      </vt:variant>
      <vt:variant>
        <vt:i4>1376314</vt:i4>
      </vt:variant>
      <vt:variant>
        <vt:i4>3479</vt:i4>
      </vt:variant>
      <vt:variant>
        <vt:i4>0</vt:i4>
      </vt:variant>
      <vt:variant>
        <vt:i4>5</vt:i4>
      </vt:variant>
      <vt:variant>
        <vt:lpwstr/>
      </vt:variant>
      <vt:variant>
        <vt:lpwstr>_Toc451183753</vt:lpwstr>
      </vt:variant>
      <vt:variant>
        <vt:i4>1376314</vt:i4>
      </vt:variant>
      <vt:variant>
        <vt:i4>3473</vt:i4>
      </vt:variant>
      <vt:variant>
        <vt:i4>0</vt:i4>
      </vt:variant>
      <vt:variant>
        <vt:i4>5</vt:i4>
      </vt:variant>
      <vt:variant>
        <vt:lpwstr/>
      </vt:variant>
      <vt:variant>
        <vt:lpwstr>_Toc451183752</vt:lpwstr>
      </vt:variant>
      <vt:variant>
        <vt:i4>1376314</vt:i4>
      </vt:variant>
      <vt:variant>
        <vt:i4>3467</vt:i4>
      </vt:variant>
      <vt:variant>
        <vt:i4>0</vt:i4>
      </vt:variant>
      <vt:variant>
        <vt:i4>5</vt:i4>
      </vt:variant>
      <vt:variant>
        <vt:lpwstr/>
      </vt:variant>
      <vt:variant>
        <vt:lpwstr>_Toc451183751</vt:lpwstr>
      </vt:variant>
      <vt:variant>
        <vt:i4>1376314</vt:i4>
      </vt:variant>
      <vt:variant>
        <vt:i4>3461</vt:i4>
      </vt:variant>
      <vt:variant>
        <vt:i4>0</vt:i4>
      </vt:variant>
      <vt:variant>
        <vt:i4>5</vt:i4>
      </vt:variant>
      <vt:variant>
        <vt:lpwstr/>
      </vt:variant>
      <vt:variant>
        <vt:lpwstr>_Toc451183750</vt:lpwstr>
      </vt:variant>
      <vt:variant>
        <vt:i4>1310778</vt:i4>
      </vt:variant>
      <vt:variant>
        <vt:i4>3455</vt:i4>
      </vt:variant>
      <vt:variant>
        <vt:i4>0</vt:i4>
      </vt:variant>
      <vt:variant>
        <vt:i4>5</vt:i4>
      </vt:variant>
      <vt:variant>
        <vt:lpwstr/>
      </vt:variant>
      <vt:variant>
        <vt:lpwstr>_Toc451183749</vt:lpwstr>
      </vt:variant>
      <vt:variant>
        <vt:i4>1310778</vt:i4>
      </vt:variant>
      <vt:variant>
        <vt:i4>3449</vt:i4>
      </vt:variant>
      <vt:variant>
        <vt:i4>0</vt:i4>
      </vt:variant>
      <vt:variant>
        <vt:i4>5</vt:i4>
      </vt:variant>
      <vt:variant>
        <vt:lpwstr/>
      </vt:variant>
      <vt:variant>
        <vt:lpwstr>_Toc451183748</vt:lpwstr>
      </vt:variant>
      <vt:variant>
        <vt:i4>1310778</vt:i4>
      </vt:variant>
      <vt:variant>
        <vt:i4>3443</vt:i4>
      </vt:variant>
      <vt:variant>
        <vt:i4>0</vt:i4>
      </vt:variant>
      <vt:variant>
        <vt:i4>5</vt:i4>
      </vt:variant>
      <vt:variant>
        <vt:lpwstr/>
      </vt:variant>
      <vt:variant>
        <vt:lpwstr>_Toc451183747</vt:lpwstr>
      </vt:variant>
      <vt:variant>
        <vt:i4>1310778</vt:i4>
      </vt:variant>
      <vt:variant>
        <vt:i4>3437</vt:i4>
      </vt:variant>
      <vt:variant>
        <vt:i4>0</vt:i4>
      </vt:variant>
      <vt:variant>
        <vt:i4>5</vt:i4>
      </vt:variant>
      <vt:variant>
        <vt:lpwstr/>
      </vt:variant>
      <vt:variant>
        <vt:lpwstr>_Toc451183746</vt:lpwstr>
      </vt:variant>
      <vt:variant>
        <vt:i4>1310778</vt:i4>
      </vt:variant>
      <vt:variant>
        <vt:i4>3431</vt:i4>
      </vt:variant>
      <vt:variant>
        <vt:i4>0</vt:i4>
      </vt:variant>
      <vt:variant>
        <vt:i4>5</vt:i4>
      </vt:variant>
      <vt:variant>
        <vt:lpwstr/>
      </vt:variant>
      <vt:variant>
        <vt:lpwstr>_Toc451183745</vt:lpwstr>
      </vt:variant>
      <vt:variant>
        <vt:i4>1310778</vt:i4>
      </vt:variant>
      <vt:variant>
        <vt:i4>3425</vt:i4>
      </vt:variant>
      <vt:variant>
        <vt:i4>0</vt:i4>
      </vt:variant>
      <vt:variant>
        <vt:i4>5</vt:i4>
      </vt:variant>
      <vt:variant>
        <vt:lpwstr/>
      </vt:variant>
      <vt:variant>
        <vt:lpwstr>_Toc451183744</vt:lpwstr>
      </vt:variant>
      <vt:variant>
        <vt:i4>1310778</vt:i4>
      </vt:variant>
      <vt:variant>
        <vt:i4>3419</vt:i4>
      </vt:variant>
      <vt:variant>
        <vt:i4>0</vt:i4>
      </vt:variant>
      <vt:variant>
        <vt:i4>5</vt:i4>
      </vt:variant>
      <vt:variant>
        <vt:lpwstr/>
      </vt:variant>
      <vt:variant>
        <vt:lpwstr>_Toc451183743</vt:lpwstr>
      </vt:variant>
      <vt:variant>
        <vt:i4>1310778</vt:i4>
      </vt:variant>
      <vt:variant>
        <vt:i4>3413</vt:i4>
      </vt:variant>
      <vt:variant>
        <vt:i4>0</vt:i4>
      </vt:variant>
      <vt:variant>
        <vt:i4>5</vt:i4>
      </vt:variant>
      <vt:variant>
        <vt:lpwstr/>
      </vt:variant>
      <vt:variant>
        <vt:lpwstr>_Toc451183742</vt:lpwstr>
      </vt:variant>
      <vt:variant>
        <vt:i4>1310778</vt:i4>
      </vt:variant>
      <vt:variant>
        <vt:i4>3407</vt:i4>
      </vt:variant>
      <vt:variant>
        <vt:i4>0</vt:i4>
      </vt:variant>
      <vt:variant>
        <vt:i4>5</vt:i4>
      </vt:variant>
      <vt:variant>
        <vt:lpwstr/>
      </vt:variant>
      <vt:variant>
        <vt:lpwstr>_Toc451183741</vt:lpwstr>
      </vt:variant>
      <vt:variant>
        <vt:i4>1310778</vt:i4>
      </vt:variant>
      <vt:variant>
        <vt:i4>3401</vt:i4>
      </vt:variant>
      <vt:variant>
        <vt:i4>0</vt:i4>
      </vt:variant>
      <vt:variant>
        <vt:i4>5</vt:i4>
      </vt:variant>
      <vt:variant>
        <vt:lpwstr/>
      </vt:variant>
      <vt:variant>
        <vt:lpwstr>_Toc451183740</vt:lpwstr>
      </vt:variant>
      <vt:variant>
        <vt:i4>1245242</vt:i4>
      </vt:variant>
      <vt:variant>
        <vt:i4>3395</vt:i4>
      </vt:variant>
      <vt:variant>
        <vt:i4>0</vt:i4>
      </vt:variant>
      <vt:variant>
        <vt:i4>5</vt:i4>
      </vt:variant>
      <vt:variant>
        <vt:lpwstr/>
      </vt:variant>
      <vt:variant>
        <vt:lpwstr>_Toc451183739</vt:lpwstr>
      </vt:variant>
      <vt:variant>
        <vt:i4>1245242</vt:i4>
      </vt:variant>
      <vt:variant>
        <vt:i4>3389</vt:i4>
      </vt:variant>
      <vt:variant>
        <vt:i4>0</vt:i4>
      </vt:variant>
      <vt:variant>
        <vt:i4>5</vt:i4>
      </vt:variant>
      <vt:variant>
        <vt:lpwstr/>
      </vt:variant>
      <vt:variant>
        <vt:lpwstr>_Toc451183738</vt:lpwstr>
      </vt:variant>
      <vt:variant>
        <vt:i4>1245242</vt:i4>
      </vt:variant>
      <vt:variant>
        <vt:i4>3383</vt:i4>
      </vt:variant>
      <vt:variant>
        <vt:i4>0</vt:i4>
      </vt:variant>
      <vt:variant>
        <vt:i4>5</vt:i4>
      </vt:variant>
      <vt:variant>
        <vt:lpwstr/>
      </vt:variant>
      <vt:variant>
        <vt:lpwstr>_Toc451183737</vt:lpwstr>
      </vt:variant>
      <vt:variant>
        <vt:i4>1245242</vt:i4>
      </vt:variant>
      <vt:variant>
        <vt:i4>3377</vt:i4>
      </vt:variant>
      <vt:variant>
        <vt:i4>0</vt:i4>
      </vt:variant>
      <vt:variant>
        <vt:i4>5</vt:i4>
      </vt:variant>
      <vt:variant>
        <vt:lpwstr/>
      </vt:variant>
      <vt:variant>
        <vt:lpwstr>_Toc451183736</vt:lpwstr>
      </vt:variant>
      <vt:variant>
        <vt:i4>1245242</vt:i4>
      </vt:variant>
      <vt:variant>
        <vt:i4>3371</vt:i4>
      </vt:variant>
      <vt:variant>
        <vt:i4>0</vt:i4>
      </vt:variant>
      <vt:variant>
        <vt:i4>5</vt:i4>
      </vt:variant>
      <vt:variant>
        <vt:lpwstr/>
      </vt:variant>
      <vt:variant>
        <vt:lpwstr>_Toc451183735</vt:lpwstr>
      </vt:variant>
      <vt:variant>
        <vt:i4>1245242</vt:i4>
      </vt:variant>
      <vt:variant>
        <vt:i4>3365</vt:i4>
      </vt:variant>
      <vt:variant>
        <vt:i4>0</vt:i4>
      </vt:variant>
      <vt:variant>
        <vt:i4>5</vt:i4>
      </vt:variant>
      <vt:variant>
        <vt:lpwstr/>
      </vt:variant>
      <vt:variant>
        <vt:lpwstr>_Toc451183734</vt:lpwstr>
      </vt:variant>
      <vt:variant>
        <vt:i4>1245242</vt:i4>
      </vt:variant>
      <vt:variant>
        <vt:i4>3359</vt:i4>
      </vt:variant>
      <vt:variant>
        <vt:i4>0</vt:i4>
      </vt:variant>
      <vt:variant>
        <vt:i4>5</vt:i4>
      </vt:variant>
      <vt:variant>
        <vt:lpwstr/>
      </vt:variant>
      <vt:variant>
        <vt:lpwstr>_Toc451183733</vt:lpwstr>
      </vt:variant>
      <vt:variant>
        <vt:i4>1245242</vt:i4>
      </vt:variant>
      <vt:variant>
        <vt:i4>3353</vt:i4>
      </vt:variant>
      <vt:variant>
        <vt:i4>0</vt:i4>
      </vt:variant>
      <vt:variant>
        <vt:i4>5</vt:i4>
      </vt:variant>
      <vt:variant>
        <vt:lpwstr/>
      </vt:variant>
      <vt:variant>
        <vt:lpwstr>_Toc451183732</vt:lpwstr>
      </vt:variant>
      <vt:variant>
        <vt:i4>1245242</vt:i4>
      </vt:variant>
      <vt:variant>
        <vt:i4>3347</vt:i4>
      </vt:variant>
      <vt:variant>
        <vt:i4>0</vt:i4>
      </vt:variant>
      <vt:variant>
        <vt:i4>5</vt:i4>
      </vt:variant>
      <vt:variant>
        <vt:lpwstr/>
      </vt:variant>
      <vt:variant>
        <vt:lpwstr>_Toc451183731</vt:lpwstr>
      </vt:variant>
      <vt:variant>
        <vt:i4>1245242</vt:i4>
      </vt:variant>
      <vt:variant>
        <vt:i4>3341</vt:i4>
      </vt:variant>
      <vt:variant>
        <vt:i4>0</vt:i4>
      </vt:variant>
      <vt:variant>
        <vt:i4>5</vt:i4>
      </vt:variant>
      <vt:variant>
        <vt:lpwstr/>
      </vt:variant>
      <vt:variant>
        <vt:lpwstr>_Toc451183730</vt:lpwstr>
      </vt:variant>
      <vt:variant>
        <vt:i4>1179706</vt:i4>
      </vt:variant>
      <vt:variant>
        <vt:i4>3335</vt:i4>
      </vt:variant>
      <vt:variant>
        <vt:i4>0</vt:i4>
      </vt:variant>
      <vt:variant>
        <vt:i4>5</vt:i4>
      </vt:variant>
      <vt:variant>
        <vt:lpwstr/>
      </vt:variant>
      <vt:variant>
        <vt:lpwstr>_Toc451183729</vt:lpwstr>
      </vt:variant>
      <vt:variant>
        <vt:i4>1179706</vt:i4>
      </vt:variant>
      <vt:variant>
        <vt:i4>3329</vt:i4>
      </vt:variant>
      <vt:variant>
        <vt:i4>0</vt:i4>
      </vt:variant>
      <vt:variant>
        <vt:i4>5</vt:i4>
      </vt:variant>
      <vt:variant>
        <vt:lpwstr/>
      </vt:variant>
      <vt:variant>
        <vt:lpwstr>_Toc451183728</vt:lpwstr>
      </vt:variant>
      <vt:variant>
        <vt:i4>1179706</vt:i4>
      </vt:variant>
      <vt:variant>
        <vt:i4>3323</vt:i4>
      </vt:variant>
      <vt:variant>
        <vt:i4>0</vt:i4>
      </vt:variant>
      <vt:variant>
        <vt:i4>5</vt:i4>
      </vt:variant>
      <vt:variant>
        <vt:lpwstr/>
      </vt:variant>
      <vt:variant>
        <vt:lpwstr>_Toc451183727</vt:lpwstr>
      </vt:variant>
      <vt:variant>
        <vt:i4>1179706</vt:i4>
      </vt:variant>
      <vt:variant>
        <vt:i4>3317</vt:i4>
      </vt:variant>
      <vt:variant>
        <vt:i4>0</vt:i4>
      </vt:variant>
      <vt:variant>
        <vt:i4>5</vt:i4>
      </vt:variant>
      <vt:variant>
        <vt:lpwstr/>
      </vt:variant>
      <vt:variant>
        <vt:lpwstr>_Toc451183726</vt:lpwstr>
      </vt:variant>
      <vt:variant>
        <vt:i4>1179706</vt:i4>
      </vt:variant>
      <vt:variant>
        <vt:i4>3311</vt:i4>
      </vt:variant>
      <vt:variant>
        <vt:i4>0</vt:i4>
      </vt:variant>
      <vt:variant>
        <vt:i4>5</vt:i4>
      </vt:variant>
      <vt:variant>
        <vt:lpwstr/>
      </vt:variant>
      <vt:variant>
        <vt:lpwstr>_Toc451183725</vt:lpwstr>
      </vt:variant>
      <vt:variant>
        <vt:i4>1179706</vt:i4>
      </vt:variant>
      <vt:variant>
        <vt:i4>3305</vt:i4>
      </vt:variant>
      <vt:variant>
        <vt:i4>0</vt:i4>
      </vt:variant>
      <vt:variant>
        <vt:i4>5</vt:i4>
      </vt:variant>
      <vt:variant>
        <vt:lpwstr/>
      </vt:variant>
      <vt:variant>
        <vt:lpwstr>_Toc451183724</vt:lpwstr>
      </vt:variant>
      <vt:variant>
        <vt:i4>1179706</vt:i4>
      </vt:variant>
      <vt:variant>
        <vt:i4>3299</vt:i4>
      </vt:variant>
      <vt:variant>
        <vt:i4>0</vt:i4>
      </vt:variant>
      <vt:variant>
        <vt:i4>5</vt:i4>
      </vt:variant>
      <vt:variant>
        <vt:lpwstr/>
      </vt:variant>
      <vt:variant>
        <vt:lpwstr>_Toc451183723</vt:lpwstr>
      </vt:variant>
      <vt:variant>
        <vt:i4>1179706</vt:i4>
      </vt:variant>
      <vt:variant>
        <vt:i4>3293</vt:i4>
      </vt:variant>
      <vt:variant>
        <vt:i4>0</vt:i4>
      </vt:variant>
      <vt:variant>
        <vt:i4>5</vt:i4>
      </vt:variant>
      <vt:variant>
        <vt:lpwstr/>
      </vt:variant>
      <vt:variant>
        <vt:lpwstr>_Toc451183722</vt:lpwstr>
      </vt:variant>
      <vt:variant>
        <vt:i4>1179706</vt:i4>
      </vt:variant>
      <vt:variant>
        <vt:i4>3287</vt:i4>
      </vt:variant>
      <vt:variant>
        <vt:i4>0</vt:i4>
      </vt:variant>
      <vt:variant>
        <vt:i4>5</vt:i4>
      </vt:variant>
      <vt:variant>
        <vt:lpwstr/>
      </vt:variant>
      <vt:variant>
        <vt:lpwstr>_Toc451183721</vt:lpwstr>
      </vt:variant>
      <vt:variant>
        <vt:i4>1179706</vt:i4>
      </vt:variant>
      <vt:variant>
        <vt:i4>3281</vt:i4>
      </vt:variant>
      <vt:variant>
        <vt:i4>0</vt:i4>
      </vt:variant>
      <vt:variant>
        <vt:i4>5</vt:i4>
      </vt:variant>
      <vt:variant>
        <vt:lpwstr/>
      </vt:variant>
      <vt:variant>
        <vt:lpwstr>_Toc451183720</vt:lpwstr>
      </vt:variant>
      <vt:variant>
        <vt:i4>1114170</vt:i4>
      </vt:variant>
      <vt:variant>
        <vt:i4>3275</vt:i4>
      </vt:variant>
      <vt:variant>
        <vt:i4>0</vt:i4>
      </vt:variant>
      <vt:variant>
        <vt:i4>5</vt:i4>
      </vt:variant>
      <vt:variant>
        <vt:lpwstr/>
      </vt:variant>
      <vt:variant>
        <vt:lpwstr>_Toc451183719</vt:lpwstr>
      </vt:variant>
      <vt:variant>
        <vt:i4>1114170</vt:i4>
      </vt:variant>
      <vt:variant>
        <vt:i4>3269</vt:i4>
      </vt:variant>
      <vt:variant>
        <vt:i4>0</vt:i4>
      </vt:variant>
      <vt:variant>
        <vt:i4>5</vt:i4>
      </vt:variant>
      <vt:variant>
        <vt:lpwstr/>
      </vt:variant>
      <vt:variant>
        <vt:lpwstr>_Toc451183718</vt:lpwstr>
      </vt:variant>
      <vt:variant>
        <vt:i4>1114170</vt:i4>
      </vt:variant>
      <vt:variant>
        <vt:i4>3263</vt:i4>
      </vt:variant>
      <vt:variant>
        <vt:i4>0</vt:i4>
      </vt:variant>
      <vt:variant>
        <vt:i4>5</vt:i4>
      </vt:variant>
      <vt:variant>
        <vt:lpwstr/>
      </vt:variant>
      <vt:variant>
        <vt:lpwstr>_Toc451183717</vt:lpwstr>
      </vt:variant>
      <vt:variant>
        <vt:i4>1114170</vt:i4>
      </vt:variant>
      <vt:variant>
        <vt:i4>3257</vt:i4>
      </vt:variant>
      <vt:variant>
        <vt:i4>0</vt:i4>
      </vt:variant>
      <vt:variant>
        <vt:i4>5</vt:i4>
      </vt:variant>
      <vt:variant>
        <vt:lpwstr/>
      </vt:variant>
      <vt:variant>
        <vt:lpwstr>_Toc451183716</vt:lpwstr>
      </vt:variant>
      <vt:variant>
        <vt:i4>1114170</vt:i4>
      </vt:variant>
      <vt:variant>
        <vt:i4>3251</vt:i4>
      </vt:variant>
      <vt:variant>
        <vt:i4>0</vt:i4>
      </vt:variant>
      <vt:variant>
        <vt:i4>5</vt:i4>
      </vt:variant>
      <vt:variant>
        <vt:lpwstr/>
      </vt:variant>
      <vt:variant>
        <vt:lpwstr>_Toc451183715</vt:lpwstr>
      </vt:variant>
      <vt:variant>
        <vt:i4>1114170</vt:i4>
      </vt:variant>
      <vt:variant>
        <vt:i4>3245</vt:i4>
      </vt:variant>
      <vt:variant>
        <vt:i4>0</vt:i4>
      </vt:variant>
      <vt:variant>
        <vt:i4>5</vt:i4>
      </vt:variant>
      <vt:variant>
        <vt:lpwstr/>
      </vt:variant>
      <vt:variant>
        <vt:lpwstr>_Toc451183714</vt:lpwstr>
      </vt:variant>
      <vt:variant>
        <vt:i4>1114170</vt:i4>
      </vt:variant>
      <vt:variant>
        <vt:i4>3239</vt:i4>
      </vt:variant>
      <vt:variant>
        <vt:i4>0</vt:i4>
      </vt:variant>
      <vt:variant>
        <vt:i4>5</vt:i4>
      </vt:variant>
      <vt:variant>
        <vt:lpwstr/>
      </vt:variant>
      <vt:variant>
        <vt:lpwstr>_Toc451183713</vt:lpwstr>
      </vt:variant>
      <vt:variant>
        <vt:i4>1114170</vt:i4>
      </vt:variant>
      <vt:variant>
        <vt:i4>3233</vt:i4>
      </vt:variant>
      <vt:variant>
        <vt:i4>0</vt:i4>
      </vt:variant>
      <vt:variant>
        <vt:i4>5</vt:i4>
      </vt:variant>
      <vt:variant>
        <vt:lpwstr/>
      </vt:variant>
      <vt:variant>
        <vt:lpwstr>_Toc451183712</vt:lpwstr>
      </vt:variant>
      <vt:variant>
        <vt:i4>1114170</vt:i4>
      </vt:variant>
      <vt:variant>
        <vt:i4>3227</vt:i4>
      </vt:variant>
      <vt:variant>
        <vt:i4>0</vt:i4>
      </vt:variant>
      <vt:variant>
        <vt:i4>5</vt:i4>
      </vt:variant>
      <vt:variant>
        <vt:lpwstr/>
      </vt:variant>
      <vt:variant>
        <vt:lpwstr>_Toc451183711</vt:lpwstr>
      </vt:variant>
      <vt:variant>
        <vt:i4>1114170</vt:i4>
      </vt:variant>
      <vt:variant>
        <vt:i4>3221</vt:i4>
      </vt:variant>
      <vt:variant>
        <vt:i4>0</vt:i4>
      </vt:variant>
      <vt:variant>
        <vt:i4>5</vt:i4>
      </vt:variant>
      <vt:variant>
        <vt:lpwstr/>
      </vt:variant>
      <vt:variant>
        <vt:lpwstr>_Toc451183710</vt:lpwstr>
      </vt:variant>
      <vt:variant>
        <vt:i4>1048634</vt:i4>
      </vt:variant>
      <vt:variant>
        <vt:i4>3215</vt:i4>
      </vt:variant>
      <vt:variant>
        <vt:i4>0</vt:i4>
      </vt:variant>
      <vt:variant>
        <vt:i4>5</vt:i4>
      </vt:variant>
      <vt:variant>
        <vt:lpwstr/>
      </vt:variant>
      <vt:variant>
        <vt:lpwstr>_Toc451183709</vt:lpwstr>
      </vt:variant>
      <vt:variant>
        <vt:i4>1048634</vt:i4>
      </vt:variant>
      <vt:variant>
        <vt:i4>3209</vt:i4>
      </vt:variant>
      <vt:variant>
        <vt:i4>0</vt:i4>
      </vt:variant>
      <vt:variant>
        <vt:i4>5</vt:i4>
      </vt:variant>
      <vt:variant>
        <vt:lpwstr/>
      </vt:variant>
      <vt:variant>
        <vt:lpwstr>_Toc451183708</vt:lpwstr>
      </vt:variant>
      <vt:variant>
        <vt:i4>1048634</vt:i4>
      </vt:variant>
      <vt:variant>
        <vt:i4>3203</vt:i4>
      </vt:variant>
      <vt:variant>
        <vt:i4>0</vt:i4>
      </vt:variant>
      <vt:variant>
        <vt:i4>5</vt:i4>
      </vt:variant>
      <vt:variant>
        <vt:lpwstr/>
      </vt:variant>
      <vt:variant>
        <vt:lpwstr>_Toc451183707</vt:lpwstr>
      </vt:variant>
      <vt:variant>
        <vt:i4>1048634</vt:i4>
      </vt:variant>
      <vt:variant>
        <vt:i4>3197</vt:i4>
      </vt:variant>
      <vt:variant>
        <vt:i4>0</vt:i4>
      </vt:variant>
      <vt:variant>
        <vt:i4>5</vt:i4>
      </vt:variant>
      <vt:variant>
        <vt:lpwstr/>
      </vt:variant>
      <vt:variant>
        <vt:lpwstr>_Toc451183706</vt:lpwstr>
      </vt:variant>
      <vt:variant>
        <vt:i4>1048634</vt:i4>
      </vt:variant>
      <vt:variant>
        <vt:i4>3191</vt:i4>
      </vt:variant>
      <vt:variant>
        <vt:i4>0</vt:i4>
      </vt:variant>
      <vt:variant>
        <vt:i4>5</vt:i4>
      </vt:variant>
      <vt:variant>
        <vt:lpwstr/>
      </vt:variant>
      <vt:variant>
        <vt:lpwstr>_Toc451183705</vt:lpwstr>
      </vt:variant>
      <vt:variant>
        <vt:i4>1048634</vt:i4>
      </vt:variant>
      <vt:variant>
        <vt:i4>3185</vt:i4>
      </vt:variant>
      <vt:variant>
        <vt:i4>0</vt:i4>
      </vt:variant>
      <vt:variant>
        <vt:i4>5</vt:i4>
      </vt:variant>
      <vt:variant>
        <vt:lpwstr/>
      </vt:variant>
      <vt:variant>
        <vt:lpwstr>_Toc451183704</vt:lpwstr>
      </vt:variant>
      <vt:variant>
        <vt:i4>1048634</vt:i4>
      </vt:variant>
      <vt:variant>
        <vt:i4>3179</vt:i4>
      </vt:variant>
      <vt:variant>
        <vt:i4>0</vt:i4>
      </vt:variant>
      <vt:variant>
        <vt:i4>5</vt:i4>
      </vt:variant>
      <vt:variant>
        <vt:lpwstr/>
      </vt:variant>
      <vt:variant>
        <vt:lpwstr>_Toc451183703</vt:lpwstr>
      </vt:variant>
      <vt:variant>
        <vt:i4>1048634</vt:i4>
      </vt:variant>
      <vt:variant>
        <vt:i4>3173</vt:i4>
      </vt:variant>
      <vt:variant>
        <vt:i4>0</vt:i4>
      </vt:variant>
      <vt:variant>
        <vt:i4>5</vt:i4>
      </vt:variant>
      <vt:variant>
        <vt:lpwstr/>
      </vt:variant>
      <vt:variant>
        <vt:lpwstr>_Toc451183702</vt:lpwstr>
      </vt:variant>
      <vt:variant>
        <vt:i4>1048634</vt:i4>
      </vt:variant>
      <vt:variant>
        <vt:i4>3167</vt:i4>
      </vt:variant>
      <vt:variant>
        <vt:i4>0</vt:i4>
      </vt:variant>
      <vt:variant>
        <vt:i4>5</vt:i4>
      </vt:variant>
      <vt:variant>
        <vt:lpwstr/>
      </vt:variant>
      <vt:variant>
        <vt:lpwstr>_Toc451183701</vt:lpwstr>
      </vt:variant>
      <vt:variant>
        <vt:i4>1048634</vt:i4>
      </vt:variant>
      <vt:variant>
        <vt:i4>3161</vt:i4>
      </vt:variant>
      <vt:variant>
        <vt:i4>0</vt:i4>
      </vt:variant>
      <vt:variant>
        <vt:i4>5</vt:i4>
      </vt:variant>
      <vt:variant>
        <vt:lpwstr/>
      </vt:variant>
      <vt:variant>
        <vt:lpwstr>_Toc451183700</vt:lpwstr>
      </vt:variant>
      <vt:variant>
        <vt:i4>1638459</vt:i4>
      </vt:variant>
      <vt:variant>
        <vt:i4>3155</vt:i4>
      </vt:variant>
      <vt:variant>
        <vt:i4>0</vt:i4>
      </vt:variant>
      <vt:variant>
        <vt:i4>5</vt:i4>
      </vt:variant>
      <vt:variant>
        <vt:lpwstr/>
      </vt:variant>
      <vt:variant>
        <vt:lpwstr>_Toc451183699</vt:lpwstr>
      </vt:variant>
      <vt:variant>
        <vt:i4>1638459</vt:i4>
      </vt:variant>
      <vt:variant>
        <vt:i4>3149</vt:i4>
      </vt:variant>
      <vt:variant>
        <vt:i4>0</vt:i4>
      </vt:variant>
      <vt:variant>
        <vt:i4>5</vt:i4>
      </vt:variant>
      <vt:variant>
        <vt:lpwstr/>
      </vt:variant>
      <vt:variant>
        <vt:lpwstr>_Toc451183698</vt:lpwstr>
      </vt:variant>
      <vt:variant>
        <vt:i4>1638459</vt:i4>
      </vt:variant>
      <vt:variant>
        <vt:i4>3143</vt:i4>
      </vt:variant>
      <vt:variant>
        <vt:i4>0</vt:i4>
      </vt:variant>
      <vt:variant>
        <vt:i4>5</vt:i4>
      </vt:variant>
      <vt:variant>
        <vt:lpwstr/>
      </vt:variant>
      <vt:variant>
        <vt:lpwstr>_Toc451183697</vt:lpwstr>
      </vt:variant>
      <vt:variant>
        <vt:i4>1638459</vt:i4>
      </vt:variant>
      <vt:variant>
        <vt:i4>3137</vt:i4>
      </vt:variant>
      <vt:variant>
        <vt:i4>0</vt:i4>
      </vt:variant>
      <vt:variant>
        <vt:i4>5</vt:i4>
      </vt:variant>
      <vt:variant>
        <vt:lpwstr/>
      </vt:variant>
      <vt:variant>
        <vt:lpwstr>_Toc451183696</vt:lpwstr>
      </vt:variant>
      <vt:variant>
        <vt:i4>1638459</vt:i4>
      </vt:variant>
      <vt:variant>
        <vt:i4>3131</vt:i4>
      </vt:variant>
      <vt:variant>
        <vt:i4>0</vt:i4>
      </vt:variant>
      <vt:variant>
        <vt:i4>5</vt:i4>
      </vt:variant>
      <vt:variant>
        <vt:lpwstr/>
      </vt:variant>
      <vt:variant>
        <vt:lpwstr>_Toc451183695</vt:lpwstr>
      </vt:variant>
      <vt:variant>
        <vt:i4>1638459</vt:i4>
      </vt:variant>
      <vt:variant>
        <vt:i4>3125</vt:i4>
      </vt:variant>
      <vt:variant>
        <vt:i4>0</vt:i4>
      </vt:variant>
      <vt:variant>
        <vt:i4>5</vt:i4>
      </vt:variant>
      <vt:variant>
        <vt:lpwstr/>
      </vt:variant>
      <vt:variant>
        <vt:lpwstr>_Toc451183694</vt:lpwstr>
      </vt:variant>
      <vt:variant>
        <vt:i4>1638459</vt:i4>
      </vt:variant>
      <vt:variant>
        <vt:i4>3119</vt:i4>
      </vt:variant>
      <vt:variant>
        <vt:i4>0</vt:i4>
      </vt:variant>
      <vt:variant>
        <vt:i4>5</vt:i4>
      </vt:variant>
      <vt:variant>
        <vt:lpwstr/>
      </vt:variant>
      <vt:variant>
        <vt:lpwstr>_Toc451183693</vt:lpwstr>
      </vt:variant>
      <vt:variant>
        <vt:i4>1638459</vt:i4>
      </vt:variant>
      <vt:variant>
        <vt:i4>3113</vt:i4>
      </vt:variant>
      <vt:variant>
        <vt:i4>0</vt:i4>
      </vt:variant>
      <vt:variant>
        <vt:i4>5</vt:i4>
      </vt:variant>
      <vt:variant>
        <vt:lpwstr/>
      </vt:variant>
      <vt:variant>
        <vt:lpwstr>_Toc451183692</vt:lpwstr>
      </vt:variant>
      <vt:variant>
        <vt:i4>1638459</vt:i4>
      </vt:variant>
      <vt:variant>
        <vt:i4>3107</vt:i4>
      </vt:variant>
      <vt:variant>
        <vt:i4>0</vt:i4>
      </vt:variant>
      <vt:variant>
        <vt:i4>5</vt:i4>
      </vt:variant>
      <vt:variant>
        <vt:lpwstr/>
      </vt:variant>
      <vt:variant>
        <vt:lpwstr>_Toc451183691</vt:lpwstr>
      </vt:variant>
      <vt:variant>
        <vt:i4>1638459</vt:i4>
      </vt:variant>
      <vt:variant>
        <vt:i4>3101</vt:i4>
      </vt:variant>
      <vt:variant>
        <vt:i4>0</vt:i4>
      </vt:variant>
      <vt:variant>
        <vt:i4>5</vt:i4>
      </vt:variant>
      <vt:variant>
        <vt:lpwstr/>
      </vt:variant>
      <vt:variant>
        <vt:lpwstr>_Toc451183690</vt:lpwstr>
      </vt:variant>
      <vt:variant>
        <vt:i4>1572923</vt:i4>
      </vt:variant>
      <vt:variant>
        <vt:i4>3095</vt:i4>
      </vt:variant>
      <vt:variant>
        <vt:i4>0</vt:i4>
      </vt:variant>
      <vt:variant>
        <vt:i4>5</vt:i4>
      </vt:variant>
      <vt:variant>
        <vt:lpwstr/>
      </vt:variant>
      <vt:variant>
        <vt:lpwstr>_Toc451183689</vt:lpwstr>
      </vt:variant>
      <vt:variant>
        <vt:i4>1572923</vt:i4>
      </vt:variant>
      <vt:variant>
        <vt:i4>3089</vt:i4>
      </vt:variant>
      <vt:variant>
        <vt:i4>0</vt:i4>
      </vt:variant>
      <vt:variant>
        <vt:i4>5</vt:i4>
      </vt:variant>
      <vt:variant>
        <vt:lpwstr/>
      </vt:variant>
      <vt:variant>
        <vt:lpwstr>_Toc451183688</vt:lpwstr>
      </vt:variant>
      <vt:variant>
        <vt:i4>1572923</vt:i4>
      </vt:variant>
      <vt:variant>
        <vt:i4>3083</vt:i4>
      </vt:variant>
      <vt:variant>
        <vt:i4>0</vt:i4>
      </vt:variant>
      <vt:variant>
        <vt:i4>5</vt:i4>
      </vt:variant>
      <vt:variant>
        <vt:lpwstr/>
      </vt:variant>
      <vt:variant>
        <vt:lpwstr>_Toc451183687</vt:lpwstr>
      </vt:variant>
      <vt:variant>
        <vt:i4>1572923</vt:i4>
      </vt:variant>
      <vt:variant>
        <vt:i4>3077</vt:i4>
      </vt:variant>
      <vt:variant>
        <vt:i4>0</vt:i4>
      </vt:variant>
      <vt:variant>
        <vt:i4>5</vt:i4>
      </vt:variant>
      <vt:variant>
        <vt:lpwstr/>
      </vt:variant>
      <vt:variant>
        <vt:lpwstr>_Toc451183686</vt:lpwstr>
      </vt:variant>
      <vt:variant>
        <vt:i4>1572923</vt:i4>
      </vt:variant>
      <vt:variant>
        <vt:i4>3071</vt:i4>
      </vt:variant>
      <vt:variant>
        <vt:i4>0</vt:i4>
      </vt:variant>
      <vt:variant>
        <vt:i4>5</vt:i4>
      </vt:variant>
      <vt:variant>
        <vt:lpwstr/>
      </vt:variant>
      <vt:variant>
        <vt:lpwstr>_Toc451183685</vt:lpwstr>
      </vt:variant>
      <vt:variant>
        <vt:i4>1572923</vt:i4>
      </vt:variant>
      <vt:variant>
        <vt:i4>3065</vt:i4>
      </vt:variant>
      <vt:variant>
        <vt:i4>0</vt:i4>
      </vt:variant>
      <vt:variant>
        <vt:i4>5</vt:i4>
      </vt:variant>
      <vt:variant>
        <vt:lpwstr/>
      </vt:variant>
      <vt:variant>
        <vt:lpwstr>_Toc451183684</vt:lpwstr>
      </vt:variant>
      <vt:variant>
        <vt:i4>1572923</vt:i4>
      </vt:variant>
      <vt:variant>
        <vt:i4>3059</vt:i4>
      </vt:variant>
      <vt:variant>
        <vt:i4>0</vt:i4>
      </vt:variant>
      <vt:variant>
        <vt:i4>5</vt:i4>
      </vt:variant>
      <vt:variant>
        <vt:lpwstr/>
      </vt:variant>
      <vt:variant>
        <vt:lpwstr>_Toc451183683</vt:lpwstr>
      </vt:variant>
      <vt:variant>
        <vt:i4>1572923</vt:i4>
      </vt:variant>
      <vt:variant>
        <vt:i4>3053</vt:i4>
      </vt:variant>
      <vt:variant>
        <vt:i4>0</vt:i4>
      </vt:variant>
      <vt:variant>
        <vt:i4>5</vt:i4>
      </vt:variant>
      <vt:variant>
        <vt:lpwstr/>
      </vt:variant>
      <vt:variant>
        <vt:lpwstr>_Toc451183682</vt:lpwstr>
      </vt:variant>
      <vt:variant>
        <vt:i4>1572923</vt:i4>
      </vt:variant>
      <vt:variant>
        <vt:i4>3047</vt:i4>
      </vt:variant>
      <vt:variant>
        <vt:i4>0</vt:i4>
      </vt:variant>
      <vt:variant>
        <vt:i4>5</vt:i4>
      </vt:variant>
      <vt:variant>
        <vt:lpwstr/>
      </vt:variant>
      <vt:variant>
        <vt:lpwstr>_Toc451183681</vt:lpwstr>
      </vt:variant>
      <vt:variant>
        <vt:i4>1572923</vt:i4>
      </vt:variant>
      <vt:variant>
        <vt:i4>3041</vt:i4>
      </vt:variant>
      <vt:variant>
        <vt:i4>0</vt:i4>
      </vt:variant>
      <vt:variant>
        <vt:i4>5</vt:i4>
      </vt:variant>
      <vt:variant>
        <vt:lpwstr/>
      </vt:variant>
      <vt:variant>
        <vt:lpwstr>_Toc451183680</vt:lpwstr>
      </vt:variant>
      <vt:variant>
        <vt:i4>1507387</vt:i4>
      </vt:variant>
      <vt:variant>
        <vt:i4>3035</vt:i4>
      </vt:variant>
      <vt:variant>
        <vt:i4>0</vt:i4>
      </vt:variant>
      <vt:variant>
        <vt:i4>5</vt:i4>
      </vt:variant>
      <vt:variant>
        <vt:lpwstr/>
      </vt:variant>
      <vt:variant>
        <vt:lpwstr>_Toc451183679</vt:lpwstr>
      </vt:variant>
      <vt:variant>
        <vt:i4>1507387</vt:i4>
      </vt:variant>
      <vt:variant>
        <vt:i4>3029</vt:i4>
      </vt:variant>
      <vt:variant>
        <vt:i4>0</vt:i4>
      </vt:variant>
      <vt:variant>
        <vt:i4>5</vt:i4>
      </vt:variant>
      <vt:variant>
        <vt:lpwstr/>
      </vt:variant>
      <vt:variant>
        <vt:lpwstr>_Toc451183678</vt:lpwstr>
      </vt:variant>
      <vt:variant>
        <vt:i4>1507387</vt:i4>
      </vt:variant>
      <vt:variant>
        <vt:i4>3023</vt:i4>
      </vt:variant>
      <vt:variant>
        <vt:i4>0</vt:i4>
      </vt:variant>
      <vt:variant>
        <vt:i4>5</vt:i4>
      </vt:variant>
      <vt:variant>
        <vt:lpwstr/>
      </vt:variant>
      <vt:variant>
        <vt:lpwstr>_Toc451183677</vt:lpwstr>
      </vt:variant>
      <vt:variant>
        <vt:i4>1507387</vt:i4>
      </vt:variant>
      <vt:variant>
        <vt:i4>3017</vt:i4>
      </vt:variant>
      <vt:variant>
        <vt:i4>0</vt:i4>
      </vt:variant>
      <vt:variant>
        <vt:i4>5</vt:i4>
      </vt:variant>
      <vt:variant>
        <vt:lpwstr/>
      </vt:variant>
      <vt:variant>
        <vt:lpwstr>_Toc451183676</vt:lpwstr>
      </vt:variant>
      <vt:variant>
        <vt:i4>1507387</vt:i4>
      </vt:variant>
      <vt:variant>
        <vt:i4>3011</vt:i4>
      </vt:variant>
      <vt:variant>
        <vt:i4>0</vt:i4>
      </vt:variant>
      <vt:variant>
        <vt:i4>5</vt:i4>
      </vt:variant>
      <vt:variant>
        <vt:lpwstr/>
      </vt:variant>
      <vt:variant>
        <vt:lpwstr>_Toc451183675</vt:lpwstr>
      </vt:variant>
      <vt:variant>
        <vt:i4>1507387</vt:i4>
      </vt:variant>
      <vt:variant>
        <vt:i4>3005</vt:i4>
      </vt:variant>
      <vt:variant>
        <vt:i4>0</vt:i4>
      </vt:variant>
      <vt:variant>
        <vt:i4>5</vt:i4>
      </vt:variant>
      <vt:variant>
        <vt:lpwstr/>
      </vt:variant>
      <vt:variant>
        <vt:lpwstr>_Toc451183674</vt:lpwstr>
      </vt:variant>
      <vt:variant>
        <vt:i4>1507387</vt:i4>
      </vt:variant>
      <vt:variant>
        <vt:i4>2999</vt:i4>
      </vt:variant>
      <vt:variant>
        <vt:i4>0</vt:i4>
      </vt:variant>
      <vt:variant>
        <vt:i4>5</vt:i4>
      </vt:variant>
      <vt:variant>
        <vt:lpwstr/>
      </vt:variant>
      <vt:variant>
        <vt:lpwstr>_Toc451183673</vt:lpwstr>
      </vt:variant>
      <vt:variant>
        <vt:i4>1507387</vt:i4>
      </vt:variant>
      <vt:variant>
        <vt:i4>2993</vt:i4>
      </vt:variant>
      <vt:variant>
        <vt:i4>0</vt:i4>
      </vt:variant>
      <vt:variant>
        <vt:i4>5</vt:i4>
      </vt:variant>
      <vt:variant>
        <vt:lpwstr/>
      </vt:variant>
      <vt:variant>
        <vt:lpwstr>_Toc451183672</vt:lpwstr>
      </vt:variant>
      <vt:variant>
        <vt:i4>1507387</vt:i4>
      </vt:variant>
      <vt:variant>
        <vt:i4>2987</vt:i4>
      </vt:variant>
      <vt:variant>
        <vt:i4>0</vt:i4>
      </vt:variant>
      <vt:variant>
        <vt:i4>5</vt:i4>
      </vt:variant>
      <vt:variant>
        <vt:lpwstr/>
      </vt:variant>
      <vt:variant>
        <vt:lpwstr>_Toc451183671</vt:lpwstr>
      </vt:variant>
      <vt:variant>
        <vt:i4>1507387</vt:i4>
      </vt:variant>
      <vt:variant>
        <vt:i4>2981</vt:i4>
      </vt:variant>
      <vt:variant>
        <vt:i4>0</vt:i4>
      </vt:variant>
      <vt:variant>
        <vt:i4>5</vt:i4>
      </vt:variant>
      <vt:variant>
        <vt:lpwstr/>
      </vt:variant>
      <vt:variant>
        <vt:lpwstr>_Toc451183670</vt:lpwstr>
      </vt:variant>
      <vt:variant>
        <vt:i4>1441851</vt:i4>
      </vt:variant>
      <vt:variant>
        <vt:i4>2975</vt:i4>
      </vt:variant>
      <vt:variant>
        <vt:i4>0</vt:i4>
      </vt:variant>
      <vt:variant>
        <vt:i4>5</vt:i4>
      </vt:variant>
      <vt:variant>
        <vt:lpwstr/>
      </vt:variant>
      <vt:variant>
        <vt:lpwstr>_Toc451183669</vt:lpwstr>
      </vt:variant>
      <vt:variant>
        <vt:i4>1441851</vt:i4>
      </vt:variant>
      <vt:variant>
        <vt:i4>2969</vt:i4>
      </vt:variant>
      <vt:variant>
        <vt:i4>0</vt:i4>
      </vt:variant>
      <vt:variant>
        <vt:i4>5</vt:i4>
      </vt:variant>
      <vt:variant>
        <vt:lpwstr/>
      </vt:variant>
      <vt:variant>
        <vt:lpwstr>_Toc451183668</vt:lpwstr>
      </vt:variant>
      <vt:variant>
        <vt:i4>1441851</vt:i4>
      </vt:variant>
      <vt:variant>
        <vt:i4>2963</vt:i4>
      </vt:variant>
      <vt:variant>
        <vt:i4>0</vt:i4>
      </vt:variant>
      <vt:variant>
        <vt:i4>5</vt:i4>
      </vt:variant>
      <vt:variant>
        <vt:lpwstr/>
      </vt:variant>
      <vt:variant>
        <vt:lpwstr>_Toc451183667</vt:lpwstr>
      </vt:variant>
      <vt:variant>
        <vt:i4>1441851</vt:i4>
      </vt:variant>
      <vt:variant>
        <vt:i4>2957</vt:i4>
      </vt:variant>
      <vt:variant>
        <vt:i4>0</vt:i4>
      </vt:variant>
      <vt:variant>
        <vt:i4>5</vt:i4>
      </vt:variant>
      <vt:variant>
        <vt:lpwstr/>
      </vt:variant>
      <vt:variant>
        <vt:lpwstr>_Toc451183666</vt:lpwstr>
      </vt:variant>
      <vt:variant>
        <vt:i4>1441851</vt:i4>
      </vt:variant>
      <vt:variant>
        <vt:i4>2951</vt:i4>
      </vt:variant>
      <vt:variant>
        <vt:i4>0</vt:i4>
      </vt:variant>
      <vt:variant>
        <vt:i4>5</vt:i4>
      </vt:variant>
      <vt:variant>
        <vt:lpwstr/>
      </vt:variant>
      <vt:variant>
        <vt:lpwstr>_Toc451183665</vt:lpwstr>
      </vt:variant>
      <vt:variant>
        <vt:i4>1441851</vt:i4>
      </vt:variant>
      <vt:variant>
        <vt:i4>2945</vt:i4>
      </vt:variant>
      <vt:variant>
        <vt:i4>0</vt:i4>
      </vt:variant>
      <vt:variant>
        <vt:i4>5</vt:i4>
      </vt:variant>
      <vt:variant>
        <vt:lpwstr/>
      </vt:variant>
      <vt:variant>
        <vt:lpwstr>_Toc451183664</vt:lpwstr>
      </vt:variant>
      <vt:variant>
        <vt:i4>1441851</vt:i4>
      </vt:variant>
      <vt:variant>
        <vt:i4>2939</vt:i4>
      </vt:variant>
      <vt:variant>
        <vt:i4>0</vt:i4>
      </vt:variant>
      <vt:variant>
        <vt:i4>5</vt:i4>
      </vt:variant>
      <vt:variant>
        <vt:lpwstr/>
      </vt:variant>
      <vt:variant>
        <vt:lpwstr>_Toc451183663</vt:lpwstr>
      </vt:variant>
      <vt:variant>
        <vt:i4>1441851</vt:i4>
      </vt:variant>
      <vt:variant>
        <vt:i4>2933</vt:i4>
      </vt:variant>
      <vt:variant>
        <vt:i4>0</vt:i4>
      </vt:variant>
      <vt:variant>
        <vt:i4>5</vt:i4>
      </vt:variant>
      <vt:variant>
        <vt:lpwstr/>
      </vt:variant>
      <vt:variant>
        <vt:lpwstr>_Toc451183662</vt:lpwstr>
      </vt:variant>
      <vt:variant>
        <vt:i4>1441851</vt:i4>
      </vt:variant>
      <vt:variant>
        <vt:i4>2927</vt:i4>
      </vt:variant>
      <vt:variant>
        <vt:i4>0</vt:i4>
      </vt:variant>
      <vt:variant>
        <vt:i4>5</vt:i4>
      </vt:variant>
      <vt:variant>
        <vt:lpwstr/>
      </vt:variant>
      <vt:variant>
        <vt:lpwstr>_Toc451183661</vt:lpwstr>
      </vt:variant>
      <vt:variant>
        <vt:i4>1441851</vt:i4>
      </vt:variant>
      <vt:variant>
        <vt:i4>2921</vt:i4>
      </vt:variant>
      <vt:variant>
        <vt:i4>0</vt:i4>
      </vt:variant>
      <vt:variant>
        <vt:i4>5</vt:i4>
      </vt:variant>
      <vt:variant>
        <vt:lpwstr/>
      </vt:variant>
      <vt:variant>
        <vt:lpwstr>_Toc451183660</vt:lpwstr>
      </vt:variant>
      <vt:variant>
        <vt:i4>1376315</vt:i4>
      </vt:variant>
      <vt:variant>
        <vt:i4>2915</vt:i4>
      </vt:variant>
      <vt:variant>
        <vt:i4>0</vt:i4>
      </vt:variant>
      <vt:variant>
        <vt:i4>5</vt:i4>
      </vt:variant>
      <vt:variant>
        <vt:lpwstr/>
      </vt:variant>
      <vt:variant>
        <vt:lpwstr>_Toc451183659</vt:lpwstr>
      </vt:variant>
      <vt:variant>
        <vt:i4>1376315</vt:i4>
      </vt:variant>
      <vt:variant>
        <vt:i4>2909</vt:i4>
      </vt:variant>
      <vt:variant>
        <vt:i4>0</vt:i4>
      </vt:variant>
      <vt:variant>
        <vt:i4>5</vt:i4>
      </vt:variant>
      <vt:variant>
        <vt:lpwstr/>
      </vt:variant>
      <vt:variant>
        <vt:lpwstr>_Toc451183658</vt:lpwstr>
      </vt:variant>
      <vt:variant>
        <vt:i4>1376315</vt:i4>
      </vt:variant>
      <vt:variant>
        <vt:i4>2903</vt:i4>
      </vt:variant>
      <vt:variant>
        <vt:i4>0</vt:i4>
      </vt:variant>
      <vt:variant>
        <vt:i4>5</vt:i4>
      </vt:variant>
      <vt:variant>
        <vt:lpwstr/>
      </vt:variant>
      <vt:variant>
        <vt:lpwstr>_Toc451183657</vt:lpwstr>
      </vt:variant>
      <vt:variant>
        <vt:i4>1376315</vt:i4>
      </vt:variant>
      <vt:variant>
        <vt:i4>2897</vt:i4>
      </vt:variant>
      <vt:variant>
        <vt:i4>0</vt:i4>
      </vt:variant>
      <vt:variant>
        <vt:i4>5</vt:i4>
      </vt:variant>
      <vt:variant>
        <vt:lpwstr/>
      </vt:variant>
      <vt:variant>
        <vt:lpwstr>_Toc451183656</vt:lpwstr>
      </vt:variant>
      <vt:variant>
        <vt:i4>1376315</vt:i4>
      </vt:variant>
      <vt:variant>
        <vt:i4>2891</vt:i4>
      </vt:variant>
      <vt:variant>
        <vt:i4>0</vt:i4>
      </vt:variant>
      <vt:variant>
        <vt:i4>5</vt:i4>
      </vt:variant>
      <vt:variant>
        <vt:lpwstr/>
      </vt:variant>
      <vt:variant>
        <vt:lpwstr>_Toc451183655</vt:lpwstr>
      </vt:variant>
      <vt:variant>
        <vt:i4>1376315</vt:i4>
      </vt:variant>
      <vt:variant>
        <vt:i4>2885</vt:i4>
      </vt:variant>
      <vt:variant>
        <vt:i4>0</vt:i4>
      </vt:variant>
      <vt:variant>
        <vt:i4>5</vt:i4>
      </vt:variant>
      <vt:variant>
        <vt:lpwstr/>
      </vt:variant>
      <vt:variant>
        <vt:lpwstr>_Toc451183654</vt:lpwstr>
      </vt:variant>
      <vt:variant>
        <vt:i4>1376315</vt:i4>
      </vt:variant>
      <vt:variant>
        <vt:i4>2879</vt:i4>
      </vt:variant>
      <vt:variant>
        <vt:i4>0</vt:i4>
      </vt:variant>
      <vt:variant>
        <vt:i4>5</vt:i4>
      </vt:variant>
      <vt:variant>
        <vt:lpwstr/>
      </vt:variant>
      <vt:variant>
        <vt:lpwstr>_Toc451183653</vt:lpwstr>
      </vt:variant>
      <vt:variant>
        <vt:i4>1376315</vt:i4>
      </vt:variant>
      <vt:variant>
        <vt:i4>2873</vt:i4>
      </vt:variant>
      <vt:variant>
        <vt:i4>0</vt:i4>
      </vt:variant>
      <vt:variant>
        <vt:i4>5</vt:i4>
      </vt:variant>
      <vt:variant>
        <vt:lpwstr/>
      </vt:variant>
      <vt:variant>
        <vt:lpwstr>_Toc451183652</vt:lpwstr>
      </vt:variant>
      <vt:variant>
        <vt:i4>1376315</vt:i4>
      </vt:variant>
      <vt:variant>
        <vt:i4>2867</vt:i4>
      </vt:variant>
      <vt:variant>
        <vt:i4>0</vt:i4>
      </vt:variant>
      <vt:variant>
        <vt:i4>5</vt:i4>
      </vt:variant>
      <vt:variant>
        <vt:lpwstr/>
      </vt:variant>
      <vt:variant>
        <vt:lpwstr>_Toc451183651</vt:lpwstr>
      </vt:variant>
      <vt:variant>
        <vt:i4>1376315</vt:i4>
      </vt:variant>
      <vt:variant>
        <vt:i4>2861</vt:i4>
      </vt:variant>
      <vt:variant>
        <vt:i4>0</vt:i4>
      </vt:variant>
      <vt:variant>
        <vt:i4>5</vt:i4>
      </vt:variant>
      <vt:variant>
        <vt:lpwstr/>
      </vt:variant>
      <vt:variant>
        <vt:lpwstr>_Toc451183650</vt:lpwstr>
      </vt:variant>
      <vt:variant>
        <vt:i4>1310779</vt:i4>
      </vt:variant>
      <vt:variant>
        <vt:i4>2855</vt:i4>
      </vt:variant>
      <vt:variant>
        <vt:i4>0</vt:i4>
      </vt:variant>
      <vt:variant>
        <vt:i4>5</vt:i4>
      </vt:variant>
      <vt:variant>
        <vt:lpwstr/>
      </vt:variant>
      <vt:variant>
        <vt:lpwstr>_Toc451183649</vt:lpwstr>
      </vt:variant>
      <vt:variant>
        <vt:i4>1310779</vt:i4>
      </vt:variant>
      <vt:variant>
        <vt:i4>2849</vt:i4>
      </vt:variant>
      <vt:variant>
        <vt:i4>0</vt:i4>
      </vt:variant>
      <vt:variant>
        <vt:i4>5</vt:i4>
      </vt:variant>
      <vt:variant>
        <vt:lpwstr/>
      </vt:variant>
      <vt:variant>
        <vt:lpwstr>_Toc451183648</vt:lpwstr>
      </vt:variant>
      <vt:variant>
        <vt:i4>1310779</vt:i4>
      </vt:variant>
      <vt:variant>
        <vt:i4>2843</vt:i4>
      </vt:variant>
      <vt:variant>
        <vt:i4>0</vt:i4>
      </vt:variant>
      <vt:variant>
        <vt:i4>5</vt:i4>
      </vt:variant>
      <vt:variant>
        <vt:lpwstr/>
      </vt:variant>
      <vt:variant>
        <vt:lpwstr>_Toc451183647</vt:lpwstr>
      </vt:variant>
      <vt:variant>
        <vt:i4>1310779</vt:i4>
      </vt:variant>
      <vt:variant>
        <vt:i4>2837</vt:i4>
      </vt:variant>
      <vt:variant>
        <vt:i4>0</vt:i4>
      </vt:variant>
      <vt:variant>
        <vt:i4>5</vt:i4>
      </vt:variant>
      <vt:variant>
        <vt:lpwstr/>
      </vt:variant>
      <vt:variant>
        <vt:lpwstr>_Toc451183646</vt:lpwstr>
      </vt:variant>
      <vt:variant>
        <vt:i4>1310779</vt:i4>
      </vt:variant>
      <vt:variant>
        <vt:i4>2831</vt:i4>
      </vt:variant>
      <vt:variant>
        <vt:i4>0</vt:i4>
      </vt:variant>
      <vt:variant>
        <vt:i4>5</vt:i4>
      </vt:variant>
      <vt:variant>
        <vt:lpwstr/>
      </vt:variant>
      <vt:variant>
        <vt:lpwstr>_Toc451183645</vt:lpwstr>
      </vt:variant>
      <vt:variant>
        <vt:i4>1310779</vt:i4>
      </vt:variant>
      <vt:variant>
        <vt:i4>2825</vt:i4>
      </vt:variant>
      <vt:variant>
        <vt:i4>0</vt:i4>
      </vt:variant>
      <vt:variant>
        <vt:i4>5</vt:i4>
      </vt:variant>
      <vt:variant>
        <vt:lpwstr/>
      </vt:variant>
      <vt:variant>
        <vt:lpwstr>_Toc451183644</vt:lpwstr>
      </vt:variant>
      <vt:variant>
        <vt:i4>1310779</vt:i4>
      </vt:variant>
      <vt:variant>
        <vt:i4>2819</vt:i4>
      </vt:variant>
      <vt:variant>
        <vt:i4>0</vt:i4>
      </vt:variant>
      <vt:variant>
        <vt:i4>5</vt:i4>
      </vt:variant>
      <vt:variant>
        <vt:lpwstr/>
      </vt:variant>
      <vt:variant>
        <vt:lpwstr>_Toc451183643</vt:lpwstr>
      </vt:variant>
      <vt:variant>
        <vt:i4>1310779</vt:i4>
      </vt:variant>
      <vt:variant>
        <vt:i4>2813</vt:i4>
      </vt:variant>
      <vt:variant>
        <vt:i4>0</vt:i4>
      </vt:variant>
      <vt:variant>
        <vt:i4>5</vt:i4>
      </vt:variant>
      <vt:variant>
        <vt:lpwstr/>
      </vt:variant>
      <vt:variant>
        <vt:lpwstr>_Toc451183642</vt:lpwstr>
      </vt:variant>
      <vt:variant>
        <vt:i4>1310779</vt:i4>
      </vt:variant>
      <vt:variant>
        <vt:i4>2807</vt:i4>
      </vt:variant>
      <vt:variant>
        <vt:i4>0</vt:i4>
      </vt:variant>
      <vt:variant>
        <vt:i4>5</vt:i4>
      </vt:variant>
      <vt:variant>
        <vt:lpwstr/>
      </vt:variant>
      <vt:variant>
        <vt:lpwstr>_Toc451183641</vt:lpwstr>
      </vt:variant>
      <vt:variant>
        <vt:i4>1310779</vt:i4>
      </vt:variant>
      <vt:variant>
        <vt:i4>2801</vt:i4>
      </vt:variant>
      <vt:variant>
        <vt:i4>0</vt:i4>
      </vt:variant>
      <vt:variant>
        <vt:i4>5</vt:i4>
      </vt:variant>
      <vt:variant>
        <vt:lpwstr/>
      </vt:variant>
      <vt:variant>
        <vt:lpwstr>_Toc451183640</vt:lpwstr>
      </vt:variant>
      <vt:variant>
        <vt:i4>1245243</vt:i4>
      </vt:variant>
      <vt:variant>
        <vt:i4>2795</vt:i4>
      </vt:variant>
      <vt:variant>
        <vt:i4>0</vt:i4>
      </vt:variant>
      <vt:variant>
        <vt:i4>5</vt:i4>
      </vt:variant>
      <vt:variant>
        <vt:lpwstr/>
      </vt:variant>
      <vt:variant>
        <vt:lpwstr>_Toc451183639</vt:lpwstr>
      </vt:variant>
      <vt:variant>
        <vt:i4>1245243</vt:i4>
      </vt:variant>
      <vt:variant>
        <vt:i4>2789</vt:i4>
      </vt:variant>
      <vt:variant>
        <vt:i4>0</vt:i4>
      </vt:variant>
      <vt:variant>
        <vt:i4>5</vt:i4>
      </vt:variant>
      <vt:variant>
        <vt:lpwstr/>
      </vt:variant>
      <vt:variant>
        <vt:lpwstr>_Toc451183638</vt:lpwstr>
      </vt:variant>
      <vt:variant>
        <vt:i4>1245243</vt:i4>
      </vt:variant>
      <vt:variant>
        <vt:i4>2783</vt:i4>
      </vt:variant>
      <vt:variant>
        <vt:i4>0</vt:i4>
      </vt:variant>
      <vt:variant>
        <vt:i4>5</vt:i4>
      </vt:variant>
      <vt:variant>
        <vt:lpwstr/>
      </vt:variant>
      <vt:variant>
        <vt:lpwstr>_Toc451183637</vt:lpwstr>
      </vt:variant>
      <vt:variant>
        <vt:i4>1245243</vt:i4>
      </vt:variant>
      <vt:variant>
        <vt:i4>2777</vt:i4>
      </vt:variant>
      <vt:variant>
        <vt:i4>0</vt:i4>
      </vt:variant>
      <vt:variant>
        <vt:i4>5</vt:i4>
      </vt:variant>
      <vt:variant>
        <vt:lpwstr/>
      </vt:variant>
      <vt:variant>
        <vt:lpwstr>_Toc451183636</vt:lpwstr>
      </vt:variant>
      <vt:variant>
        <vt:i4>1245243</vt:i4>
      </vt:variant>
      <vt:variant>
        <vt:i4>2771</vt:i4>
      </vt:variant>
      <vt:variant>
        <vt:i4>0</vt:i4>
      </vt:variant>
      <vt:variant>
        <vt:i4>5</vt:i4>
      </vt:variant>
      <vt:variant>
        <vt:lpwstr/>
      </vt:variant>
      <vt:variant>
        <vt:lpwstr>_Toc451183635</vt:lpwstr>
      </vt:variant>
      <vt:variant>
        <vt:i4>1245243</vt:i4>
      </vt:variant>
      <vt:variant>
        <vt:i4>2765</vt:i4>
      </vt:variant>
      <vt:variant>
        <vt:i4>0</vt:i4>
      </vt:variant>
      <vt:variant>
        <vt:i4>5</vt:i4>
      </vt:variant>
      <vt:variant>
        <vt:lpwstr/>
      </vt:variant>
      <vt:variant>
        <vt:lpwstr>_Toc451183634</vt:lpwstr>
      </vt:variant>
      <vt:variant>
        <vt:i4>1245243</vt:i4>
      </vt:variant>
      <vt:variant>
        <vt:i4>2759</vt:i4>
      </vt:variant>
      <vt:variant>
        <vt:i4>0</vt:i4>
      </vt:variant>
      <vt:variant>
        <vt:i4>5</vt:i4>
      </vt:variant>
      <vt:variant>
        <vt:lpwstr/>
      </vt:variant>
      <vt:variant>
        <vt:lpwstr>_Toc451183633</vt:lpwstr>
      </vt:variant>
      <vt:variant>
        <vt:i4>1245243</vt:i4>
      </vt:variant>
      <vt:variant>
        <vt:i4>2753</vt:i4>
      </vt:variant>
      <vt:variant>
        <vt:i4>0</vt:i4>
      </vt:variant>
      <vt:variant>
        <vt:i4>5</vt:i4>
      </vt:variant>
      <vt:variant>
        <vt:lpwstr/>
      </vt:variant>
      <vt:variant>
        <vt:lpwstr>_Toc451183632</vt:lpwstr>
      </vt:variant>
      <vt:variant>
        <vt:i4>1245243</vt:i4>
      </vt:variant>
      <vt:variant>
        <vt:i4>2747</vt:i4>
      </vt:variant>
      <vt:variant>
        <vt:i4>0</vt:i4>
      </vt:variant>
      <vt:variant>
        <vt:i4>5</vt:i4>
      </vt:variant>
      <vt:variant>
        <vt:lpwstr/>
      </vt:variant>
      <vt:variant>
        <vt:lpwstr>_Toc451183631</vt:lpwstr>
      </vt:variant>
      <vt:variant>
        <vt:i4>1245243</vt:i4>
      </vt:variant>
      <vt:variant>
        <vt:i4>2741</vt:i4>
      </vt:variant>
      <vt:variant>
        <vt:i4>0</vt:i4>
      </vt:variant>
      <vt:variant>
        <vt:i4>5</vt:i4>
      </vt:variant>
      <vt:variant>
        <vt:lpwstr/>
      </vt:variant>
      <vt:variant>
        <vt:lpwstr>_Toc451183630</vt:lpwstr>
      </vt:variant>
      <vt:variant>
        <vt:i4>1179707</vt:i4>
      </vt:variant>
      <vt:variant>
        <vt:i4>2735</vt:i4>
      </vt:variant>
      <vt:variant>
        <vt:i4>0</vt:i4>
      </vt:variant>
      <vt:variant>
        <vt:i4>5</vt:i4>
      </vt:variant>
      <vt:variant>
        <vt:lpwstr/>
      </vt:variant>
      <vt:variant>
        <vt:lpwstr>_Toc451183629</vt:lpwstr>
      </vt:variant>
      <vt:variant>
        <vt:i4>1179707</vt:i4>
      </vt:variant>
      <vt:variant>
        <vt:i4>2729</vt:i4>
      </vt:variant>
      <vt:variant>
        <vt:i4>0</vt:i4>
      </vt:variant>
      <vt:variant>
        <vt:i4>5</vt:i4>
      </vt:variant>
      <vt:variant>
        <vt:lpwstr/>
      </vt:variant>
      <vt:variant>
        <vt:lpwstr>_Toc451183628</vt:lpwstr>
      </vt:variant>
      <vt:variant>
        <vt:i4>1179707</vt:i4>
      </vt:variant>
      <vt:variant>
        <vt:i4>2723</vt:i4>
      </vt:variant>
      <vt:variant>
        <vt:i4>0</vt:i4>
      </vt:variant>
      <vt:variant>
        <vt:i4>5</vt:i4>
      </vt:variant>
      <vt:variant>
        <vt:lpwstr/>
      </vt:variant>
      <vt:variant>
        <vt:lpwstr>_Toc451183627</vt:lpwstr>
      </vt:variant>
      <vt:variant>
        <vt:i4>1179707</vt:i4>
      </vt:variant>
      <vt:variant>
        <vt:i4>2717</vt:i4>
      </vt:variant>
      <vt:variant>
        <vt:i4>0</vt:i4>
      </vt:variant>
      <vt:variant>
        <vt:i4>5</vt:i4>
      </vt:variant>
      <vt:variant>
        <vt:lpwstr/>
      </vt:variant>
      <vt:variant>
        <vt:lpwstr>_Toc451183626</vt:lpwstr>
      </vt:variant>
      <vt:variant>
        <vt:i4>1179707</vt:i4>
      </vt:variant>
      <vt:variant>
        <vt:i4>2711</vt:i4>
      </vt:variant>
      <vt:variant>
        <vt:i4>0</vt:i4>
      </vt:variant>
      <vt:variant>
        <vt:i4>5</vt:i4>
      </vt:variant>
      <vt:variant>
        <vt:lpwstr/>
      </vt:variant>
      <vt:variant>
        <vt:lpwstr>_Toc451183625</vt:lpwstr>
      </vt:variant>
      <vt:variant>
        <vt:i4>1179707</vt:i4>
      </vt:variant>
      <vt:variant>
        <vt:i4>2705</vt:i4>
      </vt:variant>
      <vt:variant>
        <vt:i4>0</vt:i4>
      </vt:variant>
      <vt:variant>
        <vt:i4>5</vt:i4>
      </vt:variant>
      <vt:variant>
        <vt:lpwstr/>
      </vt:variant>
      <vt:variant>
        <vt:lpwstr>_Toc451183624</vt:lpwstr>
      </vt:variant>
      <vt:variant>
        <vt:i4>1179707</vt:i4>
      </vt:variant>
      <vt:variant>
        <vt:i4>2699</vt:i4>
      </vt:variant>
      <vt:variant>
        <vt:i4>0</vt:i4>
      </vt:variant>
      <vt:variant>
        <vt:i4>5</vt:i4>
      </vt:variant>
      <vt:variant>
        <vt:lpwstr/>
      </vt:variant>
      <vt:variant>
        <vt:lpwstr>_Toc451183623</vt:lpwstr>
      </vt:variant>
      <vt:variant>
        <vt:i4>1179707</vt:i4>
      </vt:variant>
      <vt:variant>
        <vt:i4>2693</vt:i4>
      </vt:variant>
      <vt:variant>
        <vt:i4>0</vt:i4>
      </vt:variant>
      <vt:variant>
        <vt:i4>5</vt:i4>
      </vt:variant>
      <vt:variant>
        <vt:lpwstr/>
      </vt:variant>
      <vt:variant>
        <vt:lpwstr>_Toc451183622</vt:lpwstr>
      </vt:variant>
      <vt:variant>
        <vt:i4>1179707</vt:i4>
      </vt:variant>
      <vt:variant>
        <vt:i4>2687</vt:i4>
      </vt:variant>
      <vt:variant>
        <vt:i4>0</vt:i4>
      </vt:variant>
      <vt:variant>
        <vt:i4>5</vt:i4>
      </vt:variant>
      <vt:variant>
        <vt:lpwstr/>
      </vt:variant>
      <vt:variant>
        <vt:lpwstr>_Toc451183621</vt:lpwstr>
      </vt:variant>
      <vt:variant>
        <vt:i4>1179707</vt:i4>
      </vt:variant>
      <vt:variant>
        <vt:i4>2681</vt:i4>
      </vt:variant>
      <vt:variant>
        <vt:i4>0</vt:i4>
      </vt:variant>
      <vt:variant>
        <vt:i4>5</vt:i4>
      </vt:variant>
      <vt:variant>
        <vt:lpwstr/>
      </vt:variant>
      <vt:variant>
        <vt:lpwstr>_Toc451183620</vt:lpwstr>
      </vt:variant>
      <vt:variant>
        <vt:i4>1114171</vt:i4>
      </vt:variant>
      <vt:variant>
        <vt:i4>2675</vt:i4>
      </vt:variant>
      <vt:variant>
        <vt:i4>0</vt:i4>
      </vt:variant>
      <vt:variant>
        <vt:i4>5</vt:i4>
      </vt:variant>
      <vt:variant>
        <vt:lpwstr/>
      </vt:variant>
      <vt:variant>
        <vt:lpwstr>_Toc451183619</vt:lpwstr>
      </vt:variant>
      <vt:variant>
        <vt:i4>1114171</vt:i4>
      </vt:variant>
      <vt:variant>
        <vt:i4>2669</vt:i4>
      </vt:variant>
      <vt:variant>
        <vt:i4>0</vt:i4>
      </vt:variant>
      <vt:variant>
        <vt:i4>5</vt:i4>
      </vt:variant>
      <vt:variant>
        <vt:lpwstr/>
      </vt:variant>
      <vt:variant>
        <vt:lpwstr>_Toc451183618</vt:lpwstr>
      </vt:variant>
      <vt:variant>
        <vt:i4>1114171</vt:i4>
      </vt:variant>
      <vt:variant>
        <vt:i4>2663</vt:i4>
      </vt:variant>
      <vt:variant>
        <vt:i4>0</vt:i4>
      </vt:variant>
      <vt:variant>
        <vt:i4>5</vt:i4>
      </vt:variant>
      <vt:variant>
        <vt:lpwstr/>
      </vt:variant>
      <vt:variant>
        <vt:lpwstr>_Toc451183617</vt:lpwstr>
      </vt:variant>
      <vt:variant>
        <vt:i4>1114171</vt:i4>
      </vt:variant>
      <vt:variant>
        <vt:i4>2657</vt:i4>
      </vt:variant>
      <vt:variant>
        <vt:i4>0</vt:i4>
      </vt:variant>
      <vt:variant>
        <vt:i4>5</vt:i4>
      </vt:variant>
      <vt:variant>
        <vt:lpwstr/>
      </vt:variant>
      <vt:variant>
        <vt:lpwstr>_Toc451183616</vt:lpwstr>
      </vt:variant>
      <vt:variant>
        <vt:i4>1114171</vt:i4>
      </vt:variant>
      <vt:variant>
        <vt:i4>2651</vt:i4>
      </vt:variant>
      <vt:variant>
        <vt:i4>0</vt:i4>
      </vt:variant>
      <vt:variant>
        <vt:i4>5</vt:i4>
      </vt:variant>
      <vt:variant>
        <vt:lpwstr/>
      </vt:variant>
      <vt:variant>
        <vt:lpwstr>_Toc451183615</vt:lpwstr>
      </vt:variant>
      <vt:variant>
        <vt:i4>1114171</vt:i4>
      </vt:variant>
      <vt:variant>
        <vt:i4>2645</vt:i4>
      </vt:variant>
      <vt:variant>
        <vt:i4>0</vt:i4>
      </vt:variant>
      <vt:variant>
        <vt:i4>5</vt:i4>
      </vt:variant>
      <vt:variant>
        <vt:lpwstr/>
      </vt:variant>
      <vt:variant>
        <vt:lpwstr>_Toc451183614</vt:lpwstr>
      </vt:variant>
      <vt:variant>
        <vt:i4>1114171</vt:i4>
      </vt:variant>
      <vt:variant>
        <vt:i4>2639</vt:i4>
      </vt:variant>
      <vt:variant>
        <vt:i4>0</vt:i4>
      </vt:variant>
      <vt:variant>
        <vt:i4>5</vt:i4>
      </vt:variant>
      <vt:variant>
        <vt:lpwstr/>
      </vt:variant>
      <vt:variant>
        <vt:lpwstr>_Toc451183613</vt:lpwstr>
      </vt:variant>
      <vt:variant>
        <vt:i4>1114171</vt:i4>
      </vt:variant>
      <vt:variant>
        <vt:i4>2633</vt:i4>
      </vt:variant>
      <vt:variant>
        <vt:i4>0</vt:i4>
      </vt:variant>
      <vt:variant>
        <vt:i4>5</vt:i4>
      </vt:variant>
      <vt:variant>
        <vt:lpwstr/>
      </vt:variant>
      <vt:variant>
        <vt:lpwstr>_Toc451183612</vt:lpwstr>
      </vt:variant>
      <vt:variant>
        <vt:i4>1114171</vt:i4>
      </vt:variant>
      <vt:variant>
        <vt:i4>2627</vt:i4>
      </vt:variant>
      <vt:variant>
        <vt:i4>0</vt:i4>
      </vt:variant>
      <vt:variant>
        <vt:i4>5</vt:i4>
      </vt:variant>
      <vt:variant>
        <vt:lpwstr/>
      </vt:variant>
      <vt:variant>
        <vt:lpwstr>_Toc451183611</vt:lpwstr>
      </vt:variant>
      <vt:variant>
        <vt:i4>1114171</vt:i4>
      </vt:variant>
      <vt:variant>
        <vt:i4>2621</vt:i4>
      </vt:variant>
      <vt:variant>
        <vt:i4>0</vt:i4>
      </vt:variant>
      <vt:variant>
        <vt:i4>5</vt:i4>
      </vt:variant>
      <vt:variant>
        <vt:lpwstr/>
      </vt:variant>
      <vt:variant>
        <vt:lpwstr>_Toc451183610</vt:lpwstr>
      </vt:variant>
      <vt:variant>
        <vt:i4>1048635</vt:i4>
      </vt:variant>
      <vt:variant>
        <vt:i4>2615</vt:i4>
      </vt:variant>
      <vt:variant>
        <vt:i4>0</vt:i4>
      </vt:variant>
      <vt:variant>
        <vt:i4>5</vt:i4>
      </vt:variant>
      <vt:variant>
        <vt:lpwstr/>
      </vt:variant>
      <vt:variant>
        <vt:lpwstr>_Toc451183609</vt:lpwstr>
      </vt:variant>
      <vt:variant>
        <vt:i4>1048635</vt:i4>
      </vt:variant>
      <vt:variant>
        <vt:i4>2609</vt:i4>
      </vt:variant>
      <vt:variant>
        <vt:i4>0</vt:i4>
      </vt:variant>
      <vt:variant>
        <vt:i4>5</vt:i4>
      </vt:variant>
      <vt:variant>
        <vt:lpwstr/>
      </vt:variant>
      <vt:variant>
        <vt:lpwstr>_Toc451183608</vt:lpwstr>
      </vt:variant>
      <vt:variant>
        <vt:i4>1048635</vt:i4>
      </vt:variant>
      <vt:variant>
        <vt:i4>2603</vt:i4>
      </vt:variant>
      <vt:variant>
        <vt:i4>0</vt:i4>
      </vt:variant>
      <vt:variant>
        <vt:i4>5</vt:i4>
      </vt:variant>
      <vt:variant>
        <vt:lpwstr/>
      </vt:variant>
      <vt:variant>
        <vt:lpwstr>_Toc451183607</vt:lpwstr>
      </vt:variant>
      <vt:variant>
        <vt:i4>1048635</vt:i4>
      </vt:variant>
      <vt:variant>
        <vt:i4>2597</vt:i4>
      </vt:variant>
      <vt:variant>
        <vt:i4>0</vt:i4>
      </vt:variant>
      <vt:variant>
        <vt:i4>5</vt:i4>
      </vt:variant>
      <vt:variant>
        <vt:lpwstr/>
      </vt:variant>
      <vt:variant>
        <vt:lpwstr>_Toc451183606</vt:lpwstr>
      </vt:variant>
      <vt:variant>
        <vt:i4>1048635</vt:i4>
      </vt:variant>
      <vt:variant>
        <vt:i4>2591</vt:i4>
      </vt:variant>
      <vt:variant>
        <vt:i4>0</vt:i4>
      </vt:variant>
      <vt:variant>
        <vt:i4>5</vt:i4>
      </vt:variant>
      <vt:variant>
        <vt:lpwstr/>
      </vt:variant>
      <vt:variant>
        <vt:lpwstr>_Toc451183605</vt:lpwstr>
      </vt:variant>
      <vt:variant>
        <vt:i4>1048635</vt:i4>
      </vt:variant>
      <vt:variant>
        <vt:i4>2585</vt:i4>
      </vt:variant>
      <vt:variant>
        <vt:i4>0</vt:i4>
      </vt:variant>
      <vt:variant>
        <vt:i4>5</vt:i4>
      </vt:variant>
      <vt:variant>
        <vt:lpwstr/>
      </vt:variant>
      <vt:variant>
        <vt:lpwstr>_Toc451183604</vt:lpwstr>
      </vt:variant>
      <vt:variant>
        <vt:i4>1048635</vt:i4>
      </vt:variant>
      <vt:variant>
        <vt:i4>2579</vt:i4>
      </vt:variant>
      <vt:variant>
        <vt:i4>0</vt:i4>
      </vt:variant>
      <vt:variant>
        <vt:i4>5</vt:i4>
      </vt:variant>
      <vt:variant>
        <vt:lpwstr/>
      </vt:variant>
      <vt:variant>
        <vt:lpwstr>_Toc451183603</vt:lpwstr>
      </vt:variant>
      <vt:variant>
        <vt:i4>1048635</vt:i4>
      </vt:variant>
      <vt:variant>
        <vt:i4>2573</vt:i4>
      </vt:variant>
      <vt:variant>
        <vt:i4>0</vt:i4>
      </vt:variant>
      <vt:variant>
        <vt:i4>5</vt:i4>
      </vt:variant>
      <vt:variant>
        <vt:lpwstr/>
      </vt:variant>
      <vt:variant>
        <vt:lpwstr>_Toc451183602</vt:lpwstr>
      </vt:variant>
      <vt:variant>
        <vt:i4>1048635</vt:i4>
      </vt:variant>
      <vt:variant>
        <vt:i4>2567</vt:i4>
      </vt:variant>
      <vt:variant>
        <vt:i4>0</vt:i4>
      </vt:variant>
      <vt:variant>
        <vt:i4>5</vt:i4>
      </vt:variant>
      <vt:variant>
        <vt:lpwstr/>
      </vt:variant>
      <vt:variant>
        <vt:lpwstr>_Toc451183601</vt:lpwstr>
      </vt:variant>
      <vt:variant>
        <vt:i4>1048635</vt:i4>
      </vt:variant>
      <vt:variant>
        <vt:i4>2561</vt:i4>
      </vt:variant>
      <vt:variant>
        <vt:i4>0</vt:i4>
      </vt:variant>
      <vt:variant>
        <vt:i4>5</vt:i4>
      </vt:variant>
      <vt:variant>
        <vt:lpwstr/>
      </vt:variant>
      <vt:variant>
        <vt:lpwstr>_Toc451183600</vt:lpwstr>
      </vt:variant>
      <vt:variant>
        <vt:i4>1638456</vt:i4>
      </vt:variant>
      <vt:variant>
        <vt:i4>2555</vt:i4>
      </vt:variant>
      <vt:variant>
        <vt:i4>0</vt:i4>
      </vt:variant>
      <vt:variant>
        <vt:i4>5</vt:i4>
      </vt:variant>
      <vt:variant>
        <vt:lpwstr/>
      </vt:variant>
      <vt:variant>
        <vt:lpwstr>_Toc451183599</vt:lpwstr>
      </vt:variant>
      <vt:variant>
        <vt:i4>1638456</vt:i4>
      </vt:variant>
      <vt:variant>
        <vt:i4>2549</vt:i4>
      </vt:variant>
      <vt:variant>
        <vt:i4>0</vt:i4>
      </vt:variant>
      <vt:variant>
        <vt:i4>5</vt:i4>
      </vt:variant>
      <vt:variant>
        <vt:lpwstr/>
      </vt:variant>
      <vt:variant>
        <vt:lpwstr>_Toc451183598</vt:lpwstr>
      </vt:variant>
      <vt:variant>
        <vt:i4>1638456</vt:i4>
      </vt:variant>
      <vt:variant>
        <vt:i4>2543</vt:i4>
      </vt:variant>
      <vt:variant>
        <vt:i4>0</vt:i4>
      </vt:variant>
      <vt:variant>
        <vt:i4>5</vt:i4>
      </vt:variant>
      <vt:variant>
        <vt:lpwstr/>
      </vt:variant>
      <vt:variant>
        <vt:lpwstr>_Toc451183597</vt:lpwstr>
      </vt:variant>
      <vt:variant>
        <vt:i4>1638456</vt:i4>
      </vt:variant>
      <vt:variant>
        <vt:i4>2537</vt:i4>
      </vt:variant>
      <vt:variant>
        <vt:i4>0</vt:i4>
      </vt:variant>
      <vt:variant>
        <vt:i4>5</vt:i4>
      </vt:variant>
      <vt:variant>
        <vt:lpwstr/>
      </vt:variant>
      <vt:variant>
        <vt:lpwstr>_Toc451183596</vt:lpwstr>
      </vt:variant>
      <vt:variant>
        <vt:i4>1638456</vt:i4>
      </vt:variant>
      <vt:variant>
        <vt:i4>2531</vt:i4>
      </vt:variant>
      <vt:variant>
        <vt:i4>0</vt:i4>
      </vt:variant>
      <vt:variant>
        <vt:i4>5</vt:i4>
      </vt:variant>
      <vt:variant>
        <vt:lpwstr/>
      </vt:variant>
      <vt:variant>
        <vt:lpwstr>_Toc451183595</vt:lpwstr>
      </vt:variant>
      <vt:variant>
        <vt:i4>1638456</vt:i4>
      </vt:variant>
      <vt:variant>
        <vt:i4>2525</vt:i4>
      </vt:variant>
      <vt:variant>
        <vt:i4>0</vt:i4>
      </vt:variant>
      <vt:variant>
        <vt:i4>5</vt:i4>
      </vt:variant>
      <vt:variant>
        <vt:lpwstr/>
      </vt:variant>
      <vt:variant>
        <vt:lpwstr>_Toc451183594</vt:lpwstr>
      </vt:variant>
      <vt:variant>
        <vt:i4>1638456</vt:i4>
      </vt:variant>
      <vt:variant>
        <vt:i4>2519</vt:i4>
      </vt:variant>
      <vt:variant>
        <vt:i4>0</vt:i4>
      </vt:variant>
      <vt:variant>
        <vt:i4>5</vt:i4>
      </vt:variant>
      <vt:variant>
        <vt:lpwstr/>
      </vt:variant>
      <vt:variant>
        <vt:lpwstr>_Toc451183593</vt:lpwstr>
      </vt:variant>
      <vt:variant>
        <vt:i4>1638456</vt:i4>
      </vt:variant>
      <vt:variant>
        <vt:i4>2513</vt:i4>
      </vt:variant>
      <vt:variant>
        <vt:i4>0</vt:i4>
      </vt:variant>
      <vt:variant>
        <vt:i4>5</vt:i4>
      </vt:variant>
      <vt:variant>
        <vt:lpwstr/>
      </vt:variant>
      <vt:variant>
        <vt:lpwstr>_Toc451183592</vt:lpwstr>
      </vt:variant>
      <vt:variant>
        <vt:i4>1638456</vt:i4>
      </vt:variant>
      <vt:variant>
        <vt:i4>2507</vt:i4>
      </vt:variant>
      <vt:variant>
        <vt:i4>0</vt:i4>
      </vt:variant>
      <vt:variant>
        <vt:i4>5</vt:i4>
      </vt:variant>
      <vt:variant>
        <vt:lpwstr/>
      </vt:variant>
      <vt:variant>
        <vt:lpwstr>_Toc451183591</vt:lpwstr>
      </vt:variant>
      <vt:variant>
        <vt:i4>1638456</vt:i4>
      </vt:variant>
      <vt:variant>
        <vt:i4>2501</vt:i4>
      </vt:variant>
      <vt:variant>
        <vt:i4>0</vt:i4>
      </vt:variant>
      <vt:variant>
        <vt:i4>5</vt:i4>
      </vt:variant>
      <vt:variant>
        <vt:lpwstr/>
      </vt:variant>
      <vt:variant>
        <vt:lpwstr>_Toc451183590</vt:lpwstr>
      </vt:variant>
      <vt:variant>
        <vt:i4>1572920</vt:i4>
      </vt:variant>
      <vt:variant>
        <vt:i4>2495</vt:i4>
      </vt:variant>
      <vt:variant>
        <vt:i4>0</vt:i4>
      </vt:variant>
      <vt:variant>
        <vt:i4>5</vt:i4>
      </vt:variant>
      <vt:variant>
        <vt:lpwstr/>
      </vt:variant>
      <vt:variant>
        <vt:lpwstr>_Toc451183589</vt:lpwstr>
      </vt:variant>
      <vt:variant>
        <vt:i4>1572920</vt:i4>
      </vt:variant>
      <vt:variant>
        <vt:i4>2489</vt:i4>
      </vt:variant>
      <vt:variant>
        <vt:i4>0</vt:i4>
      </vt:variant>
      <vt:variant>
        <vt:i4>5</vt:i4>
      </vt:variant>
      <vt:variant>
        <vt:lpwstr/>
      </vt:variant>
      <vt:variant>
        <vt:lpwstr>_Toc451183588</vt:lpwstr>
      </vt:variant>
      <vt:variant>
        <vt:i4>1572920</vt:i4>
      </vt:variant>
      <vt:variant>
        <vt:i4>2483</vt:i4>
      </vt:variant>
      <vt:variant>
        <vt:i4>0</vt:i4>
      </vt:variant>
      <vt:variant>
        <vt:i4>5</vt:i4>
      </vt:variant>
      <vt:variant>
        <vt:lpwstr/>
      </vt:variant>
      <vt:variant>
        <vt:lpwstr>_Toc451183587</vt:lpwstr>
      </vt:variant>
      <vt:variant>
        <vt:i4>1572920</vt:i4>
      </vt:variant>
      <vt:variant>
        <vt:i4>2477</vt:i4>
      </vt:variant>
      <vt:variant>
        <vt:i4>0</vt:i4>
      </vt:variant>
      <vt:variant>
        <vt:i4>5</vt:i4>
      </vt:variant>
      <vt:variant>
        <vt:lpwstr/>
      </vt:variant>
      <vt:variant>
        <vt:lpwstr>_Toc451183586</vt:lpwstr>
      </vt:variant>
      <vt:variant>
        <vt:i4>1572920</vt:i4>
      </vt:variant>
      <vt:variant>
        <vt:i4>2471</vt:i4>
      </vt:variant>
      <vt:variant>
        <vt:i4>0</vt:i4>
      </vt:variant>
      <vt:variant>
        <vt:i4>5</vt:i4>
      </vt:variant>
      <vt:variant>
        <vt:lpwstr/>
      </vt:variant>
      <vt:variant>
        <vt:lpwstr>_Toc451183585</vt:lpwstr>
      </vt:variant>
      <vt:variant>
        <vt:i4>1572920</vt:i4>
      </vt:variant>
      <vt:variant>
        <vt:i4>2465</vt:i4>
      </vt:variant>
      <vt:variant>
        <vt:i4>0</vt:i4>
      </vt:variant>
      <vt:variant>
        <vt:i4>5</vt:i4>
      </vt:variant>
      <vt:variant>
        <vt:lpwstr/>
      </vt:variant>
      <vt:variant>
        <vt:lpwstr>_Toc451183584</vt:lpwstr>
      </vt:variant>
      <vt:variant>
        <vt:i4>1572920</vt:i4>
      </vt:variant>
      <vt:variant>
        <vt:i4>2459</vt:i4>
      </vt:variant>
      <vt:variant>
        <vt:i4>0</vt:i4>
      </vt:variant>
      <vt:variant>
        <vt:i4>5</vt:i4>
      </vt:variant>
      <vt:variant>
        <vt:lpwstr/>
      </vt:variant>
      <vt:variant>
        <vt:lpwstr>_Toc451183583</vt:lpwstr>
      </vt:variant>
      <vt:variant>
        <vt:i4>1572920</vt:i4>
      </vt:variant>
      <vt:variant>
        <vt:i4>2453</vt:i4>
      </vt:variant>
      <vt:variant>
        <vt:i4>0</vt:i4>
      </vt:variant>
      <vt:variant>
        <vt:i4>5</vt:i4>
      </vt:variant>
      <vt:variant>
        <vt:lpwstr/>
      </vt:variant>
      <vt:variant>
        <vt:lpwstr>_Toc451183582</vt:lpwstr>
      </vt:variant>
      <vt:variant>
        <vt:i4>1572920</vt:i4>
      </vt:variant>
      <vt:variant>
        <vt:i4>2447</vt:i4>
      </vt:variant>
      <vt:variant>
        <vt:i4>0</vt:i4>
      </vt:variant>
      <vt:variant>
        <vt:i4>5</vt:i4>
      </vt:variant>
      <vt:variant>
        <vt:lpwstr/>
      </vt:variant>
      <vt:variant>
        <vt:lpwstr>_Toc451183581</vt:lpwstr>
      </vt:variant>
      <vt:variant>
        <vt:i4>1572920</vt:i4>
      </vt:variant>
      <vt:variant>
        <vt:i4>2441</vt:i4>
      </vt:variant>
      <vt:variant>
        <vt:i4>0</vt:i4>
      </vt:variant>
      <vt:variant>
        <vt:i4>5</vt:i4>
      </vt:variant>
      <vt:variant>
        <vt:lpwstr/>
      </vt:variant>
      <vt:variant>
        <vt:lpwstr>_Toc451183580</vt:lpwstr>
      </vt:variant>
      <vt:variant>
        <vt:i4>1507384</vt:i4>
      </vt:variant>
      <vt:variant>
        <vt:i4>2435</vt:i4>
      </vt:variant>
      <vt:variant>
        <vt:i4>0</vt:i4>
      </vt:variant>
      <vt:variant>
        <vt:i4>5</vt:i4>
      </vt:variant>
      <vt:variant>
        <vt:lpwstr/>
      </vt:variant>
      <vt:variant>
        <vt:lpwstr>_Toc451183579</vt:lpwstr>
      </vt:variant>
      <vt:variant>
        <vt:i4>1507384</vt:i4>
      </vt:variant>
      <vt:variant>
        <vt:i4>2429</vt:i4>
      </vt:variant>
      <vt:variant>
        <vt:i4>0</vt:i4>
      </vt:variant>
      <vt:variant>
        <vt:i4>5</vt:i4>
      </vt:variant>
      <vt:variant>
        <vt:lpwstr/>
      </vt:variant>
      <vt:variant>
        <vt:lpwstr>_Toc451183578</vt:lpwstr>
      </vt:variant>
      <vt:variant>
        <vt:i4>1507384</vt:i4>
      </vt:variant>
      <vt:variant>
        <vt:i4>2423</vt:i4>
      </vt:variant>
      <vt:variant>
        <vt:i4>0</vt:i4>
      </vt:variant>
      <vt:variant>
        <vt:i4>5</vt:i4>
      </vt:variant>
      <vt:variant>
        <vt:lpwstr/>
      </vt:variant>
      <vt:variant>
        <vt:lpwstr>_Toc451183577</vt:lpwstr>
      </vt:variant>
      <vt:variant>
        <vt:i4>1507384</vt:i4>
      </vt:variant>
      <vt:variant>
        <vt:i4>2417</vt:i4>
      </vt:variant>
      <vt:variant>
        <vt:i4>0</vt:i4>
      </vt:variant>
      <vt:variant>
        <vt:i4>5</vt:i4>
      </vt:variant>
      <vt:variant>
        <vt:lpwstr/>
      </vt:variant>
      <vt:variant>
        <vt:lpwstr>_Toc451183576</vt:lpwstr>
      </vt:variant>
      <vt:variant>
        <vt:i4>1507384</vt:i4>
      </vt:variant>
      <vt:variant>
        <vt:i4>2411</vt:i4>
      </vt:variant>
      <vt:variant>
        <vt:i4>0</vt:i4>
      </vt:variant>
      <vt:variant>
        <vt:i4>5</vt:i4>
      </vt:variant>
      <vt:variant>
        <vt:lpwstr/>
      </vt:variant>
      <vt:variant>
        <vt:lpwstr>_Toc451183575</vt:lpwstr>
      </vt:variant>
      <vt:variant>
        <vt:i4>1507384</vt:i4>
      </vt:variant>
      <vt:variant>
        <vt:i4>2405</vt:i4>
      </vt:variant>
      <vt:variant>
        <vt:i4>0</vt:i4>
      </vt:variant>
      <vt:variant>
        <vt:i4>5</vt:i4>
      </vt:variant>
      <vt:variant>
        <vt:lpwstr/>
      </vt:variant>
      <vt:variant>
        <vt:lpwstr>_Toc451183574</vt:lpwstr>
      </vt:variant>
      <vt:variant>
        <vt:i4>1507384</vt:i4>
      </vt:variant>
      <vt:variant>
        <vt:i4>2399</vt:i4>
      </vt:variant>
      <vt:variant>
        <vt:i4>0</vt:i4>
      </vt:variant>
      <vt:variant>
        <vt:i4>5</vt:i4>
      </vt:variant>
      <vt:variant>
        <vt:lpwstr/>
      </vt:variant>
      <vt:variant>
        <vt:lpwstr>_Toc451183573</vt:lpwstr>
      </vt:variant>
      <vt:variant>
        <vt:i4>1507384</vt:i4>
      </vt:variant>
      <vt:variant>
        <vt:i4>2393</vt:i4>
      </vt:variant>
      <vt:variant>
        <vt:i4>0</vt:i4>
      </vt:variant>
      <vt:variant>
        <vt:i4>5</vt:i4>
      </vt:variant>
      <vt:variant>
        <vt:lpwstr/>
      </vt:variant>
      <vt:variant>
        <vt:lpwstr>_Toc451183572</vt:lpwstr>
      </vt:variant>
      <vt:variant>
        <vt:i4>1507384</vt:i4>
      </vt:variant>
      <vt:variant>
        <vt:i4>2387</vt:i4>
      </vt:variant>
      <vt:variant>
        <vt:i4>0</vt:i4>
      </vt:variant>
      <vt:variant>
        <vt:i4>5</vt:i4>
      </vt:variant>
      <vt:variant>
        <vt:lpwstr/>
      </vt:variant>
      <vt:variant>
        <vt:lpwstr>_Toc451183571</vt:lpwstr>
      </vt:variant>
      <vt:variant>
        <vt:i4>1507384</vt:i4>
      </vt:variant>
      <vt:variant>
        <vt:i4>2381</vt:i4>
      </vt:variant>
      <vt:variant>
        <vt:i4>0</vt:i4>
      </vt:variant>
      <vt:variant>
        <vt:i4>5</vt:i4>
      </vt:variant>
      <vt:variant>
        <vt:lpwstr/>
      </vt:variant>
      <vt:variant>
        <vt:lpwstr>_Toc451183570</vt:lpwstr>
      </vt:variant>
      <vt:variant>
        <vt:i4>1441848</vt:i4>
      </vt:variant>
      <vt:variant>
        <vt:i4>2375</vt:i4>
      </vt:variant>
      <vt:variant>
        <vt:i4>0</vt:i4>
      </vt:variant>
      <vt:variant>
        <vt:i4>5</vt:i4>
      </vt:variant>
      <vt:variant>
        <vt:lpwstr/>
      </vt:variant>
      <vt:variant>
        <vt:lpwstr>_Toc451183569</vt:lpwstr>
      </vt:variant>
      <vt:variant>
        <vt:i4>1441848</vt:i4>
      </vt:variant>
      <vt:variant>
        <vt:i4>2369</vt:i4>
      </vt:variant>
      <vt:variant>
        <vt:i4>0</vt:i4>
      </vt:variant>
      <vt:variant>
        <vt:i4>5</vt:i4>
      </vt:variant>
      <vt:variant>
        <vt:lpwstr/>
      </vt:variant>
      <vt:variant>
        <vt:lpwstr>_Toc451183568</vt:lpwstr>
      </vt:variant>
      <vt:variant>
        <vt:i4>1441848</vt:i4>
      </vt:variant>
      <vt:variant>
        <vt:i4>2363</vt:i4>
      </vt:variant>
      <vt:variant>
        <vt:i4>0</vt:i4>
      </vt:variant>
      <vt:variant>
        <vt:i4>5</vt:i4>
      </vt:variant>
      <vt:variant>
        <vt:lpwstr/>
      </vt:variant>
      <vt:variant>
        <vt:lpwstr>_Toc451183567</vt:lpwstr>
      </vt:variant>
      <vt:variant>
        <vt:i4>1441848</vt:i4>
      </vt:variant>
      <vt:variant>
        <vt:i4>2357</vt:i4>
      </vt:variant>
      <vt:variant>
        <vt:i4>0</vt:i4>
      </vt:variant>
      <vt:variant>
        <vt:i4>5</vt:i4>
      </vt:variant>
      <vt:variant>
        <vt:lpwstr/>
      </vt:variant>
      <vt:variant>
        <vt:lpwstr>_Toc451183566</vt:lpwstr>
      </vt:variant>
      <vt:variant>
        <vt:i4>1441848</vt:i4>
      </vt:variant>
      <vt:variant>
        <vt:i4>2351</vt:i4>
      </vt:variant>
      <vt:variant>
        <vt:i4>0</vt:i4>
      </vt:variant>
      <vt:variant>
        <vt:i4>5</vt:i4>
      </vt:variant>
      <vt:variant>
        <vt:lpwstr/>
      </vt:variant>
      <vt:variant>
        <vt:lpwstr>_Toc451183565</vt:lpwstr>
      </vt:variant>
      <vt:variant>
        <vt:i4>1441848</vt:i4>
      </vt:variant>
      <vt:variant>
        <vt:i4>2345</vt:i4>
      </vt:variant>
      <vt:variant>
        <vt:i4>0</vt:i4>
      </vt:variant>
      <vt:variant>
        <vt:i4>5</vt:i4>
      </vt:variant>
      <vt:variant>
        <vt:lpwstr/>
      </vt:variant>
      <vt:variant>
        <vt:lpwstr>_Toc451183564</vt:lpwstr>
      </vt:variant>
      <vt:variant>
        <vt:i4>1441848</vt:i4>
      </vt:variant>
      <vt:variant>
        <vt:i4>2339</vt:i4>
      </vt:variant>
      <vt:variant>
        <vt:i4>0</vt:i4>
      </vt:variant>
      <vt:variant>
        <vt:i4>5</vt:i4>
      </vt:variant>
      <vt:variant>
        <vt:lpwstr/>
      </vt:variant>
      <vt:variant>
        <vt:lpwstr>_Toc451183563</vt:lpwstr>
      </vt:variant>
      <vt:variant>
        <vt:i4>1441848</vt:i4>
      </vt:variant>
      <vt:variant>
        <vt:i4>2333</vt:i4>
      </vt:variant>
      <vt:variant>
        <vt:i4>0</vt:i4>
      </vt:variant>
      <vt:variant>
        <vt:i4>5</vt:i4>
      </vt:variant>
      <vt:variant>
        <vt:lpwstr/>
      </vt:variant>
      <vt:variant>
        <vt:lpwstr>_Toc451183562</vt:lpwstr>
      </vt:variant>
      <vt:variant>
        <vt:i4>1441848</vt:i4>
      </vt:variant>
      <vt:variant>
        <vt:i4>2327</vt:i4>
      </vt:variant>
      <vt:variant>
        <vt:i4>0</vt:i4>
      </vt:variant>
      <vt:variant>
        <vt:i4>5</vt:i4>
      </vt:variant>
      <vt:variant>
        <vt:lpwstr/>
      </vt:variant>
      <vt:variant>
        <vt:lpwstr>_Toc451183561</vt:lpwstr>
      </vt:variant>
      <vt:variant>
        <vt:i4>1441848</vt:i4>
      </vt:variant>
      <vt:variant>
        <vt:i4>2321</vt:i4>
      </vt:variant>
      <vt:variant>
        <vt:i4>0</vt:i4>
      </vt:variant>
      <vt:variant>
        <vt:i4>5</vt:i4>
      </vt:variant>
      <vt:variant>
        <vt:lpwstr/>
      </vt:variant>
      <vt:variant>
        <vt:lpwstr>_Toc451183560</vt:lpwstr>
      </vt:variant>
      <vt:variant>
        <vt:i4>1376312</vt:i4>
      </vt:variant>
      <vt:variant>
        <vt:i4>2315</vt:i4>
      </vt:variant>
      <vt:variant>
        <vt:i4>0</vt:i4>
      </vt:variant>
      <vt:variant>
        <vt:i4>5</vt:i4>
      </vt:variant>
      <vt:variant>
        <vt:lpwstr/>
      </vt:variant>
      <vt:variant>
        <vt:lpwstr>_Toc451183559</vt:lpwstr>
      </vt:variant>
      <vt:variant>
        <vt:i4>1376312</vt:i4>
      </vt:variant>
      <vt:variant>
        <vt:i4>2309</vt:i4>
      </vt:variant>
      <vt:variant>
        <vt:i4>0</vt:i4>
      </vt:variant>
      <vt:variant>
        <vt:i4>5</vt:i4>
      </vt:variant>
      <vt:variant>
        <vt:lpwstr/>
      </vt:variant>
      <vt:variant>
        <vt:lpwstr>_Toc451183558</vt:lpwstr>
      </vt:variant>
      <vt:variant>
        <vt:i4>1376312</vt:i4>
      </vt:variant>
      <vt:variant>
        <vt:i4>2303</vt:i4>
      </vt:variant>
      <vt:variant>
        <vt:i4>0</vt:i4>
      </vt:variant>
      <vt:variant>
        <vt:i4>5</vt:i4>
      </vt:variant>
      <vt:variant>
        <vt:lpwstr/>
      </vt:variant>
      <vt:variant>
        <vt:lpwstr>_Toc451183557</vt:lpwstr>
      </vt:variant>
      <vt:variant>
        <vt:i4>1376312</vt:i4>
      </vt:variant>
      <vt:variant>
        <vt:i4>2297</vt:i4>
      </vt:variant>
      <vt:variant>
        <vt:i4>0</vt:i4>
      </vt:variant>
      <vt:variant>
        <vt:i4>5</vt:i4>
      </vt:variant>
      <vt:variant>
        <vt:lpwstr/>
      </vt:variant>
      <vt:variant>
        <vt:lpwstr>_Toc451183556</vt:lpwstr>
      </vt:variant>
      <vt:variant>
        <vt:i4>1376312</vt:i4>
      </vt:variant>
      <vt:variant>
        <vt:i4>2291</vt:i4>
      </vt:variant>
      <vt:variant>
        <vt:i4>0</vt:i4>
      </vt:variant>
      <vt:variant>
        <vt:i4>5</vt:i4>
      </vt:variant>
      <vt:variant>
        <vt:lpwstr/>
      </vt:variant>
      <vt:variant>
        <vt:lpwstr>_Toc451183555</vt:lpwstr>
      </vt:variant>
      <vt:variant>
        <vt:i4>1376312</vt:i4>
      </vt:variant>
      <vt:variant>
        <vt:i4>2285</vt:i4>
      </vt:variant>
      <vt:variant>
        <vt:i4>0</vt:i4>
      </vt:variant>
      <vt:variant>
        <vt:i4>5</vt:i4>
      </vt:variant>
      <vt:variant>
        <vt:lpwstr/>
      </vt:variant>
      <vt:variant>
        <vt:lpwstr>_Toc451183554</vt:lpwstr>
      </vt:variant>
      <vt:variant>
        <vt:i4>1376312</vt:i4>
      </vt:variant>
      <vt:variant>
        <vt:i4>2279</vt:i4>
      </vt:variant>
      <vt:variant>
        <vt:i4>0</vt:i4>
      </vt:variant>
      <vt:variant>
        <vt:i4>5</vt:i4>
      </vt:variant>
      <vt:variant>
        <vt:lpwstr/>
      </vt:variant>
      <vt:variant>
        <vt:lpwstr>_Toc451183553</vt:lpwstr>
      </vt:variant>
      <vt:variant>
        <vt:i4>1376312</vt:i4>
      </vt:variant>
      <vt:variant>
        <vt:i4>2273</vt:i4>
      </vt:variant>
      <vt:variant>
        <vt:i4>0</vt:i4>
      </vt:variant>
      <vt:variant>
        <vt:i4>5</vt:i4>
      </vt:variant>
      <vt:variant>
        <vt:lpwstr/>
      </vt:variant>
      <vt:variant>
        <vt:lpwstr>_Toc451183552</vt:lpwstr>
      </vt:variant>
      <vt:variant>
        <vt:i4>1376312</vt:i4>
      </vt:variant>
      <vt:variant>
        <vt:i4>2267</vt:i4>
      </vt:variant>
      <vt:variant>
        <vt:i4>0</vt:i4>
      </vt:variant>
      <vt:variant>
        <vt:i4>5</vt:i4>
      </vt:variant>
      <vt:variant>
        <vt:lpwstr/>
      </vt:variant>
      <vt:variant>
        <vt:lpwstr>_Toc451183551</vt:lpwstr>
      </vt:variant>
      <vt:variant>
        <vt:i4>1376312</vt:i4>
      </vt:variant>
      <vt:variant>
        <vt:i4>2261</vt:i4>
      </vt:variant>
      <vt:variant>
        <vt:i4>0</vt:i4>
      </vt:variant>
      <vt:variant>
        <vt:i4>5</vt:i4>
      </vt:variant>
      <vt:variant>
        <vt:lpwstr/>
      </vt:variant>
      <vt:variant>
        <vt:lpwstr>_Toc451183550</vt:lpwstr>
      </vt:variant>
      <vt:variant>
        <vt:i4>1310776</vt:i4>
      </vt:variant>
      <vt:variant>
        <vt:i4>2255</vt:i4>
      </vt:variant>
      <vt:variant>
        <vt:i4>0</vt:i4>
      </vt:variant>
      <vt:variant>
        <vt:i4>5</vt:i4>
      </vt:variant>
      <vt:variant>
        <vt:lpwstr/>
      </vt:variant>
      <vt:variant>
        <vt:lpwstr>_Toc451183549</vt:lpwstr>
      </vt:variant>
      <vt:variant>
        <vt:i4>1310776</vt:i4>
      </vt:variant>
      <vt:variant>
        <vt:i4>2249</vt:i4>
      </vt:variant>
      <vt:variant>
        <vt:i4>0</vt:i4>
      </vt:variant>
      <vt:variant>
        <vt:i4>5</vt:i4>
      </vt:variant>
      <vt:variant>
        <vt:lpwstr/>
      </vt:variant>
      <vt:variant>
        <vt:lpwstr>_Toc451183548</vt:lpwstr>
      </vt:variant>
      <vt:variant>
        <vt:i4>1310776</vt:i4>
      </vt:variant>
      <vt:variant>
        <vt:i4>2243</vt:i4>
      </vt:variant>
      <vt:variant>
        <vt:i4>0</vt:i4>
      </vt:variant>
      <vt:variant>
        <vt:i4>5</vt:i4>
      </vt:variant>
      <vt:variant>
        <vt:lpwstr/>
      </vt:variant>
      <vt:variant>
        <vt:lpwstr>_Toc451183547</vt:lpwstr>
      </vt:variant>
      <vt:variant>
        <vt:i4>1310776</vt:i4>
      </vt:variant>
      <vt:variant>
        <vt:i4>2237</vt:i4>
      </vt:variant>
      <vt:variant>
        <vt:i4>0</vt:i4>
      </vt:variant>
      <vt:variant>
        <vt:i4>5</vt:i4>
      </vt:variant>
      <vt:variant>
        <vt:lpwstr/>
      </vt:variant>
      <vt:variant>
        <vt:lpwstr>_Toc451183546</vt:lpwstr>
      </vt:variant>
      <vt:variant>
        <vt:i4>1310776</vt:i4>
      </vt:variant>
      <vt:variant>
        <vt:i4>2231</vt:i4>
      </vt:variant>
      <vt:variant>
        <vt:i4>0</vt:i4>
      </vt:variant>
      <vt:variant>
        <vt:i4>5</vt:i4>
      </vt:variant>
      <vt:variant>
        <vt:lpwstr/>
      </vt:variant>
      <vt:variant>
        <vt:lpwstr>_Toc451183545</vt:lpwstr>
      </vt:variant>
      <vt:variant>
        <vt:i4>1310776</vt:i4>
      </vt:variant>
      <vt:variant>
        <vt:i4>2225</vt:i4>
      </vt:variant>
      <vt:variant>
        <vt:i4>0</vt:i4>
      </vt:variant>
      <vt:variant>
        <vt:i4>5</vt:i4>
      </vt:variant>
      <vt:variant>
        <vt:lpwstr/>
      </vt:variant>
      <vt:variant>
        <vt:lpwstr>_Toc451183544</vt:lpwstr>
      </vt:variant>
      <vt:variant>
        <vt:i4>1310776</vt:i4>
      </vt:variant>
      <vt:variant>
        <vt:i4>2219</vt:i4>
      </vt:variant>
      <vt:variant>
        <vt:i4>0</vt:i4>
      </vt:variant>
      <vt:variant>
        <vt:i4>5</vt:i4>
      </vt:variant>
      <vt:variant>
        <vt:lpwstr/>
      </vt:variant>
      <vt:variant>
        <vt:lpwstr>_Toc451183543</vt:lpwstr>
      </vt:variant>
      <vt:variant>
        <vt:i4>1310776</vt:i4>
      </vt:variant>
      <vt:variant>
        <vt:i4>2213</vt:i4>
      </vt:variant>
      <vt:variant>
        <vt:i4>0</vt:i4>
      </vt:variant>
      <vt:variant>
        <vt:i4>5</vt:i4>
      </vt:variant>
      <vt:variant>
        <vt:lpwstr/>
      </vt:variant>
      <vt:variant>
        <vt:lpwstr>_Toc451183542</vt:lpwstr>
      </vt:variant>
      <vt:variant>
        <vt:i4>1310776</vt:i4>
      </vt:variant>
      <vt:variant>
        <vt:i4>2207</vt:i4>
      </vt:variant>
      <vt:variant>
        <vt:i4>0</vt:i4>
      </vt:variant>
      <vt:variant>
        <vt:i4>5</vt:i4>
      </vt:variant>
      <vt:variant>
        <vt:lpwstr/>
      </vt:variant>
      <vt:variant>
        <vt:lpwstr>_Toc451183541</vt:lpwstr>
      </vt:variant>
      <vt:variant>
        <vt:i4>1310776</vt:i4>
      </vt:variant>
      <vt:variant>
        <vt:i4>2201</vt:i4>
      </vt:variant>
      <vt:variant>
        <vt:i4>0</vt:i4>
      </vt:variant>
      <vt:variant>
        <vt:i4>5</vt:i4>
      </vt:variant>
      <vt:variant>
        <vt:lpwstr/>
      </vt:variant>
      <vt:variant>
        <vt:lpwstr>_Toc451183540</vt:lpwstr>
      </vt:variant>
      <vt:variant>
        <vt:i4>1245240</vt:i4>
      </vt:variant>
      <vt:variant>
        <vt:i4>2195</vt:i4>
      </vt:variant>
      <vt:variant>
        <vt:i4>0</vt:i4>
      </vt:variant>
      <vt:variant>
        <vt:i4>5</vt:i4>
      </vt:variant>
      <vt:variant>
        <vt:lpwstr/>
      </vt:variant>
      <vt:variant>
        <vt:lpwstr>_Toc451183539</vt:lpwstr>
      </vt:variant>
      <vt:variant>
        <vt:i4>1245240</vt:i4>
      </vt:variant>
      <vt:variant>
        <vt:i4>2189</vt:i4>
      </vt:variant>
      <vt:variant>
        <vt:i4>0</vt:i4>
      </vt:variant>
      <vt:variant>
        <vt:i4>5</vt:i4>
      </vt:variant>
      <vt:variant>
        <vt:lpwstr/>
      </vt:variant>
      <vt:variant>
        <vt:lpwstr>_Toc451183538</vt:lpwstr>
      </vt:variant>
      <vt:variant>
        <vt:i4>1245240</vt:i4>
      </vt:variant>
      <vt:variant>
        <vt:i4>2183</vt:i4>
      </vt:variant>
      <vt:variant>
        <vt:i4>0</vt:i4>
      </vt:variant>
      <vt:variant>
        <vt:i4>5</vt:i4>
      </vt:variant>
      <vt:variant>
        <vt:lpwstr/>
      </vt:variant>
      <vt:variant>
        <vt:lpwstr>_Toc451183537</vt:lpwstr>
      </vt:variant>
      <vt:variant>
        <vt:i4>1245240</vt:i4>
      </vt:variant>
      <vt:variant>
        <vt:i4>2177</vt:i4>
      </vt:variant>
      <vt:variant>
        <vt:i4>0</vt:i4>
      </vt:variant>
      <vt:variant>
        <vt:i4>5</vt:i4>
      </vt:variant>
      <vt:variant>
        <vt:lpwstr/>
      </vt:variant>
      <vt:variant>
        <vt:lpwstr>_Toc451183536</vt:lpwstr>
      </vt:variant>
      <vt:variant>
        <vt:i4>1245240</vt:i4>
      </vt:variant>
      <vt:variant>
        <vt:i4>2171</vt:i4>
      </vt:variant>
      <vt:variant>
        <vt:i4>0</vt:i4>
      </vt:variant>
      <vt:variant>
        <vt:i4>5</vt:i4>
      </vt:variant>
      <vt:variant>
        <vt:lpwstr/>
      </vt:variant>
      <vt:variant>
        <vt:lpwstr>_Toc451183535</vt:lpwstr>
      </vt:variant>
      <vt:variant>
        <vt:i4>1245240</vt:i4>
      </vt:variant>
      <vt:variant>
        <vt:i4>2165</vt:i4>
      </vt:variant>
      <vt:variant>
        <vt:i4>0</vt:i4>
      </vt:variant>
      <vt:variant>
        <vt:i4>5</vt:i4>
      </vt:variant>
      <vt:variant>
        <vt:lpwstr/>
      </vt:variant>
      <vt:variant>
        <vt:lpwstr>_Toc451183534</vt:lpwstr>
      </vt:variant>
      <vt:variant>
        <vt:i4>1245240</vt:i4>
      </vt:variant>
      <vt:variant>
        <vt:i4>2159</vt:i4>
      </vt:variant>
      <vt:variant>
        <vt:i4>0</vt:i4>
      </vt:variant>
      <vt:variant>
        <vt:i4>5</vt:i4>
      </vt:variant>
      <vt:variant>
        <vt:lpwstr/>
      </vt:variant>
      <vt:variant>
        <vt:lpwstr>_Toc451183533</vt:lpwstr>
      </vt:variant>
      <vt:variant>
        <vt:i4>1245240</vt:i4>
      </vt:variant>
      <vt:variant>
        <vt:i4>2153</vt:i4>
      </vt:variant>
      <vt:variant>
        <vt:i4>0</vt:i4>
      </vt:variant>
      <vt:variant>
        <vt:i4>5</vt:i4>
      </vt:variant>
      <vt:variant>
        <vt:lpwstr/>
      </vt:variant>
      <vt:variant>
        <vt:lpwstr>_Toc451183532</vt:lpwstr>
      </vt:variant>
      <vt:variant>
        <vt:i4>1245240</vt:i4>
      </vt:variant>
      <vt:variant>
        <vt:i4>2147</vt:i4>
      </vt:variant>
      <vt:variant>
        <vt:i4>0</vt:i4>
      </vt:variant>
      <vt:variant>
        <vt:i4>5</vt:i4>
      </vt:variant>
      <vt:variant>
        <vt:lpwstr/>
      </vt:variant>
      <vt:variant>
        <vt:lpwstr>_Toc451183531</vt:lpwstr>
      </vt:variant>
      <vt:variant>
        <vt:i4>1245240</vt:i4>
      </vt:variant>
      <vt:variant>
        <vt:i4>2141</vt:i4>
      </vt:variant>
      <vt:variant>
        <vt:i4>0</vt:i4>
      </vt:variant>
      <vt:variant>
        <vt:i4>5</vt:i4>
      </vt:variant>
      <vt:variant>
        <vt:lpwstr/>
      </vt:variant>
      <vt:variant>
        <vt:lpwstr>_Toc451183530</vt:lpwstr>
      </vt:variant>
      <vt:variant>
        <vt:i4>1179704</vt:i4>
      </vt:variant>
      <vt:variant>
        <vt:i4>2135</vt:i4>
      </vt:variant>
      <vt:variant>
        <vt:i4>0</vt:i4>
      </vt:variant>
      <vt:variant>
        <vt:i4>5</vt:i4>
      </vt:variant>
      <vt:variant>
        <vt:lpwstr/>
      </vt:variant>
      <vt:variant>
        <vt:lpwstr>_Toc451183529</vt:lpwstr>
      </vt:variant>
      <vt:variant>
        <vt:i4>1179704</vt:i4>
      </vt:variant>
      <vt:variant>
        <vt:i4>2129</vt:i4>
      </vt:variant>
      <vt:variant>
        <vt:i4>0</vt:i4>
      </vt:variant>
      <vt:variant>
        <vt:i4>5</vt:i4>
      </vt:variant>
      <vt:variant>
        <vt:lpwstr/>
      </vt:variant>
      <vt:variant>
        <vt:lpwstr>_Toc451183528</vt:lpwstr>
      </vt:variant>
      <vt:variant>
        <vt:i4>1179704</vt:i4>
      </vt:variant>
      <vt:variant>
        <vt:i4>2123</vt:i4>
      </vt:variant>
      <vt:variant>
        <vt:i4>0</vt:i4>
      </vt:variant>
      <vt:variant>
        <vt:i4>5</vt:i4>
      </vt:variant>
      <vt:variant>
        <vt:lpwstr/>
      </vt:variant>
      <vt:variant>
        <vt:lpwstr>_Toc451183527</vt:lpwstr>
      </vt:variant>
      <vt:variant>
        <vt:i4>1179704</vt:i4>
      </vt:variant>
      <vt:variant>
        <vt:i4>2117</vt:i4>
      </vt:variant>
      <vt:variant>
        <vt:i4>0</vt:i4>
      </vt:variant>
      <vt:variant>
        <vt:i4>5</vt:i4>
      </vt:variant>
      <vt:variant>
        <vt:lpwstr/>
      </vt:variant>
      <vt:variant>
        <vt:lpwstr>_Toc451183526</vt:lpwstr>
      </vt:variant>
      <vt:variant>
        <vt:i4>1179704</vt:i4>
      </vt:variant>
      <vt:variant>
        <vt:i4>2111</vt:i4>
      </vt:variant>
      <vt:variant>
        <vt:i4>0</vt:i4>
      </vt:variant>
      <vt:variant>
        <vt:i4>5</vt:i4>
      </vt:variant>
      <vt:variant>
        <vt:lpwstr/>
      </vt:variant>
      <vt:variant>
        <vt:lpwstr>_Toc451183525</vt:lpwstr>
      </vt:variant>
      <vt:variant>
        <vt:i4>1179704</vt:i4>
      </vt:variant>
      <vt:variant>
        <vt:i4>2105</vt:i4>
      </vt:variant>
      <vt:variant>
        <vt:i4>0</vt:i4>
      </vt:variant>
      <vt:variant>
        <vt:i4>5</vt:i4>
      </vt:variant>
      <vt:variant>
        <vt:lpwstr/>
      </vt:variant>
      <vt:variant>
        <vt:lpwstr>_Toc451183524</vt:lpwstr>
      </vt:variant>
      <vt:variant>
        <vt:i4>1179704</vt:i4>
      </vt:variant>
      <vt:variant>
        <vt:i4>2099</vt:i4>
      </vt:variant>
      <vt:variant>
        <vt:i4>0</vt:i4>
      </vt:variant>
      <vt:variant>
        <vt:i4>5</vt:i4>
      </vt:variant>
      <vt:variant>
        <vt:lpwstr/>
      </vt:variant>
      <vt:variant>
        <vt:lpwstr>_Toc451183523</vt:lpwstr>
      </vt:variant>
      <vt:variant>
        <vt:i4>1179704</vt:i4>
      </vt:variant>
      <vt:variant>
        <vt:i4>2093</vt:i4>
      </vt:variant>
      <vt:variant>
        <vt:i4>0</vt:i4>
      </vt:variant>
      <vt:variant>
        <vt:i4>5</vt:i4>
      </vt:variant>
      <vt:variant>
        <vt:lpwstr/>
      </vt:variant>
      <vt:variant>
        <vt:lpwstr>_Toc451183522</vt:lpwstr>
      </vt:variant>
      <vt:variant>
        <vt:i4>1179704</vt:i4>
      </vt:variant>
      <vt:variant>
        <vt:i4>2087</vt:i4>
      </vt:variant>
      <vt:variant>
        <vt:i4>0</vt:i4>
      </vt:variant>
      <vt:variant>
        <vt:i4>5</vt:i4>
      </vt:variant>
      <vt:variant>
        <vt:lpwstr/>
      </vt:variant>
      <vt:variant>
        <vt:lpwstr>_Toc451183521</vt:lpwstr>
      </vt:variant>
      <vt:variant>
        <vt:i4>1179704</vt:i4>
      </vt:variant>
      <vt:variant>
        <vt:i4>2081</vt:i4>
      </vt:variant>
      <vt:variant>
        <vt:i4>0</vt:i4>
      </vt:variant>
      <vt:variant>
        <vt:i4>5</vt:i4>
      </vt:variant>
      <vt:variant>
        <vt:lpwstr/>
      </vt:variant>
      <vt:variant>
        <vt:lpwstr>_Toc451183520</vt:lpwstr>
      </vt:variant>
      <vt:variant>
        <vt:i4>1114168</vt:i4>
      </vt:variant>
      <vt:variant>
        <vt:i4>2075</vt:i4>
      </vt:variant>
      <vt:variant>
        <vt:i4>0</vt:i4>
      </vt:variant>
      <vt:variant>
        <vt:i4>5</vt:i4>
      </vt:variant>
      <vt:variant>
        <vt:lpwstr/>
      </vt:variant>
      <vt:variant>
        <vt:lpwstr>_Toc451183519</vt:lpwstr>
      </vt:variant>
      <vt:variant>
        <vt:i4>1114168</vt:i4>
      </vt:variant>
      <vt:variant>
        <vt:i4>2069</vt:i4>
      </vt:variant>
      <vt:variant>
        <vt:i4>0</vt:i4>
      </vt:variant>
      <vt:variant>
        <vt:i4>5</vt:i4>
      </vt:variant>
      <vt:variant>
        <vt:lpwstr/>
      </vt:variant>
      <vt:variant>
        <vt:lpwstr>_Toc451183518</vt:lpwstr>
      </vt:variant>
      <vt:variant>
        <vt:i4>1114168</vt:i4>
      </vt:variant>
      <vt:variant>
        <vt:i4>2063</vt:i4>
      </vt:variant>
      <vt:variant>
        <vt:i4>0</vt:i4>
      </vt:variant>
      <vt:variant>
        <vt:i4>5</vt:i4>
      </vt:variant>
      <vt:variant>
        <vt:lpwstr/>
      </vt:variant>
      <vt:variant>
        <vt:lpwstr>_Toc451183517</vt:lpwstr>
      </vt:variant>
      <vt:variant>
        <vt:i4>1114168</vt:i4>
      </vt:variant>
      <vt:variant>
        <vt:i4>2057</vt:i4>
      </vt:variant>
      <vt:variant>
        <vt:i4>0</vt:i4>
      </vt:variant>
      <vt:variant>
        <vt:i4>5</vt:i4>
      </vt:variant>
      <vt:variant>
        <vt:lpwstr/>
      </vt:variant>
      <vt:variant>
        <vt:lpwstr>_Toc451183516</vt:lpwstr>
      </vt:variant>
      <vt:variant>
        <vt:i4>1114168</vt:i4>
      </vt:variant>
      <vt:variant>
        <vt:i4>2051</vt:i4>
      </vt:variant>
      <vt:variant>
        <vt:i4>0</vt:i4>
      </vt:variant>
      <vt:variant>
        <vt:i4>5</vt:i4>
      </vt:variant>
      <vt:variant>
        <vt:lpwstr/>
      </vt:variant>
      <vt:variant>
        <vt:lpwstr>_Toc451183515</vt:lpwstr>
      </vt:variant>
      <vt:variant>
        <vt:i4>1114168</vt:i4>
      </vt:variant>
      <vt:variant>
        <vt:i4>2045</vt:i4>
      </vt:variant>
      <vt:variant>
        <vt:i4>0</vt:i4>
      </vt:variant>
      <vt:variant>
        <vt:i4>5</vt:i4>
      </vt:variant>
      <vt:variant>
        <vt:lpwstr/>
      </vt:variant>
      <vt:variant>
        <vt:lpwstr>_Toc451183514</vt:lpwstr>
      </vt:variant>
      <vt:variant>
        <vt:i4>1114168</vt:i4>
      </vt:variant>
      <vt:variant>
        <vt:i4>2039</vt:i4>
      </vt:variant>
      <vt:variant>
        <vt:i4>0</vt:i4>
      </vt:variant>
      <vt:variant>
        <vt:i4>5</vt:i4>
      </vt:variant>
      <vt:variant>
        <vt:lpwstr/>
      </vt:variant>
      <vt:variant>
        <vt:lpwstr>_Toc451183513</vt:lpwstr>
      </vt:variant>
      <vt:variant>
        <vt:i4>1114168</vt:i4>
      </vt:variant>
      <vt:variant>
        <vt:i4>2033</vt:i4>
      </vt:variant>
      <vt:variant>
        <vt:i4>0</vt:i4>
      </vt:variant>
      <vt:variant>
        <vt:i4>5</vt:i4>
      </vt:variant>
      <vt:variant>
        <vt:lpwstr/>
      </vt:variant>
      <vt:variant>
        <vt:lpwstr>_Toc451183512</vt:lpwstr>
      </vt:variant>
      <vt:variant>
        <vt:i4>1114168</vt:i4>
      </vt:variant>
      <vt:variant>
        <vt:i4>2027</vt:i4>
      </vt:variant>
      <vt:variant>
        <vt:i4>0</vt:i4>
      </vt:variant>
      <vt:variant>
        <vt:i4>5</vt:i4>
      </vt:variant>
      <vt:variant>
        <vt:lpwstr/>
      </vt:variant>
      <vt:variant>
        <vt:lpwstr>_Toc451183511</vt:lpwstr>
      </vt:variant>
      <vt:variant>
        <vt:i4>1114168</vt:i4>
      </vt:variant>
      <vt:variant>
        <vt:i4>2021</vt:i4>
      </vt:variant>
      <vt:variant>
        <vt:i4>0</vt:i4>
      </vt:variant>
      <vt:variant>
        <vt:i4>5</vt:i4>
      </vt:variant>
      <vt:variant>
        <vt:lpwstr/>
      </vt:variant>
      <vt:variant>
        <vt:lpwstr>_Toc451183510</vt:lpwstr>
      </vt:variant>
      <vt:variant>
        <vt:i4>1048632</vt:i4>
      </vt:variant>
      <vt:variant>
        <vt:i4>2015</vt:i4>
      </vt:variant>
      <vt:variant>
        <vt:i4>0</vt:i4>
      </vt:variant>
      <vt:variant>
        <vt:i4>5</vt:i4>
      </vt:variant>
      <vt:variant>
        <vt:lpwstr/>
      </vt:variant>
      <vt:variant>
        <vt:lpwstr>_Toc451183509</vt:lpwstr>
      </vt:variant>
      <vt:variant>
        <vt:i4>1048632</vt:i4>
      </vt:variant>
      <vt:variant>
        <vt:i4>2009</vt:i4>
      </vt:variant>
      <vt:variant>
        <vt:i4>0</vt:i4>
      </vt:variant>
      <vt:variant>
        <vt:i4>5</vt:i4>
      </vt:variant>
      <vt:variant>
        <vt:lpwstr/>
      </vt:variant>
      <vt:variant>
        <vt:lpwstr>_Toc451183508</vt:lpwstr>
      </vt:variant>
      <vt:variant>
        <vt:i4>1048632</vt:i4>
      </vt:variant>
      <vt:variant>
        <vt:i4>2003</vt:i4>
      </vt:variant>
      <vt:variant>
        <vt:i4>0</vt:i4>
      </vt:variant>
      <vt:variant>
        <vt:i4>5</vt:i4>
      </vt:variant>
      <vt:variant>
        <vt:lpwstr/>
      </vt:variant>
      <vt:variant>
        <vt:lpwstr>_Toc451183507</vt:lpwstr>
      </vt:variant>
      <vt:variant>
        <vt:i4>1048632</vt:i4>
      </vt:variant>
      <vt:variant>
        <vt:i4>1997</vt:i4>
      </vt:variant>
      <vt:variant>
        <vt:i4>0</vt:i4>
      </vt:variant>
      <vt:variant>
        <vt:i4>5</vt:i4>
      </vt:variant>
      <vt:variant>
        <vt:lpwstr/>
      </vt:variant>
      <vt:variant>
        <vt:lpwstr>_Toc451183506</vt:lpwstr>
      </vt:variant>
      <vt:variant>
        <vt:i4>1048632</vt:i4>
      </vt:variant>
      <vt:variant>
        <vt:i4>1991</vt:i4>
      </vt:variant>
      <vt:variant>
        <vt:i4>0</vt:i4>
      </vt:variant>
      <vt:variant>
        <vt:i4>5</vt:i4>
      </vt:variant>
      <vt:variant>
        <vt:lpwstr/>
      </vt:variant>
      <vt:variant>
        <vt:lpwstr>_Toc451183505</vt:lpwstr>
      </vt:variant>
      <vt:variant>
        <vt:i4>1048632</vt:i4>
      </vt:variant>
      <vt:variant>
        <vt:i4>1985</vt:i4>
      </vt:variant>
      <vt:variant>
        <vt:i4>0</vt:i4>
      </vt:variant>
      <vt:variant>
        <vt:i4>5</vt:i4>
      </vt:variant>
      <vt:variant>
        <vt:lpwstr/>
      </vt:variant>
      <vt:variant>
        <vt:lpwstr>_Toc451183504</vt:lpwstr>
      </vt:variant>
      <vt:variant>
        <vt:i4>1048632</vt:i4>
      </vt:variant>
      <vt:variant>
        <vt:i4>1979</vt:i4>
      </vt:variant>
      <vt:variant>
        <vt:i4>0</vt:i4>
      </vt:variant>
      <vt:variant>
        <vt:i4>5</vt:i4>
      </vt:variant>
      <vt:variant>
        <vt:lpwstr/>
      </vt:variant>
      <vt:variant>
        <vt:lpwstr>_Toc451183503</vt:lpwstr>
      </vt:variant>
      <vt:variant>
        <vt:i4>1048632</vt:i4>
      </vt:variant>
      <vt:variant>
        <vt:i4>1973</vt:i4>
      </vt:variant>
      <vt:variant>
        <vt:i4>0</vt:i4>
      </vt:variant>
      <vt:variant>
        <vt:i4>5</vt:i4>
      </vt:variant>
      <vt:variant>
        <vt:lpwstr/>
      </vt:variant>
      <vt:variant>
        <vt:lpwstr>_Toc451183502</vt:lpwstr>
      </vt:variant>
      <vt:variant>
        <vt:i4>1048632</vt:i4>
      </vt:variant>
      <vt:variant>
        <vt:i4>1967</vt:i4>
      </vt:variant>
      <vt:variant>
        <vt:i4>0</vt:i4>
      </vt:variant>
      <vt:variant>
        <vt:i4>5</vt:i4>
      </vt:variant>
      <vt:variant>
        <vt:lpwstr/>
      </vt:variant>
      <vt:variant>
        <vt:lpwstr>_Toc451183501</vt:lpwstr>
      </vt:variant>
      <vt:variant>
        <vt:i4>1048632</vt:i4>
      </vt:variant>
      <vt:variant>
        <vt:i4>1961</vt:i4>
      </vt:variant>
      <vt:variant>
        <vt:i4>0</vt:i4>
      </vt:variant>
      <vt:variant>
        <vt:i4>5</vt:i4>
      </vt:variant>
      <vt:variant>
        <vt:lpwstr/>
      </vt:variant>
      <vt:variant>
        <vt:lpwstr>_Toc451183500</vt:lpwstr>
      </vt:variant>
      <vt:variant>
        <vt:i4>1638457</vt:i4>
      </vt:variant>
      <vt:variant>
        <vt:i4>1955</vt:i4>
      </vt:variant>
      <vt:variant>
        <vt:i4>0</vt:i4>
      </vt:variant>
      <vt:variant>
        <vt:i4>5</vt:i4>
      </vt:variant>
      <vt:variant>
        <vt:lpwstr/>
      </vt:variant>
      <vt:variant>
        <vt:lpwstr>_Toc451183499</vt:lpwstr>
      </vt:variant>
      <vt:variant>
        <vt:i4>1638457</vt:i4>
      </vt:variant>
      <vt:variant>
        <vt:i4>1949</vt:i4>
      </vt:variant>
      <vt:variant>
        <vt:i4>0</vt:i4>
      </vt:variant>
      <vt:variant>
        <vt:i4>5</vt:i4>
      </vt:variant>
      <vt:variant>
        <vt:lpwstr/>
      </vt:variant>
      <vt:variant>
        <vt:lpwstr>_Toc451183498</vt:lpwstr>
      </vt:variant>
      <vt:variant>
        <vt:i4>1638457</vt:i4>
      </vt:variant>
      <vt:variant>
        <vt:i4>1943</vt:i4>
      </vt:variant>
      <vt:variant>
        <vt:i4>0</vt:i4>
      </vt:variant>
      <vt:variant>
        <vt:i4>5</vt:i4>
      </vt:variant>
      <vt:variant>
        <vt:lpwstr/>
      </vt:variant>
      <vt:variant>
        <vt:lpwstr>_Toc451183497</vt:lpwstr>
      </vt:variant>
      <vt:variant>
        <vt:i4>1638457</vt:i4>
      </vt:variant>
      <vt:variant>
        <vt:i4>1937</vt:i4>
      </vt:variant>
      <vt:variant>
        <vt:i4>0</vt:i4>
      </vt:variant>
      <vt:variant>
        <vt:i4>5</vt:i4>
      </vt:variant>
      <vt:variant>
        <vt:lpwstr/>
      </vt:variant>
      <vt:variant>
        <vt:lpwstr>_Toc451183496</vt:lpwstr>
      </vt:variant>
      <vt:variant>
        <vt:i4>1638457</vt:i4>
      </vt:variant>
      <vt:variant>
        <vt:i4>1931</vt:i4>
      </vt:variant>
      <vt:variant>
        <vt:i4>0</vt:i4>
      </vt:variant>
      <vt:variant>
        <vt:i4>5</vt:i4>
      </vt:variant>
      <vt:variant>
        <vt:lpwstr/>
      </vt:variant>
      <vt:variant>
        <vt:lpwstr>_Toc451183495</vt:lpwstr>
      </vt:variant>
      <vt:variant>
        <vt:i4>1638457</vt:i4>
      </vt:variant>
      <vt:variant>
        <vt:i4>1925</vt:i4>
      </vt:variant>
      <vt:variant>
        <vt:i4>0</vt:i4>
      </vt:variant>
      <vt:variant>
        <vt:i4>5</vt:i4>
      </vt:variant>
      <vt:variant>
        <vt:lpwstr/>
      </vt:variant>
      <vt:variant>
        <vt:lpwstr>_Toc451183494</vt:lpwstr>
      </vt:variant>
      <vt:variant>
        <vt:i4>1638457</vt:i4>
      </vt:variant>
      <vt:variant>
        <vt:i4>1919</vt:i4>
      </vt:variant>
      <vt:variant>
        <vt:i4>0</vt:i4>
      </vt:variant>
      <vt:variant>
        <vt:i4>5</vt:i4>
      </vt:variant>
      <vt:variant>
        <vt:lpwstr/>
      </vt:variant>
      <vt:variant>
        <vt:lpwstr>_Toc451183493</vt:lpwstr>
      </vt:variant>
      <vt:variant>
        <vt:i4>1638457</vt:i4>
      </vt:variant>
      <vt:variant>
        <vt:i4>1913</vt:i4>
      </vt:variant>
      <vt:variant>
        <vt:i4>0</vt:i4>
      </vt:variant>
      <vt:variant>
        <vt:i4>5</vt:i4>
      </vt:variant>
      <vt:variant>
        <vt:lpwstr/>
      </vt:variant>
      <vt:variant>
        <vt:lpwstr>_Toc451183492</vt:lpwstr>
      </vt:variant>
      <vt:variant>
        <vt:i4>1638457</vt:i4>
      </vt:variant>
      <vt:variant>
        <vt:i4>1907</vt:i4>
      </vt:variant>
      <vt:variant>
        <vt:i4>0</vt:i4>
      </vt:variant>
      <vt:variant>
        <vt:i4>5</vt:i4>
      </vt:variant>
      <vt:variant>
        <vt:lpwstr/>
      </vt:variant>
      <vt:variant>
        <vt:lpwstr>_Toc451183491</vt:lpwstr>
      </vt:variant>
      <vt:variant>
        <vt:i4>1638457</vt:i4>
      </vt:variant>
      <vt:variant>
        <vt:i4>1901</vt:i4>
      </vt:variant>
      <vt:variant>
        <vt:i4>0</vt:i4>
      </vt:variant>
      <vt:variant>
        <vt:i4>5</vt:i4>
      </vt:variant>
      <vt:variant>
        <vt:lpwstr/>
      </vt:variant>
      <vt:variant>
        <vt:lpwstr>_Toc451183490</vt:lpwstr>
      </vt:variant>
      <vt:variant>
        <vt:i4>1572921</vt:i4>
      </vt:variant>
      <vt:variant>
        <vt:i4>1895</vt:i4>
      </vt:variant>
      <vt:variant>
        <vt:i4>0</vt:i4>
      </vt:variant>
      <vt:variant>
        <vt:i4>5</vt:i4>
      </vt:variant>
      <vt:variant>
        <vt:lpwstr/>
      </vt:variant>
      <vt:variant>
        <vt:lpwstr>_Toc451183489</vt:lpwstr>
      </vt:variant>
      <vt:variant>
        <vt:i4>1572921</vt:i4>
      </vt:variant>
      <vt:variant>
        <vt:i4>1889</vt:i4>
      </vt:variant>
      <vt:variant>
        <vt:i4>0</vt:i4>
      </vt:variant>
      <vt:variant>
        <vt:i4>5</vt:i4>
      </vt:variant>
      <vt:variant>
        <vt:lpwstr/>
      </vt:variant>
      <vt:variant>
        <vt:lpwstr>_Toc451183488</vt:lpwstr>
      </vt:variant>
      <vt:variant>
        <vt:i4>1572921</vt:i4>
      </vt:variant>
      <vt:variant>
        <vt:i4>1883</vt:i4>
      </vt:variant>
      <vt:variant>
        <vt:i4>0</vt:i4>
      </vt:variant>
      <vt:variant>
        <vt:i4>5</vt:i4>
      </vt:variant>
      <vt:variant>
        <vt:lpwstr/>
      </vt:variant>
      <vt:variant>
        <vt:lpwstr>_Toc451183487</vt:lpwstr>
      </vt:variant>
      <vt:variant>
        <vt:i4>1572921</vt:i4>
      </vt:variant>
      <vt:variant>
        <vt:i4>1877</vt:i4>
      </vt:variant>
      <vt:variant>
        <vt:i4>0</vt:i4>
      </vt:variant>
      <vt:variant>
        <vt:i4>5</vt:i4>
      </vt:variant>
      <vt:variant>
        <vt:lpwstr/>
      </vt:variant>
      <vt:variant>
        <vt:lpwstr>_Toc451183486</vt:lpwstr>
      </vt:variant>
      <vt:variant>
        <vt:i4>1572921</vt:i4>
      </vt:variant>
      <vt:variant>
        <vt:i4>1871</vt:i4>
      </vt:variant>
      <vt:variant>
        <vt:i4>0</vt:i4>
      </vt:variant>
      <vt:variant>
        <vt:i4>5</vt:i4>
      </vt:variant>
      <vt:variant>
        <vt:lpwstr/>
      </vt:variant>
      <vt:variant>
        <vt:lpwstr>_Toc451183485</vt:lpwstr>
      </vt:variant>
      <vt:variant>
        <vt:i4>1572921</vt:i4>
      </vt:variant>
      <vt:variant>
        <vt:i4>1865</vt:i4>
      </vt:variant>
      <vt:variant>
        <vt:i4>0</vt:i4>
      </vt:variant>
      <vt:variant>
        <vt:i4>5</vt:i4>
      </vt:variant>
      <vt:variant>
        <vt:lpwstr/>
      </vt:variant>
      <vt:variant>
        <vt:lpwstr>_Toc451183484</vt:lpwstr>
      </vt:variant>
      <vt:variant>
        <vt:i4>1572921</vt:i4>
      </vt:variant>
      <vt:variant>
        <vt:i4>1859</vt:i4>
      </vt:variant>
      <vt:variant>
        <vt:i4>0</vt:i4>
      </vt:variant>
      <vt:variant>
        <vt:i4>5</vt:i4>
      </vt:variant>
      <vt:variant>
        <vt:lpwstr/>
      </vt:variant>
      <vt:variant>
        <vt:lpwstr>_Toc451183483</vt:lpwstr>
      </vt:variant>
      <vt:variant>
        <vt:i4>1572921</vt:i4>
      </vt:variant>
      <vt:variant>
        <vt:i4>1853</vt:i4>
      </vt:variant>
      <vt:variant>
        <vt:i4>0</vt:i4>
      </vt:variant>
      <vt:variant>
        <vt:i4>5</vt:i4>
      </vt:variant>
      <vt:variant>
        <vt:lpwstr/>
      </vt:variant>
      <vt:variant>
        <vt:lpwstr>_Toc451183482</vt:lpwstr>
      </vt:variant>
      <vt:variant>
        <vt:i4>1572921</vt:i4>
      </vt:variant>
      <vt:variant>
        <vt:i4>1847</vt:i4>
      </vt:variant>
      <vt:variant>
        <vt:i4>0</vt:i4>
      </vt:variant>
      <vt:variant>
        <vt:i4>5</vt:i4>
      </vt:variant>
      <vt:variant>
        <vt:lpwstr/>
      </vt:variant>
      <vt:variant>
        <vt:lpwstr>_Toc451183481</vt:lpwstr>
      </vt:variant>
      <vt:variant>
        <vt:i4>1572921</vt:i4>
      </vt:variant>
      <vt:variant>
        <vt:i4>1841</vt:i4>
      </vt:variant>
      <vt:variant>
        <vt:i4>0</vt:i4>
      </vt:variant>
      <vt:variant>
        <vt:i4>5</vt:i4>
      </vt:variant>
      <vt:variant>
        <vt:lpwstr/>
      </vt:variant>
      <vt:variant>
        <vt:lpwstr>_Toc451183480</vt:lpwstr>
      </vt:variant>
      <vt:variant>
        <vt:i4>1507385</vt:i4>
      </vt:variant>
      <vt:variant>
        <vt:i4>1835</vt:i4>
      </vt:variant>
      <vt:variant>
        <vt:i4>0</vt:i4>
      </vt:variant>
      <vt:variant>
        <vt:i4>5</vt:i4>
      </vt:variant>
      <vt:variant>
        <vt:lpwstr/>
      </vt:variant>
      <vt:variant>
        <vt:lpwstr>_Toc451183479</vt:lpwstr>
      </vt:variant>
      <vt:variant>
        <vt:i4>1507385</vt:i4>
      </vt:variant>
      <vt:variant>
        <vt:i4>1829</vt:i4>
      </vt:variant>
      <vt:variant>
        <vt:i4>0</vt:i4>
      </vt:variant>
      <vt:variant>
        <vt:i4>5</vt:i4>
      </vt:variant>
      <vt:variant>
        <vt:lpwstr/>
      </vt:variant>
      <vt:variant>
        <vt:lpwstr>_Toc451183478</vt:lpwstr>
      </vt:variant>
      <vt:variant>
        <vt:i4>1507385</vt:i4>
      </vt:variant>
      <vt:variant>
        <vt:i4>1823</vt:i4>
      </vt:variant>
      <vt:variant>
        <vt:i4>0</vt:i4>
      </vt:variant>
      <vt:variant>
        <vt:i4>5</vt:i4>
      </vt:variant>
      <vt:variant>
        <vt:lpwstr/>
      </vt:variant>
      <vt:variant>
        <vt:lpwstr>_Toc451183477</vt:lpwstr>
      </vt:variant>
      <vt:variant>
        <vt:i4>1507385</vt:i4>
      </vt:variant>
      <vt:variant>
        <vt:i4>1817</vt:i4>
      </vt:variant>
      <vt:variant>
        <vt:i4>0</vt:i4>
      </vt:variant>
      <vt:variant>
        <vt:i4>5</vt:i4>
      </vt:variant>
      <vt:variant>
        <vt:lpwstr/>
      </vt:variant>
      <vt:variant>
        <vt:lpwstr>_Toc451183476</vt:lpwstr>
      </vt:variant>
      <vt:variant>
        <vt:i4>1507385</vt:i4>
      </vt:variant>
      <vt:variant>
        <vt:i4>1811</vt:i4>
      </vt:variant>
      <vt:variant>
        <vt:i4>0</vt:i4>
      </vt:variant>
      <vt:variant>
        <vt:i4>5</vt:i4>
      </vt:variant>
      <vt:variant>
        <vt:lpwstr/>
      </vt:variant>
      <vt:variant>
        <vt:lpwstr>_Toc451183475</vt:lpwstr>
      </vt:variant>
      <vt:variant>
        <vt:i4>1507385</vt:i4>
      </vt:variant>
      <vt:variant>
        <vt:i4>1805</vt:i4>
      </vt:variant>
      <vt:variant>
        <vt:i4>0</vt:i4>
      </vt:variant>
      <vt:variant>
        <vt:i4>5</vt:i4>
      </vt:variant>
      <vt:variant>
        <vt:lpwstr/>
      </vt:variant>
      <vt:variant>
        <vt:lpwstr>_Toc451183474</vt:lpwstr>
      </vt:variant>
      <vt:variant>
        <vt:i4>1507385</vt:i4>
      </vt:variant>
      <vt:variant>
        <vt:i4>1799</vt:i4>
      </vt:variant>
      <vt:variant>
        <vt:i4>0</vt:i4>
      </vt:variant>
      <vt:variant>
        <vt:i4>5</vt:i4>
      </vt:variant>
      <vt:variant>
        <vt:lpwstr/>
      </vt:variant>
      <vt:variant>
        <vt:lpwstr>_Toc451183473</vt:lpwstr>
      </vt:variant>
      <vt:variant>
        <vt:i4>1507385</vt:i4>
      </vt:variant>
      <vt:variant>
        <vt:i4>1793</vt:i4>
      </vt:variant>
      <vt:variant>
        <vt:i4>0</vt:i4>
      </vt:variant>
      <vt:variant>
        <vt:i4>5</vt:i4>
      </vt:variant>
      <vt:variant>
        <vt:lpwstr/>
      </vt:variant>
      <vt:variant>
        <vt:lpwstr>_Toc451183472</vt:lpwstr>
      </vt:variant>
      <vt:variant>
        <vt:i4>1507385</vt:i4>
      </vt:variant>
      <vt:variant>
        <vt:i4>1787</vt:i4>
      </vt:variant>
      <vt:variant>
        <vt:i4>0</vt:i4>
      </vt:variant>
      <vt:variant>
        <vt:i4>5</vt:i4>
      </vt:variant>
      <vt:variant>
        <vt:lpwstr/>
      </vt:variant>
      <vt:variant>
        <vt:lpwstr>_Toc451183471</vt:lpwstr>
      </vt:variant>
      <vt:variant>
        <vt:i4>1507385</vt:i4>
      </vt:variant>
      <vt:variant>
        <vt:i4>1781</vt:i4>
      </vt:variant>
      <vt:variant>
        <vt:i4>0</vt:i4>
      </vt:variant>
      <vt:variant>
        <vt:i4>5</vt:i4>
      </vt:variant>
      <vt:variant>
        <vt:lpwstr/>
      </vt:variant>
      <vt:variant>
        <vt:lpwstr>_Toc451183470</vt:lpwstr>
      </vt:variant>
      <vt:variant>
        <vt:i4>1441849</vt:i4>
      </vt:variant>
      <vt:variant>
        <vt:i4>1775</vt:i4>
      </vt:variant>
      <vt:variant>
        <vt:i4>0</vt:i4>
      </vt:variant>
      <vt:variant>
        <vt:i4>5</vt:i4>
      </vt:variant>
      <vt:variant>
        <vt:lpwstr/>
      </vt:variant>
      <vt:variant>
        <vt:lpwstr>_Toc451183469</vt:lpwstr>
      </vt:variant>
      <vt:variant>
        <vt:i4>1441849</vt:i4>
      </vt:variant>
      <vt:variant>
        <vt:i4>1769</vt:i4>
      </vt:variant>
      <vt:variant>
        <vt:i4>0</vt:i4>
      </vt:variant>
      <vt:variant>
        <vt:i4>5</vt:i4>
      </vt:variant>
      <vt:variant>
        <vt:lpwstr/>
      </vt:variant>
      <vt:variant>
        <vt:lpwstr>_Toc451183468</vt:lpwstr>
      </vt:variant>
      <vt:variant>
        <vt:i4>1441849</vt:i4>
      </vt:variant>
      <vt:variant>
        <vt:i4>1763</vt:i4>
      </vt:variant>
      <vt:variant>
        <vt:i4>0</vt:i4>
      </vt:variant>
      <vt:variant>
        <vt:i4>5</vt:i4>
      </vt:variant>
      <vt:variant>
        <vt:lpwstr/>
      </vt:variant>
      <vt:variant>
        <vt:lpwstr>_Toc451183467</vt:lpwstr>
      </vt:variant>
      <vt:variant>
        <vt:i4>1441849</vt:i4>
      </vt:variant>
      <vt:variant>
        <vt:i4>1757</vt:i4>
      </vt:variant>
      <vt:variant>
        <vt:i4>0</vt:i4>
      </vt:variant>
      <vt:variant>
        <vt:i4>5</vt:i4>
      </vt:variant>
      <vt:variant>
        <vt:lpwstr/>
      </vt:variant>
      <vt:variant>
        <vt:lpwstr>_Toc451183466</vt:lpwstr>
      </vt:variant>
      <vt:variant>
        <vt:i4>1441849</vt:i4>
      </vt:variant>
      <vt:variant>
        <vt:i4>1751</vt:i4>
      </vt:variant>
      <vt:variant>
        <vt:i4>0</vt:i4>
      </vt:variant>
      <vt:variant>
        <vt:i4>5</vt:i4>
      </vt:variant>
      <vt:variant>
        <vt:lpwstr/>
      </vt:variant>
      <vt:variant>
        <vt:lpwstr>_Toc451183465</vt:lpwstr>
      </vt:variant>
      <vt:variant>
        <vt:i4>1441849</vt:i4>
      </vt:variant>
      <vt:variant>
        <vt:i4>1745</vt:i4>
      </vt:variant>
      <vt:variant>
        <vt:i4>0</vt:i4>
      </vt:variant>
      <vt:variant>
        <vt:i4>5</vt:i4>
      </vt:variant>
      <vt:variant>
        <vt:lpwstr/>
      </vt:variant>
      <vt:variant>
        <vt:lpwstr>_Toc451183464</vt:lpwstr>
      </vt:variant>
      <vt:variant>
        <vt:i4>1441849</vt:i4>
      </vt:variant>
      <vt:variant>
        <vt:i4>1739</vt:i4>
      </vt:variant>
      <vt:variant>
        <vt:i4>0</vt:i4>
      </vt:variant>
      <vt:variant>
        <vt:i4>5</vt:i4>
      </vt:variant>
      <vt:variant>
        <vt:lpwstr/>
      </vt:variant>
      <vt:variant>
        <vt:lpwstr>_Toc451183463</vt:lpwstr>
      </vt:variant>
      <vt:variant>
        <vt:i4>1441849</vt:i4>
      </vt:variant>
      <vt:variant>
        <vt:i4>1733</vt:i4>
      </vt:variant>
      <vt:variant>
        <vt:i4>0</vt:i4>
      </vt:variant>
      <vt:variant>
        <vt:i4>5</vt:i4>
      </vt:variant>
      <vt:variant>
        <vt:lpwstr/>
      </vt:variant>
      <vt:variant>
        <vt:lpwstr>_Toc451183462</vt:lpwstr>
      </vt:variant>
      <vt:variant>
        <vt:i4>1441849</vt:i4>
      </vt:variant>
      <vt:variant>
        <vt:i4>1727</vt:i4>
      </vt:variant>
      <vt:variant>
        <vt:i4>0</vt:i4>
      </vt:variant>
      <vt:variant>
        <vt:i4>5</vt:i4>
      </vt:variant>
      <vt:variant>
        <vt:lpwstr/>
      </vt:variant>
      <vt:variant>
        <vt:lpwstr>_Toc451183461</vt:lpwstr>
      </vt:variant>
      <vt:variant>
        <vt:i4>1441849</vt:i4>
      </vt:variant>
      <vt:variant>
        <vt:i4>1721</vt:i4>
      </vt:variant>
      <vt:variant>
        <vt:i4>0</vt:i4>
      </vt:variant>
      <vt:variant>
        <vt:i4>5</vt:i4>
      </vt:variant>
      <vt:variant>
        <vt:lpwstr/>
      </vt:variant>
      <vt:variant>
        <vt:lpwstr>_Toc451183460</vt:lpwstr>
      </vt:variant>
      <vt:variant>
        <vt:i4>1376313</vt:i4>
      </vt:variant>
      <vt:variant>
        <vt:i4>1715</vt:i4>
      </vt:variant>
      <vt:variant>
        <vt:i4>0</vt:i4>
      </vt:variant>
      <vt:variant>
        <vt:i4>5</vt:i4>
      </vt:variant>
      <vt:variant>
        <vt:lpwstr/>
      </vt:variant>
      <vt:variant>
        <vt:lpwstr>_Toc451183459</vt:lpwstr>
      </vt:variant>
      <vt:variant>
        <vt:i4>1376313</vt:i4>
      </vt:variant>
      <vt:variant>
        <vt:i4>1709</vt:i4>
      </vt:variant>
      <vt:variant>
        <vt:i4>0</vt:i4>
      </vt:variant>
      <vt:variant>
        <vt:i4>5</vt:i4>
      </vt:variant>
      <vt:variant>
        <vt:lpwstr/>
      </vt:variant>
      <vt:variant>
        <vt:lpwstr>_Toc451183458</vt:lpwstr>
      </vt:variant>
      <vt:variant>
        <vt:i4>1376313</vt:i4>
      </vt:variant>
      <vt:variant>
        <vt:i4>1703</vt:i4>
      </vt:variant>
      <vt:variant>
        <vt:i4>0</vt:i4>
      </vt:variant>
      <vt:variant>
        <vt:i4>5</vt:i4>
      </vt:variant>
      <vt:variant>
        <vt:lpwstr/>
      </vt:variant>
      <vt:variant>
        <vt:lpwstr>_Toc451183457</vt:lpwstr>
      </vt:variant>
      <vt:variant>
        <vt:i4>1376313</vt:i4>
      </vt:variant>
      <vt:variant>
        <vt:i4>1697</vt:i4>
      </vt:variant>
      <vt:variant>
        <vt:i4>0</vt:i4>
      </vt:variant>
      <vt:variant>
        <vt:i4>5</vt:i4>
      </vt:variant>
      <vt:variant>
        <vt:lpwstr/>
      </vt:variant>
      <vt:variant>
        <vt:lpwstr>_Toc451183456</vt:lpwstr>
      </vt:variant>
      <vt:variant>
        <vt:i4>1376313</vt:i4>
      </vt:variant>
      <vt:variant>
        <vt:i4>1691</vt:i4>
      </vt:variant>
      <vt:variant>
        <vt:i4>0</vt:i4>
      </vt:variant>
      <vt:variant>
        <vt:i4>5</vt:i4>
      </vt:variant>
      <vt:variant>
        <vt:lpwstr/>
      </vt:variant>
      <vt:variant>
        <vt:lpwstr>_Toc451183455</vt:lpwstr>
      </vt:variant>
      <vt:variant>
        <vt:i4>1376313</vt:i4>
      </vt:variant>
      <vt:variant>
        <vt:i4>1685</vt:i4>
      </vt:variant>
      <vt:variant>
        <vt:i4>0</vt:i4>
      </vt:variant>
      <vt:variant>
        <vt:i4>5</vt:i4>
      </vt:variant>
      <vt:variant>
        <vt:lpwstr/>
      </vt:variant>
      <vt:variant>
        <vt:lpwstr>_Toc451183454</vt:lpwstr>
      </vt:variant>
      <vt:variant>
        <vt:i4>1376313</vt:i4>
      </vt:variant>
      <vt:variant>
        <vt:i4>1679</vt:i4>
      </vt:variant>
      <vt:variant>
        <vt:i4>0</vt:i4>
      </vt:variant>
      <vt:variant>
        <vt:i4>5</vt:i4>
      </vt:variant>
      <vt:variant>
        <vt:lpwstr/>
      </vt:variant>
      <vt:variant>
        <vt:lpwstr>_Toc451183453</vt:lpwstr>
      </vt:variant>
      <vt:variant>
        <vt:i4>1376313</vt:i4>
      </vt:variant>
      <vt:variant>
        <vt:i4>1673</vt:i4>
      </vt:variant>
      <vt:variant>
        <vt:i4>0</vt:i4>
      </vt:variant>
      <vt:variant>
        <vt:i4>5</vt:i4>
      </vt:variant>
      <vt:variant>
        <vt:lpwstr/>
      </vt:variant>
      <vt:variant>
        <vt:lpwstr>_Toc451183452</vt:lpwstr>
      </vt:variant>
      <vt:variant>
        <vt:i4>1376313</vt:i4>
      </vt:variant>
      <vt:variant>
        <vt:i4>1667</vt:i4>
      </vt:variant>
      <vt:variant>
        <vt:i4>0</vt:i4>
      </vt:variant>
      <vt:variant>
        <vt:i4>5</vt:i4>
      </vt:variant>
      <vt:variant>
        <vt:lpwstr/>
      </vt:variant>
      <vt:variant>
        <vt:lpwstr>_Toc451183451</vt:lpwstr>
      </vt:variant>
      <vt:variant>
        <vt:i4>1376313</vt:i4>
      </vt:variant>
      <vt:variant>
        <vt:i4>1661</vt:i4>
      </vt:variant>
      <vt:variant>
        <vt:i4>0</vt:i4>
      </vt:variant>
      <vt:variant>
        <vt:i4>5</vt:i4>
      </vt:variant>
      <vt:variant>
        <vt:lpwstr/>
      </vt:variant>
      <vt:variant>
        <vt:lpwstr>_Toc451183450</vt:lpwstr>
      </vt:variant>
      <vt:variant>
        <vt:i4>1310777</vt:i4>
      </vt:variant>
      <vt:variant>
        <vt:i4>1655</vt:i4>
      </vt:variant>
      <vt:variant>
        <vt:i4>0</vt:i4>
      </vt:variant>
      <vt:variant>
        <vt:i4>5</vt:i4>
      </vt:variant>
      <vt:variant>
        <vt:lpwstr/>
      </vt:variant>
      <vt:variant>
        <vt:lpwstr>_Toc451183449</vt:lpwstr>
      </vt:variant>
      <vt:variant>
        <vt:i4>1310777</vt:i4>
      </vt:variant>
      <vt:variant>
        <vt:i4>1649</vt:i4>
      </vt:variant>
      <vt:variant>
        <vt:i4>0</vt:i4>
      </vt:variant>
      <vt:variant>
        <vt:i4>5</vt:i4>
      </vt:variant>
      <vt:variant>
        <vt:lpwstr/>
      </vt:variant>
      <vt:variant>
        <vt:lpwstr>_Toc451183448</vt:lpwstr>
      </vt:variant>
      <vt:variant>
        <vt:i4>1310777</vt:i4>
      </vt:variant>
      <vt:variant>
        <vt:i4>1643</vt:i4>
      </vt:variant>
      <vt:variant>
        <vt:i4>0</vt:i4>
      </vt:variant>
      <vt:variant>
        <vt:i4>5</vt:i4>
      </vt:variant>
      <vt:variant>
        <vt:lpwstr/>
      </vt:variant>
      <vt:variant>
        <vt:lpwstr>_Toc451183447</vt:lpwstr>
      </vt:variant>
      <vt:variant>
        <vt:i4>1310777</vt:i4>
      </vt:variant>
      <vt:variant>
        <vt:i4>1637</vt:i4>
      </vt:variant>
      <vt:variant>
        <vt:i4>0</vt:i4>
      </vt:variant>
      <vt:variant>
        <vt:i4>5</vt:i4>
      </vt:variant>
      <vt:variant>
        <vt:lpwstr/>
      </vt:variant>
      <vt:variant>
        <vt:lpwstr>_Toc451183446</vt:lpwstr>
      </vt:variant>
      <vt:variant>
        <vt:i4>1310777</vt:i4>
      </vt:variant>
      <vt:variant>
        <vt:i4>1631</vt:i4>
      </vt:variant>
      <vt:variant>
        <vt:i4>0</vt:i4>
      </vt:variant>
      <vt:variant>
        <vt:i4>5</vt:i4>
      </vt:variant>
      <vt:variant>
        <vt:lpwstr/>
      </vt:variant>
      <vt:variant>
        <vt:lpwstr>_Toc451183445</vt:lpwstr>
      </vt:variant>
      <vt:variant>
        <vt:i4>1310777</vt:i4>
      </vt:variant>
      <vt:variant>
        <vt:i4>1625</vt:i4>
      </vt:variant>
      <vt:variant>
        <vt:i4>0</vt:i4>
      </vt:variant>
      <vt:variant>
        <vt:i4>5</vt:i4>
      </vt:variant>
      <vt:variant>
        <vt:lpwstr/>
      </vt:variant>
      <vt:variant>
        <vt:lpwstr>_Toc451183444</vt:lpwstr>
      </vt:variant>
      <vt:variant>
        <vt:i4>1310777</vt:i4>
      </vt:variant>
      <vt:variant>
        <vt:i4>1619</vt:i4>
      </vt:variant>
      <vt:variant>
        <vt:i4>0</vt:i4>
      </vt:variant>
      <vt:variant>
        <vt:i4>5</vt:i4>
      </vt:variant>
      <vt:variant>
        <vt:lpwstr/>
      </vt:variant>
      <vt:variant>
        <vt:lpwstr>_Toc451183443</vt:lpwstr>
      </vt:variant>
      <vt:variant>
        <vt:i4>1310777</vt:i4>
      </vt:variant>
      <vt:variant>
        <vt:i4>1613</vt:i4>
      </vt:variant>
      <vt:variant>
        <vt:i4>0</vt:i4>
      </vt:variant>
      <vt:variant>
        <vt:i4>5</vt:i4>
      </vt:variant>
      <vt:variant>
        <vt:lpwstr/>
      </vt:variant>
      <vt:variant>
        <vt:lpwstr>_Toc451183442</vt:lpwstr>
      </vt:variant>
      <vt:variant>
        <vt:i4>1310777</vt:i4>
      </vt:variant>
      <vt:variant>
        <vt:i4>1607</vt:i4>
      </vt:variant>
      <vt:variant>
        <vt:i4>0</vt:i4>
      </vt:variant>
      <vt:variant>
        <vt:i4>5</vt:i4>
      </vt:variant>
      <vt:variant>
        <vt:lpwstr/>
      </vt:variant>
      <vt:variant>
        <vt:lpwstr>_Toc451183441</vt:lpwstr>
      </vt:variant>
      <vt:variant>
        <vt:i4>1310777</vt:i4>
      </vt:variant>
      <vt:variant>
        <vt:i4>1601</vt:i4>
      </vt:variant>
      <vt:variant>
        <vt:i4>0</vt:i4>
      </vt:variant>
      <vt:variant>
        <vt:i4>5</vt:i4>
      </vt:variant>
      <vt:variant>
        <vt:lpwstr/>
      </vt:variant>
      <vt:variant>
        <vt:lpwstr>_Toc451183440</vt:lpwstr>
      </vt:variant>
      <vt:variant>
        <vt:i4>1245241</vt:i4>
      </vt:variant>
      <vt:variant>
        <vt:i4>1595</vt:i4>
      </vt:variant>
      <vt:variant>
        <vt:i4>0</vt:i4>
      </vt:variant>
      <vt:variant>
        <vt:i4>5</vt:i4>
      </vt:variant>
      <vt:variant>
        <vt:lpwstr/>
      </vt:variant>
      <vt:variant>
        <vt:lpwstr>_Toc451183439</vt:lpwstr>
      </vt:variant>
      <vt:variant>
        <vt:i4>1245241</vt:i4>
      </vt:variant>
      <vt:variant>
        <vt:i4>1589</vt:i4>
      </vt:variant>
      <vt:variant>
        <vt:i4>0</vt:i4>
      </vt:variant>
      <vt:variant>
        <vt:i4>5</vt:i4>
      </vt:variant>
      <vt:variant>
        <vt:lpwstr/>
      </vt:variant>
      <vt:variant>
        <vt:lpwstr>_Toc451183438</vt:lpwstr>
      </vt:variant>
      <vt:variant>
        <vt:i4>1245241</vt:i4>
      </vt:variant>
      <vt:variant>
        <vt:i4>1583</vt:i4>
      </vt:variant>
      <vt:variant>
        <vt:i4>0</vt:i4>
      </vt:variant>
      <vt:variant>
        <vt:i4>5</vt:i4>
      </vt:variant>
      <vt:variant>
        <vt:lpwstr/>
      </vt:variant>
      <vt:variant>
        <vt:lpwstr>_Toc451183437</vt:lpwstr>
      </vt:variant>
      <vt:variant>
        <vt:i4>1245241</vt:i4>
      </vt:variant>
      <vt:variant>
        <vt:i4>1577</vt:i4>
      </vt:variant>
      <vt:variant>
        <vt:i4>0</vt:i4>
      </vt:variant>
      <vt:variant>
        <vt:i4>5</vt:i4>
      </vt:variant>
      <vt:variant>
        <vt:lpwstr/>
      </vt:variant>
      <vt:variant>
        <vt:lpwstr>_Toc451183436</vt:lpwstr>
      </vt:variant>
      <vt:variant>
        <vt:i4>1245241</vt:i4>
      </vt:variant>
      <vt:variant>
        <vt:i4>1571</vt:i4>
      </vt:variant>
      <vt:variant>
        <vt:i4>0</vt:i4>
      </vt:variant>
      <vt:variant>
        <vt:i4>5</vt:i4>
      </vt:variant>
      <vt:variant>
        <vt:lpwstr/>
      </vt:variant>
      <vt:variant>
        <vt:lpwstr>_Toc451183435</vt:lpwstr>
      </vt:variant>
      <vt:variant>
        <vt:i4>1245241</vt:i4>
      </vt:variant>
      <vt:variant>
        <vt:i4>1565</vt:i4>
      </vt:variant>
      <vt:variant>
        <vt:i4>0</vt:i4>
      </vt:variant>
      <vt:variant>
        <vt:i4>5</vt:i4>
      </vt:variant>
      <vt:variant>
        <vt:lpwstr/>
      </vt:variant>
      <vt:variant>
        <vt:lpwstr>_Toc451183434</vt:lpwstr>
      </vt:variant>
      <vt:variant>
        <vt:i4>1245241</vt:i4>
      </vt:variant>
      <vt:variant>
        <vt:i4>1559</vt:i4>
      </vt:variant>
      <vt:variant>
        <vt:i4>0</vt:i4>
      </vt:variant>
      <vt:variant>
        <vt:i4>5</vt:i4>
      </vt:variant>
      <vt:variant>
        <vt:lpwstr/>
      </vt:variant>
      <vt:variant>
        <vt:lpwstr>_Toc451183433</vt:lpwstr>
      </vt:variant>
      <vt:variant>
        <vt:i4>1245241</vt:i4>
      </vt:variant>
      <vt:variant>
        <vt:i4>1553</vt:i4>
      </vt:variant>
      <vt:variant>
        <vt:i4>0</vt:i4>
      </vt:variant>
      <vt:variant>
        <vt:i4>5</vt:i4>
      </vt:variant>
      <vt:variant>
        <vt:lpwstr/>
      </vt:variant>
      <vt:variant>
        <vt:lpwstr>_Toc451183432</vt:lpwstr>
      </vt:variant>
      <vt:variant>
        <vt:i4>1245241</vt:i4>
      </vt:variant>
      <vt:variant>
        <vt:i4>1547</vt:i4>
      </vt:variant>
      <vt:variant>
        <vt:i4>0</vt:i4>
      </vt:variant>
      <vt:variant>
        <vt:i4>5</vt:i4>
      </vt:variant>
      <vt:variant>
        <vt:lpwstr/>
      </vt:variant>
      <vt:variant>
        <vt:lpwstr>_Toc451183431</vt:lpwstr>
      </vt:variant>
      <vt:variant>
        <vt:i4>1245241</vt:i4>
      </vt:variant>
      <vt:variant>
        <vt:i4>1541</vt:i4>
      </vt:variant>
      <vt:variant>
        <vt:i4>0</vt:i4>
      </vt:variant>
      <vt:variant>
        <vt:i4>5</vt:i4>
      </vt:variant>
      <vt:variant>
        <vt:lpwstr/>
      </vt:variant>
      <vt:variant>
        <vt:lpwstr>_Toc451183430</vt:lpwstr>
      </vt:variant>
      <vt:variant>
        <vt:i4>1179705</vt:i4>
      </vt:variant>
      <vt:variant>
        <vt:i4>1535</vt:i4>
      </vt:variant>
      <vt:variant>
        <vt:i4>0</vt:i4>
      </vt:variant>
      <vt:variant>
        <vt:i4>5</vt:i4>
      </vt:variant>
      <vt:variant>
        <vt:lpwstr/>
      </vt:variant>
      <vt:variant>
        <vt:lpwstr>_Toc451183429</vt:lpwstr>
      </vt:variant>
      <vt:variant>
        <vt:i4>1179705</vt:i4>
      </vt:variant>
      <vt:variant>
        <vt:i4>1529</vt:i4>
      </vt:variant>
      <vt:variant>
        <vt:i4>0</vt:i4>
      </vt:variant>
      <vt:variant>
        <vt:i4>5</vt:i4>
      </vt:variant>
      <vt:variant>
        <vt:lpwstr/>
      </vt:variant>
      <vt:variant>
        <vt:lpwstr>_Toc451183428</vt:lpwstr>
      </vt:variant>
      <vt:variant>
        <vt:i4>1179705</vt:i4>
      </vt:variant>
      <vt:variant>
        <vt:i4>1523</vt:i4>
      </vt:variant>
      <vt:variant>
        <vt:i4>0</vt:i4>
      </vt:variant>
      <vt:variant>
        <vt:i4>5</vt:i4>
      </vt:variant>
      <vt:variant>
        <vt:lpwstr/>
      </vt:variant>
      <vt:variant>
        <vt:lpwstr>_Toc451183427</vt:lpwstr>
      </vt:variant>
      <vt:variant>
        <vt:i4>1179705</vt:i4>
      </vt:variant>
      <vt:variant>
        <vt:i4>1517</vt:i4>
      </vt:variant>
      <vt:variant>
        <vt:i4>0</vt:i4>
      </vt:variant>
      <vt:variant>
        <vt:i4>5</vt:i4>
      </vt:variant>
      <vt:variant>
        <vt:lpwstr/>
      </vt:variant>
      <vt:variant>
        <vt:lpwstr>_Toc451183426</vt:lpwstr>
      </vt:variant>
      <vt:variant>
        <vt:i4>1179705</vt:i4>
      </vt:variant>
      <vt:variant>
        <vt:i4>1511</vt:i4>
      </vt:variant>
      <vt:variant>
        <vt:i4>0</vt:i4>
      </vt:variant>
      <vt:variant>
        <vt:i4>5</vt:i4>
      </vt:variant>
      <vt:variant>
        <vt:lpwstr/>
      </vt:variant>
      <vt:variant>
        <vt:lpwstr>_Toc451183425</vt:lpwstr>
      </vt:variant>
      <vt:variant>
        <vt:i4>1179705</vt:i4>
      </vt:variant>
      <vt:variant>
        <vt:i4>1505</vt:i4>
      </vt:variant>
      <vt:variant>
        <vt:i4>0</vt:i4>
      </vt:variant>
      <vt:variant>
        <vt:i4>5</vt:i4>
      </vt:variant>
      <vt:variant>
        <vt:lpwstr/>
      </vt:variant>
      <vt:variant>
        <vt:lpwstr>_Toc451183424</vt:lpwstr>
      </vt:variant>
      <vt:variant>
        <vt:i4>1179705</vt:i4>
      </vt:variant>
      <vt:variant>
        <vt:i4>1499</vt:i4>
      </vt:variant>
      <vt:variant>
        <vt:i4>0</vt:i4>
      </vt:variant>
      <vt:variant>
        <vt:i4>5</vt:i4>
      </vt:variant>
      <vt:variant>
        <vt:lpwstr/>
      </vt:variant>
      <vt:variant>
        <vt:lpwstr>_Toc451183423</vt:lpwstr>
      </vt:variant>
      <vt:variant>
        <vt:i4>1179705</vt:i4>
      </vt:variant>
      <vt:variant>
        <vt:i4>1493</vt:i4>
      </vt:variant>
      <vt:variant>
        <vt:i4>0</vt:i4>
      </vt:variant>
      <vt:variant>
        <vt:i4>5</vt:i4>
      </vt:variant>
      <vt:variant>
        <vt:lpwstr/>
      </vt:variant>
      <vt:variant>
        <vt:lpwstr>_Toc451183422</vt:lpwstr>
      </vt:variant>
      <vt:variant>
        <vt:i4>1179705</vt:i4>
      </vt:variant>
      <vt:variant>
        <vt:i4>1487</vt:i4>
      </vt:variant>
      <vt:variant>
        <vt:i4>0</vt:i4>
      </vt:variant>
      <vt:variant>
        <vt:i4>5</vt:i4>
      </vt:variant>
      <vt:variant>
        <vt:lpwstr/>
      </vt:variant>
      <vt:variant>
        <vt:lpwstr>_Toc451183421</vt:lpwstr>
      </vt:variant>
      <vt:variant>
        <vt:i4>1179705</vt:i4>
      </vt:variant>
      <vt:variant>
        <vt:i4>1481</vt:i4>
      </vt:variant>
      <vt:variant>
        <vt:i4>0</vt:i4>
      </vt:variant>
      <vt:variant>
        <vt:i4>5</vt:i4>
      </vt:variant>
      <vt:variant>
        <vt:lpwstr/>
      </vt:variant>
      <vt:variant>
        <vt:lpwstr>_Toc451183420</vt:lpwstr>
      </vt:variant>
      <vt:variant>
        <vt:i4>1114169</vt:i4>
      </vt:variant>
      <vt:variant>
        <vt:i4>1475</vt:i4>
      </vt:variant>
      <vt:variant>
        <vt:i4>0</vt:i4>
      </vt:variant>
      <vt:variant>
        <vt:i4>5</vt:i4>
      </vt:variant>
      <vt:variant>
        <vt:lpwstr/>
      </vt:variant>
      <vt:variant>
        <vt:lpwstr>_Toc451183419</vt:lpwstr>
      </vt:variant>
      <vt:variant>
        <vt:i4>1114169</vt:i4>
      </vt:variant>
      <vt:variant>
        <vt:i4>1469</vt:i4>
      </vt:variant>
      <vt:variant>
        <vt:i4>0</vt:i4>
      </vt:variant>
      <vt:variant>
        <vt:i4>5</vt:i4>
      </vt:variant>
      <vt:variant>
        <vt:lpwstr/>
      </vt:variant>
      <vt:variant>
        <vt:lpwstr>_Toc451183418</vt:lpwstr>
      </vt:variant>
      <vt:variant>
        <vt:i4>1114169</vt:i4>
      </vt:variant>
      <vt:variant>
        <vt:i4>1463</vt:i4>
      </vt:variant>
      <vt:variant>
        <vt:i4>0</vt:i4>
      </vt:variant>
      <vt:variant>
        <vt:i4>5</vt:i4>
      </vt:variant>
      <vt:variant>
        <vt:lpwstr/>
      </vt:variant>
      <vt:variant>
        <vt:lpwstr>_Toc451183417</vt:lpwstr>
      </vt:variant>
      <vt:variant>
        <vt:i4>1114169</vt:i4>
      </vt:variant>
      <vt:variant>
        <vt:i4>1457</vt:i4>
      </vt:variant>
      <vt:variant>
        <vt:i4>0</vt:i4>
      </vt:variant>
      <vt:variant>
        <vt:i4>5</vt:i4>
      </vt:variant>
      <vt:variant>
        <vt:lpwstr/>
      </vt:variant>
      <vt:variant>
        <vt:lpwstr>_Toc451183416</vt:lpwstr>
      </vt:variant>
      <vt:variant>
        <vt:i4>1114169</vt:i4>
      </vt:variant>
      <vt:variant>
        <vt:i4>1451</vt:i4>
      </vt:variant>
      <vt:variant>
        <vt:i4>0</vt:i4>
      </vt:variant>
      <vt:variant>
        <vt:i4>5</vt:i4>
      </vt:variant>
      <vt:variant>
        <vt:lpwstr/>
      </vt:variant>
      <vt:variant>
        <vt:lpwstr>_Toc451183415</vt:lpwstr>
      </vt:variant>
      <vt:variant>
        <vt:i4>1114169</vt:i4>
      </vt:variant>
      <vt:variant>
        <vt:i4>1445</vt:i4>
      </vt:variant>
      <vt:variant>
        <vt:i4>0</vt:i4>
      </vt:variant>
      <vt:variant>
        <vt:i4>5</vt:i4>
      </vt:variant>
      <vt:variant>
        <vt:lpwstr/>
      </vt:variant>
      <vt:variant>
        <vt:lpwstr>_Toc451183414</vt:lpwstr>
      </vt:variant>
      <vt:variant>
        <vt:i4>1114169</vt:i4>
      </vt:variant>
      <vt:variant>
        <vt:i4>1439</vt:i4>
      </vt:variant>
      <vt:variant>
        <vt:i4>0</vt:i4>
      </vt:variant>
      <vt:variant>
        <vt:i4>5</vt:i4>
      </vt:variant>
      <vt:variant>
        <vt:lpwstr/>
      </vt:variant>
      <vt:variant>
        <vt:lpwstr>_Toc451183413</vt:lpwstr>
      </vt:variant>
      <vt:variant>
        <vt:i4>1114169</vt:i4>
      </vt:variant>
      <vt:variant>
        <vt:i4>1433</vt:i4>
      </vt:variant>
      <vt:variant>
        <vt:i4>0</vt:i4>
      </vt:variant>
      <vt:variant>
        <vt:i4>5</vt:i4>
      </vt:variant>
      <vt:variant>
        <vt:lpwstr/>
      </vt:variant>
      <vt:variant>
        <vt:lpwstr>_Toc451183412</vt:lpwstr>
      </vt:variant>
      <vt:variant>
        <vt:i4>1114169</vt:i4>
      </vt:variant>
      <vt:variant>
        <vt:i4>1427</vt:i4>
      </vt:variant>
      <vt:variant>
        <vt:i4>0</vt:i4>
      </vt:variant>
      <vt:variant>
        <vt:i4>5</vt:i4>
      </vt:variant>
      <vt:variant>
        <vt:lpwstr/>
      </vt:variant>
      <vt:variant>
        <vt:lpwstr>_Toc451183411</vt:lpwstr>
      </vt:variant>
      <vt:variant>
        <vt:i4>1114169</vt:i4>
      </vt:variant>
      <vt:variant>
        <vt:i4>1421</vt:i4>
      </vt:variant>
      <vt:variant>
        <vt:i4>0</vt:i4>
      </vt:variant>
      <vt:variant>
        <vt:i4>5</vt:i4>
      </vt:variant>
      <vt:variant>
        <vt:lpwstr/>
      </vt:variant>
      <vt:variant>
        <vt:lpwstr>_Toc451183410</vt:lpwstr>
      </vt:variant>
      <vt:variant>
        <vt:i4>1048633</vt:i4>
      </vt:variant>
      <vt:variant>
        <vt:i4>1415</vt:i4>
      </vt:variant>
      <vt:variant>
        <vt:i4>0</vt:i4>
      </vt:variant>
      <vt:variant>
        <vt:i4>5</vt:i4>
      </vt:variant>
      <vt:variant>
        <vt:lpwstr/>
      </vt:variant>
      <vt:variant>
        <vt:lpwstr>_Toc451183409</vt:lpwstr>
      </vt:variant>
      <vt:variant>
        <vt:i4>1048633</vt:i4>
      </vt:variant>
      <vt:variant>
        <vt:i4>1409</vt:i4>
      </vt:variant>
      <vt:variant>
        <vt:i4>0</vt:i4>
      </vt:variant>
      <vt:variant>
        <vt:i4>5</vt:i4>
      </vt:variant>
      <vt:variant>
        <vt:lpwstr/>
      </vt:variant>
      <vt:variant>
        <vt:lpwstr>_Toc451183408</vt:lpwstr>
      </vt:variant>
      <vt:variant>
        <vt:i4>1048633</vt:i4>
      </vt:variant>
      <vt:variant>
        <vt:i4>1403</vt:i4>
      </vt:variant>
      <vt:variant>
        <vt:i4>0</vt:i4>
      </vt:variant>
      <vt:variant>
        <vt:i4>5</vt:i4>
      </vt:variant>
      <vt:variant>
        <vt:lpwstr/>
      </vt:variant>
      <vt:variant>
        <vt:lpwstr>_Toc451183407</vt:lpwstr>
      </vt:variant>
      <vt:variant>
        <vt:i4>1048633</vt:i4>
      </vt:variant>
      <vt:variant>
        <vt:i4>1397</vt:i4>
      </vt:variant>
      <vt:variant>
        <vt:i4>0</vt:i4>
      </vt:variant>
      <vt:variant>
        <vt:i4>5</vt:i4>
      </vt:variant>
      <vt:variant>
        <vt:lpwstr/>
      </vt:variant>
      <vt:variant>
        <vt:lpwstr>_Toc451183406</vt:lpwstr>
      </vt:variant>
      <vt:variant>
        <vt:i4>1048633</vt:i4>
      </vt:variant>
      <vt:variant>
        <vt:i4>1391</vt:i4>
      </vt:variant>
      <vt:variant>
        <vt:i4>0</vt:i4>
      </vt:variant>
      <vt:variant>
        <vt:i4>5</vt:i4>
      </vt:variant>
      <vt:variant>
        <vt:lpwstr/>
      </vt:variant>
      <vt:variant>
        <vt:lpwstr>_Toc451183405</vt:lpwstr>
      </vt:variant>
      <vt:variant>
        <vt:i4>1048633</vt:i4>
      </vt:variant>
      <vt:variant>
        <vt:i4>1385</vt:i4>
      </vt:variant>
      <vt:variant>
        <vt:i4>0</vt:i4>
      </vt:variant>
      <vt:variant>
        <vt:i4>5</vt:i4>
      </vt:variant>
      <vt:variant>
        <vt:lpwstr/>
      </vt:variant>
      <vt:variant>
        <vt:lpwstr>_Toc451183404</vt:lpwstr>
      </vt:variant>
      <vt:variant>
        <vt:i4>1048633</vt:i4>
      </vt:variant>
      <vt:variant>
        <vt:i4>1379</vt:i4>
      </vt:variant>
      <vt:variant>
        <vt:i4>0</vt:i4>
      </vt:variant>
      <vt:variant>
        <vt:i4>5</vt:i4>
      </vt:variant>
      <vt:variant>
        <vt:lpwstr/>
      </vt:variant>
      <vt:variant>
        <vt:lpwstr>_Toc451183403</vt:lpwstr>
      </vt:variant>
      <vt:variant>
        <vt:i4>1048633</vt:i4>
      </vt:variant>
      <vt:variant>
        <vt:i4>1373</vt:i4>
      </vt:variant>
      <vt:variant>
        <vt:i4>0</vt:i4>
      </vt:variant>
      <vt:variant>
        <vt:i4>5</vt:i4>
      </vt:variant>
      <vt:variant>
        <vt:lpwstr/>
      </vt:variant>
      <vt:variant>
        <vt:lpwstr>_Toc451183402</vt:lpwstr>
      </vt:variant>
      <vt:variant>
        <vt:i4>1048633</vt:i4>
      </vt:variant>
      <vt:variant>
        <vt:i4>1367</vt:i4>
      </vt:variant>
      <vt:variant>
        <vt:i4>0</vt:i4>
      </vt:variant>
      <vt:variant>
        <vt:i4>5</vt:i4>
      </vt:variant>
      <vt:variant>
        <vt:lpwstr/>
      </vt:variant>
      <vt:variant>
        <vt:lpwstr>_Toc451183401</vt:lpwstr>
      </vt:variant>
      <vt:variant>
        <vt:i4>1048633</vt:i4>
      </vt:variant>
      <vt:variant>
        <vt:i4>1361</vt:i4>
      </vt:variant>
      <vt:variant>
        <vt:i4>0</vt:i4>
      </vt:variant>
      <vt:variant>
        <vt:i4>5</vt:i4>
      </vt:variant>
      <vt:variant>
        <vt:lpwstr/>
      </vt:variant>
      <vt:variant>
        <vt:lpwstr>_Toc451183400</vt:lpwstr>
      </vt:variant>
      <vt:variant>
        <vt:i4>1638462</vt:i4>
      </vt:variant>
      <vt:variant>
        <vt:i4>1355</vt:i4>
      </vt:variant>
      <vt:variant>
        <vt:i4>0</vt:i4>
      </vt:variant>
      <vt:variant>
        <vt:i4>5</vt:i4>
      </vt:variant>
      <vt:variant>
        <vt:lpwstr/>
      </vt:variant>
      <vt:variant>
        <vt:lpwstr>_Toc451183399</vt:lpwstr>
      </vt:variant>
      <vt:variant>
        <vt:i4>1638462</vt:i4>
      </vt:variant>
      <vt:variant>
        <vt:i4>1349</vt:i4>
      </vt:variant>
      <vt:variant>
        <vt:i4>0</vt:i4>
      </vt:variant>
      <vt:variant>
        <vt:i4>5</vt:i4>
      </vt:variant>
      <vt:variant>
        <vt:lpwstr/>
      </vt:variant>
      <vt:variant>
        <vt:lpwstr>_Toc451183398</vt:lpwstr>
      </vt:variant>
      <vt:variant>
        <vt:i4>1638462</vt:i4>
      </vt:variant>
      <vt:variant>
        <vt:i4>1343</vt:i4>
      </vt:variant>
      <vt:variant>
        <vt:i4>0</vt:i4>
      </vt:variant>
      <vt:variant>
        <vt:i4>5</vt:i4>
      </vt:variant>
      <vt:variant>
        <vt:lpwstr/>
      </vt:variant>
      <vt:variant>
        <vt:lpwstr>_Toc451183397</vt:lpwstr>
      </vt:variant>
      <vt:variant>
        <vt:i4>1638462</vt:i4>
      </vt:variant>
      <vt:variant>
        <vt:i4>1337</vt:i4>
      </vt:variant>
      <vt:variant>
        <vt:i4>0</vt:i4>
      </vt:variant>
      <vt:variant>
        <vt:i4>5</vt:i4>
      </vt:variant>
      <vt:variant>
        <vt:lpwstr/>
      </vt:variant>
      <vt:variant>
        <vt:lpwstr>_Toc451183396</vt:lpwstr>
      </vt:variant>
      <vt:variant>
        <vt:i4>1638462</vt:i4>
      </vt:variant>
      <vt:variant>
        <vt:i4>1331</vt:i4>
      </vt:variant>
      <vt:variant>
        <vt:i4>0</vt:i4>
      </vt:variant>
      <vt:variant>
        <vt:i4>5</vt:i4>
      </vt:variant>
      <vt:variant>
        <vt:lpwstr/>
      </vt:variant>
      <vt:variant>
        <vt:lpwstr>_Toc451183395</vt:lpwstr>
      </vt:variant>
      <vt:variant>
        <vt:i4>1638462</vt:i4>
      </vt:variant>
      <vt:variant>
        <vt:i4>1325</vt:i4>
      </vt:variant>
      <vt:variant>
        <vt:i4>0</vt:i4>
      </vt:variant>
      <vt:variant>
        <vt:i4>5</vt:i4>
      </vt:variant>
      <vt:variant>
        <vt:lpwstr/>
      </vt:variant>
      <vt:variant>
        <vt:lpwstr>_Toc451183394</vt:lpwstr>
      </vt:variant>
      <vt:variant>
        <vt:i4>1638462</vt:i4>
      </vt:variant>
      <vt:variant>
        <vt:i4>1319</vt:i4>
      </vt:variant>
      <vt:variant>
        <vt:i4>0</vt:i4>
      </vt:variant>
      <vt:variant>
        <vt:i4>5</vt:i4>
      </vt:variant>
      <vt:variant>
        <vt:lpwstr/>
      </vt:variant>
      <vt:variant>
        <vt:lpwstr>_Toc451183393</vt:lpwstr>
      </vt:variant>
      <vt:variant>
        <vt:i4>1638462</vt:i4>
      </vt:variant>
      <vt:variant>
        <vt:i4>1313</vt:i4>
      </vt:variant>
      <vt:variant>
        <vt:i4>0</vt:i4>
      </vt:variant>
      <vt:variant>
        <vt:i4>5</vt:i4>
      </vt:variant>
      <vt:variant>
        <vt:lpwstr/>
      </vt:variant>
      <vt:variant>
        <vt:lpwstr>_Toc451183392</vt:lpwstr>
      </vt:variant>
      <vt:variant>
        <vt:i4>1638462</vt:i4>
      </vt:variant>
      <vt:variant>
        <vt:i4>1307</vt:i4>
      </vt:variant>
      <vt:variant>
        <vt:i4>0</vt:i4>
      </vt:variant>
      <vt:variant>
        <vt:i4>5</vt:i4>
      </vt:variant>
      <vt:variant>
        <vt:lpwstr/>
      </vt:variant>
      <vt:variant>
        <vt:lpwstr>_Toc451183391</vt:lpwstr>
      </vt:variant>
      <vt:variant>
        <vt:i4>1638462</vt:i4>
      </vt:variant>
      <vt:variant>
        <vt:i4>1301</vt:i4>
      </vt:variant>
      <vt:variant>
        <vt:i4>0</vt:i4>
      </vt:variant>
      <vt:variant>
        <vt:i4>5</vt:i4>
      </vt:variant>
      <vt:variant>
        <vt:lpwstr/>
      </vt:variant>
      <vt:variant>
        <vt:lpwstr>_Toc451183390</vt:lpwstr>
      </vt:variant>
      <vt:variant>
        <vt:i4>1572926</vt:i4>
      </vt:variant>
      <vt:variant>
        <vt:i4>1295</vt:i4>
      </vt:variant>
      <vt:variant>
        <vt:i4>0</vt:i4>
      </vt:variant>
      <vt:variant>
        <vt:i4>5</vt:i4>
      </vt:variant>
      <vt:variant>
        <vt:lpwstr/>
      </vt:variant>
      <vt:variant>
        <vt:lpwstr>_Toc451183389</vt:lpwstr>
      </vt:variant>
      <vt:variant>
        <vt:i4>1572926</vt:i4>
      </vt:variant>
      <vt:variant>
        <vt:i4>1289</vt:i4>
      </vt:variant>
      <vt:variant>
        <vt:i4>0</vt:i4>
      </vt:variant>
      <vt:variant>
        <vt:i4>5</vt:i4>
      </vt:variant>
      <vt:variant>
        <vt:lpwstr/>
      </vt:variant>
      <vt:variant>
        <vt:lpwstr>_Toc451183388</vt:lpwstr>
      </vt:variant>
      <vt:variant>
        <vt:i4>1572926</vt:i4>
      </vt:variant>
      <vt:variant>
        <vt:i4>1283</vt:i4>
      </vt:variant>
      <vt:variant>
        <vt:i4>0</vt:i4>
      </vt:variant>
      <vt:variant>
        <vt:i4>5</vt:i4>
      </vt:variant>
      <vt:variant>
        <vt:lpwstr/>
      </vt:variant>
      <vt:variant>
        <vt:lpwstr>_Toc451183387</vt:lpwstr>
      </vt:variant>
      <vt:variant>
        <vt:i4>1572926</vt:i4>
      </vt:variant>
      <vt:variant>
        <vt:i4>1277</vt:i4>
      </vt:variant>
      <vt:variant>
        <vt:i4>0</vt:i4>
      </vt:variant>
      <vt:variant>
        <vt:i4>5</vt:i4>
      </vt:variant>
      <vt:variant>
        <vt:lpwstr/>
      </vt:variant>
      <vt:variant>
        <vt:lpwstr>_Toc451183386</vt:lpwstr>
      </vt:variant>
      <vt:variant>
        <vt:i4>1572926</vt:i4>
      </vt:variant>
      <vt:variant>
        <vt:i4>1271</vt:i4>
      </vt:variant>
      <vt:variant>
        <vt:i4>0</vt:i4>
      </vt:variant>
      <vt:variant>
        <vt:i4>5</vt:i4>
      </vt:variant>
      <vt:variant>
        <vt:lpwstr/>
      </vt:variant>
      <vt:variant>
        <vt:lpwstr>_Toc451183385</vt:lpwstr>
      </vt:variant>
      <vt:variant>
        <vt:i4>1572926</vt:i4>
      </vt:variant>
      <vt:variant>
        <vt:i4>1265</vt:i4>
      </vt:variant>
      <vt:variant>
        <vt:i4>0</vt:i4>
      </vt:variant>
      <vt:variant>
        <vt:i4>5</vt:i4>
      </vt:variant>
      <vt:variant>
        <vt:lpwstr/>
      </vt:variant>
      <vt:variant>
        <vt:lpwstr>_Toc451183384</vt:lpwstr>
      </vt:variant>
      <vt:variant>
        <vt:i4>1572926</vt:i4>
      </vt:variant>
      <vt:variant>
        <vt:i4>1259</vt:i4>
      </vt:variant>
      <vt:variant>
        <vt:i4>0</vt:i4>
      </vt:variant>
      <vt:variant>
        <vt:i4>5</vt:i4>
      </vt:variant>
      <vt:variant>
        <vt:lpwstr/>
      </vt:variant>
      <vt:variant>
        <vt:lpwstr>_Toc451183383</vt:lpwstr>
      </vt:variant>
      <vt:variant>
        <vt:i4>1572926</vt:i4>
      </vt:variant>
      <vt:variant>
        <vt:i4>1253</vt:i4>
      </vt:variant>
      <vt:variant>
        <vt:i4>0</vt:i4>
      </vt:variant>
      <vt:variant>
        <vt:i4>5</vt:i4>
      </vt:variant>
      <vt:variant>
        <vt:lpwstr/>
      </vt:variant>
      <vt:variant>
        <vt:lpwstr>_Toc451183382</vt:lpwstr>
      </vt:variant>
      <vt:variant>
        <vt:i4>1572926</vt:i4>
      </vt:variant>
      <vt:variant>
        <vt:i4>1247</vt:i4>
      </vt:variant>
      <vt:variant>
        <vt:i4>0</vt:i4>
      </vt:variant>
      <vt:variant>
        <vt:i4>5</vt:i4>
      </vt:variant>
      <vt:variant>
        <vt:lpwstr/>
      </vt:variant>
      <vt:variant>
        <vt:lpwstr>_Toc451183381</vt:lpwstr>
      </vt:variant>
      <vt:variant>
        <vt:i4>1572926</vt:i4>
      </vt:variant>
      <vt:variant>
        <vt:i4>1241</vt:i4>
      </vt:variant>
      <vt:variant>
        <vt:i4>0</vt:i4>
      </vt:variant>
      <vt:variant>
        <vt:i4>5</vt:i4>
      </vt:variant>
      <vt:variant>
        <vt:lpwstr/>
      </vt:variant>
      <vt:variant>
        <vt:lpwstr>_Toc451183380</vt:lpwstr>
      </vt:variant>
      <vt:variant>
        <vt:i4>1507390</vt:i4>
      </vt:variant>
      <vt:variant>
        <vt:i4>1235</vt:i4>
      </vt:variant>
      <vt:variant>
        <vt:i4>0</vt:i4>
      </vt:variant>
      <vt:variant>
        <vt:i4>5</vt:i4>
      </vt:variant>
      <vt:variant>
        <vt:lpwstr/>
      </vt:variant>
      <vt:variant>
        <vt:lpwstr>_Toc451183379</vt:lpwstr>
      </vt:variant>
      <vt:variant>
        <vt:i4>1507390</vt:i4>
      </vt:variant>
      <vt:variant>
        <vt:i4>1229</vt:i4>
      </vt:variant>
      <vt:variant>
        <vt:i4>0</vt:i4>
      </vt:variant>
      <vt:variant>
        <vt:i4>5</vt:i4>
      </vt:variant>
      <vt:variant>
        <vt:lpwstr/>
      </vt:variant>
      <vt:variant>
        <vt:lpwstr>_Toc451183378</vt:lpwstr>
      </vt:variant>
      <vt:variant>
        <vt:i4>1507390</vt:i4>
      </vt:variant>
      <vt:variant>
        <vt:i4>1223</vt:i4>
      </vt:variant>
      <vt:variant>
        <vt:i4>0</vt:i4>
      </vt:variant>
      <vt:variant>
        <vt:i4>5</vt:i4>
      </vt:variant>
      <vt:variant>
        <vt:lpwstr/>
      </vt:variant>
      <vt:variant>
        <vt:lpwstr>_Toc451183377</vt:lpwstr>
      </vt:variant>
      <vt:variant>
        <vt:i4>1507390</vt:i4>
      </vt:variant>
      <vt:variant>
        <vt:i4>1217</vt:i4>
      </vt:variant>
      <vt:variant>
        <vt:i4>0</vt:i4>
      </vt:variant>
      <vt:variant>
        <vt:i4>5</vt:i4>
      </vt:variant>
      <vt:variant>
        <vt:lpwstr/>
      </vt:variant>
      <vt:variant>
        <vt:lpwstr>_Toc451183376</vt:lpwstr>
      </vt:variant>
      <vt:variant>
        <vt:i4>1507390</vt:i4>
      </vt:variant>
      <vt:variant>
        <vt:i4>1211</vt:i4>
      </vt:variant>
      <vt:variant>
        <vt:i4>0</vt:i4>
      </vt:variant>
      <vt:variant>
        <vt:i4>5</vt:i4>
      </vt:variant>
      <vt:variant>
        <vt:lpwstr/>
      </vt:variant>
      <vt:variant>
        <vt:lpwstr>_Toc451183375</vt:lpwstr>
      </vt:variant>
      <vt:variant>
        <vt:i4>1507390</vt:i4>
      </vt:variant>
      <vt:variant>
        <vt:i4>1205</vt:i4>
      </vt:variant>
      <vt:variant>
        <vt:i4>0</vt:i4>
      </vt:variant>
      <vt:variant>
        <vt:i4>5</vt:i4>
      </vt:variant>
      <vt:variant>
        <vt:lpwstr/>
      </vt:variant>
      <vt:variant>
        <vt:lpwstr>_Toc451183374</vt:lpwstr>
      </vt:variant>
      <vt:variant>
        <vt:i4>1507390</vt:i4>
      </vt:variant>
      <vt:variant>
        <vt:i4>1199</vt:i4>
      </vt:variant>
      <vt:variant>
        <vt:i4>0</vt:i4>
      </vt:variant>
      <vt:variant>
        <vt:i4>5</vt:i4>
      </vt:variant>
      <vt:variant>
        <vt:lpwstr/>
      </vt:variant>
      <vt:variant>
        <vt:lpwstr>_Toc451183373</vt:lpwstr>
      </vt:variant>
      <vt:variant>
        <vt:i4>1507390</vt:i4>
      </vt:variant>
      <vt:variant>
        <vt:i4>1193</vt:i4>
      </vt:variant>
      <vt:variant>
        <vt:i4>0</vt:i4>
      </vt:variant>
      <vt:variant>
        <vt:i4>5</vt:i4>
      </vt:variant>
      <vt:variant>
        <vt:lpwstr/>
      </vt:variant>
      <vt:variant>
        <vt:lpwstr>_Toc451183372</vt:lpwstr>
      </vt:variant>
      <vt:variant>
        <vt:i4>1507390</vt:i4>
      </vt:variant>
      <vt:variant>
        <vt:i4>1187</vt:i4>
      </vt:variant>
      <vt:variant>
        <vt:i4>0</vt:i4>
      </vt:variant>
      <vt:variant>
        <vt:i4>5</vt:i4>
      </vt:variant>
      <vt:variant>
        <vt:lpwstr/>
      </vt:variant>
      <vt:variant>
        <vt:lpwstr>_Toc451183371</vt:lpwstr>
      </vt:variant>
      <vt:variant>
        <vt:i4>1507390</vt:i4>
      </vt:variant>
      <vt:variant>
        <vt:i4>1181</vt:i4>
      </vt:variant>
      <vt:variant>
        <vt:i4>0</vt:i4>
      </vt:variant>
      <vt:variant>
        <vt:i4>5</vt:i4>
      </vt:variant>
      <vt:variant>
        <vt:lpwstr/>
      </vt:variant>
      <vt:variant>
        <vt:lpwstr>_Toc451183370</vt:lpwstr>
      </vt:variant>
      <vt:variant>
        <vt:i4>1441854</vt:i4>
      </vt:variant>
      <vt:variant>
        <vt:i4>1175</vt:i4>
      </vt:variant>
      <vt:variant>
        <vt:i4>0</vt:i4>
      </vt:variant>
      <vt:variant>
        <vt:i4>5</vt:i4>
      </vt:variant>
      <vt:variant>
        <vt:lpwstr/>
      </vt:variant>
      <vt:variant>
        <vt:lpwstr>_Toc451183369</vt:lpwstr>
      </vt:variant>
      <vt:variant>
        <vt:i4>1441854</vt:i4>
      </vt:variant>
      <vt:variant>
        <vt:i4>1169</vt:i4>
      </vt:variant>
      <vt:variant>
        <vt:i4>0</vt:i4>
      </vt:variant>
      <vt:variant>
        <vt:i4>5</vt:i4>
      </vt:variant>
      <vt:variant>
        <vt:lpwstr/>
      </vt:variant>
      <vt:variant>
        <vt:lpwstr>_Toc451183368</vt:lpwstr>
      </vt:variant>
      <vt:variant>
        <vt:i4>1441854</vt:i4>
      </vt:variant>
      <vt:variant>
        <vt:i4>1163</vt:i4>
      </vt:variant>
      <vt:variant>
        <vt:i4>0</vt:i4>
      </vt:variant>
      <vt:variant>
        <vt:i4>5</vt:i4>
      </vt:variant>
      <vt:variant>
        <vt:lpwstr/>
      </vt:variant>
      <vt:variant>
        <vt:lpwstr>_Toc451183367</vt:lpwstr>
      </vt:variant>
      <vt:variant>
        <vt:i4>1441854</vt:i4>
      </vt:variant>
      <vt:variant>
        <vt:i4>1157</vt:i4>
      </vt:variant>
      <vt:variant>
        <vt:i4>0</vt:i4>
      </vt:variant>
      <vt:variant>
        <vt:i4>5</vt:i4>
      </vt:variant>
      <vt:variant>
        <vt:lpwstr/>
      </vt:variant>
      <vt:variant>
        <vt:lpwstr>_Toc451183366</vt:lpwstr>
      </vt:variant>
      <vt:variant>
        <vt:i4>1441854</vt:i4>
      </vt:variant>
      <vt:variant>
        <vt:i4>1151</vt:i4>
      </vt:variant>
      <vt:variant>
        <vt:i4>0</vt:i4>
      </vt:variant>
      <vt:variant>
        <vt:i4>5</vt:i4>
      </vt:variant>
      <vt:variant>
        <vt:lpwstr/>
      </vt:variant>
      <vt:variant>
        <vt:lpwstr>_Toc451183365</vt:lpwstr>
      </vt:variant>
      <vt:variant>
        <vt:i4>1441854</vt:i4>
      </vt:variant>
      <vt:variant>
        <vt:i4>1145</vt:i4>
      </vt:variant>
      <vt:variant>
        <vt:i4>0</vt:i4>
      </vt:variant>
      <vt:variant>
        <vt:i4>5</vt:i4>
      </vt:variant>
      <vt:variant>
        <vt:lpwstr/>
      </vt:variant>
      <vt:variant>
        <vt:lpwstr>_Toc451183364</vt:lpwstr>
      </vt:variant>
      <vt:variant>
        <vt:i4>1441854</vt:i4>
      </vt:variant>
      <vt:variant>
        <vt:i4>1139</vt:i4>
      </vt:variant>
      <vt:variant>
        <vt:i4>0</vt:i4>
      </vt:variant>
      <vt:variant>
        <vt:i4>5</vt:i4>
      </vt:variant>
      <vt:variant>
        <vt:lpwstr/>
      </vt:variant>
      <vt:variant>
        <vt:lpwstr>_Toc451183363</vt:lpwstr>
      </vt:variant>
      <vt:variant>
        <vt:i4>1441854</vt:i4>
      </vt:variant>
      <vt:variant>
        <vt:i4>1133</vt:i4>
      </vt:variant>
      <vt:variant>
        <vt:i4>0</vt:i4>
      </vt:variant>
      <vt:variant>
        <vt:i4>5</vt:i4>
      </vt:variant>
      <vt:variant>
        <vt:lpwstr/>
      </vt:variant>
      <vt:variant>
        <vt:lpwstr>_Toc451183362</vt:lpwstr>
      </vt:variant>
      <vt:variant>
        <vt:i4>1441854</vt:i4>
      </vt:variant>
      <vt:variant>
        <vt:i4>1127</vt:i4>
      </vt:variant>
      <vt:variant>
        <vt:i4>0</vt:i4>
      </vt:variant>
      <vt:variant>
        <vt:i4>5</vt:i4>
      </vt:variant>
      <vt:variant>
        <vt:lpwstr/>
      </vt:variant>
      <vt:variant>
        <vt:lpwstr>_Toc451183361</vt:lpwstr>
      </vt:variant>
      <vt:variant>
        <vt:i4>1441854</vt:i4>
      </vt:variant>
      <vt:variant>
        <vt:i4>1121</vt:i4>
      </vt:variant>
      <vt:variant>
        <vt:i4>0</vt:i4>
      </vt:variant>
      <vt:variant>
        <vt:i4>5</vt:i4>
      </vt:variant>
      <vt:variant>
        <vt:lpwstr/>
      </vt:variant>
      <vt:variant>
        <vt:lpwstr>_Toc451183360</vt:lpwstr>
      </vt:variant>
      <vt:variant>
        <vt:i4>1376318</vt:i4>
      </vt:variant>
      <vt:variant>
        <vt:i4>1115</vt:i4>
      </vt:variant>
      <vt:variant>
        <vt:i4>0</vt:i4>
      </vt:variant>
      <vt:variant>
        <vt:i4>5</vt:i4>
      </vt:variant>
      <vt:variant>
        <vt:lpwstr/>
      </vt:variant>
      <vt:variant>
        <vt:lpwstr>_Toc451183359</vt:lpwstr>
      </vt:variant>
      <vt:variant>
        <vt:i4>1376318</vt:i4>
      </vt:variant>
      <vt:variant>
        <vt:i4>1109</vt:i4>
      </vt:variant>
      <vt:variant>
        <vt:i4>0</vt:i4>
      </vt:variant>
      <vt:variant>
        <vt:i4>5</vt:i4>
      </vt:variant>
      <vt:variant>
        <vt:lpwstr/>
      </vt:variant>
      <vt:variant>
        <vt:lpwstr>_Toc451183358</vt:lpwstr>
      </vt:variant>
      <vt:variant>
        <vt:i4>1376318</vt:i4>
      </vt:variant>
      <vt:variant>
        <vt:i4>1103</vt:i4>
      </vt:variant>
      <vt:variant>
        <vt:i4>0</vt:i4>
      </vt:variant>
      <vt:variant>
        <vt:i4>5</vt:i4>
      </vt:variant>
      <vt:variant>
        <vt:lpwstr/>
      </vt:variant>
      <vt:variant>
        <vt:lpwstr>_Toc451183357</vt:lpwstr>
      </vt:variant>
      <vt:variant>
        <vt:i4>1376318</vt:i4>
      </vt:variant>
      <vt:variant>
        <vt:i4>1097</vt:i4>
      </vt:variant>
      <vt:variant>
        <vt:i4>0</vt:i4>
      </vt:variant>
      <vt:variant>
        <vt:i4>5</vt:i4>
      </vt:variant>
      <vt:variant>
        <vt:lpwstr/>
      </vt:variant>
      <vt:variant>
        <vt:lpwstr>_Toc451183356</vt:lpwstr>
      </vt:variant>
      <vt:variant>
        <vt:i4>1376318</vt:i4>
      </vt:variant>
      <vt:variant>
        <vt:i4>1091</vt:i4>
      </vt:variant>
      <vt:variant>
        <vt:i4>0</vt:i4>
      </vt:variant>
      <vt:variant>
        <vt:i4>5</vt:i4>
      </vt:variant>
      <vt:variant>
        <vt:lpwstr/>
      </vt:variant>
      <vt:variant>
        <vt:lpwstr>_Toc451183355</vt:lpwstr>
      </vt:variant>
      <vt:variant>
        <vt:i4>1376318</vt:i4>
      </vt:variant>
      <vt:variant>
        <vt:i4>1085</vt:i4>
      </vt:variant>
      <vt:variant>
        <vt:i4>0</vt:i4>
      </vt:variant>
      <vt:variant>
        <vt:i4>5</vt:i4>
      </vt:variant>
      <vt:variant>
        <vt:lpwstr/>
      </vt:variant>
      <vt:variant>
        <vt:lpwstr>_Toc451183354</vt:lpwstr>
      </vt:variant>
      <vt:variant>
        <vt:i4>1376318</vt:i4>
      </vt:variant>
      <vt:variant>
        <vt:i4>1079</vt:i4>
      </vt:variant>
      <vt:variant>
        <vt:i4>0</vt:i4>
      </vt:variant>
      <vt:variant>
        <vt:i4>5</vt:i4>
      </vt:variant>
      <vt:variant>
        <vt:lpwstr/>
      </vt:variant>
      <vt:variant>
        <vt:lpwstr>_Toc451183353</vt:lpwstr>
      </vt:variant>
      <vt:variant>
        <vt:i4>1376318</vt:i4>
      </vt:variant>
      <vt:variant>
        <vt:i4>1073</vt:i4>
      </vt:variant>
      <vt:variant>
        <vt:i4>0</vt:i4>
      </vt:variant>
      <vt:variant>
        <vt:i4>5</vt:i4>
      </vt:variant>
      <vt:variant>
        <vt:lpwstr/>
      </vt:variant>
      <vt:variant>
        <vt:lpwstr>_Toc451183352</vt:lpwstr>
      </vt:variant>
      <vt:variant>
        <vt:i4>1376318</vt:i4>
      </vt:variant>
      <vt:variant>
        <vt:i4>1067</vt:i4>
      </vt:variant>
      <vt:variant>
        <vt:i4>0</vt:i4>
      </vt:variant>
      <vt:variant>
        <vt:i4>5</vt:i4>
      </vt:variant>
      <vt:variant>
        <vt:lpwstr/>
      </vt:variant>
      <vt:variant>
        <vt:lpwstr>_Toc451183351</vt:lpwstr>
      </vt:variant>
      <vt:variant>
        <vt:i4>1376318</vt:i4>
      </vt:variant>
      <vt:variant>
        <vt:i4>1061</vt:i4>
      </vt:variant>
      <vt:variant>
        <vt:i4>0</vt:i4>
      </vt:variant>
      <vt:variant>
        <vt:i4>5</vt:i4>
      </vt:variant>
      <vt:variant>
        <vt:lpwstr/>
      </vt:variant>
      <vt:variant>
        <vt:lpwstr>_Toc451183350</vt:lpwstr>
      </vt:variant>
      <vt:variant>
        <vt:i4>1310782</vt:i4>
      </vt:variant>
      <vt:variant>
        <vt:i4>1055</vt:i4>
      </vt:variant>
      <vt:variant>
        <vt:i4>0</vt:i4>
      </vt:variant>
      <vt:variant>
        <vt:i4>5</vt:i4>
      </vt:variant>
      <vt:variant>
        <vt:lpwstr/>
      </vt:variant>
      <vt:variant>
        <vt:lpwstr>_Toc451183349</vt:lpwstr>
      </vt:variant>
      <vt:variant>
        <vt:i4>1310782</vt:i4>
      </vt:variant>
      <vt:variant>
        <vt:i4>1049</vt:i4>
      </vt:variant>
      <vt:variant>
        <vt:i4>0</vt:i4>
      </vt:variant>
      <vt:variant>
        <vt:i4>5</vt:i4>
      </vt:variant>
      <vt:variant>
        <vt:lpwstr/>
      </vt:variant>
      <vt:variant>
        <vt:lpwstr>_Toc451183348</vt:lpwstr>
      </vt:variant>
      <vt:variant>
        <vt:i4>1310782</vt:i4>
      </vt:variant>
      <vt:variant>
        <vt:i4>1043</vt:i4>
      </vt:variant>
      <vt:variant>
        <vt:i4>0</vt:i4>
      </vt:variant>
      <vt:variant>
        <vt:i4>5</vt:i4>
      </vt:variant>
      <vt:variant>
        <vt:lpwstr/>
      </vt:variant>
      <vt:variant>
        <vt:lpwstr>_Toc451183347</vt:lpwstr>
      </vt:variant>
      <vt:variant>
        <vt:i4>1310782</vt:i4>
      </vt:variant>
      <vt:variant>
        <vt:i4>1037</vt:i4>
      </vt:variant>
      <vt:variant>
        <vt:i4>0</vt:i4>
      </vt:variant>
      <vt:variant>
        <vt:i4>5</vt:i4>
      </vt:variant>
      <vt:variant>
        <vt:lpwstr/>
      </vt:variant>
      <vt:variant>
        <vt:lpwstr>_Toc451183346</vt:lpwstr>
      </vt:variant>
      <vt:variant>
        <vt:i4>1310782</vt:i4>
      </vt:variant>
      <vt:variant>
        <vt:i4>1031</vt:i4>
      </vt:variant>
      <vt:variant>
        <vt:i4>0</vt:i4>
      </vt:variant>
      <vt:variant>
        <vt:i4>5</vt:i4>
      </vt:variant>
      <vt:variant>
        <vt:lpwstr/>
      </vt:variant>
      <vt:variant>
        <vt:lpwstr>_Toc451183345</vt:lpwstr>
      </vt:variant>
      <vt:variant>
        <vt:i4>1310782</vt:i4>
      </vt:variant>
      <vt:variant>
        <vt:i4>1025</vt:i4>
      </vt:variant>
      <vt:variant>
        <vt:i4>0</vt:i4>
      </vt:variant>
      <vt:variant>
        <vt:i4>5</vt:i4>
      </vt:variant>
      <vt:variant>
        <vt:lpwstr/>
      </vt:variant>
      <vt:variant>
        <vt:lpwstr>_Toc451183344</vt:lpwstr>
      </vt:variant>
      <vt:variant>
        <vt:i4>1310782</vt:i4>
      </vt:variant>
      <vt:variant>
        <vt:i4>1019</vt:i4>
      </vt:variant>
      <vt:variant>
        <vt:i4>0</vt:i4>
      </vt:variant>
      <vt:variant>
        <vt:i4>5</vt:i4>
      </vt:variant>
      <vt:variant>
        <vt:lpwstr/>
      </vt:variant>
      <vt:variant>
        <vt:lpwstr>_Toc451183343</vt:lpwstr>
      </vt:variant>
      <vt:variant>
        <vt:i4>1310782</vt:i4>
      </vt:variant>
      <vt:variant>
        <vt:i4>1013</vt:i4>
      </vt:variant>
      <vt:variant>
        <vt:i4>0</vt:i4>
      </vt:variant>
      <vt:variant>
        <vt:i4>5</vt:i4>
      </vt:variant>
      <vt:variant>
        <vt:lpwstr/>
      </vt:variant>
      <vt:variant>
        <vt:lpwstr>_Toc451183342</vt:lpwstr>
      </vt:variant>
      <vt:variant>
        <vt:i4>1310782</vt:i4>
      </vt:variant>
      <vt:variant>
        <vt:i4>1007</vt:i4>
      </vt:variant>
      <vt:variant>
        <vt:i4>0</vt:i4>
      </vt:variant>
      <vt:variant>
        <vt:i4>5</vt:i4>
      </vt:variant>
      <vt:variant>
        <vt:lpwstr/>
      </vt:variant>
      <vt:variant>
        <vt:lpwstr>_Toc451183341</vt:lpwstr>
      </vt:variant>
      <vt:variant>
        <vt:i4>1310782</vt:i4>
      </vt:variant>
      <vt:variant>
        <vt:i4>1001</vt:i4>
      </vt:variant>
      <vt:variant>
        <vt:i4>0</vt:i4>
      </vt:variant>
      <vt:variant>
        <vt:i4>5</vt:i4>
      </vt:variant>
      <vt:variant>
        <vt:lpwstr/>
      </vt:variant>
      <vt:variant>
        <vt:lpwstr>_Toc451183340</vt:lpwstr>
      </vt:variant>
      <vt:variant>
        <vt:i4>1245246</vt:i4>
      </vt:variant>
      <vt:variant>
        <vt:i4>995</vt:i4>
      </vt:variant>
      <vt:variant>
        <vt:i4>0</vt:i4>
      </vt:variant>
      <vt:variant>
        <vt:i4>5</vt:i4>
      </vt:variant>
      <vt:variant>
        <vt:lpwstr/>
      </vt:variant>
      <vt:variant>
        <vt:lpwstr>_Toc451183339</vt:lpwstr>
      </vt:variant>
      <vt:variant>
        <vt:i4>1245246</vt:i4>
      </vt:variant>
      <vt:variant>
        <vt:i4>989</vt:i4>
      </vt:variant>
      <vt:variant>
        <vt:i4>0</vt:i4>
      </vt:variant>
      <vt:variant>
        <vt:i4>5</vt:i4>
      </vt:variant>
      <vt:variant>
        <vt:lpwstr/>
      </vt:variant>
      <vt:variant>
        <vt:lpwstr>_Toc451183338</vt:lpwstr>
      </vt:variant>
      <vt:variant>
        <vt:i4>1245246</vt:i4>
      </vt:variant>
      <vt:variant>
        <vt:i4>983</vt:i4>
      </vt:variant>
      <vt:variant>
        <vt:i4>0</vt:i4>
      </vt:variant>
      <vt:variant>
        <vt:i4>5</vt:i4>
      </vt:variant>
      <vt:variant>
        <vt:lpwstr/>
      </vt:variant>
      <vt:variant>
        <vt:lpwstr>_Toc451183337</vt:lpwstr>
      </vt:variant>
      <vt:variant>
        <vt:i4>1245246</vt:i4>
      </vt:variant>
      <vt:variant>
        <vt:i4>977</vt:i4>
      </vt:variant>
      <vt:variant>
        <vt:i4>0</vt:i4>
      </vt:variant>
      <vt:variant>
        <vt:i4>5</vt:i4>
      </vt:variant>
      <vt:variant>
        <vt:lpwstr/>
      </vt:variant>
      <vt:variant>
        <vt:lpwstr>_Toc451183336</vt:lpwstr>
      </vt:variant>
      <vt:variant>
        <vt:i4>1245246</vt:i4>
      </vt:variant>
      <vt:variant>
        <vt:i4>971</vt:i4>
      </vt:variant>
      <vt:variant>
        <vt:i4>0</vt:i4>
      </vt:variant>
      <vt:variant>
        <vt:i4>5</vt:i4>
      </vt:variant>
      <vt:variant>
        <vt:lpwstr/>
      </vt:variant>
      <vt:variant>
        <vt:lpwstr>_Toc451183335</vt:lpwstr>
      </vt:variant>
      <vt:variant>
        <vt:i4>1245246</vt:i4>
      </vt:variant>
      <vt:variant>
        <vt:i4>965</vt:i4>
      </vt:variant>
      <vt:variant>
        <vt:i4>0</vt:i4>
      </vt:variant>
      <vt:variant>
        <vt:i4>5</vt:i4>
      </vt:variant>
      <vt:variant>
        <vt:lpwstr/>
      </vt:variant>
      <vt:variant>
        <vt:lpwstr>_Toc451183334</vt:lpwstr>
      </vt:variant>
      <vt:variant>
        <vt:i4>1245246</vt:i4>
      </vt:variant>
      <vt:variant>
        <vt:i4>959</vt:i4>
      </vt:variant>
      <vt:variant>
        <vt:i4>0</vt:i4>
      </vt:variant>
      <vt:variant>
        <vt:i4>5</vt:i4>
      </vt:variant>
      <vt:variant>
        <vt:lpwstr/>
      </vt:variant>
      <vt:variant>
        <vt:lpwstr>_Toc451183333</vt:lpwstr>
      </vt:variant>
      <vt:variant>
        <vt:i4>1245246</vt:i4>
      </vt:variant>
      <vt:variant>
        <vt:i4>953</vt:i4>
      </vt:variant>
      <vt:variant>
        <vt:i4>0</vt:i4>
      </vt:variant>
      <vt:variant>
        <vt:i4>5</vt:i4>
      </vt:variant>
      <vt:variant>
        <vt:lpwstr/>
      </vt:variant>
      <vt:variant>
        <vt:lpwstr>_Toc451183332</vt:lpwstr>
      </vt:variant>
      <vt:variant>
        <vt:i4>1245246</vt:i4>
      </vt:variant>
      <vt:variant>
        <vt:i4>947</vt:i4>
      </vt:variant>
      <vt:variant>
        <vt:i4>0</vt:i4>
      </vt:variant>
      <vt:variant>
        <vt:i4>5</vt:i4>
      </vt:variant>
      <vt:variant>
        <vt:lpwstr/>
      </vt:variant>
      <vt:variant>
        <vt:lpwstr>_Toc451183331</vt:lpwstr>
      </vt:variant>
      <vt:variant>
        <vt:i4>1245246</vt:i4>
      </vt:variant>
      <vt:variant>
        <vt:i4>941</vt:i4>
      </vt:variant>
      <vt:variant>
        <vt:i4>0</vt:i4>
      </vt:variant>
      <vt:variant>
        <vt:i4>5</vt:i4>
      </vt:variant>
      <vt:variant>
        <vt:lpwstr/>
      </vt:variant>
      <vt:variant>
        <vt:lpwstr>_Toc451183330</vt:lpwstr>
      </vt:variant>
      <vt:variant>
        <vt:i4>1179710</vt:i4>
      </vt:variant>
      <vt:variant>
        <vt:i4>935</vt:i4>
      </vt:variant>
      <vt:variant>
        <vt:i4>0</vt:i4>
      </vt:variant>
      <vt:variant>
        <vt:i4>5</vt:i4>
      </vt:variant>
      <vt:variant>
        <vt:lpwstr/>
      </vt:variant>
      <vt:variant>
        <vt:lpwstr>_Toc451183329</vt:lpwstr>
      </vt:variant>
      <vt:variant>
        <vt:i4>1179710</vt:i4>
      </vt:variant>
      <vt:variant>
        <vt:i4>929</vt:i4>
      </vt:variant>
      <vt:variant>
        <vt:i4>0</vt:i4>
      </vt:variant>
      <vt:variant>
        <vt:i4>5</vt:i4>
      </vt:variant>
      <vt:variant>
        <vt:lpwstr/>
      </vt:variant>
      <vt:variant>
        <vt:lpwstr>_Toc451183328</vt:lpwstr>
      </vt:variant>
      <vt:variant>
        <vt:i4>1179710</vt:i4>
      </vt:variant>
      <vt:variant>
        <vt:i4>923</vt:i4>
      </vt:variant>
      <vt:variant>
        <vt:i4>0</vt:i4>
      </vt:variant>
      <vt:variant>
        <vt:i4>5</vt:i4>
      </vt:variant>
      <vt:variant>
        <vt:lpwstr/>
      </vt:variant>
      <vt:variant>
        <vt:lpwstr>_Toc451183327</vt:lpwstr>
      </vt:variant>
      <vt:variant>
        <vt:i4>1179710</vt:i4>
      </vt:variant>
      <vt:variant>
        <vt:i4>917</vt:i4>
      </vt:variant>
      <vt:variant>
        <vt:i4>0</vt:i4>
      </vt:variant>
      <vt:variant>
        <vt:i4>5</vt:i4>
      </vt:variant>
      <vt:variant>
        <vt:lpwstr/>
      </vt:variant>
      <vt:variant>
        <vt:lpwstr>_Toc451183326</vt:lpwstr>
      </vt:variant>
      <vt:variant>
        <vt:i4>1179710</vt:i4>
      </vt:variant>
      <vt:variant>
        <vt:i4>911</vt:i4>
      </vt:variant>
      <vt:variant>
        <vt:i4>0</vt:i4>
      </vt:variant>
      <vt:variant>
        <vt:i4>5</vt:i4>
      </vt:variant>
      <vt:variant>
        <vt:lpwstr/>
      </vt:variant>
      <vt:variant>
        <vt:lpwstr>_Toc451183325</vt:lpwstr>
      </vt:variant>
      <vt:variant>
        <vt:i4>1179710</vt:i4>
      </vt:variant>
      <vt:variant>
        <vt:i4>905</vt:i4>
      </vt:variant>
      <vt:variant>
        <vt:i4>0</vt:i4>
      </vt:variant>
      <vt:variant>
        <vt:i4>5</vt:i4>
      </vt:variant>
      <vt:variant>
        <vt:lpwstr/>
      </vt:variant>
      <vt:variant>
        <vt:lpwstr>_Toc451183324</vt:lpwstr>
      </vt:variant>
      <vt:variant>
        <vt:i4>1179710</vt:i4>
      </vt:variant>
      <vt:variant>
        <vt:i4>899</vt:i4>
      </vt:variant>
      <vt:variant>
        <vt:i4>0</vt:i4>
      </vt:variant>
      <vt:variant>
        <vt:i4>5</vt:i4>
      </vt:variant>
      <vt:variant>
        <vt:lpwstr/>
      </vt:variant>
      <vt:variant>
        <vt:lpwstr>_Toc451183323</vt:lpwstr>
      </vt:variant>
      <vt:variant>
        <vt:i4>1179710</vt:i4>
      </vt:variant>
      <vt:variant>
        <vt:i4>893</vt:i4>
      </vt:variant>
      <vt:variant>
        <vt:i4>0</vt:i4>
      </vt:variant>
      <vt:variant>
        <vt:i4>5</vt:i4>
      </vt:variant>
      <vt:variant>
        <vt:lpwstr/>
      </vt:variant>
      <vt:variant>
        <vt:lpwstr>_Toc451183322</vt:lpwstr>
      </vt:variant>
      <vt:variant>
        <vt:i4>1179710</vt:i4>
      </vt:variant>
      <vt:variant>
        <vt:i4>887</vt:i4>
      </vt:variant>
      <vt:variant>
        <vt:i4>0</vt:i4>
      </vt:variant>
      <vt:variant>
        <vt:i4>5</vt:i4>
      </vt:variant>
      <vt:variant>
        <vt:lpwstr/>
      </vt:variant>
      <vt:variant>
        <vt:lpwstr>_Toc451183321</vt:lpwstr>
      </vt:variant>
      <vt:variant>
        <vt:i4>1179710</vt:i4>
      </vt:variant>
      <vt:variant>
        <vt:i4>881</vt:i4>
      </vt:variant>
      <vt:variant>
        <vt:i4>0</vt:i4>
      </vt:variant>
      <vt:variant>
        <vt:i4>5</vt:i4>
      </vt:variant>
      <vt:variant>
        <vt:lpwstr/>
      </vt:variant>
      <vt:variant>
        <vt:lpwstr>_Toc451183320</vt:lpwstr>
      </vt:variant>
      <vt:variant>
        <vt:i4>1114174</vt:i4>
      </vt:variant>
      <vt:variant>
        <vt:i4>875</vt:i4>
      </vt:variant>
      <vt:variant>
        <vt:i4>0</vt:i4>
      </vt:variant>
      <vt:variant>
        <vt:i4>5</vt:i4>
      </vt:variant>
      <vt:variant>
        <vt:lpwstr/>
      </vt:variant>
      <vt:variant>
        <vt:lpwstr>_Toc451183319</vt:lpwstr>
      </vt:variant>
      <vt:variant>
        <vt:i4>1114174</vt:i4>
      </vt:variant>
      <vt:variant>
        <vt:i4>869</vt:i4>
      </vt:variant>
      <vt:variant>
        <vt:i4>0</vt:i4>
      </vt:variant>
      <vt:variant>
        <vt:i4>5</vt:i4>
      </vt:variant>
      <vt:variant>
        <vt:lpwstr/>
      </vt:variant>
      <vt:variant>
        <vt:lpwstr>_Toc451183318</vt:lpwstr>
      </vt:variant>
      <vt:variant>
        <vt:i4>1114174</vt:i4>
      </vt:variant>
      <vt:variant>
        <vt:i4>863</vt:i4>
      </vt:variant>
      <vt:variant>
        <vt:i4>0</vt:i4>
      </vt:variant>
      <vt:variant>
        <vt:i4>5</vt:i4>
      </vt:variant>
      <vt:variant>
        <vt:lpwstr/>
      </vt:variant>
      <vt:variant>
        <vt:lpwstr>_Toc451183317</vt:lpwstr>
      </vt:variant>
      <vt:variant>
        <vt:i4>1114174</vt:i4>
      </vt:variant>
      <vt:variant>
        <vt:i4>857</vt:i4>
      </vt:variant>
      <vt:variant>
        <vt:i4>0</vt:i4>
      </vt:variant>
      <vt:variant>
        <vt:i4>5</vt:i4>
      </vt:variant>
      <vt:variant>
        <vt:lpwstr/>
      </vt:variant>
      <vt:variant>
        <vt:lpwstr>_Toc451183316</vt:lpwstr>
      </vt:variant>
      <vt:variant>
        <vt:i4>1114174</vt:i4>
      </vt:variant>
      <vt:variant>
        <vt:i4>851</vt:i4>
      </vt:variant>
      <vt:variant>
        <vt:i4>0</vt:i4>
      </vt:variant>
      <vt:variant>
        <vt:i4>5</vt:i4>
      </vt:variant>
      <vt:variant>
        <vt:lpwstr/>
      </vt:variant>
      <vt:variant>
        <vt:lpwstr>_Toc451183315</vt:lpwstr>
      </vt:variant>
      <vt:variant>
        <vt:i4>1114174</vt:i4>
      </vt:variant>
      <vt:variant>
        <vt:i4>845</vt:i4>
      </vt:variant>
      <vt:variant>
        <vt:i4>0</vt:i4>
      </vt:variant>
      <vt:variant>
        <vt:i4>5</vt:i4>
      </vt:variant>
      <vt:variant>
        <vt:lpwstr/>
      </vt:variant>
      <vt:variant>
        <vt:lpwstr>_Toc451183314</vt:lpwstr>
      </vt:variant>
      <vt:variant>
        <vt:i4>1114174</vt:i4>
      </vt:variant>
      <vt:variant>
        <vt:i4>839</vt:i4>
      </vt:variant>
      <vt:variant>
        <vt:i4>0</vt:i4>
      </vt:variant>
      <vt:variant>
        <vt:i4>5</vt:i4>
      </vt:variant>
      <vt:variant>
        <vt:lpwstr/>
      </vt:variant>
      <vt:variant>
        <vt:lpwstr>_Toc451183313</vt:lpwstr>
      </vt:variant>
      <vt:variant>
        <vt:i4>1114174</vt:i4>
      </vt:variant>
      <vt:variant>
        <vt:i4>833</vt:i4>
      </vt:variant>
      <vt:variant>
        <vt:i4>0</vt:i4>
      </vt:variant>
      <vt:variant>
        <vt:i4>5</vt:i4>
      </vt:variant>
      <vt:variant>
        <vt:lpwstr/>
      </vt:variant>
      <vt:variant>
        <vt:lpwstr>_Toc451183312</vt:lpwstr>
      </vt:variant>
      <vt:variant>
        <vt:i4>1114174</vt:i4>
      </vt:variant>
      <vt:variant>
        <vt:i4>827</vt:i4>
      </vt:variant>
      <vt:variant>
        <vt:i4>0</vt:i4>
      </vt:variant>
      <vt:variant>
        <vt:i4>5</vt:i4>
      </vt:variant>
      <vt:variant>
        <vt:lpwstr/>
      </vt:variant>
      <vt:variant>
        <vt:lpwstr>_Toc451183311</vt:lpwstr>
      </vt:variant>
      <vt:variant>
        <vt:i4>1114174</vt:i4>
      </vt:variant>
      <vt:variant>
        <vt:i4>821</vt:i4>
      </vt:variant>
      <vt:variant>
        <vt:i4>0</vt:i4>
      </vt:variant>
      <vt:variant>
        <vt:i4>5</vt:i4>
      </vt:variant>
      <vt:variant>
        <vt:lpwstr/>
      </vt:variant>
      <vt:variant>
        <vt:lpwstr>_Toc451183310</vt:lpwstr>
      </vt:variant>
      <vt:variant>
        <vt:i4>1048638</vt:i4>
      </vt:variant>
      <vt:variant>
        <vt:i4>815</vt:i4>
      </vt:variant>
      <vt:variant>
        <vt:i4>0</vt:i4>
      </vt:variant>
      <vt:variant>
        <vt:i4>5</vt:i4>
      </vt:variant>
      <vt:variant>
        <vt:lpwstr/>
      </vt:variant>
      <vt:variant>
        <vt:lpwstr>_Toc451183309</vt:lpwstr>
      </vt:variant>
      <vt:variant>
        <vt:i4>1048638</vt:i4>
      </vt:variant>
      <vt:variant>
        <vt:i4>809</vt:i4>
      </vt:variant>
      <vt:variant>
        <vt:i4>0</vt:i4>
      </vt:variant>
      <vt:variant>
        <vt:i4>5</vt:i4>
      </vt:variant>
      <vt:variant>
        <vt:lpwstr/>
      </vt:variant>
      <vt:variant>
        <vt:lpwstr>_Toc451183308</vt:lpwstr>
      </vt:variant>
      <vt:variant>
        <vt:i4>1048638</vt:i4>
      </vt:variant>
      <vt:variant>
        <vt:i4>803</vt:i4>
      </vt:variant>
      <vt:variant>
        <vt:i4>0</vt:i4>
      </vt:variant>
      <vt:variant>
        <vt:i4>5</vt:i4>
      </vt:variant>
      <vt:variant>
        <vt:lpwstr/>
      </vt:variant>
      <vt:variant>
        <vt:lpwstr>_Toc451183307</vt:lpwstr>
      </vt:variant>
      <vt:variant>
        <vt:i4>1048638</vt:i4>
      </vt:variant>
      <vt:variant>
        <vt:i4>797</vt:i4>
      </vt:variant>
      <vt:variant>
        <vt:i4>0</vt:i4>
      </vt:variant>
      <vt:variant>
        <vt:i4>5</vt:i4>
      </vt:variant>
      <vt:variant>
        <vt:lpwstr/>
      </vt:variant>
      <vt:variant>
        <vt:lpwstr>_Toc451183306</vt:lpwstr>
      </vt:variant>
      <vt:variant>
        <vt:i4>1048638</vt:i4>
      </vt:variant>
      <vt:variant>
        <vt:i4>791</vt:i4>
      </vt:variant>
      <vt:variant>
        <vt:i4>0</vt:i4>
      </vt:variant>
      <vt:variant>
        <vt:i4>5</vt:i4>
      </vt:variant>
      <vt:variant>
        <vt:lpwstr/>
      </vt:variant>
      <vt:variant>
        <vt:lpwstr>_Toc451183305</vt:lpwstr>
      </vt:variant>
      <vt:variant>
        <vt:i4>1048638</vt:i4>
      </vt:variant>
      <vt:variant>
        <vt:i4>785</vt:i4>
      </vt:variant>
      <vt:variant>
        <vt:i4>0</vt:i4>
      </vt:variant>
      <vt:variant>
        <vt:i4>5</vt:i4>
      </vt:variant>
      <vt:variant>
        <vt:lpwstr/>
      </vt:variant>
      <vt:variant>
        <vt:lpwstr>_Toc451183304</vt:lpwstr>
      </vt:variant>
      <vt:variant>
        <vt:i4>1048638</vt:i4>
      </vt:variant>
      <vt:variant>
        <vt:i4>779</vt:i4>
      </vt:variant>
      <vt:variant>
        <vt:i4>0</vt:i4>
      </vt:variant>
      <vt:variant>
        <vt:i4>5</vt:i4>
      </vt:variant>
      <vt:variant>
        <vt:lpwstr/>
      </vt:variant>
      <vt:variant>
        <vt:lpwstr>_Toc451183303</vt:lpwstr>
      </vt:variant>
      <vt:variant>
        <vt:i4>1048638</vt:i4>
      </vt:variant>
      <vt:variant>
        <vt:i4>773</vt:i4>
      </vt:variant>
      <vt:variant>
        <vt:i4>0</vt:i4>
      </vt:variant>
      <vt:variant>
        <vt:i4>5</vt:i4>
      </vt:variant>
      <vt:variant>
        <vt:lpwstr/>
      </vt:variant>
      <vt:variant>
        <vt:lpwstr>_Toc451183302</vt:lpwstr>
      </vt:variant>
      <vt:variant>
        <vt:i4>1048638</vt:i4>
      </vt:variant>
      <vt:variant>
        <vt:i4>767</vt:i4>
      </vt:variant>
      <vt:variant>
        <vt:i4>0</vt:i4>
      </vt:variant>
      <vt:variant>
        <vt:i4>5</vt:i4>
      </vt:variant>
      <vt:variant>
        <vt:lpwstr/>
      </vt:variant>
      <vt:variant>
        <vt:lpwstr>_Toc451183301</vt:lpwstr>
      </vt:variant>
      <vt:variant>
        <vt:i4>1048638</vt:i4>
      </vt:variant>
      <vt:variant>
        <vt:i4>761</vt:i4>
      </vt:variant>
      <vt:variant>
        <vt:i4>0</vt:i4>
      </vt:variant>
      <vt:variant>
        <vt:i4>5</vt:i4>
      </vt:variant>
      <vt:variant>
        <vt:lpwstr/>
      </vt:variant>
      <vt:variant>
        <vt:lpwstr>_Toc451183300</vt:lpwstr>
      </vt:variant>
      <vt:variant>
        <vt:i4>1638463</vt:i4>
      </vt:variant>
      <vt:variant>
        <vt:i4>755</vt:i4>
      </vt:variant>
      <vt:variant>
        <vt:i4>0</vt:i4>
      </vt:variant>
      <vt:variant>
        <vt:i4>5</vt:i4>
      </vt:variant>
      <vt:variant>
        <vt:lpwstr/>
      </vt:variant>
      <vt:variant>
        <vt:lpwstr>_Toc451183299</vt:lpwstr>
      </vt:variant>
      <vt:variant>
        <vt:i4>1638463</vt:i4>
      </vt:variant>
      <vt:variant>
        <vt:i4>749</vt:i4>
      </vt:variant>
      <vt:variant>
        <vt:i4>0</vt:i4>
      </vt:variant>
      <vt:variant>
        <vt:i4>5</vt:i4>
      </vt:variant>
      <vt:variant>
        <vt:lpwstr/>
      </vt:variant>
      <vt:variant>
        <vt:lpwstr>_Toc451183298</vt:lpwstr>
      </vt:variant>
      <vt:variant>
        <vt:i4>1638463</vt:i4>
      </vt:variant>
      <vt:variant>
        <vt:i4>743</vt:i4>
      </vt:variant>
      <vt:variant>
        <vt:i4>0</vt:i4>
      </vt:variant>
      <vt:variant>
        <vt:i4>5</vt:i4>
      </vt:variant>
      <vt:variant>
        <vt:lpwstr/>
      </vt:variant>
      <vt:variant>
        <vt:lpwstr>_Toc451183297</vt:lpwstr>
      </vt:variant>
      <vt:variant>
        <vt:i4>1638463</vt:i4>
      </vt:variant>
      <vt:variant>
        <vt:i4>737</vt:i4>
      </vt:variant>
      <vt:variant>
        <vt:i4>0</vt:i4>
      </vt:variant>
      <vt:variant>
        <vt:i4>5</vt:i4>
      </vt:variant>
      <vt:variant>
        <vt:lpwstr/>
      </vt:variant>
      <vt:variant>
        <vt:lpwstr>_Toc451183296</vt:lpwstr>
      </vt:variant>
      <vt:variant>
        <vt:i4>1638463</vt:i4>
      </vt:variant>
      <vt:variant>
        <vt:i4>731</vt:i4>
      </vt:variant>
      <vt:variant>
        <vt:i4>0</vt:i4>
      </vt:variant>
      <vt:variant>
        <vt:i4>5</vt:i4>
      </vt:variant>
      <vt:variant>
        <vt:lpwstr/>
      </vt:variant>
      <vt:variant>
        <vt:lpwstr>_Toc451183295</vt:lpwstr>
      </vt:variant>
      <vt:variant>
        <vt:i4>1638463</vt:i4>
      </vt:variant>
      <vt:variant>
        <vt:i4>725</vt:i4>
      </vt:variant>
      <vt:variant>
        <vt:i4>0</vt:i4>
      </vt:variant>
      <vt:variant>
        <vt:i4>5</vt:i4>
      </vt:variant>
      <vt:variant>
        <vt:lpwstr/>
      </vt:variant>
      <vt:variant>
        <vt:lpwstr>_Toc451183294</vt:lpwstr>
      </vt:variant>
      <vt:variant>
        <vt:i4>1638463</vt:i4>
      </vt:variant>
      <vt:variant>
        <vt:i4>719</vt:i4>
      </vt:variant>
      <vt:variant>
        <vt:i4>0</vt:i4>
      </vt:variant>
      <vt:variant>
        <vt:i4>5</vt:i4>
      </vt:variant>
      <vt:variant>
        <vt:lpwstr/>
      </vt:variant>
      <vt:variant>
        <vt:lpwstr>_Toc451183293</vt:lpwstr>
      </vt:variant>
      <vt:variant>
        <vt:i4>1638463</vt:i4>
      </vt:variant>
      <vt:variant>
        <vt:i4>713</vt:i4>
      </vt:variant>
      <vt:variant>
        <vt:i4>0</vt:i4>
      </vt:variant>
      <vt:variant>
        <vt:i4>5</vt:i4>
      </vt:variant>
      <vt:variant>
        <vt:lpwstr/>
      </vt:variant>
      <vt:variant>
        <vt:lpwstr>_Toc451183292</vt:lpwstr>
      </vt:variant>
      <vt:variant>
        <vt:i4>1638463</vt:i4>
      </vt:variant>
      <vt:variant>
        <vt:i4>707</vt:i4>
      </vt:variant>
      <vt:variant>
        <vt:i4>0</vt:i4>
      </vt:variant>
      <vt:variant>
        <vt:i4>5</vt:i4>
      </vt:variant>
      <vt:variant>
        <vt:lpwstr/>
      </vt:variant>
      <vt:variant>
        <vt:lpwstr>_Toc451183291</vt:lpwstr>
      </vt:variant>
      <vt:variant>
        <vt:i4>1638463</vt:i4>
      </vt:variant>
      <vt:variant>
        <vt:i4>701</vt:i4>
      </vt:variant>
      <vt:variant>
        <vt:i4>0</vt:i4>
      </vt:variant>
      <vt:variant>
        <vt:i4>5</vt:i4>
      </vt:variant>
      <vt:variant>
        <vt:lpwstr/>
      </vt:variant>
      <vt:variant>
        <vt:lpwstr>_Toc451183290</vt:lpwstr>
      </vt:variant>
      <vt:variant>
        <vt:i4>1572927</vt:i4>
      </vt:variant>
      <vt:variant>
        <vt:i4>695</vt:i4>
      </vt:variant>
      <vt:variant>
        <vt:i4>0</vt:i4>
      </vt:variant>
      <vt:variant>
        <vt:i4>5</vt:i4>
      </vt:variant>
      <vt:variant>
        <vt:lpwstr/>
      </vt:variant>
      <vt:variant>
        <vt:lpwstr>_Toc451183289</vt:lpwstr>
      </vt:variant>
      <vt:variant>
        <vt:i4>1572927</vt:i4>
      </vt:variant>
      <vt:variant>
        <vt:i4>689</vt:i4>
      </vt:variant>
      <vt:variant>
        <vt:i4>0</vt:i4>
      </vt:variant>
      <vt:variant>
        <vt:i4>5</vt:i4>
      </vt:variant>
      <vt:variant>
        <vt:lpwstr/>
      </vt:variant>
      <vt:variant>
        <vt:lpwstr>_Toc451183288</vt:lpwstr>
      </vt:variant>
      <vt:variant>
        <vt:i4>1572927</vt:i4>
      </vt:variant>
      <vt:variant>
        <vt:i4>683</vt:i4>
      </vt:variant>
      <vt:variant>
        <vt:i4>0</vt:i4>
      </vt:variant>
      <vt:variant>
        <vt:i4>5</vt:i4>
      </vt:variant>
      <vt:variant>
        <vt:lpwstr/>
      </vt:variant>
      <vt:variant>
        <vt:lpwstr>_Toc451183287</vt:lpwstr>
      </vt:variant>
      <vt:variant>
        <vt:i4>1572927</vt:i4>
      </vt:variant>
      <vt:variant>
        <vt:i4>677</vt:i4>
      </vt:variant>
      <vt:variant>
        <vt:i4>0</vt:i4>
      </vt:variant>
      <vt:variant>
        <vt:i4>5</vt:i4>
      </vt:variant>
      <vt:variant>
        <vt:lpwstr/>
      </vt:variant>
      <vt:variant>
        <vt:lpwstr>_Toc451183286</vt:lpwstr>
      </vt:variant>
      <vt:variant>
        <vt:i4>1572927</vt:i4>
      </vt:variant>
      <vt:variant>
        <vt:i4>671</vt:i4>
      </vt:variant>
      <vt:variant>
        <vt:i4>0</vt:i4>
      </vt:variant>
      <vt:variant>
        <vt:i4>5</vt:i4>
      </vt:variant>
      <vt:variant>
        <vt:lpwstr/>
      </vt:variant>
      <vt:variant>
        <vt:lpwstr>_Toc451183285</vt:lpwstr>
      </vt:variant>
      <vt:variant>
        <vt:i4>1572927</vt:i4>
      </vt:variant>
      <vt:variant>
        <vt:i4>665</vt:i4>
      </vt:variant>
      <vt:variant>
        <vt:i4>0</vt:i4>
      </vt:variant>
      <vt:variant>
        <vt:i4>5</vt:i4>
      </vt:variant>
      <vt:variant>
        <vt:lpwstr/>
      </vt:variant>
      <vt:variant>
        <vt:lpwstr>_Toc451183284</vt:lpwstr>
      </vt:variant>
      <vt:variant>
        <vt:i4>1572927</vt:i4>
      </vt:variant>
      <vt:variant>
        <vt:i4>659</vt:i4>
      </vt:variant>
      <vt:variant>
        <vt:i4>0</vt:i4>
      </vt:variant>
      <vt:variant>
        <vt:i4>5</vt:i4>
      </vt:variant>
      <vt:variant>
        <vt:lpwstr/>
      </vt:variant>
      <vt:variant>
        <vt:lpwstr>_Toc451183283</vt:lpwstr>
      </vt:variant>
      <vt:variant>
        <vt:i4>1572927</vt:i4>
      </vt:variant>
      <vt:variant>
        <vt:i4>653</vt:i4>
      </vt:variant>
      <vt:variant>
        <vt:i4>0</vt:i4>
      </vt:variant>
      <vt:variant>
        <vt:i4>5</vt:i4>
      </vt:variant>
      <vt:variant>
        <vt:lpwstr/>
      </vt:variant>
      <vt:variant>
        <vt:lpwstr>_Toc451183282</vt:lpwstr>
      </vt:variant>
      <vt:variant>
        <vt:i4>1572927</vt:i4>
      </vt:variant>
      <vt:variant>
        <vt:i4>647</vt:i4>
      </vt:variant>
      <vt:variant>
        <vt:i4>0</vt:i4>
      </vt:variant>
      <vt:variant>
        <vt:i4>5</vt:i4>
      </vt:variant>
      <vt:variant>
        <vt:lpwstr/>
      </vt:variant>
      <vt:variant>
        <vt:lpwstr>_Toc451183281</vt:lpwstr>
      </vt:variant>
      <vt:variant>
        <vt:i4>1572927</vt:i4>
      </vt:variant>
      <vt:variant>
        <vt:i4>641</vt:i4>
      </vt:variant>
      <vt:variant>
        <vt:i4>0</vt:i4>
      </vt:variant>
      <vt:variant>
        <vt:i4>5</vt:i4>
      </vt:variant>
      <vt:variant>
        <vt:lpwstr/>
      </vt:variant>
      <vt:variant>
        <vt:lpwstr>_Toc451183280</vt:lpwstr>
      </vt:variant>
      <vt:variant>
        <vt:i4>1507391</vt:i4>
      </vt:variant>
      <vt:variant>
        <vt:i4>635</vt:i4>
      </vt:variant>
      <vt:variant>
        <vt:i4>0</vt:i4>
      </vt:variant>
      <vt:variant>
        <vt:i4>5</vt:i4>
      </vt:variant>
      <vt:variant>
        <vt:lpwstr/>
      </vt:variant>
      <vt:variant>
        <vt:lpwstr>_Toc451183279</vt:lpwstr>
      </vt:variant>
      <vt:variant>
        <vt:i4>1507391</vt:i4>
      </vt:variant>
      <vt:variant>
        <vt:i4>629</vt:i4>
      </vt:variant>
      <vt:variant>
        <vt:i4>0</vt:i4>
      </vt:variant>
      <vt:variant>
        <vt:i4>5</vt:i4>
      </vt:variant>
      <vt:variant>
        <vt:lpwstr/>
      </vt:variant>
      <vt:variant>
        <vt:lpwstr>_Toc451183278</vt:lpwstr>
      </vt:variant>
      <vt:variant>
        <vt:i4>1507391</vt:i4>
      </vt:variant>
      <vt:variant>
        <vt:i4>623</vt:i4>
      </vt:variant>
      <vt:variant>
        <vt:i4>0</vt:i4>
      </vt:variant>
      <vt:variant>
        <vt:i4>5</vt:i4>
      </vt:variant>
      <vt:variant>
        <vt:lpwstr/>
      </vt:variant>
      <vt:variant>
        <vt:lpwstr>_Toc451183277</vt:lpwstr>
      </vt:variant>
      <vt:variant>
        <vt:i4>1507391</vt:i4>
      </vt:variant>
      <vt:variant>
        <vt:i4>617</vt:i4>
      </vt:variant>
      <vt:variant>
        <vt:i4>0</vt:i4>
      </vt:variant>
      <vt:variant>
        <vt:i4>5</vt:i4>
      </vt:variant>
      <vt:variant>
        <vt:lpwstr/>
      </vt:variant>
      <vt:variant>
        <vt:lpwstr>_Toc451183276</vt:lpwstr>
      </vt:variant>
      <vt:variant>
        <vt:i4>1507391</vt:i4>
      </vt:variant>
      <vt:variant>
        <vt:i4>611</vt:i4>
      </vt:variant>
      <vt:variant>
        <vt:i4>0</vt:i4>
      </vt:variant>
      <vt:variant>
        <vt:i4>5</vt:i4>
      </vt:variant>
      <vt:variant>
        <vt:lpwstr/>
      </vt:variant>
      <vt:variant>
        <vt:lpwstr>_Toc451183275</vt:lpwstr>
      </vt:variant>
      <vt:variant>
        <vt:i4>1507391</vt:i4>
      </vt:variant>
      <vt:variant>
        <vt:i4>605</vt:i4>
      </vt:variant>
      <vt:variant>
        <vt:i4>0</vt:i4>
      </vt:variant>
      <vt:variant>
        <vt:i4>5</vt:i4>
      </vt:variant>
      <vt:variant>
        <vt:lpwstr/>
      </vt:variant>
      <vt:variant>
        <vt:lpwstr>_Toc451183274</vt:lpwstr>
      </vt:variant>
      <vt:variant>
        <vt:i4>1507391</vt:i4>
      </vt:variant>
      <vt:variant>
        <vt:i4>599</vt:i4>
      </vt:variant>
      <vt:variant>
        <vt:i4>0</vt:i4>
      </vt:variant>
      <vt:variant>
        <vt:i4>5</vt:i4>
      </vt:variant>
      <vt:variant>
        <vt:lpwstr/>
      </vt:variant>
      <vt:variant>
        <vt:lpwstr>_Toc451183273</vt:lpwstr>
      </vt:variant>
      <vt:variant>
        <vt:i4>1507391</vt:i4>
      </vt:variant>
      <vt:variant>
        <vt:i4>593</vt:i4>
      </vt:variant>
      <vt:variant>
        <vt:i4>0</vt:i4>
      </vt:variant>
      <vt:variant>
        <vt:i4>5</vt:i4>
      </vt:variant>
      <vt:variant>
        <vt:lpwstr/>
      </vt:variant>
      <vt:variant>
        <vt:lpwstr>_Toc451183272</vt:lpwstr>
      </vt:variant>
      <vt:variant>
        <vt:i4>1507391</vt:i4>
      </vt:variant>
      <vt:variant>
        <vt:i4>587</vt:i4>
      </vt:variant>
      <vt:variant>
        <vt:i4>0</vt:i4>
      </vt:variant>
      <vt:variant>
        <vt:i4>5</vt:i4>
      </vt:variant>
      <vt:variant>
        <vt:lpwstr/>
      </vt:variant>
      <vt:variant>
        <vt:lpwstr>_Toc451183271</vt:lpwstr>
      </vt:variant>
      <vt:variant>
        <vt:i4>1507391</vt:i4>
      </vt:variant>
      <vt:variant>
        <vt:i4>581</vt:i4>
      </vt:variant>
      <vt:variant>
        <vt:i4>0</vt:i4>
      </vt:variant>
      <vt:variant>
        <vt:i4>5</vt:i4>
      </vt:variant>
      <vt:variant>
        <vt:lpwstr/>
      </vt:variant>
      <vt:variant>
        <vt:lpwstr>_Toc451183270</vt:lpwstr>
      </vt:variant>
      <vt:variant>
        <vt:i4>1441855</vt:i4>
      </vt:variant>
      <vt:variant>
        <vt:i4>575</vt:i4>
      </vt:variant>
      <vt:variant>
        <vt:i4>0</vt:i4>
      </vt:variant>
      <vt:variant>
        <vt:i4>5</vt:i4>
      </vt:variant>
      <vt:variant>
        <vt:lpwstr/>
      </vt:variant>
      <vt:variant>
        <vt:lpwstr>_Toc451183269</vt:lpwstr>
      </vt:variant>
      <vt:variant>
        <vt:i4>1441855</vt:i4>
      </vt:variant>
      <vt:variant>
        <vt:i4>569</vt:i4>
      </vt:variant>
      <vt:variant>
        <vt:i4>0</vt:i4>
      </vt:variant>
      <vt:variant>
        <vt:i4>5</vt:i4>
      </vt:variant>
      <vt:variant>
        <vt:lpwstr/>
      </vt:variant>
      <vt:variant>
        <vt:lpwstr>_Toc451183268</vt:lpwstr>
      </vt:variant>
      <vt:variant>
        <vt:i4>1441855</vt:i4>
      </vt:variant>
      <vt:variant>
        <vt:i4>563</vt:i4>
      </vt:variant>
      <vt:variant>
        <vt:i4>0</vt:i4>
      </vt:variant>
      <vt:variant>
        <vt:i4>5</vt:i4>
      </vt:variant>
      <vt:variant>
        <vt:lpwstr/>
      </vt:variant>
      <vt:variant>
        <vt:lpwstr>_Toc451183267</vt:lpwstr>
      </vt:variant>
      <vt:variant>
        <vt:i4>1441855</vt:i4>
      </vt:variant>
      <vt:variant>
        <vt:i4>557</vt:i4>
      </vt:variant>
      <vt:variant>
        <vt:i4>0</vt:i4>
      </vt:variant>
      <vt:variant>
        <vt:i4>5</vt:i4>
      </vt:variant>
      <vt:variant>
        <vt:lpwstr/>
      </vt:variant>
      <vt:variant>
        <vt:lpwstr>_Toc451183266</vt:lpwstr>
      </vt:variant>
      <vt:variant>
        <vt:i4>1441855</vt:i4>
      </vt:variant>
      <vt:variant>
        <vt:i4>551</vt:i4>
      </vt:variant>
      <vt:variant>
        <vt:i4>0</vt:i4>
      </vt:variant>
      <vt:variant>
        <vt:i4>5</vt:i4>
      </vt:variant>
      <vt:variant>
        <vt:lpwstr/>
      </vt:variant>
      <vt:variant>
        <vt:lpwstr>_Toc451183265</vt:lpwstr>
      </vt:variant>
      <vt:variant>
        <vt:i4>1441855</vt:i4>
      </vt:variant>
      <vt:variant>
        <vt:i4>545</vt:i4>
      </vt:variant>
      <vt:variant>
        <vt:i4>0</vt:i4>
      </vt:variant>
      <vt:variant>
        <vt:i4>5</vt:i4>
      </vt:variant>
      <vt:variant>
        <vt:lpwstr/>
      </vt:variant>
      <vt:variant>
        <vt:lpwstr>_Toc451183264</vt:lpwstr>
      </vt:variant>
      <vt:variant>
        <vt:i4>1441855</vt:i4>
      </vt:variant>
      <vt:variant>
        <vt:i4>539</vt:i4>
      </vt:variant>
      <vt:variant>
        <vt:i4>0</vt:i4>
      </vt:variant>
      <vt:variant>
        <vt:i4>5</vt:i4>
      </vt:variant>
      <vt:variant>
        <vt:lpwstr/>
      </vt:variant>
      <vt:variant>
        <vt:lpwstr>_Toc451183263</vt:lpwstr>
      </vt:variant>
      <vt:variant>
        <vt:i4>1441855</vt:i4>
      </vt:variant>
      <vt:variant>
        <vt:i4>533</vt:i4>
      </vt:variant>
      <vt:variant>
        <vt:i4>0</vt:i4>
      </vt:variant>
      <vt:variant>
        <vt:i4>5</vt:i4>
      </vt:variant>
      <vt:variant>
        <vt:lpwstr/>
      </vt:variant>
      <vt:variant>
        <vt:lpwstr>_Toc451183262</vt:lpwstr>
      </vt:variant>
      <vt:variant>
        <vt:i4>1441855</vt:i4>
      </vt:variant>
      <vt:variant>
        <vt:i4>527</vt:i4>
      </vt:variant>
      <vt:variant>
        <vt:i4>0</vt:i4>
      </vt:variant>
      <vt:variant>
        <vt:i4>5</vt:i4>
      </vt:variant>
      <vt:variant>
        <vt:lpwstr/>
      </vt:variant>
      <vt:variant>
        <vt:lpwstr>_Toc451183261</vt:lpwstr>
      </vt:variant>
      <vt:variant>
        <vt:i4>1441855</vt:i4>
      </vt:variant>
      <vt:variant>
        <vt:i4>521</vt:i4>
      </vt:variant>
      <vt:variant>
        <vt:i4>0</vt:i4>
      </vt:variant>
      <vt:variant>
        <vt:i4>5</vt:i4>
      </vt:variant>
      <vt:variant>
        <vt:lpwstr/>
      </vt:variant>
      <vt:variant>
        <vt:lpwstr>_Toc451183260</vt:lpwstr>
      </vt:variant>
      <vt:variant>
        <vt:i4>1376319</vt:i4>
      </vt:variant>
      <vt:variant>
        <vt:i4>515</vt:i4>
      </vt:variant>
      <vt:variant>
        <vt:i4>0</vt:i4>
      </vt:variant>
      <vt:variant>
        <vt:i4>5</vt:i4>
      </vt:variant>
      <vt:variant>
        <vt:lpwstr/>
      </vt:variant>
      <vt:variant>
        <vt:lpwstr>_Toc451183259</vt:lpwstr>
      </vt:variant>
      <vt:variant>
        <vt:i4>1376319</vt:i4>
      </vt:variant>
      <vt:variant>
        <vt:i4>509</vt:i4>
      </vt:variant>
      <vt:variant>
        <vt:i4>0</vt:i4>
      </vt:variant>
      <vt:variant>
        <vt:i4>5</vt:i4>
      </vt:variant>
      <vt:variant>
        <vt:lpwstr/>
      </vt:variant>
      <vt:variant>
        <vt:lpwstr>_Toc451183258</vt:lpwstr>
      </vt:variant>
      <vt:variant>
        <vt:i4>1376319</vt:i4>
      </vt:variant>
      <vt:variant>
        <vt:i4>503</vt:i4>
      </vt:variant>
      <vt:variant>
        <vt:i4>0</vt:i4>
      </vt:variant>
      <vt:variant>
        <vt:i4>5</vt:i4>
      </vt:variant>
      <vt:variant>
        <vt:lpwstr/>
      </vt:variant>
      <vt:variant>
        <vt:lpwstr>_Toc451183257</vt:lpwstr>
      </vt:variant>
      <vt:variant>
        <vt:i4>1376319</vt:i4>
      </vt:variant>
      <vt:variant>
        <vt:i4>497</vt:i4>
      </vt:variant>
      <vt:variant>
        <vt:i4>0</vt:i4>
      </vt:variant>
      <vt:variant>
        <vt:i4>5</vt:i4>
      </vt:variant>
      <vt:variant>
        <vt:lpwstr/>
      </vt:variant>
      <vt:variant>
        <vt:lpwstr>_Toc451183256</vt:lpwstr>
      </vt:variant>
      <vt:variant>
        <vt:i4>1376319</vt:i4>
      </vt:variant>
      <vt:variant>
        <vt:i4>491</vt:i4>
      </vt:variant>
      <vt:variant>
        <vt:i4>0</vt:i4>
      </vt:variant>
      <vt:variant>
        <vt:i4>5</vt:i4>
      </vt:variant>
      <vt:variant>
        <vt:lpwstr/>
      </vt:variant>
      <vt:variant>
        <vt:lpwstr>_Toc451183255</vt:lpwstr>
      </vt:variant>
      <vt:variant>
        <vt:i4>1376319</vt:i4>
      </vt:variant>
      <vt:variant>
        <vt:i4>485</vt:i4>
      </vt:variant>
      <vt:variant>
        <vt:i4>0</vt:i4>
      </vt:variant>
      <vt:variant>
        <vt:i4>5</vt:i4>
      </vt:variant>
      <vt:variant>
        <vt:lpwstr/>
      </vt:variant>
      <vt:variant>
        <vt:lpwstr>_Toc451183254</vt:lpwstr>
      </vt:variant>
      <vt:variant>
        <vt:i4>1376319</vt:i4>
      </vt:variant>
      <vt:variant>
        <vt:i4>479</vt:i4>
      </vt:variant>
      <vt:variant>
        <vt:i4>0</vt:i4>
      </vt:variant>
      <vt:variant>
        <vt:i4>5</vt:i4>
      </vt:variant>
      <vt:variant>
        <vt:lpwstr/>
      </vt:variant>
      <vt:variant>
        <vt:lpwstr>_Toc451183253</vt:lpwstr>
      </vt:variant>
      <vt:variant>
        <vt:i4>1376319</vt:i4>
      </vt:variant>
      <vt:variant>
        <vt:i4>473</vt:i4>
      </vt:variant>
      <vt:variant>
        <vt:i4>0</vt:i4>
      </vt:variant>
      <vt:variant>
        <vt:i4>5</vt:i4>
      </vt:variant>
      <vt:variant>
        <vt:lpwstr/>
      </vt:variant>
      <vt:variant>
        <vt:lpwstr>_Toc451183252</vt:lpwstr>
      </vt:variant>
      <vt:variant>
        <vt:i4>1376319</vt:i4>
      </vt:variant>
      <vt:variant>
        <vt:i4>467</vt:i4>
      </vt:variant>
      <vt:variant>
        <vt:i4>0</vt:i4>
      </vt:variant>
      <vt:variant>
        <vt:i4>5</vt:i4>
      </vt:variant>
      <vt:variant>
        <vt:lpwstr/>
      </vt:variant>
      <vt:variant>
        <vt:lpwstr>_Toc451183251</vt:lpwstr>
      </vt:variant>
      <vt:variant>
        <vt:i4>1376319</vt:i4>
      </vt:variant>
      <vt:variant>
        <vt:i4>461</vt:i4>
      </vt:variant>
      <vt:variant>
        <vt:i4>0</vt:i4>
      </vt:variant>
      <vt:variant>
        <vt:i4>5</vt:i4>
      </vt:variant>
      <vt:variant>
        <vt:lpwstr/>
      </vt:variant>
      <vt:variant>
        <vt:lpwstr>_Toc451183250</vt:lpwstr>
      </vt:variant>
      <vt:variant>
        <vt:i4>1310783</vt:i4>
      </vt:variant>
      <vt:variant>
        <vt:i4>455</vt:i4>
      </vt:variant>
      <vt:variant>
        <vt:i4>0</vt:i4>
      </vt:variant>
      <vt:variant>
        <vt:i4>5</vt:i4>
      </vt:variant>
      <vt:variant>
        <vt:lpwstr/>
      </vt:variant>
      <vt:variant>
        <vt:lpwstr>_Toc451183249</vt:lpwstr>
      </vt:variant>
      <vt:variant>
        <vt:i4>1310783</vt:i4>
      </vt:variant>
      <vt:variant>
        <vt:i4>449</vt:i4>
      </vt:variant>
      <vt:variant>
        <vt:i4>0</vt:i4>
      </vt:variant>
      <vt:variant>
        <vt:i4>5</vt:i4>
      </vt:variant>
      <vt:variant>
        <vt:lpwstr/>
      </vt:variant>
      <vt:variant>
        <vt:lpwstr>_Toc451183248</vt:lpwstr>
      </vt:variant>
      <vt:variant>
        <vt:i4>1310783</vt:i4>
      </vt:variant>
      <vt:variant>
        <vt:i4>443</vt:i4>
      </vt:variant>
      <vt:variant>
        <vt:i4>0</vt:i4>
      </vt:variant>
      <vt:variant>
        <vt:i4>5</vt:i4>
      </vt:variant>
      <vt:variant>
        <vt:lpwstr/>
      </vt:variant>
      <vt:variant>
        <vt:lpwstr>_Toc451183247</vt:lpwstr>
      </vt:variant>
      <vt:variant>
        <vt:i4>1310783</vt:i4>
      </vt:variant>
      <vt:variant>
        <vt:i4>437</vt:i4>
      </vt:variant>
      <vt:variant>
        <vt:i4>0</vt:i4>
      </vt:variant>
      <vt:variant>
        <vt:i4>5</vt:i4>
      </vt:variant>
      <vt:variant>
        <vt:lpwstr/>
      </vt:variant>
      <vt:variant>
        <vt:lpwstr>_Toc451183246</vt:lpwstr>
      </vt:variant>
      <vt:variant>
        <vt:i4>1310783</vt:i4>
      </vt:variant>
      <vt:variant>
        <vt:i4>431</vt:i4>
      </vt:variant>
      <vt:variant>
        <vt:i4>0</vt:i4>
      </vt:variant>
      <vt:variant>
        <vt:i4>5</vt:i4>
      </vt:variant>
      <vt:variant>
        <vt:lpwstr/>
      </vt:variant>
      <vt:variant>
        <vt:lpwstr>_Toc451183245</vt:lpwstr>
      </vt:variant>
      <vt:variant>
        <vt:i4>1310783</vt:i4>
      </vt:variant>
      <vt:variant>
        <vt:i4>425</vt:i4>
      </vt:variant>
      <vt:variant>
        <vt:i4>0</vt:i4>
      </vt:variant>
      <vt:variant>
        <vt:i4>5</vt:i4>
      </vt:variant>
      <vt:variant>
        <vt:lpwstr/>
      </vt:variant>
      <vt:variant>
        <vt:lpwstr>_Toc451183244</vt:lpwstr>
      </vt:variant>
      <vt:variant>
        <vt:i4>1310783</vt:i4>
      </vt:variant>
      <vt:variant>
        <vt:i4>419</vt:i4>
      </vt:variant>
      <vt:variant>
        <vt:i4>0</vt:i4>
      </vt:variant>
      <vt:variant>
        <vt:i4>5</vt:i4>
      </vt:variant>
      <vt:variant>
        <vt:lpwstr/>
      </vt:variant>
      <vt:variant>
        <vt:lpwstr>_Toc451183243</vt:lpwstr>
      </vt:variant>
      <vt:variant>
        <vt:i4>1310783</vt:i4>
      </vt:variant>
      <vt:variant>
        <vt:i4>413</vt:i4>
      </vt:variant>
      <vt:variant>
        <vt:i4>0</vt:i4>
      </vt:variant>
      <vt:variant>
        <vt:i4>5</vt:i4>
      </vt:variant>
      <vt:variant>
        <vt:lpwstr/>
      </vt:variant>
      <vt:variant>
        <vt:lpwstr>_Toc451183242</vt:lpwstr>
      </vt:variant>
      <vt:variant>
        <vt:i4>1310783</vt:i4>
      </vt:variant>
      <vt:variant>
        <vt:i4>407</vt:i4>
      </vt:variant>
      <vt:variant>
        <vt:i4>0</vt:i4>
      </vt:variant>
      <vt:variant>
        <vt:i4>5</vt:i4>
      </vt:variant>
      <vt:variant>
        <vt:lpwstr/>
      </vt:variant>
      <vt:variant>
        <vt:lpwstr>_Toc451183241</vt:lpwstr>
      </vt:variant>
      <vt:variant>
        <vt:i4>1310783</vt:i4>
      </vt:variant>
      <vt:variant>
        <vt:i4>401</vt:i4>
      </vt:variant>
      <vt:variant>
        <vt:i4>0</vt:i4>
      </vt:variant>
      <vt:variant>
        <vt:i4>5</vt:i4>
      </vt:variant>
      <vt:variant>
        <vt:lpwstr/>
      </vt:variant>
      <vt:variant>
        <vt:lpwstr>_Toc451183240</vt:lpwstr>
      </vt:variant>
      <vt:variant>
        <vt:i4>1245247</vt:i4>
      </vt:variant>
      <vt:variant>
        <vt:i4>395</vt:i4>
      </vt:variant>
      <vt:variant>
        <vt:i4>0</vt:i4>
      </vt:variant>
      <vt:variant>
        <vt:i4>5</vt:i4>
      </vt:variant>
      <vt:variant>
        <vt:lpwstr/>
      </vt:variant>
      <vt:variant>
        <vt:lpwstr>_Toc451183239</vt:lpwstr>
      </vt:variant>
      <vt:variant>
        <vt:i4>1245247</vt:i4>
      </vt:variant>
      <vt:variant>
        <vt:i4>389</vt:i4>
      </vt:variant>
      <vt:variant>
        <vt:i4>0</vt:i4>
      </vt:variant>
      <vt:variant>
        <vt:i4>5</vt:i4>
      </vt:variant>
      <vt:variant>
        <vt:lpwstr/>
      </vt:variant>
      <vt:variant>
        <vt:lpwstr>_Toc451183238</vt:lpwstr>
      </vt:variant>
      <vt:variant>
        <vt:i4>1245247</vt:i4>
      </vt:variant>
      <vt:variant>
        <vt:i4>383</vt:i4>
      </vt:variant>
      <vt:variant>
        <vt:i4>0</vt:i4>
      </vt:variant>
      <vt:variant>
        <vt:i4>5</vt:i4>
      </vt:variant>
      <vt:variant>
        <vt:lpwstr/>
      </vt:variant>
      <vt:variant>
        <vt:lpwstr>_Toc451183237</vt:lpwstr>
      </vt:variant>
      <vt:variant>
        <vt:i4>1245247</vt:i4>
      </vt:variant>
      <vt:variant>
        <vt:i4>377</vt:i4>
      </vt:variant>
      <vt:variant>
        <vt:i4>0</vt:i4>
      </vt:variant>
      <vt:variant>
        <vt:i4>5</vt:i4>
      </vt:variant>
      <vt:variant>
        <vt:lpwstr/>
      </vt:variant>
      <vt:variant>
        <vt:lpwstr>_Toc451183236</vt:lpwstr>
      </vt:variant>
      <vt:variant>
        <vt:i4>1245247</vt:i4>
      </vt:variant>
      <vt:variant>
        <vt:i4>371</vt:i4>
      </vt:variant>
      <vt:variant>
        <vt:i4>0</vt:i4>
      </vt:variant>
      <vt:variant>
        <vt:i4>5</vt:i4>
      </vt:variant>
      <vt:variant>
        <vt:lpwstr/>
      </vt:variant>
      <vt:variant>
        <vt:lpwstr>_Toc451183235</vt:lpwstr>
      </vt:variant>
      <vt:variant>
        <vt:i4>1245247</vt:i4>
      </vt:variant>
      <vt:variant>
        <vt:i4>365</vt:i4>
      </vt:variant>
      <vt:variant>
        <vt:i4>0</vt:i4>
      </vt:variant>
      <vt:variant>
        <vt:i4>5</vt:i4>
      </vt:variant>
      <vt:variant>
        <vt:lpwstr/>
      </vt:variant>
      <vt:variant>
        <vt:lpwstr>_Toc451183234</vt:lpwstr>
      </vt:variant>
      <vt:variant>
        <vt:i4>1245247</vt:i4>
      </vt:variant>
      <vt:variant>
        <vt:i4>359</vt:i4>
      </vt:variant>
      <vt:variant>
        <vt:i4>0</vt:i4>
      </vt:variant>
      <vt:variant>
        <vt:i4>5</vt:i4>
      </vt:variant>
      <vt:variant>
        <vt:lpwstr/>
      </vt:variant>
      <vt:variant>
        <vt:lpwstr>_Toc451183233</vt:lpwstr>
      </vt:variant>
      <vt:variant>
        <vt:i4>1245247</vt:i4>
      </vt:variant>
      <vt:variant>
        <vt:i4>353</vt:i4>
      </vt:variant>
      <vt:variant>
        <vt:i4>0</vt:i4>
      </vt:variant>
      <vt:variant>
        <vt:i4>5</vt:i4>
      </vt:variant>
      <vt:variant>
        <vt:lpwstr/>
      </vt:variant>
      <vt:variant>
        <vt:lpwstr>_Toc451183232</vt:lpwstr>
      </vt:variant>
      <vt:variant>
        <vt:i4>1245247</vt:i4>
      </vt:variant>
      <vt:variant>
        <vt:i4>347</vt:i4>
      </vt:variant>
      <vt:variant>
        <vt:i4>0</vt:i4>
      </vt:variant>
      <vt:variant>
        <vt:i4>5</vt:i4>
      </vt:variant>
      <vt:variant>
        <vt:lpwstr/>
      </vt:variant>
      <vt:variant>
        <vt:lpwstr>_Toc451183231</vt:lpwstr>
      </vt:variant>
      <vt:variant>
        <vt:i4>1245247</vt:i4>
      </vt:variant>
      <vt:variant>
        <vt:i4>341</vt:i4>
      </vt:variant>
      <vt:variant>
        <vt:i4>0</vt:i4>
      </vt:variant>
      <vt:variant>
        <vt:i4>5</vt:i4>
      </vt:variant>
      <vt:variant>
        <vt:lpwstr/>
      </vt:variant>
      <vt:variant>
        <vt:lpwstr>_Toc451183230</vt:lpwstr>
      </vt:variant>
      <vt:variant>
        <vt:i4>1179711</vt:i4>
      </vt:variant>
      <vt:variant>
        <vt:i4>335</vt:i4>
      </vt:variant>
      <vt:variant>
        <vt:i4>0</vt:i4>
      </vt:variant>
      <vt:variant>
        <vt:i4>5</vt:i4>
      </vt:variant>
      <vt:variant>
        <vt:lpwstr/>
      </vt:variant>
      <vt:variant>
        <vt:lpwstr>_Toc451183229</vt:lpwstr>
      </vt:variant>
      <vt:variant>
        <vt:i4>1179711</vt:i4>
      </vt:variant>
      <vt:variant>
        <vt:i4>329</vt:i4>
      </vt:variant>
      <vt:variant>
        <vt:i4>0</vt:i4>
      </vt:variant>
      <vt:variant>
        <vt:i4>5</vt:i4>
      </vt:variant>
      <vt:variant>
        <vt:lpwstr/>
      </vt:variant>
      <vt:variant>
        <vt:lpwstr>_Toc451183228</vt:lpwstr>
      </vt:variant>
      <vt:variant>
        <vt:i4>1179711</vt:i4>
      </vt:variant>
      <vt:variant>
        <vt:i4>323</vt:i4>
      </vt:variant>
      <vt:variant>
        <vt:i4>0</vt:i4>
      </vt:variant>
      <vt:variant>
        <vt:i4>5</vt:i4>
      </vt:variant>
      <vt:variant>
        <vt:lpwstr/>
      </vt:variant>
      <vt:variant>
        <vt:lpwstr>_Toc451183227</vt:lpwstr>
      </vt:variant>
      <vt:variant>
        <vt:i4>1179711</vt:i4>
      </vt:variant>
      <vt:variant>
        <vt:i4>317</vt:i4>
      </vt:variant>
      <vt:variant>
        <vt:i4>0</vt:i4>
      </vt:variant>
      <vt:variant>
        <vt:i4>5</vt:i4>
      </vt:variant>
      <vt:variant>
        <vt:lpwstr/>
      </vt:variant>
      <vt:variant>
        <vt:lpwstr>_Toc451183226</vt:lpwstr>
      </vt:variant>
      <vt:variant>
        <vt:i4>1179711</vt:i4>
      </vt:variant>
      <vt:variant>
        <vt:i4>311</vt:i4>
      </vt:variant>
      <vt:variant>
        <vt:i4>0</vt:i4>
      </vt:variant>
      <vt:variant>
        <vt:i4>5</vt:i4>
      </vt:variant>
      <vt:variant>
        <vt:lpwstr/>
      </vt:variant>
      <vt:variant>
        <vt:lpwstr>_Toc451183225</vt:lpwstr>
      </vt:variant>
      <vt:variant>
        <vt:i4>1179711</vt:i4>
      </vt:variant>
      <vt:variant>
        <vt:i4>305</vt:i4>
      </vt:variant>
      <vt:variant>
        <vt:i4>0</vt:i4>
      </vt:variant>
      <vt:variant>
        <vt:i4>5</vt:i4>
      </vt:variant>
      <vt:variant>
        <vt:lpwstr/>
      </vt:variant>
      <vt:variant>
        <vt:lpwstr>_Toc451183224</vt:lpwstr>
      </vt:variant>
      <vt:variant>
        <vt:i4>1179711</vt:i4>
      </vt:variant>
      <vt:variant>
        <vt:i4>299</vt:i4>
      </vt:variant>
      <vt:variant>
        <vt:i4>0</vt:i4>
      </vt:variant>
      <vt:variant>
        <vt:i4>5</vt:i4>
      </vt:variant>
      <vt:variant>
        <vt:lpwstr/>
      </vt:variant>
      <vt:variant>
        <vt:lpwstr>_Toc451183223</vt:lpwstr>
      </vt:variant>
      <vt:variant>
        <vt:i4>1179711</vt:i4>
      </vt:variant>
      <vt:variant>
        <vt:i4>293</vt:i4>
      </vt:variant>
      <vt:variant>
        <vt:i4>0</vt:i4>
      </vt:variant>
      <vt:variant>
        <vt:i4>5</vt:i4>
      </vt:variant>
      <vt:variant>
        <vt:lpwstr/>
      </vt:variant>
      <vt:variant>
        <vt:lpwstr>_Toc451183222</vt:lpwstr>
      </vt:variant>
      <vt:variant>
        <vt:i4>1179711</vt:i4>
      </vt:variant>
      <vt:variant>
        <vt:i4>287</vt:i4>
      </vt:variant>
      <vt:variant>
        <vt:i4>0</vt:i4>
      </vt:variant>
      <vt:variant>
        <vt:i4>5</vt:i4>
      </vt:variant>
      <vt:variant>
        <vt:lpwstr/>
      </vt:variant>
      <vt:variant>
        <vt:lpwstr>_Toc451183221</vt:lpwstr>
      </vt:variant>
      <vt:variant>
        <vt:i4>1179711</vt:i4>
      </vt:variant>
      <vt:variant>
        <vt:i4>281</vt:i4>
      </vt:variant>
      <vt:variant>
        <vt:i4>0</vt:i4>
      </vt:variant>
      <vt:variant>
        <vt:i4>5</vt:i4>
      </vt:variant>
      <vt:variant>
        <vt:lpwstr/>
      </vt:variant>
      <vt:variant>
        <vt:lpwstr>_Toc451183220</vt:lpwstr>
      </vt:variant>
      <vt:variant>
        <vt:i4>1114175</vt:i4>
      </vt:variant>
      <vt:variant>
        <vt:i4>275</vt:i4>
      </vt:variant>
      <vt:variant>
        <vt:i4>0</vt:i4>
      </vt:variant>
      <vt:variant>
        <vt:i4>5</vt:i4>
      </vt:variant>
      <vt:variant>
        <vt:lpwstr/>
      </vt:variant>
      <vt:variant>
        <vt:lpwstr>_Toc451183219</vt:lpwstr>
      </vt:variant>
      <vt:variant>
        <vt:i4>1114175</vt:i4>
      </vt:variant>
      <vt:variant>
        <vt:i4>269</vt:i4>
      </vt:variant>
      <vt:variant>
        <vt:i4>0</vt:i4>
      </vt:variant>
      <vt:variant>
        <vt:i4>5</vt:i4>
      </vt:variant>
      <vt:variant>
        <vt:lpwstr/>
      </vt:variant>
      <vt:variant>
        <vt:lpwstr>_Toc451183218</vt:lpwstr>
      </vt:variant>
      <vt:variant>
        <vt:i4>1114175</vt:i4>
      </vt:variant>
      <vt:variant>
        <vt:i4>263</vt:i4>
      </vt:variant>
      <vt:variant>
        <vt:i4>0</vt:i4>
      </vt:variant>
      <vt:variant>
        <vt:i4>5</vt:i4>
      </vt:variant>
      <vt:variant>
        <vt:lpwstr/>
      </vt:variant>
      <vt:variant>
        <vt:lpwstr>_Toc451183217</vt:lpwstr>
      </vt:variant>
      <vt:variant>
        <vt:i4>1114175</vt:i4>
      </vt:variant>
      <vt:variant>
        <vt:i4>257</vt:i4>
      </vt:variant>
      <vt:variant>
        <vt:i4>0</vt:i4>
      </vt:variant>
      <vt:variant>
        <vt:i4>5</vt:i4>
      </vt:variant>
      <vt:variant>
        <vt:lpwstr/>
      </vt:variant>
      <vt:variant>
        <vt:lpwstr>_Toc451183216</vt:lpwstr>
      </vt:variant>
      <vt:variant>
        <vt:i4>1114175</vt:i4>
      </vt:variant>
      <vt:variant>
        <vt:i4>251</vt:i4>
      </vt:variant>
      <vt:variant>
        <vt:i4>0</vt:i4>
      </vt:variant>
      <vt:variant>
        <vt:i4>5</vt:i4>
      </vt:variant>
      <vt:variant>
        <vt:lpwstr/>
      </vt:variant>
      <vt:variant>
        <vt:lpwstr>_Toc451183215</vt:lpwstr>
      </vt:variant>
      <vt:variant>
        <vt:i4>1114175</vt:i4>
      </vt:variant>
      <vt:variant>
        <vt:i4>245</vt:i4>
      </vt:variant>
      <vt:variant>
        <vt:i4>0</vt:i4>
      </vt:variant>
      <vt:variant>
        <vt:i4>5</vt:i4>
      </vt:variant>
      <vt:variant>
        <vt:lpwstr/>
      </vt:variant>
      <vt:variant>
        <vt:lpwstr>_Toc451183214</vt:lpwstr>
      </vt:variant>
      <vt:variant>
        <vt:i4>1114175</vt:i4>
      </vt:variant>
      <vt:variant>
        <vt:i4>239</vt:i4>
      </vt:variant>
      <vt:variant>
        <vt:i4>0</vt:i4>
      </vt:variant>
      <vt:variant>
        <vt:i4>5</vt:i4>
      </vt:variant>
      <vt:variant>
        <vt:lpwstr/>
      </vt:variant>
      <vt:variant>
        <vt:lpwstr>_Toc451183213</vt:lpwstr>
      </vt:variant>
      <vt:variant>
        <vt:i4>1114175</vt:i4>
      </vt:variant>
      <vt:variant>
        <vt:i4>233</vt:i4>
      </vt:variant>
      <vt:variant>
        <vt:i4>0</vt:i4>
      </vt:variant>
      <vt:variant>
        <vt:i4>5</vt:i4>
      </vt:variant>
      <vt:variant>
        <vt:lpwstr/>
      </vt:variant>
      <vt:variant>
        <vt:lpwstr>_Toc451183212</vt:lpwstr>
      </vt:variant>
      <vt:variant>
        <vt:i4>1114175</vt:i4>
      </vt:variant>
      <vt:variant>
        <vt:i4>227</vt:i4>
      </vt:variant>
      <vt:variant>
        <vt:i4>0</vt:i4>
      </vt:variant>
      <vt:variant>
        <vt:i4>5</vt:i4>
      </vt:variant>
      <vt:variant>
        <vt:lpwstr/>
      </vt:variant>
      <vt:variant>
        <vt:lpwstr>_Toc451183211</vt:lpwstr>
      </vt:variant>
      <vt:variant>
        <vt:i4>1114175</vt:i4>
      </vt:variant>
      <vt:variant>
        <vt:i4>221</vt:i4>
      </vt:variant>
      <vt:variant>
        <vt:i4>0</vt:i4>
      </vt:variant>
      <vt:variant>
        <vt:i4>5</vt:i4>
      </vt:variant>
      <vt:variant>
        <vt:lpwstr/>
      </vt:variant>
      <vt:variant>
        <vt:lpwstr>_Toc451183210</vt:lpwstr>
      </vt:variant>
      <vt:variant>
        <vt:i4>1048639</vt:i4>
      </vt:variant>
      <vt:variant>
        <vt:i4>215</vt:i4>
      </vt:variant>
      <vt:variant>
        <vt:i4>0</vt:i4>
      </vt:variant>
      <vt:variant>
        <vt:i4>5</vt:i4>
      </vt:variant>
      <vt:variant>
        <vt:lpwstr/>
      </vt:variant>
      <vt:variant>
        <vt:lpwstr>_Toc451183209</vt:lpwstr>
      </vt:variant>
      <vt:variant>
        <vt:i4>1048639</vt:i4>
      </vt:variant>
      <vt:variant>
        <vt:i4>209</vt:i4>
      </vt:variant>
      <vt:variant>
        <vt:i4>0</vt:i4>
      </vt:variant>
      <vt:variant>
        <vt:i4>5</vt:i4>
      </vt:variant>
      <vt:variant>
        <vt:lpwstr/>
      </vt:variant>
      <vt:variant>
        <vt:lpwstr>_Toc451183208</vt:lpwstr>
      </vt:variant>
      <vt:variant>
        <vt:i4>1048639</vt:i4>
      </vt:variant>
      <vt:variant>
        <vt:i4>203</vt:i4>
      </vt:variant>
      <vt:variant>
        <vt:i4>0</vt:i4>
      </vt:variant>
      <vt:variant>
        <vt:i4>5</vt:i4>
      </vt:variant>
      <vt:variant>
        <vt:lpwstr/>
      </vt:variant>
      <vt:variant>
        <vt:lpwstr>_Toc451183207</vt:lpwstr>
      </vt:variant>
      <vt:variant>
        <vt:i4>1048639</vt:i4>
      </vt:variant>
      <vt:variant>
        <vt:i4>197</vt:i4>
      </vt:variant>
      <vt:variant>
        <vt:i4>0</vt:i4>
      </vt:variant>
      <vt:variant>
        <vt:i4>5</vt:i4>
      </vt:variant>
      <vt:variant>
        <vt:lpwstr/>
      </vt:variant>
      <vt:variant>
        <vt:lpwstr>_Toc451183206</vt:lpwstr>
      </vt:variant>
      <vt:variant>
        <vt:i4>1048639</vt:i4>
      </vt:variant>
      <vt:variant>
        <vt:i4>191</vt:i4>
      </vt:variant>
      <vt:variant>
        <vt:i4>0</vt:i4>
      </vt:variant>
      <vt:variant>
        <vt:i4>5</vt:i4>
      </vt:variant>
      <vt:variant>
        <vt:lpwstr/>
      </vt:variant>
      <vt:variant>
        <vt:lpwstr>_Toc451183205</vt:lpwstr>
      </vt:variant>
      <vt:variant>
        <vt:i4>1048639</vt:i4>
      </vt:variant>
      <vt:variant>
        <vt:i4>185</vt:i4>
      </vt:variant>
      <vt:variant>
        <vt:i4>0</vt:i4>
      </vt:variant>
      <vt:variant>
        <vt:i4>5</vt:i4>
      </vt:variant>
      <vt:variant>
        <vt:lpwstr/>
      </vt:variant>
      <vt:variant>
        <vt:lpwstr>_Toc451183204</vt:lpwstr>
      </vt:variant>
      <vt:variant>
        <vt:i4>1048639</vt:i4>
      </vt:variant>
      <vt:variant>
        <vt:i4>179</vt:i4>
      </vt:variant>
      <vt:variant>
        <vt:i4>0</vt:i4>
      </vt:variant>
      <vt:variant>
        <vt:i4>5</vt:i4>
      </vt:variant>
      <vt:variant>
        <vt:lpwstr/>
      </vt:variant>
      <vt:variant>
        <vt:lpwstr>_Toc451183203</vt:lpwstr>
      </vt:variant>
      <vt:variant>
        <vt:i4>1048639</vt:i4>
      </vt:variant>
      <vt:variant>
        <vt:i4>173</vt:i4>
      </vt:variant>
      <vt:variant>
        <vt:i4>0</vt:i4>
      </vt:variant>
      <vt:variant>
        <vt:i4>5</vt:i4>
      </vt:variant>
      <vt:variant>
        <vt:lpwstr/>
      </vt:variant>
      <vt:variant>
        <vt:lpwstr>_Toc451183202</vt:lpwstr>
      </vt:variant>
      <vt:variant>
        <vt:i4>1048639</vt:i4>
      </vt:variant>
      <vt:variant>
        <vt:i4>167</vt:i4>
      </vt:variant>
      <vt:variant>
        <vt:i4>0</vt:i4>
      </vt:variant>
      <vt:variant>
        <vt:i4>5</vt:i4>
      </vt:variant>
      <vt:variant>
        <vt:lpwstr/>
      </vt:variant>
      <vt:variant>
        <vt:lpwstr>_Toc451183201</vt:lpwstr>
      </vt:variant>
      <vt:variant>
        <vt:i4>1048639</vt:i4>
      </vt:variant>
      <vt:variant>
        <vt:i4>161</vt:i4>
      </vt:variant>
      <vt:variant>
        <vt:i4>0</vt:i4>
      </vt:variant>
      <vt:variant>
        <vt:i4>5</vt:i4>
      </vt:variant>
      <vt:variant>
        <vt:lpwstr/>
      </vt:variant>
      <vt:variant>
        <vt:lpwstr>_Toc451183200</vt:lpwstr>
      </vt:variant>
      <vt:variant>
        <vt:i4>1638460</vt:i4>
      </vt:variant>
      <vt:variant>
        <vt:i4>155</vt:i4>
      </vt:variant>
      <vt:variant>
        <vt:i4>0</vt:i4>
      </vt:variant>
      <vt:variant>
        <vt:i4>5</vt:i4>
      </vt:variant>
      <vt:variant>
        <vt:lpwstr/>
      </vt:variant>
      <vt:variant>
        <vt:lpwstr>_Toc451183199</vt:lpwstr>
      </vt:variant>
      <vt:variant>
        <vt:i4>1638460</vt:i4>
      </vt:variant>
      <vt:variant>
        <vt:i4>149</vt:i4>
      </vt:variant>
      <vt:variant>
        <vt:i4>0</vt:i4>
      </vt:variant>
      <vt:variant>
        <vt:i4>5</vt:i4>
      </vt:variant>
      <vt:variant>
        <vt:lpwstr/>
      </vt:variant>
      <vt:variant>
        <vt:lpwstr>_Toc451183198</vt:lpwstr>
      </vt:variant>
      <vt:variant>
        <vt:i4>1638460</vt:i4>
      </vt:variant>
      <vt:variant>
        <vt:i4>143</vt:i4>
      </vt:variant>
      <vt:variant>
        <vt:i4>0</vt:i4>
      </vt:variant>
      <vt:variant>
        <vt:i4>5</vt:i4>
      </vt:variant>
      <vt:variant>
        <vt:lpwstr/>
      </vt:variant>
      <vt:variant>
        <vt:lpwstr>_Toc451183197</vt:lpwstr>
      </vt:variant>
      <vt:variant>
        <vt:i4>1638460</vt:i4>
      </vt:variant>
      <vt:variant>
        <vt:i4>137</vt:i4>
      </vt:variant>
      <vt:variant>
        <vt:i4>0</vt:i4>
      </vt:variant>
      <vt:variant>
        <vt:i4>5</vt:i4>
      </vt:variant>
      <vt:variant>
        <vt:lpwstr/>
      </vt:variant>
      <vt:variant>
        <vt:lpwstr>_Toc451183196</vt:lpwstr>
      </vt:variant>
      <vt:variant>
        <vt:i4>1638460</vt:i4>
      </vt:variant>
      <vt:variant>
        <vt:i4>131</vt:i4>
      </vt:variant>
      <vt:variant>
        <vt:i4>0</vt:i4>
      </vt:variant>
      <vt:variant>
        <vt:i4>5</vt:i4>
      </vt:variant>
      <vt:variant>
        <vt:lpwstr/>
      </vt:variant>
      <vt:variant>
        <vt:lpwstr>_Toc451183195</vt:lpwstr>
      </vt:variant>
      <vt:variant>
        <vt:i4>1638460</vt:i4>
      </vt:variant>
      <vt:variant>
        <vt:i4>125</vt:i4>
      </vt:variant>
      <vt:variant>
        <vt:i4>0</vt:i4>
      </vt:variant>
      <vt:variant>
        <vt:i4>5</vt:i4>
      </vt:variant>
      <vt:variant>
        <vt:lpwstr/>
      </vt:variant>
      <vt:variant>
        <vt:lpwstr>_Toc451183194</vt:lpwstr>
      </vt:variant>
      <vt:variant>
        <vt:i4>1638460</vt:i4>
      </vt:variant>
      <vt:variant>
        <vt:i4>119</vt:i4>
      </vt:variant>
      <vt:variant>
        <vt:i4>0</vt:i4>
      </vt:variant>
      <vt:variant>
        <vt:i4>5</vt:i4>
      </vt:variant>
      <vt:variant>
        <vt:lpwstr/>
      </vt:variant>
      <vt:variant>
        <vt:lpwstr>_Toc451183193</vt:lpwstr>
      </vt:variant>
      <vt:variant>
        <vt:i4>1638460</vt:i4>
      </vt:variant>
      <vt:variant>
        <vt:i4>113</vt:i4>
      </vt:variant>
      <vt:variant>
        <vt:i4>0</vt:i4>
      </vt:variant>
      <vt:variant>
        <vt:i4>5</vt:i4>
      </vt:variant>
      <vt:variant>
        <vt:lpwstr/>
      </vt:variant>
      <vt:variant>
        <vt:lpwstr>_Toc451183192</vt:lpwstr>
      </vt:variant>
      <vt:variant>
        <vt:i4>1638460</vt:i4>
      </vt:variant>
      <vt:variant>
        <vt:i4>107</vt:i4>
      </vt:variant>
      <vt:variant>
        <vt:i4>0</vt:i4>
      </vt:variant>
      <vt:variant>
        <vt:i4>5</vt:i4>
      </vt:variant>
      <vt:variant>
        <vt:lpwstr/>
      </vt:variant>
      <vt:variant>
        <vt:lpwstr>_Toc451183191</vt:lpwstr>
      </vt:variant>
      <vt:variant>
        <vt:i4>1638460</vt:i4>
      </vt:variant>
      <vt:variant>
        <vt:i4>101</vt:i4>
      </vt:variant>
      <vt:variant>
        <vt:i4>0</vt:i4>
      </vt:variant>
      <vt:variant>
        <vt:i4>5</vt:i4>
      </vt:variant>
      <vt:variant>
        <vt:lpwstr/>
      </vt:variant>
      <vt:variant>
        <vt:lpwstr>_Toc451183190</vt:lpwstr>
      </vt:variant>
      <vt:variant>
        <vt:i4>1572924</vt:i4>
      </vt:variant>
      <vt:variant>
        <vt:i4>95</vt:i4>
      </vt:variant>
      <vt:variant>
        <vt:i4>0</vt:i4>
      </vt:variant>
      <vt:variant>
        <vt:i4>5</vt:i4>
      </vt:variant>
      <vt:variant>
        <vt:lpwstr/>
      </vt:variant>
      <vt:variant>
        <vt:lpwstr>_Toc451183189</vt:lpwstr>
      </vt:variant>
      <vt:variant>
        <vt:i4>1572924</vt:i4>
      </vt:variant>
      <vt:variant>
        <vt:i4>89</vt:i4>
      </vt:variant>
      <vt:variant>
        <vt:i4>0</vt:i4>
      </vt:variant>
      <vt:variant>
        <vt:i4>5</vt:i4>
      </vt:variant>
      <vt:variant>
        <vt:lpwstr/>
      </vt:variant>
      <vt:variant>
        <vt:lpwstr>_Toc451183188</vt:lpwstr>
      </vt:variant>
      <vt:variant>
        <vt:i4>1572924</vt:i4>
      </vt:variant>
      <vt:variant>
        <vt:i4>83</vt:i4>
      </vt:variant>
      <vt:variant>
        <vt:i4>0</vt:i4>
      </vt:variant>
      <vt:variant>
        <vt:i4>5</vt:i4>
      </vt:variant>
      <vt:variant>
        <vt:lpwstr/>
      </vt:variant>
      <vt:variant>
        <vt:lpwstr>_Toc451183187</vt:lpwstr>
      </vt:variant>
      <vt:variant>
        <vt:i4>1572924</vt:i4>
      </vt:variant>
      <vt:variant>
        <vt:i4>77</vt:i4>
      </vt:variant>
      <vt:variant>
        <vt:i4>0</vt:i4>
      </vt:variant>
      <vt:variant>
        <vt:i4>5</vt:i4>
      </vt:variant>
      <vt:variant>
        <vt:lpwstr/>
      </vt:variant>
      <vt:variant>
        <vt:lpwstr>_Toc451183186</vt:lpwstr>
      </vt:variant>
      <vt:variant>
        <vt:i4>1572924</vt:i4>
      </vt:variant>
      <vt:variant>
        <vt:i4>71</vt:i4>
      </vt:variant>
      <vt:variant>
        <vt:i4>0</vt:i4>
      </vt:variant>
      <vt:variant>
        <vt:i4>5</vt:i4>
      </vt:variant>
      <vt:variant>
        <vt:lpwstr/>
      </vt:variant>
      <vt:variant>
        <vt:lpwstr>_Toc451183185</vt:lpwstr>
      </vt:variant>
      <vt:variant>
        <vt:i4>1572924</vt:i4>
      </vt:variant>
      <vt:variant>
        <vt:i4>65</vt:i4>
      </vt:variant>
      <vt:variant>
        <vt:i4>0</vt:i4>
      </vt:variant>
      <vt:variant>
        <vt:i4>5</vt:i4>
      </vt:variant>
      <vt:variant>
        <vt:lpwstr/>
      </vt:variant>
      <vt:variant>
        <vt:lpwstr>_Toc451183184</vt:lpwstr>
      </vt:variant>
      <vt:variant>
        <vt:i4>1572924</vt:i4>
      </vt:variant>
      <vt:variant>
        <vt:i4>59</vt:i4>
      </vt:variant>
      <vt:variant>
        <vt:i4>0</vt:i4>
      </vt:variant>
      <vt:variant>
        <vt:i4>5</vt:i4>
      </vt:variant>
      <vt:variant>
        <vt:lpwstr/>
      </vt:variant>
      <vt:variant>
        <vt:lpwstr>_Toc451183183</vt:lpwstr>
      </vt:variant>
      <vt:variant>
        <vt:i4>1572924</vt:i4>
      </vt:variant>
      <vt:variant>
        <vt:i4>53</vt:i4>
      </vt:variant>
      <vt:variant>
        <vt:i4>0</vt:i4>
      </vt:variant>
      <vt:variant>
        <vt:i4>5</vt:i4>
      </vt:variant>
      <vt:variant>
        <vt:lpwstr/>
      </vt:variant>
      <vt:variant>
        <vt:lpwstr>_Toc451183182</vt:lpwstr>
      </vt:variant>
      <vt:variant>
        <vt:i4>1572924</vt:i4>
      </vt:variant>
      <vt:variant>
        <vt:i4>47</vt:i4>
      </vt:variant>
      <vt:variant>
        <vt:i4>0</vt:i4>
      </vt:variant>
      <vt:variant>
        <vt:i4>5</vt:i4>
      </vt:variant>
      <vt:variant>
        <vt:lpwstr/>
      </vt:variant>
      <vt:variant>
        <vt:lpwstr>_Toc451183181</vt:lpwstr>
      </vt:variant>
      <vt:variant>
        <vt:i4>1572924</vt:i4>
      </vt:variant>
      <vt:variant>
        <vt:i4>41</vt:i4>
      </vt:variant>
      <vt:variant>
        <vt:i4>0</vt:i4>
      </vt:variant>
      <vt:variant>
        <vt:i4>5</vt:i4>
      </vt:variant>
      <vt:variant>
        <vt:lpwstr/>
      </vt:variant>
      <vt:variant>
        <vt:lpwstr>_Toc451183180</vt:lpwstr>
      </vt:variant>
      <vt:variant>
        <vt:i4>1507388</vt:i4>
      </vt:variant>
      <vt:variant>
        <vt:i4>35</vt:i4>
      </vt:variant>
      <vt:variant>
        <vt:i4>0</vt:i4>
      </vt:variant>
      <vt:variant>
        <vt:i4>5</vt:i4>
      </vt:variant>
      <vt:variant>
        <vt:lpwstr/>
      </vt:variant>
      <vt:variant>
        <vt:lpwstr>_Toc451183179</vt:lpwstr>
      </vt:variant>
      <vt:variant>
        <vt:i4>1507388</vt:i4>
      </vt:variant>
      <vt:variant>
        <vt:i4>29</vt:i4>
      </vt:variant>
      <vt:variant>
        <vt:i4>0</vt:i4>
      </vt:variant>
      <vt:variant>
        <vt:i4>5</vt:i4>
      </vt:variant>
      <vt:variant>
        <vt:lpwstr/>
      </vt:variant>
      <vt:variant>
        <vt:lpwstr>_Toc451183178</vt:lpwstr>
      </vt:variant>
      <vt:variant>
        <vt:i4>1507388</vt:i4>
      </vt:variant>
      <vt:variant>
        <vt:i4>23</vt:i4>
      </vt:variant>
      <vt:variant>
        <vt:i4>0</vt:i4>
      </vt:variant>
      <vt:variant>
        <vt:i4>5</vt:i4>
      </vt:variant>
      <vt:variant>
        <vt:lpwstr/>
      </vt:variant>
      <vt:variant>
        <vt:lpwstr>_Toc451183177</vt:lpwstr>
      </vt:variant>
      <vt:variant>
        <vt:i4>1507388</vt:i4>
      </vt:variant>
      <vt:variant>
        <vt:i4>17</vt:i4>
      </vt:variant>
      <vt:variant>
        <vt:i4>0</vt:i4>
      </vt:variant>
      <vt:variant>
        <vt:i4>5</vt:i4>
      </vt:variant>
      <vt:variant>
        <vt:lpwstr/>
      </vt:variant>
      <vt:variant>
        <vt:lpwstr>_Toc451183176</vt:lpwstr>
      </vt:variant>
      <vt:variant>
        <vt:i4>1507388</vt:i4>
      </vt:variant>
      <vt:variant>
        <vt:i4>11</vt:i4>
      </vt:variant>
      <vt:variant>
        <vt:i4>0</vt:i4>
      </vt:variant>
      <vt:variant>
        <vt:i4>5</vt:i4>
      </vt:variant>
      <vt:variant>
        <vt:lpwstr/>
      </vt:variant>
      <vt:variant>
        <vt:lpwstr>_Toc451183175</vt:lpwstr>
      </vt:variant>
      <vt:variant>
        <vt:i4>1507388</vt:i4>
      </vt:variant>
      <vt:variant>
        <vt:i4>5</vt:i4>
      </vt:variant>
      <vt:variant>
        <vt:i4>0</vt:i4>
      </vt:variant>
      <vt:variant>
        <vt:i4>5</vt:i4>
      </vt:variant>
      <vt:variant>
        <vt:lpwstr/>
      </vt:variant>
      <vt:variant>
        <vt:lpwstr>_Toc451183174</vt:lpwstr>
      </vt:variant>
      <vt:variant>
        <vt:i4>6946875</vt:i4>
      </vt:variant>
      <vt:variant>
        <vt:i4>0</vt:i4>
      </vt:variant>
      <vt:variant>
        <vt:i4>0</vt:i4>
      </vt:variant>
      <vt:variant>
        <vt:i4>5</vt:i4>
      </vt:variant>
      <vt:variant>
        <vt:lpwstr>http://www.omg.org/spec/threat/1.0/</vt:lpwstr>
      </vt:variant>
      <vt:variant>
        <vt:lpwstr/>
      </vt:variant>
      <vt:variant>
        <vt:i4>2949177</vt:i4>
      </vt:variant>
      <vt:variant>
        <vt:i4>0</vt:i4>
      </vt:variant>
      <vt:variant>
        <vt:i4>0</vt:i4>
      </vt:variant>
      <vt:variant>
        <vt:i4>5</vt:i4>
      </vt:variant>
      <vt:variant>
        <vt:lpwstr>http://www.merriam-webster.com/</vt:lpwstr>
      </vt:variant>
      <vt:variant>
        <vt:lpwstr/>
      </vt:variant>
      <vt:variant>
        <vt:i4>65578</vt:i4>
      </vt:variant>
      <vt:variant>
        <vt:i4>-1</vt:i4>
      </vt:variant>
      <vt:variant>
        <vt:i4>1075</vt:i4>
      </vt:variant>
      <vt:variant>
        <vt:i4>4</vt:i4>
      </vt:variant>
      <vt:variant>
        <vt:lpwstr>http://en.wikipedia.org/wiki/File:Domenico_Ghirlandaio_-_St_Jerome_in_his_study.jpg</vt:lpwstr>
      </vt:variant>
      <vt:variant>
        <vt:lpwstr/>
      </vt:variant>
      <vt:variant>
        <vt:i4>2752633</vt:i4>
      </vt:variant>
      <vt:variant>
        <vt:i4>-1</vt:i4>
      </vt:variant>
      <vt:variant>
        <vt:i4>1075</vt:i4>
      </vt:variant>
      <vt:variant>
        <vt:i4>1</vt:i4>
      </vt:variant>
      <vt:variant>
        <vt:lpwstr>http://upload.wikimedia.org/wikipedia/commons/thumb/5/54/Domenico_Ghirlandaio_-_St_Jerome_in_his_study.jpg/120px-Domenico_Ghirlandaio_-_St_Jerome_in_his_study.jpg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Heaton</dc:creator>
  <cp:keywords/>
  <cp:lastModifiedBy>Cory Casanave</cp:lastModifiedBy>
  <cp:revision>93</cp:revision>
  <cp:lastPrinted>2016-12-06T23:27:00Z</cp:lastPrinted>
  <dcterms:created xsi:type="dcterms:W3CDTF">2016-08-31T14:57:00Z</dcterms:created>
  <dcterms:modified xsi:type="dcterms:W3CDTF">2016-12-06T23:28:00Z</dcterms:modified>
</cp:coreProperties>
</file>